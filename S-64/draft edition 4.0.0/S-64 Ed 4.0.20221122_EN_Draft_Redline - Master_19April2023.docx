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header3.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070"/>
      </w:tblGrid>
      <w:tr w:rsidR="00714F8B" w:rsidRPr="00ED30A9" w14:paraId="334F68DF" w14:textId="77777777" w:rsidTr="00714F8B">
        <w:tc>
          <w:tcPr>
            <w:tcW w:w="9070" w:type="dxa"/>
            <w:tcBorders>
              <w:top w:val="nil"/>
              <w:left w:val="nil"/>
              <w:bottom w:val="nil"/>
              <w:right w:val="nil"/>
            </w:tcBorders>
          </w:tcPr>
          <w:p w14:paraId="2DA5237E" w14:textId="77777777" w:rsidR="00714F8B" w:rsidRPr="00ED30A9" w:rsidRDefault="00714F8B" w:rsidP="00714F8B">
            <w:pPr>
              <w:pStyle w:val="HEADING1-NEW"/>
              <w:suppressAutoHyphens/>
              <w:ind w:left="0"/>
              <w:jc w:val="center"/>
              <w:rPr>
                <w:rStyle w:val="HEADING1NEW"/>
                <w:b/>
                <w:color w:val="auto"/>
                <w:sz w:val="36"/>
                <w:szCs w:val="36"/>
                <w:lang w:val="en-GB"/>
              </w:rPr>
            </w:pPr>
          </w:p>
        </w:tc>
      </w:tr>
      <w:tr w:rsidR="00714F8B" w:rsidRPr="00ED30A9" w14:paraId="5B34AD5B" w14:textId="77777777" w:rsidTr="00714F8B">
        <w:tc>
          <w:tcPr>
            <w:tcW w:w="9070" w:type="dxa"/>
            <w:tcBorders>
              <w:top w:val="nil"/>
              <w:left w:val="nil"/>
              <w:bottom w:val="nil"/>
              <w:right w:val="nil"/>
            </w:tcBorders>
          </w:tcPr>
          <w:p w14:paraId="08771386" w14:textId="77777777" w:rsidR="00714F8B" w:rsidRPr="00ED30A9" w:rsidRDefault="00714F8B" w:rsidP="00714F8B">
            <w:pPr>
              <w:pStyle w:val="HEADING1-NEW"/>
              <w:suppressAutoHyphens/>
              <w:ind w:left="0"/>
              <w:jc w:val="center"/>
              <w:rPr>
                <w:rStyle w:val="HEADING1NEW"/>
                <w:b/>
                <w:color w:val="auto"/>
                <w:sz w:val="36"/>
                <w:szCs w:val="36"/>
                <w:lang w:val="en-GB"/>
              </w:rPr>
            </w:pPr>
          </w:p>
        </w:tc>
      </w:tr>
      <w:tr w:rsidR="00714F8B" w:rsidRPr="00ED30A9" w14:paraId="77C0ADE7" w14:textId="77777777" w:rsidTr="00714F8B">
        <w:tc>
          <w:tcPr>
            <w:tcW w:w="9070" w:type="dxa"/>
            <w:tcBorders>
              <w:top w:val="nil"/>
              <w:left w:val="nil"/>
              <w:bottom w:val="nil"/>
              <w:right w:val="nil"/>
            </w:tcBorders>
          </w:tcPr>
          <w:p w14:paraId="0EEB664F" w14:textId="77777777" w:rsidR="00714F8B" w:rsidRPr="00ED30A9" w:rsidRDefault="00714F8B" w:rsidP="00714F8B">
            <w:pPr>
              <w:pStyle w:val="HEADING1-NEW"/>
              <w:tabs>
                <w:tab w:val="left" w:pos="920"/>
                <w:tab w:val="left" w:pos="1560"/>
                <w:tab w:val="left" w:pos="2180"/>
                <w:tab w:val="left" w:pos="2820"/>
                <w:tab w:val="left" w:pos="3380"/>
                <w:tab w:val="left" w:pos="4080"/>
                <w:tab w:val="left" w:pos="6660"/>
                <w:tab w:val="left" w:pos="7300"/>
                <w:tab w:val="left" w:pos="7860"/>
                <w:tab w:val="left" w:pos="8560"/>
                <w:tab w:val="left" w:pos="9090"/>
              </w:tabs>
              <w:suppressAutoHyphens/>
              <w:ind w:left="0"/>
              <w:jc w:val="center"/>
              <w:rPr>
                <w:rStyle w:val="HEADING1NEW"/>
                <w:b/>
                <w:color w:val="auto"/>
                <w:sz w:val="36"/>
                <w:szCs w:val="36"/>
                <w:lang w:val="en-GB"/>
              </w:rPr>
            </w:pPr>
          </w:p>
        </w:tc>
      </w:tr>
      <w:tr w:rsidR="00714F8B" w:rsidRPr="00ED30A9" w14:paraId="62BC357F" w14:textId="77777777" w:rsidTr="00714F8B">
        <w:tc>
          <w:tcPr>
            <w:tcW w:w="9070" w:type="dxa"/>
            <w:tcBorders>
              <w:top w:val="nil"/>
              <w:left w:val="nil"/>
              <w:bottom w:val="nil"/>
              <w:right w:val="nil"/>
            </w:tcBorders>
          </w:tcPr>
          <w:p w14:paraId="35DC6284" w14:textId="77777777" w:rsidR="00714F8B" w:rsidRPr="00ED30A9" w:rsidRDefault="00714F8B" w:rsidP="00714F8B">
            <w:pPr>
              <w:pStyle w:val="HEADING1-NEW"/>
              <w:tabs>
                <w:tab w:val="left" w:pos="920"/>
                <w:tab w:val="left" w:pos="1560"/>
                <w:tab w:val="left" w:pos="2180"/>
                <w:tab w:val="left" w:pos="2820"/>
                <w:tab w:val="left" w:pos="3380"/>
                <w:tab w:val="left" w:pos="4080"/>
                <w:tab w:val="left" w:pos="6660"/>
                <w:tab w:val="left" w:pos="7300"/>
                <w:tab w:val="left" w:pos="7860"/>
                <w:tab w:val="left" w:pos="8560"/>
                <w:tab w:val="left" w:pos="9090"/>
              </w:tabs>
              <w:suppressAutoHyphens/>
              <w:ind w:left="0"/>
              <w:jc w:val="center"/>
              <w:rPr>
                <w:rStyle w:val="HEADING1NEW"/>
                <w:b/>
                <w:color w:val="auto"/>
                <w:sz w:val="36"/>
                <w:szCs w:val="36"/>
                <w:lang w:val="en-GB"/>
              </w:rPr>
            </w:pPr>
          </w:p>
        </w:tc>
      </w:tr>
    </w:tbl>
    <w:p w14:paraId="0D713A20" w14:textId="3271C219" w:rsidR="009A076E" w:rsidRPr="00714F8B" w:rsidRDefault="00714F8B" w:rsidP="00714F8B">
      <w:pPr>
        <w:rPr>
          <w:rStyle w:val="module"/>
          <w:rFonts w:cs="Arial"/>
          <w:sz w:val="22"/>
          <w:szCs w:val="22"/>
        </w:rPr>
      </w:pPr>
      <w:r w:rsidRPr="00ED30A9">
        <w:rPr>
          <w:noProof/>
          <w:lang w:val="en-US" w:eastAsia="ko-KR"/>
        </w:rPr>
        <mc:AlternateContent>
          <mc:Choice Requires="wpg">
            <w:drawing>
              <wp:anchor distT="0" distB="0" distL="114300" distR="114300" simplePos="0" relativeHeight="251658752" behindDoc="0" locked="0" layoutInCell="1" allowOverlap="1" wp14:anchorId="381E9F72" wp14:editId="09D7AD89">
                <wp:simplePos x="0" y="0"/>
                <wp:positionH relativeFrom="margin">
                  <wp:align>center</wp:align>
                </wp:positionH>
                <wp:positionV relativeFrom="paragraph">
                  <wp:posOffset>-2691130</wp:posOffset>
                </wp:positionV>
                <wp:extent cx="6530340" cy="9363710"/>
                <wp:effectExtent l="0" t="0" r="3810" b="8890"/>
                <wp:wrapNone/>
                <wp:docPr id="18" name="Groep 11"/>
                <wp:cNvGraphicFramePr/>
                <a:graphic xmlns:a="http://schemas.openxmlformats.org/drawingml/2006/main">
                  <a:graphicData uri="http://schemas.microsoft.com/office/word/2010/wordprocessingGroup">
                    <wpg:wgp>
                      <wpg:cNvGrpSpPr/>
                      <wpg:grpSpPr>
                        <a:xfrm>
                          <a:off x="0" y="0"/>
                          <a:ext cx="6530340" cy="9363710"/>
                          <a:chOff x="9874" y="28343"/>
                          <a:chExt cx="6530457" cy="9363850"/>
                        </a:xfrm>
                      </wpg:grpSpPr>
                      <wps:wsp>
                        <wps:cNvPr id="19" name="Tekstvak 2"/>
                        <wps:cNvSpPr txBox="1"/>
                        <wps:spPr>
                          <a:xfrm>
                            <a:off x="934605" y="28343"/>
                            <a:ext cx="634966" cy="750001"/>
                          </a:xfrm>
                          <a:prstGeom prst="rect">
                            <a:avLst/>
                          </a:prstGeom>
                          <a:solidFill>
                            <a:srgbClr val="F1EACA"/>
                          </a:solidFill>
                          <a:ln w="6350">
                            <a:noFill/>
                          </a:ln>
                        </wps:spPr>
                        <wps:txbx>
                          <w:txbxContent>
                            <w:p w14:paraId="14E53C7B" w14:textId="25C7FFD5" w:rsidR="00086856" w:rsidRPr="00B94B05" w:rsidRDefault="00086856" w:rsidP="00714F8B">
                              <w:pPr>
                                <w:rPr>
                                  <w:rFonts w:cs="Arial"/>
                                  <w:b/>
                                </w:rPr>
                              </w:pPr>
                              <w:r w:rsidRPr="00B94B05">
                                <w:rPr>
                                  <w:rFonts w:cs="Arial"/>
                                  <w:b/>
                                </w:rPr>
                                <w:t>S-</w:t>
                              </w:r>
                              <w:r>
                                <w:rPr>
                                  <w:rFonts w:cs="Arial"/>
                                  <w:b/>
                                </w:rPr>
                                <w:t>64</w:t>
                              </w:r>
                            </w:p>
                          </w:txbxContent>
                        </wps:txbx>
                        <wps:bodyPr rot="0" spcFirstLastPara="0" vertOverflow="overflow" horzOverflow="overflow" vert="horz" wrap="none" lIns="180000" tIns="288000" rIns="180000" bIns="288000" numCol="1" spcCol="0" rtlCol="0" fromWordArt="0" anchor="ctr" anchorCtr="0" forceAA="0" compatLnSpc="1">
                          <a:prstTxWarp prst="textNoShape">
                            <a:avLst/>
                          </a:prstTxWarp>
                          <a:spAutoFit/>
                        </wps:bodyPr>
                      </wps:wsp>
                      <pic:pic xmlns:pic="http://schemas.openxmlformats.org/drawingml/2006/picture">
                        <pic:nvPicPr>
                          <pic:cNvPr id="20" name="Afbeelding 3"/>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9874" y="5873085"/>
                            <a:ext cx="934720" cy="927100"/>
                          </a:xfrm>
                          <a:prstGeom prst="rect">
                            <a:avLst/>
                          </a:prstGeom>
                        </pic:spPr>
                      </pic:pic>
                      <pic:pic xmlns:pic="http://schemas.openxmlformats.org/drawingml/2006/picture">
                        <pic:nvPicPr>
                          <pic:cNvPr id="21" name="Afbeelding 6"/>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10510" y="6800193"/>
                            <a:ext cx="934085" cy="927100"/>
                          </a:xfrm>
                          <a:prstGeom prst="rect">
                            <a:avLst/>
                          </a:prstGeom>
                        </pic:spPr>
                      </pic:pic>
                      <pic:pic xmlns:pic="http://schemas.openxmlformats.org/drawingml/2006/picture">
                        <pic:nvPicPr>
                          <pic:cNvPr id="229" name="Afbeelding 7"/>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945931" y="6800193"/>
                            <a:ext cx="927100" cy="927100"/>
                          </a:xfrm>
                          <a:prstGeom prst="rect">
                            <a:avLst/>
                          </a:prstGeom>
                        </pic:spPr>
                      </pic:pic>
                      <wps:wsp>
                        <wps:cNvPr id="230" name="Tekstvak 10"/>
                        <wps:cNvSpPr txBox="1"/>
                        <wps:spPr>
                          <a:xfrm>
                            <a:off x="3689131" y="6800193"/>
                            <a:ext cx="2851200" cy="2592000"/>
                          </a:xfrm>
                          <a:prstGeom prst="rect">
                            <a:avLst/>
                          </a:prstGeom>
                          <a:solidFill>
                            <a:srgbClr val="00AC9E"/>
                          </a:solidFill>
                          <a:ln w="6350">
                            <a:noFill/>
                          </a:ln>
                        </wps:spPr>
                        <wps:txbx>
                          <w:txbxContent>
                            <w:p w14:paraId="7D323283" w14:textId="77777777" w:rsidR="00086856" w:rsidRPr="00B94B05" w:rsidRDefault="00086856" w:rsidP="00714F8B">
                              <w:pPr>
                                <w:jc w:val="right"/>
                                <w:rPr>
                                  <w:rFonts w:cs="Arial"/>
                                  <w:color w:val="FFFFFF" w:themeColor="background1"/>
                                  <w:sz w:val="16"/>
                                  <w:szCs w:val="16"/>
                                </w:rPr>
                              </w:pPr>
                              <w:r w:rsidRPr="00B94B05">
                                <w:rPr>
                                  <w:rFonts w:cs="Arial"/>
                                  <w:color w:val="FFFFFF" w:themeColor="background1"/>
                                  <w:sz w:val="16"/>
                                  <w:szCs w:val="16"/>
                                </w:rPr>
                                <w:t>Published by the</w:t>
                              </w:r>
                            </w:p>
                            <w:p w14:paraId="09C8C919" w14:textId="77777777" w:rsidR="00086856" w:rsidRPr="00B94B05" w:rsidRDefault="00086856" w:rsidP="00714F8B">
                              <w:pPr>
                                <w:jc w:val="right"/>
                                <w:rPr>
                                  <w:rFonts w:cs="Arial"/>
                                  <w:color w:val="FFFFFF" w:themeColor="background1"/>
                                  <w:sz w:val="16"/>
                                  <w:szCs w:val="16"/>
                                </w:rPr>
                              </w:pPr>
                              <w:r w:rsidRPr="00B94B05">
                                <w:rPr>
                                  <w:rFonts w:cs="Arial"/>
                                  <w:color w:val="FFFFFF" w:themeColor="background1"/>
                                  <w:sz w:val="16"/>
                                  <w:szCs w:val="16"/>
                                </w:rPr>
                                <w:t>International Hydrographic Organization</w:t>
                              </w:r>
                            </w:p>
                            <w:p w14:paraId="76D78125" w14:textId="77777777" w:rsidR="00086856" w:rsidRPr="00B94B05" w:rsidRDefault="00086856" w:rsidP="00714F8B">
                              <w:pPr>
                                <w:jc w:val="right"/>
                                <w:rPr>
                                  <w:rFonts w:cs="Arial"/>
                                  <w:color w:val="FFFFFF" w:themeColor="background1"/>
                                  <w:sz w:val="16"/>
                                  <w:szCs w:val="16"/>
                                  <w:lang w:val="fr-FR"/>
                                </w:rPr>
                              </w:pPr>
                              <w:r w:rsidRPr="00B94B05">
                                <w:rPr>
                                  <w:rFonts w:cs="Arial"/>
                                  <w:color w:val="FFFFFF" w:themeColor="background1"/>
                                  <w:sz w:val="16"/>
                                  <w:szCs w:val="16"/>
                                  <w:lang w:val="fr-FR"/>
                                </w:rPr>
                                <w:t>4b quai Antoine 1</w:t>
                              </w:r>
                              <w:r w:rsidRPr="00B94B05">
                                <w:rPr>
                                  <w:rFonts w:cs="Arial"/>
                                  <w:color w:val="FFFFFF" w:themeColor="background1"/>
                                  <w:sz w:val="16"/>
                                  <w:szCs w:val="16"/>
                                  <w:vertAlign w:val="superscript"/>
                                  <w:lang w:val="fr-FR"/>
                                </w:rPr>
                                <w:t>er</w:t>
                              </w:r>
                            </w:p>
                            <w:p w14:paraId="44826A11" w14:textId="77777777" w:rsidR="00086856" w:rsidRPr="00B94B05" w:rsidRDefault="00086856" w:rsidP="00714F8B">
                              <w:pPr>
                                <w:jc w:val="right"/>
                                <w:rPr>
                                  <w:rFonts w:cs="Arial"/>
                                  <w:color w:val="FFFFFF" w:themeColor="background1"/>
                                  <w:sz w:val="16"/>
                                  <w:szCs w:val="16"/>
                                  <w:lang w:val="fr-FR"/>
                                </w:rPr>
                              </w:pPr>
                              <w:r w:rsidRPr="00B94B05">
                                <w:rPr>
                                  <w:rFonts w:cs="Arial"/>
                                  <w:color w:val="FFFFFF" w:themeColor="background1"/>
                                  <w:sz w:val="16"/>
                                  <w:szCs w:val="16"/>
                                  <w:lang w:val="fr-FR"/>
                                </w:rPr>
                                <w:t>Principauté de Monaco</w:t>
                              </w:r>
                            </w:p>
                            <w:p w14:paraId="5A2BF14E" w14:textId="77777777" w:rsidR="00086856" w:rsidRPr="00B94B05" w:rsidRDefault="00086856" w:rsidP="00714F8B">
                              <w:pPr>
                                <w:jc w:val="right"/>
                                <w:rPr>
                                  <w:rFonts w:cs="Arial"/>
                                  <w:color w:val="FFFFFF" w:themeColor="background1"/>
                                  <w:sz w:val="16"/>
                                  <w:szCs w:val="16"/>
                                </w:rPr>
                              </w:pPr>
                              <w:r w:rsidRPr="00B94B05">
                                <w:rPr>
                                  <w:rFonts w:cs="Arial"/>
                                  <w:color w:val="FFFFFF" w:themeColor="background1"/>
                                  <w:sz w:val="16"/>
                                  <w:szCs w:val="16"/>
                                </w:rPr>
                                <w:t>Tel: (377) 93.10.81.00</w:t>
                              </w:r>
                            </w:p>
                            <w:p w14:paraId="62D52316" w14:textId="77777777" w:rsidR="00086856" w:rsidRPr="00B94B05" w:rsidRDefault="00086856" w:rsidP="00714F8B">
                              <w:pPr>
                                <w:jc w:val="right"/>
                                <w:rPr>
                                  <w:rFonts w:cs="Arial"/>
                                  <w:color w:val="FFFFFF" w:themeColor="background1"/>
                                  <w:sz w:val="16"/>
                                  <w:szCs w:val="16"/>
                                </w:rPr>
                              </w:pPr>
                              <w:r w:rsidRPr="00B94B05">
                                <w:rPr>
                                  <w:rFonts w:cs="Arial"/>
                                  <w:color w:val="FFFFFF" w:themeColor="background1"/>
                                  <w:sz w:val="16"/>
                                  <w:szCs w:val="16"/>
                                </w:rPr>
                                <w:t>Fax: (377) 93.10.81.40</w:t>
                              </w:r>
                            </w:p>
                            <w:p w14:paraId="25AFF675" w14:textId="77777777" w:rsidR="00086856" w:rsidRPr="00B94B05" w:rsidRDefault="00086856" w:rsidP="00714F8B">
                              <w:pPr>
                                <w:jc w:val="right"/>
                                <w:rPr>
                                  <w:rFonts w:cs="Arial"/>
                                  <w:color w:val="FFFFFF" w:themeColor="background1"/>
                                  <w:sz w:val="16"/>
                                  <w:szCs w:val="16"/>
                                </w:rPr>
                              </w:pPr>
                              <w:r w:rsidRPr="00B94B05">
                                <w:rPr>
                                  <w:rFonts w:cs="Arial"/>
                                  <w:color w:val="FFFFFF" w:themeColor="background1"/>
                                  <w:sz w:val="16"/>
                                  <w:szCs w:val="16"/>
                                </w:rPr>
                                <w:t>info@iho.int</w:t>
                              </w:r>
                            </w:p>
                            <w:p w14:paraId="6A8EBCD2" w14:textId="77777777" w:rsidR="00086856" w:rsidRPr="00B94B05" w:rsidRDefault="00086856" w:rsidP="00714F8B">
                              <w:pPr>
                                <w:jc w:val="right"/>
                                <w:rPr>
                                  <w:rFonts w:cs="Arial"/>
                                  <w:color w:val="FFFFFF" w:themeColor="background1"/>
                                  <w:sz w:val="16"/>
                                  <w:szCs w:val="16"/>
                                </w:rPr>
                              </w:pPr>
                              <w:r w:rsidRPr="00B94B05">
                                <w:rPr>
                                  <w:rFonts w:cs="Arial"/>
                                  <w:color w:val="FFFFFF" w:themeColor="background1"/>
                                  <w:sz w:val="16"/>
                                  <w:szCs w:val="16"/>
                                </w:rPr>
                                <w:t>www.iho.in</w:t>
                              </w:r>
                              <w:r>
                                <w:rPr>
                                  <w:rFonts w:cs="Arial"/>
                                  <w:color w:val="FFFFFF" w:themeColor="background1"/>
                                  <w:sz w:val="16"/>
                                  <w:szCs w:val="16"/>
                                </w:rPr>
                                <w:t>t</w:t>
                              </w:r>
                            </w:p>
                          </w:txbxContent>
                        </wps:txbx>
                        <wps:bodyPr rot="0" spcFirstLastPara="0" vertOverflow="overflow" horzOverflow="overflow" vert="horz" wrap="square" lIns="180000" tIns="180000" rIns="180000" bIns="180000" numCol="1" spcCol="0" rtlCol="0" fromWordArt="0" anchor="b" anchorCtr="0" forceAA="0" compatLnSpc="1">
                          <a:prstTxWarp prst="textNoShape">
                            <a:avLst/>
                          </a:prstTxWarp>
                          <a:noAutofit/>
                        </wps:bodyPr>
                      </wps:wsp>
                      <wps:wsp>
                        <wps:cNvPr id="235" name="Tekstvak 1"/>
                        <wps:cNvSpPr txBox="1"/>
                        <wps:spPr>
                          <a:xfrm>
                            <a:off x="945931" y="756745"/>
                            <a:ext cx="5583600" cy="6040800"/>
                          </a:xfrm>
                          <a:prstGeom prst="rect">
                            <a:avLst/>
                          </a:prstGeom>
                          <a:solidFill>
                            <a:schemeClr val="lt1"/>
                          </a:solidFill>
                          <a:ln w="6350">
                            <a:solidFill>
                              <a:srgbClr val="001532"/>
                            </a:solidFill>
                          </a:ln>
                        </wps:spPr>
                        <wps:txbx>
                          <w:txbxContent>
                            <w:p w14:paraId="4DBB3FAA" w14:textId="511AED42" w:rsidR="00086856" w:rsidRDefault="00086856" w:rsidP="00714F8B">
                              <w:pPr>
                                <w:pStyle w:val="Basisalinea"/>
                                <w:suppressAutoHyphens/>
                                <w:spacing w:line="240" w:lineRule="auto"/>
                                <w:rPr>
                                  <w:rFonts w:ascii="Arial" w:hAnsi="Arial" w:cs="HelveticaNeueLT Std Med"/>
                                  <w:b/>
                                  <w:color w:val="00004C"/>
                                  <w:sz w:val="56"/>
                                  <w:szCs w:val="56"/>
                                </w:rPr>
                              </w:pPr>
                              <w:r>
                                <w:rPr>
                                  <w:rFonts w:ascii="Arial" w:hAnsi="Arial" w:cs="HelveticaNeueLT Std Med"/>
                                  <w:b/>
                                  <w:color w:val="00004C"/>
                                  <w:sz w:val="56"/>
                                  <w:szCs w:val="56"/>
                                </w:rPr>
                                <w:t>IHO Test Data Sets in ECDIS</w:t>
                              </w:r>
                            </w:p>
                            <w:p w14:paraId="23862A29" w14:textId="77777777" w:rsidR="00086856" w:rsidRDefault="00086856" w:rsidP="00714F8B">
                              <w:pPr>
                                <w:pStyle w:val="Basisalinea"/>
                                <w:suppressAutoHyphens/>
                                <w:spacing w:line="240" w:lineRule="auto"/>
                                <w:rPr>
                                  <w:rFonts w:ascii="Arial" w:hAnsi="Arial" w:cs="HelveticaNeueLT Std Med"/>
                                  <w:b/>
                                  <w:color w:val="00004C"/>
                                  <w:sz w:val="56"/>
                                  <w:szCs w:val="56"/>
                                </w:rPr>
                              </w:pPr>
                            </w:p>
                            <w:p w14:paraId="239040E2" w14:textId="77777777" w:rsidR="00086856" w:rsidRDefault="00086856" w:rsidP="00714F8B">
                              <w:pPr>
                                <w:pStyle w:val="Basisalinea"/>
                                <w:suppressAutoHyphens/>
                                <w:spacing w:line="240" w:lineRule="auto"/>
                                <w:rPr>
                                  <w:rFonts w:ascii="Arial" w:hAnsi="Arial" w:cs="HelveticaNeueLT Std Med"/>
                                  <w:b/>
                                  <w:color w:val="00004C"/>
                                  <w:sz w:val="28"/>
                                  <w:szCs w:val="28"/>
                                </w:rPr>
                              </w:pPr>
                            </w:p>
                            <w:p w14:paraId="6D0C32B8" w14:textId="5C725E0E" w:rsidR="00086856" w:rsidRDefault="00086856" w:rsidP="00714F8B">
                              <w:pPr>
                                <w:pStyle w:val="Basisalinea"/>
                                <w:suppressAutoHyphens/>
                                <w:spacing w:line="240" w:lineRule="auto"/>
                                <w:rPr>
                                  <w:rFonts w:ascii="Arial" w:hAnsi="Arial" w:cs="HelveticaNeueLT Std Med"/>
                                  <w:b/>
                                  <w:color w:val="00004C"/>
                                  <w:sz w:val="28"/>
                                  <w:szCs w:val="28"/>
                                </w:rPr>
                              </w:pPr>
                              <w:r>
                                <w:rPr>
                                  <w:rFonts w:ascii="Arial" w:hAnsi="Arial" w:cs="HelveticaNeueLT Std Med"/>
                                  <w:b/>
                                  <w:color w:val="00004C"/>
                                  <w:sz w:val="28"/>
                                  <w:szCs w:val="28"/>
                                </w:rPr>
                                <w:t xml:space="preserve">Edition </w:t>
                              </w:r>
                              <w:del w:id="0" w:author="Thomas Mellor" w:date="2022-11-23T21:33:00Z">
                                <w:r w:rsidDel="003F44FC">
                                  <w:rPr>
                                    <w:rFonts w:ascii="Arial" w:hAnsi="Arial" w:cs="HelveticaNeueLT Std Med"/>
                                    <w:b/>
                                    <w:color w:val="00004C"/>
                                    <w:sz w:val="28"/>
                                    <w:szCs w:val="28"/>
                                  </w:rPr>
                                  <w:delText>3.0(.4)</w:delText>
                                </w:r>
                              </w:del>
                              <w:ins w:id="1" w:author="Thomas Mellor" w:date="2022-11-23T21:33:00Z">
                                <w:r>
                                  <w:rPr>
                                    <w:rFonts w:ascii="Arial" w:hAnsi="Arial" w:cs="HelveticaNeueLT Std Med"/>
                                    <w:b/>
                                    <w:color w:val="00004C"/>
                                    <w:sz w:val="28"/>
                                    <w:szCs w:val="28"/>
                                  </w:rPr>
                                  <w:t>4.0</w:t>
                                </w:r>
                              </w:ins>
                              <w:r>
                                <w:rPr>
                                  <w:rFonts w:ascii="Arial" w:hAnsi="Arial" w:cs="HelveticaNeueLT Std Med"/>
                                  <w:b/>
                                  <w:color w:val="00004C"/>
                                  <w:sz w:val="28"/>
                                  <w:szCs w:val="28"/>
                                </w:rPr>
                                <w:t xml:space="preserve"> – </w:t>
                              </w:r>
                              <w:r>
                                <w:rPr>
                                  <w:rFonts w:ascii="Arial" w:hAnsi="Arial" w:cs="HelveticaNeueLT Std Med"/>
                                  <w:b/>
                                  <w:color w:val="FF0000"/>
                                  <w:sz w:val="28"/>
                                  <w:szCs w:val="28"/>
                                </w:rPr>
                                <w:t>Xxxx</w:t>
                              </w:r>
                              <w:r>
                                <w:rPr>
                                  <w:rFonts w:ascii="Arial" w:hAnsi="Arial" w:cs="HelveticaNeueLT Std Med"/>
                                  <w:b/>
                                  <w:color w:val="00004C"/>
                                  <w:sz w:val="28"/>
                                  <w:szCs w:val="28"/>
                                </w:rPr>
                                <w:t xml:space="preserve"> 2023</w:t>
                              </w:r>
                            </w:p>
                            <w:p w14:paraId="110CCB21" w14:textId="77777777" w:rsidR="00086856" w:rsidRDefault="00086856" w:rsidP="00714F8B">
                              <w:pPr>
                                <w:pStyle w:val="Basisalinea"/>
                                <w:suppressAutoHyphens/>
                                <w:spacing w:line="240" w:lineRule="auto"/>
                                <w:rPr>
                                  <w:rFonts w:ascii="Arial" w:hAnsi="Arial" w:cs="HelveticaNeueLT Std Med"/>
                                  <w:b/>
                                  <w:color w:val="00004C"/>
                                  <w:sz w:val="28"/>
                                  <w:szCs w:val="28"/>
                                </w:rPr>
                              </w:pPr>
                            </w:p>
                            <w:p w14:paraId="32D975C6" w14:textId="77777777" w:rsidR="00086856" w:rsidRDefault="00086856" w:rsidP="00714F8B">
                              <w:pPr>
                                <w:pStyle w:val="Basisalinea"/>
                                <w:suppressAutoHyphens/>
                                <w:spacing w:line="240" w:lineRule="auto"/>
                                <w:rPr>
                                  <w:rFonts w:ascii="Arial" w:hAnsi="Arial" w:cs="HelveticaNeueLT Std Med"/>
                                  <w:b/>
                                  <w:color w:val="00004C"/>
                                  <w:sz w:val="28"/>
                                  <w:szCs w:val="28"/>
                                </w:rPr>
                              </w:pPr>
                            </w:p>
                            <w:p w14:paraId="7015DB2A" w14:textId="77777777" w:rsidR="00086856" w:rsidRDefault="00086856" w:rsidP="00714F8B">
                              <w:pPr>
                                <w:pStyle w:val="Basisalinea"/>
                                <w:suppressAutoHyphens/>
                                <w:spacing w:line="240" w:lineRule="auto"/>
                                <w:rPr>
                                  <w:rFonts w:ascii="Arial" w:hAnsi="Arial" w:cs="HelveticaNeueLT Std Med"/>
                                  <w:b/>
                                  <w:color w:val="00004C"/>
                                  <w:sz w:val="40"/>
                                  <w:szCs w:val="40"/>
                                </w:rPr>
                              </w:pPr>
                            </w:p>
                            <w:p w14:paraId="5B87FD07" w14:textId="19D123F0" w:rsidR="00086856" w:rsidRPr="00947C75" w:rsidRDefault="00086856" w:rsidP="00714F8B">
                              <w:pPr>
                                <w:pStyle w:val="Basisalinea"/>
                                <w:suppressAutoHyphens/>
                                <w:spacing w:line="240" w:lineRule="auto"/>
                                <w:rPr>
                                  <w:rFonts w:ascii="Arial" w:hAnsi="Arial" w:cs="HelveticaNeueLT Std Med"/>
                                  <w:b/>
                                  <w:color w:val="00004C"/>
                                  <w:sz w:val="40"/>
                                  <w:szCs w:val="40"/>
                                </w:rPr>
                              </w:pPr>
                              <w:r w:rsidRPr="00947C75">
                                <w:rPr>
                                  <w:rFonts w:ascii="Arial" w:hAnsi="Arial" w:cs="HelveticaNeueLT Std Med"/>
                                  <w:b/>
                                  <w:color w:val="00004C"/>
                                  <w:sz w:val="40"/>
                                  <w:szCs w:val="40"/>
                                </w:rPr>
                                <w:t xml:space="preserve">Instruction Manual for the Use of IHO Test </w:t>
                              </w:r>
                              <w:del w:id="2" w:author="Teh Stand" w:date="2022-08-30T10:59:00Z">
                                <w:r w:rsidRPr="00947C75" w:rsidDel="003A42F5">
                                  <w:rPr>
                                    <w:rFonts w:ascii="Arial" w:hAnsi="Arial" w:cs="HelveticaNeueLT Std Med"/>
                                    <w:b/>
                                    <w:color w:val="00004C"/>
                                    <w:sz w:val="40"/>
                                    <w:szCs w:val="40"/>
                                  </w:rPr>
                                  <w:delText xml:space="preserve">Datasets </w:delText>
                                </w:r>
                              </w:del>
                              <w:ins w:id="3" w:author="Teh Stand" w:date="2022-08-30T10:59:00Z">
                                <w:r w:rsidRPr="00947C75">
                                  <w:rPr>
                                    <w:rFonts w:ascii="Arial" w:hAnsi="Arial" w:cs="HelveticaNeueLT Std Med"/>
                                    <w:b/>
                                    <w:color w:val="00004C"/>
                                    <w:sz w:val="40"/>
                                    <w:szCs w:val="40"/>
                                  </w:rPr>
                                  <w:t>Data</w:t>
                                </w:r>
                                <w:r>
                                  <w:rPr>
                                    <w:rFonts w:ascii="Arial" w:hAnsi="Arial" w:cs="HelveticaNeueLT Std Med"/>
                                    <w:b/>
                                    <w:color w:val="00004C"/>
                                    <w:sz w:val="40"/>
                                    <w:szCs w:val="40"/>
                                  </w:rPr>
                                  <w:t xml:space="preserve"> S</w:t>
                                </w:r>
                                <w:r w:rsidRPr="00947C75">
                                  <w:rPr>
                                    <w:rFonts w:ascii="Arial" w:hAnsi="Arial" w:cs="HelveticaNeueLT Std Med"/>
                                    <w:b/>
                                    <w:color w:val="00004C"/>
                                    <w:sz w:val="40"/>
                                    <w:szCs w:val="40"/>
                                  </w:rPr>
                                  <w:t xml:space="preserve">ets </w:t>
                                </w:r>
                              </w:ins>
                              <w:r w:rsidRPr="00947C75">
                                <w:rPr>
                                  <w:rFonts w:ascii="Arial" w:hAnsi="Arial" w:cs="HelveticaNeueLT Std Med"/>
                                  <w:b/>
                                  <w:color w:val="00004C"/>
                                  <w:sz w:val="40"/>
                                  <w:szCs w:val="40"/>
                                </w:rPr>
                                <w:t>in ECDIS</w:t>
                              </w:r>
                            </w:p>
                            <w:p w14:paraId="0802B628" w14:textId="77777777" w:rsidR="00086856" w:rsidRDefault="00086856" w:rsidP="00714F8B">
                              <w:pPr>
                                <w:pStyle w:val="Basisalinea"/>
                                <w:suppressAutoHyphens/>
                                <w:spacing w:line="240" w:lineRule="auto"/>
                                <w:rPr>
                                  <w:rFonts w:ascii="Arial" w:hAnsi="Arial" w:cs="HelveticaNeueLT Std Med"/>
                                  <w:b/>
                                  <w:color w:val="00004C"/>
                                  <w:sz w:val="56"/>
                                  <w:szCs w:val="56"/>
                                </w:rPr>
                              </w:pPr>
                            </w:p>
                            <w:p w14:paraId="6B12D300" w14:textId="77777777" w:rsidR="00086856" w:rsidRDefault="00086856" w:rsidP="00714F8B">
                              <w:pPr>
                                <w:pStyle w:val="Basisalinea"/>
                                <w:suppressAutoHyphens/>
                                <w:spacing w:line="240" w:lineRule="auto"/>
                                <w:rPr>
                                  <w:rFonts w:ascii="Arial" w:hAnsi="Arial" w:cs="HelveticaNeueLT Std Med"/>
                                  <w:b/>
                                  <w:color w:val="00004C"/>
                                  <w:sz w:val="56"/>
                                  <w:szCs w:val="56"/>
                                </w:rPr>
                              </w:pPr>
                            </w:p>
                            <w:p w14:paraId="4C35A93A" w14:textId="77777777" w:rsidR="00086856" w:rsidRPr="00FD27EE" w:rsidRDefault="00086856" w:rsidP="00714F8B">
                              <w:pPr>
                                <w:pStyle w:val="Basisalinea"/>
                                <w:suppressAutoHyphens/>
                                <w:spacing w:line="240" w:lineRule="auto"/>
                                <w:rPr>
                                  <w:rFonts w:ascii="Arial" w:hAnsi="Arial" w:cs="HelveticaNeueLT Std Med"/>
                                  <w:b/>
                                  <w:color w:val="00004C"/>
                                  <w:sz w:val="56"/>
                                  <w:szCs w:val="56"/>
                                </w:rPr>
                              </w:pPr>
                            </w:p>
                          </w:txbxContent>
                        </wps:txbx>
                        <wps:bodyPr rot="0" spcFirstLastPara="0" vertOverflow="overflow" horzOverflow="overflow" vert="horz" wrap="square" lIns="360000" tIns="360000" rIns="360000" bIns="36000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81E9F72" id="Groep 11" o:spid="_x0000_s1026" style="position:absolute;left:0;text-align:left;margin-left:0;margin-top:-211.9pt;width:514.2pt;height:737.3pt;z-index:251658752;mso-position-horizontal:center;mso-position-horizontal-relative:margin;mso-width-relative:margin;mso-height-relative:margin" coordorigin="98,283" coordsize="65304,936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">
                <v:shapetype id="_x0000_t202" coordsize="21600,21600" o:spt="202" path="m,l,21600r21600,l21600,xe">
                  <v:stroke joinstyle="miter"/>
                  <v:path gradientshapeok="t" o:connecttype="rect"/>
                </v:shapetype>
                <v:shape id="Tekstvak 2" o:spid="_x0000_s1027" type="#_x0000_t202" style="position:absolute;left:9346;top:283;width:6349;height:7500;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GjmKsIA&#10;AADbAAAADwAAAGRycy9kb3ducmV2LnhtbERP22oCMRB9F/oPYQp9Ec1W26pbo4goig/eP2DYTHeX&#10;biZhk+r696Yg+DaHc53xtDGVuFDtS8sK3rsJCOLM6pJzBefTsjME4QOyxsoyKbiRh+nkpTXGVNsr&#10;H+hyDLmIIexTVFCE4FIpfVaQQd+1jjhyP7Y2GCKsc6lrvMZwU8leknxJgyXHhgIdzQvKfo9/RsF+&#10;t/vcfizcclDd5pu23vbZu5VSb6/N7BtEoCY8xQ/3Wsf5I/j/JR4gJ3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waOYqwgAAANsAAAAPAAAAAAAAAAAAAAAAAJgCAABkcnMvZG93&#10;bnJldi54bWxQSwUGAAAAAAQABAD1AAAAhwMAAAAA&#10;" fillcolor="#f1eaca" stroked="f" strokeweight=".5pt">
                  <v:textbox style="mso-fit-shape-to-text:t" inset="5mm,8mm,5mm,8mm">
                    <w:txbxContent>
                      <w:p w14:paraId="14E53C7B" w14:textId="25C7FFD5" w:rsidR="00086856" w:rsidRPr="00B94B05" w:rsidRDefault="00086856" w:rsidP="00714F8B">
                        <w:pPr>
                          <w:rPr>
                            <w:rFonts w:cs="Arial"/>
                            <w:b/>
                          </w:rPr>
                        </w:pPr>
                        <w:r w:rsidRPr="00B94B05">
                          <w:rPr>
                            <w:rFonts w:cs="Arial"/>
                            <w:b/>
                          </w:rPr>
                          <w:t>S-</w:t>
                        </w:r>
                        <w:r>
                          <w:rPr>
                            <w:rFonts w:cs="Arial"/>
                            <w:b/>
                          </w:rPr>
                          <w:t>64</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Afbeelding 3" o:spid="_x0000_s1028" type="#_x0000_t75" style="position:absolute;left:98;top:58730;width:9347;height:92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MK2+O9AAAA2wAAAA8AAABkcnMvZG93bnJldi54bWxET82KwjAQvi/4DmEEb2vaoot0jWUpCF5t&#10;9wGGZmy720xKE9P69uYgePz4/o/FYgYRaHK9ZQXpNgFB3Fjdc6vgtz5/HkA4j6xxsEwKHuSgOK0+&#10;jphrO/OVQuVbEUPY5aig837MpXRNRwbd1o7EkbvZyaCPcGqlnnCO4WaQWZJ8SYM9x4YORyo7av6r&#10;u1Hwt0v1bczKdAmh2td1eJiyqZTarJefbxCeFv8Wv9wXrSCL6+OX+APk6Qk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Mwrb470AAADbAAAADwAAAAAAAAAAAAAAAACfAgAAZHJz&#10;L2Rvd25yZXYueG1sUEsFBgAAAAAEAAQA9wAAAIkDAAAAAA==&#10;">
                  <v:imagedata r:id="rId11" o:title=""/>
                  <v:path arrowok="t"/>
                </v:shape>
                <v:shape id="Afbeelding 6" o:spid="_x0000_s1029" type="#_x0000_t75" style="position:absolute;left:105;top:68001;width:9340;height:92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XhaLzCAAAA2wAAAA8AAABkcnMvZG93bnJldi54bWxEj0Frg0AUhO+F/IflBXqrqx5ssW5CCcT0&#10;kEttyPnhvrpS9624G7X/vhso9DjMzDdMtV/tIGaafO9YQZakIIhbp3vuFFw+j08vIHxA1jg4JgU/&#10;5GG/2zxUWGq38AfNTehEhLAvUYEJYSyl9K0hiz5xI3H0vtxkMUQ5dVJPuES4HWSepoW02HNcMDjS&#10;wVD73dysgro4X7NDZo9LfTLOtfnc189Sqcft+vYKItAa/sN/7XetIM/g/iX+ALn7B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F4Wi8wgAAANsAAAAPAAAAAAAAAAAAAAAAAJ8C&#10;AABkcnMvZG93bnJldi54bWxQSwUGAAAAAAQABAD3AAAAjgMAAAAA&#10;">
                  <v:imagedata r:id="rId12" o:title=""/>
                  <v:path arrowok="t"/>
                </v:shape>
                <v:shape id="Afbeelding 7" o:spid="_x0000_s1030" type="#_x0000_t75" style="position:absolute;left:9459;top:68001;width:9271;height:92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e6HYbFAAAA3AAAAA8AAABkcnMvZG93bnJldi54bWxEj0FrwkAUhO8F/8PyCr3ppgGlpq4iwZai&#10;9WD04PGRfc0Gs29Ddqupv94VhB6HmfmGmS1624gzdb52rOB1lIAgLp2uuVJw2H8M30D4gKyxcUwK&#10;/sjDYj54mmGm3YV3dC5CJSKEfYYKTAhtJqUvDVn0I9cSR+/HdRZDlF0ldYeXCLeNTJNkIi3WHBcM&#10;tpQbKk/Fr1VA4wPtOQ+r9ef2+m2O48JvjrlSL8/98h1EoD78hx/tL60gTadwPxOPgJz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nuh2GxQAAANwAAAAPAAAAAAAAAAAAAAAA&#10;AJ8CAABkcnMvZG93bnJldi54bWxQSwUGAAAAAAQABAD3AAAAkQMAAAAA&#10;">
                  <v:imagedata r:id="rId13" o:title=""/>
                  <v:path arrowok="t"/>
                </v:shape>
                <v:shape id="Tekstvak 10" o:spid="_x0000_s1031" type="#_x0000_t202" style="position:absolute;left:36891;top:68001;width:28512;height:25920;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rMvRMIA&#10;AADcAAAADwAAAGRycy9kb3ducmV2LnhtbERPy2rCQBTdC/2H4QrdmYkp1BIzihULXVb7SJfXzM0D&#10;M3dCZpqkf+8sBJeH8862k2nFQL1rLCtYRjEI4sLqhisFX59vixcQziNrbC2Tgn9ysN08zDJMtR35&#10;SMPJVyKEsEtRQe19l0rpipoMush2xIErbW/QB9hXUvc4hnDTyiSOn6XBhkNDjR3tayoupz+j4CfJ&#10;v8+HY7srf+NyylcffvlaaqUe59NuDcLT5O/im/tdK0iewvxwJhwBubk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Ssy9EwgAAANwAAAAPAAAAAAAAAAAAAAAAAJgCAABkcnMvZG93&#10;bnJldi54bWxQSwUGAAAAAAQABAD1AAAAhwMAAAAA&#10;" fillcolor="#00ac9e" stroked="f" strokeweight=".5pt">
                  <v:textbox inset="5mm,5mm,5mm,5mm">
                    <w:txbxContent>
                      <w:p w14:paraId="7D323283" w14:textId="77777777" w:rsidR="00086856" w:rsidRPr="00B94B05" w:rsidRDefault="00086856" w:rsidP="00714F8B">
                        <w:pPr>
                          <w:jc w:val="right"/>
                          <w:rPr>
                            <w:rFonts w:cs="Arial"/>
                            <w:color w:val="FFFFFF" w:themeColor="background1"/>
                            <w:sz w:val="16"/>
                            <w:szCs w:val="16"/>
                          </w:rPr>
                        </w:pPr>
                        <w:r w:rsidRPr="00B94B05">
                          <w:rPr>
                            <w:rFonts w:cs="Arial"/>
                            <w:color w:val="FFFFFF" w:themeColor="background1"/>
                            <w:sz w:val="16"/>
                            <w:szCs w:val="16"/>
                          </w:rPr>
                          <w:t>Published by the</w:t>
                        </w:r>
                      </w:p>
                      <w:p w14:paraId="09C8C919" w14:textId="77777777" w:rsidR="00086856" w:rsidRPr="00B94B05" w:rsidRDefault="00086856" w:rsidP="00714F8B">
                        <w:pPr>
                          <w:jc w:val="right"/>
                          <w:rPr>
                            <w:rFonts w:cs="Arial"/>
                            <w:color w:val="FFFFFF" w:themeColor="background1"/>
                            <w:sz w:val="16"/>
                            <w:szCs w:val="16"/>
                          </w:rPr>
                        </w:pPr>
                        <w:r w:rsidRPr="00B94B05">
                          <w:rPr>
                            <w:rFonts w:cs="Arial"/>
                            <w:color w:val="FFFFFF" w:themeColor="background1"/>
                            <w:sz w:val="16"/>
                            <w:szCs w:val="16"/>
                          </w:rPr>
                          <w:t>International Hydrographic Organization</w:t>
                        </w:r>
                      </w:p>
                      <w:p w14:paraId="76D78125" w14:textId="77777777" w:rsidR="00086856" w:rsidRPr="00B94B05" w:rsidRDefault="00086856" w:rsidP="00714F8B">
                        <w:pPr>
                          <w:jc w:val="right"/>
                          <w:rPr>
                            <w:rFonts w:cs="Arial"/>
                            <w:color w:val="FFFFFF" w:themeColor="background1"/>
                            <w:sz w:val="16"/>
                            <w:szCs w:val="16"/>
                            <w:lang w:val="fr-FR"/>
                          </w:rPr>
                        </w:pPr>
                        <w:r w:rsidRPr="00B94B05">
                          <w:rPr>
                            <w:rFonts w:cs="Arial"/>
                            <w:color w:val="FFFFFF" w:themeColor="background1"/>
                            <w:sz w:val="16"/>
                            <w:szCs w:val="16"/>
                            <w:lang w:val="fr-FR"/>
                          </w:rPr>
                          <w:t>4b quai Antoine 1</w:t>
                        </w:r>
                        <w:r w:rsidRPr="00B94B05">
                          <w:rPr>
                            <w:rFonts w:cs="Arial"/>
                            <w:color w:val="FFFFFF" w:themeColor="background1"/>
                            <w:sz w:val="16"/>
                            <w:szCs w:val="16"/>
                            <w:vertAlign w:val="superscript"/>
                            <w:lang w:val="fr-FR"/>
                          </w:rPr>
                          <w:t>er</w:t>
                        </w:r>
                      </w:p>
                      <w:p w14:paraId="44826A11" w14:textId="77777777" w:rsidR="00086856" w:rsidRPr="00B94B05" w:rsidRDefault="00086856" w:rsidP="00714F8B">
                        <w:pPr>
                          <w:jc w:val="right"/>
                          <w:rPr>
                            <w:rFonts w:cs="Arial"/>
                            <w:color w:val="FFFFFF" w:themeColor="background1"/>
                            <w:sz w:val="16"/>
                            <w:szCs w:val="16"/>
                            <w:lang w:val="fr-FR"/>
                          </w:rPr>
                        </w:pPr>
                        <w:r w:rsidRPr="00B94B05">
                          <w:rPr>
                            <w:rFonts w:cs="Arial"/>
                            <w:color w:val="FFFFFF" w:themeColor="background1"/>
                            <w:sz w:val="16"/>
                            <w:szCs w:val="16"/>
                            <w:lang w:val="fr-FR"/>
                          </w:rPr>
                          <w:t>Principauté de Monaco</w:t>
                        </w:r>
                      </w:p>
                      <w:p w14:paraId="5A2BF14E" w14:textId="77777777" w:rsidR="00086856" w:rsidRPr="00B94B05" w:rsidRDefault="00086856" w:rsidP="00714F8B">
                        <w:pPr>
                          <w:jc w:val="right"/>
                          <w:rPr>
                            <w:rFonts w:cs="Arial"/>
                            <w:color w:val="FFFFFF" w:themeColor="background1"/>
                            <w:sz w:val="16"/>
                            <w:szCs w:val="16"/>
                          </w:rPr>
                        </w:pPr>
                        <w:r w:rsidRPr="00B94B05">
                          <w:rPr>
                            <w:rFonts w:cs="Arial"/>
                            <w:color w:val="FFFFFF" w:themeColor="background1"/>
                            <w:sz w:val="16"/>
                            <w:szCs w:val="16"/>
                          </w:rPr>
                          <w:t>Tel: (377) 93.10.81.00</w:t>
                        </w:r>
                      </w:p>
                      <w:p w14:paraId="62D52316" w14:textId="77777777" w:rsidR="00086856" w:rsidRPr="00B94B05" w:rsidRDefault="00086856" w:rsidP="00714F8B">
                        <w:pPr>
                          <w:jc w:val="right"/>
                          <w:rPr>
                            <w:rFonts w:cs="Arial"/>
                            <w:color w:val="FFFFFF" w:themeColor="background1"/>
                            <w:sz w:val="16"/>
                            <w:szCs w:val="16"/>
                          </w:rPr>
                        </w:pPr>
                        <w:r w:rsidRPr="00B94B05">
                          <w:rPr>
                            <w:rFonts w:cs="Arial"/>
                            <w:color w:val="FFFFFF" w:themeColor="background1"/>
                            <w:sz w:val="16"/>
                            <w:szCs w:val="16"/>
                          </w:rPr>
                          <w:t>Fax: (377) 93.10.81.40</w:t>
                        </w:r>
                      </w:p>
                      <w:p w14:paraId="25AFF675" w14:textId="77777777" w:rsidR="00086856" w:rsidRPr="00B94B05" w:rsidRDefault="00086856" w:rsidP="00714F8B">
                        <w:pPr>
                          <w:jc w:val="right"/>
                          <w:rPr>
                            <w:rFonts w:cs="Arial"/>
                            <w:color w:val="FFFFFF" w:themeColor="background1"/>
                            <w:sz w:val="16"/>
                            <w:szCs w:val="16"/>
                          </w:rPr>
                        </w:pPr>
                        <w:r w:rsidRPr="00B94B05">
                          <w:rPr>
                            <w:rFonts w:cs="Arial"/>
                            <w:color w:val="FFFFFF" w:themeColor="background1"/>
                            <w:sz w:val="16"/>
                            <w:szCs w:val="16"/>
                          </w:rPr>
                          <w:t>info@iho.int</w:t>
                        </w:r>
                      </w:p>
                      <w:p w14:paraId="6A8EBCD2" w14:textId="77777777" w:rsidR="00086856" w:rsidRPr="00B94B05" w:rsidRDefault="00086856" w:rsidP="00714F8B">
                        <w:pPr>
                          <w:jc w:val="right"/>
                          <w:rPr>
                            <w:rFonts w:cs="Arial"/>
                            <w:color w:val="FFFFFF" w:themeColor="background1"/>
                            <w:sz w:val="16"/>
                            <w:szCs w:val="16"/>
                          </w:rPr>
                        </w:pPr>
                        <w:r w:rsidRPr="00B94B05">
                          <w:rPr>
                            <w:rFonts w:cs="Arial"/>
                            <w:color w:val="FFFFFF" w:themeColor="background1"/>
                            <w:sz w:val="16"/>
                            <w:szCs w:val="16"/>
                          </w:rPr>
                          <w:t>www.iho.in</w:t>
                        </w:r>
                        <w:r>
                          <w:rPr>
                            <w:rFonts w:cs="Arial"/>
                            <w:color w:val="FFFFFF" w:themeColor="background1"/>
                            <w:sz w:val="16"/>
                            <w:szCs w:val="16"/>
                          </w:rPr>
                          <w:t>t</w:t>
                        </w:r>
                      </w:p>
                    </w:txbxContent>
                  </v:textbox>
                </v:shape>
                <v:shape id="Tekstvak 1" o:spid="_x0000_s1032" type="#_x0000_t202" style="position:absolute;left:9459;top:7567;width:55836;height:6040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PZCmMUA&#10;AADcAAAADwAAAGRycy9kb3ducmV2LnhtbESPQWvCQBSE74X+h+UVvOmmilWiq1hREArSGi/entnX&#10;bGj2bciumvTXuwWhx2FmvmHmy9ZW4kqNLx0reB0kIIhzp0suFByzbX8KwgdkjZVjUtCRh+Xi+WmO&#10;qXY3/qLrIRQiQtinqMCEUKdS+tyQRT9wNXH0vl1jMUTZFFI3eItwW8lhkrxJiyXHBYM1rQ3lP4eL&#10;VVBuus6804enyb5dnT9/s1NBmVK9l3Y1AxGoDf/hR3unFQxHY/g7E4+AXN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9kKYxQAAANwAAAAPAAAAAAAAAAAAAAAAAJgCAABkcnMv&#10;ZG93bnJldi54bWxQSwUGAAAAAAQABAD1AAAAigMAAAAA&#10;" fillcolor="white [3201]" strokecolor="#001532" strokeweight=".5pt">
                  <v:textbox inset="10mm,10mm,10mm,10mm">
                    <w:txbxContent>
                      <w:p w14:paraId="4DBB3FAA" w14:textId="511AED42" w:rsidR="00086856" w:rsidRDefault="00086856" w:rsidP="00714F8B">
                        <w:pPr>
                          <w:pStyle w:val="Basisalinea"/>
                          <w:suppressAutoHyphens/>
                          <w:spacing w:line="240" w:lineRule="auto"/>
                          <w:rPr>
                            <w:rFonts w:ascii="Arial" w:hAnsi="Arial" w:cs="HelveticaNeueLT Std Med"/>
                            <w:b/>
                            <w:color w:val="00004C"/>
                            <w:sz w:val="56"/>
                            <w:szCs w:val="56"/>
                          </w:rPr>
                        </w:pPr>
                        <w:r>
                          <w:rPr>
                            <w:rFonts w:ascii="Arial" w:hAnsi="Arial" w:cs="HelveticaNeueLT Std Med"/>
                            <w:b/>
                            <w:color w:val="00004C"/>
                            <w:sz w:val="56"/>
                            <w:szCs w:val="56"/>
                          </w:rPr>
                          <w:t>IHO Test Data Sets in ECDIS</w:t>
                        </w:r>
                      </w:p>
                      <w:p w14:paraId="23862A29" w14:textId="77777777" w:rsidR="00086856" w:rsidRDefault="00086856" w:rsidP="00714F8B">
                        <w:pPr>
                          <w:pStyle w:val="Basisalinea"/>
                          <w:suppressAutoHyphens/>
                          <w:spacing w:line="240" w:lineRule="auto"/>
                          <w:rPr>
                            <w:rFonts w:ascii="Arial" w:hAnsi="Arial" w:cs="HelveticaNeueLT Std Med"/>
                            <w:b/>
                            <w:color w:val="00004C"/>
                            <w:sz w:val="56"/>
                            <w:szCs w:val="56"/>
                          </w:rPr>
                        </w:pPr>
                      </w:p>
                      <w:p w14:paraId="239040E2" w14:textId="77777777" w:rsidR="00086856" w:rsidRDefault="00086856" w:rsidP="00714F8B">
                        <w:pPr>
                          <w:pStyle w:val="Basisalinea"/>
                          <w:suppressAutoHyphens/>
                          <w:spacing w:line="240" w:lineRule="auto"/>
                          <w:rPr>
                            <w:rFonts w:ascii="Arial" w:hAnsi="Arial" w:cs="HelveticaNeueLT Std Med"/>
                            <w:b/>
                            <w:color w:val="00004C"/>
                            <w:sz w:val="28"/>
                            <w:szCs w:val="28"/>
                          </w:rPr>
                        </w:pPr>
                      </w:p>
                      <w:p w14:paraId="6D0C32B8" w14:textId="5C725E0E" w:rsidR="00086856" w:rsidRDefault="00086856" w:rsidP="00714F8B">
                        <w:pPr>
                          <w:pStyle w:val="Basisalinea"/>
                          <w:suppressAutoHyphens/>
                          <w:spacing w:line="240" w:lineRule="auto"/>
                          <w:rPr>
                            <w:rFonts w:ascii="Arial" w:hAnsi="Arial" w:cs="HelveticaNeueLT Std Med"/>
                            <w:b/>
                            <w:color w:val="00004C"/>
                            <w:sz w:val="28"/>
                            <w:szCs w:val="28"/>
                          </w:rPr>
                        </w:pPr>
                        <w:r>
                          <w:rPr>
                            <w:rFonts w:ascii="Arial" w:hAnsi="Arial" w:cs="HelveticaNeueLT Std Med"/>
                            <w:b/>
                            <w:color w:val="00004C"/>
                            <w:sz w:val="28"/>
                            <w:szCs w:val="28"/>
                          </w:rPr>
                          <w:t xml:space="preserve">Edition </w:t>
                        </w:r>
                        <w:del w:id="4" w:author="Thomas Mellor" w:date="2022-11-23T21:33:00Z">
                          <w:r w:rsidDel="003F44FC">
                            <w:rPr>
                              <w:rFonts w:ascii="Arial" w:hAnsi="Arial" w:cs="HelveticaNeueLT Std Med"/>
                              <w:b/>
                              <w:color w:val="00004C"/>
                              <w:sz w:val="28"/>
                              <w:szCs w:val="28"/>
                            </w:rPr>
                            <w:delText>3.0(.4)</w:delText>
                          </w:r>
                        </w:del>
                        <w:ins w:id="5" w:author="Thomas Mellor" w:date="2022-11-23T21:33:00Z">
                          <w:r>
                            <w:rPr>
                              <w:rFonts w:ascii="Arial" w:hAnsi="Arial" w:cs="HelveticaNeueLT Std Med"/>
                              <w:b/>
                              <w:color w:val="00004C"/>
                              <w:sz w:val="28"/>
                              <w:szCs w:val="28"/>
                            </w:rPr>
                            <w:t>4.0</w:t>
                          </w:r>
                        </w:ins>
                        <w:r>
                          <w:rPr>
                            <w:rFonts w:ascii="Arial" w:hAnsi="Arial" w:cs="HelveticaNeueLT Std Med"/>
                            <w:b/>
                            <w:color w:val="00004C"/>
                            <w:sz w:val="28"/>
                            <w:szCs w:val="28"/>
                          </w:rPr>
                          <w:t xml:space="preserve"> – </w:t>
                        </w:r>
                        <w:r>
                          <w:rPr>
                            <w:rFonts w:ascii="Arial" w:hAnsi="Arial" w:cs="HelveticaNeueLT Std Med"/>
                            <w:b/>
                            <w:color w:val="FF0000"/>
                            <w:sz w:val="28"/>
                            <w:szCs w:val="28"/>
                          </w:rPr>
                          <w:t>Xxxx</w:t>
                        </w:r>
                        <w:r>
                          <w:rPr>
                            <w:rFonts w:ascii="Arial" w:hAnsi="Arial" w:cs="HelveticaNeueLT Std Med"/>
                            <w:b/>
                            <w:color w:val="00004C"/>
                            <w:sz w:val="28"/>
                            <w:szCs w:val="28"/>
                          </w:rPr>
                          <w:t xml:space="preserve"> 2023</w:t>
                        </w:r>
                      </w:p>
                      <w:p w14:paraId="110CCB21" w14:textId="77777777" w:rsidR="00086856" w:rsidRDefault="00086856" w:rsidP="00714F8B">
                        <w:pPr>
                          <w:pStyle w:val="Basisalinea"/>
                          <w:suppressAutoHyphens/>
                          <w:spacing w:line="240" w:lineRule="auto"/>
                          <w:rPr>
                            <w:rFonts w:ascii="Arial" w:hAnsi="Arial" w:cs="HelveticaNeueLT Std Med"/>
                            <w:b/>
                            <w:color w:val="00004C"/>
                            <w:sz w:val="28"/>
                            <w:szCs w:val="28"/>
                          </w:rPr>
                        </w:pPr>
                      </w:p>
                      <w:p w14:paraId="32D975C6" w14:textId="77777777" w:rsidR="00086856" w:rsidRDefault="00086856" w:rsidP="00714F8B">
                        <w:pPr>
                          <w:pStyle w:val="Basisalinea"/>
                          <w:suppressAutoHyphens/>
                          <w:spacing w:line="240" w:lineRule="auto"/>
                          <w:rPr>
                            <w:rFonts w:ascii="Arial" w:hAnsi="Arial" w:cs="HelveticaNeueLT Std Med"/>
                            <w:b/>
                            <w:color w:val="00004C"/>
                            <w:sz w:val="28"/>
                            <w:szCs w:val="28"/>
                          </w:rPr>
                        </w:pPr>
                      </w:p>
                      <w:p w14:paraId="7015DB2A" w14:textId="77777777" w:rsidR="00086856" w:rsidRDefault="00086856" w:rsidP="00714F8B">
                        <w:pPr>
                          <w:pStyle w:val="Basisalinea"/>
                          <w:suppressAutoHyphens/>
                          <w:spacing w:line="240" w:lineRule="auto"/>
                          <w:rPr>
                            <w:rFonts w:ascii="Arial" w:hAnsi="Arial" w:cs="HelveticaNeueLT Std Med"/>
                            <w:b/>
                            <w:color w:val="00004C"/>
                            <w:sz w:val="40"/>
                            <w:szCs w:val="40"/>
                          </w:rPr>
                        </w:pPr>
                      </w:p>
                      <w:p w14:paraId="5B87FD07" w14:textId="19D123F0" w:rsidR="00086856" w:rsidRPr="00947C75" w:rsidRDefault="00086856" w:rsidP="00714F8B">
                        <w:pPr>
                          <w:pStyle w:val="Basisalinea"/>
                          <w:suppressAutoHyphens/>
                          <w:spacing w:line="240" w:lineRule="auto"/>
                          <w:rPr>
                            <w:rFonts w:ascii="Arial" w:hAnsi="Arial" w:cs="HelveticaNeueLT Std Med"/>
                            <w:b/>
                            <w:color w:val="00004C"/>
                            <w:sz w:val="40"/>
                            <w:szCs w:val="40"/>
                          </w:rPr>
                        </w:pPr>
                        <w:r w:rsidRPr="00947C75">
                          <w:rPr>
                            <w:rFonts w:ascii="Arial" w:hAnsi="Arial" w:cs="HelveticaNeueLT Std Med"/>
                            <w:b/>
                            <w:color w:val="00004C"/>
                            <w:sz w:val="40"/>
                            <w:szCs w:val="40"/>
                          </w:rPr>
                          <w:t xml:space="preserve">Instruction Manual for the Use of IHO Test </w:t>
                        </w:r>
                        <w:del w:id="6" w:author="Teh Stand" w:date="2022-08-30T10:59:00Z">
                          <w:r w:rsidRPr="00947C75" w:rsidDel="003A42F5">
                            <w:rPr>
                              <w:rFonts w:ascii="Arial" w:hAnsi="Arial" w:cs="HelveticaNeueLT Std Med"/>
                              <w:b/>
                              <w:color w:val="00004C"/>
                              <w:sz w:val="40"/>
                              <w:szCs w:val="40"/>
                            </w:rPr>
                            <w:delText xml:space="preserve">Datasets </w:delText>
                          </w:r>
                        </w:del>
                        <w:ins w:id="7" w:author="Teh Stand" w:date="2022-08-30T10:59:00Z">
                          <w:r w:rsidRPr="00947C75">
                            <w:rPr>
                              <w:rFonts w:ascii="Arial" w:hAnsi="Arial" w:cs="HelveticaNeueLT Std Med"/>
                              <w:b/>
                              <w:color w:val="00004C"/>
                              <w:sz w:val="40"/>
                              <w:szCs w:val="40"/>
                            </w:rPr>
                            <w:t>Data</w:t>
                          </w:r>
                          <w:r>
                            <w:rPr>
                              <w:rFonts w:ascii="Arial" w:hAnsi="Arial" w:cs="HelveticaNeueLT Std Med"/>
                              <w:b/>
                              <w:color w:val="00004C"/>
                              <w:sz w:val="40"/>
                              <w:szCs w:val="40"/>
                            </w:rPr>
                            <w:t xml:space="preserve"> S</w:t>
                          </w:r>
                          <w:r w:rsidRPr="00947C75">
                            <w:rPr>
                              <w:rFonts w:ascii="Arial" w:hAnsi="Arial" w:cs="HelveticaNeueLT Std Med"/>
                              <w:b/>
                              <w:color w:val="00004C"/>
                              <w:sz w:val="40"/>
                              <w:szCs w:val="40"/>
                            </w:rPr>
                            <w:t xml:space="preserve">ets </w:t>
                          </w:r>
                        </w:ins>
                        <w:r w:rsidRPr="00947C75">
                          <w:rPr>
                            <w:rFonts w:ascii="Arial" w:hAnsi="Arial" w:cs="HelveticaNeueLT Std Med"/>
                            <w:b/>
                            <w:color w:val="00004C"/>
                            <w:sz w:val="40"/>
                            <w:szCs w:val="40"/>
                          </w:rPr>
                          <w:t>in ECDIS</w:t>
                        </w:r>
                      </w:p>
                      <w:p w14:paraId="0802B628" w14:textId="77777777" w:rsidR="00086856" w:rsidRDefault="00086856" w:rsidP="00714F8B">
                        <w:pPr>
                          <w:pStyle w:val="Basisalinea"/>
                          <w:suppressAutoHyphens/>
                          <w:spacing w:line="240" w:lineRule="auto"/>
                          <w:rPr>
                            <w:rFonts w:ascii="Arial" w:hAnsi="Arial" w:cs="HelveticaNeueLT Std Med"/>
                            <w:b/>
                            <w:color w:val="00004C"/>
                            <w:sz w:val="56"/>
                            <w:szCs w:val="56"/>
                          </w:rPr>
                        </w:pPr>
                      </w:p>
                      <w:p w14:paraId="6B12D300" w14:textId="77777777" w:rsidR="00086856" w:rsidRDefault="00086856" w:rsidP="00714F8B">
                        <w:pPr>
                          <w:pStyle w:val="Basisalinea"/>
                          <w:suppressAutoHyphens/>
                          <w:spacing w:line="240" w:lineRule="auto"/>
                          <w:rPr>
                            <w:rFonts w:ascii="Arial" w:hAnsi="Arial" w:cs="HelveticaNeueLT Std Med"/>
                            <w:b/>
                            <w:color w:val="00004C"/>
                            <w:sz w:val="56"/>
                            <w:szCs w:val="56"/>
                          </w:rPr>
                        </w:pPr>
                      </w:p>
                      <w:p w14:paraId="4C35A93A" w14:textId="77777777" w:rsidR="00086856" w:rsidRPr="00FD27EE" w:rsidRDefault="00086856" w:rsidP="00714F8B">
                        <w:pPr>
                          <w:pStyle w:val="Basisalinea"/>
                          <w:suppressAutoHyphens/>
                          <w:spacing w:line="240" w:lineRule="auto"/>
                          <w:rPr>
                            <w:rFonts w:ascii="Arial" w:hAnsi="Arial" w:cs="HelveticaNeueLT Std Med"/>
                            <w:b/>
                            <w:color w:val="00004C"/>
                            <w:sz w:val="56"/>
                            <w:szCs w:val="56"/>
                          </w:rPr>
                        </w:pPr>
                      </w:p>
                    </w:txbxContent>
                  </v:textbox>
                </v:shape>
                <w10:wrap anchorx="margin"/>
              </v:group>
            </w:pict>
          </mc:Fallback>
        </mc:AlternateContent>
      </w:r>
      <w:r w:rsidR="009A076E">
        <w:rPr>
          <w:rStyle w:val="module"/>
          <w:rFonts w:cs="Arial"/>
          <w:lang w:val="fr-FR"/>
        </w:rPr>
        <w:br w:type="page"/>
      </w:r>
    </w:p>
    <w:p w14:paraId="43F11F63" w14:textId="77777777" w:rsidR="009A076E" w:rsidRPr="00385978" w:rsidRDefault="009A076E" w:rsidP="009A076E">
      <w:pPr>
        <w:keepLines/>
        <w:tabs>
          <w:tab w:val="left" w:pos="0"/>
          <w:tab w:val="left" w:pos="992"/>
          <w:tab w:val="left" w:pos="4677"/>
          <w:tab w:val="left" w:pos="5244"/>
          <w:tab w:val="left" w:pos="5586"/>
          <w:tab w:val="left" w:pos="6112"/>
          <w:tab w:val="left" w:pos="6792"/>
          <w:tab w:val="left" w:pos="7471"/>
          <w:tab w:val="left" w:pos="8150"/>
        </w:tabs>
        <w:jc w:val="center"/>
        <w:rPr>
          <w:rStyle w:val="module"/>
          <w:rFonts w:cs="Arial"/>
          <w:lang w:val="fr-FR"/>
        </w:rPr>
      </w:pPr>
    </w:p>
    <w:p w14:paraId="5C52F1F6" w14:textId="77777777" w:rsidR="00695756" w:rsidRPr="003751D4" w:rsidRDefault="00695756" w:rsidP="00695756"/>
    <w:tbl>
      <w:tblPr>
        <w:tblW w:w="0" w:type="auto"/>
        <w:tblInd w:w="534" w:type="dxa"/>
        <w:tblBorders>
          <w:top w:val="single" w:sz="4" w:space="0" w:color="000000"/>
          <w:left w:val="single" w:sz="4" w:space="0" w:color="000000"/>
          <w:bottom w:val="single" w:sz="4" w:space="0" w:color="000000"/>
          <w:right w:val="single" w:sz="4" w:space="0" w:color="000000"/>
          <w:insideH w:val="single" w:sz="4" w:space="0" w:color="FFFFFF"/>
          <w:insideV w:val="single" w:sz="4" w:space="0" w:color="FFFFFF"/>
        </w:tblBorders>
        <w:tblLook w:val="00A0" w:firstRow="1" w:lastRow="0" w:firstColumn="1" w:lastColumn="0" w:noHBand="0" w:noVBand="0"/>
      </w:tblPr>
      <w:tblGrid>
        <w:gridCol w:w="8707"/>
      </w:tblGrid>
      <w:tr w:rsidR="00AF1722" w:rsidRPr="00DC6E9A" w14:paraId="334EE5C3" w14:textId="77777777" w:rsidTr="00FA4CED">
        <w:tc>
          <w:tcPr>
            <w:tcW w:w="9253" w:type="dxa"/>
            <w:tcBorders>
              <w:top w:val="single" w:sz="4" w:space="0" w:color="000000"/>
            </w:tcBorders>
          </w:tcPr>
          <w:p w14:paraId="02DEAAE6" w14:textId="38FA1FF2" w:rsidR="00AF1722" w:rsidRPr="00385978" w:rsidRDefault="00AF1722" w:rsidP="00714F8B">
            <w:pPr>
              <w:tabs>
                <w:tab w:val="left" w:pos="-1440"/>
                <w:tab w:val="left" w:pos="-720"/>
                <w:tab w:val="left" w:pos="851"/>
                <w:tab w:val="left" w:pos="1440"/>
                <w:tab w:val="left" w:pos="2160"/>
                <w:tab w:val="left" w:pos="2880"/>
                <w:tab w:val="left" w:pos="3600"/>
                <w:tab w:val="left" w:pos="4320"/>
                <w:tab w:val="left" w:pos="5040"/>
                <w:tab w:val="left" w:pos="5760"/>
                <w:tab w:val="left" w:pos="6480"/>
                <w:tab w:val="left" w:pos="7200"/>
                <w:tab w:val="left" w:pos="7920"/>
                <w:tab w:val="left" w:pos="8640"/>
              </w:tabs>
              <w:spacing w:before="360" w:after="120"/>
              <w:jc w:val="center"/>
              <w:rPr>
                <w:rFonts w:ascii="Helvetica" w:hAnsi="Helvetica"/>
                <w:sz w:val="22"/>
                <w:szCs w:val="22"/>
                <w:lang w:val="en-AU"/>
              </w:rPr>
            </w:pPr>
            <w:r w:rsidRPr="00385978">
              <w:rPr>
                <w:rFonts w:ascii="Helvetica" w:hAnsi="Helvetica" w:cs="Helvetica"/>
                <w:sz w:val="22"/>
                <w:szCs w:val="22"/>
                <w:lang w:val="en-AU"/>
              </w:rPr>
              <w:t xml:space="preserve">© </w:t>
            </w:r>
            <w:r w:rsidRPr="00385978">
              <w:rPr>
                <w:rFonts w:ascii="Helvetica" w:hAnsi="Helvetica"/>
                <w:sz w:val="22"/>
                <w:szCs w:val="22"/>
                <w:lang w:val="en-AU"/>
              </w:rPr>
              <w:t xml:space="preserve">Copyright International Hydrographic </w:t>
            </w:r>
            <w:r w:rsidRPr="00702C7D">
              <w:rPr>
                <w:rFonts w:ascii="Helvetica" w:hAnsi="Helvetica"/>
                <w:sz w:val="22"/>
                <w:szCs w:val="22"/>
                <w:lang w:val="en-AU"/>
              </w:rPr>
              <w:t>Organization 20</w:t>
            </w:r>
            <w:r w:rsidR="00714F8B">
              <w:rPr>
                <w:rFonts w:ascii="Helvetica" w:hAnsi="Helvetica"/>
                <w:sz w:val="22"/>
                <w:szCs w:val="22"/>
                <w:lang w:val="en-AU"/>
              </w:rPr>
              <w:t>20</w:t>
            </w:r>
          </w:p>
        </w:tc>
      </w:tr>
      <w:tr w:rsidR="00AF1722" w:rsidRPr="00DC6E9A" w14:paraId="1C1587C4" w14:textId="77777777" w:rsidTr="00FA4CED">
        <w:tc>
          <w:tcPr>
            <w:tcW w:w="9253" w:type="dxa"/>
          </w:tcPr>
          <w:p w14:paraId="74D14A1F" w14:textId="77777777" w:rsidR="00AF1722" w:rsidRPr="00385978" w:rsidRDefault="00AF1722" w:rsidP="00FA4CED">
            <w:pPr>
              <w:pStyle w:val="Default"/>
              <w:spacing w:before="120" w:after="120"/>
              <w:ind w:left="317" w:right="390"/>
              <w:jc w:val="both"/>
              <w:rPr>
                <w:color w:val="auto"/>
                <w:sz w:val="20"/>
                <w:szCs w:val="20"/>
                <w:lang w:val="en-AU"/>
              </w:rPr>
            </w:pPr>
            <w:r w:rsidRPr="00385978">
              <w:rPr>
                <w:color w:val="auto"/>
                <w:sz w:val="20"/>
                <w:szCs w:val="20"/>
                <w:lang w:val="en-AU"/>
              </w:rPr>
              <w:t xml:space="preserve">This work is copyright. Apart from any use permitted in accordance with the </w:t>
            </w:r>
            <w:hyperlink r:id="rId14" w:history="1">
              <w:r w:rsidRPr="00385978">
                <w:rPr>
                  <w:color w:val="auto"/>
                  <w:sz w:val="20"/>
                  <w:szCs w:val="20"/>
                  <w:lang w:val="en-AU"/>
                </w:rPr>
                <w:t>Berne Convention for the Protection of Literary and Artistic Works</w:t>
              </w:r>
            </w:hyperlink>
            <w:r w:rsidRPr="00385978">
              <w:rPr>
                <w:color w:val="auto"/>
                <w:sz w:val="20"/>
                <w:szCs w:val="20"/>
                <w:lang w:val="en-AU"/>
              </w:rPr>
              <w:t xml:space="preserve"> (1886), and except in the circumstances described below, no part may be translated, reproduced by any process, adapted, communicated or commercially exploited without prior written permission from the Secretariat of the International Hydrographic Organization (IHO). Copyright in some of the material in this publication may be owned by another party and permission for the translation and/or reproduction of that material must be obtained from the owner.</w:t>
            </w:r>
          </w:p>
        </w:tc>
      </w:tr>
      <w:tr w:rsidR="00AF1722" w:rsidRPr="00DC6E9A" w14:paraId="65A44BBD" w14:textId="77777777" w:rsidTr="00FA4CED">
        <w:tc>
          <w:tcPr>
            <w:tcW w:w="9253" w:type="dxa"/>
          </w:tcPr>
          <w:p w14:paraId="01063177" w14:textId="77777777" w:rsidR="00AF1722" w:rsidRPr="00385978" w:rsidRDefault="00AF1722" w:rsidP="00FA4CED">
            <w:pPr>
              <w:pStyle w:val="Default"/>
              <w:spacing w:before="120" w:after="120"/>
              <w:ind w:left="317" w:right="390"/>
              <w:jc w:val="both"/>
              <w:rPr>
                <w:color w:val="auto"/>
                <w:sz w:val="20"/>
                <w:szCs w:val="20"/>
                <w:lang w:val="en-AU"/>
              </w:rPr>
            </w:pPr>
            <w:r w:rsidRPr="00385978">
              <w:rPr>
                <w:color w:val="auto"/>
                <w:sz w:val="20"/>
                <w:szCs w:val="20"/>
                <w:lang w:val="en-AU"/>
              </w:rPr>
              <w:t>This document or partial material from this document may be translated, reproduced or distributed for general information, on no more than a cost recovery basis. Copies may not be sold or distributed for profit or gain without prior written agreement of the IHO Secretariat and any other copyright holders.</w:t>
            </w:r>
          </w:p>
        </w:tc>
      </w:tr>
      <w:tr w:rsidR="00AF1722" w:rsidRPr="00DC6E9A" w14:paraId="279880FF" w14:textId="77777777" w:rsidTr="00FA4CED">
        <w:tc>
          <w:tcPr>
            <w:tcW w:w="9253" w:type="dxa"/>
          </w:tcPr>
          <w:p w14:paraId="6AFA83A0" w14:textId="77777777" w:rsidR="00AF1722" w:rsidRPr="00385978" w:rsidRDefault="00AF1722" w:rsidP="00FA4CED">
            <w:pPr>
              <w:autoSpaceDE w:val="0"/>
              <w:autoSpaceDN w:val="0"/>
              <w:adjustRightInd w:val="0"/>
              <w:spacing w:before="120" w:after="120"/>
              <w:ind w:left="317" w:right="390"/>
              <w:rPr>
                <w:rFonts w:cs="Arial"/>
                <w:lang w:val="en-AU"/>
              </w:rPr>
            </w:pPr>
            <w:r w:rsidRPr="00385978">
              <w:rPr>
                <w:rFonts w:cs="Arial"/>
                <w:lang w:val="en-AU"/>
              </w:rPr>
              <w:t>In the event that this document or partial material from this document is reproduced, translated or distributed under the terms described above, the following statements are to be included:</w:t>
            </w:r>
          </w:p>
        </w:tc>
      </w:tr>
      <w:tr w:rsidR="00AF1722" w:rsidRPr="00DC6E9A" w14:paraId="39A25F89" w14:textId="77777777" w:rsidTr="00FA4CED">
        <w:tc>
          <w:tcPr>
            <w:tcW w:w="9253" w:type="dxa"/>
          </w:tcPr>
          <w:p w14:paraId="20997175" w14:textId="77777777" w:rsidR="00AF1722" w:rsidRPr="00385978" w:rsidRDefault="00AF1722" w:rsidP="00FA4CED">
            <w:pPr>
              <w:autoSpaceDE w:val="0"/>
              <w:autoSpaceDN w:val="0"/>
              <w:adjustRightInd w:val="0"/>
              <w:spacing w:before="120" w:after="120"/>
              <w:ind w:left="600" w:right="924"/>
              <w:rPr>
                <w:rFonts w:ascii="Calibri" w:hAnsi="Calibri" w:cs="Arial"/>
                <w:i/>
                <w:lang w:val="en-AU"/>
              </w:rPr>
            </w:pPr>
            <w:r w:rsidRPr="00385978">
              <w:rPr>
                <w:rFonts w:ascii="Calibri" w:hAnsi="Calibri" w:cs="Arial"/>
                <w:i/>
                <w:lang w:val="en-AU"/>
              </w:rPr>
              <w:t xml:space="preserve">“Material from IHO publication [reference to extract: Title, Edition] is reproduced with the permission of the IHO Secretariat (Permission No ……./…) acting for the International Hydrographic Organization (IHO), which does not accept responsibility for the correctness of the material as reproduced: in case of doubt, the IHO’s authentic text shall prevail.    The incorporation of material sourced from IHO shall not be construed as constituting an endorsement by IHO of this product.” </w:t>
            </w:r>
          </w:p>
        </w:tc>
      </w:tr>
      <w:tr w:rsidR="00AF1722" w:rsidRPr="00DC6E9A" w14:paraId="692C1AAE" w14:textId="77777777" w:rsidTr="00FA4CED">
        <w:trPr>
          <w:trHeight w:val="2312"/>
        </w:trPr>
        <w:tc>
          <w:tcPr>
            <w:tcW w:w="9253" w:type="dxa"/>
            <w:tcBorders>
              <w:bottom w:val="single" w:sz="4" w:space="0" w:color="000000"/>
            </w:tcBorders>
          </w:tcPr>
          <w:p w14:paraId="2537CFEE" w14:textId="77777777" w:rsidR="00AF1722" w:rsidRPr="00385978" w:rsidRDefault="00AF1722" w:rsidP="00FA4CED">
            <w:pPr>
              <w:autoSpaceDE w:val="0"/>
              <w:autoSpaceDN w:val="0"/>
              <w:adjustRightInd w:val="0"/>
              <w:spacing w:before="120" w:after="120"/>
              <w:ind w:left="600" w:right="924"/>
              <w:rPr>
                <w:rFonts w:ascii="Calibri" w:hAnsi="Calibri" w:cs="Arial"/>
                <w:i/>
                <w:lang w:val="en-AU"/>
              </w:rPr>
            </w:pPr>
            <w:r w:rsidRPr="00385978">
              <w:rPr>
                <w:rFonts w:ascii="Calibri" w:hAnsi="Calibri" w:cs="Arial"/>
                <w:i/>
                <w:lang w:val="en-AU"/>
              </w:rPr>
              <w:t>“This [document/publication] is a translation of IHO [document/publication] [name]. The IHO has not checked this translation and therefore takes no responsibility for its accuracy. In case of doubt the source version of [name] in [language] should be consulted.”</w:t>
            </w:r>
          </w:p>
          <w:p w14:paraId="6930AA09" w14:textId="77777777" w:rsidR="00AF1722" w:rsidRPr="00385978" w:rsidRDefault="00AF1722" w:rsidP="00FA4CED">
            <w:pPr>
              <w:autoSpaceDE w:val="0"/>
              <w:autoSpaceDN w:val="0"/>
              <w:adjustRightInd w:val="0"/>
              <w:spacing w:before="120" w:after="120"/>
              <w:ind w:left="366" w:right="924"/>
              <w:rPr>
                <w:rFonts w:cs="Arial"/>
                <w:lang w:val="en-AU"/>
              </w:rPr>
            </w:pPr>
            <w:r w:rsidRPr="00385978">
              <w:rPr>
                <w:rFonts w:cs="Arial"/>
                <w:lang w:val="en-AU"/>
              </w:rPr>
              <w:t>The IHO Logo or other identifiers shall not be used in any derived product without prior written permission from the IHO Secretariat.</w:t>
            </w:r>
          </w:p>
          <w:p w14:paraId="0AF80D8A" w14:textId="77777777" w:rsidR="00AF1722" w:rsidRPr="00385978" w:rsidRDefault="00AF1722" w:rsidP="00FA4CED">
            <w:pPr>
              <w:autoSpaceDE w:val="0"/>
              <w:autoSpaceDN w:val="0"/>
              <w:adjustRightInd w:val="0"/>
              <w:spacing w:before="120" w:after="120"/>
              <w:ind w:left="600" w:right="924"/>
              <w:rPr>
                <w:rFonts w:cs="Arial"/>
                <w:lang w:val="en-AU"/>
              </w:rPr>
            </w:pPr>
          </w:p>
        </w:tc>
      </w:tr>
    </w:tbl>
    <w:p w14:paraId="75194E05" w14:textId="77777777" w:rsidR="00A757D8" w:rsidRPr="002164D3" w:rsidRDefault="00A757D8" w:rsidP="009B256C">
      <w:pPr>
        <w:jc w:val="center"/>
        <w:rPr>
          <w:lang w:val="en-AU"/>
        </w:rPr>
      </w:pPr>
    </w:p>
    <w:p w14:paraId="66D305FB" w14:textId="77777777" w:rsidR="00A40A6D" w:rsidRPr="00C33EE6" w:rsidRDefault="00A40A6D" w:rsidP="002164D3">
      <w:pPr>
        <w:pStyle w:val="TOC2"/>
        <w:sectPr w:rsidR="00A40A6D" w:rsidRPr="00C33EE6" w:rsidSect="00CE1972">
          <w:headerReference w:type="even" r:id="rId15"/>
          <w:headerReference w:type="default" r:id="rId16"/>
          <w:footerReference w:type="even" r:id="rId17"/>
          <w:endnotePr>
            <w:numFmt w:val="decimal"/>
          </w:endnotePr>
          <w:pgSz w:w="11905" w:h="16837" w:code="9"/>
          <w:pgMar w:top="1440" w:right="1440" w:bottom="1440" w:left="1440" w:header="720" w:footer="720" w:gutter="0"/>
          <w:paperSrc w:first="7" w:other="7"/>
          <w:pgNumType w:fmt="lowerRoman"/>
          <w:cols w:space="720"/>
          <w:titlePg/>
          <w:docGrid w:linePitch="326"/>
        </w:sectPr>
      </w:pPr>
    </w:p>
    <w:p w14:paraId="0F6970C5" w14:textId="77777777" w:rsidR="00A757D8" w:rsidRDefault="00CF305A" w:rsidP="00CF305A">
      <w:pPr>
        <w:jc w:val="center"/>
        <w:rPr>
          <w:b/>
        </w:rPr>
      </w:pPr>
      <w:r>
        <w:rPr>
          <w:b/>
        </w:rPr>
        <w:lastRenderedPageBreak/>
        <w:t>Table of Contents</w:t>
      </w:r>
    </w:p>
    <w:p w14:paraId="5B17EAB0" w14:textId="77777777" w:rsidR="00CF305A" w:rsidRPr="00CF305A" w:rsidRDefault="00CF305A" w:rsidP="00CF305A">
      <w:pPr>
        <w:jc w:val="center"/>
      </w:pPr>
    </w:p>
    <w:p w14:paraId="3F9359D3" w14:textId="77777777" w:rsidR="00CF305A" w:rsidRPr="00CF305A" w:rsidRDefault="00CF305A" w:rsidP="00CF305A">
      <w:pPr>
        <w:jc w:val="right"/>
      </w:pPr>
      <w:r w:rsidRPr="00CF305A">
        <w:t>Pages</w:t>
      </w:r>
    </w:p>
    <w:p w14:paraId="12E9BF1C" w14:textId="77777777" w:rsidR="00A757D8" w:rsidRPr="00CF305A" w:rsidRDefault="00A757D8" w:rsidP="00EB5479"/>
    <w:p w14:paraId="59638046" w14:textId="072A19C1" w:rsidR="0032474D" w:rsidRDefault="004C757E">
      <w:pPr>
        <w:pStyle w:val="TOC1"/>
        <w:rPr>
          <w:ins w:id="10" w:author="Thomas Mellor" w:date="2022-11-24T20:02:00Z"/>
          <w:rFonts w:asciiTheme="minorHAnsi" w:eastAsiaTheme="minorEastAsia" w:hAnsiTheme="minorHAnsi" w:cstheme="minorBidi"/>
          <w:b w:val="0"/>
          <w:caps w:val="0"/>
          <w:noProof/>
          <w:snapToGrid/>
          <w:szCs w:val="22"/>
          <w:lang w:eastAsia="en-GB"/>
        </w:rPr>
      </w:pPr>
      <w:r w:rsidRPr="00C33EE6">
        <w:rPr>
          <w:smallCaps/>
        </w:rPr>
        <w:fldChar w:fldCharType="begin"/>
      </w:r>
      <w:r w:rsidR="00A757D8" w:rsidRPr="00C33EE6">
        <w:rPr>
          <w:smallCaps/>
        </w:rPr>
        <w:instrText xml:space="preserve"> TOC \o "1-2" \t "Überschrift 9,9,Titel,1" </w:instrText>
      </w:r>
      <w:r w:rsidRPr="00C33EE6">
        <w:rPr>
          <w:smallCaps/>
        </w:rPr>
        <w:fldChar w:fldCharType="separate"/>
      </w:r>
      <w:ins w:id="11" w:author="Thomas Mellor" w:date="2022-11-24T20:02:00Z">
        <w:r w:rsidR="0032474D">
          <w:rPr>
            <w:noProof/>
          </w:rPr>
          <w:t>1</w:t>
        </w:r>
        <w:r w:rsidR="0032474D">
          <w:rPr>
            <w:rFonts w:asciiTheme="minorHAnsi" w:eastAsiaTheme="minorEastAsia" w:hAnsiTheme="minorHAnsi" w:cstheme="minorBidi"/>
            <w:b w:val="0"/>
            <w:caps w:val="0"/>
            <w:noProof/>
            <w:snapToGrid/>
            <w:szCs w:val="22"/>
            <w:lang w:eastAsia="en-GB"/>
          </w:rPr>
          <w:tab/>
        </w:r>
        <w:r w:rsidR="0032474D">
          <w:rPr>
            <w:noProof/>
          </w:rPr>
          <w:t>Introduction</w:t>
        </w:r>
        <w:r w:rsidR="0032474D">
          <w:rPr>
            <w:noProof/>
          </w:rPr>
          <w:tab/>
        </w:r>
        <w:r w:rsidR="0032474D">
          <w:rPr>
            <w:noProof/>
          </w:rPr>
          <w:fldChar w:fldCharType="begin"/>
        </w:r>
        <w:r w:rsidR="0032474D">
          <w:rPr>
            <w:noProof/>
          </w:rPr>
          <w:instrText xml:space="preserve"> PAGEREF _Toc120212587 \h </w:instrText>
        </w:r>
      </w:ins>
      <w:r w:rsidR="0032474D">
        <w:rPr>
          <w:noProof/>
        </w:rPr>
      </w:r>
      <w:r w:rsidR="0032474D">
        <w:rPr>
          <w:noProof/>
        </w:rPr>
        <w:fldChar w:fldCharType="separate"/>
      </w:r>
      <w:ins w:id="12" w:author="Thomas Mellor" w:date="2022-11-24T20:02:00Z">
        <w:r w:rsidR="0032474D">
          <w:rPr>
            <w:noProof/>
          </w:rPr>
          <w:t>1</w:t>
        </w:r>
        <w:r w:rsidR="0032474D">
          <w:rPr>
            <w:noProof/>
          </w:rPr>
          <w:fldChar w:fldCharType="end"/>
        </w:r>
      </w:ins>
    </w:p>
    <w:p w14:paraId="593CF431" w14:textId="16C22AF8" w:rsidR="0032474D" w:rsidRDefault="0032474D">
      <w:pPr>
        <w:pStyle w:val="TOC2"/>
        <w:rPr>
          <w:ins w:id="13" w:author="Thomas Mellor" w:date="2022-11-24T20:02:00Z"/>
          <w:rFonts w:asciiTheme="minorHAnsi" w:eastAsiaTheme="minorEastAsia" w:hAnsiTheme="minorHAnsi" w:cstheme="minorBidi"/>
          <w:noProof/>
          <w:snapToGrid/>
          <w:szCs w:val="22"/>
          <w:lang w:eastAsia="en-GB"/>
        </w:rPr>
      </w:pPr>
      <w:ins w:id="14" w:author="Thomas Mellor" w:date="2022-11-24T20:02:00Z">
        <w:r>
          <w:rPr>
            <w:noProof/>
          </w:rPr>
          <w:t>1.1</w:t>
        </w:r>
        <w:r>
          <w:rPr>
            <w:rFonts w:asciiTheme="minorHAnsi" w:eastAsiaTheme="minorEastAsia" w:hAnsiTheme="minorHAnsi" w:cstheme="minorBidi"/>
            <w:noProof/>
            <w:snapToGrid/>
            <w:szCs w:val="22"/>
            <w:lang w:eastAsia="en-GB"/>
          </w:rPr>
          <w:tab/>
        </w:r>
        <w:r>
          <w:rPr>
            <w:noProof/>
          </w:rPr>
          <w:t>Change Control History</w:t>
        </w:r>
        <w:r>
          <w:rPr>
            <w:noProof/>
          </w:rPr>
          <w:tab/>
        </w:r>
        <w:r>
          <w:rPr>
            <w:noProof/>
          </w:rPr>
          <w:fldChar w:fldCharType="begin"/>
        </w:r>
        <w:r>
          <w:rPr>
            <w:noProof/>
          </w:rPr>
          <w:instrText xml:space="preserve"> PAGEREF _Toc120212588 \h </w:instrText>
        </w:r>
      </w:ins>
      <w:r>
        <w:rPr>
          <w:noProof/>
        </w:rPr>
      </w:r>
      <w:r>
        <w:rPr>
          <w:noProof/>
        </w:rPr>
        <w:fldChar w:fldCharType="separate"/>
      </w:r>
      <w:ins w:id="15" w:author="Thomas Mellor" w:date="2022-11-24T20:02:00Z">
        <w:r>
          <w:rPr>
            <w:noProof/>
          </w:rPr>
          <w:t>1</w:t>
        </w:r>
        <w:r>
          <w:rPr>
            <w:noProof/>
          </w:rPr>
          <w:fldChar w:fldCharType="end"/>
        </w:r>
      </w:ins>
    </w:p>
    <w:p w14:paraId="1270D1D2" w14:textId="65071CFE" w:rsidR="0032474D" w:rsidRDefault="0032474D">
      <w:pPr>
        <w:pStyle w:val="TOC2"/>
        <w:rPr>
          <w:ins w:id="16" w:author="Thomas Mellor" w:date="2022-11-24T20:02:00Z"/>
          <w:rFonts w:asciiTheme="minorHAnsi" w:eastAsiaTheme="minorEastAsia" w:hAnsiTheme="minorHAnsi" w:cstheme="minorBidi"/>
          <w:noProof/>
          <w:snapToGrid/>
          <w:szCs w:val="22"/>
          <w:lang w:eastAsia="en-GB"/>
        </w:rPr>
      </w:pPr>
      <w:ins w:id="17" w:author="Thomas Mellor" w:date="2022-11-24T20:02:00Z">
        <w:r>
          <w:rPr>
            <w:noProof/>
          </w:rPr>
          <w:t>1.2</w:t>
        </w:r>
        <w:r>
          <w:rPr>
            <w:rFonts w:asciiTheme="minorHAnsi" w:eastAsiaTheme="minorEastAsia" w:hAnsiTheme="minorHAnsi" w:cstheme="minorBidi"/>
            <w:noProof/>
            <w:snapToGrid/>
            <w:szCs w:val="22"/>
            <w:lang w:eastAsia="en-GB"/>
          </w:rPr>
          <w:tab/>
        </w:r>
        <w:r>
          <w:rPr>
            <w:noProof/>
          </w:rPr>
          <w:t>Introduction</w:t>
        </w:r>
        <w:r>
          <w:rPr>
            <w:noProof/>
          </w:rPr>
          <w:tab/>
        </w:r>
        <w:r>
          <w:rPr>
            <w:noProof/>
          </w:rPr>
          <w:fldChar w:fldCharType="begin"/>
        </w:r>
        <w:r>
          <w:rPr>
            <w:noProof/>
          </w:rPr>
          <w:instrText xml:space="preserve"> PAGEREF _Toc120212589 \h </w:instrText>
        </w:r>
      </w:ins>
      <w:r>
        <w:rPr>
          <w:noProof/>
        </w:rPr>
      </w:r>
      <w:r>
        <w:rPr>
          <w:noProof/>
        </w:rPr>
        <w:fldChar w:fldCharType="separate"/>
      </w:r>
      <w:ins w:id="18" w:author="Thomas Mellor" w:date="2022-11-24T20:02:00Z">
        <w:r>
          <w:rPr>
            <w:noProof/>
          </w:rPr>
          <w:t>1</w:t>
        </w:r>
        <w:r>
          <w:rPr>
            <w:noProof/>
          </w:rPr>
          <w:fldChar w:fldCharType="end"/>
        </w:r>
      </w:ins>
    </w:p>
    <w:p w14:paraId="0D2E2CD9" w14:textId="3C502408" w:rsidR="0032474D" w:rsidRDefault="0032474D">
      <w:pPr>
        <w:pStyle w:val="TOC2"/>
        <w:rPr>
          <w:ins w:id="19" w:author="Thomas Mellor" w:date="2022-11-24T20:02:00Z"/>
          <w:rFonts w:asciiTheme="minorHAnsi" w:eastAsiaTheme="minorEastAsia" w:hAnsiTheme="minorHAnsi" w:cstheme="minorBidi"/>
          <w:noProof/>
          <w:snapToGrid/>
          <w:szCs w:val="22"/>
          <w:lang w:eastAsia="en-GB"/>
        </w:rPr>
      </w:pPr>
      <w:ins w:id="20" w:author="Thomas Mellor" w:date="2022-11-24T20:02:00Z">
        <w:r>
          <w:rPr>
            <w:noProof/>
          </w:rPr>
          <w:t>1.3</w:t>
        </w:r>
        <w:r>
          <w:rPr>
            <w:rFonts w:asciiTheme="minorHAnsi" w:eastAsiaTheme="minorEastAsia" w:hAnsiTheme="minorHAnsi" w:cstheme="minorBidi"/>
            <w:noProof/>
            <w:snapToGrid/>
            <w:szCs w:val="22"/>
            <w:lang w:eastAsia="en-GB"/>
          </w:rPr>
          <w:tab/>
        </w:r>
        <w:r>
          <w:rPr>
            <w:noProof/>
          </w:rPr>
          <w:t>Acknowledgements</w:t>
        </w:r>
        <w:r>
          <w:rPr>
            <w:noProof/>
          </w:rPr>
          <w:tab/>
        </w:r>
        <w:r>
          <w:rPr>
            <w:noProof/>
          </w:rPr>
          <w:fldChar w:fldCharType="begin"/>
        </w:r>
        <w:r>
          <w:rPr>
            <w:noProof/>
          </w:rPr>
          <w:instrText xml:space="preserve"> PAGEREF _Toc120212590 \h </w:instrText>
        </w:r>
      </w:ins>
      <w:r>
        <w:rPr>
          <w:noProof/>
        </w:rPr>
      </w:r>
      <w:r>
        <w:rPr>
          <w:noProof/>
        </w:rPr>
        <w:fldChar w:fldCharType="separate"/>
      </w:r>
      <w:ins w:id="21" w:author="Thomas Mellor" w:date="2022-11-24T20:02:00Z">
        <w:r>
          <w:rPr>
            <w:noProof/>
          </w:rPr>
          <w:t>1</w:t>
        </w:r>
        <w:r>
          <w:rPr>
            <w:noProof/>
          </w:rPr>
          <w:fldChar w:fldCharType="end"/>
        </w:r>
      </w:ins>
    </w:p>
    <w:p w14:paraId="3F7B4637" w14:textId="4C6CE7A8" w:rsidR="0032474D" w:rsidRDefault="0032474D">
      <w:pPr>
        <w:pStyle w:val="TOC2"/>
        <w:rPr>
          <w:ins w:id="22" w:author="Thomas Mellor" w:date="2022-11-24T20:02:00Z"/>
          <w:rFonts w:asciiTheme="minorHAnsi" w:eastAsiaTheme="minorEastAsia" w:hAnsiTheme="minorHAnsi" w:cstheme="minorBidi"/>
          <w:noProof/>
          <w:snapToGrid/>
          <w:szCs w:val="22"/>
          <w:lang w:eastAsia="en-GB"/>
        </w:rPr>
      </w:pPr>
      <w:ins w:id="23" w:author="Thomas Mellor" w:date="2022-11-24T20:02:00Z">
        <w:r>
          <w:rPr>
            <w:noProof/>
          </w:rPr>
          <w:t>1.4</w:t>
        </w:r>
        <w:r>
          <w:rPr>
            <w:rFonts w:asciiTheme="minorHAnsi" w:eastAsiaTheme="minorEastAsia" w:hAnsiTheme="minorHAnsi" w:cstheme="minorBidi"/>
            <w:noProof/>
            <w:snapToGrid/>
            <w:szCs w:val="22"/>
            <w:lang w:eastAsia="en-GB"/>
          </w:rPr>
          <w:tab/>
        </w:r>
        <w:r>
          <w:rPr>
            <w:noProof/>
          </w:rPr>
          <w:t>Acronyms and Terms</w:t>
        </w:r>
        <w:r>
          <w:rPr>
            <w:noProof/>
          </w:rPr>
          <w:tab/>
        </w:r>
        <w:r>
          <w:rPr>
            <w:noProof/>
          </w:rPr>
          <w:fldChar w:fldCharType="begin"/>
        </w:r>
        <w:r>
          <w:rPr>
            <w:noProof/>
          </w:rPr>
          <w:instrText xml:space="preserve"> PAGEREF _Toc120212591 \h </w:instrText>
        </w:r>
      </w:ins>
      <w:r>
        <w:rPr>
          <w:noProof/>
        </w:rPr>
      </w:r>
      <w:r>
        <w:rPr>
          <w:noProof/>
        </w:rPr>
        <w:fldChar w:fldCharType="separate"/>
      </w:r>
      <w:ins w:id="24" w:author="Thomas Mellor" w:date="2022-11-24T20:02:00Z">
        <w:r>
          <w:rPr>
            <w:noProof/>
          </w:rPr>
          <w:t>1</w:t>
        </w:r>
        <w:r>
          <w:rPr>
            <w:noProof/>
          </w:rPr>
          <w:fldChar w:fldCharType="end"/>
        </w:r>
      </w:ins>
    </w:p>
    <w:p w14:paraId="77418D76" w14:textId="4C617C0E" w:rsidR="0032474D" w:rsidRDefault="0032474D">
      <w:pPr>
        <w:pStyle w:val="TOC2"/>
        <w:rPr>
          <w:ins w:id="25" w:author="Thomas Mellor" w:date="2022-11-24T20:02:00Z"/>
          <w:rFonts w:asciiTheme="minorHAnsi" w:eastAsiaTheme="minorEastAsia" w:hAnsiTheme="minorHAnsi" w:cstheme="minorBidi"/>
          <w:noProof/>
          <w:snapToGrid/>
          <w:szCs w:val="22"/>
          <w:lang w:eastAsia="en-GB"/>
        </w:rPr>
      </w:pPr>
      <w:ins w:id="26" w:author="Thomas Mellor" w:date="2022-11-24T20:02:00Z">
        <w:r>
          <w:rPr>
            <w:noProof/>
          </w:rPr>
          <w:t>1.5</w:t>
        </w:r>
        <w:r>
          <w:rPr>
            <w:rFonts w:asciiTheme="minorHAnsi" w:eastAsiaTheme="minorEastAsia" w:hAnsiTheme="minorHAnsi" w:cstheme="minorBidi"/>
            <w:noProof/>
            <w:snapToGrid/>
            <w:szCs w:val="22"/>
            <w:lang w:eastAsia="en-GB"/>
          </w:rPr>
          <w:tab/>
        </w:r>
        <w:r>
          <w:rPr>
            <w:noProof/>
          </w:rPr>
          <w:t>References</w:t>
        </w:r>
        <w:r>
          <w:rPr>
            <w:noProof/>
          </w:rPr>
          <w:tab/>
        </w:r>
        <w:r>
          <w:rPr>
            <w:noProof/>
          </w:rPr>
          <w:fldChar w:fldCharType="begin"/>
        </w:r>
        <w:r>
          <w:rPr>
            <w:noProof/>
          </w:rPr>
          <w:instrText xml:space="preserve"> PAGEREF _Toc120212592 \h </w:instrText>
        </w:r>
      </w:ins>
      <w:r>
        <w:rPr>
          <w:noProof/>
        </w:rPr>
      </w:r>
      <w:r>
        <w:rPr>
          <w:noProof/>
        </w:rPr>
        <w:fldChar w:fldCharType="separate"/>
      </w:r>
      <w:ins w:id="27" w:author="Thomas Mellor" w:date="2022-11-24T20:02:00Z">
        <w:r>
          <w:rPr>
            <w:noProof/>
          </w:rPr>
          <w:t>1</w:t>
        </w:r>
        <w:r>
          <w:rPr>
            <w:noProof/>
          </w:rPr>
          <w:fldChar w:fldCharType="end"/>
        </w:r>
      </w:ins>
    </w:p>
    <w:p w14:paraId="28DCCDC5" w14:textId="3EF14D61" w:rsidR="0032474D" w:rsidRDefault="0032474D">
      <w:pPr>
        <w:pStyle w:val="TOC2"/>
        <w:rPr>
          <w:ins w:id="28" w:author="Thomas Mellor" w:date="2022-11-24T20:02:00Z"/>
          <w:rFonts w:asciiTheme="minorHAnsi" w:eastAsiaTheme="minorEastAsia" w:hAnsiTheme="minorHAnsi" w:cstheme="minorBidi"/>
          <w:noProof/>
          <w:snapToGrid/>
          <w:szCs w:val="22"/>
          <w:lang w:eastAsia="en-GB"/>
        </w:rPr>
      </w:pPr>
      <w:ins w:id="29" w:author="Thomas Mellor" w:date="2022-11-24T20:02:00Z">
        <w:r>
          <w:rPr>
            <w:noProof/>
          </w:rPr>
          <w:t>1.6</w:t>
        </w:r>
        <w:r>
          <w:rPr>
            <w:rFonts w:asciiTheme="minorHAnsi" w:eastAsiaTheme="minorEastAsia" w:hAnsiTheme="minorHAnsi" w:cstheme="minorBidi"/>
            <w:noProof/>
            <w:snapToGrid/>
            <w:szCs w:val="22"/>
            <w:lang w:eastAsia="en-GB"/>
          </w:rPr>
          <w:tab/>
        </w:r>
        <w:r>
          <w:rPr>
            <w:noProof/>
          </w:rPr>
          <w:t>Key Documents Organizations and Relationships</w:t>
        </w:r>
        <w:r>
          <w:rPr>
            <w:noProof/>
          </w:rPr>
          <w:tab/>
        </w:r>
        <w:r>
          <w:rPr>
            <w:noProof/>
          </w:rPr>
          <w:fldChar w:fldCharType="begin"/>
        </w:r>
        <w:r>
          <w:rPr>
            <w:noProof/>
          </w:rPr>
          <w:instrText xml:space="preserve"> PAGEREF _Toc120212593 \h </w:instrText>
        </w:r>
      </w:ins>
      <w:r>
        <w:rPr>
          <w:noProof/>
        </w:rPr>
      </w:r>
      <w:r>
        <w:rPr>
          <w:noProof/>
        </w:rPr>
        <w:fldChar w:fldCharType="separate"/>
      </w:r>
      <w:ins w:id="30" w:author="Thomas Mellor" w:date="2022-11-24T20:02:00Z">
        <w:r>
          <w:rPr>
            <w:noProof/>
          </w:rPr>
          <w:t>2</w:t>
        </w:r>
        <w:r>
          <w:rPr>
            <w:noProof/>
          </w:rPr>
          <w:fldChar w:fldCharType="end"/>
        </w:r>
      </w:ins>
    </w:p>
    <w:p w14:paraId="39CED99B" w14:textId="17C29CA2" w:rsidR="0032474D" w:rsidRDefault="0032474D">
      <w:pPr>
        <w:pStyle w:val="TOC2"/>
        <w:rPr>
          <w:ins w:id="31" w:author="Thomas Mellor" w:date="2022-11-24T20:02:00Z"/>
          <w:rFonts w:asciiTheme="minorHAnsi" w:eastAsiaTheme="minorEastAsia" w:hAnsiTheme="minorHAnsi" w:cstheme="minorBidi"/>
          <w:noProof/>
          <w:snapToGrid/>
          <w:szCs w:val="22"/>
          <w:lang w:eastAsia="en-GB"/>
        </w:rPr>
      </w:pPr>
      <w:ins w:id="32" w:author="Thomas Mellor" w:date="2022-11-24T20:02:00Z">
        <w:r>
          <w:rPr>
            <w:noProof/>
          </w:rPr>
          <w:t>1.7</w:t>
        </w:r>
        <w:r>
          <w:rPr>
            <w:rFonts w:asciiTheme="minorHAnsi" w:eastAsiaTheme="minorEastAsia" w:hAnsiTheme="minorHAnsi" w:cstheme="minorBidi"/>
            <w:noProof/>
            <w:snapToGrid/>
            <w:szCs w:val="22"/>
            <w:lang w:eastAsia="en-GB"/>
          </w:rPr>
          <w:tab/>
        </w:r>
        <w:r>
          <w:rPr>
            <w:noProof/>
          </w:rPr>
          <w:t>Structure of the Instruction Manual</w:t>
        </w:r>
        <w:r>
          <w:rPr>
            <w:noProof/>
          </w:rPr>
          <w:tab/>
        </w:r>
        <w:r>
          <w:rPr>
            <w:noProof/>
          </w:rPr>
          <w:fldChar w:fldCharType="begin"/>
        </w:r>
        <w:r>
          <w:rPr>
            <w:noProof/>
          </w:rPr>
          <w:instrText xml:space="preserve"> PAGEREF _Toc120212594 \h </w:instrText>
        </w:r>
      </w:ins>
      <w:r>
        <w:rPr>
          <w:noProof/>
        </w:rPr>
      </w:r>
      <w:r>
        <w:rPr>
          <w:noProof/>
        </w:rPr>
        <w:fldChar w:fldCharType="separate"/>
      </w:r>
      <w:ins w:id="33" w:author="Thomas Mellor" w:date="2022-11-24T20:02:00Z">
        <w:r>
          <w:rPr>
            <w:noProof/>
          </w:rPr>
          <w:t>2</w:t>
        </w:r>
        <w:r>
          <w:rPr>
            <w:noProof/>
          </w:rPr>
          <w:fldChar w:fldCharType="end"/>
        </w:r>
      </w:ins>
    </w:p>
    <w:p w14:paraId="4F7EDD62" w14:textId="7B50641A" w:rsidR="0032474D" w:rsidRDefault="0032474D">
      <w:pPr>
        <w:pStyle w:val="TOC2"/>
        <w:rPr>
          <w:ins w:id="34" w:author="Thomas Mellor" w:date="2022-11-24T20:02:00Z"/>
          <w:rFonts w:asciiTheme="minorHAnsi" w:eastAsiaTheme="minorEastAsia" w:hAnsiTheme="minorHAnsi" w:cstheme="minorBidi"/>
          <w:noProof/>
          <w:snapToGrid/>
          <w:szCs w:val="22"/>
          <w:lang w:eastAsia="en-GB"/>
        </w:rPr>
      </w:pPr>
      <w:ins w:id="35" w:author="Thomas Mellor" w:date="2022-11-24T20:02:00Z">
        <w:r>
          <w:rPr>
            <w:noProof/>
          </w:rPr>
          <w:t>1.8</w:t>
        </w:r>
        <w:r>
          <w:rPr>
            <w:rFonts w:asciiTheme="minorHAnsi" w:eastAsiaTheme="minorEastAsia" w:hAnsiTheme="minorHAnsi" w:cstheme="minorBidi"/>
            <w:noProof/>
            <w:snapToGrid/>
            <w:szCs w:val="22"/>
            <w:lang w:eastAsia="en-GB"/>
          </w:rPr>
          <w:tab/>
        </w:r>
        <w:r>
          <w:rPr>
            <w:noProof/>
          </w:rPr>
          <w:t>Organization and Coverage of the TDS</w:t>
        </w:r>
        <w:r>
          <w:rPr>
            <w:noProof/>
          </w:rPr>
          <w:tab/>
        </w:r>
        <w:r>
          <w:rPr>
            <w:noProof/>
          </w:rPr>
          <w:fldChar w:fldCharType="begin"/>
        </w:r>
        <w:r>
          <w:rPr>
            <w:noProof/>
          </w:rPr>
          <w:instrText xml:space="preserve"> PAGEREF _Toc120212595 \h </w:instrText>
        </w:r>
      </w:ins>
      <w:r>
        <w:rPr>
          <w:noProof/>
        </w:rPr>
      </w:r>
      <w:r>
        <w:rPr>
          <w:noProof/>
        </w:rPr>
        <w:fldChar w:fldCharType="separate"/>
      </w:r>
      <w:ins w:id="36" w:author="Thomas Mellor" w:date="2022-11-24T20:02:00Z">
        <w:r>
          <w:rPr>
            <w:noProof/>
          </w:rPr>
          <w:t>3</w:t>
        </w:r>
        <w:r>
          <w:rPr>
            <w:noProof/>
          </w:rPr>
          <w:fldChar w:fldCharType="end"/>
        </w:r>
      </w:ins>
    </w:p>
    <w:p w14:paraId="50FFDCC8" w14:textId="1488F15B" w:rsidR="0032474D" w:rsidRDefault="0032474D">
      <w:pPr>
        <w:pStyle w:val="TOC2"/>
        <w:rPr>
          <w:ins w:id="37" w:author="Thomas Mellor" w:date="2022-11-24T20:02:00Z"/>
          <w:rFonts w:asciiTheme="minorHAnsi" w:eastAsiaTheme="minorEastAsia" w:hAnsiTheme="minorHAnsi" w:cstheme="minorBidi"/>
          <w:noProof/>
          <w:snapToGrid/>
          <w:szCs w:val="22"/>
          <w:lang w:eastAsia="en-GB"/>
        </w:rPr>
      </w:pPr>
      <w:ins w:id="38" w:author="Thomas Mellor" w:date="2022-11-24T20:02:00Z">
        <w:r>
          <w:rPr>
            <w:noProof/>
          </w:rPr>
          <w:t>1.9</w:t>
        </w:r>
        <w:r>
          <w:rPr>
            <w:rFonts w:asciiTheme="minorHAnsi" w:eastAsiaTheme="minorEastAsia" w:hAnsiTheme="minorHAnsi" w:cstheme="minorBidi"/>
            <w:noProof/>
            <w:snapToGrid/>
            <w:szCs w:val="22"/>
            <w:lang w:eastAsia="en-GB"/>
          </w:rPr>
          <w:tab/>
        </w:r>
        <w:r>
          <w:rPr>
            <w:noProof/>
          </w:rPr>
          <w:t>Required Test Items and Use of the TDS</w:t>
        </w:r>
        <w:r>
          <w:rPr>
            <w:noProof/>
          </w:rPr>
          <w:tab/>
        </w:r>
        <w:r>
          <w:rPr>
            <w:noProof/>
          </w:rPr>
          <w:fldChar w:fldCharType="begin"/>
        </w:r>
        <w:r>
          <w:rPr>
            <w:noProof/>
          </w:rPr>
          <w:instrText xml:space="preserve"> PAGEREF _Toc120212596 \h </w:instrText>
        </w:r>
      </w:ins>
      <w:r>
        <w:rPr>
          <w:noProof/>
        </w:rPr>
      </w:r>
      <w:r>
        <w:rPr>
          <w:noProof/>
        </w:rPr>
        <w:fldChar w:fldCharType="separate"/>
      </w:r>
      <w:ins w:id="39" w:author="Thomas Mellor" w:date="2022-11-24T20:02:00Z">
        <w:r>
          <w:rPr>
            <w:noProof/>
          </w:rPr>
          <w:t>5</w:t>
        </w:r>
        <w:r>
          <w:rPr>
            <w:noProof/>
          </w:rPr>
          <w:fldChar w:fldCharType="end"/>
        </w:r>
      </w:ins>
    </w:p>
    <w:p w14:paraId="02C5B8E1" w14:textId="05F653D1" w:rsidR="0032474D" w:rsidRDefault="0032474D">
      <w:pPr>
        <w:pStyle w:val="TOC2"/>
        <w:rPr>
          <w:ins w:id="40" w:author="Thomas Mellor" w:date="2022-11-24T20:02:00Z"/>
          <w:rFonts w:asciiTheme="minorHAnsi" w:eastAsiaTheme="minorEastAsia" w:hAnsiTheme="minorHAnsi" w:cstheme="minorBidi"/>
          <w:noProof/>
          <w:snapToGrid/>
          <w:szCs w:val="22"/>
          <w:lang w:eastAsia="en-GB"/>
        </w:rPr>
      </w:pPr>
      <w:ins w:id="41" w:author="Thomas Mellor" w:date="2022-11-24T20:02:00Z">
        <w:r>
          <w:rPr>
            <w:noProof/>
          </w:rPr>
          <w:t>1.10</w:t>
        </w:r>
        <w:r>
          <w:rPr>
            <w:rFonts w:asciiTheme="minorHAnsi" w:eastAsiaTheme="minorEastAsia" w:hAnsiTheme="minorHAnsi" w:cstheme="minorBidi"/>
            <w:noProof/>
            <w:snapToGrid/>
            <w:szCs w:val="22"/>
            <w:lang w:eastAsia="en-GB"/>
          </w:rPr>
          <w:tab/>
        </w:r>
        <w:r>
          <w:rPr>
            <w:noProof/>
          </w:rPr>
          <w:t>Notes on ECDIS screen samples</w:t>
        </w:r>
        <w:r>
          <w:rPr>
            <w:noProof/>
          </w:rPr>
          <w:tab/>
        </w:r>
        <w:r>
          <w:rPr>
            <w:noProof/>
          </w:rPr>
          <w:fldChar w:fldCharType="begin"/>
        </w:r>
        <w:r>
          <w:rPr>
            <w:noProof/>
          </w:rPr>
          <w:instrText xml:space="preserve"> PAGEREF _Toc120212597 \h </w:instrText>
        </w:r>
      </w:ins>
      <w:r>
        <w:rPr>
          <w:noProof/>
        </w:rPr>
      </w:r>
      <w:r>
        <w:rPr>
          <w:noProof/>
        </w:rPr>
        <w:fldChar w:fldCharType="separate"/>
      </w:r>
      <w:ins w:id="42" w:author="Thomas Mellor" w:date="2022-11-24T20:02:00Z">
        <w:r>
          <w:rPr>
            <w:noProof/>
          </w:rPr>
          <w:t>6</w:t>
        </w:r>
        <w:r>
          <w:rPr>
            <w:noProof/>
          </w:rPr>
          <w:fldChar w:fldCharType="end"/>
        </w:r>
      </w:ins>
    </w:p>
    <w:p w14:paraId="76524981" w14:textId="770D0890" w:rsidR="0032474D" w:rsidRDefault="0032474D">
      <w:pPr>
        <w:pStyle w:val="TOC1"/>
        <w:rPr>
          <w:ins w:id="43" w:author="Thomas Mellor" w:date="2022-11-24T20:02:00Z"/>
          <w:rFonts w:asciiTheme="minorHAnsi" w:eastAsiaTheme="minorEastAsia" w:hAnsiTheme="minorHAnsi" w:cstheme="minorBidi"/>
          <w:b w:val="0"/>
          <w:caps w:val="0"/>
          <w:noProof/>
          <w:snapToGrid/>
          <w:szCs w:val="22"/>
          <w:lang w:eastAsia="en-GB"/>
        </w:rPr>
      </w:pPr>
      <w:ins w:id="44" w:author="Thomas Mellor" w:date="2022-11-24T20:02:00Z">
        <w:r>
          <w:rPr>
            <w:noProof/>
          </w:rPr>
          <w:t>2</w:t>
        </w:r>
        <w:r>
          <w:rPr>
            <w:rFonts w:asciiTheme="minorHAnsi" w:eastAsiaTheme="minorEastAsia" w:hAnsiTheme="minorHAnsi" w:cstheme="minorBidi"/>
            <w:b w:val="0"/>
            <w:caps w:val="0"/>
            <w:noProof/>
            <w:snapToGrid/>
            <w:szCs w:val="22"/>
            <w:lang w:eastAsia="en-GB"/>
          </w:rPr>
          <w:tab/>
        </w:r>
        <w:r>
          <w:rPr>
            <w:noProof/>
          </w:rPr>
          <w:t>Chart Loading and Updating</w:t>
        </w:r>
        <w:r>
          <w:rPr>
            <w:noProof/>
          </w:rPr>
          <w:tab/>
        </w:r>
        <w:r>
          <w:rPr>
            <w:noProof/>
          </w:rPr>
          <w:fldChar w:fldCharType="begin"/>
        </w:r>
        <w:r>
          <w:rPr>
            <w:noProof/>
          </w:rPr>
          <w:instrText xml:space="preserve"> PAGEREF _Toc120212598 \h </w:instrText>
        </w:r>
      </w:ins>
      <w:r>
        <w:rPr>
          <w:noProof/>
        </w:rPr>
      </w:r>
      <w:r>
        <w:rPr>
          <w:noProof/>
        </w:rPr>
        <w:fldChar w:fldCharType="separate"/>
      </w:r>
      <w:ins w:id="45" w:author="Thomas Mellor" w:date="2022-11-24T20:02:00Z">
        <w:r>
          <w:rPr>
            <w:noProof/>
          </w:rPr>
          <w:t>7</w:t>
        </w:r>
        <w:r>
          <w:rPr>
            <w:noProof/>
          </w:rPr>
          <w:fldChar w:fldCharType="end"/>
        </w:r>
      </w:ins>
    </w:p>
    <w:p w14:paraId="4DDADBCA" w14:textId="4707CE43" w:rsidR="0032474D" w:rsidRDefault="0032474D">
      <w:pPr>
        <w:pStyle w:val="TOC2"/>
        <w:rPr>
          <w:ins w:id="46" w:author="Thomas Mellor" w:date="2022-11-24T20:02:00Z"/>
          <w:rFonts w:asciiTheme="minorHAnsi" w:eastAsiaTheme="minorEastAsia" w:hAnsiTheme="minorHAnsi" w:cstheme="minorBidi"/>
          <w:noProof/>
          <w:snapToGrid/>
          <w:szCs w:val="22"/>
          <w:lang w:eastAsia="en-GB"/>
        </w:rPr>
      </w:pPr>
      <w:ins w:id="47" w:author="Thomas Mellor" w:date="2022-11-24T20:02:00Z">
        <w:r>
          <w:rPr>
            <w:noProof/>
          </w:rPr>
          <w:t>2.1</w:t>
        </w:r>
        <w:r>
          <w:rPr>
            <w:rFonts w:asciiTheme="minorHAnsi" w:eastAsiaTheme="minorEastAsia" w:hAnsiTheme="minorHAnsi" w:cstheme="minorBidi"/>
            <w:noProof/>
            <w:snapToGrid/>
            <w:szCs w:val="22"/>
            <w:lang w:eastAsia="en-GB"/>
          </w:rPr>
          <w:tab/>
        </w:r>
        <w:r>
          <w:rPr>
            <w:noProof/>
          </w:rPr>
          <w:t>Chart Loading of Unencrypted ENCs</w:t>
        </w:r>
        <w:r>
          <w:rPr>
            <w:noProof/>
          </w:rPr>
          <w:tab/>
        </w:r>
        <w:r>
          <w:rPr>
            <w:noProof/>
          </w:rPr>
          <w:fldChar w:fldCharType="begin"/>
        </w:r>
        <w:r>
          <w:rPr>
            <w:noProof/>
          </w:rPr>
          <w:instrText xml:space="preserve"> PAGEREF _Toc120212599 \h </w:instrText>
        </w:r>
      </w:ins>
      <w:r>
        <w:rPr>
          <w:noProof/>
        </w:rPr>
      </w:r>
      <w:r>
        <w:rPr>
          <w:noProof/>
        </w:rPr>
        <w:fldChar w:fldCharType="separate"/>
      </w:r>
      <w:ins w:id="48" w:author="Thomas Mellor" w:date="2022-11-24T20:02:00Z">
        <w:r>
          <w:rPr>
            <w:noProof/>
          </w:rPr>
          <w:t>7</w:t>
        </w:r>
        <w:r>
          <w:rPr>
            <w:noProof/>
          </w:rPr>
          <w:fldChar w:fldCharType="end"/>
        </w:r>
      </w:ins>
    </w:p>
    <w:p w14:paraId="602EC3F3" w14:textId="12EDA557" w:rsidR="0032474D" w:rsidRDefault="0032474D">
      <w:pPr>
        <w:pStyle w:val="TOC2"/>
        <w:rPr>
          <w:ins w:id="49" w:author="Thomas Mellor" w:date="2022-11-24T20:02:00Z"/>
          <w:rFonts w:asciiTheme="minorHAnsi" w:eastAsiaTheme="minorEastAsia" w:hAnsiTheme="minorHAnsi" w:cstheme="minorBidi"/>
          <w:noProof/>
          <w:snapToGrid/>
          <w:szCs w:val="22"/>
          <w:lang w:eastAsia="en-GB"/>
        </w:rPr>
      </w:pPr>
      <w:ins w:id="50" w:author="Thomas Mellor" w:date="2022-11-24T20:02:00Z">
        <w:r>
          <w:rPr>
            <w:noProof/>
          </w:rPr>
          <w:t>2.2</w:t>
        </w:r>
        <w:r>
          <w:rPr>
            <w:rFonts w:asciiTheme="minorHAnsi" w:eastAsiaTheme="minorEastAsia" w:hAnsiTheme="minorHAnsi" w:cstheme="minorBidi"/>
            <w:noProof/>
            <w:snapToGrid/>
            <w:szCs w:val="22"/>
            <w:lang w:eastAsia="en-GB"/>
          </w:rPr>
          <w:tab/>
        </w:r>
        <w:r>
          <w:rPr>
            <w:noProof/>
          </w:rPr>
          <w:t>Automatic updates of Unencrypted ENCs</w:t>
        </w:r>
        <w:r>
          <w:rPr>
            <w:noProof/>
          </w:rPr>
          <w:tab/>
        </w:r>
        <w:r>
          <w:rPr>
            <w:noProof/>
          </w:rPr>
          <w:fldChar w:fldCharType="begin"/>
        </w:r>
        <w:r>
          <w:rPr>
            <w:noProof/>
          </w:rPr>
          <w:instrText xml:space="preserve"> PAGEREF _Toc120212600 \h </w:instrText>
        </w:r>
      </w:ins>
      <w:r>
        <w:rPr>
          <w:noProof/>
        </w:rPr>
      </w:r>
      <w:r>
        <w:rPr>
          <w:noProof/>
        </w:rPr>
        <w:fldChar w:fldCharType="separate"/>
      </w:r>
      <w:ins w:id="51" w:author="Thomas Mellor" w:date="2022-11-24T20:02:00Z">
        <w:r>
          <w:rPr>
            <w:noProof/>
          </w:rPr>
          <w:t>13</w:t>
        </w:r>
        <w:r>
          <w:rPr>
            <w:noProof/>
          </w:rPr>
          <w:fldChar w:fldCharType="end"/>
        </w:r>
      </w:ins>
    </w:p>
    <w:p w14:paraId="7D202CDF" w14:textId="1F7C650B" w:rsidR="0032474D" w:rsidRDefault="0032474D">
      <w:pPr>
        <w:pStyle w:val="TOC2"/>
        <w:rPr>
          <w:ins w:id="52" w:author="Thomas Mellor" w:date="2022-11-24T20:02:00Z"/>
          <w:rFonts w:asciiTheme="minorHAnsi" w:eastAsiaTheme="minorEastAsia" w:hAnsiTheme="minorHAnsi" w:cstheme="minorBidi"/>
          <w:noProof/>
          <w:snapToGrid/>
          <w:szCs w:val="22"/>
          <w:lang w:eastAsia="en-GB"/>
        </w:rPr>
      </w:pPr>
      <w:ins w:id="53" w:author="Thomas Mellor" w:date="2022-11-24T20:02:00Z">
        <w:r>
          <w:rPr>
            <w:noProof/>
          </w:rPr>
          <w:t>2.3</w:t>
        </w:r>
        <w:r>
          <w:rPr>
            <w:rFonts w:asciiTheme="minorHAnsi" w:eastAsiaTheme="minorEastAsia" w:hAnsiTheme="minorHAnsi" w:cstheme="minorBidi"/>
            <w:noProof/>
            <w:snapToGrid/>
            <w:szCs w:val="22"/>
            <w:lang w:eastAsia="en-GB"/>
          </w:rPr>
          <w:tab/>
        </w:r>
        <w:r>
          <w:rPr>
            <w:noProof/>
          </w:rPr>
          <w:t>Manual Updates</w:t>
        </w:r>
        <w:r>
          <w:rPr>
            <w:noProof/>
          </w:rPr>
          <w:tab/>
        </w:r>
        <w:r>
          <w:rPr>
            <w:noProof/>
          </w:rPr>
          <w:fldChar w:fldCharType="begin"/>
        </w:r>
        <w:r>
          <w:rPr>
            <w:noProof/>
          </w:rPr>
          <w:instrText xml:space="preserve"> PAGEREF _Toc120212601 \h </w:instrText>
        </w:r>
      </w:ins>
      <w:r>
        <w:rPr>
          <w:noProof/>
        </w:rPr>
      </w:r>
      <w:r>
        <w:rPr>
          <w:noProof/>
        </w:rPr>
        <w:fldChar w:fldCharType="separate"/>
      </w:r>
      <w:ins w:id="54" w:author="Thomas Mellor" w:date="2022-11-24T20:02:00Z">
        <w:r>
          <w:rPr>
            <w:noProof/>
          </w:rPr>
          <w:t>25</w:t>
        </w:r>
        <w:r>
          <w:rPr>
            <w:noProof/>
          </w:rPr>
          <w:fldChar w:fldCharType="end"/>
        </w:r>
      </w:ins>
    </w:p>
    <w:p w14:paraId="566660EB" w14:textId="027B8135" w:rsidR="0032474D" w:rsidRDefault="0032474D">
      <w:pPr>
        <w:pStyle w:val="TOC2"/>
        <w:rPr>
          <w:ins w:id="55" w:author="Thomas Mellor" w:date="2022-11-24T20:02:00Z"/>
          <w:rFonts w:asciiTheme="minorHAnsi" w:eastAsiaTheme="minorEastAsia" w:hAnsiTheme="minorHAnsi" w:cstheme="minorBidi"/>
          <w:noProof/>
          <w:snapToGrid/>
          <w:szCs w:val="22"/>
          <w:lang w:eastAsia="en-GB"/>
        </w:rPr>
      </w:pPr>
      <w:ins w:id="56" w:author="Thomas Mellor" w:date="2022-11-24T20:02:00Z">
        <w:r>
          <w:rPr>
            <w:noProof/>
          </w:rPr>
          <w:t>2.4</w:t>
        </w:r>
        <w:r>
          <w:rPr>
            <w:rFonts w:asciiTheme="minorHAnsi" w:eastAsiaTheme="minorEastAsia" w:hAnsiTheme="minorHAnsi" w:cstheme="minorBidi"/>
            <w:noProof/>
            <w:snapToGrid/>
            <w:szCs w:val="22"/>
            <w:lang w:eastAsia="en-GB"/>
          </w:rPr>
          <w:tab/>
        </w:r>
        <w:r>
          <w:rPr>
            <w:noProof/>
          </w:rPr>
          <w:t>Loading and Updating using SENC delivery (if provided)</w:t>
        </w:r>
        <w:r>
          <w:rPr>
            <w:noProof/>
          </w:rPr>
          <w:tab/>
        </w:r>
        <w:r>
          <w:rPr>
            <w:noProof/>
          </w:rPr>
          <w:fldChar w:fldCharType="begin"/>
        </w:r>
        <w:r>
          <w:rPr>
            <w:noProof/>
          </w:rPr>
          <w:instrText xml:space="preserve"> PAGEREF _Toc120212602 \h </w:instrText>
        </w:r>
      </w:ins>
      <w:r>
        <w:rPr>
          <w:noProof/>
        </w:rPr>
      </w:r>
      <w:r>
        <w:rPr>
          <w:noProof/>
        </w:rPr>
        <w:fldChar w:fldCharType="separate"/>
      </w:r>
      <w:ins w:id="57" w:author="Thomas Mellor" w:date="2022-11-24T20:02:00Z">
        <w:r>
          <w:rPr>
            <w:noProof/>
          </w:rPr>
          <w:t>32</w:t>
        </w:r>
        <w:r>
          <w:rPr>
            <w:noProof/>
          </w:rPr>
          <w:fldChar w:fldCharType="end"/>
        </w:r>
      </w:ins>
    </w:p>
    <w:p w14:paraId="30A10598" w14:textId="744715A4" w:rsidR="0032474D" w:rsidRDefault="0032474D">
      <w:pPr>
        <w:pStyle w:val="TOC2"/>
        <w:rPr>
          <w:ins w:id="58" w:author="Thomas Mellor" w:date="2022-11-24T20:02:00Z"/>
          <w:rFonts w:asciiTheme="minorHAnsi" w:eastAsiaTheme="minorEastAsia" w:hAnsiTheme="minorHAnsi" w:cstheme="minorBidi"/>
          <w:noProof/>
          <w:snapToGrid/>
          <w:szCs w:val="22"/>
          <w:lang w:eastAsia="en-GB"/>
        </w:rPr>
      </w:pPr>
      <w:ins w:id="59" w:author="Thomas Mellor" w:date="2022-11-24T20:02:00Z">
        <w:r w:rsidRPr="00941EDE">
          <w:rPr>
            <w:noProof/>
            <w:lang w:val="en-US"/>
          </w:rPr>
          <w:t>2.5</w:t>
        </w:r>
        <w:r>
          <w:rPr>
            <w:rFonts w:asciiTheme="minorHAnsi" w:eastAsiaTheme="minorEastAsia" w:hAnsiTheme="minorHAnsi" w:cstheme="minorBidi"/>
            <w:noProof/>
            <w:snapToGrid/>
            <w:szCs w:val="22"/>
            <w:lang w:eastAsia="en-GB"/>
          </w:rPr>
          <w:tab/>
        </w:r>
        <w:r w:rsidRPr="00941EDE">
          <w:rPr>
            <w:noProof/>
            <w:lang w:val="en-US"/>
          </w:rPr>
          <w:t>Loading and Updating of Encrypted ENCs</w:t>
        </w:r>
        <w:r>
          <w:rPr>
            <w:noProof/>
          </w:rPr>
          <w:tab/>
        </w:r>
        <w:r>
          <w:rPr>
            <w:noProof/>
          </w:rPr>
          <w:fldChar w:fldCharType="begin"/>
        </w:r>
        <w:r>
          <w:rPr>
            <w:noProof/>
          </w:rPr>
          <w:instrText xml:space="preserve"> PAGEREF _Toc120212603 \h </w:instrText>
        </w:r>
      </w:ins>
      <w:r>
        <w:rPr>
          <w:noProof/>
        </w:rPr>
      </w:r>
      <w:r>
        <w:rPr>
          <w:noProof/>
        </w:rPr>
        <w:fldChar w:fldCharType="separate"/>
      </w:r>
      <w:ins w:id="60" w:author="Thomas Mellor" w:date="2022-11-24T20:02:00Z">
        <w:r>
          <w:rPr>
            <w:noProof/>
          </w:rPr>
          <w:t>33</w:t>
        </w:r>
        <w:r>
          <w:rPr>
            <w:noProof/>
          </w:rPr>
          <w:fldChar w:fldCharType="end"/>
        </w:r>
      </w:ins>
    </w:p>
    <w:p w14:paraId="2C60531D" w14:textId="394336A7" w:rsidR="0032474D" w:rsidRDefault="0032474D">
      <w:pPr>
        <w:pStyle w:val="TOC1"/>
        <w:rPr>
          <w:ins w:id="61" w:author="Thomas Mellor" w:date="2022-11-24T20:02:00Z"/>
          <w:rFonts w:asciiTheme="minorHAnsi" w:eastAsiaTheme="minorEastAsia" w:hAnsiTheme="minorHAnsi" w:cstheme="minorBidi"/>
          <w:b w:val="0"/>
          <w:caps w:val="0"/>
          <w:noProof/>
          <w:snapToGrid/>
          <w:szCs w:val="22"/>
          <w:lang w:eastAsia="en-GB"/>
        </w:rPr>
      </w:pPr>
      <w:ins w:id="62" w:author="Thomas Mellor" w:date="2022-11-24T20:02:00Z">
        <w:r>
          <w:rPr>
            <w:noProof/>
          </w:rPr>
          <w:t>3</w:t>
        </w:r>
        <w:r>
          <w:rPr>
            <w:rFonts w:asciiTheme="minorHAnsi" w:eastAsiaTheme="minorEastAsia" w:hAnsiTheme="minorHAnsi" w:cstheme="minorBidi"/>
            <w:b w:val="0"/>
            <w:caps w:val="0"/>
            <w:noProof/>
            <w:snapToGrid/>
            <w:szCs w:val="22"/>
            <w:lang w:eastAsia="en-GB"/>
          </w:rPr>
          <w:tab/>
        </w:r>
        <w:r>
          <w:rPr>
            <w:noProof/>
          </w:rPr>
          <w:t>Chart Display</w:t>
        </w:r>
        <w:r>
          <w:rPr>
            <w:noProof/>
          </w:rPr>
          <w:tab/>
        </w:r>
        <w:r>
          <w:rPr>
            <w:noProof/>
          </w:rPr>
          <w:fldChar w:fldCharType="begin"/>
        </w:r>
        <w:r>
          <w:rPr>
            <w:noProof/>
          </w:rPr>
          <w:instrText xml:space="preserve"> PAGEREF _Toc120212604 \h </w:instrText>
        </w:r>
      </w:ins>
      <w:r>
        <w:rPr>
          <w:noProof/>
        </w:rPr>
      </w:r>
      <w:r>
        <w:rPr>
          <w:noProof/>
        </w:rPr>
        <w:fldChar w:fldCharType="separate"/>
      </w:r>
      <w:ins w:id="63" w:author="Thomas Mellor" w:date="2022-11-24T20:02:00Z">
        <w:r>
          <w:rPr>
            <w:noProof/>
          </w:rPr>
          <w:t>69</w:t>
        </w:r>
        <w:r>
          <w:rPr>
            <w:noProof/>
          </w:rPr>
          <w:fldChar w:fldCharType="end"/>
        </w:r>
      </w:ins>
    </w:p>
    <w:p w14:paraId="06615089" w14:textId="7699460F" w:rsidR="0032474D" w:rsidRDefault="0032474D">
      <w:pPr>
        <w:pStyle w:val="TOC2"/>
        <w:rPr>
          <w:ins w:id="64" w:author="Thomas Mellor" w:date="2022-11-24T20:02:00Z"/>
          <w:rFonts w:asciiTheme="minorHAnsi" w:eastAsiaTheme="minorEastAsia" w:hAnsiTheme="minorHAnsi" w:cstheme="minorBidi"/>
          <w:noProof/>
          <w:snapToGrid/>
          <w:szCs w:val="22"/>
          <w:lang w:eastAsia="en-GB"/>
        </w:rPr>
      </w:pPr>
      <w:ins w:id="65" w:author="Thomas Mellor" w:date="2022-11-24T20:02:00Z">
        <w:r>
          <w:rPr>
            <w:noProof/>
          </w:rPr>
          <w:t>3.1</w:t>
        </w:r>
        <w:r>
          <w:rPr>
            <w:rFonts w:asciiTheme="minorHAnsi" w:eastAsiaTheme="minorEastAsia" w:hAnsiTheme="minorHAnsi" w:cstheme="minorBidi"/>
            <w:noProof/>
            <w:snapToGrid/>
            <w:szCs w:val="22"/>
            <w:lang w:eastAsia="en-GB"/>
          </w:rPr>
          <w:tab/>
        </w:r>
        <w:r>
          <w:rPr>
            <w:noProof/>
          </w:rPr>
          <w:t>Display of ENC data</w:t>
        </w:r>
        <w:r>
          <w:rPr>
            <w:noProof/>
          </w:rPr>
          <w:tab/>
        </w:r>
        <w:r>
          <w:rPr>
            <w:noProof/>
          </w:rPr>
          <w:fldChar w:fldCharType="begin"/>
        </w:r>
        <w:r>
          <w:rPr>
            <w:noProof/>
          </w:rPr>
          <w:instrText xml:space="preserve"> PAGEREF _Toc120212605 \h </w:instrText>
        </w:r>
      </w:ins>
      <w:r>
        <w:rPr>
          <w:noProof/>
        </w:rPr>
      </w:r>
      <w:r>
        <w:rPr>
          <w:noProof/>
        </w:rPr>
        <w:fldChar w:fldCharType="separate"/>
      </w:r>
      <w:ins w:id="66" w:author="Thomas Mellor" w:date="2022-11-24T20:02:00Z">
        <w:r>
          <w:rPr>
            <w:noProof/>
          </w:rPr>
          <w:t>69</w:t>
        </w:r>
        <w:r>
          <w:rPr>
            <w:noProof/>
          </w:rPr>
          <w:fldChar w:fldCharType="end"/>
        </w:r>
      </w:ins>
    </w:p>
    <w:p w14:paraId="5E5B58CE" w14:textId="77510464" w:rsidR="0032474D" w:rsidRDefault="0032474D">
      <w:pPr>
        <w:pStyle w:val="TOC2"/>
        <w:rPr>
          <w:ins w:id="67" w:author="Thomas Mellor" w:date="2022-11-24T20:02:00Z"/>
          <w:rFonts w:asciiTheme="minorHAnsi" w:eastAsiaTheme="minorEastAsia" w:hAnsiTheme="minorHAnsi" w:cstheme="minorBidi"/>
          <w:noProof/>
          <w:snapToGrid/>
          <w:szCs w:val="22"/>
          <w:lang w:eastAsia="en-GB"/>
        </w:rPr>
      </w:pPr>
      <w:ins w:id="68" w:author="Thomas Mellor" w:date="2022-11-24T20:02:00Z">
        <w:r>
          <w:rPr>
            <w:noProof/>
          </w:rPr>
          <w:t>3.2</w:t>
        </w:r>
        <w:r>
          <w:rPr>
            <w:rFonts w:asciiTheme="minorHAnsi" w:eastAsiaTheme="minorEastAsia" w:hAnsiTheme="minorHAnsi" w:cstheme="minorBidi"/>
            <w:noProof/>
            <w:snapToGrid/>
            <w:szCs w:val="22"/>
            <w:lang w:eastAsia="en-GB"/>
          </w:rPr>
          <w:tab/>
        </w:r>
        <w:r>
          <w:rPr>
            <w:noProof/>
          </w:rPr>
          <w:t>Invalid objects</w:t>
        </w:r>
        <w:r>
          <w:rPr>
            <w:noProof/>
          </w:rPr>
          <w:tab/>
        </w:r>
        <w:r>
          <w:rPr>
            <w:noProof/>
          </w:rPr>
          <w:fldChar w:fldCharType="begin"/>
        </w:r>
        <w:r>
          <w:rPr>
            <w:noProof/>
          </w:rPr>
          <w:instrText xml:space="preserve"> PAGEREF _Toc120212606 \h </w:instrText>
        </w:r>
      </w:ins>
      <w:r>
        <w:rPr>
          <w:noProof/>
        </w:rPr>
      </w:r>
      <w:r>
        <w:rPr>
          <w:noProof/>
        </w:rPr>
        <w:fldChar w:fldCharType="separate"/>
      </w:r>
      <w:ins w:id="69" w:author="Thomas Mellor" w:date="2022-11-24T20:02:00Z">
        <w:r>
          <w:rPr>
            <w:noProof/>
          </w:rPr>
          <w:t>103</w:t>
        </w:r>
        <w:r>
          <w:rPr>
            <w:noProof/>
          </w:rPr>
          <w:fldChar w:fldCharType="end"/>
        </w:r>
      </w:ins>
    </w:p>
    <w:p w14:paraId="716ACA26" w14:textId="29B2D0E0" w:rsidR="0032474D" w:rsidRDefault="0032474D">
      <w:pPr>
        <w:pStyle w:val="TOC2"/>
        <w:rPr>
          <w:ins w:id="70" w:author="Thomas Mellor" w:date="2022-11-24T20:02:00Z"/>
          <w:rFonts w:asciiTheme="minorHAnsi" w:eastAsiaTheme="minorEastAsia" w:hAnsiTheme="minorHAnsi" w:cstheme="minorBidi"/>
          <w:noProof/>
          <w:snapToGrid/>
          <w:szCs w:val="22"/>
          <w:lang w:eastAsia="en-GB"/>
        </w:rPr>
      </w:pPr>
      <w:ins w:id="71" w:author="Thomas Mellor" w:date="2022-11-24T20:02:00Z">
        <w:r>
          <w:rPr>
            <w:noProof/>
          </w:rPr>
          <w:t>3.3</w:t>
        </w:r>
        <w:r>
          <w:rPr>
            <w:rFonts w:asciiTheme="minorHAnsi" w:eastAsiaTheme="minorEastAsia" w:hAnsiTheme="minorHAnsi" w:cstheme="minorBidi"/>
            <w:noProof/>
            <w:snapToGrid/>
            <w:szCs w:val="22"/>
            <w:lang w:eastAsia="en-GB"/>
          </w:rPr>
          <w:tab/>
        </w:r>
        <w:r>
          <w:rPr>
            <w:noProof/>
          </w:rPr>
          <w:t>Independent Mariner Selections</w:t>
        </w:r>
        <w:r>
          <w:rPr>
            <w:noProof/>
          </w:rPr>
          <w:tab/>
        </w:r>
        <w:r>
          <w:rPr>
            <w:noProof/>
          </w:rPr>
          <w:fldChar w:fldCharType="begin"/>
        </w:r>
        <w:r>
          <w:rPr>
            <w:noProof/>
          </w:rPr>
          <w:instrText xml:space="preserve"> PAGEREF _Toc120212607 \h </w:instrText>
        </w:r>
      </w:ins>
      <w:r>
        <w:rPr>
          <w:noProof/>
        </w:rPr>
      </w:r>
      <w:r>
        <w:rPr>
          <w:noProof/>
        </w:rPr>
        <w:fldChar w:fldCharType="separate"/>
      </w:r>
      <w:ins w:id="72" w:author="Thomas Mellor" w:date="2022-11-24T20:02:00Z">
        <w:r>
          <w:rPr>
            <w:noProof/>
          </w:rPr>
          <w:t>107</w:t>
        </w:r>
        <w:r>
          <w:rPr>
            <w:noProof/>
          </w:rPr>
          <w:fldChar w:fldCharType="end"/>
        </w:r>
      </w:ins>
    </w:p>
    <w:p w14:paraId="28DA028D" w14:textId="29F97E89" w:rsidR="0032474D" w:rsidRDefault="0032474D">
      <w:pPr>
        <w:pStyle w:val="TOC2"/>
        <w:rPr>
          <w:ins w:id="73" w:author="Thomas Mellor" w:date="2022-11-24T20:02:00Z"/>
          <w:rFonts w:asciiTheme="minorHAnsi" w:eastAsiaTheme="minorEastAsia" w:hAnsiTheme="minorHAnsi" w:cstheme="minorBidi"/>
          <w:noProof/>
          <w:snapToGrid/>
          <w:szCs w:val="22"/>
          <w:lang w:eastAsia="en-GB"/>
        </w:rPr>
      </w:pPr>
      <w:ins w:id="74" w:author="Thomas Mellor" w:date="2022-11-24T20:02:00Z">
        <w:r>
          <w:rPr>
            <w:noProof/>
          </w:rPr>
          <w:t>3.4</w:t>
        </w:r>
        <w:r>
          <w:rPr>
            <w:rFonts w:asciiTheme="minorHAnsi" w:eastAsiaTheme="minorEastAsia" w:hAnsiTheme="minorHAnsi" w:cstheme="minorBidi"/>
            <w:noProof/>
            <w:snapToGrid/>
            <w:szCs w:val="22"/>
            <w:lang w:eastAsia="en-GB"/>
          </w:rPr>
          <w:tab/>
        </w:r>
        <w:r>
          <w:rPr>
            <w:noProof/>
          </w:rPr>
          <w:t>Non-Official Data</w:t>
        </w:r>
        <w:r>
          <w:rPr>
            <w:noProof/>
          </w:rPr>
          <w:tab/>
        </w:r>
        <w:r>
          <w:rPr>
            <w:noProof/>
          </w:rPr>
          <w:fldChar w:fldCharType="begin"/>
        </w:r>
        <w:r>
          <w:rPr>
            <w:noProof/>
          </w:rPr>
          <w:instrText xml:space="preserve"> PAGEREF _Toc120212608 \h </w:instrText>
        </w:r>
      </w:ins>
      <w:r>
        <w:rPr>
          <w:noProof/>
        </w:rPr>
      </w:r>
      <w:r>
        <w:rPr>
          <w:noProof/>
        </w:rPr>
        <w:fldChar w:fldCharType="separate"/>
      </w:r>
      <w:ins w:id="75" w:author="Thomas Mellor" w:date="2022-11-24T20:02:00Z">
        <w:r>
          <w:rPr>
            <w:noProof/>
          </w:rPr>
          <w:t>143</w:t>
        </w:r>
        <w:r>
          <w:rPr>
            <w:noProof/>
          </w:rPr>
          <w:fldChar w:fldCharType="end"/>
        </w:r>
      </w:ins>
    </w:p>
    <w:p w14:paraId="4EA0A0AE" w14:textId="1467BFBD" w:rsidR="0032474D" w:rsidRDefault="0032474D">
      <w:pPr>
        <w:pStyle w:val="TOC2"/>
        <w:rPr>
          <w:ins w:id="76" w:author="Thomas Mellor" w:date="2022-11-24T20:02:00Z"/>
          <w:rFonts w:asciiTheme="minorHAnsi" w:eastAsiaTheme="minorEastAsia" w:hAnsiTheme="minorHAnsi" w:cstheme="minorBidi"/>
          <w:noProof/>
          <w:snapToGrid/>
          <w:szCs w:val="22"/>
          <w:lang w:eastAsia="en-GB"/>
        </w:rPr>
      </w:pPr>
      <w:ins w:id="77" w:author="Thomas Mellor" w:date="2022-11-24T20:02:00Z">
        <w:r>
          <w:rPr>
            <w:noProof/>
          </w:rPr>
          <w:t>3.5</w:t>
        </w:r>
        <w:r>
          <w:rPr>
            <w:rFonts w:asciiTheme="minorHAnsi" w:eastAsiaTheme="minorEastAsia" w:hAnsiTheme="minorHAnsi" w:cstheme="minorBidi"/>
            <w:noProof/>
            <w:snapToGrid/>
            <w:szCs w:val="22"/>
            <w:lang w:eastAsia="en-GB"/>
          </w:rPr>
          <w:tab/>
        </w:r>
        <w:r>
          <w:rPr>
            <w:noProof/>
          </w:rPr>
          <w:t>Area of No Data</w:t>
        </w:r>
        <w:r>
          <w:rPr>
            <w:noProof/>
          </w:rPr>
          <w:tab/>
        </w:r>
        <w:r>
          <w:rPr>
            <w:noProof/>
          </w:rPr>
          <w:fldChar w:fldCharType="begin"/>
        </w:r>
        <w:r>
          <w:rPr>
            <w:noProof/>
          </w:rPr>
          <w:instrText xml:space="preserve"> PAGEREF _Toc120212609 \h </w:instrText>
        </w:r>
      </w:ins>
      <w:r>
        <w:rPr>
          <w:noProof/>
        </w:rPr>
      </w:r>
      <w:r>
        <w:rPr>
          <w:noProof/>
        </w:rPr>
        <w:fldChar w:fldCharType="separate"/>
      </w:r>
      <w:ins w:id="78" w:author="Thomas Mellor" w:date="2022-11-24T20:02:00Z">
        <w:r>
          <w:rPr>
            <w:noProof/>
          </w:rPr>
          <w:t>143</w:t>
        </w:r>
        <w:r>
          <w:rPr>
            <w:noProof/>
          </w:rPr>
          <w:fldChar w:fldCharType="end"/>
        </w:r>
      </w:ins>
    </w:p>
    <w:p w14:paraId="03411BAA" w14:textId="024D7643" w:rsidR="0032474D" w:rsidRDefault="0032474D">
      <w:pPr>
        <w:pStyle w:val="TOC2"/>
        <w:rPr>
          <w:ins w:id="79" w:author="Thomas Mellor" w:date="2022-11-24T20:02:00Z"/>
          <w:rFonts w:asciiTheme="minorHAnsi" w:eastAsiaTheme="minorEastAsia" w:hAnsiTheme="minorHAnsi" w:cstheme="minorBidi"/>
          <w:noProof/>
          <w:snapToGrid/>
          <w:szCs w:val="22"/>
          <w:lang w:eastAsia="en-GB"/>
        </w:rPr>
      </w:pPr>
      <w:ins w:id="80" w:author="Thomas Mellor" w:date="2022-11-24T20:02:00Z">
        <w:r>
          <w:rPr>
            <w:noProof/>
          </w:rPr>
          <w:t>3.6</w:t>
        </w:r>
        <w:r>
          <w:rPr>
            <w:rFonts w:asciiTheme="minorHAnsi" w:eastAsiaTheme="minorEastAsia" w:hAnsiTheme="minorHAnsi" w:cstheme="minorBidi"/>
            <w:noProof/>
            <w:snapToGrid/>
            <w:szCs w:val="22"/>
            <w:lang w:eastAsia="en-GB"/>
          </w:rPr>
          <w:tab/>
        </w:r>
        <w:r>
          <w:rPr>
            <w:noProof/>
          </w:rPr>
          <w:t>Display priority</w:t>
        </w:r>
        <w:r>
          <w:rPr>
            <w:noProof/>
          </w:rPr>
          <w:tab/>
        </w:r>
        <w:r>
          <w:rPr>
            <w:noProof/>
          </w:rPr>
          <w:fldChar w:fldCharType="begin"/>
        </w:r>
        <w:r>
          <w:rPr>
            <w:noProof/>
          </w:rPr>
          <w:instrText xml:space="preserve"> PAGEREF _Toc120212610 \h </w:instrText>
        </w:r>
      </w:ins>
      <w:r>
        <w:rPr>
          <w:noProof/>
        </w:rPr>
      </w:r>
      <w:r>
        <w:rPr>
          <w:noProof/>
        </w:rPr>
        <w:fldChar w:fldCharType="separate"/>
      </w:r>
      <w:ins w:id="81" w:author="Thomas Mellor" w:date="2022-11-24T20:02:00Z">
        <w:r>
          <w:rPr>
            <w:noProof/>
          </w:rPr>
          <w:t>143</w:t>
        </w:r>
        <w:r>
          <w:rPr>
            <w:noProof/>
          </w:rPr>
          <w:fldChar w:fldCharType="end"/>
        </w:r>
      </w:ins>
    </w:p>
    <w:p w14:paraId="73CF042C" w14:textId="53453FE3" w:rsidR="0032474D" w:rsidRDefault="0032474D">
      <w:pPr>
        <w:pStyle w:val="TOC2"/>
        <w:rPr>
          <w:ins w:id="82" w:author="Thomas Mellor" w:date="2022-11-24T20:02:00Z"/>
          <w:rFonts w:asciiTheme="minorHAnsi" w:eastAsiaTheme="minorEastAsia" w:hAnsiTheme="minorHAnsi" w:cstheme="minorBidi"/>
          <w:noProof/>
          <w:snapToGrid/>
          <w:szCs w:val="22"/>
          <w:lang w:eastAsia="en-GB"/>
        </w:rPr>
      </w:pPr>
      <w:ins w:id="83" w:author="Thomas Mellor" w:date="2022-11-24T20:02:00Z">
        <w:r>
          <w:rPr>
            <w:noProof/>
          </w:rPr>
          <w:t>3.7</w:t>
        </w:r>
        <w:r>
          <w:rPr>
            <w:rFonts w:asciiTheme="minorHAnsi" w:eastAsiaTheme="minorEastAsia" w:hAnsiTheme="minorHAnsi" w:cstheme="minorBidi"/>
            <w:noProof/>
            <w:snapToGrid/>
            <w:szCs w:val="22"/>
            <w:lang w:eastAsia="en-GB"/>
          </w:rPr>
          <w:tab/>
        </w:r>
        <w:r>
          <w:rPr>
            <w:noProof/>
          </w:rPr>
          <w:t>Scale and navigation purpose</w:t>
        </w:r>
        <w:r>
          <w:rPr>
            <w:noProof/>
          </w:rPr>
          <w:tab/>
        </w:r>
        <w:r>
          <w:rPr>
            <w:noProof/>
          </w:rPr>
          <w:fldChar w:fldCharType="begin"/>
        </w:r>
        <w:r>
          <w:rPr>
            <w:noProof/>
          </w:rPr>
          <w:instrText xml:space="preserve"> PAGEREF _Toc120212611 \h </w:instrText>
        </w:r>
      </w:ins>
      <w:r>
        <w:rPr>
          <w:noProof/>
        </w:rPr>
      </w:r>
      <w:r>
        <w:rPr>
          <w:noProof/>
        </w:rPr>
        <w:fldChar w:fldCharType="separate"/>
      </w:r>
      <w:ins w:id="84" w:author="Thomas Mellor" w:date="2022-11-24T20:02:00Z">
        <w:r>
          <w:rPr>
            <w:noProof/>
          </w:rPr>
          <w:t>163</w:t>
        </w:r>
        <w:r>
          <w:rPr>
            <w:noProof/>
          </w:rPr>
          <w:fldChar w:fldCharType="end"/>
        </w:r>
      </w:ins>
    </w:p>
    <w:p w14:paraId="67E00DC3" w14:textId="1F25EEEB" w:rsidR="0032474D" w:rsidRDefault="0032474D">
      <w:pPr>
        <w:pStyle w:val="TOC2"/>
        <w:rPr>
          <w:ins w:id="85" w:author="Thomas Mellor" w:date="2022-11-24T20:02:00Z"/>
          <w:rFonts w:asciiTheme="minorHAnsi" w:eastAsiaTheme="minorEastAsia" w:hAnsiTheme="minorHAnsi" w:cstheme="minorBidi"/>
          <w:noProof/>
          <w:snapToGrid/>
          <w:szCs w:val="22"/>
          <w:lang w:eastAsia="en-GB"/>
        </w:rPr>
      </w:pPr>
      <w:ins w:id="86" w:author="Thomas Mellor" w:date="2022-11-24T20:02:00Z">
        <w:r>
          <w:rPr>
            <w:noProof/>
          </w:rPr>
          <w:t>3.8</w:t>
        </w:r>
        <w:r>
          <w:rPr>
            <w:rFonts w:asciiTheme="minorHAnsi" w:eastAsiaTheme="minorEastAsia" w:hAnsiTheme="minorHAnsi" w:cstheme="minorBidi"/>
            <w:noProof/>
            <w:snapToGrid/>
            <w:szCs w:val="22"/>
            <w:lang w:eastAsia="en-GB"/>
          </w:rPr>
          <w:tab/>
        </w:r>
        <w:r>
          <w:rPr>
            <w:noProof/>
          </w:rPr>
          <w:t>Additional Display Functions</w:t>
        </w:r>
        <w:r>
          <w:rPr>
            <w:noProof/>
          </w:rPr>
          <w:tab/>
        </w:r>
        <w:r>
          <w:rPr>
            <w:noProof/>
          </w:rPr>
          <w:fldChar w:fldCharType="begin"/>
        </w:r>
        <w:r>
          <w:rPr>
            <w:noProof/>
          </w:rPr>
          <w:instrText xml:space="preserve"> PAGEREF _Toc120212612 \h </w:instrText>
        </w:r>
      </w:ins>
      <w:r>
        <w:rPr>
          <w:noProof/>
        </w:rPr>
      </w:r>
      <w:r>
        <w:rPr>
          <w:noProof/>
        </w:rPr>
        <w:fldChar w:fldCharType="separate"/>
      </w:r>
      <w:ins w:id="87" w:author="Thomas Mellor" w:date="2022-11-24T20:02:00Z">
        <w:r>
          <w:rPr>
            <w:noProof/>
          </w:rPr>
          <w:t>171</w:t>
        </w:r>
        <w:r>
          <w:rPr>
            <w:noProof/>
          </w:rPr>
          <w:fldChar w:fldCharType="end"/>
        </w:r>
      </w:ins>
    </w:p>
    <w:p w14:paraId="197CD379" w14:textId="2FEDCC33" w:rsidR="0032474D" w:rsidRDefault="0032474D">
      <w:pPr>
        <w:pStyle w:val="TOC2"/>
        <w:rPr>
          <w:ins w:id="88" w:author="Thomas Mellor" w:date="2022-11-24T20:02:00Z"/>
          <w:rFonts w:asciiTheme="minorHAnsi" w:eastAsiaTheme="minorEastAsia" w:hAnsiTheme="minorHAnsi" w:cstheme="minorBidi"/>
          <w:noProof/>
          <w:snapToGrid/>
          <w:szCs w:val="22"/>
          <w:lang w:eastAsia="en-GB"/>
        </w:rPr>
      </w:pPr>
      <w:ins w:id="89" w:author="Thomas Mellor" w:date="2022-11-24T20:02:00Z">
        <w:r>
          <w:rPr>
            <w:noProof/>
          </w:rPr>
          <w:t>3.9</w:t>
        </w:r>
        <w:r>
          <w:rPr>
            <w:rFonts w:asciiTheme="minorHAnsi" w:eastAsiaTheme="minorEastAsia" w:hAnsiTheme="minorHAnsi" w:cstheme="minorBidi"/>
            <w:noProof/>
            <w:snapToGrid/>
            <w:szCs w:val="22"/>
            <w:lang w:eastAsia="en-GB"/>
          </w:rPr>
          <w:tab/>
        </w:r>
        <w:r>
          <w:rPr>
            <w:noProof/>
          </w:rPr>
          <w:t>Display of ENC covering Polar Regions</w:t>
        </w:r>
        <w:r>
          <w:rPr>
            <w:noProof/>
          </w:rPr>
          <w:tab/>
        </w:r>
        <w:r>
          <w:rPr>
            <w:noProof/>
          </w:rPr>
          <w:fldChar w:fldCharType="begin"/>
        </w:r>
        <w:r>
          <w:rPr>
            <w:noProof/>
          </w:rPr>
          <w:instrText xml:space="preserve"> PAGEREF _Toc120212613 \h </w:instrText>
        </w:r>
      </w:ins>
      <w:r>
        <w:rPr>
          <w:noProof/>
        </w:rPr>
      </w:r>
      <w:r>
        <w:rPr>
          <w:noProof/>
        </w:rPr>
        <w:fldChar w:fldCharType="separate"/>
      </w:r>
      <w:ins w:id="90" w:author="Thomas Mellor" w:date="2022-11-24T20:02:00Z">
        <w:r>
          <w:rPr>
            <w:noProof/>
          </w:rPr>
          <w:t>172</w:t>
        </w:r>
        <w:r>
          <w:rPr>
            <w:noProof/>
          </w:rPr>
          <w:fldChar w:fldCharType="end"/>
        </w:r>
      </w:ins>
    </w:p>
    <w:p w14:paraId="64C9966E" w14:textId="2BA37951" w:rsidR="0032474D" w:rsidRDefault="0032474D">
      <w:pPr>
        <w:pStyle w:val="TOC1"/>
        <w:rPr>
          <w:ins w:id="91" w:author="Thomas Mellor" w:date="2022-11-24T20:02:00Z"/>
          <w:rFonts w:asciiTheme="minorHAnsi" w:eastAsiaTheme="minorEastAsia" w:hAnsiTheme="minorHAnsi" w:cstheme="minorBidi"/>
          <w:b w:val="0"/>
          <w:caps w:val="0"/>
          <w:noProof/>
          <w:snapToGrid/>
          <w:szCs w:val="22"/>
          <w:lang w:eastAsia="en-GB"/>
        </w:rPr>
      </w:pPr>
      <w:ins w:id="92" w:author="Thomas Mellor" w:date="2022-11-24T20:02:00Z">
        <w:r>
          <w:rPr>
            <w:noProof/>
          </w:rPr>
          <w:t>4</w:t>
        </w:r>
        <w:r>
          <w:rPr>
            <w:rFonts w:asciiTheme="minorHAnsi" w:eastAsiaTheme="minorEastAsia" w:hAnsiTheme="minorHAnsi" w:cstheme="minorBidi"/>
            <w:b w:val="0"/>
            <w:caps w:val="0"/>
            <w:noProof/>
            <w:snapToGrid/>
            <w:szCs w:val="22"/>
            <w:lang w:eastAsia="en-GB"/>
          </w:rPr>
          <w:tab/>
        </w:r>
        <w:r>
          <w:rPr>
            <w:noProof/>
          </w:rPr>
          <w:t>Chart related functions</w:t>
        </w:r>
        <w:r>
          <w:rPr>
            <w:noProof/>
          </w:rPr>
          <w:tab/>
        </w:r>
        <w:r>
          <w:rPr>
            <w:noProof/>
          </w:rPr>
          <w:fldChar w:fldCharType="begin"/>
        </w:r>
        <w:r>
          <w:rPr>
            <w:noProof/>
          </w:rPr>
          <w:instrText xml:space="preserve"> PAGEREF _Toc120212614 \h </w:instrText>
        </w:r>
      </w:ins>
      <w:r>
        <w:rPr>
          <w:noProof/>
        </w:rPr>
      </w:r>
      <w:r>
        <w:rPr>
          <w:noProof/>
        </w:rPr>
        <w:fldChar w:fldCharType="separate"/>
      </w:r>
      <w:ins w:id="93" w:author="Thomas Mellor" w:date="2022-11-24T20:02:00Z">
        <w:r>
          <w:rPr>
            <w:noProof/>
          </w:rPr>
          <w:t>179</w:t>
        </w:r>
        <w:r>
          <w:rPr>
            <w:noProof/>
          </w:rPr>
          <w:fldChar w:fldCharType="end"/>
        </w:r>
      </w:ins>
    </w:p>
    <w:p w14:paraId="249CF31F" w14:textId="4670406B" w:rsidR="0032474D" w:rsidRDefault="0032474D">
      <w:pPr>
        <w:pStyle w:val="TOC2"/>
        <w:rPr>
          <w:ins w:id="94" w:author="Thomas Mellor" w:date="2022-11-24T20:02:00Z"/>
          <w:rFonts w:asciiTheme="minorHAnsi" w:eastAsiaTheme="minorEastAsia" w:hAnsiTheme="minorHAnsi" w:cstheme="minorBidi"/>
          <w:noProof/>
          <w:snapToGrid/>
          <w:szCs w:val="22"/>
          <w:lang w:eastAsia="en-GB"/>
        </w:rPr>
      </w:pPr>
      <w:ins w:id="95" w:author="Thomas Mellor" w:date="2022-11-24T20:02:00Z">
        <w:r>
          <w:rPr>
            <w:noProof/>
          </w:rPr>
          <w:t>4.1</w:t>
        </w:r>
        <w:r>
          <w:rPr>
            <w:rFonts w:asciiTheme="minorHAnsi" w:eastAsiaTheme="minorEastAsia" w:hAnsiTheme="minorHAnsi" w:cstheme="minorBidi"/>
            <w:noProof/>
            <w:snapToGrid/>
            <w:szCs w:val="22"/>
            <w:lang w:eastAsia="en-GB"/>
          </w:rPr>
          <w:tab/>
        </w:r>
        <w:r>
          <w:rPr>
            <w:noProof/>
          </w:rPr>
          <w:t>Mode and orientation</w:t>
        </w:r>
        <w:r>
          <w:rPr>
            <w:noProof/>
          </w:rPr>
          <w:tab/>
        </w:r>
        <w:r>
          <w:rPr>
            <w:noProof/>
          </w:rPr>
          <w:fldChar w:fldCharType="begin"/>
        </w:r>
        <w:r>
          <w:rPr>
            <w:noProof/>
          </w:rPr>
          <w:instrText xml:space="preserve"> PAGEREF _Toc120212615 \h </w:instrText>
        </w:r>
      </w:ins>
      <w:r>
        <w:rPr>
          <w:noProof/>
        </w:rPr>
      </w:r>
      <w:r>
        <w:rPr>
          <w:noProof/>
        </w:rPr>
        <w:fldChar w:fldCharType="separate"/>
      </w:r>
      <w:ins w:id="96" w:author="Thomas Mellor" w:date="2022-11-24T20:02:00Z">
        <w:r>
          <w:rPr>
            <w:noProof/>
          </w:rPr>
          <w:t>179</w:t>
        </w:r>
        <w:r>
          <w:rPr>
            <w:noProof/>
          </w:rPr>
          <w:fldChar w:fldCharType="end"/>
        </w:r>
      </w:ins>
    </w:p>
    <w:p w14:paraId="3427BB16" w14:textId="68CD3F83" w:rsidR="0032474D" w:rsidRDefault="0032474D">
      <w:pPr>
        <w:pStyle w:val="TOC2"/>
        <w:rPr>
          <w:ins w:id="97" w:author="Thomas Mellor" w:date="2022-11-24T20:02:00Z"/>
          <w:rFonts w:asciiTheme="minorHAnsi" w:eastAsiaTheme="minorEastAsia" w:hAnsiTheme="minorHAnsi" w:cstheme="minorBidi"/>
          <w:noProof/>
          <w:snapToGrid/>
          <w:szCs w:val="22"/>
          <w:lang w:eastAsia="en-GB"/>
        </w:rPr>
      </w:pPr>
      <w:ins w:id="98" w:author="Thomas Mellor" w:date="2022-11-24T20:02:00Z">
        <w:r>
          <w:rPr>
            <w:noProof/>
          </w:rPr>
          <w:t>4.2</w:t>
        </w:r>
        <w:r>
          <w:rPr>
            <w:rFonts w:asciiTheme="minorHAnsi" w:eastAsiaTheme="minorEastAsia" w:hAnsiTheme="minorHAnsi" w:cstheme="minorBidi"/>
            <w:noProof/>
            <w:snapToGrid/>
            <w:szCs w:val="22"/>
            <w:lang w:eastAsia="en-GB"/>
          </w:rPr>
          <w:tab/>
        </w:r>
        <w:r>
          <w:rPr>
            <w:noProof/>
          </w:rPr>
          <w:t>Display of scale bar</w:t>
        </w:r>
        <w:r>
          <w:rPr>
            <w:noProof/>
          </w:rPr>
          <w:tab/>
        </w:r>
        <w:r>
          <w:rPr>
            <w:noProof/>
          </w:rPr>
          <w:fldChar w:fldCharType="begin"/>
        </w:r>
        <w:r>
          <w:rPr>
            <w:noProof/>
          </w:rPr>
          <w:instrText xml:space="preserve"> PAGEREF _Toc120212616 \h </w:instrText>
        </w:r>
      </w:ins>
      <w:r>
        <w:rPr>
          <w:noProof/>
        </w:rPr>
      </w:r>
      <w:r>
        <w:rPr>
          <w:noProof/>
        </w:rPr>
        <w:fldChar w:fldCharType="separate"/>
      </w:r>
      <w:ins w:id="99" w:author="Thomas Mellor" w:date="2022-11-24T20:02:00Z">
        <w:r>
          <w:rPr>
            <w:noProof/>
          </w:rPr>
          <w:t>180</w:t>
        </w:r>
        <w:r>
          <w:rPr>
            <w:noProof/>
          </w:rPr>
          <w:fldChar w:fldCharType="end"/>
        </w:r>
      </w:ins>
    </w:p>
    <w:p w14:paraId="73411820" w14:textId="0AF764E0" w:rsidR="0032474D" w:rsidRDefault="0032474D">
      <w:pPr>
        <w:pStyle w:val="TOC2"/>
        <w:rPr>
          <w:ins w:id="100" w:author="Thomas Mellor" w:date="2022-11-24T20:02:00Z"/>
          <w:rFonts w:asciiTheme="minorHAnsi" w:eastAsiaTheme="minorEastAsia" w:hAnsiTheme="minorHAnsi" w:cstheme="minorBidi"/>
          <w:noProof/>
          <w:snapToGrid/>
          <w:szCs w:val="22"/>
          <w:lang w:eastAsia="en-GB"/>
        </w:rPr>
      </w:pPr>
      <w:ins w:id="101" w:author="Thomas Mellor" w:date="2022-11-24T20:02:00Z">
        <w:r>
          <w:rPr>
            <w:noProof/>
          </w:rPr>
          <w:t>4.3</w:t>
        </w:r>
        <w:r>
          <w:rPr>
            <w:rFonts w:asciiTheme="minorHAnsi" w:eastAsiaTheme="minorEastAsia" w:hAnsiTheme="minorHAnsi" w:cstheme="minorBidi"/>
            <w:noProof/>
            <w:snapToGrid/>
            <w:szCs w:val="22"/>
            <w:lang w:eastAsia="en-GB"/>
          </w:rPr>
          <w:tab/>
        </w:r>
        <w:r>
          <w:rPr>
            <w:noProof/>
          </w:rPr>
          <w:t>Display of latitude bar</w:t>
        </w:r>
        <w:r>
          <w:rPr>
            <w:noProof/>
          </w:rPr>
          <w:tab/>
        </w:r>
        <w:r>
          <w:rPr>
            <w:noProof/>
          </w:rPr>
          <w:fldChar w:fldCharType="begin"/>
        </w:r>
        <w:r>
          <w:rPr>
            <w:noProof/>
          </w:rPr>
          <w:instrText xml:space="preserve"> PAGEREF _Toc120212617 \h </w:instrText>
        </w:r>
      </w:ins>
      <w:r>
        <w:rPr>
          <w:noProof/>
        </w:rPr>
      </w:r>
      <w:r>
        <w:rPr>
          <w:noProof/>
        </w:rPr>
        <w:fldChar w:fldCharType="separate"/>
      </w:r>
      <w:ins w:id="102" w:author="Thomas Mellor" w:date="2022-11-24T20:02:00Z">
        <w:r>
          <w:rPr>
            <w:noProof/>
          </w:rPr>
          <w:t>181</w:t>
        </w:r>
        <w:r>
          <w:rPr>
            <w:noProof/>
          </w:rPr>
          <w:fldChar w:fldCharType="end"/>
        </w:r>
      </w:ins>
    </w:p>
    <w:p w14:paraId="23477B5D" w14:textId="652E111F" w:rsidR="0032474D" w:rsidRDefault="0032474D">
      <w:pPr>
        <w:pStyle w:val="TOC2"/>
        <w:rPr>
          <w:ins w:id="103" w:author="Thomas Mellor" w:date="2022-11-24T20:02:00Z"/>
          <w:rFonts w:asciiTheme="minorHAnsi" w:eastAsiaTheme="minorEastAsia" w:hAnsiTheme="minorHAnsi" w:cstheme="minorBidi"/>
          <w:noProof/>
          <w:snapToGrid/>
          <w:szCs w:val="22"/>
          <w:lang w:eastAsia="en-GB"/>
        </w:rPr>
      </w:pPr>
      <w:ins w:id="104" w:author="Thomas Mellor" w:date="2022-11-24T20:02:00Z">
        <w:r>
          <w:rPr>
            <w:noProof/>
          </w:rPr>
          <w:t>4.4</w:t>
        </w:r>
        <w:r>
          <w:rPr>
            <w:rFonts w:asciiTheme="minorHAnsi" w:eastAsiaTheme="minorEastAsia" w:hAnsiTheme="minorHAnsi" w:cstheme="minorBidi"/>
            <w:noProof/>
            <w:snapToGrid/>
            <w:szCs w:val="22"/>
            <w:lang w:eastAsia="en-GB"/>
          </w:rPr>
          <w:tab/>
        </w:r>
        <w:r>
          <w:rPr>
            <w:noProof/>
          </w:rPr>
          <w:t>Object information</w:t>
        </w:r>
        <w:r>
          <w:rPr>
            <w:noProof/>
          </w:rPr>
          <w:tab/>
        </w:r>
        <w:r>
          <w:rPr>
            <w:noProof/>
          </w:rPr>
          <w:fldChar w:fldCharType="begin"/>
        </w:r>
        <w:r>
          <w:rPr>
            <w:noProof/>
          </w:rPr>
          <w:instrText xml:space="preserve"> PAGEREF _Toc120212618 \h </w:instrText>
        </w:r>
      </w:ins>
      <w:r>
        <w:rPr>
          <w:noProof/>
        </w:rPr>
      </w:r>
      <w:r>
        <w:rPr>
          <w:noProof/>
        </w:rPr>
        <w:fldChar w:fldCharType="separate"/>
      </w:r>
      <w:ins w:id="105" w:author="Thomas Mellor" w:date="2022-11-24T20:02:00Z">
        <w:r>
          <w:rPr>
            <w:noProof/>
          </w:rPr>
          <w:t>181</w:t>
        </w:r>
        <w:r>
          <w:rPr>
            <w:noProof/>
          </w:rPr>
          <w:fldChar w:fldCharType="end"/>
        </w:r>
      </w:ins>
    </w:p>
    <w:p w14:paraId="08545C74" w14:textId="1C71C5A4" w:rsidR="0032474D" w:rsidRDefault="0032474D">
      <w:pPr>
        <w:pStyle w:val="TOC2"/>
        <w:rPr>
          <w:ins w:id="106" w:author="Thomas Mellor" w:date="2022-11-24T20:02:00Z"/>
          <w:rFonts w:asciiTheme="minorHAnsi" w:eastAsiaTheme="minorEastAsia" w:hAnsiTheme="minorHAnsi" w:cstheme="minorBidi"/>
          <w:noProof/>
          <w:snapToGrid/>
          <w:szCs w:val="22"/>
          <w:lang w:eastAsia="en-GB"/>
        </w:rPr>
      </w:pPr>
      <w:ins w:id="107" w:author="Thomas Mellor" w:date="2022-11-24T20:02:00Z">
        <w:r>
          <w:rPr>
            <w:noProof/>
          </w:rPr>
          <w:t>4.5</w:t>
        </w:r>
        <w:r>
          <w:rPr>
            <w:rFonts w:asciiTheme="minorHAnsi" w:eastAsiaTheme="minorEastAsia" w:hAnsiTheme="minorHAnsi" w:cstheme="minorBidi"/>
            <w:noProof/>
            <w:snapToGrid/>
            <w:szCs w:val="22"/>
            <w:lang w:eastAsia="en-GB"/>
          </w:rPr>
          <w:tab/>
        </w:r>
        <w:r>
          <w:rPr>
            <w:noProof/>
          </w:rPr>
          <w:t>Radar and Plotting Information</w:t>
        </w:r>
        <w:r>
          <w:rPr>
            <w:noProof/>
          </w:rPr>
          <w:tab/>
        </w:r>
        <w:r>
          <w:rPr>
            <w:noProof/>
          </w:rPr>
          <w:fldChar w:fldCharType="begin"/>
        </w:r>
        <w:r>
          <w:rPr>
            <w:noProof/>
          </w:rPr>
          <w:instrText xml:space="preserve"> PAGEREF _Toc120212619 \h </w:instrText>
        </w:r>
      </w:ins>
      <w:r>
        <w:rPr>
          <w:noProof/>
        </w:rPr>
      </w:r>
      <w:r>
        <w:rPr>
          <w:noProof/>
        </w:rPr>
        <w:fldChar w:fldCharType="separate"/>
      </w:r>
      <w:ins w:id="108" w:author="Thomas Mellor" w:date="2022-11-24T20:02:00Z">
        <w:r>
          <w:rPr>
            <w:noProof/>
          </w:rPr>
          <w:t>192</w:t>
        </w:r>
        <w:r>
          <w:rPr>
            <w:noProof/>
          </w:rPr>
          <w:fldChar w:fldCharType="end"/>
        </w:r>
      </w:ins>
    </w:p>
    <w:p w14:paraId="276B946D" w14:textId="66F9208C" w:rsidR="0032474D" w:rsidRDefault="0032474D">
      <w:pPr>
        <w:pStyle w:val="TOC2"/>
        <w:rPr>
          <w:ins w:id="109" w:author="Thomas Mellor" w:date="2022-11-24T20:02:00Z"/>
          <w:rFonts w:asciiTheme="minorHAnsi" w:eastAsiaTheme="minorEastAsia" w:hAnsiTheme="minorHAnsi" w:cstheme="minorBidi"/>
          <w:noProof/>
          <w:snapToGrid/>
          <w:szCs w:val="22"/>
          <w:lang w:eastAsia="en-GB"/>
        </w:rPr>
      </w:pPr>
      <w:ins w:id="110" w:author="Thomas Mellor" w:date="2022-11-24T20:02:00Z">
        <w:r>
          <w:rPr>
            <w:noProof/>
          </w:rPr>
          <w:t>4.6</w:t>
        </w:r>
        <w:r>
          <w:rPr>
            <w:rFonts w:asciiTheme="minorHAnsi" w:eastAsiaTheme="minorEastAsia" w:hAnsiTheme="minorHAnsi" w:cstheme="minorBidi"/>
            <w:noProof/>
            <w:snapToGrid/>
            <w:szCs w:val="22"/>
            <w:lang w:eastAsia="en-GB"/>
          </w:rPr>
          <w:tab/>
        </w:r>
        <w:r>
          <w:rPr>
            <w:noProof/>
          </w:rPr>
          <w:t>Accuracy</w:t>
        </w:r>
        <w:r>
          <w:rPr>
            <w:noProof/>
          </w:rPr>
          <w:tab/>
        </w:r>
        <w:r>
          <w:rPr>
            <w:noProof/>
          </w:rPr>
          <w:fldChar w:fldCharType="begin"/>
        </w:r>
        <w:r>
          <w:rPr>
            <w:noProof/>
          </w:rPr>
          <w:instrText xml:space="preserve"> PAGEREF _Toc120212620 \h </w:instrText>
        </w:r>
      </w:ins>
      <w:r>
        <w:rPr>
          <w:noProof/>
        </w:rPr>
      </w:r>
      <w:r>
        <w:rPr>
          <w:noProof/>
        </w:rPr>
        <w:fldChar w:fldCharType="separate"/>
      </w:r>
      <w:ins w:id="111" w:author="Thomas Mellor" w:date="2022-11-24T20:02:00Z">
        <w:r>
          <w:rPr>
            <w:noProof/>
          </w:rPr>
          <w:t>198</w:t>
        </w:r>
        <w:r>
          <w:rPr>
            <w:noProof/>
          </w:rPr>
          <w:fldChar w:fldCharType="end"/>
        </w:r>
      </w:ins>
    </w:p>
    <w:p w14:paraId="6529DB9C" w14:textId="21C3ACE6" w:rsidR="0032474D" w:rsidRDefault="0032474D">
      <w:pPr>
        <w:pStyle w:val="TOC2"/>
        <w:rPr>
          <w:ins w:id="112" w:author="Thomas Mellor" w:date="2022-11-24T20:02:00Z"/>
          <w:rFonts w:asciiTheme="minorHAnsi" w:eastAsiaTheme="minorEastAsia" w:hAnsiTheme="minorHAnsi" w:cstheme="minorBidi"/>
          <w:noProof/>
          <w:snapToGrid/>
          <w:szCs w:val="22"/>
          <w:lang w:eastAsia="en-GB"/>
        </w:rPr>
      </w:pPr>
      <w:ins w:id="113" w:author="Thomas Mellor" w:date="2022-11-24T20:02:00Z">
        <w:r>
          <w:rPr>
            <w:noProof/>
          </w:rPr>
          <w:t>4.7</w:t>
        </w:r>
        <w:r>
          <w:rPr>
            <w:rFonts w:asciiTheme="minorHAnsi" w:eastAsiaTheme="minorEastAsia" w:hAnsiTheme="minorHAnsi" w:cstheme="minorBidi"/>
            <w:noProof/>
            <w:snapToGrid/>
            <w:szCs w:val="22"/>
            <w:lang w:eastAsia="en-GB"/>
          </w:rPr>
          <w:tab/>
        </w:r>
        <w:r>
          <w:rPr>
            <w:noProof/>
          </w:rPr>
          <w:t>Symbols</w:t>
        </w:r>
        <w:r>
          <w:rPr>
            <w:noProof/>
          </w:rPr>
          <w:tab/>
        </w:r>
        <w:r>
          <w:rPr>
            <w:noProof/>
          </w:rPr>
          <w:fldChar w:fldCharType="begin"/>
        </w:r>
        <w:r>
          <w:rPr>
            <w:noProof/>
          </w:rPr>
          <w:instrText xml:space="preserve"> PAGEREF _Toc120212621 \h </w:instrText>
        </w:r>
      </w:ins>
      <w:r>
        <w:rPr>
          <w:noProof/>
        </w:rPr>
      </w:r>
      <w:r>
        <w:rPr>
          <w:noProof/>
        </w:rPr>
        <w:fldChar w:fldCharType="separate"/>
      </w:r>
      <w:ins w:id="114" w:author="Thomas Mellor" w:date="2022-11-24T20:02:00Z">
        <w:r>
          <w:rPr>
            <w:noProof/>
          </w:rPr>
          <w:t>213</w:t>
        </w:r>
        <w:r>
          <w:rPr>
            <w:noProof/>
          </w:rPr>
          <w:fldChar w:fldCharType="end"/>
        </w:r>
      </w:ins>
    </w:p>
    <w:p w14:paraId="11DACA7D" w14:textId="45A20668" w:rsidR="0032474D" w:rsidRDefault="0032474D">
      <w:pPr>
        <w:pStyle w:val="TOC2"/>
        <w:rPr>
          <w:ins w:id="115" w:author="Thomas Mellor" w:date="2022-11-24T20:02:00Z"/>
          <w:rFonts w:asciiTheme="minorHAnsi" w:eastAsiaTheme="minorEastAsia" w:hAnsiTheme="minorHAnsi" w:cstheme="minorBidi"/>
          <w:noProof/>
          <w:snapToGrid/>
          <w:szCs w:val="22"/>
          <w:lang w:eastAsia="en-GB"/>
        </w:rPr>
      </w:pPr>
      <w:ins w:id="116" w:author="Thomas Mellor" w:date="2022-11-24T20:02:00Z">
        <w:r>
          <w:rPr>
            <w:noProof/>
          </w:rPr>
          <w:t>4.8</w:t>
        </w:r>
        <w:r>
          <w:rPr>
            <w:rFonts w:asciiTheme="minorHAnsi" w:eastAsiaTheme="minorEastAsia" w:hAnsiTheme="minorHAnsi" w:cstheme="minorBidi"/>
            <w:noProof/>
            <w:snapToGrid/>
            <w:szCs w:val="22"/>
            <w:lang w:eastAsia="en-GB"/>
          </w:rPr>
          <w:tab/>
        </w:r>
        <w:r>
          <w:rPr>
            <w:noProof/>
          </w:rPr>
          <w:t>Units and Legend</w:t>
        </w:r>
        <w:r>
          <w:rPr>
            <w:noProof/>
          </w:rPr>
          <w:tab/>
        </w:r>
        <w:r>
          <w:rPr>
            <w:noProof/>
          </w:rPr>
          <w:fldChar w:fldCharType="begin"/>
        </w:r>
        <w:r>
          <w:rPr>
            <w:noProof/>
          </w:rPr>
          <w:instrText xml:space="preserve"> PAGEREF _Toc120212622 \h </w:instrText>
        </w:r>
      </w:ins>
      <w:r>
        <w:rPr>
          <w:noProof/>
        </w:rPr>
      </w:r>
      <w:r>
        <w:rPr>
          <w:noProof/>
        </w:rPr>
        <w:fldChar w:fldCharType="separate"/>
      </w:r>
      <w:ins w:id="117" w:author="Thomas Mellor" w:date="2022-11-24T20:02:00Z">
        <w:r>
          <w:rPr>
            <w:noProof/>
          </w:rPr>
          <w:t>215</w:t>
        </w:r>
        <w:r>
          <w:rPr>
            <w:noProof/>
          </w:rPr>
          <w:fldChar w:fldCharType="end"/>
        </w:r>
      </w:ins>
    </w:p>
    <w:p w14:paraId="1196D695" w14:textId="33556171" w:rsidR="0032474D" w:rsidRDefault="0032474D">
      <w:pPr>
        <w:pStyle w:val="TOC2"/>
        <w:rPr>
          <w:ins w:id="118" w:author="Thomas Mellor" w:date="2022-11-24T20:02:00Z"/>
          <w:rFonts w:asciiTheme="minorHAnsi" w:eastAsiaTheme="minorEastAsia" w:hAnsiTheme="minorHAnsi" w:cstheme="minorBidi"/>
          <w:noProof/>
          <w:snapToGrid/>
          <w:szCs w:val="22"/>
          <w:lang w:eastAsia="en-GB"/>
        </w:rPr>
      </w:pPr>
      <w:ins w:id="119" w:author="Thomas Mellor" w:date="2022-11-24T20:02:00Z">
        <w:r>
          <w:rPr>
            <w:noProof/>
          </w:rPr>
          <w:t>4.9</w:t>
        </w:r>
        <w:r>
          <w:rPr>
            <w:rFonts w:asciiTheme="minorHAnsi" w:eastAsiaTheme="minorEastAsia" w:hAnsiTheme="minorHAnsi" w:cstheme="minorBidi"/>
            <w:noProof/>
            <w:snapToGrid/>
            <w:szCs w:val="22"/>
            <w:lang w:eastAsia="en-GB"/>
          </w:rPr>
          <w:tab/>
        </w:r>
        <w:r>
          <w:rPr>
            <w:noProof/>
          </w:rPr>
          <w:t>Other Chart Related Functionality</w:t>
        </w:r>
        <w:r>
          <w:rPr>
            <w:noProof/>
          </w:rPr>
          <w:tab/>
        </w:r>
        <w:r>
          <w:rPr>
            <w:noProof/>
          </w:rPr>
          <w:fldChar w:fldCharType="begin"/>
        </w:r>
        <w:r>
          <w:rPr>
            <w:noProof/>
          </w:rPr>
          <w:instrText xml:space="preserve"> PAGEREF _Toc120212623 \h </w:instrText>
        </w:r>
      </w:ins>
      <w:r>
        <w:rPr>
          <w:noProof/>
        </w:rPr>
      </w:r>
      <w:r>
        <w:rPr>
          <w:noProof/>
        </w:rPr>
        <w:fldChar w:fldCharType="separate"/>
      </w:r>
      <w:ins w:id="120" w:author="Thomas Mellor" w:date="2022-11-24T20:02:00Z">
        <w:r>
          <w:rPr>
            <w:noProof/>
          </w:rPr>
          <w:t>216</w:t>
        </w:r>
        <w:r>
          <w:rPr>
            <w:noProof/>
          </w:rPr>
          <w:fldChar w:fldCharType="end"/>
        </w:r>
      </w:ins>
    </w:p>
    <w:p w14:paraId="62B2DC4E" w14:textId="3F445BE6" w:rsidR="0032474D" w:rsidRDefault="0032474D">
      <w:pPr>
        <w:pStyle w:val="TOC1"/>
        <w:rPr>
          <w:ins w:id="121" w:author="Thomas Mellor" w:date="2022-11-24T20:02:00Z"/>
          <w:rFonts w:asciiTheme="minorHAnsi" w:eastAsiaTheme="minorEastAsia" w:hAnsiTheme="minorHAnsi" w:cstheme="minorBidi"/>
          <w:b w:val="0"/>
          <w:caps w:val="0"/>
          <w:noProof/>
          <w:snapToGrid/>
          <w:szCs w:val="22"/>
          <w:lang w:eastAsia="en-GB"/>
        </w:rPr>
      </w:pPr>
      <w:ins w:id="122" w:author="Thomas Mellor" w:date="2022-11-24T20:02:00Z">
        <w:r>
          <w:rPr>
            <w:noProof/>
          </w:rPr>
          <w:t>5</w:t>
        </w:r>
        <w:r>
          <w:rPr>
            <w:rFonts w:asciiTheme="minorHAnsi" w:eastAsiaTheme="minorEastAsia" w:hAnsiTheme="minorHAnsi" w:cstheme="minorBidi"/>
            <w:b w:val="0"/>
            <w:caps w:val="0"/>
            <w:noProof/>
            <w:snapToGrid/>
            <w:szCs w:val="22"/>
            <w:lang w:eastAsia="en-GB"/>
          </w:rPr>
          <w:tab/>
        </w:r>
        <w:r>
          <w:rPr>
            <w:noProof/>
          </w:rPr>
          <w:t>Detection and Notification of Navigational Hazards</w:t>
        </w:r>
        <w:r>
          <w:rPr>
            <w:noProof/>
          </w:rPr>
          <w:tab/>
        </w:r>
        <w:r>
          <w:rPr>
            <w:noProof/>
          </w:rPr>
          <w:fldChar w:fldCharType="begin"/>
        </w:r>
        <w:r>
          <w:rPr>
            <w:noProof/>
          </w:rPr>
          <w:instrText xml:space="preserve"> PAGEREF _Toc120212624 \h </w:instrText>
        </w:r>
      </w:ins>
      <w:r>
        <w:rPr>
          <w:noProof/>
        </w:rPr>
      </w:r>
      <w:r>
        <w:rPr>
          <w:noProof/>
        </w:rPr>
        <w:fldChar w:fldCharType="separate"/>
      </w:r>
      <w:ins w:id="123" w:author="Thomas Mellor" w:date="2022-11-24T20:02:00Z">
        <w:r>
          <w:rPr>
            <w:noProof/>
          </w:rPr>
          <w:t>218</w:t>
        </w:r>
        <w:r>
          <w:rPr>
            <w:noProof/>
          </w:rPr>
          <w:fldChar w:fldCharType="end"/>
        </w:r>
      </w:ins>
    </w:p>
    <w:p w14:paraId="02BA95CC" w14:textId="3797062A" w:rsidR="0032474D" w:rsidRDefault="0032474D">
      <w:pPr>
        <w:pStyle w:val="TOC2"/>
        <w:rPr>
          <w:ins w:id="124" w:author="Thomas Mellor" w:date="2022-11-24T20:02:00Z"/>
          <w:rFonts w:asciiTheme="minorHAnsi" w:eastAsiaTheme="minorEastAsia" w:hAnsiTheme="minorHAnsi" w:cstheme="minorBidi"/>
          <w:noProof/>
          <w:snapToGrid/>
          <w:szCs w:val="22"/>
          <w:lang w:eastAsia="en-GB"/>
        </w:rPr>
      </w:pPr>
      <w:ins w:id="125" w:author="Thomas Mellor" w:date="2022-11-24T20:02:00Z">
        <w:r>
          <w:rPr>
            <w:noProof/>
          </w:rPr>
          <w:t>5.1</w:t>
        </w:r>
        <w:r>
          <w:rPr>
            <w:rFonts w:asciiTheme="minorHAnsi" w:eastAsiaTheme="minorEastAsia" w:hAnsiTheme="minorHAnsi" w:cstheme="minorBidi"/>
            <w:noProof/>
            <w:snapToGrid/>
            <w:szCs w:val="22"/>
            <w:lang w:eastAsia="en-GB"/>
          </w:rPr>
          <w:tab/>
        </w:r>
        <w:r>
          <w:rPr>
            <w:noProof/>
          </w:rPr>
          <w:t>Detection and Notification of Navigational Hazards - Basic test</w:t>
        </w:r>
        <w:r>
          <w:rPr>
            <w:noProof/>
          </w:rPr>
          <w:tab/>
        </w:r>
        <w:r>
          <w:rPr>
            <w:noProof/>
          </w:rPr>
          <w:fldChar w:fldCharType="begin"/>
        </w:r>
        <w:r>
          <w:rPr>
            <w:noProof/>
          </w:rPr>
          <w:instrText xml:space="preserve"> PAGEREF _Toc120212625 \h </w:instrText>
        </w:r>
      </w:ins>
      <w:r>
        <w:rPr>
          <w:noProof/>
        </w:rPr>
      </w:r>
      <w:r>
        <w:rPr>
          <w:noProof/>
        </w:rPr>
        <w:fldChar w:fldCharType="separate"/>
      </w:r>
      <w:ins w:id="126" w:author="Thomas Mellor" w:date="2022-11-24T20:02:00Z">
        <w:r>
          <w:rPr>
            <w:noProof/>
          </w:rPr>
          <w:t>218</w:t>
        </w:r>
        <w:r>
          <w:rPr>
            <w:noProof/>
          </w:rPr>
          <w:fldChar w:fldCharType="end"/>
        </w:r>
      </w:ins>
    </w:p>
    <w:p w14:paraId="4B117772" w14:textId="65BC785F" w:rsidR="0032474D" w:rsidRDefault="0032474D">
      <w:pPr>
        <w:pStyle w:val="TOC2"/>
        <w:rPr>
          <w:ins w:id="127" w:author="Thomas Mellor" w:date="2022-11-24T20:02:00Z"/>
          <w:rFonts w:asciiTheme="minorHAnsi" w:eastAsiaTheme="minorEastAsia" w:hAnsiTheme="minorHAnsi" w:cstheme="minorBidi"/>
          <w:noProof/>
          <w:snapToGrid/>
          <w:szCs w:val="22"/>
          <w:lang w:eastAsia="en-GB"/>
        </w:rPr>
      </w:pPr>
      <w:ins w:id="128" w:author="Thomas Mellor" w:date="2022-11-24T20:02:00Z">
        <w:r>
          <w:rPr>
            <w:noProof/>
          </w:rPr>
          <w:t>5.2</w:t>
        </w:r>
        <w:r>
          <w:rPr>
            <w:rFonts w:asciiTheme="minorHAnsi" w:eastAsiaTheme="minorEastAsia" w:hAnsiTheme="minorHAnsi" w:cstheme="minorBidi"/>
            <w:noProof/>
            <w:snapToGrid/>
            <w:szCs w:val="22"/>
            <w:lang w:eastAsia="en-GB"/>
          </w:rPr>
          <w:tab/>
        </w:r>
        <w:r>
          <w:rPr>
            <w:noProof/>
          </w:rPr>
          <w:t>Detection and Notification of Navigational Hazards – Use of largest scale available</w:t>
        </w:r>
        <w:r>
          <w:rPr>
            <w:noProof/>
          </w:rPr>
          <w:lastRenderedPageBreak/>
          <w:tab/>
        </w:r>
        <w:r>
          <w:rPr>
            <w:noProof/>
          </w:rPr>
          <w:fldChar w:fldCharType="begin"/>
        </w:r>
        <w:r>
          <w:rPr>
            <w:noProof/>
          </w:rPr>
          <w:instrText xml:space="preserve"> PAGEREF _Toc120212626 \h </w:instrText>
        </w:r>
      </w:ins>
      <w:r>
        <w:rPr>
          <w:noProof/>
        </w:rPr>
      </w:r>
      <w:r>
        <w:rPr>
          <w:noProof/>
        </w:rPr>
        <w:fldChar w:fldCharType="separate"/>
      </w:r>
      <w:ins w:id="129" w:author="Thomas Mellor" w:date="2022-11-24T20:02:00Z">
        <w:r>
          <w:rPr>
            <w:noProof/>
          </w:rPr>
          <w:t>234</w:t>
        </w:r>
        <w:r>
          <w:rPr>
            <w:noProof/>
          </w:rPr>
          <w:fldChar w:fldCharType="end"/>
        </w:r>
      </w:ins>
    </w:p>
    <w:p w14:paraId="78201D11" w14:textId="712E6DE2" w:rsidR="0032474D" w:rsidRDefault="0032474D">
      <w:pPr>
        <w:pStyle w:val="TOC2"/>
        <w:rPr>
          <w:ins w:id="130" w:author="Thomas Mellor" w:date="2022-11-24T20:02:00Z"/>
          <w:rFonts w:asciiTheme="minorHAnsi" w:eastAsiaTheme="minorEastAsia" w:hAnsiTheme="minorHAnsi" w:cstheme="minorBidi"/>
          <w:noProof/>
          <w:snapToGrid/>
          <w:szCs w:val="22"/>
          <w:lang w:eastAsia="en-GB"/>
        </w:rPr>
      </w:pPr>
      <w:ins w:id="131" w:author="Thomas Mellor" w:date="2022-11-24T20:02:00Z">
        <w:r>
          <w:rPr>
            <w:noProof/>
          </w:rPr>
          <w:t>5.3</w:t>
        </w:r>
        <w:r>
          <w:rPr>
            <w:rFonts w:asciiTheme="minorHAnsi" w:eastAsiaTheme="minorEastAsia" w:hAnsiTheme="minorHAnsi" w:cstheme="minorBidi"/>
            <w:noProof/>
            <w:snapToGrid/>
            <w:szCs w:val="22"/>
            <w:lang w:eastAsia="en-GB"/>
          </w:rPr>
          <w:tab/>
        </w:r>
        <w:r>
          <w:rPr>
            <w:noProof/>
          </w:rPr>
          <w:t>Detection and Notification of Navigational Hazards – Basic test Monitoring Mode</w:t>
        </w:r>
        <w:r>
          <w:rPr>
            <w:noProof/>
          </w:rPr>
          <w:tab/>
        </w:r>
        <w:r>
          <w:rPr>
            <w:noProof/>
          </w:rPr>
          <w:fldChar w:fldCharType="begin"/>
        </w:r>
        <w:r>
          <w:rPr>
            <w:noProof/>
          </w:rPr>
          <w:instrText xml:space="preserve"> PAGEREF _Toc120212627 \h </w:instrText>
        </w:r>
      </w:ins>
      <w:r>
        <w:rPr>
          <w:noProof/>
        </w:rPr>
      </w:r>
      <w:r>
        <w:rPr>
          <w:noProof/>
        </w:rPr>
        <w:fldChar w:fldCharType="separate"/>
      </w:r>
      <w:ins w:id="132" w:author="Thomas Mellor" w:date="2022-11-24T20:02:00Z">
        <w:r>
          <w:rPr>
            <w:noProof/>
          </w:rPr>
          <w:t>236</w:t>
        </w:r>
        <w:r>
          <w:rPr>
            <w:noProof/>
          </w:rPr>
          <w:fldChar w:fldCharType="end"/>
        </w:r>
      </w:ins>
    </w:p>
    <w:p w14:paraId="0307FF0E" w14:textId="41435D93" w:rsidR="0032474D" w:rsidRDefault="0032474D">
      <w:pPr>
        <w:pStyle w:val="TOC2"/>
        <w:rPr>
          <w:ins w:id="133" w:author="Thomas Mellor" w:date="2022-11-24T20:02:00Z"/>
          <w:rFonts w:asciiTheme="minorHAnsi" w:eastAsiaTheme="minorEastAsia" w:hAnsiTheme="minorHAnsi" w:cstheme="minorBidi"/>
          <w:noProof/>
          <w:snapToGrid/>
          <w:szCs w:val="22"/>
          <w:lang w:eastAsia="en-GB"/>
        </w:rPr>
      </w:pPr>
      <w:ins w:id="134" w:author="Thomas Mellor" w:date="2022-11-24T20:02:00Z">
        <w:r>
          <w:rPr>
            <w:noProof/>
          </w:rPr>
          <w:t>5.4</w:t>
        </w:r>
        <w:r>
          <w:rPr>
            <w:rFonts w:asciiTheme="minorHAnsi" w:eastAsiaTheme="minorEastAsia" w:hAnsiTheme="minorHAnsi" w:cstheme="minorBidi"/>
            <w:noProof/>
            <w:snapToGrid/>
            <w:szCs w:val="22"/>
            <w:lang w:eastAsia="en-GB"/>
          </w:rPr>
          <w:tab/>
        </w:r>
        <w:r>
          <w:rPr>
            <w:noProof/>
          </w:rPr>
          <w:t>Detection and Notification of Navigational Hazards – Use of largest scale available – Monitoring Mode</w:t>
        </w:r>
        <w:r>
          <w:rPr>
            <w:noProof/>
          </w:rPr>
          <w:tab/>
        </w:r>
        <w:r>
          <w:rPr>
            <w:noProof/>
          </w:rPr>
          <w:fldChar w:fldCharType="begin"/>
        </w:r>
        <w:r>
          <w:rPr>
            <w:noProof/>
          </w:rPr>
          <w:instrText xml:space="preserve"> PAGEREF _Toc120212628 \h </w:instrText>
        </w:r>
      </w:ins>
      <w:r>
        <w:rPr>
          <w:noProof/>
        </w:rPr>
      </w:r>
      <w:r>
        <w:rPr>
          <w:noProof/>
        </w:rPr>
        <w:fldChar w:fldCharType="separate"/>
      </w:r>
      <w:ins w:id="135" w:author="Thomas Mellor" w:date="2022-11-24T20:02:00Z">
        <w:r>
          <w:rPr>
            <w:noProof/>
          </w:rPr>
          <w:t>238</w:t>
        </w:r>
        <w:r>
          <w:rPr>
            <w:noProof/>
          </w:rPr>
          <w:fldChar w:fldCharType="end"/>
        </w:r>
      </w:ins>
    </w:p>
    <w:p w14:paraId="64D06286" w14:textId="33D6197E" w:rsidR="0032474D" w:rsidRDefault="0032474D">
      <w:pPr>
        <w:pStyle w:val="TOC1"/>
        <w:rPr>
          <w:ins w:id="136" w:author="Thomas Mellor" w:date="2022-11-24T20:02:00Z"/>
          <w:rFonts w:asciiTheme="minorHAnsi" w:eastAsiaTheme="minorEastAsia" w:hAnsiTheme="minorHAnsi" w:cstheme="minorBidi"/>
          <w:b w:val="0"/>
          <w:caps w:val="0"/>
          <w:noProof/>
          <w:snapToGrid/>
          <w:szCs w:val="22"/>
          <w:lang w:eastAsia="en-GB"/>
        </w:rPr>
      </w:pPr>
      <w:ins w:id="137" w:author="Thomas Mellor" w:date="2022-11-24T20:02:00Z">
        <w:r>
          <w:rPr>
            <w:noProof/>
          </w:rPr>
          <w:t>6</w:t>
        </w:r>
        <w:r>
          <w:rPr>
            <w:rFonts w:asciiTheme="minorHAnsi" w:eastAsiaTheme="minorEastAsia" w:hAnsiTheme="minorHAnsi" w:cstheme="minorBidi"/>
            <w:b w:val="0"/>
            <w:caps w:val="0"/>
            <w:noProof/>
            <w:snapToGrid/>
            <w:szCs w:val="22"/>
            <w:lang w:eastAsia="en-GB"/>
          </w:rPr>
          <w:tab/>
        </w:r>
        <w:r>
          <w:rPr>
            <w:noProof/>
          </w:rPr>
          <w:t>Detection of Areas for which Special Conditions Exist</w:t>
        </w:r>
        <w:r>
          <w:rPr>
            <w:noProof/>
          </w:rPr>
          <w:tab/>
        </w:r>
        <w:r>
          <w:rPr>
            <w:noProof/>
          </w:rPr>
          <w:fldChar w:fldCharType="begin"/>
        </w:r>
        <w:r>
          <w:rPr>
            <w:noProof/>
          </w:rPr>
          <w:instrText xml:space="preserve"> PAGEREF _Toc120212629 \h </w:instrText>
        </w:r>
      </w:ins>
      <w:r>
        <w:rPr>
          <w:noProof/>
        </w:rPr>
      </w:r>
      <w:r>
        <w:rPr>
          <w:noProof/>
        </w:rPr>
        <w:fldChar w:fldCharType="separate"/>
      </w:r>
      <w:ins w:id="138" w:author="Thomas Mellor" w:date="2022-11-24T20:02:00Z">
        <w:r>
          <w:rPr>
            <w:noProof/>
          </w:rPr>
          <w:t>240</w:t>
        </w:r>
        <w:r>
          <w:rPr>
            <w:noProof/>
          </w:rPr>
          <w:fldChar w:fldCharType="end"/>
        </w:r>
      </w:ins>
    </w:p>
    <w:p w14:paraId="29608F7E" w14:textId="301E96F1" w:rsidR="0032474D" w:rsidRDefault="0032474D">
      <w:pPr>
        <w:pStyle w:val="TOC2"/>
        <w:rPr>
          <w:ins w:id="139" w:author="Thomas Mellor" w:date="2022-11-24T20:02:00Z"/>
          <w:rFonts w:asciiTheme="minorHAnsi" w:eastAsiaTheme="minorEastAsia" w:hAnsiTheme="minorHAnsi" w:cstheme="minorBidi"/>
          <w:noProof/>
          <w:snapToGrid/>
          <w:szCs w:val="22"/>
          <w:lang w:eastAsia="en-GB"/>
        </w:rPr>
      </w:pPr>
      <w:ins w:id="140" w:author="Thomas Mellor" w:date="2022-11-24T20:02:00Z">
        <w:r>
          <w:rPr>
            <w:noProof/>
          </w:rPr>
          <w:t>6.1</w:t>
        </w:r>
        <w:r>
          <w:rPr>
            <w:rFonts w:asciiTheme="minorHAnsi" w:eastAsiaTheme="minorEastAsia" w:hAnsiTheme="minorHAnsi" w:cstheme="minorBidi"/>
            <w:noProof/>
            <w:snapToGrid/>
            <w:szCs w:val="22"/>
            <w:lang w:eastAsia="en-GB"/>
          </w:rPr>
          <w:tab/>
        </w:r>
        <w:r>
          <w:rPr>
            <w:noProof/>
          </w:rPr>
          <w:t>Detection of Areas for which Special Conditions Exist - Basic test</w:t>
        </w:r>
        <w:r>
          <w:rPr>
            <w:noProof/>
          </w:rPr>
          <w:tab/>
        </w:r>
        <w:r>
          <w:rPr>
            <w:noProof/>
          </w:rPr>
          <w:fldChar w:fldCharType="begin"/>
        </w:r>
        <w:r>
          <w:rPr>
            <w:noProof/>
          </w:rPr>
          <w:instrText xml:space="preserve"> PAGEREF _Toc120212630 \h </w:instrText>
        </w:r>
      </w:ins>
      <w:r>
        <w:rPr>
          <w:noProof/>
        </w:rPr>
      </w:r>
      <w:r>
        <w:rPr>
          <w:noProof/>
        </w:rPr>
        <w:fldChar w:fldCharType="separate"/>
      </w:r>
      <w:ins w:id="141" w:author="Thomas Mellor" w:date="2022-11-24T20:02:00Z">
        <w:r>
          <w:rPr>
            <w:noProof/>
          </w:rPr>
          <w:t>240</w:t>
        </w:r>
        <w:r>
          <w:rPr>
            <w:noProof/>
          </w:rPr>
          <w:fldChar w:fldCharType="end"/>
        </w:r>
      </w:ins>
    </w:p>
    <w:p w14:paraId="786D92F6" w14:textId="65425B8A" w:rsidR="0032474D" w:rsidRDefault="0032474D">
      <w:pPr>
        <w:pStyle w:val="TOC2"/>
        <w:rPr>
          <w:ins w:id="142" w:author="Thomas Mellor" w:date="2022-11-24T20:02:00Z"/>
          <w:rFonts w:asciiTheme="minorHAnsi" w:eastAsiaTheme="minorEastAsia" w:hAnsiTheme="minorHAnsi" w:cstheme="minorBidi"/>
          <w:noProof/>
          <w:snapToGrid/>
          <w:szCs w:val="22"/>
          <w:lang w:eastAsia="en-GB"/>
        </w:rPr>
      </w:pPr>
      <w:ins w:id="143" w:author="Thomas Mellor" w:date="2022-11-24T20:02:00Z">
        <w:r>
          <w:rPr>
            <w:noProof/>
          </w:rPr>
          <w:t>6.2</w:t>
        </w:r>
        <w:r>
          <w:rPr>
            <w:rFonts w:asciiTheme="minorHAnsi" w:eastAsiaTheme="minorEastAsia" w:hAnsiTheme="minorHAnsi" w:cstheme="minorBidi"/>
            <w:noProof/>
            <w:snapToGrid/>
            <w:szCs w:val="22"/>
            <w:lang w:eastAsia="en-GB"/>
          </w:rPr>
          <w:tab/>
        </w:r>
        <w:r>
          <w:rPr>
            <w:noProof/>
          </w:rPr>
          <w:t>Detection of Areas for which Special Conditions Exist - Use of largest scale available</w:t>
        </w:r>
        <w:r>
          <w:rPr>
            <w:noProof/>
          </w:rPr>
          <w:tab/>
        </w:r>
        <w:r>
          <w:rPr>
            <w:noProof/>
          </w:rPr>
          <w:fldChar w:fldCharType="begin"/>
        </w:r>
        <w:r>
          <w:rPr>
            <w:noProof/>
          </w:rPr>
          <w:instrText xml:space="preserve"> PAGEREF _Toc120212631 \h </w:instrText>
        </w:r>
      </w:ins>
      <w:r>
        <w:rPr>
          <w:noProof/>
        </w:rPr>
      </w:r>
      <w:r>
        <w:rPr>
          <w:noProof/>
        </w:rPr>
        <w:fldChar w:fldCharType="separate"/>
      </w:r>
      <w:ins w:id="144" w:author="Thomas Mellor" w:date="2022-11-24T20:02:00Z">
        <w:r>
          <w:rPr>
            <w:noProof/>
          </w:rPr>
          <w:t>242</w:t>
        </w:r>
        <w:r>
          <w:rPr>
            <w:noProof/>
          </w:rPr>
          <w:fldChar w:fldCharType="end"/>
        </w:r>
      </w:ins>
    </w:p>
    <w:p w14:paraId="1EABDE6E" w14:textId="2B746A21" w:rsidR="0032474D" w:rsidRDefault="0032474D">
      <w:pPr>
        <w:pStyle w:val="TOC2"/>
        <w:rPr>
          <w:ins w:id="145" w:author="Thomas Mellor" w:date="2022-11-24T20:02:00Z"/>
          <w:rFonts w:asciiTheme="minorHAnsi" w:eastAsiaTheme="minorEastAsia" w:hAnsiTheme="minorHAnsi" w:cstheme="minorBidi"/>
          <w:noProof/>
          <w:snapToGrid/>
          <w:szCs w:val="22"/>
          <w:lang w:eastAsia="en-GB"/>
        </w:rPr>
      </w:pPr>
      <w:ins w:id="146" w:author="Thomas Mellor" w:date="2022-11-24T20:02:00Z">
        <w:r>
          <w:rPr>
            <w:noProof/>
          </w:rPr>
          <w:t>6.3</w:t>
        </w:r>
        <w:r>
          <w:rPr>
            <w:rFonts w:asciiTheme="minorHAnsi" w:eastAsiaTheme="minorEastAsia" w:hAnsiTheme="minorHAnsi" w:cstheme="minorBidi"/>
            <w:noProof/>
            <w:snapToGrid/>
            <w:szCs w:val="22"/>
            <w:lang w:eastAsia="en-GB"/>
          </w:rPr>
          <w:tab/>
        </w:r>
        <w:r>
          <w:rPr>
            <w:noProof/>
          </w:rPr>
          <w:t>Detection of Areas for which Special Conditions Exist - Monitoring Mode</w:t>
        </w:r>
        <w:r>
          <w:rPr>
            <w:noProof/>
          </w:rPr>
          <w:tab/>
        </w:r>
        <w:r>
          <w:rPr>
            <w:noProof/>
          </w:rPr>
          <w:fldChar w:fldCharType="begin"/>
        </w:r>
        <w:r>
          <w:rPr>
            <w:noProof/>
          </w:rPr>
          <w:instrText xml:space="preserve"> PAGEREF _Toc120212632 \h </w:instrText>
        </w:r>
      </w:ins>
      <w:r>
        <w:rPr>
          <w:noProof/>
        </w:rPr>
      </w:r>
      <w:r>
        <w:rPr>
          <w:noProof/>
        </w:rPr>
        <w:fldChar w:fldCharType="separate"/>
      </w:r>
      <w:ins w:id="147" w:author="Thomas Mellor" w:date="2022-11-24T20:02:00Z">
        <w:r>
          <w:rPr>
            <w:noProof/>
          </w:rPr>
          <w:t>244</w:t>
        </w:r>
        <w:r>
          <w:rPr>
            <w:noProof/>
          </w:rPr>
          <w:fldChar w:fldCharType="end"/>
        </w:r>
      </w:ins>
    </w:p>
    <w:p w14:paraId="4280ED90" w14:textId="5B5268EF" w:rsidR="0032474D" w:rsidRDefault="0032474D">
      <w:pPr>
        <w:pStyle w:val="TOC2"/>
        <w:rPr>
          <w:ins w:id="148" w:author="Thomas Mellor" w:date="2022-11-24T20:02:00Z"/>
          <w:rFonts w:asciiTheme="minorHAnsi" w:eastAsiaTheme="minorEastAsia" w:hAnsiTheme="minorHAnsi" w:cstheme="minorBidi"/>
          <w:noProof/>
          <w:snapToGrid/>
          <w:szCs w:val="22"/>
          <w:lang w:eastAsia="en-GB"/>
        </w:rPr>
      </w:pPr>
      <w:ins w:id="149" w:author="Thomas Mellor" w:date="2022-11-24T20:02:00Z">
        <w:r>
          <w:rPr>
            <w:noProof/>
          </w:rPr>
          <w:t>6.4</w:t>
        </w:r>
        <w:r>
          <w:rPr>
            <w:rFonts w:asciiTheme="minorHAnsi" w:eastAsiaTheme="minorEastAsia" w:hAnsiTheme="minorHAnsi" w:cstheme="minorBidi"/>
            <w:noProof/>
            <w:snapToGrid/>
            <w:szCs w:val="22"/>
            <w:lang w:eastAsia="en-GB"/>
          </w:rPr>
          <w:tab/>
        </w:r>
        <w:r>
          <w:rPr>
            <w:noProof/>
          </w:rPr>
          <w:t>Detection of Areas for which Special Conditions Exist - Use of largest scale available – Monitoring Mode</w:t>
        </w:r>
        <w:r>
          <w:rPr>
            <w:noProof/>
          </w:rPr>
          <w:tab/>
        </w:r>
        <w:r>
          <w:rPr>
            <w:noProof/>
          </w:rPr>
          <w:fldChar w:fldCharType="begin"/>
        </w:r>
        <w:r>
          <w:rPr>
            <w:noProof/>
          </w:rPr>
          <w:instrText xml:space="preserve"> PAGEREF _Toc120212633 \h </w:instrText>
        </w:r>
      </w:ins>
      <w:r>
        <w:rPr>
          <w:noProof/>
        </w:rPr>
      </w:r>
      <w:r>
        <w:rPr>
          <w:noProof/>
        </w:rPr>
        <w:fldChar w:fldCharType="separate"/>
      </w:r>
      <w:ins w:id="150" w:author="Thomas Mellor" w:date="2022-11-24T20:02:00Z">
        <w:r>
          <w:rPr>
            <w:noProof/>
          </w:rPr>
          <w:t>245</w:t>
        </w:r>
        <w:r>
          <w:rPr>
            <w:noProof/>
          </w:rPr>
          <w:fldChar w:fldCharType="end"/>
        </w:r>
      </w:ins>
    </w:p>
    <w:p w14:paraId="672691B7" w14:textId="60211071" w:rsidR="0032474D" w:rsidRDefault="0032474D">
      <w:pPr>
        <w:pStyle w:val="TOC1"/>
        <w:rPr>
          <w:ins w:id="151" w:author="Thomas Mellor" w:date="2022-11-24T20:02:00Z"/>
          <w:rFonts w:asciiTheme="minorHAnsi" w:eastAsiaTheme="minorEastAsia" w:hAnsiTheme="minorHAnsi" w:cstheme="minorBidi"/>
          <w:b w:val="0"/>
          <w:caps w:val="0"/>
          <w:noProof/>
          <w:snapToGrid/>
          <w:szCs w:val="22"/>
          <w:lang w:eastAsia="en-GB"/>
        </w:rPr>
      </w:pPr>
      <w:ins w:id="152" w:author="Thomas Mellor" w:date="2022-11-24T20:02:00Z">
        <w:r>
          <w:rPr>
            <w:noProof/>
          </w:rPr>
          <w:t>7</w:t>
        </w:r>
        <w:r>
          <w:rPr>
            <w:rFonts w:asciiTheme="minorHAnsi" w:eastAsiaTheme="minorEastAsia" w:hAnsiTheme="minorHAnsi" w:cstheme="minorBidi"/>
            <w:b w:val="0"/>
            <w:caps w:val="0"/>
            <w:noProof/>
            <w:snapToGrid/>
            <w:szCs w:val="22"/>
            <w:lang w:eastAsia="en-GB"/>
          </w:rPr>
          <w:tab/>
        </w:r>
        <w:r>
          <w:rPr>
            <w:noProof/>
          </w:rPr>
          <w:t>Detection and Notification of the Safety Contour</w:t>
        </w:r>
        <w:r>
          <w:rPr>
            <w:noProof/>
          </w:rPr>
          <w:tab/>
        </w:r>
        <w:r>
          <w:rPr>
            <w:noProof/>
          </w:rPr>
          <w:fldChar w:fldCharType="begin"/>
        </w:r>
        <w:r>
          <w:rPr>
            <w:noProof/>
          </w:rPr>
          <w:instrText xml:space="preserve"> PAGEREF _Toc120212634 \h </w:instrText>
        </w:r>
      </w:ins>
      <w:r>
        <w:rPr>
          <w:noProof/>
        </w:rPr>
      </w:r>
      <w:r>
        <w:rPr>
          <w:noProof/>
        </w:rPr>
        <w:fldChar w:fldCharType="separate"/>
      </w:r>
      <w:ins w:id="153" w:author="Thomas Mellor" w:date="2022-11-24T20:02:00Z">
        <w:r>
          <w:rPr>
            <w:noProof/>
          </w:rPr>
          <w:t>246</w:t>
        </w:r>
        <w:r>
          <w:rPr>
            <w:noProof/>
          </w:rPr>
          <w:fldChar w:fldCharType="end"/>
        </w:r>
      </w:ins>
    </w:p>
    <w:p w14:paraId="4DB1029B" w14:textId="11A4593E" w:rsidR="0032474D" w:rsidRDefault="0032474D">
      <w:pPr>
        <w:pStyle w:val="TOC2"/>
        <w:rPr>
          <w:ins w:id="154" w:author="Thomas Mellor" w:date="2022-11-24T20:02:00Z"/>
          <w:rFonts w:asciiTheme="minorHAnsi" w:eastAsiaTheme="minorEastAsia" w:hAnsiTheme="minorHAnsi" w:cstheme="minorBidi"/>
          <w:noProof/>
          <w:snapToGrid/>
          <w:szCs w:val="22"/>
          <w:lang w:eastAsia="en-GB"/>
        </w:rPr>
      </w:pPr>
      <w:ins w:id="155" w:author="Thomas Mellor" w:date="2022-11-24T20:02:00Z">
        <w:r>
          <w:rPr>
            <w:noProof/>
          </w:rPr>
          <w:t>7.1</w:t>
        </w:r>
        <w:r>
          <w:rPr>
            <w:rFonts w:asciiTheme="minorHAnsi" w:eastAsiaTheme="minorEastAsia" w:hAnsiTheme="minorHAnsi" w:cstheme="minorBidi"/>
            <w:noProof/>
            <w:snapToGrid/>
            <w:szCs w:val="22"/>
            <w:lang w:eastAsia="en-GB"/>
          </w:rPr>
          <w:tab/>
        </w:r>
        <w:r>
          <w:rPr>
            <w:noProof/>
          </w:rPr>
          <w:t>Detection and Notification of the Safety Contour - Basic test</w:t>
        </w:r>
        <w:r>
          <w:rPr>
            <w:noProof/>
          </w:rPr>
          <w:tab/>
        </w:r>
        <w:r>
          <w:rPr>
            <w:noProof/>
          </w:rPr>
          <w:fldChar w:fldCharType="begin"/>
        </w:r>
        <w:r>
          <w:rPr>
            <w:noProof/>
          </w:rPr>
          <w:instrText xml:space="preserve"> PAGEREF _Toc120212635 \h </w:instrText>
        </w:r>
      </w:ins>
      <w:r>
        <w:rPr>
          <w:noProof/>
        </w:rPr>
      </w:r>
      <w:r>
        <w:rPr>
          <w:noProof/>
        </w:rPr>
        <w:fldChar w:fldCharType="separate"/>
      </w:r>
      <w:ins w:id="156" w:author="Thomas Mellor" w:date="2022-11-24T20:02:00Z">
        <w:r>
          <w:rPr>
            <w:noProof/>
          </w:rPr>
          <w:t>246</w:t>
        </w:r>
        <w:r>
          <w:rPr>
            <w:noProof/>
          </w:rPr>
          <w:fldChar w:fldCharType="end"/>
        </w:r>
      </w:ins>
    </w:p>
    <w:p w14:paraId="1ABDC815" w14:textId="3C2FF58C" w:rsidR="0032474D" w:rsidRDefault="0032474D">
      <w:pPr>
        <w:pStyle w:val="TOC2"/>
        <w:rPr>
          <w:ins w:id="157" w:author="Thomas Mellor" w:date="2022-11-24T20:02:00Z"/>
          <w:rFonts w:asciiTheme="minorHAnsi" w:eastAsiaTheme="minorEastAsia" w:hAnsiTheme="minorHAnsi" w:cstheme="minorBidi"/>
          <w:noProof/>
          <w:snapToGrid/>
          <w:szCs w:val="22"/>
          <w:lang w:eastAsia="en-GB"/>
        </w:rPr>
      </w:pPr>
      <w:ins w:id="158" w:author="Thomas Mellor" w:date="2022-11-24T20:02:00Z">
        <w:r>
          <w:rPr>
            <w:noProof/>
          </w:rPr>
          <w:t>7.2</w:t>
        </w:r>
        <w:r>
          <w:rPr>
            <w:rFonts w:asciiTheme="minorHAnsi" w:eastAsiaTheme="minorEastAsia" w:hAnsiTheme="minorHAnsi" w:cstheme="minorBidi"/>
            <w:noProof/>
            <w:snapToGrid/>
            <w:szCs w:val="22"/>
            <w:lang w:eastAsia="en-GB"/>
          </w:rPr>
          <w:tab/>
        </w:r>
        <w:r>
          <w:rPr>
            <w:noProof/>
          </w:rPr>
          <w:t>Detection and Notification of the Safety Contour – Use of largest scale available</w:t>
        </w:r>
        <w:r>
          <w:rPr>
            <w:noProof/>
          </w:rPr>
          <w:tab/>
        </w:r>
        <w:r>
          <w:rPr>
            <w:noProof/>
          </w:rPr>
          <w:fldChar w:fldCharType="begin"/>
        </w:r>
        <w:r>
          <w:rPr>
            <w:noProof/>
          </w:rPr>
          <w:instrText xml:space="preserve"> PAGEREF _Toc120212636 \h </w:instrText>
        </w:r>
      </w:ins>
      <w:r>
        <w:rPr>
          <w:noProof/>
        </w:rPr>
      </w:r>
      <w:r>
        <w:rPr>
          <w:noProof/>
        </w:rPr>
        <w:fldChar w:fldCharType="separate"/>
      </w:r>
      <w:ins w:id="159" w:author="Thomas Mellor" w:date="2022-11-24T20:02:00Z">
        <w:r>
          <w:rPr>
            <w:noProof/>
          </w:rPr>
          <w:t>248</w:t>
        </w:r>
        <w:r>
          <w:rPr>
            <w:noProof/>
          </w:rPr>
          <w:fldChar w:fldCharType="end"/>
        </w:r>
      </w:ins>
    </w:p>
    <w:p w14:paraId="7DB183F3" w14:textId="12CF94BA" w:rsidR="0032474D" w:rsidRDefault="0032474D">
      <w:pPr>
        <w:pStyle w:val="TOC2"/>
        <w:rPr>
          <w:ins w:id="160" w:author="Thomas Mellor" w:date="2022-11-24T20:02:00Z"/>
          <w:rFonts w:asciiTheme="minorHAnsi" w:eastAsiaTheme="minorEastAsia" w:hAnsiTheme="minorHAnsi" w:cstheme="minorBidi"/>
          <w:noProof/>
          <w:snapToGrid/>
          <w:szCs w:val="22"/>
          <w:lang w:eastAsia="en-GB"/>
        </w:rPr>
      </w:pPr>
      <w:ins w:id="161" w:author="Thomas Mellor" w:date="2022-11-24T20:02:00Z">
        <w:r>
          <w:rPr>
            <w:noProof/>
          </w:rPr>
          <w:t>7.3</w:t>
        </w:r>
        <w:r>
          <w:rPr>
            <w:rFonts w:asciiTheme="minorHAnsi" w:eastAsiaTheme="minorEastAsia" w:hAnsiTheme="minorHAnsi" w:cstheme="minorBidi"/>
            <w:noProof/>
            <w:snapToGrid/>
            <w:szCs w:val="22"/>
            <w:lang w:eastAsia="en-GB"/>
          </w:rPr>
          <w:tab/>
        </w:r>
        <w:r>
          <w:rPr>
            <w:noProof/>
          </w:rPr>
          <w:t>Detection and Notification of the Safety Contour - Basic test – Monitoring Mode</w:t>
        </w:r>
        <w:r>
          <w:rPr>
            <w:noProof/>
          </w:rPr>
          <w:tab/>
        </w:r>
        <w:r>
          <w:rPr>
            <w:noProof/>
          </w:rPr>
          <w:fldChar w:fldCharType="begin"/>
        </w:r>
        <w:r>
          <w:rPr>
            <w:noProof/>
          </w:rPr>
          <w:instrText xml:space="preserve"> PAGEREF _Toc120212637 \h </w:instrText>
        </w:r>
      </w:ins>
      <w:r>
        <w:rPr>
          <w:noProof/>
        </w:rPr>
      </w:r>
      <w:r>
        <w:rPr>
          <w:noProof/>
        </w:rPr>
        <w:fldChar w:fldCharType="separate"/>
      </w:r>
      <w:ins w:id="162" w:author="Thomas Mellor" w:date="2022-11-24T20:02:00Z">
        <w:r>
          <w:rPr>
            <w:noProof/>
          </w:rPr>
          <w:t>250</w:t>
        </w:r>
        <w:r>
          <w:rPr>
            <w:noProof/>
          </w:rPr>
          <w:fldChar w:fldCharType="end"/>
        </w:r>
      </w:ins>
    </w:p>
    <w:p w14:paraId="1E1FF592" w14:textId="4FA412B5" w:rsidR="0032474D" w:rsidRDefault="0032474D">
      <w:pPr>
        <w:pStyle w:val="TOC2"/>
        <w:rPr>
          <w:ins w:id="163" w:author="Thomas Mellor" w:date="2022-11-24T20:02:00Z"/>
          <w:rFonts w:asciiTheme="minorHAnsi" w:eastAsiaTheme="minorEastAsia" w:hAnsiTheme="minorHAnsi" w:cstheme="minorBidi"/>
          <w:noProof/>
          <w:snapToGrid/>
          <w:szCs w:val="22"/>
          <w:lang w:eastAsia="en-GB"/>
        </w:rPr>
      </w:pPr>
      <w:ins w:id="164" w:author="Thomas Mellor" w:date="2022-11-24T20:02:00Z">
        <w:r>
          <w:rPr>
            <w:noProof/>
          </w:rPr>
          <w:t>7.4</w:t>
        </w:r>
        <w:r>
          <w:rPr>
            <w:rFonts w:asciiTheme="minorHAnsi" w:eastAsiaTheme="minorEastAsia" w:hAnsiTheme="minorHAnsi" w:cstheme="minorBidi"/>
            <w:noProof/>
            <w:snapToGrid/>
            <w:szCs w:val="22"/>
            <w:lang w:eastAsia="en-GB"/>
          </w:rPr>
          <w:tab/>
        </w:r>
        <w:r>
          <w:rPr>
            <w:noProof/>
          </w:rPr>
          <w:t>Detection and Notification of the Safety Contour – Use of largest scale available – Monitoring Mode</w:t>
        </w:r>
        <w:r>
          <w:rPr>
            <w:noProof/>
          </w:rPr>
          <w:tab/>
        </w:r>
        <w:r>
          <w:rPr>
            <w:noProof/>
          </w:rPr>
          <w:fldChar w:fldCharType="begin"/>
        </w:r>
        <w:r>
          <w:rPr>
            <w:noProof/>
          </w:rPr>
          <w:instrText xml:space="preserve"> PAGEREF _Toc120212638 \h </w:instrText>
        </w:r>
      </w:ins>
      <w:r>
        <w:rPr>
          <w:noProof/>
        </w:rPr>
      </w:r>
      <w:r>
        <w:rPr>
          <w:noProof/>
        </w:rPr>
        <w:fldChar w:fldCharType="separate"/>
      </w:r>
      <w:ins w:id="165" w:author="Thomas Mellor" w:date="2022-11-24T20:02:00Z">
        <w:r>
          <w:rPr>
            <w:noProof/>
          </w:rPr>
          <w:t>251</w:t>
        </w:r>
        <w:r>
          <w:rPr>
            <w:noProof/>
          </w:rPr>
          <w:fldChar w:fldCharType="end"/>
        </w:r>
      </w:ins>
    </w:p>
    <w:p w14:paraId="4B1C91EB" w14:textId="30C5331A" w:rsidR="0032474D" w:rsidRDefault="0032474D">
      <w:pPr>
        <w:pStyle w:val="TOC1"/>
        <w:rPr>
          <w:ins w:id="166" w:author="Thomas Mellor" w:date="2022-11-24T20:02:00Z"/>
          <w:rFonts w:asciiTheme="minorHAnsi" w:eastAsiaTheme="minorEastAsia" w:hAnsiTheme="minorHAnsi" w:cstheme="minorBidi"/>
          <w:b w:val="0"/>
          <w:caps w:val="0"/>
          <w:noProof/>
          <w:snapToGrid/>
          <w:szCs w:val="22"/>
          <w:lang w:eastAsia="en-GB"/>
        </w:rPr>
      </w:pPr>
      <w:ins w:id="167" w:author="Thomas Mellor" w:date="2022-11-24T20:02:00Z">
        <w:r w:rsidRPr="00941EDE">
          <w:rPr>
            <w:noProof/>
            <w:lang w:val="en-US"/>
          </w:rPr>
          <w:t>8</w:t>
        </w:r>
        <w:r>
          <w:rPr>
            <w:rFonts w:asciiTheme="minorHAnsi" w:eastAsiaTheme="minorEastAsia" w:hAnsiTheme="minorHAnsi" w:cstheme="minorBidi"/>
            <w:b w:val="0"/>
            <w:caps w:val="0"/>
            <w:noProof/>
            <w:snapToGrid/>
            <w:szCs w:val="22"/>
            <w:lang w:eastAsia="en-GB"/>
          </w:rPr>
          <w:tab/>
        </w:r>
        <w:r w:rsidRPr="00941EDE">
          <w:rPr>
            <w:noProof/>
            <w:lang w:val="en-US"/>
          </w:rPr>
          <w:t>Skin of the earth tests</w:t>
        </w:r>
        <w:r>
          <w:rPr>
            <w:noProof/>
          </w:rPr>
          <w:tab/>
        </w:r>
        <w:r>
          <w:rPr>
            <w:noProof/>
          </w:rPr>
          <w:fldChar w:fldCharType="begin"/>
        </w:r>
        <w:r>
          <w:rPr>
            <w:noProof/>
          </w:rPr>
          <w:instrText xml:space="preserve"> PAGEREF _Toc120212639 \h </w:instrText>
        </w:r>
      </w:ins>
      <w:r>
        <w:rPr>
          <w:noProof/>
        </w:rPr>
      </w:r>
      <w:r>
        <w:rPr>
          <w:noProof/>
        </w:rPr>
        <w:fldChar w:fldCharType="separate"/>
      </w:r>
      <w:ins w:id="168" w:author="Thomas Mellor" w:date="2022-11-24T20:02:00Z">
        <w:r>
          <w:rPr>
            <w:noProof/>
          </w:rPr>
          <w:t>252</w:t>
        </w:r>
        <w:r>
          <w:rPr>
            <w:noProof/>
          </w:rPr>
          <w:fldChar w:fldCharType="end"/>
        </w:r>
      </w:ins>
    </w:p>
    <w:p w14:paraId="7A9BE9D8" w14:textId="2216C0D6" w:rsidR="00A757D8" w:rsidRPr="00C33EE6" w:rsidRDefault="004C757E" w:rsidP="00EB5479">
      <w:r w:rsidRPr="00C33EE6">
        <w:fldChar w:fldCharType="end"/>
      </w:r>
    </w:p>
    <w:p w14:paraId="4A6705EB" w14:textId="77777777" w:rsidR="00A757D8" w:rsidRPr="00C33EE6" w:rsidRDefault="00A757D8" w:rsidP="00EB5479"/>
    <w:p w14:paraId="6D5AEB59" w14:textId="77777777" w:rsidR="00A757D8" w:rsidRPr="00C33EE6" w:rsidRDefault="00A757D8" w:rsidP="00EB5479"/>
    <w:p w14:paraId="5403B383" w14:textId="77777777" w:rsidR="00A757D8" w:rsidRPr="00C33EE6" w:rsidRDefault="00A757D8" w:rsidP="00EB5479"/>
    <w:p w14:paraId="2D0A7DEF" w14:textId="77777777" w:rsidR="00A757D8" w:rsidRPr="00C33EE6" w:rsidRDefault="00A757D8" w:rsidP="00EB5479"/>
    <w:p w14:paraId="068E0F65" w14:textId="77777777" w:rsidR="00A757D8" w:rsidRPr="00C33EE6" w:rsidRDefault="00A757D8" w:rsidP="00EB5479"/>
    <w:p w14:paraId="12F159CE" w14:textId="77777777" w:rsidR="00A757D8" w:rsidRPr="00C33EE6" w:rsidRDefault="00A757D8" w:rsidP="00EB5479">
      <w:pPr>
        <w:sectPr w:rsidR="00A757D8" w:rsidRPr="00C33EE6" w:rsidSect="00CE1972">
          <w:footerReference w:type="default" r:id="rId18"/>
          <w:endnotePr>
            <w:numFmt w:val="decimal"/>
          </w:endnotePr>
          <w:pgSz w:w="11905" w:h="16837"/>
          <w:pgMar w:top="1440" w:right="1440" w:bottom="1440" w:left="1440" w:header="720" w:footer="720" w:gutter="0"/>
          <w:paperSrc w:first="7" w:other="7"/>
          <w:pgNumType w:fmt="lowerRoman"/>
          <w:cols w:space="720"/>
          <w:docGrid w:linePitch="326"/>
        </w:sectPr>
      </w:pPr>
    </w:p>
    <w:p w14:paraId="500EEB95" w14:textId="77777777" w:rsidR="00A757D8" w:rsidRPr="00E30B8F" w:rsidRDefault="00575479" w:rsidP="00E30B8F">
      <w:pPr>
        <w:pStyle w:val="Heading1"/>
      </w:pPr>
      <w:bookmarkStart w:id="169" w:name="_Toc120212587"/>
      <w:r w:rsidRPr="00E30B8F">
        <w:lastRenderedPageBreak/>
        <w:t>Introduction</w:t>
      </w:r>
      <w:bookmarkEnd w:id="169"/>
    </w:p>
    <w:p w14:paraId="6770925C" w14:textId="77777777" w:rsidR="00212F85" w:rsidRPr="00E30B8F" w:rsidRDefault="00212F85" w:rsidP="00E30B8F">
      <w:pPr>
        <w:pStyle w:val="Heading2"/>
      </w:pPr>
      <w:bookmarkStart w:id="170" w:name="_Toc120212588"/>
      <w:r w:rsidRPr="00E30B8F">
        <w:t>Change Control History</w:t>
      </w:r>
      <w:bookmarkEnd w:id="170"/>
    </w:p>
    <w:tbl>
      <w:tblPr>
        <w:tblW w:w="8867"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798"/>
        <w:gridCol w:w="1667"/>
        <w:gridCol w:w="1406"/>
        <w:gridCol w:w="3886"/>
        <w:gridCol w:w="110"/>
      </w:tblGrid>
      <w:tr w:rsidR="00212F85" w:rsidRPr="00C33EE6" w14:paraId="6D6767DC" w14:textId="77777777" w:rsidTr="00ED668D">
        <w:trPr>
          <w:gridAfter w:val="1"/>
          <w:wAfter w:w="113" w:type="dxa"/>
          <w:cantSplit/>
          <w:trHeight w:val="360"/>
          <w:jc w:val="center"/>
        </w:trPr>
        <w:tc>
          <w:tcPr>
            <w:tcW w:w="1823" w:type="dxa"/>
            <w:shd w:val="clear" w:color="auto" w:fill="CCFFCC"/>
            <w:vAlign w:val="center"/>
          </w:tcPr>
          <w:p w14:paraId="64ABCE74" w14:textId="77777777" w:rsidR="00212F85" w:rsidRPr="00C33EE6" w:rsidRDefault="00212F85" w:rsidP="0015247B">
            <w:r w:rsidRPr="00DC752B">
              <w:t>Version Number</w:t>
            </w:r>
          </w:p>
        </w:tc>
        <w:tc>
          <w:tcPr>
            <w:tcW w:w="1680" w:type="dxa"/>
            <w:shd w:val="clear" w:color="auto" w:fill="CCFFCC"/>
            <w:vAlign w:val="center"/>
          </w:tcPr>
          <w:p w14:paraId="2E1C1BB9" w14:textId="77777777" w:rsidR="00212F85" w:rsidRPr="00C33EE6" w:rsidRDefault="00212F85" w:rsidP="0015247B">
            <w:r w:rsidRPr="00DC752B">
              <w:t>Date of Issue</w:t>
            </w:r>
          </w:p>
        </w:tc>
        <w:tc>
          <w:tcPr>
            <w:tcW w:w="1417" w:type="dxa"/>
            <w:shd w:val="clear" w:color="auto" w:fill="CCFFCC"/>
            <w:vAlign w:val="center"/>
          </w:tcPr>
          <w:p w14:paraId="07604B0C" w14:textId="77777777" w:rsidR="00212F85" w:rsidRPr="00C33EE6" w:rsidRDefault="00212F85" w:rsidP="0015247B">
            <w:r w:rsidRPr="00DC752B">
              <w:t>Author(s)</w:t>
            </w:r>
          </w:p>
        </w:tc>
        <w:tc>
          <w:tcPr>
            <w:tcW w:w="3947" w:type="dxa"/>
            <w:shd w:val="clear" w:color="auto" w:fill="CCFFCC"/>
            <w:vAlign w:val="center"/>
          </w:tcPr>
          <w:p w14:paraId="142BBFBD" w14:textId="77777777" w:rsidR="00212F85" w:rsidRPr="00C33EE6" w:rsidRDefault="00212F85" w:rsidP="0015247B">
            <w:r w:rsidRPr="00DC752B">
              <w:t>Brief Description of Change(s)</w:t>
            </w:r>
          </w:p>
        </w:tc>
      </w:tr>
      <w:tr w:rsidR="00212F85" w:rsidRPr="00C33EE6" w14:paraId="2499DD34" w14:textId="77777777" w:rsidTr="00ED668D">
        <w:trPr>
          <w:gridAfter w:val="1"/>
          <w:wAfter w:w="113" w:type="dxa"/>
          <w:cantSplit/>
          <w:trHeight w:val="360"/>
          <w:jc w:val="center"/>
        </w:trPr>
        <w:tc>
          <w:tcPr>
            <w:tcW w:w="1823" w:type="dxa"/>
            <w:vAlign w:val="center"/>
          </w:tcPr>
          <w:p w14:paraId="33085796" w14:textId="77777777" w:rsidR="00212F85" w:rsidRPr="00C33EE6" w:rsidRDefault="00212F85" w:rsidP="0015247B">
            <w:r>
              <w:t>2.0.0</w:t>
            </w:r>
          </w:p>
        </w:tc>
        <w:tc>
          <w:tcPr>
            <w:tcW w:w="1680" w:type="dxa"/>
            <w:vAlign w:val="center"/>
          </w:tcPr>
          <w:p w14:paraId="6214E849" w14:textId="77777777" w:rsidR="00212F85" w:rsidRPr="00C33EE6" w:rsidRDefault="00212F85" w:rsidP="0015247B">
            <w:r w:rsidRPr="00DC752B">
              <w:t>01/01/2011</w:t>
            </w:r>
          </w:p>
        </w:tc>
        <w:tc>
          <w:tcPr>
            <w:tcW w:w="1417" w:type="dxa"/>
            <w:vAlign w:val="center"/>
          </w:tcPr>
          <w:p w14:paraId="57202DB5" w14:textId="05E785B2" w:rsidR="00212F85" w:rsidRPr="00C33EE6" w:rsidRDefault="00F9288A" w:rsidP="0015247B">
            <w:r>
              <w:t>TSMAD</w:t>
            </w:r>
          </w:p>
        </w:tc>
        <w:tc>
          <w:tcPr>
            <w:tcW w:w="3947" w:type="dxa"/>
            <w:vAlign w:val="center"/>
          </w:tcPr>
          <w:p w14:paraId="088655E5" w14:textId="77777777" w:rsidR="00212F85" w:rsidRPr="00C33EE6" w:rsidRDefault="00212F85" w:rsidP="0015247B">
            <w:r w:rsidRPr="00DC752B">
              <w:t>Additional test 7.1 added</w:t>
            </w:r>
          </w:p>
        </w:tc>
      </w:tr>
      <w:tr w:rsidR="00212F85" w:rsidRPr="00C33EE6" w14:paraId="0B23947F" w14:textId="77777777" w:rsidTr="00ED668D">
        <w:trPr>
          <w:gridAfter w:val="1"/>
          <w:wAfter w:w="113" w:type="dxa"/>
          <w:cantSplit/>
          <w:trHeight w:val="360"/>
          <w:jc w:val="center"/>
        </w:trPr>
        <w:tc>
          <w:tcPr>
            <w:tcW w:w="1823" w:type="dxa"/>
            <w:vAlign w:val="center"/>
          </w:tcPr>
          <w:p w14:paraId="3DC7D168" w14:textId="77777777" w:rsidR="00212F85" w:rsidRPr="00C33EE6" w:rsidRDefault="00212F85" w:rsidP="0015247B">
            <w:r w:rsidRPr="00DC752B">
              <w:t>3.0.0</w:t>
            </w:r>
          </w:p>
        </w:tc>
        <w:tc>
          <w:tcPr>
            <w:tcW w:w="1680" w:type="dxa"/>
            <w:vAlign w:val="center"/>
          </w:tcPr>
          <w:p w14:paraId="35B9617E" w14:textId="77777777" w:rsidR="00212F85" w:rsidRPr="00C33EE6" w:rsidRDefault="00212F85" w:rsidP="0015247B">
            <w:r w:rsidRPr="00DC752B">
              <w:t>09/01/2015</w:t>
            </w:r>
          </w:p>
        </w:tc>
        <w:tc>
          <w:tcPr>
            <w:tcW w:w="1417" w:type="dxa"/>
            <w:vAlign w:val="center"/>
          </w:tcPr>
          <w:p w14:paraId="23DDE908" w14:textId="01A31F8A" w:rsidR="00212F85" w:rsidRPr="00C33EE6" w:rsidRDefault="00F9288A" w:rsidP="0015247B">
            <w:r>
              <w:t>TSMAD</w:t>
            </w:r>
          </w:p>
        </w:tc>
        <w:tc>
          <w:tcPr>
            <w:tcW w:w="3947" w:type="dxa"/>
            <w:vAlign w:val="center"/>
          </w:tcPr>
          <w:p w14:paraId="13418B9C" w14:textId="77777777" w:rsidR="00212F85" w:rsidRDefault="00212F85" w:rsidP="0015247B">
            <w:r>
              <w:t>Comprehensively expanded and updated to reflect revised</w:t>
            </w:r>
          </w:p>
          <w:p w14:paraId="54959FE2" w14:textId="77777777" w:rsidR="00212F85" w:rsidRPr="00C33EE6" w:rsidRDefault="00212F85" w:rsidP="0015247B">
            <w:r>
              <w:t>S-52 Presentation Library – Edition 4.0.0</w:t>
            </w:r>
          </w:p>
        </w:tc>
      </w:tr>
      <w:tr w:rsidR="006D45F1" w:rsidRPr="00C33EE6" w14:paraId="490FB4FF" w14:textId="77777777" w:rsidTr="00ED668D">
        <w:trPr>
          <w:gridAfter w:val="1"/>
          <w:wAfter w:w="113" w:type="dxa"/>
          <w:cantSplit/>
          <w:trHeight w:val="360"/>
          <w:jc w:val="center"/>
        </w:trPr>
        <w:tc>
          <w:tcPr>
            <w:tcW w:w="1823" w:type="dxa"/>
            <w:vAlign w:val="center"/>
          </w:tcPr>
          <w:p w14:paraId="6F04751F" w14:textId="74E44463" w:rsidR="006D45F1" w:rsidRPr="00EF287F" w:rsidRDefault="006D45F1" w:rsidP="0015247B">
            <w:r w:rsidRPr="00EF287F">
              <w:t>3.0</w:t>
            </w:r>
            <w:r w:rsidR="00D841EA">
              <w:t>(</w:t>
            </w:r>
            <w:r w:rsidRPr="00EF287F">
              <w:t>.1</w:t>
            </w:r>
            <w:r w:rsidR="00D841EA">
              <w:t>)</w:t>
            </w:r>
          </w:p>
        </w:tc>
        <w:tc>
          <w:tcPr>
            <w:tcW w:w="1680" w:type="dxa"/>
            <w:vAlign w:val="center"/>
          </w:tcPr>
          <w:p w14:paraId="190E0DD1" w14:textId="77D71EB3" w:rsidR="006D45F1" w:rsidRPr="00EF287F" w:rsidRDefault="00D841EA" w:rsidP="0015247B">
            <w:r>
              <w:t xml:space="preserve">June </w:t>
            </w:r>
            <w:r w:rsidR="00773ABB" w:rsidRPr="00EF287F">
              <w:t>2015</w:t>
            </w:r>
          </w:p>
        </w:tc>
        <w:tc>
          <w:tcPr>
            <w:tcW w:w="1417" w:type="dxa"/>
            <w:vAlign w:val="center"/>
          </w:tcPr>
          <w:p w14:paraId="4B34BF9A" w14:textId="0CDC47E8" w:rsidR="006D45F1" w:rsidRPr="00EF287F" w:rsidRDefault="00D841EA" w:rsidP="0015247B">
            <w:r>
              <w:t>ENCWG</w:t>
            </w:r>
          </w:p>
        </w:tc>
        <w:tc>
          <w:tcPr>
            <w:tcW w:w="3947" w:type="dxa"/>
            <w:vAlign w:val="center"/>
          </w:tcPr>
          <w:p w14:paraId="41A74505" w14:textId="1E047E2B" w:rsidR="006D45F1" w:rsidRPr="00EF287F" w:rsidRDefault="00773ABB" w:rsidP="00D33B69">
            <w:r w:rsidRPr="00EF287F">
              <w:t>Clarifications</w:t>
            </w:r>
            <w:r w:rsidR="00D33B69" w:rsidRPr="00EF287F">
              <w:t xml:space="preserve"> and corrections</w:t>
            </w:r>
            <w:r w:rsidR="006D45F1" w:rsidRPr="00EF287F">
              <w:t xml:space="preserve"> agreed by </w:t>
            </w:r>
            <w:r w:rsidRPr="00EF287F">
              <w:t>the ENC Standard Maintenance Working Group</w:t>
            </w:r>
          </w:p>
        </w:tc>
      </w:tr>
      <w:tr w:rsidR="00846536" w:rsidRPr="00C33EE6" w14:paraId="0F82F3DE" w14:textId="77777777" w:rsidTr="00ED668D">
        <w:trPr>
          <w:gridAfter w:val="1"/>
          <w:wAfter w:w="113" w:type="dxa"/>
          <w:cantSplit/>
          <w:trHeight w:val="360"/>
          <w:jc w:val="center"/>
        </w:trPr>
        <w:tc>
          <w:tcPr>
            <w:tcW w:w="1823" w:type="dxa"/>
            <w:vAlign w:val="center"/>
          </w:tcPr>
          <w:p w14:paraId="2B8FCAC4" w14:textId="518D4949" w:rsidR="00846536" w:rsidRPr="00EF287F" w:rsidRDefault="00846536" w:rsidP="0015247B">
            <w:r>
              <w:t>3.0</w:t>
            </w:r>
            <w:r w:rsidR="00D841EA">
              <w:t>(</w:t>
            </w:r>
            <w:r>
              <w:t>.2</w:t>
            </w:r>
            <w:r w:rsidR="00D841EA">
              <w:t>)</w:t>
            </w:r>
          </w:p>
        </w:tc>
        <w:tc>
          <w:tcPr>
            <w:tcW w:w="1680" w:type="dxa"/>
            <w:vAlign w:val="center"/>
          </w:tcPr>
          <w:p w14:paraId="466286BD" w14:textId="616F6948" w:rsidR="00846536" w:rsidRPr="00EF287F" w:rsidRDefault="00D841EA" w:rsidP="0015247B">
            <w:r>
              <w:t>July 2017</w:t>
            </w:r>
          </w:p>
        </w:tc>
        <w:tc>
          <w:tcPr>
            <w:tcW w:w="1417" w:type="dxa"/>
            <w:vAlign w:val="center"/>
          </w:tcPr>
          <w:p w14:paraId="4CD7C9B7" w14:textId="7EF53207" w:rsidR="00846536" w:rsidRPr="00EF287F" w:rsidRDefault="00D841EA" w:rsidP="0015247B">
            <w:r>
              <w:t>ENCWG</w:t>
            </w:r>
          </w:p>
        </w:tc>
        <w:tc>
          <w:tcPr>
            <w:tcW w:w="3947" w:type="dxa"/>
            <w:vAlign w:val="center"/>
          </w:tcPr>
          <w:p w14:paraId="0D624F25" w14:textId="60C73C4C" w:rsidR="00846536" w:rsidRPr="00EF287F" w:rsidRDefault="00846536" w:rsidP="00D33B69">
            <w:r w:rsidRPr="00EF287F">
              <w:t>Clarifications and corrections agreed by the ENC Standard Maintenance Working Group</w:t>
            </w:r>
          </w:p>
        </w:tc>
      </w:tr>
      <w:tr w:rsidR="00375FF2" w:rsidRPr="00C33EE6" w14:paraId="2CAD0DEA" w14:textId="77777777" w:rsidTr="00ED668D">
        <w:trPr>
          <w:gridAfter w:val="1"/>
          <w:wAfter w:w="113" w:type="dxa"/>
          <w:cantSplit/>
          <w:trHeight w:val="360"/>
          <w:jc w:val="center"/>
        </w:trPr>
        <w:tc>
          <w:tcPr>
            <w:tcW w:w="1823" w:type="dxa"/>
            <w:vAlign w:val="center"/>
          </w:tcPr>
          <w:p w14:paraId="66220086" w14:textId="41F83F4F" w:rsidR="00375FF2" w:rsidRDefault="00375FF2" w:rsidP="00375FF2">
            <w:r>
              <w:t>3.0(.3)</w:t>
            </w:r>
          </w:p>
        </w:tc>
        <w:tc>
          <w:tcPr>
            <w:tcW w:w="1680" w:type="dxa"/>
            <w:vAlign w:val="center"/>
          </w:tcPr>
          <w:p w14:paraId="417B0CB7" w14:textId="0AAA1B34" w:rsidR="00375FF2" w:rsidRDefault="00375FF2" w:rsidP="00375FF2">
            <w:r>
              <w:t>Dec 2020</w:t>
            </w:r>
          </w:p>
        </w:tc>
        <w:tc>
          <w:tcPr>
            <w:tcW w:w="1417" w:type="dxa"/>
            <w:vAlign w:val="center"/>
          </w:tcPr>
          <w:p w14:paraId="28A3A1DF" w14:textId="28C47CE4" w:rsidR="00375FF2" w:rsidRDefault="00375FF2" w:rsidP="00375FF2">
            <w:r>
              <w:t>ENCWG</w:t>
            </w:r>
          </w:p>
        </w:tc>
        <w:tc>
          <w:tcPr>
            <w:tcW w:w="3947" w:type="dxa"/>
            <w:vAlign w:val="center"/>
          </w:tcPr>
          <w:p w14:paraId="2885B63D" w14:textId="14F7F732" w:rsidR="00375FF2" w:rsidRPr="00EF287F" w:rsidRDefault="00375FF2" w:rsidP="00375FF2">
            <w:r w:rsidRPr="00EF287F">
              <w:t>Clarifications and corrections agreed by the ENC Standard Maintenance Working Group</w:t>
            </w:r>
          </w:p>
        </w:tc>
      </w:tr>
      <w:tr w:rsidR="00146B2B" w:rsidRPr="00C33EE6" w14:paraId="47A00BC8" w14:textId="77777777" w:rsidTr="00ED668D">
        <w:trPr>
          <w:cantSplit/>
          <w:trHeight w:val="360"/>
          <w:jc w:val="center"/>
          <w:ins w:id="171" w:author="Thomas Mellor" w:date="2022-11-23T21:31:00Z"/>
        </w:trPr>
        <w:tc>
          <w:tcPr>
            <w:tcW w:w="1823" w:type="dxa"/>
            <w:vAlign w:val="center"/>
          </w:tcPr>
          <w:p w14:paraId="27B2F182" w14:textId="0E1109C6" w:rsidR="003F44FC" w:rsidRDefault="003F44FC" w:rsidP="00375FF2">
            <w:pPr>
              <w:rPr>
                <w:ins w:id="172" w:author="Thomas Mellor" w:date="2022-11-23T21:31:00Z"/>
              </w:rPr>
            </w:pPr>
            <w:ins w:id="173" w:author="Thomas Mellor" w:date="2022-11-23T21:31:00Z">
              <w:r>
                <w:t>4.0</w:t>
              </w:r>
            </w:ins>
          </w:p>
        </w:tc>
        <w:tc>
          <w:tcPr>
            <w:tcW w:w="1680" w:type="dxa"/>
            <w:vAlign w:val="center"/>
          </w:tcPr>
          <w:p w14:paraId="16E7D182" w14:textId="77777777" w:rsidR="003F44FC" w:rsidRDefault="003F44FC" w:rsidP="00375FF2">
            <w:pPr>
              <w:rPr>
                <w:ins w:id="174" w:author="Thomas Mellor" w:date="2022-11-23T21:31:00Z"/>
              </w:rPr>
            </w:pPr>
          </w:p>
        </w:tc>
        <w:tc>
          <w:tcPr>
            <w:tcW w:w="1417" w:type="dxa"/>
            <w:vAlign w:val="center"/>
          </w:tcPr>
          <w:p w14:paraId="565D346D" w14:textId="51303FB1" w:rsidR="003F44FC" w:rsidRDefault="003F44FC" w:rsidP="00375FF2">
            <w:pPr>
              <w:rPr>
                <w:ins w:id="175" w:author="Thomas Mellor" w:date="2022-11-23T21:31:00Z"/>
              </w:rPr>
            </w:pPr>
            <w:ins w:id="176" w:author="Thomas Mellor" w:date="2022-11-23T21:31:00Z">
              <w:r>
                <w:t>ENCWG</w:t>
              </w:r>
            </w:ins>
          </w:p>
        </w:tc>
        <w:tc>
          <w:tcPr>
            <w:tcW w:w="3947" w:type="dxa"/>
            <w:gridSpan w:val="2"/>
            <w:vAlign w:val="center"/>
          </w:tcPr>
          <w:p w14:paraId="50B12F62" w14:textId="21B17F61" w:rsidR="003F44FC" w:rsidRPr="00EF287F" w:rsidRDefault="003F44FC" w:rsidP="00375FF2">
            <w:pPr>
              <w:rPr>
                <w:ins w:id="177" w:author="Thomas Mellor" w:date="2022-11-23T21:31:00Z"/>
              </w:rPr>
            </w:pPr>
            <w:ins w:id="178" w:author="Thomas Mellor" w:date="2022-11-23T21:31:00Z">
              <w:r>
                <w:t xml:space="preserve">New edition to add </w:t>
              </w:r>
            </w:ins>
            <w:ins w:id="179" w:author="Thomas Mellor" w:date="2022-11-23T21:32:00Z">
              <w:r>
                <w:t xml:space="preserve">a new section 8 which includes </w:t>
              </w:r>
            </w:ins>
            <w:ins w:id="180" w:author="Thomas Mellor" w:date="2022-11-23T21:31:00Z">
              <w:r>
                <w:t>tests for skin of the earth</w:t>
              </w:r>
            </w:ins>
          </w:p>
        </w:tc>
      </w:tr>
    </w:tbl>
    <w:p w14:paraId="7A9F6EDA" w14:textId="77777777" w:rsidR="006E138F" w:rsidRDefault="006E138F" w:rsidP="006E138F"/>
    <w:p w14:paraId="516CA7B1" w14:textId="77777777" w:rsidR="00212F85" w:rsidRDefault="00212F85" w:rsidP="00E30B8F">
      <w:pPr>
        <w:pStyle w:val="Heading2"/>
      </w:pPr>
      <w:bookmarkStart w:id="181" w:name="_Toc120212589"/>
      <w:r>
        <w:t>Introduction</w:t>
      </w:r>
      <w:bookmarkEnd w:id="181"/>
    </w:p>
    <w:p w14:paraId="506A0CF0" w14:textId="77777777" w:rsidR="00852562" w:rsidRPr="00EB5479" w:rsidRDefault="00EB5479" w:rsidP="00EB5479">
      <w:r w:rsidRPr="00EB5479">
        <w:t>The International Hydrographic Organization (IHO) Test Data Sets (TDS) for Electronic Chart and Display Information System (ECDIS) have been produced to fulfil the requirement for a data set necessary to accomplish all ECDIS testing requirements as outlined in the IEC 61174 standard. The TDS has been published as IHO Publication Number 64 and consists of numerous data sets required for testing as well as this guide, the TDS Instruction Manual (TIM). The TIM provides supporting documentation about the organization, understanding, and use of the ENC TDS and is intended to be used along with the data sets included in the TDS. It aims to provide appropriate comments about each test including the information about the most suitable data elements, their location and the expected test results.</w:t>
      </w:r>
    </w:p>
    <w:p w14:paraId="0F7F32A6" w14:textId="77777777" w:rsidR="00A757D8" w:rsidRDefault="00EB5479" w:rsidP="00E30B8F">
      <w:pPr>
        <w:pStyle w:val="Heading2"/>
      </w:pPr>
      <w:bookmarkStart w:id="182" w:name="_Toc120212590"/>
      <w:r w:rsidRPr="00EB5479">
        <w:t>Acknowledgements</w:t>
      </w:r>
      <w:bookmarkEnd w:id="182"/>
    </w:p>
    <w:p w14:paraId="1DC6CD85" w14:textId="54960026" w:rsidR="009E772F" w:rsidRPr="00A3324B" w:rsidRDefault="00406826" w:rsidP="00EB5479">
      <w:r>
        <w:t>Edition 3.0 and its subsequent clarifications has been produced with assistance from many expert contributors and</w:t>
      </w:r>
      <w:r w:rsidRPr="00406826">
        <w:t xml:space="preserve"> </w:t>
      </w:r>
      <w:r>
        <w:t>m</w:t>
      </w:r>
      <w:r w:rsidRPr="00406826">
        <w:t>ember</w:t>
      </w:r>
      <w:r>
        <w:t>s</w:t>
      </w:r>
      <w:r w:rsidRPr="00406826">
        <w:t xml:space="preserve"> of </w:t>
      </w:r>
      <w:r>
        <w:t xml:space="preserve">the IHO </w:t>
      </w:r>
      <w:r w:rsidR="00B9015B" w:rsidRPr="00EF287F">
        <w:t>ENC Standard Maintenance Working Group</w:t>
      </w:r>
      <w:r w:rsidR="00B9015B" w:rsidRPr="00406826">
        <w:t xml:space="preserve"> </w:t>
      </w:r>
      <w:r w:rsidR="00B9015B">
        <w:t>(</w:t>
      </w:r>
      <w:r w:rsidRPr="00406826">
        <w:t>ENCWG</w:t>
      </w:r>
      <w:r w:rsidR="00B9015B">
        <w:t>)</w:t>
      </w:r>
      <w:r w:rsidR="00F9288A">
        <w:t>;</w:t>
      </w:r>
      <w:r>
        <w:t xml:space="preserve"> their input during the revision process has been invaluable.  </w:t>
      </w:r>
    </w:p>
    <w:p w14:paraId="6EC7182B" w14:textId="77777777" w:rsidR="00EB5479" w:rsidRPr="00EB5479" w:rsidRDefault="00EB5479" w:rsidP="00E30B8F">
      <w:pPr>
        <w:pStyle w:val="Heading2"/>
      </w:pPr>
      <w:bookmarkStart w:id="183" w:name="_Toc120212591"/>
      <w:r w:rsidRPr="00EB5479">
        <w:t>Acronyms and Terms</w:t>
      </w:r>
      <w:bookmarkEnd w:id="183"/>
    </w:p>
    <w:p w14:paraId="66F713F1" w14:textId="77777777" w:rsidR="00EB5479" w:rsidRDefault="00EB5479" w:rsidP="00EB5479">
      <w:r>
        <w:t>This publication makes extensive use of terms and acronyms described in the IHO S-32 Standard. Additionally, the following acronyms are frequently used:</w:t>
      </w:r>
    </w:p>
    <w:p w14:paraId="2FC4FB2A" w14:textId="77777777" w:rsidR="00EB5479" w:rsidRDefault="00EB5479" w:rsidP="00EB5479"/>
    <w:p w14:paraId="32E44257" w14:textId="77777777" w:rsidR="00EB5479" w:rsidRDefault="00EB5479" w:rsidP="00EB5479">
      <w:r>
        <w:t>TDS – Test Data Sets</w:t>
      </w:r>
    </w:p>
    <w:p w14:paraId="79D1D367" w14:textId="77777777" w:rsidR="00EB5479" w:rsidRDefault="00EB5479" w:rsidP="00EB5479">
      <w:r>
        <w:t>TIM - TDS Instruction Manual</w:t>
      </w:r>
    </w:p>
    <w:p w14:paraId="01A8016B" w14:textId="77777777" w:rsidR="00EB5479" w:rsidRDefault="00AE1DDC" w:rsidP="00EB5479">
      <w:r>
        <w:t xml:space="preserve">EUT – Equipment Under </w:t>
      </w:r>
      <w:r w:rsidR="00EB5479">
        <w:t>Test</w:t>
      </w:r>
    </w:p>
    <w:p w14:paraId="254B2809" w14:textId="77777777" w:rsidR="00EB5479" w:rsidRDefault="00EB5479" w:rsidP="00E30B8F">
      <w:pPr>
        <w:pStyle w:val="Heading2"/>
      </w:pPr>
      <w:bookmarkStart w:id="184" w:name="_Toc120212592"/>
      <w:r>
        <w:t>References</w:t>
      </w:r>
      <w:bookmarkEnd w:id="184"/>
    </w:p>
    <w:p w14:paraId="4F4BA3A8" w14:textId="77777777" w:rsidR="00EB5479" w:rsidRDefault="00EB5479" w:rsidP="00EB5479">
      <w:r>
        <w:t>This publication provides tests based on the requirements documented in IHO standards. References to the source for a specific test are provided within this document. As specified in the IEC 61174 standard the tests provided are used to ensure conformance to the ECDIS requirements laid out in the IMO performance standard for ECDIS.</w:t>
      </w:r>
    </w:p>
    <w:p w14:paraId="23D246D4" w14:textId="77777777" w:rsidR="00EB5479" w:rsidRDefault="00EB5479" w:rsidP="00EB5479"/>
    <w:p w14:paraId="54F3E644" w14:textId="77777777" w:rsidR="00EB5479" w:rsidRDefault="00EB5479" w:rsidP="00EB5479">
      <w:r>
        <w:t>Normative References:</w:t>
      </w:r>
    </w:p>
    <w:p w14:paraId="2BD5A1D6" w14:textId="77777777" w:rsidR="00EB5479" w:rsidRDefault="00EB5479" w:rsidP="00EB5479">
      <w:r>
        <w:t xml:space="preserve">IHO S-52 - Specifications for Chart Content and Display Aspects of ECDIS </w:t>
      </w:r>
    </w:p>
    <w:p w14:paraId="3DAE4E22" w14:textId="77777777" w:rsidR="00EB5479" w:rsidRDefault="00EB5479" w:rsidP="00EB5479">
      <w:r>
        <w:t>IHO S-57 - Transfer Standard for Digital Hydrographic Data</w:t>
      </w:r>
    </w:p>
    <w:p w14:paraId="62F83B73" w14:textId="77777777" w:rsidR="00EB5479" w:rsidRDefault="00EB5479" w:rsidP="00EB5479">
      <w:r>
        <w:lastRenderedPageBreak/>
        <w:t>IHO S-62 - List of Data Producer Codes</w:t>
      </w:r>
    </w:p>
    <w:p w14:paraId="680DA775" w14:textId="77777777" w:rsidR="00EB5479" w:rsidRDefault="00EB5479" w:rsidP="00EB5479">
      <w:r>
        <w:t>IHO S-63 - Data Protection Scheme</w:t>
      </w:r>
    </w:p>
    <w:p w14:paraId="6EDE16EE" w14:textId="77777777" w:rsidR="00EB5479" w:rsidRDefault="00EB5479" w:rsidP="00EB5479"/>
    <w:p w14:paraId="5922AA16" w14:textId="4C25A08C" w:rsidR="00EB5479" w:rsidRDefault="00EB5479" w:rsidP="00375FF2">
      <w:r>
        <w:t>Informative References:</w:t>
      </w:r>
    </w:p>
    <w:p w14:paraId="21E3F120" w14:textId="77777777" w:rsidR="00EB5479" w:rsidRDefault="00EB5479" w:rsidP="00375FF2">
      <w:r>
        <w:t xml:space="preserve">IHO S-32 - Hydrographic Dictionary (provides ECDIS related definitions) </w:t>
      </w:r>
    </w:p>
    <w:p w14:paraId="40A61804" w14:textId="77777777" w:rsidR="00A757D8" w:rsidRDefault="00EB5479" w:rsidP="00375FF2">
      <w:r>
        <w:t>IHO S-65 – ENC Production Guidance</w:t>
      </w:r>
    </w:p>
    <w:p w14:paraId="3EF41E8E" w14:textId="77777777" w:rsidR="006E138F" w:rsidRPr="00C33EE6" w:rsidRDefault="006E138F" w:rsidP="00375FF2"/>
    <w:p w14:paraId="364503E7" w14:textId="77777777" w:rsidR="00A757D8" w:rsidRPr="00C33EE6" w:rsidRDefault="00EB5479" w:rsidP="00375FF2">
      <w:pPr>
        <w:pStyle w:val="Heading2"/>
        <w:keepNext w:val="0"/>
      </w:pPr>
      <w:bookmarkStart w:id="185" w:name="_Toc120212593"/>
      <w:r w:rsidRPr="00EB5479">
        <w:t>Key Documents Organizations and Relationships</w:t>
      </w:r>
      <w:bookmarkEnd w:id="185"/>
    </w:p>
    <w:p w14:paraId="10B3985A" w14:textId="77777777" w:rsidR="00EB5479" w:rsidRDefault="00EB5479" w:rsidP="00EB5479">
      <w:r>
        <w:t>The development and application of the TDS involves several organizations and related specifications (see Figure 1). The TDS was produced by the IHO to allow for the complete testing of ECDIS equipment (hardware and software) vis-à-vis the ECDIS Performance Standard. The ECDIS Performance Standard is specified by the International Maritime Organization (IMO) in MSC.232(82), and methods for testing this standard are the responsibility of the International Electrotechnical Commission (IEC) which publishes these requirements in document IEC 61174.</w:t>
      </w:r>
    </w:p>
    <w:p w14:paraId="5D0DEC94" w14:textId="77777777" w:rsidR="00D841EA" w:rsidRDefault="00D841EA" w:rsidP="00EB5479"/>
    <w:p w14:paraId="54E86998" w14:textId="77777777" w:rsidR="00EB5479" w:rsidRDefault="00EB5479" w:rsidP="00EB5479">
      <w:r>
        <w:t>All standards are subject to revision. Therefore, users of these standards must use the most recent editions of the standards indicated below. Members of IEC and ISO maintain registers of currently valid international standards.</w:t>
      </w:r>
    </w:p>
    <w:p w14:paraId="7327CF32" w14:textId="77777777" w:rsidR="00EB5479" w:rsidRDefault="00EB5479" w:rsidP="00EB5479"/>
    <w:p w14:paraId="5944AF58" w14:textId="77777777" w:rsidR="00EB5479" w:rsidRDefault="0018522C" w:rsidP="00EB5479">
      <w:pPr>
        <w:jc w:val="center"/>
      </w:pPr>
      <w:r>
        <w:rPr>
          <w:noProof/>
          <w:sz w:val="24"/>
          <w:szCs w:val="24"/>
          <w:lang w:val="en-US" w:eastAsia="ko-KR"/>
        </w:rPr>
        <w:drawing>
          <wp:inline distT="0" distB="0" distL="0" distR="0" wp14:anchorId="40AE3289" wp14:editId="75D58B88">
            <wp:extent cx="3533775" cy="3152775"/>
            <wp:effectExtent l="0" t="0" r="9525" b="9525"/>
            <wp:docPr id="1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533775" cy="3152775"/>
                    </a:xfrm>
                    <a:prstGeom prst="rect">
                      <a:avLst/>
                    </a:prstGeom>
                    <a:noFill/>
                    <a:ln>
                      <a:noFill/>
                    </a:ln>
                  </pic:spPr>
                </pic:pic>
              </a:graphicData>
            </a:graphic>
          </wp:inline>
        </w:drawing>
      </w:r>
    </w:p>
    <w:p w14:paraId="3B079850" w14:textId="77777777" w:rsidR="00EB5479" w:rsidRPr="00ED668D" w:rsidRDefault="00EB5479" w:rsidP="00EB5479">
      <w:pPr>
        <w:jc w:val="center"/>
        <w:rPr>
          <w:sz w:val="18"/>
          <w:szCs w:val="18"/>
        </w:rPr>
      </w:pPr>
      <w:r w:rsidRPr="00ED668D">
        <w:rPr>
          <w:sz w:val="18"/>
          <w:szCs w:val="18"/>
        </w:rPr>
        <w:t>Figure 1 – The TDS and its relationship to other standards</w:t>
      </w:r>
    </w:p>
    <w:p w14:paraId="2D6B0AA2" w14:textId="77777777" w:rsidR="00EB5479" w:rsidRDefault="00EB5479" w:rsidP="00EB5479"/>
    <w:p w14:paraId="7E83ACF5" w14:textId="77777777" w:rsidR="00AE1DDC" w:rsidRDefault="00AE1DDC" w:rsidP="00EB5479">
      <w:r w:rsidRPr="00AE1DDC">
        <w:t>The S-64 test data set contains both encrypted and unencrypted data. The inclusion of an encrypted dataset, conforming to the ENC encryption standard S-63, is so that ECDIS data loading and management operations can be tested under IEC 61174. There is also an unencrypted dataset which tests visualisation and operation aspects of the ECDIS.</w:t>
      </w:r>
    </w:p>
    <w:p w14:paraId="1C8F377B" w14:textId="77777777" w:rsidR="00AE1DDC" w:rsidRDefault="00AE1DDC" w:rsidP="00E30B8F">
      <w:pPr>
        <w:pStyle w:val="Heading2"/>
      </w:pPr>
      <w:bookmarkStart w:id="186" w:name="_Toc120212594"/>
      <w:r w:rsidRPr="00AE1DDC">
        <w:t>Structure of the Instruction Manual</w:t>
      </w:r>
      <w:bookmarkEnd w:id="186"/>
    </w:p>
    <w:p w14:paraId="3D50228E" w14:textId="77777777" w:rsidR="00AE1DDC" w:rsidRDefault="00AE1DDC" w:rsidP="00AE1DDC">
      <w:r w:rsidRPr="00AE1DDC">
        <w:t>This document consists of an introduction followed by tests arranged over 6 sections in a task based layout. All tests are listed in a common format which is shown in the example below:</w:t>
      </w:r>
    </w:p>
    <w:p w14:paraId="464A7641" w14:textId="77777777" w:rsidR="00FF590E" w:rsidRPr="00AE1DDC" w:rsidRDefault="00FF590E" w:rsidP="00AE1DDC">
      <w:r>
        <w:br w:type="page"/>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381"/>
        <w:gridCol w:w="2381"/>
        <w:gridCol w:w="2382"/>
        <w:gridCol w:w="2382"/>
      </w:tblGrid>
      <w:tr w:rsidR="008E4E49" w14:paraId="307A5360" w14:textId="77777777" w:rsidTr="00A53E84">
        <w:trPr>
          <w:trHeight w:val="454"/>
          <w:tblHeader/>
        </w:trPr>
        <w:tc>
          <w:tcPr>
            <w:tcW w:w="2381" w:type="dxa"/>
            <w:shd w:val="clear" w:color="auto" w:fill="CCFFCC"/>
            <w:vAlign w:val="center"/>
          </w:tcPr>
          <w:p w14:paraId="31A77F32" w14:textId="77777777" w:rsidR="008E4E49" w:rsidRPr="004065B1" w:rsidRDefault="008E4E49" w:rsidP="008E4E49">
            <w:r w:rsidRPr="000A066E">
              <w:rPr>
                <w:b/>
              </w:rPr>
              <w:lastRenderedPageBreak/>
              <w:t>Test Reference</w:t>
            </w:r>
          </w:p>
        </w:tc>
        <w:tc>
          <w:tcPr>
            <w:tcW w:w="2381" w:type="dxa"/>
            <w:shd w:val="clear" w:color="auto" w:fill="CCFFCC"/>
            <w:vAlign w:val="center"/>
          </w:tcPr>
          <w:p w14:paraId="01C76401" w14:textId="77777777" w:rsidR="008E4E49" w:rsidRPr="004065B1" w:rsidRDefault="008E4E49" w:rsidP="004065B1">
            <w:r w:rsidRPr="00413780">
              <w:t>(S-64 reference)</w:t>
            </w:r>
          </w:p>
        </w:tc>
        <w:tc>
          <w:tcPr>
            <w:tcW w:w="2382" w:type="dxa"/>
            <w:shd w:val="clear" w:color="auto" w:fill="CCFFCC"/>
            <w:vAlign w:val="center"/>
          </w:tcPr>
          <w:p w14:paraId="59542EBD" w14:textId="77777777" w:rsidR="008E4E49" w:rsidRPr="004065B1" w:rsidRDefault="008E4E49" w:rsidP="008E4E49">
            <w:r w:rsidRPr="000A066E">
              <w:rPr>
                <w:b/>
              </w:rPr>
              <w:t>IHO Reference</w:t>
            </w:r>
          </w:p>
        </w:tc>
        <w:tc>
          <w:tcPr>
            <w:tcW w:w="2382" w:type="dxa"/>
            <w:shd w:val="clear" w:color="auto" w:fill="CCFFCC"/>
            <w:vAlign w:val="center"/>
          </w:tcPr>
          <w:p w14:paraId="0D91E13B" w14:textId="77777777" w:rsidR="008E4E49" w:rsidRPr="004065B1" w:rsidRDefault="008E4E49" w:rsidP="00EB5479">
            <w:r>
              <w:t>(</w:t>
            </w:r>
            <w:r w:rsidRPr="00413780">
              <w:t>S-52 Part I/S-52)*</w:t>
            </w:r>
          </w:p>
        </w:tc>
      </w:tr>
      <w:tr w:rsidR="00AE1DDC" w14:paraId="48DA5116" w14:textId="77777777" w:rsidTr="00A53E84">
        <w:trPr>
          <w:tblHeader/>
        </w:trPr>
        <w:tc>
          <w:tcPr>
            <w:tcW w:w="9526" w:type="dxa"/>
            <w:gridSpan w:val="4"/>
            <w:shd w:val="clear" w:color="auto" w:fill="CCFFCC"/>
            <w:vAlign w:val="center"/>
          </w:tcPr>
          <w:p w14:paraId="5FDD5387" w14:textId="77777777" w:rsidR="00AE1DDC" w:rsidRDefault="004065B1" w:rsidP="008E4E49">
            <w:r w:rsidRPr="000A066E">
              <w:rPr>
                <w:b/>
              </w:rPr>
              <w:t>Test description</w:t>
            </w:r>
          </w:p>
        </w:tc>
      </w:tr>
      <w:tr w:rsidR="008E4E49" w14:paraId="26D87A61" w14:textId="77777777" w:rsidTr="00A53E84">
        <w:trPr>
          <w:tblHeader/>
        </w:trPr>
        <w:tc>
          <w:tcPr>
            <w:tcW w:w="9526" w:type="dxa"/>
            <w:gridSpan w:val="4"/>
            <w:vAlign w:val="center"/>
          </w:tcPr>
          <w:p w14:paraId="7A659A2C" w14:textId="77777777" w:rsidR="008E4E49" w:rsidRPr="00EF287F" w:rsidRDefault="008E4E49" w:rsidP="00EB5479">
            <w:pPr>
              <w:rPr>
                <w:i/>
              </w:rPr>
            </w:pPr>
            <w:r w:rsidRPr="00EF287F">
              <w:rPr>
                <w:i/>
              </w:rPr>
              <w:t>A short description of what the test covers.</w:t>
            </w:r>
          </w:p>
        </w:tc>
      </w:tr>
      <w:tr w:rsidR="008E4E49" w14:paraId="59A535A1" w14:textId="77777777" w:rsidTr="00A53E84">
        <w:trPr>
          <w:tblHeader/>
        </w:trPr>
        <w:tc>
          <w:tcPr>
            <w:tcW w:w="9526" w:type="dxa"/>
            <w:gridSpan w:val="4"/>
            <w:shd w:val="clear" w:color="auto" w:fill="CCFFCC"/>
            <w:vAlign w:val="center"/>
          </w:tcPr>
          <w:p w14:paraId="59DBA065" w14:textId="77777777" w:rsidR="008E4E49" w:rsidRPr="004065B1" w:rsidRDefault="008E4E49" w:rsidP="00EB5479">
            <w:r w:rsidRPr="000A066E">
              <w:rPr>
                <w:b/>
              </w:rPr>
              <w:t>Setup</w:t>
            </w:r>
          </w:p>
        </w:tc>
      </w:tr>
      <w:tr w:rsidR="00AE1DDC" w14:paraId="5E24ED07" w14:textId="77777777" w:rsidTr="00A53E84">
        <w:trPr>
          <w:tblHeader/>
        </w:trPr>
        <w:tc>
          <w:tcPr>
            <w:tcW w:w="9526" w:type="dxa"/>
            <w:gridSpan w:val="4"/>
            <w:vAlign w:val="center"/>
          </w:tcPr>
          <w:p w14:paraId="28B4214E" w14:textId="77777777" w:rsidR="004065B1" w:rsidRDefault="004065B1" w:rsidP="002164D3">
            <w:pPr>
              <w:jc w:val="left"/>
              <w:rPr>
                <w:i/>
              </w:rPr>
            </w:pPr>
            <w:r w:rsidRPr="00EF287F">
              <w:rPr>
                <w:i/>
              </w:rPr>
              <w:t>The configuration required to perform the test including cells to be loaded, settings to be applied and any other information as required. Where appropriate this should use the form centre the display on “location” set scale to “scale value”.(within this document the scale value assumes the EUT has a screen of the minimum specified size)</w:t>
            </w:r>
          </w:p>
          <w:p w14:paraId="2138D7E8" w14:textId="77777777" w:rsidR="00B66068" w:rsidRDefault="00B66068" w:rsidP="002164D3">
            <w:pPr>
              <w:jc w:val="left"/>
              <w:rPr>
                <w:i/>
              </w:rPr>
            </w:pPr>
            <w:r w:rsidRPr="00B66068">
              <w:rPr>
                <w:i/>
              </w:rPr>
              <w:t>Note: All Independent Mariner selectors must be switched Off, setup will specify when these selectors must be turned on to conduct a test.</w:t>
            </w:r>
          </w:p>
          <w:p w14:paraId="1CBF98C1" w14:textId="77777777" w:rsidR="00B66068" w:rsidRDefault="00B66068" w:rsidP="002164D3">
            <w:pPr>
              <w:jc w:val="left"/>
              <w:rPr>
                <w:i/>
              </w:rPr>
            </w:pPr>
          </w:p>
          <w:p w14:paraId="320753C1" w14:textId="0FC43B5D" w:rsidR="00B66068" w:rsidRPr="00EF287F" w:rsidRDefault="00B66068" w:rsidP="002164D3">
            <w:pPr>
              <w:jc w:val="left"/>
              <w:rPr>
                <w:i/>
              </w:rPr>
            </w:pPr>
            <w:r>
              <w:rPr>
                <w:i/>
              </w:rPr>
              <w:t xml:space="preserve">Where the term ‘Select’ is used in the test setup it refers to the selection of a named </w:t>
            </w:r>
            <w:r w:rsidR="00F723E7" w:rsidRPr="00F723E7">
              <w:rPr>
                <w:i/>
              </w:rPr>
              <w:t>viewing group layer, selection of independent mariner selector or selection of named</w:t>
            </w:r>
            <w:r w:rsidR="00F723E7" w:rsidRPr="00F723E7" w:rsidDel="00DE09B9">
              <w:rPr>
                <w:i/>
              </w:rPr>
              <w:t xml:space="preserve"> </w:t>
            </w:r>
            <w:r w:rsidR="00F723E7">
              <w:rPr>
                <w:i/>
              </w:rPr>
              <w:t>display c</w:t>
            </w:r>
            <w:r w:rsidR="00DE09B9">
              <w:rPr>
                <w:i/>
              </w:rPr>
              <w:t>ategory</w:t>
            </w:r>
          </w:p>
        </w:tc>
      </w:tr>
      <w:tr w:rsidR="004065B1" w14:paraId="00152659" w14:textId="77777777" w:rsidTr="00A53E84">
        <w:trPr>
          <w:tblHeader/>
        </w:trPr>
        <w:tc>
          <w:tcPr>
            <w:tcW w:w="9526" w:type="dxa"/>
            <w:gridSpan w:val="4"/>
            <w:shd w:val="clear" w:color="auto" w:fill="CCFFCC"/>
            <w:vAlign w:val="center"/>
          </w:tcPr>
          <w:p w14:paraId="49A5FE2F" w14:textId="77777777" w:rsidR="004065B1" w:rsidRPr="004065B1" w:rsidRDefault="004065B1" w:rsidP="008E4E49">
            <w:r w:rsidRPr="000A066E">
              <w:rPr>
                <w:b/>
              </w:rPr>
              <w:t>Action</w:t>
            </w:r>
          </w:p>
        </w:tc>
      </w:tr>
      <w:tr w:rsidR="008E4E49" w14:paraId="56F0C545" w14:textId="77777777" w:rsidTr="00A53E84">
        <w:trPr>
          <w:tblHeader/>
        </w:trPr>
        <w:tc>
          <w:tcPr>
            <w:tcW w:w="9526" w:type="dxa"/>
            <w:gridSpan w:val="4"/>
            <w:vAlign w:val="center"/>
          </w:tcPr>
          <w:p w14:paraId="466CCC92" w14:textId="77777777" w:rsidR="008E4E49" w:rsidRPr="00EF287F" w:rsidRDefault="008E4E49" w:rsidP="004065B1">
            <w:pPr>
              <w:rPr>
                <w:i/>
              </w:rPr>
            </w:pPr>
            <w:r w:rsidRPr="00EF287F">
              <w:rPr>
                <w:i/>
              </w:rPr>
              <w:t>The action which the test executor must perform.</w:t>
            </w:r>
          </w:p>
        </w:tc>
      </w:tr>
      <w:tr w:rsidR="004065B1" w14:paraId="65D854B0" w14:textId="77777777" w:rsidTr="00A53E84">
        <w:trPr>
          <w:tblHeader/>
        </w:trPr>
        <w:tc>
          <w:tcPr>
            <w:tcW w:w="9526" w:type="dxa"/>
            <w:gridSpan w:val="4"/>
            <w:shd w:val="clear" w:color="auto" w:fill="CCFFCC"/>
            <w:vAlign w:val="center"/>
          </w:tcPr>
          <w:p w14:paraId="6DCCD370" w14:textId="77777777" w:rsidR="004065B1" w:rsidRPr="004065B1" w:rsidRDefault="004065B1" w:rsidP="008E4E49">
            <w:r w:rsidRPr="000A066E">
              <w:rPr>
                <w:b/>
              </w:rPr>
              <w:t>Results</w:t>
            </w:r>
          </w:p>
        </w:tc>
      </w:tr>
      <w:tr w:rsidR="004065B1" w14:paraId="28A39495" w14:textId="77777777" w:rsidTr="00A53E84">
        <w:trPr>
          <w:tblHeader/>
        </w:trPr>
        <w:tc>
          <w:tcPr>
            <w:tcW w:w="9526" w:type="dxa"/>
            <w:gridSpan w:val="4"/>
            <w:vAlign w:val="center"/>
          </w:tcPr>
          <w:p w14:paraId="3735DE72" w14:textId="77777777" w:rsidR="004065B1" w:rsidRPr="00514509" w:rsidRDefault="008E4E49" w:rsidP="008E4E49">
            <w:pPr>
              <w:jc w:val="left"/>
              <w:rPr>
                <w:rFonts w:cs="Arial"/>
              </w:rPr>
            </w:pPr>
            <w:r w:rsidRPr="00EF287F">
              <w:rPr>
                <w:rFonts w:cs="Arial"/>
                <w:i/>
                <w:iCs/>
                <w:position w:val="-1"/>
                <w:lang w:val="en-US"/>
              </w:rPr>
              <w:t>The r</w:t>
            </w:r>
            <w:r w:rsidRPr="00EF287F">
              <w:rPr>
                <w:rFonts w:cs="Arial"/>
                <w:i/>
                <w:iCs/>
                <w:spacing w:val="-1"/>
                <w:position w:val="-1"/>
                <w:lang w:val="en-US"/>
              </w:rPr>
              <w:t>e</w:t>
            </w:r>
            <w:r w:rsidRPr="00EF287F">
              <w:rPr>
                <w:rFonts w:cs="Arial"/>
                <w:i/>
                <w:iCs/>
                <w:position w:val="-1"/>
                <w:lang w:val="en-US"/>
              </w:rPr>
              <w:t>s</w:t>
            </w:r>
            <w:r w:rsidRPr="00EF287F">
              <w:rPr>
                <w:rFonts w:cs="Arial"/>
                <w:i/>
                <w:iCs/>
                <w:spacing w:val="-1"/>
                <w:position w:val="-1"/>
                <w:lang w:val="en-US"/>
              </w:rPr>
              <w:t>u</w:t>
            </w:r>
            <w:r w:rsidRPr="00EF287F">
              <w:rPr>
                <w:rFonts w:cs="Arial"/>
                <w:i/>
                <w:iCs/>
                <w:position w:val="-1"/>
                <w:lang w:val="en-US"/>
              </w:rPr>
              <w:t>lt which</w:t>
            </w:r>
            <w:r w:rsidRPr="00EF287F">
              <w:rPr>
                <w:rFonts w:cs="Arial"/>
                <w:i/>
                <w:iCs/>
                <w:spacing w:val="-1"/>
                <w:position w:val="-1"/>
                <w:lang w:val="en-US"/>
              </w:rPr>
              <w:t xml:space="preserve"> </w:t>
            </w:r>
            <w:r w:rsidRPr="00EF287F">
              <w:rPr>
                <w:rFonts w:cs="Arial"/>
                <w:i/>
                <w:iCs/>
                <w:position w:val="-1"/>
                <w:lang w:val="en-US"/>
              </w:rPr>
              <w:t>t</w:t>
            </w:r>
            <w:r w:rsidRPr="00EF287F">
              <w:rPr>
                <w:rFonts w:cs="Arial"/>
                <w:i/>
                <w:iCs/>
                <w:spacing w:val="1"/>
                <w:position w:val="-1"/>
                <w:lang w:val="en-US"/>
              </w:rPr>
              <w:t>h</w:t>
            </w:r>
            <w:r w:rsidRPr="00EF287F">
              <w:rPr>
                <w:rFonts w:cs="Arial"/>
                <w:i/>
                <w:iCs/>
                <w:position w:val="-1"/>
                <w:lang w:val="en-US"/>
              </w:rPr>
              <w:t>e</w:t>
            </w:r>
            <w:r w:rsidRPr="00EF287F">
              <w:rPr>
                <w:rFonts w:cs="Arial"/>
                <w:i/>
                <w:iCs/>
                <w:spacing w:val="-1"/>
                <w:position w:val="-1"/>
                <w:lang w:val="en-US"/>
              </w:rPr>
              <w:t xml:space="preserve"> te</w:t>
            </w:r>
            <w:r w:rsidRPr="00EF287F">
              <w:rPr>
                <w:rFonts w:cs="Arial"/>
                <w:i/>
                <w:iCs/>
                <w:position w:val="-1"/>
                <w:lang w:val="en-US"/>
              </w:rPr>
              <w:t>st execut</w:t>
            </w:r>
            <w:r w:rsidRPr="00EF287F">
              <w:rPr>
                <w:rFonts w:cs="Arial"/>
                <w:i/>
                <w:iCs/>
                <w:spacing w:val="-1"/>
                <w:position w:val="-1"/>
                <w:lang w:val="en-US"/>
              </w:rPr>
              <w:t>o</w:t>
            </w:r>
            <w:r w:rsidRPr="00EF287F">
              <w:rPr>
                <w:rFonts w:cs="Arial"/>
                <w:i/>
                <w:iCs/>
                <w:position w:val="-1"/>
                <w:lang w:val="en-US"/>
              </w:rPr>
              <w:t xml:space="preserve">r </w:t>
            </w:r>
            <w:r w:rsidRPr="00EF287F">
              <w:rPr>
                <w:rFonts w:cs="Arial"/>
                <w:i/>
                <w:iCs/>
                <w:spacing w:val="-1"/>
                <w:position w:val="-1"/>
                <w:lang w:val="en-US"/>
              </w:rPr>
              <w:t>m</w:t>
            </w:r>
            <w:r w:rsidRPr="00EF287F">
              <w:rPr>
                <w:rFonts w:cs="Arial"/>
                <w:i/>
                <w:iCs/>
                <w:position w:val="-1"/>
                <w:lang w:val="en-US"/>
              </w:rPr>
              <w:t>ust obs</w:t>
            </w:r>
            <w:r w:rsidRPr="00EF287F">
              <w:rPr>
                <w:rFonts w:cs="Arial"/>
                <w:i/>
                <w:iCs/>
                <w:spacing w:val="-1"/>
                <w:position w:val="-1"/>
                <w:lang w:val="en-US"/>
              </w:rPr>
              <w:t>e</w:t>
            </w:r>
            <w:r w:rsidRPr="00EF287F">
              <w:rPr>
                <w:rFonts w:cs="Arial"/>
                <w:i/>
                <w:iCs/>
                <w:position w:val="-1"/>
                <w:lang w:val="en-US"/>
              </w:rPr>
              <w:t xml:space="preserve">rve </w:t>
            </w:r>
            <w:r w:rsidRPr="00EF287F">
              <w:rPr>
                <w:rFonts w:cs="Arial"/>
                <w:i/>
                <w:iCs/>
                <w:spacing w:val="1"/>
                <w:position w:val="-1"/>
                <w:lang w:val="en-US"/>
              </w:rPr>
              <w:t>t</w:t>
            </w:r>
            <w:r w:rsidRPr="00EF287F">
              <w:rPr>
                <w:rFonts w:cs="Arial"/>
                <w:i/>
                <w:iCs/>
                <w:position w:val="-1"/>
                <w:lang w:val="en-US"/>
              </w:rPr>
              <w:t>o c</w:t>
            </w:r>
            <w:r w:rsidRPr="00EF287F">
              <w:rPr>
                <w:rFonts w:cs="Arial"/>
                <w:i/>
                <w:iCs/>
                <w:spacing w:val="-2"/>
                <w:position w:val="-1"/>
                <w:lang w:val="en-US"/>
              </w:rPr>
              <w:t>o</w:t>
            </w:r>
            <w:r w:rsidRPr="00EF287F">
              <w:rPr>
                <w:rFonts w:cs="Arial"/>
                <w:i/>
                <w:iCs/>
                <w:position w:val="-1"/>
                <w:lang w:val="en-US"/>
              </w:rPr>
              <w:t>m</w:t>
            </w:r>
            <w:r w:rsidRPr="00EF287F">
              <w:rPr>
                <w:rFonts w:cs="Arial"/>
                <w:i/>
                <w:iCs/>
                <w:spacing w:val="-1"/>
                <w:position w:val="-1"/>
                <w:lang w:val="en-US"/>
              </w:rPr>
              <w:t>p</w:t>
            </w:r>
            <w:r w:rsidRPr="00EF287F">
              <w:rPr>
                <w:rFonts w:cs="Arial"/>
                <w:i/>
                <w:iCs/>
                <w:position w:val="-1"/>
                <w:lang w:val="en-US"/>
              </w:rPr>
              <w:t>lete t</w:t>
            </w:r>
            <w:r w:rsidRPr="00EF287F">
              <w:rPr>
                <w:rFonts w:cs="Arial"/>
                <w:i/>
                <w:iCs/>
                <w:spacing w:val="1"/>
                <w:position w:val="-1"/>
                <w:lang w:val="en-US"/>
              </w:rPr>
              <w:t>h</w:t>
            </w:r>
            <w:r w:rsidRPr="00EF287F">
              <w:rPr>
                <w:rFonts w:cs="Arial"/>
                <w:i/>
                <w:iCs/>
                <w:position w:val="-1"/>
                <w:lang w:val="en-US"/>
              </w:rPr>
              <w:t>e</w:t>
            </w:r>
            <w:r w:rsidRPr="00EF287F">
              <w:rPr>
                <w:rFonts w:cs="Arial"/>
                <w:i/>
                <w:iCs/>
                <w:spacing w:val="-1"/>
                <w:position w:val="-1"/>
                <w:lang w:val="en-US"/>
              </w:rPr>
              <w:t xml:space="preserve"> </w:t>
            </w:r>
            <w:r w:rsidRPr="00EF287F">
              <w:rPr>
                <w:rFonts w:cs="Arial"/>
                <w:i/>
                <w:iCs/>
                <w:position w:val="-1"/>
                <w:lang w:val="en-US"/>
              </w:rPr>
              <w:t>tes</w:t>
            </w:r>
            <w:r w:rsidRPr="00EF287F">
              <w:rPr>
                <w:rFonts w:cs="Arial"/>
                <w:i/>
                <w:iCs/>
                <w:spacing w:val="-1"/>
                <w:position w:val="-1"/>
                <w:lang w:val="en-US"/>
              </w:rPr>
              <w:t>t</w:t>
            </w:r>
            <w:r w:rsidRPr="00EF287F">
              <w:rPr>
                <w:rFonts w:cs="Arial"/>
                <w:i/>
                <w:iCs/>
                <w:position w:val="-1"/>
                <w:lang w:val="en-US"/>
              </w:rPr>
              <w:t>.</w:t>
            </w:r>
          </w:p>
        </w:tc>
      </w:tr>
    </w:tbl>
    <w:p w14:paraId="2687D173" w14:textId="77777777" w:rsidR="00A757D8" w:rsidRDefault="00413780" w:rsidP="00EB5479">
      <w:r w:rsidRPr="00413780">
        <w:t>*</w:t>
      </w:r>
      <w:r>
        <w:t xml:space="preserve"> </w:t>
      </w:r>
      <w:r w:rsidRPr="00413780">
        <w:t xml:space="preserve">References to S-52 </w:t>
      </w:r>
      <w:r>
        <w:t>without brackets are to Annex A - Part I; r</w:t>
      </w:r>
      <w:r w:rsidRPr="00413780">
        <w:t>eferences in square brackets refer to the main S-52 document itself.</w:t>
      </w:r>
    </w:p>
    <w:p w14:paraId="437B00E5" w14:textId="77777777" w:rsidR="006E138F" w:rsidRPr="00C33EE6" w:rsidRDefault="006E138F" w:rsidP="00EB5479"/>
    <w:p w14:paraId="60DE1C0B" w14:textId="77777777" w:rsidR="00A757D8" w:rsidRDefault="00413780" w:rsidP="00E30B8F">
      <w:pPr>
        <w:pStyle w:val="Heading2"/>
      </w:pPr>
      <w:bookmarkStart w:id="187" w:name="_Toc120212595"/>
      <w:r w:rsidRPr="00413780">
        <w:t>Organization and Coverage of the TDS</w:t>
      </w:r>
      <w:bookmarkEnd w:id="187"/>
    </w:p>
    <w:p w14:paraId="43E6BD71" w14:textId="4BBBD8D5" w:rsidR="00413780" w:rsidRDefault="00413780" w:rsidP="00413780">
      <w:r w:rsidRPr="00413780">
        <w:t>The TDS contains a folder/directory for each section of the TIM which requires test data. Depending on the test requirement, the folder may also contain an ENC_ROOT directory containing the files o</w:t>
      </w:r>
      <w:r w:rsidR="00C36B0F">
        <w:t>f the exchange set (CATALOG.031</w:t>
      </w:r>
      <w:r w:rsidRPr="00413780">
        <w:t xml:space="preserve">.000, plus any updates or other optional/related files, e.g. .TIF, .TXT necessary). Each ENC_ROOT directory also contains a README.TXT file, which may have additional information regarding the content or usage of the files. The TDS data for encrypted data, located in section 2.5, contains multiple exchange sets, each with their own ENC_ROOT directory and full test scripts describing how to use the data. The location (or path) of ENC exchange set and/or ENC cell will be indicated using italic notation, e.g. </w:t>
      </w:r>
      <w:r w:rsidRPr="00C36B0F">
        <w:rPr>
          <w:i/>
        </w:rPr>
        <w:t>2.1.1 Power Up\ENC_ROOT\GB4X000.000</w:t>
      </w:r>
      <w:r w:rsidRPr="00413780">
        <w:t>. The manual frequently refers to test data “location” using a drive prefix of “D:” – this is because usually the test data is loaded from a hard media drive on the ECDIS but this may vary between systems and according to how the data is being imported onto the ECDIS. To conform to the directory structure as defined in S-57 Appendix B.1 Section 5.4.3, the ENC_ROOT directory should be located in the media’s root directory. This should be viewed as a requirement. However, in practical terms, many systems can “browse” and load files from almost any location and removable media. Consult with the equipment manufacturer for further information.</w:t>
      </w:r>
    </w:p>
    <w:p w14:paraId="05FE8407" w14:textId="77777777" w:rsidR="00413780" w:rsidRDefault="00413780" w:rsidP="00413780"/>
    <w:p w14:paraId="101BAA35" w14:textId="77777777" w:rsidR="00413780" w:rsidRDefault="0018522C" w:rsidP="00F61BF0">
      <w:pPr>
        <w:jc w:val="center"/>
      </w:pPr>
      <w:r>
        <w:rPr>
          <w:noProof/>
          <w:lang w:val="en-US" w:eastAsia="ko-KR"/>
        </w:rPr>
        <w:lastRenderedPageBreak/>
        <w:drawing>
          <wp:inline distT="0" distB="0" distL="0" distR="0" wp14:anchorId="1C56D17A" wp14:editId="49AEEC8B">
            <wp:extent cx="4048125" cy="305752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048125" cy="3057525"/>
                    </a:xfrm>
                    <a:prstGeom prst="rect">
                      <a:avLst/>
                    </a:prstGeom>
                    <a:noFill/>
                    <a:ln>
                      <a:noFill/>
                    </a:ln>
                  </pic:spPr>
                </pic:pic>
              </a:graphicData>
            </a:graphic>
          </wp:inline>
        </w:drawing>
      </w:r>
    </w:p>
    <w:p w14:paraId="105D666F" w14:textId="77777777" w:rsidR="00F61BF0" w:rsidRDefault="0018522C" w:rsidP="00F61BF0">
      <w:pPr>
        <w:jc w:val="center"/>
      </w:pPr>
      <w:r>
        <w:rPr>
          <w:noProof/>
          <w:lang w:val="en-US" w:eastAsia="ko-KR"/>
        </w:rPr>
        <w:drawing>
          <wp:inline distT="0" distB="0" distL="0" distR="0" wp14:anchorId="56B56550" wp14:editId="07FC9F95">
            <wp:extent cx="5724525" cy="456247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24525" cy="4562475"/>
                    </a:xfrm>
                    <a:prstGeom prst="rect">
                      <a:avLst/>
                    </a:prstGeom>
                    <a:noFill/>
                    <a:ln>
                      <a:noFill/>
                    </a:ln>
                  </pic:spPr>
                </pic:pic>
              </a:graphicData>
            </a:graphic>
          </wp:inline>
        </w:drawing>
      </w:r>
    </w:p>
    <w:p w14:paraId="6A2F661F" w14:textId="77777777" w:rsidR="00F61BF0" w:rsidRDefault="00F61BF0" w:rsidP="00F61BF0">
      <w:pPr>
        <w:jc w:val="center"/>
      </w:pPr>
    </w:p>
    <w:p w14:paraId="376D9D23" w14:textId="77777777" w:rsidR="00212F85" w:rsidRDefault="0018522C" w:rsidP="00F61BF0">
      <w:pPr>
        <w:jc w:val="center"/>
      </w:pPr>
      <w:r>
        <w:rPr>
          <w:noProof/>
          <w:lang w:val="en-US" w:eastAsia="ko-KR"/>
        </w:rPr>
        <w:lastRenderedPageBreak/>
        <w:drawing>
          <wp:inline distT="0" distB="0" distL="0" distR="0" wp14:anchorId="0182D1BA" wp14:editId="12B481B3">
            <wp:extent cx="5724525" cy="250507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24525" cy="2505075"/>
                    </a:xfrm>
                    <a:prstGeom prst="rect">
                      <a:avLst/>
                    </a:prstGeom>
                    <a:noFill/>
                    <a:ln>
                      <a:noFill/>
                    </a:ln>
                  </pic:spPr>
                </pic:pic>
              </a:graphicData>
            </a:graphic>
          </wp:inline>
        </w:drawing>
      </w:r>
    </w:p>
    <w:p w14:paraId="03321472" w14:textId="77777777" w:rsidR="00212F85" w:rsidRDefault="00212F85" w:rsidP="00F61BF0">
      <w:pPr>
        <w:jc w:val="center"/>
      </w:pPr>
    </w:p>
    <w:p w14:paraId="33470CE4" w14:textId="77777777" w:rsidR="00413780" w:rsidRPr="00ED668D" w:rsidRDefault="00F61BF0" w:rsidP="00F61BF0">
      <w:pPr>
        <w:jc w:val="center"/>
        <w:rPr>
          <w:sz w:val="18"/>
          <w:szCs w:val="18"/>
        </w:rPr>
      </w:pPr>
      <w:r w:rsidRPr="00ED668D">
        <w:rPr>
          <w:sz w:val="18"/>
          <w:szCs w:val="18"/>
        </w:rPr>
        <w:t>Figure 2 – ENC TDS Cell Coverage</w:t>
      </w:r>
    </w:p>
    <w:p w14:paraId="47C65881" w14:textId="77777777" w:rsidR="006E138F" w:rsidRPr="00F61BF0" w:rsidRDefault="006E138F" w:rsidP="00F61BF0">
      <w:pPr>
        <w:jc w:val="center"/>
        <w:rPr>
          <w:i/>
          <w:sz w:val="18"/>
          <w:szCs w:val="18"/>
        </w:rPr>
      </w:pPr>
    </w:p>
    <w:p w14:paraId="1F3E16E5" w14:textId="77777777" w:rsidR="00F61BF0" w:rsidRDefault="00F61BF0" w:rsidP="00E30B8F">
      <w:pPr>
        <w:pStyle w:val="Heading2"/>
      </w:pPr>
      <w:bookmarkStart w:id="188" w:name="_Toc120212596"/>
      <w:r w:rsidRPr="00F61BF0">
        <w:t>Required Test Items and Use of the TDS</w:t>
      </w:r>
      <w:bookmarkEnd w:id="188"/>
    </w:p>
    <w:p w14:paraId="2C01145A" w14:textId="77777777" w:rsidR="00F61BF0" w:rsidRDefault="00F61BF0" w:rsidP="00F61BF0">
      <w:r>
        <w:t>This section lists the items required for the execution of Tests specified in this document and how the TDS should be used. The following items are required:</w:t>
      </w:r>
    </w:p>
    <w:p w14:paraId="40768D46" w14:textId="77777777" w:rsidR="00F61BF0" w:rsidRDefault="00F61BF0" w:rsidP="00F61BF0"/>
    <w:p w14:paraId="1F168256" w14:textId="0C4D95D0" w:rsidR="00F61BF0" w:rsidRPr="00F61BF0" w:rsidRDefault="00F61BF0" w:rsidP="003866E1">
      <w:pPr>
        <w:numPr>
          <w:ilvl w:val="0"/>
          <w:numId w:val="2"/>
        </w:numPr>
        <w:rPr>
          <w:i/>
        </w:rPr>
      </w:pPr>
      <w:r w:rsidRPr="00F61BF0">
        <w:rPr>
          <w:i/>
        </w:rPr>
        <w:t xml:space="preserve">IHO ECDIS Presentation Library contained in S-52, </w:t>
      </w:r>
      <w:r w:rsidR="004F74A4">
        <w:rPr>
          <w:i/>
        </w:rPr>
        <w:t>Annex A</w:t>
      </w:r>
      <w:r w:rsidRPr="00F61BF0">
        <w:rPr>
          <w:i/>
        </w:rPr>
        <w:t xml:space="preserve"> including an ECDIS </w:t>
      </w:r>
      <w:r w:rsidR="004F74A4">
        <w:rPr>
          <w:i/>
        </w:rPr>
        <w:t>C</w:t>
      </w:r>
      <w:r w:rsidRPr="00F61BF0">
        <w:rPr>
          <w:i/>
        </w:rPr>
        <w:t>hart 1 and colour differentiation diagrams. If the manufacturer provides his own presentation library, Chart 1 has to be adapted accordingly.</w:t>
      </w:r>
    </w:p>
    <w:p w14:paraId="3D92D0CB" w14:textId="77777777" w:rsidR="00F61BF0" w:rsidRPr="00F61BF0" w:rsidRDefault="00F61BF0" w:rsidP="00F61BF0">
      <w:pPr>
        <w:rPr>
          <w:i/>
        </w:rPr>
      </w:pPr>
    </w:p>
    <w:p w14:paraId="4460D463" w14:textId="77777777" w:rsidR="00F61BF0" w:rsidRPr="00F61BF0" w:rsidRDefault="00F61BF0" w:rsidP="003866E1">
      <w:pPr>
        <w:numPr>
          <w:ilvl w:val="0"/>
          <w:numId w:val="2"/>
        </w:numPr>
        <w:rPr>
          <w:i/>
        </w:rPr>
      </w:pPr>
      <w:r w:rsidRPr="00F61BF0">
        <w:rPr>
          <w:i/>
        </w:rPr>
        <w:t>IHO S-64 test data sets for ECDIS which includes ENC data, both encrypted and unencrypted, and its updates, together with the associated instruction manual.</w:t>
      </w:r>
    </w:p>
    <w:p w14:paraId="51C0AF3C" w14:textId="77777777" w:rsidR="00F61BF0" w:rsidRPr="00F61BF0" w:rsidRDefault="00F61BF0" w:rsidP="00F61BF0">
      <w:pPr>
        <w:rPr>
          <w:i/>
        </w:rPr>
      </w:pPr>
    </w:p>
    <w:p w14:paraId="680F5F65" w14:textId="77777777" w:rsidR="00F61BF0" w:rsidRPr="00F61BF0" w:rsidRDefault="00F61BF0" w:rsidP="003866E1">
      <w:pPr>
        <w:numPr>
          <w:ilvl w:val="0"/>
          <w:numId w:val="2"/>
        </w:numPr>
        <w:rPr>
          <w:i/>
        </w:rPr>
      </w:pPr>
      <w:r w:rsidRPr="00F61BF0">
        <w:rPr>
          <w:i/>
        </w:rPr>
        <w:t>SENC test data sets, if supported from each SENC distributor.</w:t>
      </w:r>
    </w:p>
    <w:p w14:paraId="30CB9449" w14:textId="77777777" w:rsidR="00F61BF0" w:rsidRDefault="00F61BF0" w:rsidP="00F61BF0"/>
    <w:p w14:paraId="0D049242" w14:textId="6BF5E5DB" w:rsidR="00F61BF0" w:rsidRDefault="00F61BF0" w:rsidP="00F61BF0">
      <w:r>
        <w:t>The first item in the list, the IHO ECDIS Presentation Library (S-52, A</w:t>
      </w:r>
      <w:r w:rsidR="004F74A4">
        <w:t>nnex A</w:t>
      </w:r>
      <w:r>
        <w:t>)</w:t>
      </w:r>
      <w:r w:rsidR="00E960A0">
        <w:t xml:space="preserve"> </w:t>
      </w:r>
      <w:r>
        <w:t>including an ECDIS Chart 1 and colour differentiation diagrams must be acquired and installed on the equipment under test (EUT) by the manufacturer, prior to the beginning of the tests.</w:t>
      </w:r>
    </w:p>
    <w:p w14:paraId="036BAA5F" w14:textId="77777777" w:rsidR="00F61BF0" w:rsidRDefault="00F61BF0" w:rsidP="00F61BF0"/>
    <w:p w14:paraId="5473C16C" w14:textId="6B928D65" w:rsidR="00F61BF0" w:rsidRDefault="00F61BF0" w:rsidP="00F61BF0">
      <w:r>
        <w:t xml:space="preserve">The second item, the IHO TDS, is provided as part of S-64, including the encrypted data and its test scripts. This document is to be considered the “Instruction Manual”. The IHO TDS may be upgraded from time to time to correct residual anomalies and ensure that the results of the tests conform to the description in this Manual. It is important to ensure that the tests are conducted with the latest version posted on the IHO web site at </w:t>
      </w:r>
      <w:hyperlink r:id="rId23" w:history="1">
        <w:r w:rsidR="00E30334" w:rsidRPr="0036258B">
          <w:rPr>
            <w:rStyle w:val="Hyperlink"/>
          </w:rPr>
          <w:t>http://www.iho.int</w:t>
        </w:r>
      </w:hyperlink>
      <w:r w:rsidR="00E30334">
        <w:t xml:space="preserve"> &gt; </w:t>
      </w:r>
      <w:r w:rsidR="00E960A0" w:rsidRPr="00E960A0">
        <w:t>(ENCs &amp; ECDIS)</w:t>
      </w:r>
      <w:r w:rsidR="00E30334">
        <w:t>.</w:t>
      </w:r>
      <w:r>
        <w:t xml:space="preserve">  </w:t>
      </w:r>
      <w:r w:rsidRPr="00D244D9">
        <w:t>The version number (3.0</w:t>
      </w:r>
      <w:r w:rsidR="00395921">
        <w:t>(</w:t>
      </w:r>
      <w:r w:rsidRPr="00D244D9">
        <w:t>.</w:t>
      </w:r>
      <w:r w:rsidR="00395921">
        <w:t>3)</w:t>
      </w:r>
      <w:r w:rsidRPr="00D244D9">
        <w:t>) will remain the same as long as the corrections do not impact this document</w:t>
      </w:r>
      <w:r w:rsidRPr="00E960A0">
        <w:t>.</w:t>
      </w:r>
    </w:p>
    <w:p w14:paraId="77D02DF0" w14:textId="77777777" w:rsidR="00F61BF0" w:rsidRDefault="00F61BF0" w:rsidP="00F61BF0"/>
    <w:p w14:paraId="087F4B00" w14:textId="77777777" w:rsidR="00F61BF0" w:rsidRDefault="00F61BF0" w:rsidP="00F61BF0">
      <w:r>
        <w:t>The third item on the list, SENC test data set, if supported, must be provided by the manufacturer.</w:t>
      </w:r>
    </w:p>
    <w:p w14:paraId="166CE764" w14:textId="77777777" w:rsidR="00F61BF0" w:rsidRPr="00413780" w:rsidRDefault="00F61BF0" w:rsidP="00413780"/>
    <w:p w14:paraId="38BFE00A" w14:textId="77777777" w:rsidR="00DC3259" w:rsidRDefault="00DC3259">
      <w:pPr>
        <w:widowControl/>
        <w:spacing w:line="240" w:lineRule="auto"/>
        <w:jc w:val="left"/>
        <w:rPr>
          <w:b/>
        </w:rPr>
      </w:pPr>
      <w:r>
        <w:br w:type="page"/>
      </w:r>
    </w:p>
    <w:p w14:paraId="663B3115" w14:textId="7BBDBB1A" w:rsidR="006B6747" w:rsidRDefault="006B6747" w:rsidP="006B6747">
      <w:pPr>
        <w:pStyle w:val="Heading2"/>
      </w:pPr>
      <w:bookmarkStart w:id="189" w:name="_Toc120212597"/>
      <w:r>
        <w:lastRenderedPageBreak/>
        <w:t>Notes on ECDIS screen samples</w:t>
      </w:r>
      <w:bookmarkEnd w:id="189"/>
    </w:p>
    <w:p w14:paraId="140E4F46" w14:textId="77777777" w:rsidR="006B6747" w:rsidRPr="0032474D" w:rsidRDefault="006B6747">
      <w:pPr>
        <w:pPrChange w:id="190" w:author="Thomas Mellor" w:date="2022-11-24T20:00:00Z">
          <w:pPr>
            <w:pStyle w:val="Heading1"/>
            <w:numPr>
              <w:numId w:val="0"/>
            </w:numPr>
            <w:tabs>
              <w:tab w:val="clear" w:pos="432"/>
            </w:tabs>
            <w:ind w:left="431" w:hanging="431"/>
            <w:jc w:val="left"/>
          </w:pPr>
        </w:pPrChange>
      </w:pPr>
      <w:r w:rsidRPr="0032474D">
        <w:t>The following notes may be applicable to the ECDIS screen samples within this document:</w:t>
      </w:r>
    </w:p>
    <w:p w14:paraId="121FDE30" w14:textId="77777777" w:rsidR="0032474D" w:rsidRDefault="0032474D" w:rsidP="0032474D">
      <w:pPr>
        <w:rPr>
          <w:ins w:id="191" w:author="Thomas Mellor" w:date="2022-11-24T20:00:00Z"/>
        </w:rPr>
      </w:pPr>
    </w:p>
    <w:p w14:paraId="45276581" w14:textId="1D16E36F" w:rsidR="00DC3259" w:rsidRPr="00086856" w:rsidRDefault="00DC3259">
      <w:pPr>
        <w:rPr>
          <w:bCs/>
        </w:rPr>
        <w:pPrChange w:id="192" w:author="Thomas Mellor" w:date="2022-11-24T20:00:00Z">
          <w:pPr>
            <w:pStyle w:val="Title"/>
          </w:pPr>
        </w:pPrChange>
      </w:pPr>
      <w:r w:rsidRPr="0032474D">
        <w:rPr>
          <w:b/>
          <w:bCs/>
          <w:rPrChange w:id="193" w:author="Thomas Mellor" w:date="2022-11-24T20:00:00Z">
            <w:rPr>
              <w:b w:val="0"/>
            </w:rPr>
          </w:rPrChange>
        </w:rPr>
        <w:t>Light Descriptions</w:t>
      </w:r>
    </w:p>
    <w:p w14:paraId="3D68F3D2" w14:textId="5EC1964E" w:rsidR="006B6747" w:rsidRPr="0032474D" w:rsidRDefault="006B6747">
      <w:pPr>
        <w:pPrChange w:id="194" w:author="Thomas Mellor" w:date="2022-11-24T20:00:00Z">
          <w:pPr>
            <w:pStyle w:val="Heading1"/>
            <w:numPr>
              <w:numId w:val="0"/>
            </w:numPr>
            <w:tabs>
              <w:tab w:val="clear" w:pos="432"/>
            </w:tabs>
            <w:ind w:left="720" w:firstLine="0"/>
          </w:pPr>
        </w:pPrChange>
      </w:pPr>
      <w:r w:rsidRPr="0032474D">
        <w:t>Between the light characteristics abbreviation and the colour attribute it is acceptable for the ECDIS to display the light description text with or without a space. There must be a space between the</w:t>
      </w:r>
      <w:r w:rsidR="00DC3259" w:rsidRPr="0032474D">
        <w:t xml:space="preserve"> light colour and signal period, f</w:t>
      </w:r>
      <w:r w:rsidRPr="0032474D">
        <w:t>or example:</w:t>
      </w:r>
    </w:p>
    <w:p w14:paraId="70AF5367" w14:textId="77777777" w:rsidR="006B6747" w:rsidRPr="00086856" w:rsidRDefault="006B6747">
      <w:pPr>
        <w:pPrChange w:id="195" w:author="Thomas Mellor" w:date="2022-11-24T20:00:00Z">
          <w:pPr>
            <w:pStyle w:val="Title"/>
            <w:ind w:firstLine="709"/>
          </w:pPr>
        </w:pPrChange>
      </w:pPr>
      <w:r w:rsidRPr="0032474D">
        <w:t xml:space="preserve">Fl W 30s7m10M or FlW 30s7m10M </w:t>
      </w:r>
      <w:r w:rsidRPr="00086856">
        <w:t>are both acceptable options</w:t>
      </w:r>
    </w:p>
    <w:p w14:paraId="4260DEBF" w14:textId="54056EB5" w:rsidR="00350439" w:rsidRPr="0032474D" w:rsidRDefault="006B6747">
      <w:pPr>
        <w:pPrChange w:id="196" w:author="Thomas Mellor" w:date="2022-11-24T20:00:00Z">
          <w:pPr>
            <w:ind w:left="709"/>
            <w:jc w:val="left"/>
          </w:pPr>
        </w:pPrChange>
      </w:pPr>
      <w:r w:rsidRPr="0032474D">
        <w:t xml:space="preserve">Further details are </w:t>
      </w:r>
      <w:r w:rsidR="00DC3259" w:rsidRPr="0032474D">
        <w:t>given</w:t>
      </w:r>
      <w:r w:rsidRPr="0032474D">
        <w:t xml:space="preserve"> in S-52 Presentation Library </w:t>
      </w:r>
      <w:r w:rsidR="00350439" w:rsidRPr="0032474D">
        <w:t xml:space="preserve">edition 4.0.2 </w:t>
      </w:r>
      <w:r w:rsidRPr="0032474D">
        <w:t>Part 1 10.6.3 Light Description Text Strings</w:t>
      </w:r>
    </w:p>
    <w:p w14:paraId="1E9E7909" w14:textId="77777777" w:rsidR="00350439" w:rsidRPr="0032474D" w:rsidRDefault="00350439">
      <w:pPr>
        <w:pPrChange w:id="197" w:author="Thomas Mellor" w:date="2022-11-24T20:00:00Z">
          <w:pPr>
            <w:ind w:left="709"/>
            <w:jc w:val="left"/>
          </w:pPr>
        </w:pPrChange>
      </w:pPr>
    </w:p>
    <w:p w14:paraId="2621C9E3" w14:textId="44EB87F4" w:rsidR="00350439" w:rsidRPr="0032474D" w:rsidRDefault="00350439" w:rsidP="0032474D">
      <w:pPr>
        <w:rPr>
          <w:b/>
          <w:bCs/>
          <w:rPrChange w:id="198" w:author="Thomas Mellor" w:date="2022-11-24T20:00:00Z">
            <w:rPr/>
          </w:rPrChange>
        </w:rPr>
      </w:pPr>
      <w:r w:rsidRPr="0032474D">
        <w:rPr>
          <w:b/>
          <w:bCs/>
          <w:rPrChange w:id="199" w:author="Thomas Mellor" w:date="2022-11-24T20:00:00Z">
            <w:rPr/>
          </w:rPrChange>
        </w:rPr>
        <w:t>Light Descriptions for Sectored Lights</w:t>
      </w:r>
    </w:p>
    <w:p w14:paraId="194E13C4" w14:textId="454E29D1" w:rsidR="00350439" w:rsidRPr="0032474D" w:rsidRDefault="00350439" w:rsidP="0032474D">
      <w:r w:rsidRPr="0032474D">
        <w:t xml:space="preserve">The light description text string is normally not used for sector lights because it would cause clutter however OEMs are not prevented from doing so. Where OEMs have displayed the text strings in their ECDIS they must provide a method to select/deselect them from the ECDIS display. Further details are available in S-52 Presentation Library edition 4.0.2 Part 1 LIGHTS06 conditional symbology procedure. </w:t>
      </w:r>
    </w:p>
    <w:p w14:paraId="4FB3CC91" w14:textId="77777777" w:rsidR="00350439" w:rsidRPr="0032474D" w:rsidRDefault="00350439" w:rsidP="0032474D"/>
    <w:p w14:paraId="3FBBBF93" w14:textId="6B9B8823" w:rsidR="00350439" w:rsidRPr="0032474D" w:rsidRDefault="00350439" w:rsidP="0032474D">
      <w:pPr>
        <w:rPr>
          <w:b/>
          <w:bCs/>
          <w:rPrChange w:id="200" w:author="Thomas Mellor" w:date="2022-11-24T20:01:00Z">
            <w:rPr/>
          </w:rPrChange>
        </w:rPr>
      </w:pPr>
      <w:r w:rsidRPr="0032474D">
        <w:rPr>
          <w:b/>
          <w:bCs/>
          <w:rPrChange w:id="201" w:author="Thomas Mellor" w:date="2022-11-24T20:01:00Z">
            <w:rPr/>
          </w:rPrChange>
        </w:rPr>
        <w:t>Centred Symbols</w:t>
      </w:r>
    </w:p>
    <w:p w14:paraId="20B14FA2" w14:textId="6F74F955" w:rsidR="00350439" w:rsidRPr="0032474D" w:rsidRDefault="006356F2" w:rsidP="0032474D">
      <w:r w:rsidRPr="0032474D">
        <w:t>There is no algorithm specified by S-52</w:t>
      </w:r>
      <w:r w:rsidR="00DC3259" w:rsidRPr="0032474D">
        <w:t xml:space="preserve"> for OEMs</w:t>
      </w:r>
      <w:r w:rsidRPr="0032474D">
        <w:t xml:space="preserve"> to calculate the centre of an area. Therefore depending on the ECDIS there maybe instances where the centred symbol is not visible. If the centred symbol is not visible in the ECDIS display the zoom level should be increased </w:t>
      </w:r>
      <w:r w:rsidR="00A81B0B" w:rsidRPr="0032474D">
        <w:t>until</w:t>
      </w:r>
      <w:r w:rsidRPr="0032474D">
        <w:t xml:space="preserve"> the symbol becomes visible. </w:t>
      </w:r>
    </w:p>
    <w:p w14:paraId="7A75C6EE" w14:textId="77777777" w:rsidR="00350439" w:rsidRDefault="00350439" w:rsidP="00350439">
      <w:pPr>
        <w:pStyle w:val="ListParagraph"/>
      </w:pPr>
    </w:p>
    <w:p w14:paraId="62A6FF14" w14:textId="77777777" w:rsidR="00350439" w:rsidRDefault="00350439" w:rsidP="00350439">
      <w:pPr>
        <w:pStyle w:val="ListParagraph"/>
      </w:pPr>
    </w:p>
    <w:p w14:paraId="3B949F65" w14:textId="77777777" w:rsidR="00350439" w:rsidRPr="006B6747" w:rsidRDefault="00350439" w:rsidP="00350439">
      <w:pPr>
        <w:pStyle w:val="ListParagraph"/>
      </w:pPr>
    </w:p>
    <w:p w14:paraId="6AF59721" w14:textId="1D369FD2" w:rsidR="00A757D8" w:rsidRPr="00E9404B" w:rsidRDefault="00C6478C" w:rsidP="002164D3">
      <w:pPr>
        <w:pStyle w:val="Heading1"/>
      </w:pPr>
      <w:r w:rsidRPr="00C33EE6">
        <w:br w:type="page"/>
      </w:r>
      <w:bookmarkStart w:id="202" w:name="_Toc120212598"/>
      <w:r w:rsidR="00575479" w:rsidRPr="00E9404B">
        <w:lastRenderedPageBreak/>
        <w:t>Chart Loading and Updating</w:t>
      </w:r>
      <w:bookmarkEnd w:id="202"/>
    </w:p>
    <w:p w14:paraId="6AB3C8D8" w14:textId="77777777" w:rsidR="00575479" w:rsidRPr="00575479" w:rsidRDefault="00575479" w:rsidP="002164D3">
      <w:pPr>
        <w:pStyle w:val="Heading2"/>
      </w:pPr>
      <w:bookmarkStart w:id="203" w:name="_Toc120212599"/>
      <w:r w:rsidRPr="00575479">
        <w:t>Chart Loading of Unencrypted ENCs</w:t>
      </w:r>
      <w:bookmarkEnd w:id="203"/>
    </w:p>
    <w:p w14:paraId="0E2CEA0D" w14:textId="77777777" w:rsidR="00575479" w:rsidRPr="00E30B8F" w:rsidRDefault="00575479" w:rsidP="00E30B8F">
      <w:pPr>
        <w:pStyle w:val="Heading3"/>
      </w:pPr>
      <w:r w:rsidRPr="00E30B8F">
        <w:t>Preparation and Power Up</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425"/>
        <w:gridCol w:w="2426"/>
        <w:gridCol w:w="2425"/>
        <w:gridCol w:w="2366"/>
      </w:tblGrid>
      <w:tr w:rsidR="009131F0" w14:paraId="288AE5D1" w14:textId="77777777" w:rsidTr="00A53E84">
        <w:trPr>
          <w:tblHeader/>
        </w:trPr>
        <w:tc>
          <w:tcPr>
            <w:tcW w:w="2380" w:type="dxa"/>
            <w:shd w:val="clear" w:color="auto" w:fill="CCFFCC"/>
            <w:vAlign w:val="center"/>
          </w:tcPr>
          <w:p w14:paraId="6C1BB78E" w14:textId="77777777" w:rsidR="00345746" w:rsidRPr="00575479" w:rsidRDefault="00345746" w:rsidP="0015247B">
            <w:r w:rsidRPr="000A066E">
              <w:rPr>
                <w:b/>
              </w:rPr>
              <w:t>Test Reference</w:t>
            </w:r>
          </w:p>
        </w:tc>
        <w:tc>
          <w:tcPr>
            <w:tcW w:w="2382" w:type="dxa"/>
            <w:shd w:val="clear" w:color="auto" w:fill="CCFFCC"/>
            <w:vAlign w:val="center"/>
          </w:tcPr>
          <w:p w14:paraId="7E5DC3AF" w14:textId="77777777" w:rsidR="00345746" w:rsidRPr="00575479" w:rsidRDefault="00345746" w:rsidP="0015247B">
            <w:r>
              <w:t>2.1.1</w:t>
            </w:r>
          </w:p>
        </w:tc>
        <w:tc>
          <w:tcPr>
            <w:tcW w:w="2381" w:type="dxa"/>
            <w:shd w:val="clear" w:color="auto" w:fill="CCFFCC"/>
            <w:vAlign w:val="center"/>
          </w:tcPr>
          <w:p w14:paraId="6E290F93" w14:textId="77777777" w:rsidR="00345746" w:rsidRPr="00575479" w:rsidRDefault="00345746" w:rsidP="0015247B">
            <w:r w:rsidRPr="000A066E">
              <w:rPr>
                <w:b/>
              </w:rPr>
              <w:t>IHO Reference</w:t>
            </w:r>
          </w:p>
        </w:tc>
        <w:tc>
          <w:tcPr>
            <w:tcW w:w="2383" w:type="dxa"/>
            <w:shd w:val="clear" w:color="auto" w:fill="CCFFCC"/>
            <w:vAlign w:val="center"/>
          </w:tcPr>
          <w:p w14:paraId="3847761C" w14:textId="77777777" w:rsidR="00345746" w:rsidRPr="00575479" w:rsidRDefault="00345746" w:rsidP="0015247B">
            <w:r w:rsidRPr="00575479">
              <w:t>IEC 61174/ 4.4.1</w:t>
            </w:r>
          </w:p>
        </w:tc>
      </w:tr>
      <w:tr w:rsidR="000A066E" w14:paraId="4180565A" w14:textId="77777777" w:rsidTr="00A53E84">
        <w:trPr>
          <w:tblHeader/>
        </w:trPr>
        <w:tc>
          <w:tcPr>
            <w:tcW w:w="9526" w:type="dxa"/>
            <w:gridSpan w:val="4"/>
            <w:shd w:val="clear" w:color="auto" w:fill="CCFFCC"/>
            <w:vAlign w:val="center"/>
          </w:tcPr>
          <w:p w14:paraId="739F4E00" w14:textId="77777777" w:rsidR="00345746" w:rsidRPr="00575479" w:rsidRDefault="00345746" w:rsidP="0015247B">
            <w:r w:rsidRPr="000A066E">
              <w:rPr>
                <w:b/>
              </w:rPr>
              <w:t>Test description</w:t>
            </w:r>
          </w:p>
        </w:tc>
      </w:tr>
      <w:tr w:rsidR="00575479" w14:paraId="3498535B" w14:textId="77777777" w:rsidTr="00A53E84">
        <w:trPr>
          <w:tblHeader/>
        </w:trPr>
        <w:tc>
          <w:tcPr>
            <w:tcW w:w="9526" w:type="dxa"/>
            <w:gridSpan w:val="4"/>
            <w:vAlign w:val="center"/>
          </w:tcPr>
          <w:p w14:paraId="737D9A60" w14:textId="77777777" w:rsidR="00575479" w:rsidRPr="00C36B0F" w:rsidRDefault="00575479" w:rsidP="00DF5922">
            <w:pPr>
              <w:rPr>
                <w:i/>
              </w:rPr>
            </w:pPr>
            <w:r w:rsidRPr="00C36B0F">
              <w:rPr>
                <w:i/>
              </w:rPr>
              <w:t>Loading of initial datasets and indication of own ship stationary position.</w:t>
            </w:r>
          </w:p>
        </w:tc>
      </w:tr>
      <w:tr w:rsidR="00345746" w14:paraId="0DD79A18" w14:textId="77777777" w:rsidTr="00A53E84">
        <w:trPr>
          <w:tblHeader/>
        </w:trPr>
        <w:tc>
          <w:tcPr>
            <w:tcW w:w="9526" w:type="dxa"/>
            <w:gridSpan w:val="4"/>
            <w:shd w:val="clear" w:color="auto" w:fill="CCFFCC"/>
            <w:vAlign w:val="center"/>
          </w:tcPr>
          <w:p w14:paraId="52C294E9" w14:textId="77777777" w:rsidR="00345746" w:rsidRPr="00575479" w:rsidRDefault="00345746" w:rsidP="00DF5922">
            <w:r w:rsidRPr="000A066E">
              <w:rPr>
                <w:b/>
              </w:rPr>
              <w:t>Setup</w:t>
            </w:r>
          </w:p>
        </w:tc>
      </w:tr>
      <w:tr w:rsidR="00575479" w14:paraId="158F330C" w14:textId="77777777" w:rsidTr="00A53E84">
        <w:trPr>
          <w:tblHeader/>
        </w:trPr>
        <w:tc>
          <w:tcPr>
            <w:tcW w:w="9526" w:type="dxa"/>
            <w:gridSpan w:val="4"/>
            <w:vAlign w:val="center"/>
          </w:tcPr>
          <w:p w14:paraId="233F5054" w14:textId="77777777" w:rsidR="00575479" w:rsidRPr="00C36B0F" w:rsidRDefault="00575479" w:rsidP="00DF5922">
            <w:pPr>
              <w:rPr>
                <w:i/>
              </w:rPr>
            </w:pPr>
            <w:r w:rsidRPr="00C36B0F">
              <w:rPr>
                <w:i/>
              </w:rPr>
              <w:t>Load cells</w:t>
            </w:r>
          </w:p>
          <w:p w14:paraId="4EF9768A" w14:textId="77777777" w:rsidR="00575479" w:rsidRPr="00C36B0F" w:rsidRDefault="00575479" w:rsidP="00DF5922">
            <w:pPr>
              <w:rPr>
                <w:i/>
              </w:rPr>
            </w:pPr>
            <w:r w:rsidRPr="00C36B0F">
              <w:rPr>
                <w:i/>
              </w:rPr>
              <w:t>2.1.1 Power Up\ENC_ROOT\GB4X0000.000</w:t>
            </w:r>
          </w:p>
          <w:p w14:paraId="534565AC" w14:textId="77777777" w:rsidR="00575479" w:rsidRPr="00C36B0F" w:rsidRDefault="00575479" w:rsidP="00DF5922">
            <w:pPr>
              <w:rPr>
                <w:i/>
              </w:rPr>
            </w:pPr>
            <w:r w:rsidRPr="00C36B0F">
              <w:rPr>
                <w:i/>
              </w:rPr>
              <w:t>2.1.1 Power Up\ENC_ROOT\GB5X01NW.000 with the following settings:</w:t>
            </w:r>
          </w:p>
          <w:p w14:paraId="285A53A6" w14:textId="643D9368" w:rsidR="00575479" w:rsidRPr="00C36B0F" w:rsidRDefault="00575479" w:rsidP="00DF5922">
            <w:pPr>
              <w:rPr>
                <w:i/>
              </w:rPr>
            </w:pPr>
            <w:r w:rsidRPr="00C36B0F">
              <w:rPr>
                <w:i/>
              </w:rPr>
              <w:t xml:space="preserve">Select </w:t>
            </w:r>
            <w:r w:rsidR="00DE09B9">
              <w:rPr>
                <w:i/>
              </w:rPr>
              <w:t>Display Category</w:t>
            </w:r>
            <w:r w:rsidRPr="00C36B0F">
              <w:rPr>
                <w:i/>
              </w:rPr>
              <w:t xml:space="preserve"> Other</w:t>
            </w:r>
          </w:p>
          <w:p w14:paraId="2C47CAD1" w14:textId="294CE036" w:rsidR="00575479" w:rsidRPr="00C36B0F" w:rsidRDefault="00575479" w:rsidP="00DF5922">
            <w:pPr>
              <w:rPr>
                <w:i/>
              </w:rPr>
            </w:pPr>
            <w:r w:rsidRPr="00C36B0F">
              <w:rPr>
                <w:i/>
              </w:rPr>
              <w:t xml:space="preserve">Set the </w:t>
            </w:r>
            <w:r w:rsidR="0069033B">
              <w:rPr>
                <w:i/>
              </w:rPr>
              <w:t xml:space="preserve">Safety Contour </w:t>
            </w:r>
            <w:r w:rsidRPr="00C36B0F">
              <w:rPr>
                <w:i/>
              </w:rPr>
              <w:t>value to 8 m</w:t>
            </w:r>
          </w:p>
          <w:p w14:paraId="593C80A7" w14:textId="054252E2" w:rsidR="00575479" w:rsidRPr="00C36B0F" w:rsidRDefault="00575479" w:rsidP="00DF5922">
            <w:pPr>
              <w:rPr>
                <w:i/>
              </w:rPr>
            </w:pPr>
            <w:r w:rsidRPr="00C36B0F">
              <w:rPr>
                <w:i/>
              </w:rPr>
              <w:t xml:space="preserve">Set the </w:t>
            </w:r>
            <w:r w:rsidR="0069033B">
              <w:rPr>
                <w:i/>
              </w:rPr>
              <w:t xml:space="preserve">Safety Depth  </w:t>
            </w:r>
            <w:r w:rsidRPr="00C36B0F">
              <w:rPr>
                <w:i/>
              </w:rPr>
              <w:t xml:space="preserve">value to 8 m </w:t>
            </w:r>
          </w:p>
          <w:p w14:paraId="01206083" w14:textId="77777777" w:rsidR="00575479" w:rsidRPr="00C36B0F" w:rsidRDefault="00575479" w:rsidP="00DF5922">
            <w:pPr>
              <w:rPr>
                <w:i/>
              </w:rPr>
            </w:pPr>
            <w:r w:rsidRPr="00C36B0F">
              <w:rPr>
                <w:i/>
              </w:rPr>
              <w:t>Select Symbolized Boundaries</w:t>
            </w:r>
          </w:p>
          <w:p w14:paraId="52232CE6" w14:textId="77777777" w:rsidR="00575479" w:rsidRDefault="00575479" w:rsidP="00DF5922">
            <w:pPr>
              <w:rPr>
                <w:i/>
              </w:rPr>
            </w:pPr>
            <w:r w:rsidRPr="00C36B0F">
              <w:rPr>
                <w:i/>
              </w:rPr>
              <w:t xml:space="preserve">Select Paper chart symbols </w:t>
            </w:r>
          </w:p>
          <w:p w14:paraId="7122FF66" w14:textId="77777777" w:rsidR="00B765DF" w:rsidRPr="00B765DF" w:rsidRDefault="00B765DF" w:rsidP="00B765DF">
            <w:pPr>
              <w:rPr>
                <w:i/>
              </w:rPr>
            </w:pPr>
            <w:r w:rsidRPr="00B765DF">
              <w:rPr>
                <w:i/>
              </w:rPr>
              <w:t>Select all Text groups</w:t>
            </w:r>
          </w:p>
          <w:p w14:paraId="66ACEC8E" w14:textId="77777777" w:rsidR="00B765DF" w:rsidRPr="00B765DF" w:rsidRDefault="00B765DF" w:rsidP="00B765DF">
            <w:pPr>
              <w:rPr>
                <w:i/>
              </w:rPr>
            </w:pPr>
            <w:r w:rsidRPr="00B765DF">
              <w:rPr>
                <w:i/>
              </w:rPr>
              <w:t>Select Accuracy</w:t>
            </w:r>
          </w:p>
          <w:p w14:paraId="12FBF136" w14:textId="77777777" w:rsidR="00B765DF" w:rsidRPr="00B765DF" w:rsidRDefault="00B765DF" w:rsidP="00B765DF">
            <w:pPr>
              <w:rPr>
                <w:i/>
              </w:rPr>
            </w:pPr>
            <w:r w:rsidRPr="00B765DF">
              <w:rPr>
                <w:i/>
              </w:rPr>
              <w:t>Select Highlight info</w:t>
            </w:r>
          </w:p>
          <w:p w14:paraId="66614E20" w14:textId="77777777" w:rsidR="00B765DF" w:rsidRPr="00B765DF" w:rsidRDefault="00B765DF" w:rsidP="00B765DF">
            <w:pPr>
              <w:rPr>
                <w:i/>
              </w:rPr>
            </w:pPr>
            <w:r w:rsidRPr="00B765DF">
              <w:rPr>
                <w:i/>
              </w:rPr>
              <w:t>Select Highlight date dependent</w:t>
            </w:r>
          </w:p>
          <w:p w14:paraId="26676DA6" w14:textId="77777777" w:rsidR="00B765DF" w:rsidRDefault="00B765DF" w:rsidP="00DF5922">
            <w:pPr>
              <w:rPr>
                <w:i/>
              </w:rPr>
            </w:pPr>
          </w:p>
          <w:p w14:paraId="68E64C79" w14:textId="77777777" w:rsidR="00B765DF" w:rsidRPr="00C36B0F" w:rsidRDefault="00B765DF" w:rsidP="00DF5922">
            <w:pPr>
              <w:rPr>
                <w:i/>
              </w:rPr>
            </w:pPr>
          </w:p>
          <w:p w14:paraId="2A7E4CF2" w14:textId="77777777" w:rsidR="00575479" w:rsidRPr="00C36B0F" w:rsidRDefault="00575479" w:rsidP="00DF5922">
            <w:pPr>
              <w:rPr>
                <w:i/>
              </w:rPr>
            </w:pPr>
            <w:r w:rsidRPr="00C36B0F">
              <w:rPr>
                <w:i/>
              </w:rPr>
              <w:t xml:space="preserve">Ship position 32°29.66’S, 060°55.86’E </w:t>
            </w:r>
          </w:p>
          <w:p w14:paraId="4A5AB99A" w14:textId="77777777" w:rsidR="00575479" w:rsidRPr="004065B1" w:rsidRDefault="00575479" w:rsidP="000A066E">
            <w:pPr>
              <w:jc w:val="left"/>
            </w:pPr>
            <w:r w:rsidRPr="00C36B0F">
              <w:rPr>
                <w:i/>
              </w:rPr>
              <w:t>Heading 234.0 degrees</w:t>
            </w:r>
          </w:p>
        </w:tc>
      </w:tr>
      <w:tr w:rsidR="00575479" w14:paraId="4A8C03F7" w14:textId="77777777" w:rsidTr="00A53E84">
        <w:trPr>
          <w:tblHeader/>
        </w:trPr>
        <w:tc>
          <w:tcPr>
            <w:tcW w:w="9526" w:type="dxa"/>
            <w:gridSpan w:val="4"/>
            <w:shd w:val="clear" w:color="auto" w:fill="CCFFCC"/>
            <w:vAlign w:val="center"/>
          </w:tcPr>
          <w:p w14:paraId="31A60EA1" w14:textId="77777777" w:rsidR="00575479" w:rsidRPr="000A066E" w:rsidRDefault="00575479" w:rsidP="00345746">
            <w:pPr>
              <w:rPr>
                <w:i/>
              </w:rPr>
            </w:pPr>
            <w:r w:rsidRPr="000A066E">
              <w:rPr>
                <w:b/>
              </w:rPr>
              <w:t>Action</w:t>
            </w:r>
          </w:p>
        </w:tc>
      </w:tr>
      <w:tr w:rsidR="00345746" w14:paraId="052522DF" w14:textId="77777777" w:rsidTr="00A53E84">
        <w:trPr>
          <w:tblHeader/>
        </w:trPr>
        <w:tc>
          <w:tcPr>
            <w:tcW w:w="9526" w:type="dxa"/>
            <w:gridSpan w:val="4"/>
            <w:vAlign w:val="center"/>
          </w:tcPr>
          <w:p w14:paraId="7880ED86" w14:textId="77777777" w:rsidR="00345746" w:rsidRPr="00C36B0F" w:rsidRDefault="00345746" w:rsidP="00DF5922">
            <w:pPr>
              <w:rPr>
                <w:i/>
              </w:rPr>
            </w:pPr>
            <w:r w:rsidRPr="00C36B0F">
              <w:rPr>
                <w:i/>
              </w:rPr>
              <w:t>Load cells and view the chart display.</w:t>
            </w:r>
          </w:p>
        </w:tc>
      </w:tr>
      <w:tr w:rsidR="00575479" w14:paraId="26149F65" w14:textId="77777777" w:rsidTr="00A53E84">
        <w:trPr>
          <w:tblHeader/>
        </w:trPr>
        <w:tc>
          <w:tcPr>
            <w:tcW w:w="9526" w:type="dxa"/>
            <w:gridSpan w:val="4"/>
            <w:tcBorders>
              <w:bottom w:val="single" w:sz="4" w:space="0" w:color="auto"/>
            </w:tcBorders>
            <w:shd w:val="clear" w:color="auto" w:fill="CCFFCC"/>
            <w:vAlign w:val="center"/>
          </w:tcPr>
          <w:p w14:paraId="7CB77BC8" w14:textId="77777777" w:rsidR="00575479" w:rsidRPr="000A066E" w:rsidRDefault="00575479" w:rsidP="00345746">
            <w:pPr>
              <w:rPr>
                <w:i/>
              </w:rPr>
            </w:pPr>
            <w:r w:rsidRPr="000A066E">
              <w:rPr>
                <w:b/>
              </w:rPr>
              <w:t>Results</w:t>
            </w:r>
          </w:p>
        </w:tc>
      </w:tr>
      <w:tr w:rsidR="00345746" w14:paraId="580EC6B4" w14:textId="77777777" w:rsidTr="00A53E84">
        <w:trPr>
          <w:tblHeader/>
        </w:trPr>
        <w:tc>
          <w:tcPr>
            <w:tcW w:w="9526" w:type="dxa"/>
            <w:gridSpan w:val="4"/>
            <w:tcBorders>
              <w:bottom w:val="nil"/>
            </w:tcBorders>
            <w:vAlign w:val="center"/>
          </w:tcPr>
          <w:p w14:paraId="0033A35D" w14:textId="77777777" w:rsidR="00345746" w:rsidRPr="00C36B0F" w:rsidRDefault="00345746" w:rsidP="00DF5922">
            <w:pPr>
              <w:rPr>
                <w:b/>
                <w:i/>
              </w:rPr>
            </w:pPr>
            <w:r w:rsidRPr="00C36B0F">
              <w:rPr>
                <w:i/>
              </w:rPr>
              <w:t>With the charts displayed the own ship shall be placed at the jetty in Micklefirth.</w:t>
            </w:r>
          </w:p>
        </w:tc>
      </w:tr>
      <w:tr w:rsidR="001549A7" w14:paraId="29D47B67" w14:textId="77777777" w:rsidTr="00A53E84">
        <w:trPr>
          <w:tblHeader/>
        </w:trPr>
        <w:tc>
          <w:tcPr>
            <w:tcW w:w="9526" w:type="dxa"/>
            <w:gridSpan w:val="4"/>
            <w:tcBorders>
              <w:top w:val="nil"/>
              <w:bottom w:val="nil"/>
            </w:tcBorders>
            <w:vAlign w:val="center"/>
          </w:tcPr>
          <w:p w14:paraId="49E9CFC4" w14:textId="0830B878" w:rsidR="001549A7" w:rsidRDefault="000D7CE0" w:rsidP="000A066E">
            <w:pPr>
              <w:jc w:val="center"/>
            </w:pPr>
            <w:r>
              <w:lastRenderedPageBreak/>
              <w:t xml:space="preserve"> </w:t>
            </w:r>
            <w:r>
              <w:rPr>
                <w:noProof/>
                <w:lang w:val="en-US" w:eastAsia="ko-KR"/>
              </w:rPr>
              <w:drawing>
                <wp:inline distT="0" distB="0" distL="0" distR="0" wp14:anchorId="21DBB24F" wp14:editId="0CD8D7CB">
                  <wp:extent cx="5835650" cy="5368798"/>
                  <wp:effectExtent l="0" t="0" r="0" b="3810"/>
                  <wp:docPr id="312" name="Kuva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845340" cy="5377713"/>
                          </a:xfrm>
                          <a:prstGeom prst="rect">
                            <a:avLst/>
                          </a:prstGeom>
                          <a:noFill/>
                          <a:ln>
                            <a:noFill/>
                          </a:ln>
                        </pic:spPr>
                      </pic:pic>
                    </a:graphicData>
                  </a:graphic>
                </wp:inline>
              </w:drawing>
            </w:r>
            <w:r>
              <w:t xml:space="preserve"> </w:t>
            </w:r>
            <w:r w:rsidR="0055119E">
              <w:fldChar w:fldCharType="begin"/>
            </w:r>
            <w:r w:rsidR="0055119E">
              <w:fldChar w:fldCharType="end"/>
            </w:r>
          </w:p>
        </w:tc>
      </w:tr>
      <w:tr w:rsidR="00575479" w14:paraId="50E92962" w14:textId="77777777" w:rsidTr="00A53E84">
        <w:trPr>
          <w:tblHeader/>
        </w:trPr>
        <w:tc>
          <w:tcPr>
            <w:tcW w:w="9526" w:type="dxa"/>
            <w:gridSpan w:val="4"/>
            <w:tcBorders>
              <w:top w:val="nil"/>
              <w:bottom w:val="single" w:sz="4" w:space="0" w:color="auto"/>
            </w:tcBorders>
            <w:vAlign w:val="center"/>
          </w:tcPr>
          <w:p w14:paraId="578EF928" w14:textId="77777777" w:rsidR="00575479" w:rsidRPr="00C36B0F" w:rsidRDefault="001549A7" w:rsidP="001549A7">
            <w:pPr>
              <w:rPr>
                <w:i/>
              </w:rPr>
            </w:pPr>
            <w:r w:rsidRPr="00C36B0F">
              <w:rPr>
                <w:i/>
              </w:rPr>
              <w:t>After loading of GB4X0000.000, displayed scale 1:50 000</w:t>
            </w:r>
          </w:p>
          <w:p w14:paraId="0B0C0FD1" w14:textId="77777777" w:rsidR="00E9404B" w:rsidRDefault="00E9404B" w:rsidP="002164D3">
            <w:pPr>
              <w:jc w:val="left"/>
              <w:rPr>
                <w:i/>
              </w:rPr>
            </w:pPr>
            <w:r w:rsidRPr="00EF287F">
              <w:rPr>
                <w:i/>
              </w:rPr>
              <w:t xml:space="preserve">Note: Screen </w:t>
            </w:r>
            <w:r w:rsidR="00A60D08" w:rsidRPr="00EF287F">
              <w:rPr>
                <w:i/>
              </w:rPr>
              <w:t>plot</w:t>
            </w:r>
            <w:r w:rsidRPr="00EF287F">
              <w:rPr>
                <w:i/>
              </w:rPr>
              <w:t xml:space="preserve"> above is based on the full text NATSUR attribute.  </w:t>
            </w:r>
            <w:r w:rsidR="00ED4075" w:rsidRPr="00EF287F">
              <w:rPr>
                <w:i/>
              </w:rPr>
              <w:t>To reduce undue clutter in the ECDIS chart display, the use of the abbreviations of the NATSUR attribute is recommended</w:t>
            </w:r>
            <w:r w:rsidRPr="00EF287F">
              <w:rPr>
                <w:i/>
              </w:rPr>
              <w:t xml:space="preserve"> </w:t>
            </w:r>
            <w:r w:rsidR="00ED4075" w:rsidRPr="00EF287F">
              <w:rPr>
                <w:i/>
              </w:rPr>
              <w:t>(</w:t>
            </w:r>
            <w:r w:rsidRPr="00EF287F">
              <w:rPr>
                <w:i/>
              </w:rPr>
              <w:t xml:space="preserve">see screen </w:t>
            </w:r>
            <w:r w:rsidR="00A60D08" w:rsidRPr="00EF287F">
              <w:rPr>
                <w:i/>
              </w:rPr>
              <w:t>plot</w:t>
            </w:r>
            <w:r w:rsidRPr="00EF287F">
              <w:rPr>
                <w:i/>
              </w:rPr>
              <w:t xml:space="preserve"> </w:t>
            </w:r>
            <w:r w:rsidR="00AA4DE2" w:rsidRPr="00EF287F">
              <w:rPr>
                <w:i/>
              </w:rPr>
              <w:t>o</w:t>
            </w:r>
            <w:r w:rsidRPr="00EF287F">
              <w:rPr>
                <w:i/>
              </w:rPr>
              <w:t>n next page)</w:t>
            </w:r>
            <w:r w:rsidR="00ED4075" w:rsidRPr="00EF287F">
              <w:rPr>
                <w:i/>
              </w:rPr>
              <w:t>.</w:t>
            </w:r>
          </w:p>
          <w:p w14:paraId="532C090B" w14:textId="77777777" w:rsidR="00EC09A6" w:rsidRDefault="00EC09A6" w:rsidP="00AA4DE2">
            <w:pPr>
              <w:rPr>
                <w:i/>
              </w:rPr>
            </w:pPr>
          </w:p>
          <w:p w14:paraId="22F94C19" w14:textId="782877AB" w:rsidR="00EC09A6" w:rsidRPr="002164D3" w:rsidRDefault="00EC09A6" w:rsidP="002164D3">
            <w:pPr>
              <w:jc w:val="left"/>
              <w:rPr>
                <w:i/>
              </w:rPr>
            </w:pPr>
            <w:r w:rsidRPr="002164D3">
              <w:rPr>
                <w:i/>
              </w:rPr>
              <w:t>Note: Within this test dataset there are two omni directional lights co-located at 32º34.688S, 060º54.955E, this case is not a real-world example, as such the ECDIS may show a red-light sector.</w:t>
            </w:r>
          </w:p>
        </w:tc>
      </w:tr>
      <w:tr w:rsidR="00E9404B" w14:paraId="4AB9A302" w14:textId="77777777" w:rsidTr="00A53E84">
        <w:trPr>
          <w:tblHeader/>
        </w:trPr>
        <w:tc>
          <w:tcPr>
            <w:tcW w:w="9526" w:type="dxa"/>
            <w:gridSpan w:val="4"/>
            <w:tcBorders>
              <w:bottom w:val="nil"/>
            </w:tcBorders>
            <w:vAlign w:val="center"/>
          </w:tcPr>
          <w:p w14:paraId="1BE56753" w14:textId="1177CC19" w:rsidR="00E9404B" w:rsidRPr="00B10677" w:rsidRDefault="000D7CE0" w:rsidP="0015247B">
            <w:pPr>
              <w:jc w:val="center"/>
              <w:rPr>
                <w:iCs/>
              </w:rPr>
            </w:pPr>
            <w:r>
              <w:rPr>
                <w:noProof/>
                <w:lang w:val="en-US" w:eastAsia="ko-KR"/>
              </w:rPr>
              <w:lastRenderedPageBreak/>
              <w:drawing>
                <wp:inline distT="0" distB="0" distL="0" distR="0" wp14:anchorId="4E43890F" wp14:editId="6380F5E6">
                  <wp:extent cx="5985565" cy="5506720"/>
                  <wp:effectExtent l="0" t="0" r="0" b="0"/>
                  <wp:docPr id="315" name="Kuva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89526" cy="5510364"/>
                          </a:xfrm>
                          <a:prstGeom prst="rect">
                            <a:avLst/>
                          </a:prstGeom>
                          <a:noFill/>
                          <a:ln>
                            <a:noFill/>
                          </a:ln>
                        </pic:spPr>
                      </pic:pic>
                    </a:graphicData>
                  </a:graphic>
                </wp:inline>
              </w:drawing>
            </w:r>
          </w:p>
        </w:tc>
      </w:tr>
      <w:tr w:rsidR="00E9404B" w14:paraId="39C1E88C" w14:textId="77777777" w:rsidTr="00A53E84">
        <w:trPr>
          <w:tblHeader/>
        </w:trPr>
        <w:tc>
          <w:tcPr>
            <w:tcW w:w="9526" w:type="dxa"/>
            <w:gridSpan w:val="4"/>
            <w:tcBorders>
              <w:top w:val="nil"/>
              <w:bottom w:val="single" w:sz="4" w:space="0" w:color="auto"/>
            </w:tcBorders>
            <w:vAlign w:val="center"/>
          </w:tcPr>
          <w:p w14:paraId="4EAF64FC" w14:textId="26AAB633" w:rsidR="00E9404B" w:rsidRPr="00E9404B" w:rsidRDefault="00E9404B" w:rsidP="00E9404B"/>
        </w:tc>
      </w:tr>
      <w:tr w:rsidR="001549A7" w14:paraId="11B95B82" w14:textId="77777777" w:rsidTr="00A53E84">
        <w:trPr>
          <w:tblHeader/>
        </w:trPr>
        <w:tc>
          <w:tcPr>
            <w:tcW w:w="9526" w:type="dxa"/>
            <w:gridSpan w:val="4"/>
            <w:tcBorders>
              <w:bottom w:val="nil"/>
            </w:tcBorders>
            <w:vAlign w:val="center"/>
          </w:tcPr>
          <w:p w14:paraId="5F0303E5" w14:textId="303C3B3D" w:rsidR="001549A7" w:rsidRPr="001549A7" w:rsidRDefault="000D7CE0" w:rsidP="000A066E">
            <w:pPr>
              <w:jc w:val="center"/>
            </w:pPr>
            <w:r>
              <w:rPr>
                <w:noProof/>
                <w:lang w:val="en-US" w:eastAsia="ko-KR"/>
              </w:rPr>
              <w:lastRenderedPageBreak/>
              <w:drawing>
                <wp:inline distT="0" distB="0" distL="0" distR="0" wp14:anchorId="26593E14" wp14:editId="460D8DE7">
                  <wp:extent cx="5747440" cy="5287645"/>
                  <wp:effectExtent l="0" t="0" r="5715" b="8255"/>
                  <wp:docPr id="319" name="Kuva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56561" cy="5296036"/>
                          </a:xfrm>
                          <a:prstGeom prst="rect">
                            <a:avLst/>
                          </a:prstGeom>
                          <a:noFill/>
                          <a:ln>
                            <a:noFill/>
                          </a:ln>
                        </pic:spPr>
                      </pic:pic>
                    </a:graphicData>
                  </a:graphic>
                </wp:inline>
              </w:drawing>
            </w:r>
          </w:p>
        </w:tc>
      </w:tr>
      <w:tr w:rsidR="001549A7" w14:paraId="6785EFFA" w14:textId="77777777" w:rsidTr="00A53E84">
        <w:trPr>
          <w:tblHeader/>
        </w:trPr>
        <w:tc>
          <w:tcPr>
            <w:tcW w:w="9526" w:type="dxa"/>
            <w:gridSpan w:val="4"/>
            <w:tcBorders>
              <w:top w:val="nil"/>
            </w:tcBorders>
            <w:vAlign w:val="center"/>
          </w:tcPr>
          <w:p w14:paraId="0EF8529C" w14:textId="77777777" w:rsidR="001549A7" w:rsidRPr="000A066E" w:rsidRDefault="001549A7" w:rsidP="001549A7">
            <w:pPr>
              <w:rPr>
                <w:i/>
              </w:rPr>
            </w:pPr>
            <w:r w:rsidRPr="000A066E">
              <w:rPr>
                <w:i/>
              </w:rPr>
              <w:t>After loading of GB5X01NW.000, displayed scale 1:20 000</w:t>
            </w:r>
          </w:p>
        </w:tc>
      </w:tr>
    </w:tbl>
    <w:p w14:paraId="18544AB3" w14:textId="77777777" w:rsidR="00FF590E" w:rsidRPr="00C33EE6" w:rsidRDefault="00FF590E" w:rsidP="00FF590E"/>
    <w:p w14:paraId="74C278AF" w14:textId="77777777" w:rsidR="00A757D8" w:rsidRPr="00C33EE6" w:rsidRDefault="00A757D8" w:rsidP="00EB5479"/>
    <w:p w14:paraId="639CD299" w14:textId="77777777" w:rsidR="00A757D8" w:rsidRPr="00DF5922" w:rsidRDefault="00FF590E" w:rsidP="00E30B8F">
      <w:pPr>
        <w:pStyle w:val="Heading3"/>
      </w:pPr>
      <w:r>
        <w:br w:type="page"/>
      </w:r>
      <w:r w:rsidR="00DF5922" w:rsidRPr="00DF5922">
        <w:lastRenderedPageBreak/>
        <w:t>Number and date in chart library</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50"/>
        <w:gridCol w:w="1843"/>
        <w:gridCol w:w="287"/>
        <w:gridCol w:w="847"/>
        <w:gridCol w:w="1535"/>
        <w:gridCol w:w="308"/>
        <w:gridCol w:w="2073"/>
        <w:gridCol w:w="195"/>
        <w:gridCol w:w="1842"/>
        <w:gridCol w:w="346"/>
      </w:tblGrid>
      <w:tr w:rsidR="000A066E" w14:paraId="0583BCD2" w14:textId="77777777" w:rsidTr="00A53E84">
        <w:trPr>
          <w:tblHeader/>
        </w:trPr>
        <w:tc>
          <w:tcPr>
            <w:tcW w:w="2380" w:type="dxa"/>
            <w:gridSpan w:val="3"/>
            <w:shd w:val="clear" w:color="auto" w:fill="CCFFCC"/>
            <w:vAlign w:val="center"/>
          </w:tcPr>
          <w:p w14:paraId="12482FB2" w14:textId="77777777" w:rsidR="00ED5AF2" w:rsidRPr="00575479" w:rsidRDefault="00ED5AF2" w:rsidP="0015247B">
            <w:r w:rsidRPr="000A066E">
              <w:rPr>
                <w:b/>
              </w:rPr>
              <w:t>Test Reference</w:t>
            </w:r>
          </w:p>
        </w:tc>
        <w:tc>
          <w:tcPr>
            <w:tcW w:w="2382" w:type="dxa"/>
            <w:gridSpan w:val="2"/>
            <w:shd w:val="clear" w:color="auto" w:fill="CCFFCC"/>
            <w:vAlign w:val="center"/>
          </w:tcPr>
          <w:p w14:paraId="765A79A8" w14:textId="77777777" w:rsidR="00ED5AF2" w:rsidRPr="00575479" w:rsidRDefault="00ED5AF2" w:rsidP="0015247B">
            <w:r>
              <w:t>2.1.2</w:t>
            </w:r>
          </w:p>
        </w:tc>
        <w:tc>
          <w:tcPr>
            <w:tcW w:w="2381" w:type="dxa"/>
            <w:gridSpan w:val="2"/>
            <w:shd w:val="clear" w:color="auto" w:fill="CCFFCC"/>
            <w:vAlign w:val="center"/>
          </w:tcPr>
          <w:p w14:paraId="07FA1281" w14:textId="77777777" w:rsidR="00ED5AF2" w:rsidRPr="00575479" w:rsidRDefault="00ED5AF2" w:rsidP="0015247B">
            <w:r w:rsidRPr="000A066E">
              <w:rPr>
                <w:b/>
              </w:rPr>
              <w:t>IHO Reference</w:t>
            </w:r>
          </w:p>
        </w:tc>
        <w:tc>
          <w:tcPr>
            <w:tcW w:w="2383" w:type="dxa"/>
            <w:gridSpan w:val="3"/>
            <w:shd w:val="clear" w:color="auto" w:fill="CCFFCC"/>
            <w:vAlign w:val="center"/>
          </w:tcPr>
          <w:p w14:paraId="1FA484B4" w14:textId="77777777" w:rsidR="00ED5AF2" w:rsidRPr="00575479" w:rsidRDefault="00ED5AF2" w:rsidP="0015247B">
            <w:r w:rsidRPr="00575479">
              <w:t>IEC 61174/ 4.4.1</w:t>
            </w:r>
          </w:p>
        </w:tc>
      </w:tr>
      <w:tr w:rsidR="000A066E" w14:paraId="602C0A65" w14:textId="77777777" w:rsidTr="00A53E84">
        <w:trPr>
          <w:tblHeader/>
        </w:trPr>
        <w:tc>
          <w:tcPr>
            <w:tcW w:w="9526" w:type="dxa"/>
            <w:gridSpan w:val="10"/>
            <w:shd w:val="clear" w:color="auto" w:fill="CCFFCC"/>
            <w:vAlign w:val="center"/>
          </w:tcPr>
          <w:p w14:paraId="29EF6615" w14:textId="77777777" w:rsidR="00ED5AF2" w:rsidRPr="00575479" w:rsidRDefault="00ED5AF2" w:rsidP="0015247B">
            <w:r w:rsidRPr="000A066E">
              <w:rPr>
                <w:b/>
              </w:rPr>
              <w:t>Test description</w:t>
            </w:r>
          </w:p>
        </w:tc>
      </w:tr>
      <w:tr w:rsidR="00ED5AF2" w14:paraId="199DC294" w14:textId="77777777" w:rsidTr="00A53E84">
        <w:trPr>
          <w:tblHeader/>
        </w:trPr>
        <w:tc>
          <w:tcPr>
            <w:tcW w:w="9526" w:type="dxa"/>
            <w:gridSpan w:val="10"/>
            <w:vAlign w:val="center"/>
          </w:tcPr>
          <w:p w14:paraId="1497AB92" w14:textId="77777777" w:rsidR="00ED5AF2" w:rsidRPr="00C36B0F" w:rsidRDefault="00ED5AF2" w:rsidP="0015247B">
            <w:pPr>
              <w:rPr>
                <w:i/>
              </w:rPr>
            </w:pPr>
            <w:r w:rsidRPr="00C36B0F">
              <w:rPr>
                <w:i/>
              </w:rPr>
              <w:t>Loading of initial datasets and confirmation of information in chart library.</w:t>
            </w:r>
          </w:p>
        </w:tc>
      </w:tr>
      <w:tr w:rsidR="000A066E" w14:paraId="78F41789" w14:textId="77777777" w:rsidTr="00A53E84">
        <w:trPr>
          <w:tblHeader/>
        </w:trPr>
        <w:tc>
          <w:tcPr>
            <w:tcW w:w="9526" w:type="dxa"/>
            <w:gridSpan w:val="10"/>
            <w:shd w:val="clear" w:color="auto" w:fill="CCFFCC"/>
            <w:vAlign w:val="center"/>
          </w:tcPr>
          <w:p w14:paraId="543E66A1" w14:textId="77777777" w:rsidR="00ED5AF2" w:rsidRPr="00575479" w:rsidRDefault="00ED5AF2" w:rsidP="0015247B">
            <w:r w:rsidRPr="000A066E">
              <w:rPr>
                <w:b/>
              </w:rPr>
              <w:t>Setup</w:t>
            </w:r>
          </w:p>
        </w:tc>
      </w:tr>
      <w:tr w:rsidR="00ED5AF2" w14:paraId="44357E46" w14:textId="77777777" w:rsidTr="00A53E84">
        <w:trPr>
          <w:tblHeader/>
        </w:trPr>
        <w:tc>
          <w:tcPr>
            <w:tcW w:w="9526" w:type="dxa"/>
            <w:gridSpan w:val="10"/>
            <w:vAlign w:val="center"/>
          </w:tcPr>
          <w:p w14:paraId="4737D5EF" w14:textId="77777777" w:rsidR="00ED5AF2" w:rsidRPr="00C36B0F" w:rsidRDefault="00ED5AF2" w:rsidP="00ED5AF2">
            <w:pPr>
              <w:rPr>
                <w:i/>
              </w:rPr>
            </w:pPr>
            <w:r w:rsidRPr="00C36B0F">
              <w:rPr>
                <w:i/>
              </w:rPr>
              <w:t>Load all cells from</w:t>
            </w:r>
          </w:p>
          <w:p w14:paraId="441712B5" w14:textId="77777777" w:rsidR="00ED5AF2" w:rsidRPr="004065B1" w:rsidRDefault="00ED5AF2" w:rsidP="000A066E">
            <w:pPr>
              <w:jc w:val="left"/>
            </w:pPr>
            <w:r w:rsidRPr="00C36B0F">
              <w:rPr>
                <w:i/>
              </w:rPr>
              <w:t>2.1.1 Power Up\ENC_ROOT</w:t>
            </w:r>
          </w:p>
        </w:tc>
      </w:tr>
      <w:tr w:rsidR="000A066E" w14:paraId="76E0B8FA" w14:textId="77777777" w:rsidTr="00A53E84">
        <w:trPr>
          <w:tblHeader/>
        </w:trPr>
        <w:tc>
          <w:tcPr>
            <w:tcW w:w="9526" w:type="dxa"/>
            <w:gridSpan w:val="10"/>
            <w:tcBorders>
              <w:bottom w:val="nil"/>
            </w:tcBorders>
            <w:shd w:val="clear" w:color="auto" w:fill="CCFFCC"/>
            <w:vAlign w:val="center"/>
          </w:tcPr>
          <w:p w14:paraId="533A1912" w14:textId="77777777" w:rsidR="00ED5AF2" w:rsidRPr="000A066E" w:rsidRDefault="00ED5AF2" w:rsidP="0015247B">
            <w:pPr>
              <w:rPr>
                <w:i/>
              </w:rPr>
            </w:pPr>
            <w:r w:rsidRPr="000A066E">
              <w:rPr>
                <w:b/>
              </w:rPr>
              <w:t>Action</w:t>
            </w:r>
          </w:p>
        </w:tc>
      </w:tr>
      <w:tr w:rsidR="00ED5AF2" w14:paraId="005B2AAC" w14:textId="77777777" w:rsidTr="00A53E84">
        <w:trPr>
          <w:tblHeader/>
        </w:trPr>
        <w:tc>
          <w:tcPr>
            <w:tcW w:w="9526" w:type="dxa"/>
            <w:gridSpan w:val="10"/>
            <w:tcBorders>
              <w:top w:val="nil"/>
              <w:left w:val="single" w:sz="4" w:space="0" w:color="auto"/>
              <w:bottom w:val="nil"/>
              <w:right w:val="single" w:sz="4" w:space="0" w:color="auto"/>
            </w:tcBorders>
            <w:vAlign w:val="center"/>
          </w:tcPr>
          <w:p w14:paraId="26254F2D" w14:textId="77777777" w:rsidR="00ED5AF2" w:rsidRPr="00345746" w:rsidRDefault="00ED5AF2" w:rsidP="0015247B">
            <w:r w:rsidRPr="00ED5AF2">
              <w:t>Check that in the chart library the information about the cells is provided as follows</w:t>
            </w:r>
          </w:p>
        </w:tc>
      </w:tr>
      <w:tr w:rsidR="00ED668D" w14:paraId="67319E31" w14:textId="77777777" w:rsidTr="00A53E84">
        <w:trPr>
          <w:tblHeader/>
        </w:trPr>
        <w:tc>
          <w:tcPr>
            <w:tcW w:w="250" w:type="dxa"/>
            <w:vMerge w:val="restart"/>
            <w:tcBorders>
              <w:top w:val="nil"/>
              <w:left w:val="single" w:sz="4" w:space="0" w:color="auto"/>
              <w:bottom w:val="nil"/>
              <w:right w:val="single" w:sz="4" w:space="0" w:color="auto"/>
            </w:tcBorders>
            <w:shd w:val="clear" w:color="auto" w:fill="auto"/>
          </w:tcPr>
          <w:p w14:paraId="4480BA3D" w14:textId="77777777" w:rsidR="00ED668D" w:rsidRDefault="00ED668D" w:rsidP="00ED668D"/>
        </w:tc>
        <w:tc>
          <w:tcPr>
            <w:tcW w:w="1843" w:type="dxa"/>
            <w:tcBorders>
              <w:top w:val="single" w:sz="4" w:space="0" w:color="auto"/>
              <w:left w:val="single" w:sz="4" w:space="0" w:color="auto"/>
            </w:tcBorders>
            <w:shd w:val="clear" w:color="auto" w:fill="B8CCE4"/>
            <w:vAlign w:val="center"/>
          </w:tcPr>
          <w:p w14:paraId="19758105" w14:textId="77777777" w:rsidR="00ED668D" w:rsidRPr="008B51BD" w:rsidRDefault="00ED668D" w:rsidP="00ED668D">
            <w:pPr>
              <w:rPr>
                <w:sz w:val="18"/>
                <w:szCs w:val="18"/>
              </w:rPr>
            </w:pPr>
            <w:r w:rsidRPr="008B51BD">
              <w:rPr>
                <w:sz w:val="18"/>
                <w:szCs w:val="18"/>
              </w:rPr>
              <w:t>ENC</w:t>
            </w:r>
          </w:p>
        </w:tc>
        <w:tc>
          <w:tcPr>
            <w:tcW w:w="1134" w:type="dxa"/>
            <w:gridSpan w:val="2"/>
            <w:tcBorders>
              <w:top w:val="single" w:sz="4" w:space="0" w:color="auto"/>
            </w:tcBorders>
            <w:shd w:val="clear" w:color="auto" w:fill="B8CCE4"/>
            <w:vAlign w:val="center"/>
          </w:tcPr>
          <w:p w14:paraId="4BE349EC" w14:textId="77777777" w:rsidR="00ED668D" w:rsidRPr="008B51BD" w:rsidRDefault="00ED668D" w:rsidP="00ED668D">
            <w:pPr>
              <w:rPr>
                <w:sz w:val="18"/>
                <w:szCs w:val="18"/>
              </w:rPr>
            </w:pPr>
            <w:r w:rsidRPr="008B51BD">
              <w:rPr>
                <w:sz w:val="18"/>
                <w:szCs w:val="18"/>
              </w:rPr>
              <w:t>Edition</w:t>
            </w:r>
          </w:p>
          <w:p w14:paraId="6997C9E9" w14:textId="77777777" w:rsidR="00ED668D" w:rsidRPr="008B51BD" w:rsidRDefault="00ED668D" w:rsidP="00ED668D">
            <w:pPr>
              <w:rPr>
                <w:sz w:val="18"/>
                <w:szCs w:val="18"/>
              </w:rPr>
            </w:pPr>
            <w:r w:rsidRPr="008B51BD">
              <w:rPr>
                <w:sz w:val="18"/>
                <w:szCs w:val="18"/>
              </w:rPr>
              <w:t>(EDTN)</w:t>
            </w:r>
          </w:p>
        </w:tc>
        <w:tc>
          <w:tcPr>
            <w:tcW w:w="1843" w:type="dxa"/>
            <w:gridSpan w:val="2"/>
            <w:tcBorders>
              <w:top w:val="single" w:sz="4" w:space="0" w:color="auto"/>
            </w:tcBorders>
            <w:shd w:val="clear" w:color="auto" w:fill="B8CCE4"/>
            <w:vAlign w:val="center"/>
          </w:tcPr>
          <w:p w14:paraId="7F29CE0D" w14:textId="77777777" w:rsidR="00ED668D" w:rsidRPr="008B51BD" w:rsidRDefault="00ED668D" w:rsidP="00ED668D">
            <w:pPr>
              <w:rPr>
                <w:sz w:val="18"/>
                <w:szCs w:val="18"/>
              </w:rPr>
            </w:pPr>
            <w:r w:rsidRPr="008B51BD">
              <w:rPr>
                <w:sz w:val="18"/>
                <w:szCs w:val="18"/>
              </w:rPr>
              <w:t>Update number</w:t>
            </w:r>
          </w:p>
          <w:p w14:paraId="01D2C3D5" w14:textId="77777777" w:rsidR="00ED668D" w:rsidRPr="008B51BD" w:rsidRDefault="00ED668D" w:rsidP="00ED668D">
            <w:pPr>
              <w:rPr>
                <w:sz w:val="18"/>
                <w:szCs w:val="18"/>
              </w:rPr>
            </w:pPr>
            <w:r w:rsidRPr="008B51BD">
              <w:rPr>
                <w:sz w:val="18"/>
                <w:szCs w:val="18"/>
              </w:rPr>
              <w:t>(UPDN)</w:t>
            </w:r>
          </w:p>
        </w:tc>
        <w:tc>
          <w:tcPr>
            <w:tcW w:w="2268" w:type="dxa"/>
            <w:gridSpan w:val="2"/>
            <w:tcBorders>
              <w:top w:val="single" w:sz="4" w:space="0" w:color="auto"/>
            </w:tcBorders>
            <w:shd w:val="clear" w:color="auto" w:fill="B8CCE4"/>
            <w:vAlign w:val="center"/>
          </w:tcPr>
          <w:p w14:paraId="0DAF86A4" w14:textId="77777777" w:rsidR="00ED668D" w:rsidRPr="008B51BD" w:rsidRDefault="00ED668D" w:rsidP="00ED668D">
            <w:pPr>
              <w:rPr>
                <w:sz w:val="18"/>
                <w:szCs w:val="18"/>
              </w:rPr>
            </w:pPr>
            <w:r w:rsidRPr="008B51BD">
              <w:rPr>
                <w:sz w:val="18"/>
                <w:szCs w:val="18"/>
              </w:rPr>
              <w:t>Update Application</w:t>
            </w:r>
          </w:p>
          <w:p w14:paraId="21CD0744" w14:textId="77777777" w:rsidR="00ED668D" w:rsidRPr="008B51BD" w:rsidRDefault="00ED668D" w:rsidP="00ED668D">
            <w:pPr>
              <w:rPr>
                <w:sz w:val="18"/>
                <w:szCs w:val="18"/>
              </w:rPr>
            </w:pPr>
            <w:r w:rsidRPr="008B51BD">
              <w:rPr>
                <w:sz w:val="18"/>
                <w:szCs w:val="18"/>
              </w:rPr>
              <w:t>Date (UADT)</w:t>
            </w:r>
          </w:p>
        </w:tc>
        <w:tc>
          <w:tcPr>
            <w:tcW w:w="1842" w:type="dxa"/>
            <w:tcBorders>
              <w:top w:val="single" w:sz="4" w:space="0" w:color="auto"/>
              <w:right w:val="single" w:sz="4" w:space="0" w:color="auto"/>
            </w:tcBorders>
            <w:shd w:val="clear" w:color="auto" w:fill="B8CCE4"/>
            <w:vAlign w:val="center"/>
          </w:tcPr>
          <w:p w14:paraId="519C8355" w14:textId="77777777" w:rsidR="00ED668D" w:rsidRPr="008B51BD" w:rsidRDefault="00ED668D" w:rsidP="00ED668D">
            <w:pPr>
              <w:rPr>
                <w:sz w:val="18"/>
                <w:szCs w:val="18"/>
              </w:rPr>
            </w:pPr>
            <w:r w:rsidRPr="008B51BD">
              <w:rPr>
                <w:sz w:val="18"/>
                <w:szCs w:val="18"/>
              </w:rPr>
              <w:t>Issue Date</w:t>
            </w:r>
          </w:p>
          <w:p w14:paraId="7C674697" w14:textId="77777777" w:rsidR="00ED668D" w:rsidRPr="008B51BD" w:rsidRDefault="00ED668D" w:rsidP="00ED668D">
            <w:pPr>
              <w:rPr>
                <w:sz w:val="18"/>
                <w:szCs w:val="18"/>
              </w:rPr>
            </w:pPr>
            <w:r w:rsidRPr="008B51BD">
              <w:rPr>
                <w:sz w:val="18"/>
                <w:szCs w:val="18"/>
              </w:rPr>
              <w:t>(ISDT)</w:t>
            </w:r>
          </w:p>
        </w:tc>
        <w:tc>
          <w:tcPr>
            <w:tcW w:w="346" w:type="dxa"/>
            <w:vMerge w:val="restart"/>
            <w:tcBorders>
              <w:top w:val="nil"/>
              <w:left w:val="single" w:sz="4" w:space="0" w:color="auto"/>
              <w:bottom w:val="nil"/>
              <w:right w:val="single" w:sz="4" w:space="0" w:color="auto"/>
            </w:tcBorders>
            <w:shd w:val="clear" w:color="auto" w:fill="auto"/>
          </w:tcPr>
          <w:p w14:paraId="210C1295" w14:textId="77777777" w:rsidR="00ED668D" w:rsidRDefault="00ED668D" w:rsidP="00ED668D"/>
        </w:tc>
      </w:tr>
      <w:tr w:rsidR="00ED668D" w14:paraId="56F30737" w14:textId="77777777" w:rsidTr="00A53E84">
        <w:trPr>
          <w:tblHeader/>
        </w:trPr>
        <w:tc>
          <w:tcPr>
            <w:tcW w:w="250" w:type="dxa"/>
            <w:vMerge/>
            <w:tcBorders>
              <w:top w:val="nil"/>
              <w:left w:val="single" w:sz="4" w:space="0" w:color="auto"/>
              <w:bottom w:val="nil"/>
              <w:right w:val="single" w:sz="4" w:space="0" w:color="auto"/>
            </w:tcBorders>
            <w:shd w:val="clear" w:color="auto" w:fill="auto"/>
          </w:tcPr>
          <w:p w14:paraId="758EA340" w14:textId="77777777" w:rsidR="00ED668D" w:rsidRPr="00ED5AF2" w:rsidRDefault="00ED668D" w:rsidP="00ED668D"/>
        </w:tc>
        <w:tc>
          <w:tcPr>
            <w:tcW w:w="1843" w:type="dxa"/>
            <w:tcBorders>
              <w:left w:val="single" w:sz="4" w:space="0" w:color="auto"/>
            </w:tcBorders>
            <w:shd w:val="clear" w:color="auto" w:fill="DBE5F1"/>
            <w:vAlign w:val="center"/>
          </w:tcPr>
          <w:p w14:paraId="7C19CC33" w14:textId="77777777" w:rsidR="00ED668D" w:rsidRPr="008B51BD" w:rsidRDefault="00ED668D" w:rsidP="00ED668D">
            <w:pPr>
              <w:rPr>
                <w:sz w:val="18"/>
                <w:szCs w:val="18"/>
              </w:rPr>
            </w:pPr>
            <w:r w:rsidRPr="008B51BD">
              <w:rPr>
                <w:sz w:val="18"/>
                <w:szCs w:val="18"/>
              </w:rPr>
              <w:t>GB4X0000.000</w:t>
            </w:r>
          </w:p>
        </w:tc>
        <w:tc>
          <w:tcPr>
            <w:tcW w:w="1134" w:type="dxa"/>
            <w:gridSpan w:val="2"/>
            <w:shd w:val="clear" w:color="auto" w:fill="DBE5F1"/>
            <w:vAlign w:val="center"/>
          </w:tcPr>
          <w:p w14:paraId="04BBCDC5" w14:textId="6E6334C4" w:rsidR="00ED668D" w:rsidRPr="008B51BD" w:rsidRDefault="00ED668D" w:rsidP="00ED668D">
            <w:pPr>
              <w:rPr>
                <w:sz w:val="18"/>
                <w:szCs w:val="18"/>
              </w:rPr>
            </w:pPr>
            <w:r w:rsidRPr="008B51BD">
              <w:rPr>
                <w:sz w:val="18"/>
                <w:szCs w:val="18"/>
              </w:rPr>
              <w:t>2</w:t>
            </w:r>
          </w:p>
        </w:tc>
        <w:tc>
          <w:tcPr>
            <w:tcW w:w="1843" w:type="dxa"/>
            <w:gridSpan w:val="2"/>
            <w:shd w:val="clear" w:color="auto" w:fill="DBE5F1"/>
            <w:vAlign w:val="center"/>
          </w:tcPr>
          <w:p w14:paraId="33D1C12E" w14:textId="77777777" w:rsidR="00ED668D" w:rsidRPr="008B51BD" w:rsidRDefault="00ED668D" w:rsidP="00ED668D">
            <w:pPr>
              <w:rPr>
                <w:sz w:val="18"/>
                <w:szCs w:val="18"/>
              </w:rPr>
            </w:pPr>
            <w:r w:rsidRPr="008B51BD">
              <w:rPr>
                <w:sz w:val="18"/>
                <w:szCs w:val="18"/>
              </w:rPr>
              <w:t>0</w:t>
            </w:r>
          </w:p>
        </w:tc>
        <w:tc>
          <w:tcPr>
            <w:tcW w:w="2268" w:type="dxa"/>
            <w:gridSpan w:val="2"/>
            <w:shd w:val="clear" w:color="auto" w:fill="DBE5F1"/>
            <w:vAlign w:val="center"/>
          </w:tcPr>
          <w:p w14:paraId="10ECC78C" w14:textId="0F575059" w:rsidR="00ED668D" w:rsidRPr="008B51BD" w:rsidRDefault="00ED668D" w:rsidP="00ED668D">
            <w:pPr>
              <w:rPr>
                <w:sz w:val="18"/>
                <w:szCs w:val="18"/>
              </w:rPr>
            </w:pPr>
            <w:r w:rsidRPr="008B51BD">
              <w:rPr>
                <w:sz w:val="18"/>
                <w:szCs w:val="18"/>
              </w:rPr>
              <w:t>20010409</w:t>
            </w:r>
          </w:p>
        </w:tc>
        <w:tc>
          <w:tcPr>
            <w:tcW w:w="1842" w:type="dxa"/>
            <w:tcBorders>
              <w:right w:val="single" w:sz="4" w:space="0" w:color="auto"/>
            </w:tcBorders>
            <w:shd w:val="clear" w:color="auto" w:fill="DBE5F1"/>
            <w:vAlign w:val="center"/>
          </w:tcPr>
          <w:p w14:paraId="66B0046C" w14:textId="79E46580" w:rsidR="00ED668D" w:rsidRPr="008B51BD" w:rsidRDefault="00ED668D" w:rsidP="00ED668D">
            <w:pPr>
              <w:rPr>
                <w:sz w:val="18"/>
                <w:szCs w:val="18"/>
              </w:rPr>
            </w:pPr>
            <w:r w:rsidRPr="008B51BD">
              <w:rPr>
                <w:sz w:val="18"/>
                <w:szCs w:val="18"/>
              </w:rPr>
              <w:t>20010409</w:t>
            </w:r>
          </w:p>
        </w:tc>
        <w:tc>
          <w:tcPr>
            <w:tcW w:w="346" w:type="dxa"/>
            <w:vMerge/>
            <w:tcBorders>
              <w:top w:val="nil"/>
              <w:left w:val="single" w:sz="4" w:space="0" w:color="auto"/>
              <w:bottom w:val="nil"/>
              <w:right w:val="single" w:sz="4" w:space="0" w:color="auto"/>
            </w:tcBorders>
            <w:shd w:val="clear" w:color="auto" w:fill="auto"/>
          </w:tcPr>
          <w:p w14:paraId="09A696C7" w14:textId="77777777" w:rsidR="00ED668D" w:rsidRPr="00ED5AF2" w:rsidRDefault="00ED668D" w:rsidP="00ED668D"/>
        </w:tc>
      </w:tr>
      <w:tr w:rsidR="00ED668D" w14:paraId="407E54C2" w14:textId="77777777" w:rsidTr="00A53E84">
        <w:trPr>
          <w:tblHeader/>
        </w:trPr>
        <w:tc>
          <w:tcPr>
            <w:tcW w:w="250" w:type="dxa"/>
            <w:vMerge/>
            <w:tcBorders>
              <w:top w:val="nil"/>
              <w:left w:val="single" w:sz="4" w:space="0" w:color="auto"/>
              <w:bottom w:val="nil"/>
              <w:right w:val="single" w:sz="4" w:space="0" w:color="auto"/>
            </w:tcBorders>
            <w:shd w:val="clear" w:color="auto" w:fill="auto"/>
          </w:tcPr>
          <w:p w14:paraId="4468A84A" w14:textId="77777777" w:rsidR="00ED668D" w:rsidRDefault="00ED668D" w:rsidP="00ED668D"/>
        </w:tc>
        <w:tc>
          <w:tcPr>
            <w:tcW w:w="1843" w:type="dxa"/>
            <w:tcBorders>
              <w:left w:val="single" w:sz="4" w:space="0" w:color="auto"/>
            </w:tcBorders>
            <w:shd w:val="clear" w:color="auto" w:fill="DBE5F1"/>
            <w:vAlign w:val="center"/>
          </w:tcPr>
          <w:p w14:paraId="7E0CFA84" w14:textId="77777777" w:rsidR="00ED668D" w:rsidRPr="008B51BD" w:rsidRDefault="00ED668D" w:rsidP="00ED668D">
            <w:pPr>
              <w:rPr>
                <w:sz w:val="18"/>
                <w:szCs w:val="18"/>
              </w:rPr>
            </w:pPr>
            <w:r w:rsidRPr="008B51BD">
              <w:rPr>
                <w:sz w:val="18"/>
                <w:szCs w:val="18"/>
              </w:rPr>
              <w:t>GB5X01NE.000</w:t>
            </w:r>
          </w:p>
        </w:tc>
        <w:tc>
          <w:tcPr>
            <w:tcW w:w="1134" w:type="dxa"/>
            <w:gridSpan w:val="2"/>
            <w:shd w:val="clear" w:color="auto" w:fill="DBE5F1"/>
            <w:vAlign w:val="center"/>
          </w:tcPr>
          <w:p w14:paraId="52F39FC6" w14:textId="77777777" w:rsidR="00ED668D" w:rsidRPr="008B51BD" w:rsidRDefault="00ED668D" w:rsidP="00ED668D">
            <w:pPr>
              <w:rPr>
                <w:sz w:val="18"/>
                <w:szCs w:val="18"/>
              </w:rPr>
            </w:pPr>
            <w:r w:rsidRPr="008B51BD">
              <w:rPr>
                <w:sz w:val="18"/>
                <w:szCs w:val="18"/>
              </w:rPr>
              <w:t>1</w:t>
            </w:r>
          </w:p>
        </w:tc>
        <w:tc>
          <w:tcPr>
            <w:tcW w:w="1843" w:type="dxa"/>
            <w:gridSpan w:val="2"/>
            <w:shd w:val="clear" w:color="auto" w:fill="DBE5F1"/>
            <w:vAlign w:val="center"/>
          </w:tcPr>
          <w:p w14:paraId="674558A7" w14:textId="77777777" w:rsidR="00ED668D" w:rsidRPr="008B51BD" w:rsidRDefault="00ED668D" w:rsidP="00ED668D">
            <w:pPr>
              <w:rPr>
                <w:sz w:val="18"/>
                <w:szCs w:val="18"/>
              </w:rPr>
            </w:pPr>
            <w:r w:rsidRPr="008B51BD">
              <w:rPr>
                <w:sz w:val="18"/>
                <w:szCs w:val="18"/>
              </w:rPr>
              <w:t>0</w:t>
            </w:r>
          </w:p>
        </w:tc>
        <w:tc>
          <w:tcPr>
            <w:tcW w:w="2268" w:type="dxa"/>
            <w:gridSpan w:val="2"/>
            <w:shd w:val="clear" w:color="auto" w:fill="DBE5F1"/>
            <w:vAlign w:val="center"/>
          </w:tcPr>
          <w:p w14:paraId="6A66E3D2" w14:textId="4755A2F3" w:rsidR="00ED668D" w:rsidRPr="008B51BD" w:rsidRDefault="00ED668D" w:rsidP="00ED668D">
            <w:pPr>
              <w:rPr>
                <w:sz w:val="18"/>
                <w:szCs w:val="18"/>
              </w:rPr>
            </w:pPr>
            <w:r w:rsidRPr="008B51BD">
              <w:rPr>
                <w:sz w:val="18"/>
                <w:szCs w:val="18"/>
              </w:rPr>
              <w:t>20010406</w:t>
            </w:r>
          </w:p>
        </w:tc>
        <w:tc>
          <w:tcPr>
            <w:tcW w:w="1842" w:type="dxa"/>
            <w:tcBorders>
              <w:right w:val="single" w:sz="4" w:space="0" w:color="auto"/>
            </w:tcBorders>
            <w:shd w:val="clear" w:color="auto" w:fill="DBE5F1"/>
            <w:vAlign w:val="center"/>
          </w:tcPr>
          <w:p w14:paraId="083ED160" w14:textId="3FD0E9D1" w:rsidR="00ED668D" w:rsidRPr="008B51BD" w:rsidRDefault="00ED668D" w:rsidP="00ED668D">
            <w:pPr>
              <w:rPr>
                <w:sz w:val="18"/>
                <w:szCs w:val="18"/>
              </w:rPr>
            </w:pPr>
            <w:r w:rsidRPr="008B51BD">
              <w:rPr>
                <w:sz w:val="18"/>
                <w:szCs w:val="18"/>
              </w:rPr>
              <w:t>20010406</w:t>
            </w:r>
          </w:p>
        </w:tc>
        <w:tc>
          <w:tcPr>
            <w:tcW w:w="346" w:type="dxa"/>
            <w:vMerge/>
            <w:tcBorders>
              <w:top w:val="nil"/>
              <w:left w:val="single" w:sz="4" w:space="0" w:color="auto"/>
              <w:bottom w:val="nil"/>
              <w:right w:val="single" w:sz="4" w:space="0" w:color="auto"/>
            </w:tcBorders>
            <w:shd w:val="clear" w:color="auto" w:fill="auto"/>
          </w:tcPr>
          <w:p w14:paraId="6CF2FA6F" w14:textId="77777777" w:rsidR="00ED668D" w:rsidRPr="00ED5AF2" w:rsidRDefault="00ED668D" w:rsidP="00ED668D"/>
        </w:tc>
      </w:tr>
      <w:tr w:rsidR="00ED668D" w14:paraId="7D0607F8" w14:textId="77777777" w:rsidTr="00A53E84">
        <w:trPr>
          <w:tblHeader/>
        </w:trPr>
        <w:tc>
          <w:tcPr>
            <w:tcW w:w="250" w:type="dxa"/>
            <w:vMerge/>
            <w:tcBorders>
              <w:top w:val="nil"/>
              <w:left w:val="single" w:sz="4" w:space="0" w:color="auto"/>
              <w:bottom w:val="nil"/>
              <w:right w:val="single" w:sz="4" w:space="0" w:color="auto"/>
            </w:tcBorders>
            <w:shd w:val="clear" w:color="auto" w:fill="auto"/>
          </w:tcPr>
          <w:p w14:paraId="498667A0" w14:textId="77777777" w:rsidR="00ED668D" w:rsidRDefault="00ED668D" w:rsidP="00ED668D"/>
        </w:tc>
        <w:tc>
          <w:tcPr>
            <w:tcW w:w="1843" w:type="dxa"/>
            <w:tcBorders>
              <w:left w:val="single" w:sz="4" w:space="0" w:color="auto"/>
            </w:tcBorders>
            <w:shd w:val="clear" w:color="auto" w:fill="DBE5F1"/>
            <w:vAlign w:val="center"/>
          </w:tcPr>
          <w:p w14:paraId="44423419" w14:textId="77777777" w:rsidR="00ED668D" w:rsidRPr="008B51BD" w:rsidRDefault="00ED668D" w:rsidP="00ED668D">
            <w:pPr>
              <w:rPr>
                <w:sz w:val="18"/>
                <w:szCs w:val="18"/>
              </w:rPr>
            </w:pPr>
            <w:r w:rsidRPr="008B51BD">
              <w:rPr>
                <w:sz w:val="18"/>
                <w:szCs w:val="18"/>
              </w:rPr>
              <w:t>GB5X01NW.000</w:t>
            </w:r>
          </w:p>
        </w:tc>
        <w:tc>
          <w:tcPr>
            <w:tcW w:w="1134" w:type="dxa"/>
            <w:gridSpan w:val="2"/>
            <w:shd w:val="clear" w:color="auto" w:fill="DBE5F1"/>
            <w:vAlign w:val="center"/>
          </w:tcPr>
          <w:p w14:paraId="3AD58E28" w14:textId="5D6AD0D2" w:rsidR="00ED668D" w:rsidRPr="008B51BD" w:rsidRDefault="00ED668D" w:rsidP="00ED668D">
            <w:pPr>
              <w:rPr>
                <w:sz w:val="18"/>
                <w:szCs w:val="18"/>
              </w:rPr>
            </w:pPr>
            <w:r w:rsidRPr="008B51BD">
              <w:rPr>
                <w:sz w:val="18"/>
                <w:szCs w:val="18"/>
              </w:rPr>
              <w:t>2</w:t>
            </w:r>
          </w:p>
        </w:tc>
        <w:tc>
          <w:tcPr>
            <w:tcW w:w="1843" w:type="dxa"/>
            <w:gridSpan w:val="2"/>
            <w:shd w:val="clear" w:color="auto" w:fill="DBE5F1"/>
            <w:vAlign w:val="center"/>
          </w:tcPr>
          <w:p w14:paraId="2DBB5DAA" w14:textId="77777777" w:rsidR="00ED668D" w:rsidRPr="008B51BD" w:rsidRDefault="00ED668D" w:rsidP="00ED668D">
            <w:pPr>
              <w:rPr>
                <w:sz w:val="18"/>
                <w:szCs w:val="18"/>
              </w:rPr>
            </w:pPr>
            <w:r w:rsidRPr="008B51BD">
              <w:rPr>
                <w:sz w:val="18"/>
                <w:szCs w:val="18"/>
              </w:rPr>
              <w:t>0</w:t>
            </w:r>
          </w:p>
        </w:tc>
        <w:tc>
          <w:tcPr>
            <w:tcW w:w="2268" w:type="dxa"/>
            <w:gridSpan w:val="2"/>
            <w:shd w:val="clear" w:color="auto" w:fill="DBE5F1"/>
            <w:vAlign w:val="center"/>
          </w:tcPr>
          <w:p w14:paraId="08050107" w14:textId="237E33CD" w:rsidR="00ED668D" w:rsidRPr="008B51BD" w:rsidRDefault="00ED668D" w:rsidP="00ED668D">
            <w:pPr>
              <w:rPr>
                <w:sz w:val="18"/>
                <w:szCs w:val="18"/>
              </w:rPr>
            </w:pPr>
            <w:r w:rsidRPr="008B51BD">
              <w:rPr>
                <w:sz w:val="18"/>
                <w:szCs w:val="18"/>
              </w:rPr>
              <w:t>20010406</w:t>
            </w:r>
          </w:p>
        </w:tc>
        <w:tc>
          <w:tcPr>
            <w:tcW w:w="1842" w:type="dxa"/>
            <w:tcBorders>
              <w:right w:val="single" w:sz="4" w:space="0" w:color="auto"/>
            </w:tcBorders>
            <w:shd w:val="clear" w:color="auto" w:fill="DBE5F1"/>
            <w:vAlign w:val="center"/>
          </w:tcPr>
          <w:p w14:paraId="43051AD9" w14:textId="057D3661" w:rsidR="00ED668D" w:rsidRPr="008B51BD" w:rsidRDefault="00ED668D" w:rsidP="00ED668D">
            <w:pPr>
              <w:rPr>
                <w:sz w:val="18"/>
                <w:szCs w:val="18"/>
              </w:rPr>
            </w:pPr>
            <w:r w:rsidRPr="008B51BD">
              <w:rPr>
                <w:sz w:val="18"/>
                <w:szCs w:val="18"/>
              </w:rPr>
              <w:t>20010406</w:t>
            </w:r>
          </w:p>
        </w:tc>
        <w:tc>
          <w:tcPr>
            <w:tcW w:w="346" w:type="dxa"/>
            <w:vMerge/>
            <w:tcBorders>
              <w:top w:val="nil"/>
              <w:left w:val="single" w:sz="4" w:space="0" w:color="auto"/>
              <w:bottom w:val="nil"/>
              <w:right w:val="single" w:sz="4" w:space="0" w:color="auto"/>
            </w:tcBorders>
            <w:shd w:val="clear" w:color="auto" w:fill="auto"/>
          </w:tcPr>
          <w:p w14:paraId="35E3BE3D" w14:textId="77777777" w:rsidR="00ED668D" w:rsidRPr="00ED5AF2" w:rsidRDefault="00ED668D" w:rsidP="00ED668D"/>
        </w:tc>
      </w:tr>
      <w:tr w:rsidR="00ED668D" w14:paraId="49C8E911" w14:textId="77777777" w:rsidTr="00A53E84">
        <w:trPr>
          <w:tblHeader/>
        </w:trPr>
        <w:tc>
          <w:tcPr>
            <w:tcW w:w="250" w:type="dxa"/>
            <w:vMerge/>
            <w:tcBorders>
              <w:top w:val="nil"/>
              <w:left w:val="single" w:sz="4" w:space="0" w:color="auto"/>
              <w:bottom w:val="nil"/>
              <w:right w:val="single" w:sz="4" w:space="0" w:color="auto"/>
            </w:tcBorders>
            <w:shd w:val="clear" w:color="auto" w:fill="auto"/>
          </w:tcPr>
          <w:p w14:paraId="6B6C9ED1" w14:textId="77777777" w:rsidR="00ED668D" w:rsidRDefault="00ED668D" w:rsidP="00ED668D"/>
        </w:tc>
        <w:tc>
          <w:tcPr>
            <w:tcW w:w="1843" w:type="dxa"/>
            <w:tcBorders>
              <w:left w:val="single" w:sz="4" w:space="0" w:color="auto"/>
            </w:tcBorders>
            <w:shd w:val="clear" w:color="auto" w:fill="DBE5F1"/>
            <w:vAlign w:val="center"/>
          </w:tcPr>
          <w:p w14:paraId="41159D27" w14:textId="77777777" w:rsidR="00ED668D" w:rsidRPr="008B51BD" w:rsidRDefault="00ED668D" w:rsidP="00ED668D">
            <w:pPr>
              <w:rPr>
                <w:sz w:val="18"/>
                <w:szCs w:val="18"/>
              </w:rPr>
            </w:pPr>
            <w:r w:rsidRPr="008B51BD">
              <w:rPr>
                <w:sz w:val="18"/>
                <w:szCs w:val="18"/>
              </w:rPr>
              <w:t>GB5X01SE.000</w:t>
            </w:r>
          </w:p>
        </w:tc>
        <w:tc>
          <w:tcPr>
            <w:tcW w:w="1134" w:type="dxa"/>
            <w:gridSpan w:val="2"/>
            <w:shd w:val="clear" w:color="auto" w:fill="DBE5F1"/>
            <w:vAlign w:val="center"/>
          </w:tcPr>
          <w:p w14:paraId="753ACA4A" w14:textId="77777777" w:rsidR="00ED668D" w:rsidRPr="008B51BD" w:rsidRDefault="00ED668D" w:rsidP="00ED668D">
            <w:pPr>
              <w:rPr>
                <w:sz w:val="18"/>
                <w:szCs w:val="18"/>
              </w:rPr>
            </w:pPr>
            <w:r w:rsidRPr="008B51BD">
              <w:rPr>
                <w:sz w:val="18"/>
                <w:szCs w:val="18"/>
              </w:rPr>
              <w:t>1</w:t>
            </w:r>
          </w:p>
        </w:tc>
        <w:tc>
          <w:tcPr>
            <w:tcW w:w="1843" w:type="dxa"/>
            <w:gridSpan w:val="2"/>
            <w:shd w:val="clear" w:color="auto" w:fill="DBE5F1"/>
            <w:vAlign w:val="center"/>
          </w:tcPr>
          <w:p w14:paraId="6B6F7303" w14:textId="77777777" w:rsidR="00ED668D" w:rsidRPr="008B51BD" w:rsidRDefault="00ED668D" w:rsidP="00ED668D">
            <w:pPr>
              <w:rPr>
                <w:sz w:val="18"/>
                <w:szCs w:val="18"/>
              </w:rPr>
            </w:pPr>
            <w:r w:rsidRPr="008B51BD">
              <w:rPr>
                <w:sz w:val="18"/>
                <w:szCs w:val="18"/>
              </w:rPr>
              <w:t>0</w:t>
            </w:r>
          </w:p>
        </w:tc>
        <w:tc>
          <w:tcPr>
            <w:tcW w:w="2268" w:type="dxa"/>
            <w:gridSpan w:val="2"/>
            <w:shd w:val="clear" w:color="auto" w:fill="DBE5F1"/>
            <w:vAlign w:val="center"/>
          </w:tcPr>
          <w:p w14:paraId="2D9C3D4A" w14:textId="77777777" w:rsidR="00ED668D" w:rsidRPr="008B51BD" w:rsidRDefault="00ED668D" w:rsidP="00ED668D">
            <w:pPr>
              <w:rPr>
                <w:sz w:val="18"/>
                <w:szCs w:val="18"/>
              </w:rPr>
            </w:pPr>
            <w:r w:rsidRPr="008B51BD">
              <w:rPr>
                <w:sz w:val="18"/>
                <w:szCs w:val="18"/>
              </w:rPr>
              <w:t>20010406</w:t>
            </w:r>
          </w:p>
        </w:tc>
        <w:tc>
          <w:tcPr>
            <w:tcW w:w="1842" w:type="dxa"/>
            <w:tcBorders>
              <w:right w:val="single" w:sz="4" w:space="0" w:color="auto"/>
            </w:tcBorders>
            <w:shd w:val="clear" w:color="auto" w:fill="DBE5F1"/>
            <w:vAlign w:val="center"/>
          </w:tcPr>
          <w:p w14:paraId="5DE81BD1" w14:textId="77777777" w:rsidR="00ED668D" w:rsidRPr="008B51BD" w:rsidRDefault="00ED668D" w:rsidP="00ED668D">
            <w:pPr>
              <w:rPr>
                <w:sz w:val="18"/>
                <w:szCs w:val="18"/>
              </w:rPr>
            </w:pPr>
            <w:r w:rsidRPr="008B51BD">
              <w:rPr>
                <w:sz w:val="18"/>
                <w:szCs w:val="18"/>
              </w:rPr>
              <w:t>20010406</w:t>
            </w:r>
          </w:p>
        </w:tc>
        <w:tc>
          <w:tcPr>
            <w:tcW w:w="346" w:type="dxa"/>
            <w:vMerge/>
            <w:tcBorders>
              <w:top w:val="nil"/>
              <w:left w:val="single" w:sz="4" w:space="0" w:color="auto"/>
              <w:bottom w:val="nil"/>
              <w:right w:val="single" w:sz="4" w:space="0" w:color="auto"/>
            </w:tcBorders>
            <w:shd w:val="clear" w:color="auto" w:fill="auto"/>
          </w:tcPr>
          <w:p w14:paraId="2C801C42" w14:textId="77777777" w:rsidR="00ED668D" w:rsidRPr="00ED5AF2" w:rsidRDefault="00ED668D" w:rsidP="00ED668D"/>
        </w:tc>
      </w:tr>
      <w:tr w:rsidR="00ED668D" w14:paraId="7FB62EE2" w14:textId="77777777" w:rsidTr="00A53E84">
        <w:trPr>
          <w:tblHeader/>
        </w:trPr>
        <w:tc>
          <w:tcPr>
            <w:tcW w:w="250" w:type="dxa"/>
            <w:vMerge/>
            <w:tcBorders>
              <w:top w:val="nil"/>
              <w:left w:val="single" w:sz="4" w:space="0" w:color="auto"/>
              <w:bottom w:val="nil"/>
              <w:right w:val="single" w:sz="4" w:space="0" w:color="auto"/>
            </w:tcBorders>
            <w:shd w:val="clear" w:color="auto" w:fill="auto"/>
          </w:tcPr>
          <w:p w14:paraId="3BA209E4" w14:textId="77777777" w:rsidR="00ED668D" w:rsidRDefault="00ED668D" w:rsidP="00ED668D"/>
        </w:tc>
        <w:tc>
          <w:tcPr>
            <w:tcW w:w="1843" w:type="dxa"/>
            <w:tcBorders>
              <w:left w:val="single" w:sz="4" w:space="0" w:color="auto"/>
              <w:bottom w:val="single" w:sz="4" w:space="0" w:color="auto"/>
            </w:tcBorders>
            <w:shd w:val="clear" w:color="auto" w:fill="DBE5F1"/>
            <w:vAlign w:val="center"/>
          </w:tcPr>
          <w:p w14:paraId="52624C10" w14:textId="2B8EBEA9" w:rsidR="00ED668D" w:rsidRPr="008B51BD" w:rsidRDefault="00ED668D" w:rsidP="00ED668D">
            <w:pPr>
              <w:rPr>
                <w:sz w:val="18"/>
                <w:szCs w:val="18"/>
              </w:rPr>
            </w:pPr>
            <w:r w:rsidRPr="008B51BD">
              <w:rPr>
                <w:sz w:val="18"/>
                <w:szCs w:val="18"/>
              </w:rPr>
              <w:t>GB5X01SW.000</w:t>
            </w:r>
          </w:p>
        </w:tc>
        <w:tc>
          <w:tcPr>
            <w:tcW w:w="1134" w:type="dxa"/>
            <w:gridSpan w:val="2"/>
            <w:shd w:val="clear" w:color="auto" w:fill="DBE5F1"/>
            <w:vAlign w:val="center"/>
          </w:tcPr>
          <w:p w14:paraId="200CF2A8" w14:textId="77777777" w:rsidR="00ED668D" w:rsidRPr="008B51BD" w:rsidRDefault="00ED668D" w:rsidP="00ED668D">
            <w:pPr>
              <w:rPr>
                <w:sz w:val="18"/>
                <w:szCs w:val="18"/>
              </w:rPr>
            </w:pPr>
            <w:r w:rsidRPr="008B51BD">
              <w:rPr>
                <w:sz w:val="18"/>
                <w:szCs w:val="18"/>
              </w:rPr>
              <w:t>1</w:t>
            </w:r>
          </w:p>
        </w:tc>
        <w:tc>
          <w:tcPr>
            <w:tcW w:w="1843" w:type="dxa"/>
            <w:gridSpan w:val="2"/>
            <w:shd w:val="clear" w:color="auto" w:fill="DBE5F1"/>
            <w:vAlign w:val="center"/>
          </w:tcPr>
          <w:p w14:paraId="2BC5DFA3" w14:textId="77777777" w:rsidR="00ED668D" w:rsidRPr="008B51BD" w:rsidRDefault="00ED668D" w:rsidP="00ED668D">
            <w:pPr>
              <w:rPr>
                <w:sz w:val="18"/>
                <w:szCs w:val="18"/>
              </w:rPr>
            </w:pPr>
            <w:r w:rsidRPr="008B51BD">
              <w:rPr>
                <w:sz w:val="18"/>
                <w:szCs w:val="18"/>
              </w:rPr>
              <w:t>0</w:t>
            </w:r>
          </w:p>
        </w:tc>
        <w:tc>
          <w:tcPr>
            <w:tcW w:w="2268" w:type="dxa"/>
            <w:gridSpan w:val="2"/>
            <w:shd w:val="clear" w:color="auto" w:fill="DBE5F1"/>
            <w:vAlign w:val="center"/>
          </w:tcPr>
          <w:p w14:paraId="61214A6D" w14:textId="77777777" w:rsidR="00ED668D" w:rsidRPr="008B51BD" w:rsidRDefault="00ED668D" w:rsidP="00ED668D">
            <w:pPr>
              <w:rPr>
                <w:sz w:val="18"/>
                <w:szCs w:val="18"/>
              </w:rPr>
            </w:pPr>
            <w:r w:rsidRPr="008B51BD">
              <w:rPr>
                <w:sz w:val="18"/>
                <w:szCs w:val="18"/>
              </w:rPr>
              <w:t>20010408</w:t>
            </w:r>
          </w:p>
        </w:tc>
        <w:tc>
          <w:tcPr>
            <w:tcW w:w="1842" w:type="dxa"/>
            <w:tcBorders>
              <w:bottom w:val="single" w:sz="4" w:space="0" w:color="auto"/>
              <w:right w:val="single" w:sz="4" w:space="0" w:color="auto"/>
            </w:tcBorders>
            <w:shd w:val="clear" w:color="auto" w:fill="DBE5F1"/>
            <w:vAlign w:val="center"/>
          </w:tcPr>
          <w:p w14:paraId="55312C1C" w14:textId="77777777" w:rsidR="00ED668D" w:rsidRPr="008B51BD" w:rsidRDefault="00ED668D" w:rsidP="00ED668D">
            <w:pPr>
              <w:rPr>
                <w:sz w:val="18"/>
                <w:szCs w:val="18"/>
              </w:rPr>
            </w:pPr>
            <w:r w:rsidRPr="008B51BD">
              <w:rPr>
                <w:sz w:val="18"/>
                <w:szCs w:val="18"/>
              </w:rPr>
              <w:t>20010408</w:t>
            </w:r>
          </w:p>
        </w:tc>
        <w:tc>
          <w:tcPr>
            <w:tcW w:w="346" w:type="dxa"/>
            <w:vMerge/>
            <w:tcBorders>
              <w:top w:val="nil"/>
              <w:left w:val="single" w:sz="4" w:space="0" w:color="auto"/>
              <w:bottom w:val="nil"/>
              <w:right w:val="single" w:sz="4" w:space="0" w:color="auto"/>
            </w:tcBorders>
            <w:shd w:val="clear" w:color="auto" w:fill="auto"/>
          </w:tcPr>
          <w:p w14:paraId="5A761951" w14:textId="77777777" w:rsidR="00ED668D" w:rsidRPr="00ED5AF2" w:rsidRDefault="00ED668D" w:rsidP="00ED668D"/>
        </w:tc>
      </w:tr>
      <w:tr w:rsidR="00ED668D" w14:paraId="4F3887F6" w14:textId="77777777" w:rsidTr="00A53E84">
        <w:trPr>
          <w:tblHeader/>
        </w:trPr>
        <w:tc>
          <w:tcPr>
            <w:tcW w:w="250" w:type="dxa"/>
            <w:vMerge/>
            <w:tcBorders>
              <w:top w:val="nil"/>
              <w:left w:val="single" w:sz="4" w:space="0" w:color="auto"/>
              <w:bottom w:val="nil"/>
              <w:right w:val="single" w:sz="4" w:space="0" w:color="auto"/>
            </w:tcBorders>
            <w:shd w:val="clear" w:color="auto" w:fill="auto"/>
          </w:tcPr>
          <w:p w14:paraId="0B319AFA" w14:textId="77777777" w:rsidR="00ED668D" w:rsidRDefault="00ED668D" w:rsidP="00ED668D"/>
        </w:tc>
        <w:tc>
          <w:tcPr>
            <w:tcW w:w="1843" w:type="dxa"/>
            <w:tcBorders>
              <w:left w:val="single" w:sz="4" w:space="0" w:color="auto"/>
            </w:tcBorders>
            <w:shd w:val="clear" w:color="auto" w:fill="DBE5F1"/>
            <w:vAlign w:val="center"/>
          </w:tcPr>
          <w:p w14:paraId="09131A80" w14:textId="1E352EBE" w:rsidR="00ED668D" w:rsidRPr="008B51BD" w:rsidRDefault="00ED668D" w:rsidP="00ED668D">
            <w:pPr>
              <w:rPr>
                <w:sz w:val="18"/>
                <w:szCs w:val="18"/>
              </w:rPr>
            </w:pPr>
            <w:r w:rsidRPr="008B51BD">
              <w:rPr>
                <w:sz w:val="18"/>
                <w:szCs w:val="18"/>
              </w:rPr>
              <w:t>GB5X02SE.000</w:t>
            </w:r>
          </w:p>
        </w:tc>
        <w:tc>
          <w:tcPr>
            <w:tcW w:w="1134" w:type="dxa"/>
            <w:gridSpan w:val="2"/>
            <w:shd w:val="clear" w:color="auto" w:fill="DBE5F1"/>
            <w:vAlign w:val="center"/>
          </w:tcPr>
          <w:p w14:paraId="3CEC6463" w14:textId="77777777" w:rsidR="00ED668D" w:rsidRPr="008B51BD" w:rsidRDefault="00ED668D" w:rsidP="00ED668D">
            <w:pPr>
              <w:rPr>
                <w:sz w:val="18"/>
                <w:szCs w:val="18"/>
              </w:rPr>
            </w:pPr>
            <w:r w:rsidRPr="008B51BD">
              <w:rPr>
                <w:sz w:val="18"/>
                <w:szCs w:val="18"/>
              </w:rPr>
              <w:t>1</w:t>
            </w:r>
          </w:p>
        </w:tc>
        <w:tc>
          <w:tcPr>
            <w:tcW w:w="1843" w:type="dxa"/>
            <w:gridSpan w:val="2"/>
            <w:shd w:val="clear" w:color="auto" w:fill="DBE5F1"/>
            <w:vAlign w:val="center"/>
          </w:tcPr>
          <w:p w14:paraId="53D3F32B" w14:textId="77777777" w:rsidR="00ED668D" w:rsidRPr="008B51BD" w:rsidRDefault="00ED668D" w:rsidP="00ED668D">
            <w:pPr>
              <w:rPr>
                <w:sz w:val="18"/>
                <w:szCs w:val="18"/>
              </w:rPr>
            </w:pPr>
            <w:r w:rsidRPr="008B51BD">
              <w:rPr>
                <w:sz w:val="18"/>
                <w:szCs w:val="18"/>
              </w:rPr>
              <w:t>0</w:t>
            </w:r>
          </w:p>
        </w:tc>
        <w:tc>
          <w:tcPr>
            <w:tcW w:w="2268" w:type="dxa"/>
            <w:gridSpan w:val="2"/>
            <w:shd w:val="clear" w:color="auto" w:fill="DBE5F1"/>
            <w:vAlign w:val="center"/>
          </w:tcPr>
          <w:p w14:paraId="0524A439" w14:textId="77777777" w:rsidR="00ED668D" w:rsidRPr="008B51BD" w:rsidRDefault="00ED668D" w:rsidP="00ED668D">
            <w:pPr>
              <w:rPr>
                <w:sz w:val="18"/>
                <w:szCs w:val="18"/>
              </w:rPr>
            </w:pPr>
            <w:r w:rsidRPr="008B51BD">
              <w:rPr>
                <w:sz w:val="18"/>
                <w:szCs w:val="18"/>
              </w:rPr>
              <w:t>20010407</w:t>
            </w:r>
          </w:p>
        </w:tc>
        <w:tc>
          <w:tcPr>
            <w:tcW w:w="1842" w:type="dxa"/>
            <w:tcBorders>
              <w:right w:val="single" w:sz="4" w:space="0" w:color="auto"/>
            </w:tcBorders>
            <w:shd w:val="clear" w:color="auto" w:fill="DBE5F1"/>
            <w:vAlign w:val="center"/>
          </w:tcPr>
          <w:p w14:paraId="69BCCBE3" w14:textId="77777777" w:rsidR="00ED668D" w:rsidRPr="008B51BD" w:rsidRDefault="00ED668D" w:rsidP="00ED668D">
            <w:pPr>
              <w:rPr>
                <w:sz w:val="18"/>
                <w:szCs w:val="18"/>
              </w:rPr>
            </w:pPr>
            <w:r w:rsidRPr="008B51BD">
              <w:rPr>
                <w:sz w:val="18"/>
                <w:szCs w:val="18"/>
              </w:rPr>
              <w:t>20010407</w:t>
            </w:r>
          </w:p>
        </w:tc>
        <w:tc>
          <w:tcPr>
            <w:tcW w:w="346" w:type="dxa"/>
            <w:vMerge/>
            <w:tcBorders>
              <w:top w:val="nil"/>
              <w:left w:val="single" w:sz="4" w:space="0" w:color="auto"/>
              <w:bottom w:val="nil"/>
              <w:right w:val="single" w:sz="4" w:space="0" w:color="auto"/>
            </w:tcBorders>
            <w:shd w:val="clear" w:color="auto" w:fill="auto"/>
          </w:tcPr>
          <w:p w14:paraId="0AE6B19D" w14:textId="77777777" w:rsidR="00ED668D" w:rsidRPr="00ED5AF2" w:rsidRDefault="00ED668D" w:rsidP="00ED668D"/>
        </w:tc>
      </w:tr>
      <w:tr w:rsidR="00ED668D" w14:paraId="04A62514" w14:textId="77777777" w:rsidTr="00A53E84">
        <w:trPr>
          <w:tblHeader/>
        </w:trPr>
        <w:tc>
          <w:tcPr>
            <w:tcW w:w="9526" w:type="dxa"/>
            <w:gridSpan w:val="10"/>
            <w:shd w:val="clear" w:color="auto" w:fill="CCFFCC"/>
            <w:vAlign w:val="center"/>
          </w:tcPr>
          <w:p w14:paraId="46C4BD7C" w14:textId="77777777" w:rsidR="00ED668D" w:rsidRPr="000A066E" w:rsidRDefault="00ED668D" w:rsidP="00ED668D">
            <w:pPr>
              <w:rPr>
                <w:i/>
              </w:rPr>
            </w:pPr>
            <w:r w:rsidRPr="000A066E">
              <w:rPr>
                <w:b/>
              </w:rPr>
              <w:t>Results</w:t>
            </w:r>
          </w:p>
        </w:tc>
      </w:tr>
      <w:tr w:rsidR="00ED668D" w14:paraId="2DA5B1DD" w14:textId="77777777" w:rsidTr="00A53E84">
        <w:trPr>
          <w:tblHeader/>
        </w:trPr>
        <w:tc>
          <w:tcPr>
            <w:tcW w:w="9526" w:type="dxa"/>
            <w:gridSpan w:val="10"/>
            <w:vAlign w:val="center"/>
          </w:tcPr>
          <w:p w14:paraId="74E91A5F" w14:textId="77777777" w:rsidR="00ED668D" w:rsidRPr="00C36B0F" w:rsidRDefault="00ED668D" w:rsidP="00ED668D">
            <w:pPr>
              <w:rPr>
                <w:b/>
                <w:i/>
              </w:rPr>
            </w:pPr>
            <w:r w:rsidRPr="00C36B0F">
              <w:rPr>
                <w:i/>
              </w:rPr>
              <w:t>The information in the chart library shall be identical to the above table.</w:t>
            </w:r>
          </w:p>
        </w:tc>
      </w:tr>
    </w:tbl>
    <w:p w14:paraId="38892F95" w14:textId="77777777" w:rsidR="00ED668D" w:rsidRDefault="00ED668D" w:rsidP="00EB5479"/>
    <w:p w14:paraId="01F338CE" w14:textId="77777777" w:rsidR="00DF5922" w:rsidRDefault="00DF5922" w:rsidP="00E30B8F">
      <w:pPr>
        <w:pStyle w:val="Heading3"/>
      </w:pPr>
      <w:r w:rsidRPr="00DF5922">
        <w:t>Load additional cell and check chart library</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381"/>
        <w:gridCol w:w="2381"/>
        <w:gridCol w:w="2382"/>
        <w:gridCol w:w="2382"/>
      </w:tblGrid>
      <w:tr w:rsidR="0015247B" w14:paraId="4902241F" w14:textId="77777777" w:rsidTr="00A53E84">
        <w:trPr>
          <w:trHeight w:val="454"/>
          <w:tblHeader/>
        </w:trPr>
        <w:tc>
          <w:tcPr>
            <w:tcW w:w="2381" w:type="dxa"/>
            <w:shd w:val="clear" w:color="auto" w:fill="CCFFCC"/>
            <w:vAlign w:val="center"/>
          </w:tcPr>
          <w:p w14:paraId="6AD6E9DC" w14:textId="77777777" w:rsidR="0015247B" w:rsidRPr="004065B1" w:rsidRDefault="0015247B" w:rsidP="0015247B">
            <w:r w:rsidRPr="000A066E">
              <w:rPr>
                <w:b/>
              </w:rPr>
              <w:t>Test Reference</w:t>
            </w:r>
          </w:p>
        </w:tc>
        <w:tc>
          <w:tcPr>
            <w:tcW w:w="2381" w:type="dxa"/>
            <w:shd w:val="clear" w:color="auto" w:fill="CCFFCC"/>
            <w:vAlign w:val="center"/>
          </w:tcPr>
          <w:p w14:paraId="51D69183" w14:textId="77777777" w:rsidR="0015247B" w:rsidRPr="004065B1" w:rsidRDefault="0015247B" w:rsidP="0015247B">
            <w:r>
              <w:t>2.1.3</w:t>
            </w:r>
          </w:p>
        </w:tc>
        <w:tc>
          <w:tcPr>
            <w:tcW w:w="2382" w:type="dxa"/>
            <w:shd w:val="clear" w:color="auto" w:fill="CCFFCC"/>
            <w:vAlign w:val="center"/>
          </w:tcPr>
          <w:p w14:paraId="2F99316C" w14:textId="77777777" w:rsidR="0015247B" w:rsidRPr="004065B1" w:rsidRDefault="0015247B" w:rsidP="0015247B">
            <w:r w:rsidRPr="000A066E">
              <w:rPr>
                <w:b/>
              </w:rPr>
              <w:t>IHO Reference</w:t>
            </w:r>
          </w:p>
        </w:tc>
        <w:tc>
          <w:tcPr>
            <w:tcW w:w="2382" w:type="dxa"/>
            <w:shd w:val="clear" w:color="auto" w:fill="CCFFCC"/>
            <w:vAlign w:val="center"/>
          </w:tcPr>
          <w:p w14:paraId="2309C61E" w14:textId="77777777" w:rsidR="0015247B" w:rsidRPr="004065B1" w:rsidRDefault="0015247B" w:rsidP="0015247B">
            <w:r w:rsidRPr="0015247B">
              <w:t>IEC 61174/ 4.4.1</w:t>
            </w:r>
          </w:p>
        </w:tc>
      </w:tr>
      <w:tr w:rsidR="0015247B" w14:paraId="4BC786C8" w14:textId="77777777" w:rsidTr="00A53E84">
        <w:trPr>
          <w:tblHeader/>
        </w:trPr>
        <w:tc>
          <w:tcPr>
            <w:tcW w:w="9526" w:type="dxa"/>
            <w:gridSpan w:val="4"/>
            <w:shd w:val="clear" w:color="auto" w:fill="CCFFCC"/>
            <w:vAlign w:val="center"/>
          </w:tcPr>
          <w:p w14:paraId="72308E14" w14:textId="77777777" w:rsidR="0015247B" w:rsidRDefault="0015247B" w:rsidP="0015247B">
            <w:r w:rsidRPr="000A066E">
              <w:rPr>
                <w:b/>
              </w:rPr>
              <w:t>Test description</w:t>
            </w:r>
          </w:p>
        </w:tc>
      </w:tr>
      <w:tr w:rsidR="0015247B" w14:paraId="1D844D65" w14:textId="77777777" w:rsidTr="00A53E84">
        <w:trPr>
          <w:tblHeader/>
        </w:trPr>
        <w:tc>
          <w:tcPr>
            <w:tcW w:w="9526" w:type="dxa"/>
            <w:gridSpan w:val="4"/>
            <w:vAlign w:val="center"/>
          </w:tcPr>
          <w:p w14:paraId="408A87B0" w14:textId="77777777" w:rsidR="0015247B" w:rsidRPr="00C36B0F" w:rsidRDefault="006C11DB" w:rsidP="0015247B">
            <w:pPr>
              <w:rPr>
                <w:i/>
              </w:rPr>
            </w:pPr>
            <w:r w:rsidRPr="00C36B0F">
              <w:rPr>
                <w:i/>
              </w:rPr>
              <w:t>Loading additional cell and confirmation of its addition to the chart library.</w:t>
            </w:r>
          </w:p>
        </w:tc>
      </w:tr>
      <w:tr w:rsidR="0015247B" w14:paraId="6690098B" w14:textId="77777777" w:rsidTr="00A53E84">
        <w:trPr>
          <w:tblHeader/>
        </w:trPr>
        <w:tc>
          <w:tcPr>
            <w:tcW w:w="9526" w:type="dxa"/>
            <w:gridSpan w:val="4"/>
            <w:shd w:val="clear" w:color="auto" w:fill="CCFFCC"/>
            <w:vAlign w:val="center"/>
          </w:tcPr>
          <w:p w14:paraId="7799E917" w14:textId="77777777" w:rsidR="0015247B" w:rsidRPr="004065B1" w:rsidRDefault="0015247B" w:rsidP="0015247B">
            <w:r w:rsidRPr="000A066E">
              <w:rPr>
                <w:b/>
              </w:rPr>
              <w:t>Setup</w:t>
            </w:r>
          </w:p>
        </w:tc>
      </w:tr>
      <w:tr w:rsidR="0015247B" w14:paraId="0F9D459A" w14:textId="77777777" w:rsidTr="00A53E84">
        <w:trPr>
          <w:tblHeader/>
        </w:trPr>
        <w:tc>
          <w:tcPr>
            <w:tcW w:w="9526" w:type="dxa"/>
            <w:gridSpan w:val="4"/>
            <w:vAlign w:val="center"/>
          </w:tcPr>
          <w:p w14:paraId="3ECB12CE" w14:textId="77777777" w:rsidR="0015247B" w:rsidRPr="00C36B0F" w:rsidRDefault="006C11DB" w:rsidP="006C11DB">
            <w:pPr>
              <w:rPr>
                <w:i/>
              </w:rPr>
            </w:pPr>
            <w:r w:rsidRPr="00C36B0F">
              <w:rPr>
                <w:i/>
              </w:rPr>
              <w:t>As for test 2.1.2</w:t>
            </w:r>
          </w:p>
        </w:tc>
      </w:tr>
      <w:tr w:rsidR="0015247B" w14:paraId="1F54C172" w14:textId="77777777" w:rsidTr="00A53E84">
        <w:trPr>
          <w:tblHeader/>
        </w:trPr>
        <w:tc>
          <w:tcPr>
            <w:tcW w:w="9526" w:type="dxa"/>
            <w:gridSpan w:val="4"/>
            <w:shd w:val="clear" w:color="auto" w:fill="CCFFCC"/>
            <w:vAlign w:val="center"/>
          </w:tcPr>
          <w:p w14:paraId="1F83D37A" w14:textId="77777777" w:rsidR="0015247B" w:rsidRPr="004065B1" w:rsidRDefault="0015247B" w:rsidP="0015247B">
            <w:r w:rsidRPr="000A066E">
              <w:rPr>
                <w:b/>
              </w:rPr>
              <w:t>Action</w:t>
            </w:r>
          </w:p>
        </w:tc>
      </w:tr>
      <w:tr w:rsidR="0015247B" w14:paraId="1513EC85" w14:textId="77777777" w:rsidTr="00A53E84">
        <w:trPr>
          <w:tblHeader/>
        </w:trPr>
        <w:tc>
          <w:tcPr>
            <w:tcW w:w="9526" w:type="dxa"/>
            <w:gridSpan w:val="4"/>
            <w:vAlign w:val="center"/>
          </w:tcPr>
          <w:p w14:paraId="118DE8E4" w14:textId="77777777" w:rsidR="006C11DB" w:rsidRPr="00C36B0F" w:rsidRDefault="006C11DB" w:rsidP="006C11DB">
            <w:pPr>
              <w:rPr>
                <w:i/>
              </w:rPr>
            </w:pPr>
            <w:r w:rsidRPr="00C36B0F">
              <w:rPr>
                <w:i/>
              </w:rPr>
              <w:t>Load the following cell 3.3 Settings\ENC_ROOT\GB4X0001.000</w:t>
            </w:r>
          </w:p>
          <w:p w14:paraId="0C2C2855" w14:textId="77777777" w:rsidR="0015247B" w:rsidRPr="00C36B0F" w:rsidRDefault="006C11DB" w:rsidP="006C11DB">
            <w:pPr>
              <w:rPr>
                <w:i/>
              </w:rPr>
            </w:pPr>
            <w:r w:rsidRPr="00C36B0F">
              <w:rPr>
                <w:i/>
              </w:rPr>
              <w:t>Check that in the chart library the details of the cell have been added.</w:t>
            </w:r>
          </w:p>
        </w:tc>
      </w:tr>
      <w:tr w:rsidR="0015247B" w14:paraId="244D609A" w14:textId="77777777" w:rsidTr="00A53E84">
        <w:trPr>
          <w:tblHeader/>
        </w:trPr>
        <w:tc>
          <w:tcPr>
            <w:tcW w:w="9526" w:type="dxa"/>
            <w:gridSpan w:val="4"/>
            <w:shd w:val="clear" w:color="auto" w:fill="CCFFCC"/>
            <w:vAlign w:val="center"/>
          </w:tcPr>
          <w:p w14:paraId="3865612A" w14:textId="77777777" w:rsidR="0015247B" w:rsidRPr="004065B1" w:rsidRDefault="0015247B" w:rsidP="0015247B">
            <w:r w:rsidRPr="000A066E">
              <w:rPr>
                <w:b/>
              </w:rPr>
              <w:t>Results</w:t>
            </w:r>
          </w:p>
        </w:tc>
      </w:tr>
      <w:tr w:rsidR="0015247B" w14:paraId="0829C1B1" w14:textId="77777777" w:rsidTr="00A53E84">
        <w:trPr>
          <w:tblHeader/>
        </w:trPr>
        <w:tc>
          <w:tcPr>
            <w:tcW w:w="9526" w:type="dxa"/>
            <w:gridSpan w:val="4"/>
            <w:vAlign w:val="center"/>
          </w:tcPr>
          <w:p w14:paraId="477FAD57" w14:textId="794EDE3A" w:rsidR="0015247B" w:rsidRPr="00C36B0F" w:rsidRDefault="006C11DB" w:rsidP="00635587">
            <w:pPr>
              <w:jc w:val="left"/>
              <w:rPr>
                <w:i/>
              </w:rPr>
            </w:pPr>
            <w:r w:rsidRPr="00C36B0F">
              <w:rPr>
                <w:i/>
              </w:rPr>
              <w:t xml:space="preserve">The information in the chart library shall reflect the cell </w:t>
            </w:r>
            <w:r w:rsidR="00635587">
              <w:rPr>
                <w:i/>
              </w:rPr>
              <w:t>loaded</w:t>
            </w:r>
            <w:r w:rsidR="00635587" w:rsidRPr="00C36B0F">
              <w:rPr>
                <w:i/>
              </w:rPr>
              <w:t xml:space="preserve"> </w:t>
            </w:r>
            <w:r w:rsidRPr="00C36B0F">
              <w:rPr>
                <w:i/>
              </w:rPr>
              <w:t>and the chart coverage shall have changed accordingly.</w:t>
            </w:r>
          </w:p>
        </w:tc>
      </w:tr>
    </w:tbl>
    <w:p w14:paraId="44F86A08" w14:textId="77777777" w:rsidR="00DF5922" w:rsidRDefault="00DF5922" w:rsidP="00EB5479"/>
    <w:p w14:paraId="0908A0BB" w14:textId="77777777" w:rsidR="00DF5922" w:rsidRDefault="00DF5922" w:rsidP="00E30B8F">
      <w:pPr>
        <w:pStyle w:val="Heading3"/>
      </w:pPr>
      <w:r w:rsidRPr="00DF5922">
        <w:t>Remove cell and check chart library</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381"/>
        <w:gridCol w:w="2381"/>
        <w:gridCol w:w="2382"/>
        <w:gridCol w:w="2382"/>
      </w:tblGrid>
      <w:tr w:rsidR="0015247B" w14:paraId="67CD195F" w14:textId="77777777" w:rsidTr="00A53E84">
        <w:trPr>
          <w:trHeight w:val="454"/>
          <w:tblHeader/>
        </w:trPr>
        <w:tc>
          <w:tcPr>
            <w:tcW w:w="2381" w:type="dxa"/>
            <w:shd w:val="clear" w:color="auto" w:fill="CCFFCC"/>
            <w:vAlign w:val="center"/>
          </w:tcPr>
          <w:p w14:paraId="2B0AE806" w14:textId="77777777" w:rsidR="0015247B" w:rsidRPr="004065B1" w:rsidRDefault="0015247B" w:rsidP="0015247B">
            <w:r w:rsidRPr="000A066E">
              <w:rPr>
                <w:b/>
              </w:rPr>
              <w:t>Test Reference</w:t>
            </w:r>
          </w:p>
        </w:tc>
        <w:tc>
          <w:tcPr>
            <w:tcW w:w="2381" w:type="dxa"/>
            <w:shd w:val="clear" w:color="auto" w:fill="CCFFCC"/>
            <w:vAlign w:val="center"/>
          </w:tcPr>
          <w:p w14:paraId="5C73E999" w14:textId="77777777" w:rsidR="0015247B" w:rsidRPr="004065B1" w:rsidRDefault="0015247B" w:rsidP="0015247B">
            <w:r>
              <w:t>2.1.</w:t>
            </w:r>
            <w:r w:rsidR="008A1BCC">
              <w:t>4</w:t>
            </w:r>
          </w:p>
        </w:tc>
        <w:tc>
          <w:tcPr>
            <w:tcW w:w="2382" w:type="dxa"/>
            <w:shd w:val="clear" w:color="auto" w:fill="CCFFCC"/>
            <w:vAlign w:val="center"/>
          </w:tcPr>
          <w:p w14:paraId="65D56DFE" w14:textId="77777777" w:rsidR="0015247B" w:rsidRPr="004065B1" w:rsidRDefault="0015247B" w:rsidP="0015247B">
            <w:r w:rsidRPr="000A066E">
              <w:rPr>
                <w:b/>
              </w:rPr>
              <w:t>IHO Reference</w:t>
            </w:r>
          </w:p>
        </w:tc>
        <w:tc>
          <w:tcPr>
            <w:tcW w:w="2382" w:type="dxa"/>
            <w:shd w:val="clear" w:color="auto" w:fill="CCFFCC"/>
            <w:vAlign w:val="center"/>
          </w:tcPr>
          <w:p w14:paraId="47E99A31" w14:textId="77777777" w:rsidR="0015247B" w:rsidRPr="004065B1" w:rsidRDefault="0015247B" w:rsidP="0015247B">
            <w:r w:rsidRPr="0015247B">
              <w:t>IEC 61174/ 4.4.1</w:t>
            </w:r>
          </w:p>
        </w:tc>
      </w:tr>
      <w:tr w:rsidR="0015247B" w14:paraId="10E2F19F" w14:textId="77777777" w:rsidTr="00A53E84">
        <w:trPr>
          <w:tblHeader/>
        </w:trPr>
        <w:tc>
          <w:tcPr>
            <w:tcW w:w="9526" w:type="dxa"/>
            <w:gridSpan w:val="4"/>
            <w:shd w:val="clear" w:color="auto" w:fill="CCFFCC"/>
            <w:vAlign w:val="center"/>
          </w:tcPr>
          <w:p w14:paraId="42534DF8" w14:textId="77777777" w:rsidR="0015247B" w:rsidRDefault="0015247B" w:rsidP="0015247B">
            <w:r w:rsidRPr="000A066E">
              <w:rPr>
                <w:b/>
              </w:rPr>
              <w:t>Test description</w:t>
            </w:r>
          </w:p>
        </w:tc>
      </w:tr>
      <w:tr w:rsidR="0015247B" w14:paraId="0292220A" w14:textId="77777777" w:rsidTr="00A53E84">
        <w:trPr>
          <w:tblHeader/>
        </w:trPr>
        <w:tc>
          <w:tcPr>
            <w:tcW w:w="9526" w:type="dxa"/>
            <w:gridSpan w:val="4"/>
            <w:vAlign w:val="center"/>
          </w:tcPr>
          <w:p w14:paraId="6D5C2206" w14:textId="77777777" w:rsidR="0015247B" w:rsidRPr="00C36B0F" w:rsidRDefault="006C11DB" w:rsidP="0015247B">
            <w:pPr>
              <w:rPr>
                <w:i/>
              </w:rPr>
            </w:pPr>
            <w:r w:rsidRPr="00C36B0F">
              <w:rPr>
                <w:i/>
              </w:rPr>
              <w:t>Removing a cell and confirmation of its removal from the chart library.</w:t>
            </w:r>
          </w:p>
        </w:tc>
      </w:tr>
      <w:tr w:rsidR="0015247B" w14:paraId="51EFADD8" w14:textId="77777777" w:rsidTr="00A53E84">
        <w:trPr>
          <w:tblHeader/>
        </w:trPr>
        <w:tc>
          <w:tcPr>
            <w:tcW w:w="9526" w:type="dxa"/>
            <w:gridSpan w:val="4"/>
            <w:shd w:val="clear" w:color="auto" w:fill="CCFFCC"/>
            <w:vAlign w:val="center"/>
          </w:tcPr>
          <w:p w14:paraId="3B3095CD" w14:textId="77777777" w:rsidR="0015247B" w:rsidRPr="004065B1" w:rsidRDefault="0015247B" w:rsidP="0015247B">
            <w:r w:rsidRPr="000A066E">
              <w:rPr>
                <w:b/>
              </w:rPr>
              <w:t>Setup</w:t>
            </w:r>
          </w:p>
        </w:tc>
      </w:tr>
      <w:tr w:rsidR="0015247B" w14:paraId="0C78ACF8" w14:textId="77777777" w:rsidTr="00A53E84">
        <w:trPr>
          <w:tblHeader/>
        </w:trPr>
        <w:tc>
          <w:tcPr>
            <w:tcW w:w="9526" w:type="dxa"/>
            <w:gridSpan w:val="4"/>
            <w:vAlign w:val="center"/>
          </w:tcPr>
          <w:p w14:paraId="72ED162D" w14:textId="77777777" w:rsidR="0015247B" w:rsidRPr="00C36B0F" w:rsidRDefault="006C11DB" w:rsidP="0015247B">
            <w:pPr>
              <w:rPr>
                <w:i/>
              </w:rPr>
            </w:pPr>
            <w:r w:rsidRPr="00C36B0F">
              <w:rPr>
                <w:i/>
              </w:rPr>
              <w:t>As on completion of test 2.1.3</w:t>
            </w:r>
          </w:p>
        </w:tc>
      </w:tr>
      <w:tr w:rsidR="0015247B" w14:paraId="18D48732" w14:textId="77777777" w:rsidTr="00A53E84">
        <w:trPr>
          <w:tblHeader/>
        </w:trPr>
        <w:tc>
          <w:tcPr>
            <w:tcW w:w="9526" w:type="dxa"/>
            <w:gridSpan w:val="4"/>
            <w:shd w:val="clear" w:color="auto" w:fill="CCFFCC"/>
            <w:vAlign w:val="center"/>
          </w:tcPr>
          <w:p w14:paraId="0C9059DF" w14:textId="77777777" w:rsidR="0015247B" w:rsidRPr="004065B1" w:rsidRDefault="0015247B" w:rsidP="0015247B">
            <w:r w:rsidRPr="000A066E">
              <w:rPr>
                <w:b/>
              </w:rPr>
              <w:t>Action</w:t>
            </w:r>
          </w:p>
        </w:tc>
      </w:tr>
      <w:tr w:rsidR="0015247B" w14:paraId="3BFA8A5F" w14:textId="77777777" w:rsidTr="00A53E84">
        <w:trPr>
          <w:tblHeader/>
        </w:trPr>
        <w:tc>
          <w:tcPr>
            <w:tcW w:w="9526" w:type="dxa"/>
            <w:gridSpan w:val="4"/>
            <w:vAlign w:val="center"/>
          </w:tcPr>
          <w:p w14:paraId="2C535212" w14:textId="77777777" w:rsidR="006C11DB" w:rsidRPr="00C36B0F" w:rsidRDefault="006C11DB" w:rsidP="006C11DB">
            <w:pPr>
              <w:rPr>
                <w:i/>
              </w:rPr>
            </w:pPr>
            <w:r w:rsidRPr="00C36B0F">
              <w:rPr>
                <w:i/>
              </w:rPr>
              <w:t>Remove the following cell GB4X0001.000</w:t>
            </w:r>
          </w:p>
          <w:p w14:paraId="13804C44" w14:textId="77777777" w:rsidR="0015247B" w:rsidRPr="0015247B" w:rsidRDefault="006C11DB" w:rsidP="006C11DB">
            <w:r w:rsidRPr="00C36B0F">
              <w:rPr>
                <w:i/>
              </w:rPr>
              <w:t>Check that in the chart library the details of the cell have been removed.</w:t>
            </w:r>
          </w:p>
        </w:tc>
      </w:tr>
      <w:tr w:rsidR="0015247B" w14:paraId="7BDF681E" w14:textId="77777777" w:rsidTr="00A53E84">
        <w:trPr>
          <w:tblHeader/>
        </w:trPr>
        <w:tc>
          <w:tcPr>
            <w:tcW w:w="9526" w:type="dxa"/>
            <w:gridSpan w:val="4"/>
            <w:shd w:val="clear" w:color="auto" w:fill="CCFFCC"/>
            <w:vAlign w:val="center"/>
          </w:tcPr>
          <w:p w14:paraId="159B24CC" w14:textId="77777777" w:rsidR="0015247B" w:rsidRPr="004065B1" w:rsidRDefault="0015247B" w:rsidP="002164D3">
            <w:pPr>
              <w:keepNext/>
              <w:keepLines/>
            </w:pPr>
            <w:r w:rsidRPr="000A066E">
              <w:rPr>
                <w:b/>
              </w:rPr>
              <w:lastRenderedPageBreak/>
              <w:t>Results</w:t>
            </w:r>
          </w:p>
        </w:tc>
      </w:tr>
      <w:tr w:rsidR="0015247B" w14:paraId="539BE06F" w14:textId="77777777" w:rsidTr="00A53E84">
        <w:trPr>
          <w:tblHeader/>
        </w:trPr>
        <w:tc>
          <w:tcPr>
            <w:tcW w:w="9526" w:type="dxa"/>
            <w:gridSpan w:val="4"/>
            <w:vAlign w:val="center"/>
          </w:tcPr>
          <w:p w14:paraId="44AA4813" w14:textId="77777777" w:rsidR="0015247B" w:rsidRPr="00C36B0F" w:rsidRDefault="006C11DB" w:rsidP="0015247B">
            <w:pPr>
              <w:jc w:val="left"/>
              <w:rPr>
                <w:i/>
              </w:rPr>
            </w:pPr>
            <w:r w:rsidRPr="00C36B0F">
              <w:rPr>
                <w:i/>
              </w:rPr>
              <w:t>The information in the chart library shall reflect the cell removed and the chart coverage shall have changed accordingly.</w:t>
            </w:r>
          </w:p>
        </w:tc>
      </w:tr>
    </w:tbl>
    <w:p w14:paraId="1DFDF2DE" w14:textId="77777777" w:rsidR="0015247B" w:rsidRDefault="0015247B" w:rsidP="0015247B"/>
    <w:p w14:paraId="325B01BF" w14:textId="42829694" w:rsidR="00305CC0" w:rsidRDefault="00305CC0" w:rsidP="00E30B8F">
      <w:pPr>
        <w:pStyle w:val="Heading3"/>
      </w:pPr>
      <w:r w:rsidRPr="00305CC0">
        <w:t>Loading of Corrupted Data</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381"/>
        <w:gridCol w:w="2381"/>
        <w:gridCol w:w="2382"/>
        <w:gridCol w:w="2382"/>
      </w:tblGrid>
      <w:tr w:rsidR="0015247B" w14:paraId="63E11725" w14:textId="77777777" w:rsidTr="00A53E84">
        <w:trPr>
          <w:trHeight w:val="454"/>
          <w:tblHeader/>
        </w:trPr>
        <w:tc>
          <w:tcPr>
            <w:tcW w:w="2381" w:type="dxa"/>
            <w:shd w:val="clear" w:color="auto" w:fill="CCFFCC"/>
            <w:vAlign w:val="center"/>
          </w:tcPr>
          <w:p w14:paraId="685EC0B8" w14:textId="77777777" w:rsidR="0015247B" w:rsidRPr="004065B1" w:rsidRDefault="0015247B" w:rsidP="0015247B">
            <w:r w:rsidRPr="000A066E">
              <w:rPr>
                <w:b/>
              </w:rPr>
              <w:t>Test Reference</w:t>
            </w:r>
          </w:p>
        </w:tc>
        <w:tc>
          <w:tcPr>
            <w:tcW w:w="2381" w:type="dxa"/>
            <w:shd w:val="clear" w:color="auto" w:fill="CCFFCC"/>
            <w:vAlign w:val="center"/>
          </w:tcPr>
          <w:p w14:paraId="161445DD" w14:textId="77777777" w:rsidR="0015247B" w:rsidRPr="004065B1" w:rsidRDefault="0015247B" w:rsidP="0015247B">
            <w:r>
              <w:t>2.1.</w:t>
            </w:r>
            <w:r w:rsidR="008A1BCC">
              <w:t>5</w:t>
            </w:r>
          </w:p>
        </w:tc>
        <w:tc>
          <w:tcPr>
            <w:tcW w:w="2382" w:type="dxa"/>
            <w:shd w:val="clear" w:color="auto" w:fill="CCFFCC"/>
            <w:vAlign w:val="center"/>
          </w:tcPr>
          <w:p w14:paraId="22C8DBCB" w14:textId="77777777" w:rsidR="0015247B" w:rsidRPr="004065B1" w:rsidRDefault="0015247B" w:rsidP="0015247B">
            <w:r w:rsidRPr="000A066E">
              <w:rPr>
                <w:b/>
              </w:rPr>
              <w:t>IHO Reference</w:t>
            </w:r>
          </w:p>
        </w:tc>
        <w:tc>
          <w:tcPr>
            <w:tcW w:w="2382" w:type="dxa"/>
            <w:shd w:val="clear" w:color="auto" w:fill="CCFFCC"/>
            <w:vAlign w:val="center"/>
          </w:tcPr>
          <w:p w14:paraId="0EA4D08B" w14:textId="77777777" w:rsidR="0015247B" w:rsidRPr="004065B1" w:rsidRDefault="0015247B" w:rsidP="0015247B">
            <w:r w:rsidRPr="0015247B">
              <w:t>IEC 61174/ 4.4.1</w:t>
            </w:r>
          </w:p>
        </w:tc>
      </w:tr>
      <w:tr w:rsidR="0015247B" w14:paraId="7303A794" w14:textId="77777777" w:rsidTr="00A53E84">
        <w:trPr>
          <w:tblHeader/>
        </w:trPr>
        <w:tc>
          <w:tcPr>
            <w:tcW w:w="9526" w:type="dxa"/>
            <w:gridSpan w:val="4"/>
            <w:shd w:val="clear" w:color="auto" w:fill="CCFFCC"/>
            <w:vAlign w:val="center"/>
          </w:tcPr>
          <w:p w14:paraId="4D41DE8D" w14:textId="77777777" w:rsidR="0015247B" w:rsidRDefault="0015247B" w:rsidP="0015247B">
            <w:r w:rsidRPr="000A066E">
              <w:rPr>
                <w:b/>
              </w:rPr>
              <w:t>Test description</w:t>
            </w:r>
          </w:p>
        </w:tc>
      </w:tr>
      <w:tr w:rsidR="0015247B" w14:paraId="4674CF00" w14:textId="77777777" w:rsidTr="00A53E84">
        <w:trPr>
          <w:tblHeader/>
        </w:trPr>
        <w:tc>
          <w:tcPr>
            <w:tcW w:w="9526" w:type="dxa"/>
            <w:gridSpan w:val="4"/>
            <w:vAlign w:val="center"/>
          </w:tcPr>
          <w:p w14:paraId="6E40C93B" w14:textId="77777777" w:rsidR="0015247B" w:rsidRPr="00C36B0F" w:rsidRDefault="006C11DB" w:rsidP="0015247B">
            <w:pPr>
              <w:rPr>
                <w:i/>
              </w:rPr>
            </w:pPr>
            <w:r w:rsidRPr="00C36B0F">
              <w:rPr>
                <w:i/>
              </w:rPr>
              <w:t>Loading corrupt data.</w:t>
            </w:r>
          </w:p>
        </w:tc>
      </w:tr>
      <w:tr w:rsidR="0015247B" w14:paraId="550AB7A0" w14:textId="77777777" w:rsidTr="00A53E84">
        <w:trPr>
          <w:tblHeader/>
        </w:trPr>
        <w:tc>
          <w:tcPr>
            <w:tcW w:w="9526" w:type="dxa"/>
            <w:gridSpan w:val="4"/>
            <w:shd w:val="clear" w:color="auto" w:fill="CCFFCC"/>
            <w:vAlign w:val="center"/>
          </w:tcPr>
          <w:p w14:paraId="0A360281" w14:textId="77777777" w:rsidR="0015247B" w:rsidRPr="004065B1" w:rsidRDefault="0015247B" w:rsidP="0015247B">
            <w:r w:rsidRPr="000A066E">
              <w:rPr>
                <w:b/>
              </w:rPr>
              <w:t>Setup</w:t>
            </w:r>
          </w:p>
        </w:tc>
      </w:tr>
      <w:tr w:rsidR="0015247B" w14:paraId="255537D2" w14:textId="77777777" w:rsidTr="00A53E84">
        <w:trPr>
          <w:tblHeader/>
        </w:trPr>
        <w:tc>
          <w:tcPr>
            <w:tcW w:w="9526" w:type="dxa"/>
            <w:gridSpan w:val="4"/>
            <w:vAlign w:val="center"/>
          </w:tcPr>
          <w:p w14:paraId="173347C6" w14:textId="77777777" w:rsidR="0015247B" w:rsidRPr="004065B1" w:rsidRDefault="006C11DB" w:rsidP="0015247B">
            <w:r>
              <w:t>-</w:t>
            </w:r>
          </w:p>
        </w:tc>
      </w:tr>
      <w:tr w:rsidR="0015247B" w14:paraId="4CD5AAF5" w14:textId="77777777" w:rsidTr="00A53E84">
        <w:trPr>
          <w:tblHeader/>
        </w:trPr>
        <w:tc>
          <w:tcPr>
            <w:tcW w:w="9526" w:type="dxa"/>
            <w:gridSpan w:val="4"/>
            <w:shd w:val="clear" w:color="auto" w:fill="CCFFCC"/>
            <w:vAlign w:val="center"/>
          </w:tcPr>
          <w:p w14:paraId="514B324E" w14:textId="77777777" w:rsidR="0015247B" w:rsidRPr="004065B1" w:rsidRDefault="0015247B" w:rsidP="0015247B">
            <w:r w:rsidRPr="000A066E">
              <w:rPr>
                <w:b/>
              </w:rPr>
              <w:t>Action</w:t>
            </w:r>
          </w:p>
        </w:tc>
      </w:tr>
      <w:tr w:rsidR="0015247B" w14:paraId="52895F8A" w14:textId="77777777" w:rsidTr="00A53E84">
        <w:trPr>
          <w:tblHeader/>
        </w:trPr>
        <w:tc>
          <w:tcPr>
            <w:tcW w:w="9526" w:type="dxa"/>
            <w:gridSpan w:val="4"/>
            <w:vAlign w:val="center"/>
          </w:tcPr>
          <w:p w14:paraId="3C0C63ED" w14:textId="77777777" w:rsidR="006C11DB" w:rsidRPr="00C36B0F" w:rsidRDefault="006C11DB" w:rsidP="006C11DB">
            <w:pPr>
              <w:rPr>
                <w:i/>
              </w:rPr>
            </w:pPr>
            <w:r w:rsidRPr="00C36B0F">
              <w:rPr>
                <w:i/>
              </w:rPr>
              <w:t>Load the following cell:</w:t>
            </w:r>
          </w:p>
          <w:p w14:paraId="42625CA8" w14:textId="77777777" w:rsidR="0015247B" w:rsidRPr="0015247B" w:rsidRDefault="006C11DB" w:rsidP="006C11DB">
            <w:r w:rsidRPr="00C36B0F">
              <w:rPr>
                <w:i/>
              </w:rPr>
              <w:t>2.1.5 Loading Corrupt Data\ENC_ROOT\GB5X01NE.000</w:t>
            </w:r>
          </w:p>
        </w:tc>
      </w:tr>
      <w:tr w:rsidR="0015247B" w14:paraId="09F8A92D" w14:textId="77777777" w:rsidTr="00A53E84">
        <w:trPr>
          <w:tblHeader/>
        </w:trPr>
        <w:tc>
          <w:tcPr>
            <w:tcW w:w="9526" w:type="dxa"/>
            <w:gridSpan w:val="4"/>
            <w:shd w:val="clear" w:color="auto" w:fill="CCFFCC"/>
            <w:vAlign w:val="center"/>
          </w:tcPr>
          <w:p w14:paraId="7B23080C" w14:textId="77777777" w:rsidR="0015247B" w:rsidRPr="004065B1" w:rsidRDefault="0015247B" w:rsidP="0015247B">
            <w:r w:rsidRPr="000A066E">
              <w:rPr>
                <w:b/>
              </w:rPr>
              <w:t>Results</w:t>
            </w:r>
          </w:p>
        </w:tc>
      </w:tr>
      <w:tr w:rsidR="0015247B" w14:paraId="550CA26D" w14:textId="77777777" w:rsidTr="00A53E84">
        <w:trPr>
          <w:tblHeader/>
        </w:trPr>
        <w:tc>
          <w:tcPr>
            <w:tcW w:w="9526" w:type="dxa"/>
            <w:gridSpan w:val="4"/>
            <w:vAlign w:val="center"/>
          </w:tcPr>
          <w:p w14:paraId="237EDDB8" w14:textId="77777777" w:rsidR="0015247B" w:rsidRPr="00C36B0F" w:rsidRDefault="006C11DB" w:rsidP="0015247B">
            <w:pPr>
              <w:jc w:val="left"/>
              <w:rPr>
                <w:i/>
              </w:rPr>
            </w:pPr>
            <w:r w:rsidRPr="00C36B0F">
              <w:rPr>
                <w:i/>
              </w:rPr>
              <w:t>The EUT shall generate a warning when loading of this file is attempted and reject installation.</w:t>
            </w:r>
          </w:p>
        </w:tc>
      </w:tr>
    </w:tbl>
    <w:p w14:paraId="60C00D7B" w14:textId="77777777" w:rsidR="0015247B" w:rsidRDefault="0015247B" w:rsidP="0015247B"/>
    <w:p w14:paraId="42D21860" w14:textId="77777777" w:rsidR="00A757D8" w:rsidRPr="00C33EE6" w:rsidRDefault="008A1BCC" w:rsidP="00E30B8F">
      <w:pPr>
        <w:pStyle w:val="Heading2"/>
      </w:pPr>
      <w:r>
        <w:br w:type="page"/>
      </w:r>
      <w:bookmarkStart w:id="204" w:name="_Toc120212600"/>
      <w:r w:rsidR="0023617C" w:rsidRPr="0023617C">
        <w:lastRenderedPageBreak/>
        <w:t>Automatic updates of Unencrypted ENCs</w:t>
      </w:r>
      <w:bookmarkEnd w:id="204"/>
    </w:p>
    <w:p w14:paraId="10FDFBE9" w14:textId="77777777" w:rsidR="0023617C" w:rsidRDefault="0023617C" w:rsidP="00E30B8F">
      <w:pPr>
        <w:pStyle w:val="Heading3"/>
      </w:pPr>
      <w:r w:rsidRPr="00305CC0">
        <w:t>Loading corrupted update</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381"/>
        <w:gridCol w:w="2381"/>
        <w:gridCol w:w="2382"/>
        <w:gridCol w:w="2382"/>
      </w:tblGrid>
      <w:tr w:rsidR="0015247B" w14:paraId="4D9BFD26" w14:textId="77777777" w:rsidTr="00A53E84">
        <w:trPr>
          <w:trHeight w:val="454"/>
          <w:tblHeader/>
        </w:trPr>
        <w:tc>
          <w:tcPr>
            <w:tcW w:w="2381" w:type="dxa"/>
            <w:shd w:val="clear" w:color="auto" w:fill="CCFFCC"/>
            <w:vAlign w:val="center"/>
          </w:tcPr>
          <w:p w14:paraId="7AB5D5BC" w14:textId="77777777" w:rsidR="0015247B" w:rsidRPr="004065B1" w:rsidRDefault="0015247B" w:rsidP="0015247B">
            <w:r w:rsidRPr="000A066E">
              <w:rPr>
                <w:b/>
              </w:rPr>
              <w:t>Test Reference</w:t>
            </w:r>
          </w:p>
        </w:tc>
        <w:tc>
          <w:tcPr>
            <w:tcW w:w="2381" w:type="dxa"/>
            <w:shd w:val="clear" w:color="auto" w:fill="CCFFCC"/>
            <w:vAlign w:val="center"/>
          </w:tcPr>
          <w:p w14:paraId="2CD58110" w14:textId="77777777" w:rsidR="0015247B" w:rsidRPr="004065B1" w:rsidRDefault="008A1BCC" w:rsidP="0015247B">
            <w:r>
              <w:t>2.2.1</w:t>
            </w:r>
          </w:p>
        </w:tc>
        <w:tc>
          <w:tcPr>
            <w:tcW w:w="2382" w:type="dxa"/>
            <w:shd w:val="clear" w:color="auto" w:fill="CCFFCC"/>
            <w:vAlign w:val="center"/>
          </w:tcPr>
          <w:p w14:paraId="15C50EB8" w14:textId="77777777" w:rsidR="0015247B" w:rsidRPr="004065B1" w:rsidRDefault="0015247B" w:rsidP="0015247B">
            <w:r w:rsidRPr="000A066E">
              <w:rPr>
                <w:b/>
              </w:rPr>
              <w:t>IHO Reference</w:t>
            </w:r>
          </w:p>
        </w:tc>
        <w:tc>
          <w:tcPr>
            <w:tcW w:w="2382" w:type="dxa"/>
            <w:shd w:val="clear" w:color="auto" w:fill="CCFFCC"/>
            <w:vAlign w:val="center"/>
          </w:tcPr>
          <w:p w14:paraId="43D25C65" w14:textId="77777777" w:rsidR="008A1BCC" w:rsidRDefault="008A1BCC" w:rsidP="008A1BCC">
            <w:r>
              <w:t>S-52 appendix 1/ 3.4.1f, 3.4.2d and</w:t>
            </w:r>
          </w:p>
          <w:p w14:paraId="782F6754" w14:textId="77777777" w:rsidR="0015247B" w:rsidRPr="004065B1" w:rsidRDefault="008A1BCC" w:rsidP="008A1BCC">
            <w:r>
              <w:t>IEC 61174/ 4.4.2</w:t>
            </w:r>
          </w:p>
        </w:tc>
      </w:tr>
      <w:tr w:rsidR="0015247B" w14:paraId="0C1D42C2" w14:textId="77777777" w:rsidTr="00A53E84">
        <w:trPr>
          <w:tblHeader/>
        </w:trPr>
        <w:tc>
          <w:tcPr>
            <w:tcW w:w="9526" w:type="dxa"/>
            <w:gridSpan w:val="4"/>
            <w:shd w:val="clear" w:color="auto" w:fill="CCFFCC"/>
            <w:vAlign w:val="center"/>
          </w:tcPr>
          <w:p w14:paraId="744B698D" w14:textId="77777777" w:rsidR="0015247B" w:rsidRDefault="0015247B" w:rsidP="0015247B">
            <w:r w:rsidRPr="000A066E">
              <w:rPr>
                <w:b/>
              </w:rPr>
              <w:t>Test description</w:t>
            </w:r>
          </w:p>
        </w:tc>
      </w:tr>
      <w:tr w:rsidR="0015247B" w14:paraId="06ADCC8F" w14:textId="77777777" w:rsidTr="00A53E84">
        <w:trPr>
          <w:tblHeader/>
        </w:trPr>
        <w:tc>
          <w:tcPr>
            <w:tcW w:w="9526" w:type="dxa"/>
            <w:gridSpan w:val="4"/>
            <w:vAlign w:val="center"/>
          </w:tcPr>
          <w:p w14:paraId="5996BBC1" w14:textId="77777777" w:rsidR="0015247B" w:rsidRPr="00C36B0F" w:rsidRDefault="008A1BCC" w:rsidP="00C36B0F">
            <w:pPr>
              <w:rPr>
                <w:i/>
              </w:rPr>
            </w:pPr>
            <w:r w:rsidRPr="00C36B0F">
              <w:rPr>
                <w:i/>
              </w:rPr>
              <w:t>Loading corrupt update files.</w:t>
            </w:r>
          </w:p>
        </w:tc>
      </w:tr>
      <w:tr w:rsidR="0015247B" w14:paraId="49801003" w14:textId="77777777" w:rsidTr="00A53E84">
        <w:trPr>
          <w:tblHeader/>
        </w:trPr>
        <w:tc>
          <w:tcPr>
            <w:tcW w:w="9526" w:type="dxa"/>
            <w:gridSpan w:val="4"/>
            <w:shd w:val="clear" w:color="auto" w:fill="CCFFCC"/>
            <w:vAlign w:val="center"/>
          </w:tcPr>
          <w:p w14:paraId="548D3D93" w14:textId="77777777" w:rsidR="0015247B" w:rsidRPr="004065B1" w:rsidRDefault="0015247B" w:rsidP="0015247B">
            <w:r w:rsidRPr="000A066E">
              <w:rPr>
                <w:b/>
              </w:rPr>
              <w:t>Setup</w:t>
            </w:r>
          </w:p>
        </w:tc>
      </w:tr>
      <w:tr w:rsidR="0015247B" w14:paraId="24BBFE6D" w14:textId="77777777" w:rsidTr="00A53E84">
        <w:trPr>
          <w:tblHeader/>
        </w:trPr>
        <w:tc>
          <w:tcPr>
            <w:tcW w:w="9526" w:type="dxa"/>
            <w:gridSpan w:val="4"/>
            <w:vAlign w:val="center"/>
          </w:tcPr>
          <w:p w14:paraId="50F3143D" w14:textId="77777777" w:rsidR="008A1BCC" w:rsidRPr="00C36B0F" w:rsidRDefault="008A1BCC" w:rsidP="00C36B0F">
            <w:pPr>
              <w:rPr>
                <w:i/>
              </w:rPr>
            </w:pPr>
            <w:r w:rsidRPr="00C36B0F">
              <w:rPr>
                <w:i/>
              </w:rPr>
              <w:t>Load the following cell:</w:t>
            </w:r>
          </w:p>
          <w:p w14:paraId="6D4A2710" w14:textId="77777777" w:rsidR="0015247B" w:rsidRDefault="008A1BCC" w:rsidP="00C36B0F">
            <w:pPr>
              <w:rPr>
                <w:i/>
              </w:rPr>
            </w:pPr>
            <w:r w:rsidRPr="00C36B0F">
              <w:rPr>
                <w:i/>
              </w:rPr>
              <w:t>2.1.1 Power Up\ENC_ROOT\GB5X01SW.000</w:t>
            </w:r>
          </w:p>
          <w:p w14:paraId="185C3723" w14:textId="77777777" w:rsidR="00B765DF" w:rsidRPr="004065B1" w:rsidRDefault="00B765DF" w:rsidP="00C36B0F"/>
        </w:tc>
      </w:tr>
      <w:tr w:rsidR="0015247B" w14:paraId="6B511832" w14:textId="77777777" w:rsidTr="00A53E84">
        <w:trPr>
          <w:tblHeader/>
        </w:trPr>
        <w:tc>
          <w:tcPr>
            <w:tcW w:w="9526" w:type="dxa"/>
            <w:gridSpan w:val="4"/>
            <w:shd w:val="clear" w:color="auto" w:fill="CCFFCC"/>
            <w:vAlign w:val="center"/>
          </w:tcPr>
          <w:p w14:paraId="5B1C64BA" w14:textId="77777777" w:rsidR="0015247B" w:rsidRPr="004065B1" w:rsidRDefault="0015247B" w:rsidP="0015247B">
            <w:r w:rsidRPr="000A066E">
              <w:rPr>
                <w:b/>
              </w:rPr>
              <w:t>Action</w:t>
            </w:r>
          </w:p>
        </w:tc>
      </w:tr>
      <w:tr w:rsidR="0015247B" w14:paraId="15BA6398" w14:textId="77777777" w:rsidTr="00A53E84">
        <w:trPr>
          <w:tblHeader/>
        </w:trPr>
        <w:tc>
          <w:tcPr>
            <w:tcW w:w="9526" w:type="dxa"/>
            <w:gridSpan w:val="4"/>
            <w:vAlign w:val="center"/>
          </w:tcPr>
          <w:p w14:paraId="211A3432" w14:textId="77777777" w:rsidR="008A1BCC" w:rsidRPr="00C36B0F" w:rsidRDefault="008A1BCC" w:rsidP="00C36B0F">
            <w:pPr>
              <w:rPr>
                <w:i/>
              </w:rPr>
            </w:pPr>
            <w:r w:rsidRPr="00C36B0F">
              <w:rPr>
                <w:i/>
              </w:rPr>
              <w:t>Load the following updates:</w:t>
            </w:r>
          </w:p>
          <w:p w14:paraId="055129B9" w14:textId="77777777" w:rsidR="0015247B" w:rsidRPr="0015247B" w:rsidRDefault="008A1BCC" w:rsidP="00C36B0F">
            <w:r w:rsidRPr="00C36B0F">
              <w:rPr>
                <w:i/>
              </w:rPr>
              <w:t>2.2.1 Corrupt Update\ENC_ROOT\</w:t>
            </w:r>
          </w:p>
        </w:tc>
      </w:tr>
      <w:tr w:rsidR="0015247B" w14:paraId="43BABE25" w14:textId="77777777" w:rsidTr="00A53E84">
        <w:trPr>
          <w:tblHeader/>
        </w:trPr>
        <w:tc>
          <w:tcPr>
            <w:tcW w:w="9526" w:type="dxa"/>
            <w:gridSpan w:val="4"/>
            <w:shd w:val="clear" w:color="auto" w:fill="CCFFCC"/>
            <w:vAlign w:val="center"/>
          </w:tcPr>
          <w:p w14:paraId="2A8B7957" w14:textId="77777777" w:rsidR="0015247B" w:rsidRPr="004065B1" w:rsidRDefault="0015247B" w:rsidP="0015247B">
            <w:r w:rsidRPr="000A066E">
              <w:rPr>
                <w:b/>
              </w:rPr>
              <w:t>Results</w:t>
            </w:r>
          </w:p>
        </w:tc>
      </w:tr>
      <w:tr w:rsidR="0015247B" w14:paraId="79D778C1" w14:textId="77777777" w:rsidTr="00A53E84">
        <w:trPr>
          <w:tblHeader/>
        </w:trPr>
        <w:tc>
          <w:tcPr>
            <w:tcW w:w="9526" w:type="dxa"/>
            <w:gridSpan w:val="4"/>
            <w:vAlign w:val="center"/>
          </w:tcPr>
          <w:p w14:paraId="6E1D6C7A" w14:textId="77777777" w:rsidR="0015247B" w:rsidRPr="00C36B0F" w:rsidRDefault="008A1BCC" w:rsidP="002164D3">
            <w:pPr>
              <w:jc w:val="left"/>
              <w:rPr>
                <w:i/>
              </w:rPr>
            </w:pPr>
            <w:r w:rsidRPr="00C36B0F">
              <w:rPr>
                <w:i/>
              </w:rPr>
              <w:t>The update process shall stop, the update flagged as invalid, and the user provided with an appropriate message.</w:t>
            </w:r>
          </w:p>
        </w:tc>
      </w:tr>
    </w:tbl>
    <w:p w14:paraId="5A408ECE" w14:textId="77777777" w:rsidR="0015247B" w:rsidRDefault="0015247B" w:rsidP="0015247B"/>
    <w:p w14:paraId="79B35710" w14:textId="77777777" w:rsidR="00305CC0" w:rsidRDefault="0023617C" w:rsidP="00E30B8F">
      <w:pPr>
        <w:pStyle w:val="Heading3"/>
      </w:pPr>
      <w:r w:rsidRPr="0023617C">
        <w:t>Loading sequential update</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381"/>
        <w:gridCol w:w="2381"/>
        <w:gridCol w:w="2382"/>
        <w:gridCol w:w="2382"/>
      </w:tblGrid>
      <w:tr w:rsidR="008452CA" w14:paraId="3E5526FC" w14:textId="77777777" w:rsidTr="00A53E84">
        <w:trPr>
          <w:trHeight w:val="454"/>
          <w:tblHeader/>
        </w:trPr>
        <w:tc>
          <w:tcPr>
            <w:tcW w:w="2381" w:type="dxa"/>
            <w:shd w:val="clear" w:color="auto" w:fill="CCFFCC"/>
            <w:vAlign w:val="center"/>
          </w:tcPr>
          <w:p w14:paraId="70200608" w14:textId="77777777" w:rsidR="008A1BCC" w:rsidRPr="004065B1" w:rsidRDefault="008A1BCC" w:rsidP="0015247B">
            <w:r w:rsidRPr="000A066E">
              <w:rPr>
                <w:b/>
              </w:rPr>
              <w:t>Test Reference</w:t>
            </w:r>
          </w:p>
        </w:tc>
        <w:tc>
          <w:tcPr>
            <w:tcW w:w="2381" w:type="dxa"/>
            <w:shd w:val="clear" w:color="auto" w:fill="CCFFCC"/>
            <w:vAlign w:val="center"/>
          </w:tcPr>
          <w:p w14:paraId="17945F9D" w14:textId="77777777" w:rsidR="008A1BCC" w:rsidRPr="004065B1" w:rsidRDefault="008A1BCC" w:rsidP="0015247B">
            <w:r>
              <w:t>2.2.2</w:t>
            </w:r>
          </w:p>
        </w:tc>
        <w:tc>
          <w:tcPr>
            <w:tcW w:w="2382" w:type="dxa"/>
            <w:shd w:val="clear" w:color="auto" w:fill="CCFFCC"/>
            <w:vAlign w:val="center"/>
          </w:tcPr>
          <w:p w14:paraId="3224C382" w14:textId="77777777" w:rsidR="008A1BCC" w:rsidRPr="004065B1" w:rsidRDefault="008A1BCC" w:rsidP="0015247B">
            <w:r w:rsidRPr="000A066E">
              <w:rPr>
                <w:b/>
              </w:rPr>
              <w:t>IHO Reference</w:t>
            </w:r>
          </w:p>
        </w:tc>
        <w:tc>
          <w:tcPr>
            <w:tcW w:w="2382" w:type="dxa"/>
            <w:shd w:val="clear" w:color="auto" w:fill="CCFFCC"/>
            <w:vAlign w:val="center"/>
          </w:tcPr>
          <w:p w14:paraId="476D11EA" w14:textId="77777777" w:rsidR="008A1BCC" w:rsidRPr="004065B1" w:rsidRDefault="008A1BCC" w:rsidP="00CB0EA1">
            <w:r>
              <w:t xml:space="preserve">S-52 appendix 1/ </w:t>
            </w:r>
            <w:r w:rsidR="00314282">
              <w:t>3.4.2f</w:t>
            </w:r>
            <w:r>
              <w:t xml:space="preserve"> and</w:t>
            </w:r>
            <w:r w:rsidR="00CB0EA1">
              <w:t xml:space="preserve"> </w:t>
            </w:r>
            <w:r>
              <w:t>IEC 61174/ 4.4.2</w:t>
            </w:r>
          </w:p>
        </w:tc>
      </w:tr>
      <w:tr w:rsidR="0015247B" w14:paraId="24B6092B" w14:textId="77777777" w:rsidTr="00A53E84">
        <w:trPr>
          <w:tblHeader/>
        </w:trPr>
        <w:tc>
          <w:tcPr>
            <w:tcW w:w="9526" w:type="dxa"/>
            <w:gridSpan w:val="4"/>
            <w:shd w:val="clear" w:color="auto" w:fill="CCFFCC"/>
            <w:vAlign w:val="center"/>
          </w:tcPr>
          <w:p w14:paraId="63C55761" w14:textId="77777777" w:rsidR="0015247B" w:rsidRDefault="0015247B" w:rsidP="0015247B">
            <w:r w:rsidRPr="000A066E">
              <w:rPr>
                <w:b/>
              </w:rPr>
              <w:t>Test description</w:t>
            </w:r>
          </w:p>
        </w:tc>
      </w:tr>
      <w:tr w:rsidR="0015247B" w14:paraId="3AEF0665" w14:textId="77777777" w:rsidTr="00A53E84">
        <w:trPr>
          <w:tblHeader/>
        </w:trPr>
        <w:tc>
          <w:tcPr>
            <w:tcW w:w="9526" w:type="dxa"/>
            <w:gridSpan w:val="4"/>
            <w:vAlign w:val="center"/>
          </w:tcPr>
          <w:p w14:paraId="768A83CB" w14:textId="77777777" w:rsidR="0015247B" w:rsidRPr="005D2431" w:rsidRDefault="008A1BCC" w:rsidP="0015247B">
            <w:pPr>
              <w:rPr>
                <w:i/>
              </w:rPr>
            </w:pPr>
            <w:r w:rsidRPr="005D2431">
              <w:rPr>
                <w:i/>
              </w:rPr>
              <w:t>Loading correct sequential update files.</w:t>
            </w:r>
          </w:p>
        </w:tc>
      </w:tr>
      <w:tr w:rsidR="0015247B" w14:paraId="53A22B82" w14:textId="77777777" w:rsidTr="00A53E84">
        <w:trPr>
          <w:tblHeader/>
        </w:trPr>
        <w:tc>
          <w:tcPr>
            <w:tcW w:w="9526" w:type="dxa"/>
            <w:gridSpan w:val="4"/>
            <w:shd w:val="clear" w:color="auto" w:fill="CCFFCC"/>
            <w:vAlign w:val="center"/>
          </w:tcPr>
          <w:p w14:paraId="7ED53012" w14:textId="77777777" w:rsidR="0015247B" w:rsidRPr="004065B1" w:rsidRDefault="0015247B" w:rsidP="0015247B">
            <w:r w:rsidRPr="000A066E">
              <w:rPr>
                <w:b/>
              </w:rPr>
              <w:t>Setup</w:t>
            </w:r>
          </w:p>
        </w:tc>
      </w:tr>
      <w:tr w:rsidR="0015247B" w14:paraId="3BB87F43" w14:textId="77777777" w:rsidTr="00A53E84">
        <w:trPr>
          <w:tblHeader/>
        </w:trPr>
        <w:tc>
          <w:tcPr>
            <w:tcW w:w="9526" w:type="dxa"/>
            <w:gridSpan w:val="4"/>
            <w:vAlign w:val="center"/>
          </w:tcPr>
          <w:p w14:paraId="380F5FB7" w14:textId="77777777" w:rsidR="0015247B" w:rsidRDefault="008A1BCC" w:rsidP="0015247B">
            <w:pPr>
              <w:rPr>
                <w:i/>
              </w:rPr>
            </w:pPr>
            <w:r w:rsidRPr="005D2431">
              <w:rPr>
                <w:i/>
              </w:rPr>
              <w:t>As for test 2.1.2</w:t>
            </w:r>
          </w:p>
          <w:p w14:paraId="20CFD9F6" w14:textId="77777777" w:rsidR="00635587" w:rsidRPr="00635587" w:rsidRDefault="00635587" w:rsidP="00635587">
            <w:pPr>
              <w:rPr>
                <w:i/>
              </w:rPr>
            </w:pPr>
            <w:r w:rsidRPr="00635587">
              <w:rPr>
                <w:i/>
              </w:rPr>
              <w:t>Load the following 5 updates one by one and check the plots after each successfully applied update</w:t>
            </w:r>
          </w:p>
          <w:p w14:paraId="60E96671" w14:textId="77777777" w:rsidR="00635587" w:rsidRPr="00635587" w:rsidRDefault="00635587" w:rsidP="00635587">
            <w:pPr>
              <w:rPr>
                <w:i/>
              </w:rPr>
            </w:pPr>
          </w:p>
          <w:p w14:paraId="750BE01A" w14:textId="77777777" w:rsidR="00635587" w:rsidRPr="00635587" w:rsidRDefault="00635587" w:rsidP="00635587">
            <w:pPr>
              <w:rPr>
                <w:i/>
              </w:rPr>
            </w:pPr>
            <w:r w:rsidRPr="00635587">
              <w:rPr>
                <w:i/>
              </w:rPr>
              <w:t>To create the same results as the S-64 plots.</w:t>
            </w:r>
          </w:p>
          <w:p w14:paraId="63A14A97" w14:textId="77777777" w:rsidR="00635587" w:rsidRPr="00635587" w:rsidRDefault="00635587" w:rsidP="00635587">
            <w:pPr>
              <w:rPr>
                <w:i/>
              </w:rPr>
            </w:pPr>
          </w:p>
          <w:p w14:paraId="3DB77A84" w14:textId="77777777" w:rsidR="00635587" w:rsidRPr="00635587" w:rsidRDefault="00635587" w:rsidP="00635587">
            <w:pPr>
              <w:rPr>
                <w:i/>
              </w:rPr>
            </w:pPr>
            <w:r w:rsidRPr="00635587">
              <w:rPr>
                <w:i/>
              </w:rPr>
              <w:t>.001</w:t>
            </w:r>
          </w:p>
          <w:p w14:paraId="42E3F6DD" w14:textId="77777777" w:rsidR="00635587" w:rsidRPr="00635587" w:rsidRDefault="00635587" w:rsidP="00635587">
            <w:pPr>
              <w:rPr>
                <w:i/>
              </w:rPr>
            </w:pPr>
            <w:r w:rsidRPr="00635587">
              <w:rPr>
                <w:i/>
              </w:rPr>
              <w:t>Update review date range: 1st May 2001 – 21st May 2001</w:t>
            </w:r>
          </w:p>
          <w:p w14:paraId="3E825F1E" w14:textId="77777777" w:rsidR="00635587" w:rsidRPr="00635587" w:rsidRDefault="00635587" w:rsidP="00635587">
            <w:pPr>
              <w:rPr>
                <w:i/>
              </w:rPr>
            </w:pPr>
          </w:p>
          <w:p w14:paraId="2A87CBC8" w14:textId="77777777" w:rsidR="00635587" w:rsidRPr="00635587" w:rsidRDefault="00635587" w:rsidP="00635587">
            <w:pPr>
              <w:rPr>
                <w:i/>
              </w:rPr>
            </w:pPr>
            <w:r w:rsidRPr="00635587">
              <w:rPr>
                <w:i/>
              </w:rPr>
              <w:t>.002</w:t>
            </w:r>
          </w:p>
          <w:p w14:paraId="36A16EE1" w14:textId="77777777" w:rsidR="00635587" w:rsidRPr="00635587" w:rsidRDefault="00635587" w:rsidP="00635587">
            <w:pPr>
              <w:rPr>
                <w:i/>
              </w:rPr>
            </w:pPr>
            <w:r w:rsidRPr="00635587">
              <w:rPr>
                <w:i/>
              </w:rPr>
              <w:t>Update review date range: 1st Dec 2004 – 1st Mar 2005</w:t>
            </w:r>
          </w:p>
          <w:p w14:paraId="6A27828E" w14:textId="77777777" w:rsidR="00635587" w:rsidRPr="00635587" w:rsidRDefault="00635587" w:rsidP="00635587">
            <w:pPr>
              <w:rPr>
                <w:i/>
              </w:rPr>
            </w:pPr>
          </w:p>
          <w:p w14:paraId="08C8731B" w14:textId="77777777" w:rsidR="00635587" w:rsidRPr="00635587" w:rsidRDefault="00635587" w:rsidP="00635587">
            <w:pPr>
              <w:rPr>
                <w:i/>
              </w:rPr>
            </w:pPr>
            <w:r w:rsidRPr="00635587">
              <w:rPr>
                <w:i/>
              </w:rPr>
              <w:t>.003</w:t>
            </w:r>
          </w:p>
          <w:p w14:paraId="0CF48D68" w14:textId="77777777" w:rsidR="00635587" w:rsidRPr="00635587" w:rsidRDefault="00635587" w:rsidP="00635587">
            <w:pPr>
              <w:rPr>
                <w:i/>
              </w:rPr>
            </w:pPr>
            <w:r w:rsidRPr="00635587">
              <w:rPr>
                <w:i/>
              </w:rPr>
              <w:t>Update review date range: 1st Sep 2005 – 14th Sep 2005</w:t>
            </w:r>
          </w:p>
          <w:p w14:paraId="1CE183E8" w14:textId="77777777" w:rsidR="00635587" w:rsidRPr="00635587" w:rsidRDefault="00635587" w:rsidP="00635587">
            <w:pPr>
              <w:rPr>
                <w:i/>
              </w:rPr>
            </w:pPr>
          </w:p>
          <w:p w14:paraId="128E2CCE" w14:textId="77777777" w:rsidR="00635587" w:rsidRPr="00635587" w:rsidRDefault="00635587" w:rsidP="00635587">
            <w:pPr>
              <w:rPr>
                <w:i/>
              </w:rPr>
            </w:pPr>
            <w:r w:rsidRPr="00635587">
              <w:rPr>
                <w:i/>
              </w:rPr>
              <w:t>.004</w:t>
            </w:r>
          </w:p>
          <w:p w14:paraId="7359A649" w14:textId="77777777" w:rsidR="00635587" w:rsidRPr="00635587" w:rsidRDefault="00635587" w:rsidP="00635587">
            <w:pPr>
              <w:rPr>
                <w:i/>
              </w:rPr>
            </w:pPr>
            <w:r w:rsidRPr="00635587">
              <w:rPr>
                <w:i/>
              </w:rPr>
              <w:t>Update review date range: 15th Sep 2005 – 30th Sep 2005</w:t>
            </w:r>
          </w:p>
          <w:p w14:paraId="514D3B59" w14:textId="77777777" w:rsidR="00635587" w:rsidRPr="00635587" w:rsidRDefault="00635587" w:rsidP="00635587">
            <w:pPr>
              <w:rPr>
                <w:i/>
              </w:rPr>
            </w:pPr>
          </w:p>
          <w:p w14:paraId="6C4DB7DE" w14:textId="77777777" w:rsidR="00635587" w:rsidRDefault="00635587" w:rsidP="00635587">
            <w:pPr>
              <w:rPr>
                <w:i/>
              </w:rPr>
            </w:pPr>
            <w:r w:rsidRPr="00635587">
              <w:rPr>
                <w:i/>
              </w:rPr>
              <w:t>.005</w:t>
            </w:r>
          </w:p>
          <w:p w14:paraId="0F6BF591" w14:textId="7C93B788" w:rsidR="00635587" w:rsidRPr="005D2431" w:rsidRDefault="00635587" w:rsidP="00635587">
            <w:pPr>
              <w:rPr>
                <w:i/>
              </w:rPr>
            </w:pPr>
            <w:r>
              <w:t>Update review date range: 1</w:t>
            </w:r>
            <w:r w:rsidRPr="00B76937">
              <w:rPr>
                <w:vertAlign w:val="superscript"/>
              </w:rPr>
              <w:t>st</w:t>
            </w:r>
            <w:r>
              <w:t xml:space="preserve"> Oct 2005 – 14</w:t>
            </w:r>
            <w:r w:rsidRPr="00B76937">
              <w:rPr>
                <w:vertAlign w:val="superscript"/>
              </w:rPr>
              <w:t>th</w:t>
            </w:r>
            <w:r>
              <w:t xml:space="preserve"> Oct 2005</w:t>
            </w:r>
          </w:p>
        </w:tc>
      </w:tr>
      <w:tr w:rsidR="0015247B" w14:paraId="31EF8BFD" w14:textId="77777777" w:rsidTr="00A53E84">
        <w:trPr>
          <w:tblHeader/>
        </w:trPr>
        <w:tc>
          <w:tcPr>
            <w:tcW w:w="9526" w:type="dxa"/>
            <w:gridSpan w:val="4"/>
            <w:shd w:val="clear" w:color="auto" w:fill="CCFFCC"/>
            <w:vAlign w:val="center"/>
          </w:tcPr>
          <w:p w14:paraId="2FF70109" w14:textId="77777777" w:rsidR="0015247B" w:rsidRPr="004065B1" w:rsidRDefault="0015247B" w:rsidP="0015247B">
            <w:r w:rsidRPr="000A066E">
              <w:rPr>
                <w:b/>
              </w:rPr>
              <w:t>Action</w:t>
            </w:r>
          </w:p>
        </w:tc>
      </w:tr>
      <w:tr w:rsidR="0015247B" w14:paraId="5A1FB0FE" w14:textId="77777777" w:rsidTr="00A53E84">
        <w:trPr>
          <w:tblHeader/>
        </w:trPr>
        <w:tc>
          <w:tcPr>
            <w:tcW w:w="9526" w:type="dxa"/>
            <w:gridSpan w:val="4"/>
            <w:vAlign w:val="center"/>
          </w:tcPr>
          <w:p w14:paraId="4DDA3AF5" w14:textId="77777777" w:rsidR="008A1BCC" w:rsidRPr="005D2431" w:rsidRDefault="008A1BCC" w:rsidP="008A1BCC">
            <w:pPr>
              <w:rPr>
                <w:i/>
              </w:rPr>
            </w:pPr>
            <w:r w:rsidRPr="005D2431">
              <w:rPr>
                <w:i/>
              </w:rPr>
              <w:t>Load the following five updates:</w:t>
            </w:r>
          </w:p>
          <w:p w14:paraId="48149EDF" w14:textId="77777777" w:rsidR="0015247B" w:rsidRPr="0015247B" w:rsidRDefault="008A1BCC" w:rsidP="008A1BCC">
            <w:r w:rsidRPr="005D2431">
              <w:rPr>
                <w:i/>
              </w:rPr>
              <w:t>2.2.2 Loading of Updates\ENC_ROOT\</w:t>
            </w:r>
          </w:p>
        </w:tc>
      </w:tr>
      <w:tr w:rsidR="0015247B" w14:paraId="07088F13" w14:textId="77777777" w:rsidTr="00A53E84">
        <w:trPr>
          <w:tblHeader/>
        </w:trPr>
        <w:tc>
          <w:tcPr>
            <w:tcW w:w="9526" w:type="dxa"/>
            <w:gridSpan w:val="4"/>
            <w:shd w:val="clear" w:color="auto" w:fill="CCFFCC"/>
            <w:vAlign w:val="center"/>
          </w:tcPr>
          <w:p w14:paraId="0CD5F444" w14:textId="77777777" w:rsidR="0015247B" w:rsidRPr="004065B1" w:rsidRDefault="0015247B" w:rsidP="002164D3">
            <w:pPr>
              <w:keepNext/>
              <w:keepLines/>
            </w:pPr>
            <w:r w:rsidRPr="000A066E">
              <w:rPr>
                <w:b/>
              </w:rPr>
              <w:lastRenderedPageBreak/>
              <w:t>Results</w:t>
            </w:r>
          </w:p>
        </w:tc>
      </w:tr>
      <w:tr w:rsidR="0015247B" w14:paraId="6580E315" w14:textId="77777777" w:rsidTr="00A53E84">
        <w:trPr>
          <w:tblHeader/>
        </w:trPr>
        <w:tc>
          <w:tcPr>
            <w:tcW w:w="9526" w:type="dxa"/>
            <w:gridSpan w:val="4"/>
            <w:tcBorders>
              <w:bottom w:val="single" w:sz="4" w:space="0" w:color="auto"/>
            </w:tcBorders>
            <w:vAlign w:val="center"/>
          </w:tcPr>
          <w:p w14:paraId="6E65927B" w14:textId="77777777" w:rsidR="008A1BCC" w:rsidRPr="005D2431" w:rsidRDefault="008A1BCC" w:rsidP="002164D3">
            <w:pPr>
              <w:jc w:val="left"/>
              <w:rPr>
                <w:i/>
              </w:rPr>
            </w:pPr>
            <w:r w:rsidRPr="005D2431">
              <w:rPr>
                <w:i/>
              </w:rPr>
              <w:t>The update process shall install all updates (up to update no. 5) and indicate it in an appropriate summary report which shall contain the following information:</w:t>
            </w:r>
          </w:p>
          <w:p w14:paraId="49B17CEF" w14:textId="77777777" w:rsidR="006C11DB" w:rsidRPr="005D2431" w:rsidRDefault="006C11DB" w:rsidP="008A1BCC">
            <w:pPr>
              <w:rPr>
                <w:i/>
              </w:rPr>
            </w:pPr>
          </w:p>
          <w:p w14:paraId="3912A73B" w14:textId="77777777" w:rsidR="008A1BCC" w:rsidRPr="005D2431" w:rsidRDefault="008A1BCC" w:rsidP="006C11DB">
            <w:pPr>
              <w:ind w:left="720"/>
              <w:rPr>
                <w:i/>
              </w:rPr>
            </w:pPr>
            <w:r w:rsidRPr="005D2431">
              <w:rPr>
                <w:i/>
              </w:rPr>
              <w:t>-     identification of issuing authority;</w:t>
            </w:r>
          </w:p>
          <w:p w14:paraId="1BA64413" w14:textId="77777777" w:rsidR="008A1BCC" w:rsidRPr="005D2431" w:rsidRDefault="008A1BCC" w:rsidP="006C11DB">
            <w:pPr>
              <w:ind w:left="720"/>
              <w:rPr>
                <w:i/>
              </w:rPr>
            </w:pPr>
            <w:r w:rsidRPr="005D2431">
              <w:rPr>
                <w:i/>
              </w:rPr>
              <w:t>-     update numbers of the update files;</w:t>
            </w:r>
          </w:p>
          <w:p w14:paraId="548E44DF" w14:textId="77777777" w:rsidR="008A1BCC" w:rsidRPr="005D2431" w:rsidRDefault="008A1BCC" w:rsidP="006C11DB">
            <w:pPr>
              <w:ind w:left="720"/>
              <w:rPr>
                <w:i/>
              </w:rPr>
            </w:pPr>
            <w:r w:rsidRPr="005D2431">
              <w:rPr>
                <w:i/>
              </w:rPr>
              <w:t>-     cell identifiers of cells affected;</w:t>
            </w:r>
          </w:p>
          <w:p w14:paraId="70F51326" w14:textId="77777777" w:rsidR="008A1BCC" w:rsidRPr="005D2431" w:rsidRDefault="008A1BCC" w:rsidP="006C11DB">
            <w:pPr>
              <w:ind w:left="720"/>
              <w:rPr>
                <w:i/>
              </w:rPr>
            </w:pPr>
            <w:r w:rsidRPr="005D2431">
              <w:rPr>
                <w:i/>
              </w:rPr>
              <w:t>-     edition number and date of cell involved;</w:t>
            </w:r>
          </w:p>
          <w:p w14:paraId="04EC877A" w14:textId="77777777" w:rsidR="008A1BCC" w:rsidRPr="005D2431" w:rsidRDefault="008A1BCC" w:rsidP="006C11DB">
            <w:pPr>
              <w:ind w:left="720"/>
              <w:rPr>
                <w:i/>
              </w:rPr>
            </w:pPr>
            <w:r w:rsidRPr="005D2431">
              <w:rPr>
                <w:i/>
              </w:rPr>
              <w:t>-     number of updates in the affected cells.</w:t>
            </w:r>
          </w:p>
          <w:p w14:paraId="011611BD" w14:textId="77777777" w:rsidR="008A1BCC" w:rsidRPr="005D2431" w:rsidRDefault="008A1BCC" w:rsidP="008A1BCC">
            <w:pPr>
              <w:rPr>
                <w:i/>
              </w:rPr>
            </w:pPr>
          </w:p>
          <w:p w14:paraId="3C19F830" w14:textId="77777777" w:rsidR="0015247B" w:rsidRDefault="008A1BCC" w:rsidP="00A2121E">
            <w:pPr>
              <w:jc w:val="left"/>
              <w:rPr>
                <w:i/>
              </w:rPr>
            </w:pPr>
            <w:r w:rsidRPr="005D2431">
              <w:rPr>
                <w:i/>
              </w:rPr>
              <w:t xml:space="preserve">Review of updates shall be performed after the update process is completed and the updates have been applied to the SENC. Review the updates by selecting the given date range and confirm that display is as available in the corresponding screen </w:t>
            </w:r>
            <w:r w:rsidR="00A2121E">
              <w:rPr>
                <w:i/>
              </w:rPr>
              <w:t>plot</w:t>
            </w:r>
            <w:r w:rsidRPr="005D2431">
              <w:rPr>
                <w:i/>
              </w:rPr>
              <w:t>.</w:t>
            </w:r>
          </w:p>
          <w:p w14:paraId="1047A42D" w14:textId="77777777" w:rsidR="0019380D" w:rsidRDefault="0019380D" w:rsidP="00A2121E">
            <w:pPr>
              <w:jc w:val="left"/>
              <w:rPr>
                <w:i/>
              </w:rPr>
            </w:pPr>
          </w:p>
          <w:p w14:paraId="46B33EE6" w14:textId="13104FBF" w:rsidR="0019380D" w:rsidRPr="0015247B" w:rsidRDefault="0019380D" w:rsidP="00A2121E">
            <w:pPr>
              <w:jc w:val="left"/>
            </w:pPr>
            <w:r w:rsidRPr="0019380D">
              <w:t xml:space="preserve">Note Manufacturers can use their own algorithms for calculating </w:t>
            </w:r>
            <w:r w:rsidR="000D3B2C">
              <w:t xml:space="preserve">the position of centred symbols S-52 PL </w:t>
            </w:r>
            <w:r w:rsidR="000D3B2C" w:rsidRPr="000D3B2C">
              <w:t>8.5.1</w:t>
            </w:r>
            <w:r w:rsidR="00B3462C">
              <w:t>.</w:t>
            </w:r>
          </w:p>
        </w:tc>
      </w:tr>
      <w:tr w:rsidR="008A1BCC" w14:paraId="08FE8F56" w14:textId="77777777" w:rsidTr="00A53E84">
        <w:trPr>
          <w:tblHeader/>
        </w:trPr>
        <w:tc>
          <w:tcPr>
            <w:tcW w:w="9526" w:type="dxa"/>
            <w:gridSpan w:val="4"/>
            <w:tcBorders>
              <w:bottom w:val="nil"/>
            </w:tcBorders>
            <w:vAlign w:val="center"/>
          </w:tcPr>
          <w:p w14:paraId="1C9486A8" w14:textId="60A83163" w:rsidR="008A1BCC" w:rsidRPr="000E559D" w:rsidRDefault="000D7CE0" w:rsidP="008A1BCC">
            <w:pPr>
              <w:jc w:val="center"/>
            </w:pPr>
            <w:r>
              <w:rPr>
                <w:noProof/>
                <w:lang w:val="en-US" w:eastAsia="ko-KR"/>
              </w:rPr>
              <w:drawing>
                <wp:inline distT="0" distB="0" distL="0" distR="0" wp14:anchorId="338F3E6E" wp14:editId="19D2F094">
                  <wp:extent cx="5280660" cy="4237905"/>
                  <wp:effectExtent l="0" t="0" r="0" b="0"/>
                  <wp:docPr id="97" name="Kuva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05979" cy="4258225"/>
                          </a:xfrm>
                          <a:prstGeom prst="rect">
                            <a:avLst/>
                          </a:prstGeom>
                          <a:noFill/>
                          <a:ln>
                            <a:noFill/>
                          </a:ln>
                        </pic:spPr>
                      </pic:pic>
                    </a:graphicData>
                  </a:graphic>
                </wp:inline>
              </w:drawing>
            </w:r>
            <w:r w:rsidR="0055119E">
              <w:fldChar w:fldCharType="begin"/>
            </w:r>
            <w:r w:rsidR="0055119E">
              <w:fldChar w:fldCharType="end"/>
            </w:r>
          </w:p>
        </w:tc>
      </w:tr>
      <w:tr w:rsidR="008A1BCC" w14:paraId="6DA635F6" w14:textId="77777777" w:rsidTr="00A53E84">
        <w:trPr>
          <w:tblHeader/>
        </w:trPr>
        <w:tc>
          <w:tcPr>
            <w:tcW w:w="9526" w:type="dxa"/>
            <w:gridSpan w:val="4"/>
            <w:tcBorders>
              <w:top w:val="nil"/>
              <w:bottom w:val="nil"/>
            </w:tcBorders>
            <w:vAlign w:val="center"/>
          </w:tcPr>
          <w:p w14:paraId="28CD817A" w14:textId="77777777" w:rsidR="008A1BCC" w:rsidRPr="005D2431" w:rsidRDefault="008A1BCC" w:rsidP="008A1BCC">
            <w:pPr>
              <w:jc w:val="left"/>
              <w:rPr>
                <w:i/>
              </w:rPr>
            </w:pPr>
            <w:r w:rsidRPr="005D2431">
              <w:rPr>
                <w:i/>
              </w:rPr>
              <w:t>Before loading of updates, displayed scale 1:20 000</w:t>
            </w:r>
          </w:p>
          <w:p w14:paraId="6EECF7BD" w14:textId="47BC7F97" w:rsidR="006C11DB" w:rsidRPr="00EF287F" w:rsidRDefault="006C11DB" w:rsidP="008A1BCC">
            <w:pPr>
              <w:jc w:val="left"/>
              <w:rPr>
                <w:i/>
              </w:rPr>
            </w:pPr>
            <w:r w:rsidRPr="00EF287F">
              <w:rPr>
                <w:i/>
              </w:rPr>
              <w:t xml:space="preserve">Note: Screen </w:t>
            </w:r>
            <w:r w:rsidR="00A2121E" w:rsidRPr="00EF287F">
              <w:rPr>
                <w:i/>
              </w:rPr>
              <w:t>plots are</w:t>
            </w:r>
            <w:r w:rsidRPr="00EF287F">
              <w:rPr>
                <w:i/>
              </w:rPr>
              <w:t xml:space="preserve"> based on the full text NATSUR attribute.  </w:t>
            </w:r>
            <w:r w:rsidR="00ED4075" w:rsidRPr="00EF287F">
              <w:rPr>
                <w:i/>
              </w:rPr>
              <w:t>To reduce undue clutter in the ECDIS chart display, the use of the abbreviations of the NATSUR attribute is recommended.</w:t>
            </w:r>
          </w:p>
          <w:p w14:paraId="13E9065F" w14:textId="77777777" w:rsidR="008B51BD" w:rsidRPr="008B51BD" w:rsidRDefault="008B51BD" w:rsidP="008A1BCC">
            <w:pPr>
              <w:jc w:val="left"/>
            </w:pPr>
          </w:p>
        </w:tc>
      </w:tr>
      <w:tr w:rsidR="008A1BCC" w14:paraId="3A2D3EAE" w14:textId="77777777" w:rsidTr="00A53E84">
        <w:trPr>
          <w:tblHeader/>
        </w:trPr>
        <w:tc>
          <w:tcPr>
            <w:tcW w:w="9526" w:type="dxa"/>
            <w:gridSpan w:val="4"/>
            <w:tcBorders>
              <w:top w:val="nil"/>
              <w:bottom w:val="nil"/>
            </w:tcBorders>
            <w:vAlign w:val="center"/>
          </w:tcPr>
          <w:p w14:paraId="1C711B33" w14:textId="2F7B983B" w:rsidR="008A1BCC" w:rsidRPr="000A066E" w:rsidRDefault="008452CA" w:rsidP="008A1BCC">
            <w:pPr>
              <w:jc w:val="center"/>
              <w:rPr>
                <w:i/>
              </w:rPr>
            </w:pPr>
            <w:r>
              <w:rPr>
                <w:noProof/>
                <w:lang w:val="en-US" w:eastAsia="ko-KR"/>
              </w:rPr>
              <w:lastRenderedPageBreak/>
              <w:drawing>
                <wp:inline distT="0" distB="0" distL="0" distR="0" wp14:anchorId="540E88E5" wp14:editId="6437BDFD">
                  <wp:extent cx="5003165" cy="4045303"/>
                  <wp:effectExtent l="0" t="0" r="6985" b="0"/>
                  <wp:docPr id="98" name="Kuva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19382" cy="4058415"/>
                          </a:xfrm>
                          <a:prstGeom prst="rect">
                            <a:avLst/>
                          </a:prstGeom>
                          <a:noFill/>
                          <a:ln>
                            <a:noFill/>
                          </a:ln>
                        </pic:spPr>
                      </pic:pic>
                    </a:graphicData>
                  </a:graphic>
                </wp:inline>
              </w:drawing>
            </w:r>
            <w:r w:rsidR="0055119E">
              <w:fldChar w:fldCharType="begin"/>
            </w:r>
            <w:r w:rsidR="0055119E">
              <w:fldChar w:fldCharType="end"/>
            </w:r>
          </w:p>
        </w:tc>
      </w:tr>
      <w:tr w:rsidR="000E559D" w14:paraId="16BD9F1D" w14:textId="77777777" w:rsidTr="00A53E84">
        <w:trPr>
          <w:tblHeader/>
        </w:trPr>
        <w:tc>
          <w:tcPr>
            <w:tcW w:w="9526" w:type="dxa"/>
            <w:gridSpan w:val="4"/>
            <w:tcBorders>
              <w:top w:val="nil"/>
              <w:bottom w:val="single" w:sz="4" w:space="0" w:color="auto"/>
            </w:tcBorders>
            <w:vAlign w:val="center"/>
          </w:tcPr>
          <w:p w14:paraId="74CA7A2A" w14:textId="77777777" w:rsidR="006C11DB" w:rsidRPr="005D2431" w:rsidRDefault="000E559D" w:rsidP="000A066E">
            <w:pPr>
              <w:jc w:val="left"/>
              <w:rPr>
                <w:i/>
              </w:rPr>
            </w:pPr>
            <w:r w:rsidRPr="005D2431">
              <w:rPr>
                <w:i/>
              </w:rPr>
              <w:t>After loading of GB5X01SW.001, displayed scale 1:20 000, date range include 9thMay 2001</w:t>
            </w:r>
          </w:p>
        </w:tc>
      </w:tr>
      <w:tr w:rsidR="000E559D" w14:paraId="710F45FC" w14:textId="77777777" w:rsidTr="00A53E84">
        <w:trPr>
          <w:tblHeader/>
        </w:trPr>
        <w:tc>
          <w:tcPr>
            <w:tcW w:w="9526" w:type="dxa"/>
            <w:gridSpan w:val="4"/>
            <w:tcBorders>
              <w:bottom w:val="nil"/>
            </w:tcBorders>
            <w:vAlign w:val="center"/>
          </w:tcPr>
          <w:p w14:paraId="038DC6C6" w14:textId="154B049A" w:rsidR="000E559D" w:rsidRPr="000E559D" w:rsidRDefault="008452CA" w:rsidP="000A066E">
            <w:pPr>
              <w:jc w:val="center"/>
            </w:pPr>
            <w:r>
              <w:rPr>
                <w:noProof/>
                <w:lang w:val="en-US" w:eastAsia="ko-KR"/>
              </w:rPr>
              <w:drawing>
                <wp:inline distT="0" distB="0" distL="0" distR="0" wp14:anchorId="50274211" wp14:editId="14E7B9B7">
                  <wp:extent cx="4846397" cy="3905250"/>
                  <wp:effectExtent l="0" t="0" r="0" b="0"/>
                  <wp:docPr id="99" name="Kuva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864220" cy="3919612"/>
                          </a:xfrm>
                          <a:prstGeom prst="rect">
                            <a:avLst/>
                          </a:prstGeom>
                          <a:noFill/>
                          <a:ln>
                            <a:noFill/>
                          </a:ln>
                        </pic:spPr>
                      </pic:pic>
                    </a:graphicData>
                  </a:graphic>
                </wp:inline>
              </w:drawing>
            </w:r>
          </w:p>
        </w:tc>
      </w:tr>
      <w:tr w:rsidR="000E559D" w14:paraId="662ADA80" w14:textId="77777777" w:rsidTr="00A53E84">
        <w:trPr>
          <w:tblHeader/>
        </w:trPr>
        <w:tc>
          <w:tcPr>
            <w:tcW w:w="9526" w:type="dxa"/>
            <w:gridSpan w:val="4"/>
            <w:tcBorders>
              <w:top w:val="nil"/>
              <w:bottom w:val="nil"/>
            </w:tcBorders>
            <w:vAlign w:val="center"/>
          </w:tcPr>
          <w:p w14:paraId="71FCCD41" w14:textId="77777777" w:rsidR="000E559D" w:rsidRPr="005D2431" w:rsidRDefault="000E559D" w:rsidP="000A066E">
            <w:pPr>
              <w:jc w:val="left"/>
              <w:rPr>
                <w:i/>
              </w:rPr>
            </w:pPr>
            <w:r w:rsidRPr="005D2431">
              <w:rPr>
                <w:i/>
              </w:rPr>
              <w:t>After loading of GB5X01SW.002, displayed scale 1:20 000, date range 1st Jan 2005 - 21st Feb 2005</w:t>
            </w:r>
          </w:p>
          <w:p w14:paraId="0A5B286F" w14:textId="77777777" w:rsidR="008B51BD" w:rsidRPr="006C11DB" w:rsidRDefault="008B51BD" w:rsidP="000A066E">
            <w:pPr>
              <w:jc w:val="left"/>
            </w:pPr>
          </w:p>
        </w:tc>
      </w:tr>
      <w:tr w:rsidR="000E559D" w14:paraId="3C15D8A4" w14:textId="77777777" w:rsidTr="00A53E84">
        <w:trPr>
          <w:tblHeader/>
        </w:trPr>
        <w:tc>
          <w:tcPr>
            <w:tcW w:w="9526" w:type="dxa"/>
            <w:gridSpan w:val="4"/>
            <w:tcBorders>
              <w:top w:val="nil"/>
              <w:bottom w:val="single" w:sz="4" w:space="0" w:color="auto"/>
            </w:tcBorders>
            <w:vAlign w:val="center"/>
          </w:tcPr>
          <w:p w14:paraId="150D58D6" w14:textId="72D5C8B7" w:rsidR="000E559D" w:rsidRPr="000E559D" w:rsidRDefault="008452CA" w:rsidP="000A066E">
            <w:pPr>
              <w:jc w:val="center"/>
            </w:pPr>
            <w:r>
              <w:rPr>
                <w:noProof/>
                <w:lang w:val="en-US" w:eastAsia="ko-KR"/>
              </w:rPr>
              <w:lastRenderedPageBreak/>
              <w:drawing>
                <wp:inline distT="0" distB="0" distL="0" distR="0" wp14:anchorId="3976804A" wp14:editId="1944BE71">
                  <wp:extent cx="4861093" cy="3926840"/>
                  <wp:effectExtent l="0" t="0" r="0" b="0"/>
                  <wp:docPr id="102" name="Kuva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881414" cy="3943255"/>
                          </a:xfrm>
                          <a:prstGeom prst="rect">
                            <a:avLst/>
                          </a:prstGeom>
                          <a:noFill/>
                          <a:ln>
                            <a:noFill/>
                          </a:ln>
                        </pic:spPr>
                      </pic:pic>
                    </a:graphicData>
                  </a:graphic>
                </wp:inline>
              </w:drawing>
            </w:r>
          </w:p>
        </w:tc>
      </w:tr>
      <w:tr w:rsidR="000E559D" w14:paraId="4AB057E8" w14:textId="77777777" w:rsidTr="00A53E84">
        <w:trPr>
          <w:tblHeader/>
        </w:trPr>
        <w:tc>
          <w:tcPr>
            <w:tcW w:w="9526" w:type="dxa"/>
            <w:gridSpan w:val="4"/>
            <w:tcBorders>
              <w:top w:val="single" w:sz="4" w:space="0" w:color="auto"/>
              <w:bottom w:val="single" w:sz="4" w:space="0" w:color="auto"/>
            </w:tcBorders>
            <w:vAlign w:val="center"/>
          </w:tcPr>
          <w:p w14:paraId="2D24EFAF" w14:textId="62BD304C" w:rsidR="000E559D" w:rsidRPr="005D2431" w:rsidRDefault="0023617C" w:rsidP="000A066E">
            <w:pPr>
              <w:jc w:val="left"/>
              <w:rPr>
                <w:i/>
              </w:rPr>
            </w:pPr>
            <w:r w:rsidRPr="005D2431">
              <w:rPr>
                <w:i/>
              </w:rPr>
              <w:t>After loading of GB5X01SW.00</w:t>
            </w:r>
            <w:r w:rsidR="00A2121E">
              <w:rPr>
                <w:i/>
              </w:rPr>
              <w:t>3</w:t>
            </w:r>
            <w:r w:rsidRPr="005D2431">
              <w:rPr>
                <w:i/>
              </w:rPr>
              <w:t xml:space="preserve">, displayed scale 1:20 000, date range include </w:t>
            </w:r>
            <w:r w:rsidR="00A2121E">
              <w:rPr>
                <w:i/>
              </w:rPr>
              <w:t>8</w:t>
            </w:r>
            <w:r w:rsidRPr="005D2431">
              <w:rPr>
                <w:i/>
              </w:rPr>
              <w:t xml:space="preserve">th </w:t>
            </w:r>
            <w:r w:rsidR="00A2121E">
              <w:rPr>
                <w:i/>
              </w:rPr>
              <w:t>Sep</w:t>
            </w:r>
            <w:r w:rsidRPr="005D2431">
              <w:rPr>
                <w:i/>
              </w:rPr>
              <w:t xml:space="preserve"> 2005</w:t>
            </w:r>
          </w:p>
          <w:p w14:paraId="7D0BD9D2" w14:textId="77777777" w:rsidR="008B51BD" w:rsidRPr="006C11DB" w:rsidRDefault="008B51BD" w:rsidP="000A066E">
            <w:pPr>
              <w:jc w:val="left"/>
            </w:pPr>
          </w:p>
        </w:tc>
      </w:tr>
      <w:tr w:rsidR="0023617C" w14:paraId="4ABAA959" w14:textId="77777777" w:rsidTr="00A53E84">
        <w:trPr>
          <w:tblHeader/>
        </w:trPr>
        <w:tc>
          <w:tcPr>
            <w:tcW w:w="9526" w:type="dxa"/>
            <w:gridSpan w:val="4"/>
            <w:tcBorders>
              <w:bottom w:val="nil"/>
            </w:tcBorders>
            <w:vAlign w:val="center"/>
          </w:tcPr>
          <w:p w14:paraId="6A293A9E" w14:textId="69C976F9" w:rsidR="0023617C" w:rsidRPr="0023617C" w:rsidRDefault="008452CA" w:rsidP="000A066E">
            <w:pPr>
              <w:jc w:val="center"/>
            </w:pPr>
            <w:r>
              <w:rPr>
                <w:noProof/>
                <w:lang w:val="en-US" w:eastAsia="ko-KR"/>
              </w:rPr>
              <w:drawing>
                <wp:inline distT="0" distB="0" distL="0" distR="0" wp14:anchorId="25623754" wp14:editId="60C6E855">
                  <wp:extent cx="5064015" cy="4088624"/>
                  <wp:effectExtent l="0" t="0" r="3810" b="7620"/>
                  <wp:docPr id="103" name="Kuva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083977" cy="4104741"/>
                          </a:xfrm>
                          <a:prstGeom prst="rect">
                            <a:avLst/>
                          </a:prstGeom>
                          <a:noFill/>
                          <a:ln>
                            <a:noFill/>
                          </a:ln>
                        </pic:spPr>
                      </pic:pic>
                    </a:graphicData>
                  </a:graphic>
                </wp:inline>
              </w:drawing>
            </w:r>
          </w:p>
        </w:tc>
      </w:tr>
      <w:tr w:rsidR="0023617C" w14:paraId="01E83D64" w14:textId="77777777" w:rsidTr="00A53E84">
        <w:trPr>
          <w:tblHeader/>
        </w:trPr>
        <w:tc>
          <w:tcPr>
            <w:tcW w:w="9526" w:type="dxa"/>
            <w:gridSpan w:val="4"/>
            <w:tcBorders>
              <w:top w:val="nil"/>
              <w:bottom w:val="nil"/>
            </w:tcBorders>
            <w:vAlign w:val="center"/>
          </w:tcPr>
          <w:p w14:paraId="75FF8F06" w14:textId="77777777" w:rsidR="0023617C" w:rsidRPr="005D2431" w:rsidRDefault="0023617C" w:rsidP="000A066E">
            <w:pPr>
              <w:jc w:val="left"/>
              <w:rPr>
                <w:i/>
              </w:rPr>
            </w:pPr>
            <w:r w:rsidRPr="005D2431">
              <w:rPr>
                <w:i/>
              </w:rPr>
              <w:t>After loading of GB5X01SW.004, displayed scale 1:20 000, date range include 22nd Sep 2005</w:t>
            </w:r>
          </w:p>
          <w:p w14:paraId="681ED542" w14:textId="77777777" w:rsidR="008B51BD" w:rsidRPr="006C11DB" w:rsidRDefault="008B51BD" w:rsidP="000A066E">
            <w:pPr>
              <w:jc w:val="left"/>
            </w:pPr>
          </w:p>
        </w:tc>
      </w:tr>
      <w:tr w:rsidR="0023617C" w14:paraId="06FCCF5E" w14:textId="77777777" w:rsidTr="00A53E84">
        <w:trPr>
          <w:tblHeader/>
        </w:trPr>
        <w:tc>
          <w:tcPr>
            <w:tcW w:w="9526" w:type="dxa"/>
            <w:gridSpan w:val="4"/>
            <w:tcBorders>
              <w:top w:val="nil"/>
              <w:bottom w:val="nil"/>
            </w:tcBorders>
            <w:vAlign w:val="center"/>
          </w:tcPr>
          <w:p w14:paraId="4587D4D5" w14:textId="0D283B32" w:rsidR="0023617C" w:rsidRPr="0023617C" w:rsidRDefault="008452CA" w:rsidP="000A066E">
            <w:pPr>
              <w:jc w:val="center"/>
            </w:pPr>
            <w:r>
              <w:rPr>
                <w:noProof/>
                <w:lang w:val="en-US" w:eastAsia="ko-KR"/>
              </w:rPr>
              <w:lastRenderedPageBreak/>
              <w:drawing>
                <wp:inline distT="0" distB="0" distL="0" distR="0" wp14:anchorId="3EE06CBA" wp14:editId="160BD9C4">
                  <wp:extent cx="4990528" cy="4030345"/>
                  <wp:effectExtent l="0" t="0" r="635" b="8255"/>
                  <wp:docPr id="106" name="Kuva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02684" cy="4040162"/>
                          </a:xfrm>
                          <a:prstGeom prst="rect">
                            <a:avLst/>
                          </a:prstGeom>
                          <a:noFill/>
                          <a:ln>
                            <a:noFill/>
                          </a:ln>
                        </pic:spPr>
                      </pic:pic>
                    </a:graphicData>
                  </a:graphic>
                </wp:inline>
              </w:drawing>
            </w:r>
          </w:p>
        </w:tc>
      </w:tr>
      <w:tr w:rsidR="0023617C" w14:paraId="3C5B96C1" w14:textId="77777777" w:rsidTr="00A53E84">
        <w:trPr>
          <w:tblHeader/>
        </w:trPr>
        <w:tc>
          <w:tcPr>
            <w:tcW w:w="9526" w:type="dxa"/>
            <w:gridSpan w:val="4"/>
            <w:tcBorders>
              <w:top w:val="nil"/>
            </w:tcBorders>
            <w:vAlign w:val="center"/>
          </w:tcPr>
          <w:p w14:paraId="2BAC076A" w14:textId="77777777" w:rsidR="0023617C" w:rsidRPr="005D2431" w:rsidRDefault="0023617C" w:rsidP="000A066E">
            <w:pPr>
              <w:jc w:val="left"/>
              <w:rPr>
                <w:i/>
              </w:rPr>
            </w:pPr>
            <w:r w:rsidRPr="005D2431">
              <w:rPr>
                <w:i/>
              </w:rPr>
              <w:t>After loading of GB5X01SW.005, displayed scale 1:20 000, date range include 6th Oct 2005</w:t>
            </w:r>
          </w:p>
          <w:p w14:paraId="01A5452E" w14:textId="77777777" w:rsidR="008B51BD" w:rsidRPr="006C11DB" w:rsidRDefault="008B51BD" w:rsidP="000A066E">
            <w:pPr>
              <w:jc w:val="left"/>
            </w:pPr>
          </w:p>
        </w:tc>
      </w:tr>
    </w:tbl>
    <w:p w14:paraId="20B347ED" w14:textId="77777777" w:rsidR="00305CC0" w:rsidRDefault="00305CC0" w:rsidP="00305CC0">
      <w:pPr>
        <w:jc w:val="left"/>
      </w:pPr>
    </w:p>
    <w:p w14:paraId="18DB1DED" w14:textId="77777777" w:rsidR="00305CC0" w:rsidRDefault="008A1BCC" w:rsidP="00E30B8F">
      <w:pPr>
        <w:pStyle w:val="Heading3"/>
      </w:pPr>
      <w:r w:rsidRPr="008A1BCC">
        <w:t>Loading update in an invalid sequence</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381"/>
        <w:gridCol w:w="2381"/>
        <w:gridCol w:w="2382"/>
        <w:gridCol w:w="2382"/>
      </w:tblGrid>
      <w:tr w:rsidR="0015247B" w14:paraId="02B8AFF3" w14:textId="77777777" w:rsidTr="00A12488">
        <w:trPr>
          <w:trHeight w:val="454"/>
          <w:tblHeader/>
        </w:trPr>
        <w:tc>
          <w:tcPr>
            <w:tcW w:w="2381" w:type="dxa"/>
            <w:shd w:val="clear" w:color="auto" w:fill="CCFFCC"/>
            <w:vAlign w:val="center"/>
          </w:tcPr>
          <w:p w14:paraId="2917C3DF" w14:textId="77777777" w:rsidR="0015247B" w:rsidRPr="004065B1" w:rsidRDefault="0015247B" w:rsidP="0015247B">
            <w:r w:rsidRPr="000A066E">
              <w:rPr>
                <w:b/>
              </w:rPr>
              <w:t>Test Reference</w:t>
            </w:r>
          </w:p>
        </w:tc>
        <w:tc>
          <w:tcPr>
            <w:tcW w:w="2381" w:type="dxa"/>
            <w:shd w:val="clear" w:color="auto" w:fill="CCFFCC"/>
            <w:vAlign w:val="center"/>
          </w:tcPr>
          <w:p w14:paraId="0FC21363" w14:textId="77777777" w:rsidR="0015247B" w:rsidRPr="004065B1" w:rsidRDefault="008A1BCC" w:rsidP="0015247B">
            <w:r>
              <w:t>2.2</w:t>
            </w:r>
            <w:r w:rsidR="0015247B">
              <w:t>.3</w:t>
            </w:r>
          </w:p>
        </w:tc>
        <w:tc>
          <w:tcPr>
            <w:tcW w:w="2382" w:type="dxa"/>
            <w:shd w:val="clear" w:color="auto" w:fill="CCFFCC"/>
            <w:vAlign w:val="center"/>
          </w:tcPr>
          <w:p w14:paraId="236E7A7C" w14:textId="77777777" w:rsidR="0015247B" w:rsidRPr="004065B1" w:rsidRDefault="0015247B" w:rsidP="0015247B">
            <w:r w:rsidRPr="000A066E">
              <w:rPr>
                <w:b/>
              </w:rPr>
              <w:t>IHO Reference</w:t>
            </w:r>
          </w:p>
        </w:tc>
        <w:tc>
          <w:tcPr>
            <w:tcW w:w="2382" w:type="dxa"/>
            <w:shd w:val="clear" w:color="auto" w:fill="CCFFCC"/>
            <w:vAlign w:val="center"/>
          </w:tcPr>
          <w:p w14:paraId="605D9F64" w14:textId="77777777" w:rsidR="0015247B" w:rsidRPr="004065B1" w:rsidRDefault="006C11DB" w:rsidP="00CB0EA1">
            <w:r>
              <w:t>S-52 appendix</w:t>
            </w:r>
            <w:r w:rsidR="00CB0EA1">
              <w:t xml:space="preserve"> </w:t>
            </w:r>
            <w:r>
              <w:t>1/</w:t>
            </w:r>
            <w:r w:rsidR="00CB0EA1">
              <w:t xml:space="preserve"> </w:t>
            </w:r>
            <w:r>
              <w:t>3.4.2c and IEC61174/ 4.4.2</w:t>
            </w:r>
          </w:p>
        </w:tc>
      </w:tr>
      <w:tr w:rsidR="0015247B" w14:paraId="538C4D66" w14:textId="77777777" w:rsidTr="00A12488">
        <w:trPr>
          <w:tblHeader/>
        </w:trPr>
        <w:tc>
          <w:tcPr>
            <w:tcW w:w="9526" w:type="dxa"/>
            <w:gridSpan w:val="4"/>
            <w:shd w:val="clear" w:color="auto" w:fill="CCFFCC"/>
            <w:vAlign w:val="center"/>
          </w:tcPr>
          <w:p w14:paraId="0242B0FB" w14:textId="77777777" w:rsidR="0015247B" w:rsidRDefault="0015247B" w:rsidP="0015247B">
            <w:r w:rsidRPr="000A066E">
              <w:rPr>
                <w:b/>
              </w:rPr>
              <w:t>Test description</w:t>
            </w:r>
          </w:p>
        </w:tc>
      </w:tr>
      <w:tr w:rsidR="0015247B" w14:paraId="43FBB245" w14:textId="77777777" w:rsidTr="00A12488">
        <w:trPr>
          <w:tblHeader/>
        </w:trPr>
        <w:tc>
          <w:tcPr>
            <w:tcW w:w="9526" w:type="dxa"/>
            <w:gridSpan w:val="4"/>
            <w:vAlign w:val="center"/>
          </w:tcPr>
          <w:p w14:paraId="48822614" w14:textId="77777777" w:rsidR="0015247B" w:rsidRPr="005D2431" w:rsidRDefault="006C11DB" w:rsidP="0015247B">
            <w:pPr>
              <w:rPr>
                <w:i/>
              </w:rPr>
            </w:pPr>
            <w:r w:rsidRPr="005D2431">
              <w:rPr>
                <w:i/>
              </w:rPr>
              <w:t>Loading update files in an invalid sequence.</w:t>
            </w:r>
          </w:p>
        </w:tc>
      </w:tr>
      <w:tr w:rsidR="0015247B" w14:paraId="63EA51C8" w14:textId="77777777" w:rsidTr="00A12488">
        <w:trPr>
          <w:tblHeader/>
        </w:trPr>
        <w:tc>
          <w:tcPr>
            <w:tcW w:w="9526" w:type="dxa"/>
            <w:gridSpan w:val="4"/>
            <w:shd w:val="clear" w:color="auto" w:fill="CCFFCC"/>
            <w:vAlign w:val="center"/>
          </w:tcPr>
          <w:p w14:paraId="29F2D536" w14:textId="77777777" w:rsidR="0015247B" w:rsidRPr="004065B1" w:rsidRDefault="0015247B" w:rsidP="0015247B">
            <w:r w:rsidRPr="000A066E">
              <w:rPr>
                <w:b/>
              </w:rPr>
              <w:t>Setup</w:t>
            </w:r>
          </w:p>
        </w:tc>
      </w:tr>
      <w:tr w:rsidR="0015247B" w14:paraId="3F4720E6" w14:textId="77777777" w:rsidTr="00A12488">
        <w:trPr>
          <w:tblHeader/>
        </w:trPr>
        <w:tc>
          <w:tcPr>
            <w:tcW w:w="9526" w:type="dxa"/>
            <w:gridSpan w:val="4"/>
            <w:vAlign w:val="center"/>
          </w:tcPr>
          <w:p w14:paraId="3580F2B9" w14:textId="77777777" w:rsidR="006C11DB" w:rsidRPr="005D2431" w:rsidRDefault="006C11DB" w:rsidP="006C11DB">
            <w:pPr>
              <w:rPr>
                <w:i/>
              </w:rPr>
            </w:pPr>
            <w:r w:rsidRPr="005D2431">
              <w:rPr>
                <w:i/>
              </w:rPr>
              <w:t>Load the following cell:</w:t>
            </w:r>
          </w:p>
          <w:p w14:paraId="2EEC6E10" w14:textId="77777777" w:rsidR="0015247B" w:rsidRPr="004065B1" w:rsidRDefault="006C11DB" w:rsidP="006C11DB">
            <w:r w:rsidRPr="005D2431">
              <w:rPr>
                <w:i/>
              </w:rPr>
              <w:t>2.1.1 Power Up\ENC_ROOT\GB5X01SW.000</w:t>
            </w:r>
          </w:p>
        </w:tc>
      </w:tr>
      <w:tr w:rsidR="0015247B" w14:paraId="0FC26449" w14:textId="77777777" w:rsidTr="00A12488">
        <w:trPr>
          <w:tblHeader/>
        </w:trPr>
        <w:tc>
          <w:tcPr>
            <w:tcW w:w="9526" w:type="dxa"/>
            <w:gridSpan w:val="4"/>
            <w:shd w:val="clear" w:color="auto" w:fill="CCFFCC"/>
            <w:vAlign w:val="center"/>
          </w:tcPr>
          <w:p w14:paraId="26C5DD2A" w14:textId="77777777" w:rsidR="0015247B" w:rsidRPr="004065B1" w:rsidRDefault="0015247B" w:rsidP="0015247B">
            <w:r w:rsidRPr="000A066E">
              <w:rPr>
                <w:b/>
              </w:rPr>
              <w:t>Action</w:t>
            </w:r>
          </w:p>
        </w:tc>
      </w:tr>
      <w:tr w:rsidR="0015247B" w14:paraId="458ADF87" w14:textId="77777777" w:rsidTr="00A12488">
        <w:trPr>
          <w:tblHeader/>
        </w:trPr>
        <w:tc>
          <w:tcPr>
            <w:tcW w:w="9526" w:type="dxa"/>
            <w:gridSpan w:val="4"/>
            <w:vAlign w:val="center"/>
          </w:tcPr>
          <w:p w14:paraId="2F8DF7B2" w14:textId="77777777" w:rsidR="006C11DB" w:rsidRPr="005D2431" w:rsidRDefault="006C11DB" w:rsidP="006C11DB">
            <w:pPr>
              <w:rPr>
                <w:i/>
              </w:rPr>
            </w:pPr>
            <w:r w:rsidRPr="005D2431">
              <w:rPr>
                <w:i/>
              </w:rPr>
              <w:t>Load the following five updates:</w:t>
            </w:r>
          </w:p>
          <w:p w14:paraId="746443D3" w14:textId="77777777" w:rsidR="0015247B" w:rsidRPr="0015247B" w:rsidRDefault="006C11DB" w:rsidP="006C11DB">
            <w:r w:rsidRPr="005D2431">
              <w:rPr>
                <w:i/>
              </w:rPr>
              <w:t>2.2.3 Loading of Invalid Sequence\00x\ENC_ROOT\ with x=1, 2, 3, 4, 5</w:t>
            </w:r>
          </w:p>
        </w:tc>
      </w:tr>
      <w:tr w:rsidR="0015247B" w14:paraId="5EE2E146" w14:textId="77777777" w:rsidTr="00A12488">
        <w:trPr>
          <w:tblHeader/>
        </w:trPr>
        <w:tc>
          <w:tcPr>
            <w:tcW w:w="9526" w:type="dxa"/>
            <w:gridSpan w:val="4"/>
            <w:shd w:val="clear" w:color="auto" w:fill="CCFFCC"/>
            <w:vAlign w:val="center"/>
          </w:tcPr>
          <w:p w14:paraId="7BAE0AD7" w14:textId="77777777" w:rsidR="0015247B" w:rsidRPr="004065B1" w:rsidRDefault="0015247B" w:rsidP="0015247B">
            <w:r w:rsidRPr="000A066E">
              <w:rPr>
                <w:b/>
              </w:rPr>
              <w:t>Results</w:t>
            </w:r>
          </w:p>
        </w:tc>
      </w:tr>
      <w:tr w:rsidR="0015247B" w14:paraId="4CA3BFBB" w14:textId="77777777" w:rsidTr="00A12488">
        <w:trPr>
          <w:tblHeader/>
        </w:trPr>
        <w:tc>
          <w:tcPr>
            <w:tcW w:w="9526" w:type="dxa"/>
            <w:gridSpan w:val="4"/>
            <w:vAlign w:val="center"/>
          </w:tcPr>
          <w:p w14:paraId="40E92E58" w14:textId="77777777" w:rsidR="0015247B" w:rsidRPr="005D2431" w:rsidRDefault="006C11DB" w:rsidP="0015247B">
            <w:pPr>
              <w:jc w:val="left"/>
              <w:rPr>
                <w:i/>
              </w:rPr>
            </w:pPr>
            <w:r w:rsidRPr="005D2431">
              <w:rPr>
                <w:i/>
              </w:rPr>
              <w:t>The update process shall install the updates up to update no. 3 and reject the installation of updates no. 4 and 5 with a permanent indication, “Chart information not up-to-date” when this chart is in use (either displayed or used as largest scale available for the chart related alerts and indications) until the not up- to-date situation is removed by successful application of a re-issue, a new edition or complete sequence of updates.</w:t>
            </w:r>
          </w:p>
        </w:tc>
      </w:tr>
    </w:tbl>
    <w:p w14:paraId="40FF5A00" w14:textId="77777777" w:rsidR="0015247B" w:rsidRDefault="0015247B" w:rsidP="0015247B"/>
    <w:p w14:paraId="1F2C8F83" w14:textId="77777777" w:rsidR="0015247B" w:rsidRDefault="001C6AFF" w:rsidP="00E30B8F">
      <w:pPr>
        <w:pStyle w:val="Heading3"/>
      </w:pPr>
      <w:r>
        <w:br w:type="page"/>
      </w:r>
      <w:r w:rsidR="008A1BCC" w:rsidRPr="008A1BCC">
        <w:lastRenderedPageBreak/>
        <w:t>Loading update of newer edition</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381"/>
        <w:gridCol w:w="2381"/>
        <w:gridCol w:w="2382"/>
        <w:gridCol w:w="2382"/>
      </w:tblGrid>
      <w:tr w:rsidR="00CB0EA1" w14:paraId="6F001D76" w14:textId="77777777" w:rsidTr="00A12488">
        <w:trPr>
          <w:trHeight w:val="454"/>
          <w:tblHeader/>
        </w:trPr>
        <w:tc>
          <w:tcPr>
            <w:tcW w:w="2381" w:type="dxa"/>
            <w:shd w:val="clear" w:color="auto" w:fill="CCFFCC"/>
            <w:vAlign w:val="center"/>
          </w:tcPr>
          <w:p w14:paraId="0B8A6272" w14:textId="77777777" w:rsidR="00CB0EA1" w:rsidRPr="004065B1" w:rsidRDefault="00CB0EA1" w:rsidP="0015247B">
            <w:r w:rsidRPr="000A066E">
              <w:rPr>
                <w:b/>
              </w:rPr>
              <w:t>Test Reference</w:t>
            </w:r>
          </w:p>
        </w:tc>
        <w:tc>
          <w:tcPr>
            <w:tcW w:w="2381" w:type="dxa"/>
            <w:shd w:val="clear" w:color="auto" w:fill="CCFFCC"/>
            <w:vAlign w:val="center"/>
          </w:tcPr>
          <w:p w14:paraId="56EF5853" w14:textId="77777777" w:rsidR="00CB0EA1" w:rsidRPr="004065B1" w:rsidRDefault="00CB0EA1" w:rsidP="0015247B">
            <w:r>
              <w:t>2.2.4</w:t>
            </w:r>
          </w:p>
        </w:tc>
        <w:tc>
          <w:tcPr>
            <w:tcW w:w="2382" w:type="dxa"/>
            <w:shd w:val="clear" w:color="auto" w:fill="CCFFCC"/>
            <w:vAlign w:val="center"/>
          </w:tcPr>
          <w:p w14:paraId="371C48BC" w14:textId="77777777" w:rsidR="00CB0EA1" w:rsidRPr="004065B1" w:rsidRDefault="00CB0EA1" w:rsidP="0015247B">
            <w:r w:rsidRPr="000A066E">
              <w:rPr>
                <w:b/>
              </w:rPr>
              <w:t>IHO Reference</w:t>
            </w:r>
          </w:p>
        </w:tc>
        <w:tc>
          <w:tcPr>
            <w:tcW w:w="2382" w:type="dxa"/>
            <w:shd w:val="clear" w:color="auto" w:fill="CCFFCC"/>
            <w:vAlign w:val="center"/>
          </w:tcPr>
          <w:p w14:paraId="531F334E" w14:textId="77777777" w:rsidR="00CB0EA1" w:rsidRPr="004065B1" w:rsidRDefault="00CB0EA1" w:rsidP="00CB0EA1">
            <w:pPr>
              <w:jc w:val="left"/>
            </w:pPr>
            <w:r>
              <w:t xml:space="preserve">S-52 appendix 1/ </w:t>
            </w:r>
            <w:r w:rsidR="005B1E23">
              <w:t>3.4.2c</w:t>
            </w:r>
            <w:r>
              <w:t xml:space="preserve"> and IEC 61174/ 6.8.16.1</w:t>
            </w:r>
          </w:p>
        </w:tc>
      </w:tr>
      <w:tr w:rsidR="00CB0EA1" w14:paraId="603F186C" w14:textId="77777777" w:rsidTr="00A12488">
        <w:trPr>
          <w:tblHeader/>
        </w:trPr>
        <w:tc>
          <w:tcPr>
            <w:tcW w:w="9526" w:type="dxa"/>
            <w:gridSpan w:val="4"/>
            <w:shd w:val="clear" w:color="auto" w:fill="CCFFCC"/>
            <w:vAlign w:val="center"/>
          </w:tcPr>
          <w:p w14:paraId="727727CF" w14:textId="77777777" w:rsidR="00CB0EA1" w:rsidRDefault="00CB0EA1" w:rsidP="0015247B">
            <w:r w:rsidRPr="000A066E">
              <w:rPr>
                <w:b/>
              </w:rPr>
              <w:t>Test description</w:t>
            </w:r>
          </w:p>
        </w:tc>
      </w:tr>
      <w:tr w:rsidR="00CB0EA1" w14:paraId="56051B9A" w14:textId="77777777" w:rsidTr="00A12488">
        <w:trPr>
          <w:tblHeader/>
        </w:trPr>
        <w:tc>
          <w:tcPr>
            <w:tcW w:w="9526" w:type="dxa"/>
            <w:gridSpan w:val="4"/>
            <w:vAlign w:val="center"/>
          </w:tcPr>
          <w:p w14:paraId="6F98DA8C" w14:textId="77777777" w:rsidR="00CB0EA1" w:rsidRPr="005D2431" w:rsidRDefault="00CB0EA1" w:rsidP="0015247B">
            <w:pPr>
              <w:rPr>
                <w:i/>
              </w:rPr>
            </w:pPr>
            <w:r w:rsidRPr="005D2431">
              <w:rPr>
                <w:i/>
              </w:rPr>
              <w:t>Loading update file of a newer edition than base cell installed.</w:t>
            </w:r>
          </w:p>
        </w:tc>
      </w:tr>
      <w:tr w:rsidR="00CB0EA1" w14:paraId="43091DA7" w14:textId="77777777" w:rsidTr="00A12488">
        <w:trPr>
          <w:tblHeader/>
        </w:trPr>
        <w:tc>
          <w:tcPr>
            <w:tcW w:w="9526" w:type="dxa"/>
            <w:gridSpan w:val="4"/>
            <w:shd w:val="clear" w:color="auto" w:fill="CCFFCC"/>
            <w:vAlign w:val="center"/>
          </w:tcPr>
          <w:p w14:paraId="1D00CEC5" w14:textId="77777777" w:rsidR="00CB0EA1" w:rsidRPr="004065B1" w:rsidRDefault="00CB0EA1" w:rsidP="0015247B">
            <w:r w:rsidRPr="000A066E">
              <w:rPr>
                <w:b/>
              </w:rPr>
              <w:t>Setup</w:t>
            </w:r>
          </w:p>
        </w:tc>
      </w:tr>
      <w:tr w:rsidR="00CB0EA1" w14:paraId="7B2B10A1" w14:textId="77777777" w:rsidTr="00A12488">
        <w:trPr>
          <w:tblHeader/>
        </w:trPr>
        <w:tc>
          <w:tcPr>
            <w:tcW w:w="9526" w:type="dxa"/>
            <w:gridSpan w:val="4"/>
            <w:vAlign w:val="center"/>
          </w:tcPr>
          <w:p w14:paraId="4FC37173" w14:textId="77777777" w:rsidR="00CB0EA1" w:rsidRPr="005D2431" w:rsidRDefault="00CB0EA1" w:rsidP="00CB0EA1">
            <w:pPr>
              <w:rPr>
                <w:i/>
              </w:rPr>
            </w:pPr>
            <w:r w:rsidRPr="005D2431">
              <w:rPr>
                <w:i/>
              </w:rPr>
              <w:t>As result of test 2.2.3</w:t>
            </w:r>
          </w:p>
          <w:p w14:paraId="17E42431" w14:textId="61B0418B" w:rsidR="00CB0EA1" w:rsidRPr="005D2431" w:rsidRDefault="00635587" w:rsidP="00CB0EA1">
            <w:pPr>
              <w:rPr>
                <w:i/>
              </w:rPr>
            </w:pPr>
            <w:r>
              <w:t>Note: Following cell is already loaded</w:t>
            </w:r>
            <w:r w:rsidR="00CB0EA1" w:rsidRPr="005D2431">
              <w:rPr>
                <w:i/>
              </w:rPr>
              <w:t>:</w:t>
            </w:r>
          </w:p>
          <w:p w14:paraId="264D365B" w14:textId="77777777" w:rsidR="00CB0EA1" w:rsidRPr="004065B1" w:rsidRDefault="00CB0EA1" w:rsidP="00CB0EA1">
            <w:r w:rsidRPr="005D2431">
              <w:rPr>
                <w:i/>
              </w:rPr>
              <w:t>2.1.1 Power Up\ENC_ROOT\GB5X01SW.000 (edition 1)</w:t>
            </w:r>
          </w:p>
        </w:tc>
      </w:tr>
      <w:tr w:rsidR="00CB0EA1" w14:paraId="6973CE83" w14:textId="77777777" w:rsidTr="00A12488">
        <w:trPr>
          <w:tblHeader/>
        </w:trPr>
        <w:tc>
          <w:tcPr>
            <w:tcW w:w="9526" w:type="dxa"/>
            <w:gridSpan w:val="4"/>
            <w:shd w:val="clear" w:color="auto" w:fill="CCFFCC"/>
            <w:vAlign w:val="center"/>
          </w:tcPr>
          <w:p w14:paraId="3E29ECF2" w14:textId="77777777" w:rsidR="00CB0EA1" w:rsidRPr="004065B1" w:rsidRDefault="00CB0EA1" w:rsidP="0015247B">
            <w:r w:rsidRPr="000A066E">
              <w:rPr>
                <w:b/>
              </w:rPr>
              <w:t>Action</w:t>
            </w:r>
          </w:p>
        </w:tc>
      </w:tr>
      <w:tr w:rsidR="00CB0EA1" w14:paraId="4F983955" w14:textId="77777777" w:rsidTr="00A12488">
        <w:trPr>
          <w:tblHeader/>
        </w:trPr>
        <w:tc>
          <w:tcPr>
            <w:tcW w:w="9526" w:type="dxa"/>
            <w:gridSpan w:val="4"/>
            <w:vAlign w:val="center"/>
          </w:tcPr>
          <w:p w14:paraId="1AC66630" w14:textId="77777777" w:rsidR="00CB0EA1" w:rsidRPr="005D2431" w:rsidRDefault="00CB0EA1" w:rsidP="00D371FE">
            <w:pPr>
              <w:ind w:left="142"/>
              <w:rPr>
                <w:i/>
              </w:rPr>
            </w:pPr>
            <w:r w:rsidRPr="005D2431">
              <w:rPr>
                <w:i/>
              </w:rPr>
              <w:t>1. Load the following update:</w:t>
            </w:r>
          </w:p>
          <w:p w14:paraId="484AF6CF" w14:textId="77777777" w:rsidR="00CB0EA1" w:rsidRPr="005D2431" w:rsidRDefault="00CB0EA1" w:rsidP="00D371FE">
            <w:pPr>
              <w:ind w:left="720"/>
              <w:rPr>
                <w:i/>
              </w:rPr>
            </w:pPr>
            <w:r w:rsidRPr="005D2431">
              <w:rPr>
                <w:i/>
              </w:rPr>
              <w:t>2.2.4 Loading of New Update\ENC_ROOT|GB5X01SW.001 (edition 2)</w:t>
            </w:r>
          </w:p>
          <w:p w14:paraId="7EEB45F4" w14:textId="77777777" w:rsidR="00CB0EA1" w:rsidRPr="005D2431" w:rsidRDefault="00CB0EA1" w:rsidP="00D371FE">
            <w:pPr>
              <w:rPr>
                <w:i/>
              </w:rPr>
            </w:pPr>
            <w:r w:rsidRPr="005D2431">
              <w:rPr>
                <w:i/>
              </w:rPr>
              <w:t>2. Display installed chart.</w:t>
            </w:r>
          </w:p>
          <w:p w14:paraId="22E78AEB" w14:textId="77777777" w:rsidR="00CB0EA1" w:rsidRPr="005D2431" w:rsidRDefault="00CB0EA1" w:rsidP="00D371FE">
            <w:pPr>
              <w:rPr>
                <w:i/>
              </w:rPr>
            </w:pPr>
            <w:r w:rsidRPr="005D2431">
              <w:rPr>
                <w:i/>
              </w:rPr>
              <w:t>3. Install the following base cell:</w:t>
            </w:r>
          </w:p>
          <w:p w14:paraId="27C914CB" w14:textId="77777777" w:rsidR="00CB0EA1" w:rsidRPr="005D2431" w:rsidRDefault="00CB0EA1" w:rsidP="00D371FE">
            <w:pPr>
              <w:ind w:left="720"/>
              <w:rPr>
                <w:i/>
              </w:rPr>
            </w:pPr>
            <w:r w:rsidRPr="005D2431">
              <w:rPr>
                <w:i/>
              </w:rPr>
              <w:t>2.2.5 Good Base Cells\ENC_ROOT\GB5X01SW.000 (edition 2); and load the following update:</w:t>
            </w:r>
          </w:p>
          <w:p w14:paraId="682F64CB" w14:textId="77777777" w:rsidR="00CB0EA1" w:rsidRPr="005D2431" w:rsidRDefault="00CB0EA1" w:rsidP="00D371FE">
            <w:pPr>
              <w:ind w:left="720"/>
              <w:rPr>
                <w:i/>
              </w:rPr>
            </w:pPr>
            <w:r w:rsidRPr="005D2431">
              <w:rPr>
                <w:i/>
              </w:rPr>
              <w:t>2.2.4 Loading of New Update\ENC_ROOT|GB5X01SW.001 (edition 2)</w:t>
            </w:r>
          </w:p>
          <w:p w14:paraId="7D3AB0A9" w14:textId="77777777" w:rsidR="00CB0EA1" w:rsidRPr="0015247B" w:rsidRDefault="00CB0EA1" w:rsidP="00D371FE">
            <w:r w:rsidRPr="005D2431">
              <w:rPr>
                <w:i/>
              </w:rPr>
              <w:t>4. Display installed chart.</w:t>
            </w:r>
          </w:p>
        </w:tc>
      </w:tr>
      <w:tr w:rsidR="00CB0EA1" w14:paraId="26C7A9BA" w14:textId="77777777" w:rsidTr="00A12488">
        <w:trPr>
          <w:tblHeader/>
        </w:trPr>
        <w:tc>
          <w:tcPr>
            <w:tcW w:w="9526" w:type="dxa"/>
            <w:gridSpan w:val="4"/>
            <w:tcBorders>
              <w:bottom w:val="single" w:sz="4" w:space="0" w:color="auto"/>
            </w:tcBorders>
            <w:shd w:val="clear" w:color="auto" w:fill="CCFFCC"/>
            <w:vAlign w:val="center"/>
          </w:tcPr>
          <w:p w14:paraId="1DDC4820" w14:textId="77777777" w:rsidR="00CB0EA1" w:rsidRPr="004065B1" w:rsidRDefault="00CB0EA1" w:rsidP="0015247B">
            <w:r w:rsidRPr="000A066E">
              <w:rPr>
                <w:b/>
              </w:rPr>
              <w:t>Results</w:t>
            </w:r>
          </w:p>
        </w:tc>
      </w:tr>
      <w:tr w:rsidR="00CB0EA1" w14:paraId="7692C5BE" w14:textId="77777777" w:rsidTr="00A12488">
        <w:trPr>
          <w:tblHeader/>
        </w:trPr>
        <w:tc>
          <w:tcPr>
            <w:tcW w:w="9526" w:type="dxa"/>
            <w:gridSpan w:val="4"/>
            <w:tcBorders>
              <w:bottom w:val="nil"/>
            </w:tcBorders>
            <w:vAlign w:val="center"/>
          </w:tcPr>
          <w:p w14:paraId="54C6FD97" w14:textId="77777777" w:rsidR="00CB0EA1" w:rsidRPr="005D2431" w:rsidRDefault="00CB0EA1" w:rsidP="00D371FE">
            <w:pPr>
              <w:numPr>
                <w:ilvl w:val="0"/>
                <w:numId w:val="4"/>
              </w:numPr>
              <w:ind w:hanging="218"/>
              <w:jc w:val="left"/>
              <w:rPr>
                <w:i/>
              </w:rPr>
            </w:pPr>
            <w:r w:rsidRPr="005D2431">
              <w:rPr>
                <w:i/>
              </w:rPr>
              <w:t>The update process shall refuse to install the update and inform the user that chart data of a newer edition are available.</w:t>
            </w:r>
          </w:p>
          <w:p w14:paraId="70FB6C75" w14:textId="77777777" w:rsidR="00CB0EA1" w:rsidRPr="005D2431" w:rsidRDefault="00CB0EA1" w:rsidP="00D371FE">
            <w:pPr>
              <w:numPr>
                <w:ilvl w:val="0"/>
                <w:numId w:val="4"/>
              </w:numPr>
              <w:ind w:hanging="218"/>
              <w:jc w:val="left"/>
              <w:rPr>
                <w:i/>
              </w:rPr>
            </w:pPr>
            <w:r w:rsidRPr="005D2431">
              <w:rPr>
                <w:i/>
              </w:rPr>
              <w:t>A permanent indication “Chart information not up to date” shall be available in the chart display area when such a chart is in use (either displayed on chart area or used as largest scale available for chart related alerts and indications).</w:t>
            </w:r>
          </w:p>
          <w:p w14:paraId="787CC634" w14:textId="77777777" w:rsidR="00CB0EA1" w:rsidRPr="005D2431" w:rsidRDefault="00CB0EA1" w:rsidP="00D371FE">
            <w:pPr>
              <w:numPr>
                <w:ilvl w:val="0"/>
                <w:numId w:val="4"/>
              </w:numPr>
              <w:ind w:hanging="218"/>
              <w:jc w:val="left"/>
              <w:rPr>
                <w:i/>
              </w:rPr>
            </w:pPr>
            <w:r w:rsidRPr="005D2431">
              <w:rPr>
                <w:i/>
              </w:rPr>
              <w:t>Base cell and update shall be installed without any warning or error.</w:t>
            </w:r>
          </w:p>
          <w:p w14:paraId="65CCA2EA" w14:textId="77777777" w:rsidR="00CB0EA1" w:rsidRPr="0015247B" w:rsidRDefault="00CB0EA1" w:rsidP="00D371FE">
            <w:pPr>
              <w:numPr>
                <w:ilvl w:val="0"/>
                <w:numId w:val="4"/>
              </w:numPr>
              <w:ind w:hanging="218"/>
              <w:jc w:val="left"/>
            </w:pPr>
            <w:r w:rsidRPr="005D2431">
              <w:rPr>
                <w:i/>
              </w:rPr>
              <w:t>The “Chart information not up to date” message no longer displayed.</w:t>
            </w:r>
          </w:p>
        </w:tc>
      </w:tr>
      <w:tr w:rsidR="00CB0EA1" w14:paraId="10994718" w14:textId="77777777" w:rsidTr="00A12488">
        <w:trPr>
          <w:tblHeader/>
        </w:trPr>
        <w:tc>
          <w:tcPr>
            <w:tcW w:w="9526" w:type="dxa"/>
            <w:gridSpan w:val="4"/>
            <w:tcBorders>
              <w:top w:val="nil"/>
              <w:bottom w:val="nil"/>
            </w:tcBorders>
            <w:vAlign w:val="center"/>
          </w:tcPr>
          <w:p w14:paraId="77B908F3" w14:textId="4B1A0F66" w:rsidR="00CB0EA1" w:rsidRPr="0015247B" w:rsidRDefault="008452CA" w:rsidP="001C6AFF">
            <w:pPr>
              <w:jc w:val="center"/>
            </w:pPr>
            <w:r>
              <w:rPr>
                <w:noProof/>
                <w:lang w:val="en-US" w:eastAsia="ko-KR"/>
              </w:rPr>
              <w:drawing>
                <wp:inline distT="0" distB="0" distL="0" distR="0" wp14:anchorId="3D10F68A" wp14:editId="0967B645">
                  <wp:extent cx="4817688" cy="3903980"/>
                  <wp:effectExtent l="0" t="0" r="2540" b="1270"/>
                  <wp:docPr id="111" name="Kuva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824203" cy="3909259"/>
                          </a:xfrm>
                          <a:prstGeom prst="rect">
                            <a:avLst/>
                          </a:prstGeom>
                          <a:noFill/>
                          <a:ln>
                            <a:noFill/>
                          </a:ln>
                        </pic:spPr>
                      </pic:pic>
                    </a:graphicData>
                  </a:graphic>
                </wp:inline>
              </w:drawing>
            </w:r>
          </w:p>
        </w:tc>
      </w:tr>
      <w:tr w:rsidR="00CB0EA1" w14:paraId="29F3BB13" w14:textId="77777777" w:rsidTr="00A12488">
        <w:trPr>
          <w:tblHeader/>
        </w:trPr>
        <w:tc>
          <w:tcPr>
            <w:tcW w:w="9526" w:type="dxa"/>
            <w:gridSpan w:val="4"/>
            <w:tcBorders>
              <w:top w:val="nil"/>
              <w:bottom w:val="single" w:sz="4" w:space="0" w:color="auto"/>
            </w:tcBorders>
            <w:vAlign w:val="center"/>
          </w:tcPr>
          <w:p w14:paraId="63491E16" w14:textId="77777777" w:rsidR="005B1E23" w:rsidRPr="005D2431" w:rsidRDefault="005B1E23" w:rsidP="005B1E23">
            <w:pPr>
              <w:jc w:val="left"/>
              <w:rPr>
                <w:i/>
              </w:rPr>
            </w:pPr>
            <w:r w:rsidRPr="005D2431">
              <w:rPr>
                <w:i/>
              </w:rPr>
              <w:t>After loading of GB5X01SW.000 2nd edition, displayed scale 1:20 000</w:t>
            </w:r>
          </w:p>
          <w:p w14:paraId="07141EF1" w14:textId="68076B4B" w:rsidR="00CB0EA1" w:rsidRPr="00EF287F" w:rsidRDefault="005B1E23" w:rsidP="00A2121E">
            <w:pPr>
              <w:jc w:val="left"/>
            </w:pPr>
            <w:r w:rsidRPr="00EF287F">
              <w:rPr>
                <w:i/>
              </w:rPr>
              <w:t xml:space="preserve">Note: Screen </w:t>
            </w:r>
            <w:r w:rsidR="00A2121E" w:rsidRPr="00EF287F">
              <w:rPr>
                <w:i/>
              </w:rPr>
              <w:t>plot</w:t>
            </w:r>
            <w:r w:rsidRPr="00EF287F">
              <w:rPr>
                <w:i/>
              </w:rPr>
              <w:t xml:space="preserve"> is based on the full text NATSUR attribute.  </w:t>
            </w:r>
            <w:r w:rsidR="00ED4075" w:rsidRPr="00EF287F">
              <w:rPr>
                <w:i/>
              </w:rPr>
              <w:t xml:space="preserve">To reduce undue clutter in the ECDIS chart display, the use of the abbreviations of the NATSUR attribute is recommended. </w:t>
            </w:r>
          </w:p>
        </w:tc>
      </w:tr>
      <w:tr w:rsidR="00CB0EA1" w14:paraId="2862C278" w14:textId="77777777" w:rsidTr="00A12488">
        <w:trPr>
          <w:tblHeader/>
        </w:trPr>
        <w:tc>
          <w:tcPr>
            <w:tcW w:w="9526" w:type="dxa"/>
            <w:gridSpan w:val="4"/>
            <w:tcBorders>
              <w:bottom w:val="nil"/>
            </w:tcBorders>
            <w:vAlign w:val="center"/>
          </w:tcPr>
          <w:p w14:paraId="065C923C" w14:textId="42439724" w:rsidR="00CB0EA1" w:rsidRPr="0015247B" w:rsidRDefault="00F9633B" w:rsidP="001C6AFF">
            <w:pPr>
              <w:jc w:val="center"/>
            </w:pPr>
            <w:r w:rsidRPr="00F9633B">
              <w:rPr>
                <w:noProof/>
                <w:lang w:val="en-US" w:eastAsia="ko-KR"/>
              </w:rPr>
              <w:lastRenderedPageBreak/>
              <w:drawing>
                <wp:inline distT="0" distB="0" distL="0" distR="0" wp14:anchorId="5D6E2496" wp14:editId="7299878F">
                  <wp:extent cx="3411471" cy="4252823"/>
                  <wp:effectExtent l="0" t="0" r="0" b="0"/>
                  <wp:docPr id="218" name="Picture 218" descr="C:\msdokut\STANDARDIT\IHO\ENCWG\Drafting 4.0.2 after Mar2016\New picture originals 23mar2016\2.2.4 pictur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msdokut\STANDARDIT\IHO\ENCWG\Drafting 4.0.2 after Mar2016\New picture originals 23mar2016\2.2.4 picture 2.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430092" cy="4276037"/>
                          </a:xfrm>
                          <a:prstGeom prst="rect">
                            <a:avLst/>
                          </a:prstGeom>
                          <a:noFill/>
                          <a:ln>
                            <a:noFill/>
                          </a:ln>
                        </pic:spPr>
                      </pic:pic>
                    </a:graphicData>
                  </a:graphic>
                </wp:inline>
              </w:drawing>
            </w:r>
          </w:p>
        </w:tc>
      </w:tr>
      <w:tr w:rsidR="005B1E23" w14:paraId="613DFA56" w14:textId="77777777" w:rsidTr="00A12488">
        <w:trPr>
          <w:tblHeader/>
        </w:trPr>
        <w:tc>
          <w:tcPr>
            <w:tcW w:w="9526" w:type="dxa"/>
            <w:gridSpan w:val="4"/>
            <w:tcBorders>
              <w:top w:val="nil"/>
            </w:tcBorders>
            <w:vAlign w:val="center"/>
          </w:tcPr>
          <w:p w14:paraId="6FCB31AF" w14:textId="41A09E9F" w:rsidR="005B1E23" w:rsidRPr="005D2431" w:rsidRDefault="00210A8F" w:rsidP="0015247B">
            <w:pPr>
              <w:jc w:val="left"/>
              <w:rPr>
                <w:i/>
              </w:rPr>
            </w:pPr>
            <w:r w:rsidRPr="005D2431">
              <w:rPr>
                <w:i/>
              </w:rPr>
              <w:t>After loading of GB5X01SW.001 2nd edition, displayed scale 1:20 000</w:t>
            </w:r>
            <w:r w:rsidR="00F9633B">
              <w:rPr>
                <w:i/>
              </w:rPr>
              <w:t>, all</w:t>
            </w:r>
            <w:r>
              <w:rPr>
                <w:i/>
              </w:rPr>
              <w:t xml:space="preserve"> objects and their geometries being subject to this update review are highlighted</w:t>
            </w:r>
          </w:p>
        </w:tc>
      </w:tr>
      <w:tr w:rsidR="00F9633B" w14:paraId="7DBBA44D" w14:textId="77777777" w:rsidTr="00F9633B">
        <w:trPr>
          <w:tblHeader/>
        </w:trPr>
        <w:tc>
          <w:tcPr>
            <w:tcW w:w="9526" w:type="dxa"/>
            <w:gridSpan w:val="4"/>
            <w:tcBorders>
              <w:top w:val="nil"/>
              <w:left w:val="single" w:sz="4" w:space="0" w:color="auto"/>
              <w:bottom w:val="single" w:sz="4" w:space="0" w:color="auto"/>
              <w:right w:val="single" w:sz="4" w:space="0" w:color="auto"/>
            </w:tcBorders>
            <w:vAlign w:val="center"/>
          </w:tcPr>
          <w:p w14:paraId="593913DB" w14:textId="584261CF" w:rsidR="00F9633B" w:rsidRPr="00F9633B" w:rsidRDefault="00210A8F" w:rsidP="00210A8F">
            <w:pPr>
              <w:jc w:val="center"/>
              <w:rPr>
                <w:i/>
              </w:rPr>
            </w:pPr>
            <w:r w:rsidRPr="00210A8F">
              <w:rPr>
                <w:i/>
                <w:noProof/>
                <w:lang w:val="en-US" w:eastAsia="ko-KR"/>
              </w:rPr>
              <w:drawing>
                <wp:inline distT="0" distB="0" distL="0" distR="0" wp14:anchorId="644E46A0" wp14:editId="5733AD69">
                  <wp:extent cx="3203550" cy="3806717"/>
                  <wp:effectExtent l="0" t="0" r="0" b="3810"/>
                  <wp:docPr id="221" name="Picture 221" descr="C:\msdokut\STANDARDIT\IHO\ENCWG\Drafting 4.0.2 after Mar2016\New picture originals 23mar2016\2.2.4 picture 3 - filtered 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msdokut\STANDARDIT\IHO\ENCWG\Drafting 4.0.2 after Mar2016\New picture originals 23mar2016\2.2.4 picture 3 - filtered example1.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203550" cy="3806717"/>
                          </a:xfrm>
                          <a:prstGeom prst="rect">
                            <a:avLst/>
                          </a:prstGeom>
                          <a:noFill/>
                          <a:ln>
                            <a:noFill/>
                          </a:ln>
                        </pic:spPr>
                      </pic:pic>
                    </a:graphicData>
                  </a:graphic>
                </wp:inline>
              </w:drawing>
            </w:r>
          </w:p>
        </w:tc>
      </w:tr>
      <w:tr w:rsidR="00F9633B" w14:paraId="3506A8E7" w14:textId="77777777" w:rsidTr="00F9633B">
        <w:trPr>
          <w:tblHeader/>
        </w:trPr>
        <w:tc>
          <w:tcPr>
            <w:tcW w:w="9526" w:type="dxa"/>
            <w:gridSpan w:val="4"/>
            <w:tcBorders>
              <w:top w:val="nil"/>
              <w:left w:val="single" w:sz="4" w:space="0" w:color="auto"/>
              <w:bottom w:val="single" w:sz="4" w:space="0" w:color="auto"/>
              <w:right w:val="single" w:sz="4" w:space="0" w:color="auto"/>
            </w:tcBorders>
            <w:vAlign w:val="center"/>
          </w:tcPr>
          <w:p w14:paraId="229B25D2" w14:textId="641B786F" w:rsidR="00F9633B" w:rsidRPr="005D2431" w:rsidRDefault="00210A8F" w:rsidP="00FA50E5">
            <w:pPr>
              <w:jc w:val="left"/>
              <w:rPr>
                <w:i/>
              </w:rPr>
            </w:pPr>
            <w:r w:rsidRPr="005D2431">
              <w:rPr>
                <w:i/>
              </w:rPr>
              <w:t>After loading of GB5X01SW.001 2nd edition, displayed scale 1:20 000</w:t>
            </w:r>
            <w:r>
              <w:rPr>
                <w:i/>
              </w:rPr>
              <w:t>, update review highlight filtered for real changes (example 1)</w:t>
            </w:r>
          </w:p>
        </w:tc>
      </w:tr>
      <w:tr w:rsidR="00F9633B" w14:paraId="201570A5" w14:textId="77777777" w:rsidTr="00F9633B">
        <w:trPr>
          <w:tblHeader/>
        </w:trPr>
        <w:tc>
          <w:tcPr>
            <w:tcW w:w="9526" w:type="dxa"/>
            <w:gridSpan w:val="4"/>
            <w:tcBorders>
              <w:top w:val="nil"/>
              <w:left w:val="single" w:sz="4" w:space="0" w:color="auto"/>
              <w:bottom w:val="single" w:sz="4" w:space="0" w:color="auto"/>
              <w:right w:val="single" w:sz="4" w:space="0" w:color="auto"/>
            </w:tcBorders>
            <w:vAlign w:val="center"/>
          </w:tcPr>
          <w:p w14:paraId="059E2C48" w14:textId="5865C4DF" w:rsidR="00F9633B" w:rsidRPr="00F9633B" w:rsidRDefault="008452CA" w:rsidP="00210A8F">
            <w:pPr>
              <w:jc w:val="center"/>
              <w:rPr>
                <w:i/>
              </w:rPr>
            </w:pPr>
            <w:r>
              <w:rPr>
                <w:noProof/>
                <w:lang w:val="en-US" w:eastAsia="ko-KR"/>
              </w:rPr>
              <w:lastRenderedPageBreak/>
              <w:drawing>
                <wp:inline distT="0" distB="0" distL="0" distR="0" wp14:anchorId="237CEA66" wp14:editId="09759A83">
                  <wp:extent cx="5144309" cy="4156710"/>
                  <wp:effectExtent l="0" t="0" r="0" b="0"/>
                  <wp:docPr id="115" name="Kuva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150318" cy="4161566"/>
                          </a:xfrm>
                          <a:prstGeom prst="rect">
                            <a:avLst/>
                          </a:prstGeom>
                          <a:noFill/>
                          <a:ln>
                            <a:noFill/>
                          </a:ln>
                        </pic:spPr>
                      </pic:pic>
                    </a:graphicData>
                  </a:graphic>
                </wp:inline>
              </w:drawing>
            </w:r>
          </w:p>
        </w:tc>
      </w:tr>
      <w:tr w:rsidR="00F9633B" w14:paraId="1A5A0431" w14:textId="77777777" w:rsidTr="00F9633B">
        <w:trPr>
          <w:tblHeader/>
        </w:trPr>
        <w:tc>
          <w:tcPr>
            <w:tcW w:w="9526" w:type="dxa"/>
            <w:gridSpan w:val="4"/>
            <w:tcBorders>
              <w:top w:val="nil"/>
              <w:left w:val="single" w:sz="4" w:space="0" w:color="auto"/>
              <w:bottom w:val="single" w:sz="4" w:space="0" w:color="auto"/>
              <w:right w:val="single" w:sz="4" w:space="0" w:color="auto"/>
            </w:tcBorders>
            <w:vAlign w:val="center"/>
          </w:tcPr>
          <w:p w14:paraId="718F1D0A" w14:textId="73F01AA5" w:rsidR="00F9633B" w:rsidRPr="005D2431" w:rsidRDefault="00F9633B" w:rsidP="00FA50E5">
            <w:pPr>
              <w:jc w:val="left"/>
              <w:rPr>
                <w:i/>
              </w:rPr>
            </w:pPr>
            <w:r w:rsidRPr="005D2431">
              <w:rPr>
                <w:i/>
              </w:rPr>
              <w:t>After loading of GB5X01SW.001 2nd edition, displayed scale 1:20 000</w:t>
            </w:r>
            <w:r w:rsidR="00210A8F">
              <w:rPr>
                <w:i/>
              </w:rPr>
              <w:t>, update review highlight filtered for real changes (example 2)</w:t>
            </w:r>
          </w:p>
        </w:tc>
      </w:tr>
    </w:tbl>
    <w:p w14:paraId="21B9A783" w14:textId="77777777" w:rsidR="0015247B" w:rsidRDefault="0015247B" w:rsidP="0015247B"/>
    <w:p w14:paraId="6A5C0023" w14:textId="77777777" w:rsidR="0015247B" w:rsidRDefault="008A1BCC" w:rsidP="00E30B8F">
      <w:pPr>
        <w:pStyle w:val="Heading3"/>
      </w:pPr>
      <w:r w:rsidRPr="008A1BCC">
        <w:t>Loading update of older edition</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tblCellMar>
        <w:tblLook w:val="04A0" w:firstRow="1" w:lastRow="0" w:firstColumn="1" w:lastColumn="0" w:noHBand="0" w:noVBand="1"/>
      </w:tblPr>
      <w:tblGrid>
        <w:gridCol w:w="2381"/>
        <w:gridCol w:w="2381"/>
        <w:gridCol w:w="2382"/>
        <w:gridCol w:w="2382"/>
      </w:tblGrid>
      <w:tr w:rsidR="0015247B" w14:paraId="0988C3A7" w14:textId="77777777" w:rsidTr="00A12488">
        <w:trPr>
          <w:trHeight w:val="454"/>
          <w:tblHeader/>
        </w:trPr>
        <w:tc>
          <w:tcPr>
            <w:tcW w:w="2381" w:type="dxa"/>
            <w:shd w:val="clear" w:color="auto" w:fill="CCFFCC"/>
            <w:vAlign w:val="center"/>
          </w:tcPr>
          <w:p w14:paraId="667E3DB7" w14:textId="77777777" w:rsidR="0015247B" w:rsidRPr="004065B1" w:rsidRDefault="0015247B" w:rsidP="0015247B">
            <w:r w:rsidRPr="000A066E">
              <w:rPr>
                <w:b/>
              </w:rPr>
              <w:t>Test Reference</w:t>
            </w:r>
          </w:p>
        </w:tc>
        <w:tc>
          <w:tcPr>
            <w:tcW w:w="2381" w:type="dxa"/>
            <w:shd w:val="clear" w:color="auto" w:fill="CCFFCC"/>
            <w:vAlign w:val="center"/>
          </w:tcPr>
          <w:p w14:paraId="1412911D" w14:textId="77777777" w:rsidR="0015247B" w:rsidRPr="004065B1" w:rsidRDefault="0015247B" w:rsidP="0015247B">
            <w:r>
              <w:t>2.</w:t>
            </w:r>
            <w:r w:rsidR="008A1BCC">
              <w:t>2.5</w:t>
            </w:r>
          </w:p>
        </w:tc>
        <w:tc>
          <w:tcPr>
            <w:tcW w:w="2382" w:type="dxa"/>
            <w:shd w:val="clear" w:color="auto" w:fill="CCFFCC"/>
            <w:vAlign w:val="center"/>
          </w:tcPr>
          <w:p w14:paraId="2755D423" w14:textId="77777777" w:rsidR="0015247B" w:rsidRPr="004065B1" w:rsidRDefault="0015247B" w:rsidP="0015247B">
            <w:r w:rsidRPr="000A066E">
              <w:rPr>
                <w:b/>
              </w:rPr>
              <w:t>IHO Reference</w:t>
            </w:r>
          </w:p>
        </w:tc>
        <w:tc>
          <w:tcPr>
            <w:tcW w:w="2382" w:type="dxa"/>
            <w:shd w:val="clear" w:color="auto" w:fill="CCFFCC"/>
            <w:vAlign w:val="center"/>
          </w:tcPr>
          <w:p w14:paraId="22B80AF3" w14:textId="77777777" w:rsidR="0015247B" w:rsidRPr="004065B1" w:rsidRDefault="005B1E23" w:rsidP="005B1E23">
            <w:pPr>
              <w:jc w:val="left"/>
            </w:pPr>
            <w:r>
              <w:t>S-52 appendix 1/ 3.4.2c and IEC 61174/ 4.4.2</w:t>
            </w:r>
          </w:p>
        </w:tc>
      </w:tr>
      <w:tr w:rsidR="0015247B" w14:paraId="04111ABA" w14:textId="77777777" w:rsidTr="00A12488">
        <w:trPr>
          <w:tblHeader/>
        </w:trPr>
        <w:tc>
          <w:tcPr>
            <w:tcW w:w="9526" w:type="dxa"/>
            <w:gridSpan w:val="4"/>
            <w:shd w:val="clear" w:color="auto" w:fill="CCFFCC"/>
            <w:vAlign w:val="center"/>
          </w:tcPr>
          <w:p w14:paraId="5EC69A0F" w14:textId="77777777" w:rsidR="0015247B" w:rsidRDefault="0015247B" w:rsidP="0015247B">
            <w:r w:rsidRPr="000A066E">
              <w:rPr>
                <w:b/>
              </w:rPr>
              <w:t>Test description</w:t>
            </w:r>
          </w:p>
        </w:tc>
      </w:tr>
      <w:tr w:rsidR="0015247B" w14:paraId="376B4174" w14:textId="77777777" w:rsidTr="00A12488">
        <w:trPr>
          <w:tblHeader/>
        </w:trPr>
        <w:tc>
          <w:tcPr>
            <w:tcW w:w="9526" w:type="dxa"/>
            <w:gridSpan w:val="4"/>
            <w:vAlign w:val="center"/>
          </w:tcPr>
          <w:p w14:paraId="1F3B0CEA" w14:textId="77777777" w:rsidR="0015247B" w:rsidRPr="005D2431" w:rsidRDefault="005B1E23" w:rsidP="0015247B">
            <w:pPr>
              <w:rPr>
                <w:i/>
              </w:rPr>
            </w:pPr>
            <w:r w:rsidRPr="005D2431">
              <w:rPr>
                <w:i/>
              </w:rPr>
              <w:t>Loading update file of an older edition than base cell installed.</w:t>
            </w:r>
          </w:p>
        </w:tc>
      </w:tr>
      <w:tr w:rsidR="0015247B" w14:paraId="21769A21" w14:textId="77777777" w:rsidTr="00A12488">
        <w:trPr>
          <w:tblHeader/>
        </w:trPr>
        <w:tc>
          <w:tcPr>
            <w:tcW w:w="9526" w:type="dxa"/>
            <w:gridSpan w:val="4"/>
            <w:shd w:val="clear" w:color="auto" w:fill="CCFFCC"/>
            <w:vAlign w:val="center"/>
          </w:tcPr>
          <w:p w14:paraId="28BACDD1" w14:textId="77777777" w:rsidR="0015247B" w:rsidRPr="004065B1" w:rsidRDefault="0015247B" w:rsidP="0015247B">
            <w:r w:rsidRPr="000A066E">
              <w:rPr>
                <w:b/>
              </w:rPr>
              <w:t>Setup</w:t>
            </w:r>
          </w:p>
        </w:tc>
      </w:tr>
      <w:tr w:rsidR="0015247B" w14:paraId="576F16A2" w14:textId="77777777" w:rsidTr="00A12488">
        <w:trPr>
          <w:tblHeader/>
        </w:trPr>
        <w:tc>
          <w:tcPr>
            <w:tcW w:w="9526" w:type="dxa"/>
            <w:gridSpan w:val="4"/>
            <w:vAlign w:val="center"/>
          </w:tcPr>
          <w:p w14:paraId="5E03973D" w14:textId="77777777" w:rsidR="005B1E23" w:rsidRPr="005D2431" w:rsidRDefault="005B1E23" w:rsidP="005B1E23">
            <w:pPr>
              <w:rPr>
                <w:i/>
              </w:rPr>
            </w:pPr>
            <w:r w:rsidRPr="005D2431">
              <w:rPr>
                <w:i/>
              </w:rPr>
              <w:t>Load the following cell:</w:t>
            </w:r>
          </w:p>
          <w:p w14:paraId="4ACDE24A" w14:textId="77777777" w:rsidR="0015247B" w:rsidRPr="005D2431" w:rsidRDefault="005B1E23" w:rsidP="005B1E23">
            <w:pPr>
              <w:rPr>
                <w:i/>
              </w:rPr>
            </w:pPr>
            <w:r w:rsidRPr="005D2431">
              <w:rPr>
                <w:i/>
              </w:rPr>
              <w:t>2.2.5 Good Base Cells\ENC_ROOT\GB5X01SW.000 (edition 2)</w:t>
            </w:r>
          </w:p>
        </w:tc>
      </w:tr>
      <w:tr w:rsidR="0015247B" w14:paraId="11B151BF" w14:textId="77777777" w:rsidTr="00A12488">
        <w:trPr>
          <w:tblHeader/>
        </w:trPr>
        <w:tc>
          <w:tcPr>
            <w:tcW w:w="9526" w:type="dxa"/>
            <w:gridSpan w:val="4"/>
            <w:shd w:val="clear" w:color="auto" w:fill="CCFFCC"/>
            <w:vAlign w:val="center"/>
          </w:tcPr>
          <w:p w14:paraId="5BC43851" w14:textId="77777777" w:rsidR="0015247B" w:rsidRPr="00076547" w:rsidRDefault="0015247B" w:rsidP="0015247B">
            <w:pPr>
              <w:rPr>
                <w:i/>
              </w:rPr>
            </w:pPr>
            <w:r w:rsidRPr="00076547">
              <w:rPr>
                <w:b/>
                <w:i/>
              </w:rPr>
              <w:t>Action</w:t>
            </w:r>
          </w:p>
        </w:tc>
      </w:tr>
      <w:tr w:rsidR="0015247B" w14:paraId="154A4C67" w14:textId="77777777" w:rsidTr="00A12488">
        <w:trPr>
          <w:tblHeader/>
        </w:trPr>
        <w:tc>
          <w:tcPr>
            <w:tcW w:w="9526" w:type="dxa"/>
            <w:gridSpan w:val="4"/>
            <w:vAlign w:val="center"/>
          </w:tcPr>
          <w:p w14:paraId="5A99C974" w14:textId="77777777" w:rsidR="005B1E23" w:rsidRPr="005D2431" w:rsidRDefault="005B1E23" w:rsidP="005B1E23">
            <w:pPr>
              <w:rPr>
                <w:i/>
              </w:rPr>
            </w:pPr>
            <w:r w:rsidRPr="005D2431">
              <w:rPr>
                <w:i/>
              </w:rPr>
              <w:t>Load the following update:</w:t>
            </w:r>
          </w:p>
          <w:p w14:paraId="58D24267" w14:textId="77777777" w:rsidR="0015247B" w:rsidRPr="0015247B" w:rsidRDefault="005B1E23" w:rsidP="005B1E23">
            <w:r w:rsidRPr="005D2431">
              <w:rPr>
                <w:i/>
              </w:rPr>
              <w:t>2.2.5 Old Update\ENC_ROOT\ (edition 1)</w:t>
            </w:r>
          </w:p>
        </w:tc>
      </w:tr>
      <w:tr w:rsidR="0015247B" w14:paraId="66978C5A" w14:textId="77777777" w:rsidTr="00A12488">
        <w:trPr>
          <w:tblHeader/>
        </w:trPr>
        <w:tc>
          <w:tcPr>
            <w:tcW w:w="9526" w:type="dxa"/>
            <w:gridSpan w:val="4"/>
            <w:shd w:val="clear" w:color="auto" w:fill="CCFFCC"/>
            <w:vAlign w:val="center"/>
          </w:tcPr>
          <w:p w14:paraId="5E61BCDE" w14:textId="77777777" w:rsidR="0015247B" w:rsidRPr="004065B1" w:rsidRDefault="0015247B" w:rsidP="0015247B">
            <w:r w:rsidRPr="000A066E">
              <w:rPr>
                <w:b/>
              </w:rPr>
              <w:t>Results</w:t>
            </w:r>
          </w:p>
        </w:tc>
      </w:tr>
      <w:tr w:rsidR="0015247B" w14:paraId="44EB6899" w14:textId="77777777" w:rsidTr="00A12488">
        <w:trPr>
          <w:tblHeader/>
        </w:trPr>
        <w:tc>
          <w:tcPr>
            <w:tcW w:w="9526" w:type="dxa"/>
            <w:gridSpan w:val="4"/>
            <w:vAlign w:val="center"/>
          </w:tcPr>
          <w:p w14:paraId="5EF054A0" w14:textId="41CF4FAE" w:rsidR="0015247B" w:rsidRPr="005D2431" w:rsidRDefault="005B1E23" w:rsidP="00B3462C">
            <w:pPr>
              <w:jc w:val="left"/>
              <w:rPr>
                <w:i/>
              </w:rPr>
            </w:pPr>
            <w:r w:rsidRPr="005D2431">
              <w:rPr>
                <w:i/>
              </w:rPr>
              <w:t xml:space="preserve">The update shall not be applied successfully and the system shall provide an indication (either on screen or in an error log) the reason the update was not applied, </w:t>
            </w:r>
            <w:r w:rsidR="00B3462C">
              <w:rPr>
                <w:i/>
              </w:rPr>
              <w:t>for example</w:t>
            </w:r>
            <w:r w:rsidRPr="005D2431">
              <w:rPr>
                <w:i/>
              </w:rPr>
              <w:t xml:space="preserve"> “Incorrect Edition Number 1 [of update]: expecting 2”</w:t>
            </w:r>
          </w:p>
        </w:tc>
      </w:tr>
    </w:tbl>
    <w:p w14:paraId="161893B2" w14:textId="77777777" w:rsidR="0015247B" w:rsidRDefault="0015247B" w:rsidP="0015247B"/>
    <w:p w14:paraId="47E6CC89" w14:textId="77777777" w:rsidR="0015247B" w:rsidRDefault="008A1BCC" w:rsidP="00E30B8F">
      <w:pPr>
        <w:pStyle w:val="Heading3"/>
      </w:pPr>
      <w:r w:rsidRPr="008A1BCC">
        <w:t>Loading a re-issue of a data set</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381"/>
        <w:gridCol w:w="2381"/>
        <w:gridCol w:w="2382"/>
        <w:gridCol w:w="2382"/>
      </w:tblGrid>
      <w:tr w:rsidR="00445B9F" w14:paraId="31C4DC5C" w14:textId="77777777" w:rsidTr="00A12488">
        <w:trPr>
          <w:trHeight w:val="454"/>
          <w:tblHeader/>
        </w:trPr>
        <w:tc>
          <w:tcPr>
            <w:tcW w:w="2381" w:type="dxa"/>
            <w:shd w:val="clear" w:color="auto" w:fill="CCFFCC"/>
            <w:vAlign w:val="center"/>
          </w:tcPr>
          <w:p w14:paraId="7C41786F" w14:textId="77777777" w:rsidR="005B1E23" w:rsidRPr="004065B1" w:rsidRDefault="005B1E23" w:rsidP="0015247B">
            <w:r w:rsidRPr="000A066E">
              <w:rPr>
                <w:b/>
              </w:rPr>
              <w:t>Test Reference</w:t>
            </w:r>
          </w:p>
        </w:tc>
        <w:tc>
          <w:tcPr>
            <w:tcW w:w="2381" w:type="dxa"/>
            <w:shd w:val="clear" w:color="auto" w:fill="CCFFCC"/>
            <w:vAlign w:val="center"/>
          </w:tcPr>
          <w:p w14:paraId="76B64444" w14:textId="77777777" w:rsidR="005B1E23" w:rsidRPr="004065B1" w:rsidRDefault="005B1E23" w:rsidP="0015247B">
            <w:r>
              <w:t>2.2.6</w:t>
            </w:r>
          </w:p>
        </w:tc>
        <w:tc>
          <w:tcPr>
            <w:tcW w:w="2382" w:type="dxa"/>
            <w:shd w:val="clear" w:color="auto" w:fill="CCFFCC"/>
            <w:vAlign w:val="center"/>
          </w:tcPr>
          <w:p w14:paraId="4965CDFA" w14:textId="77777777" w:rsidR="005B1E23" w:rsidRPr="004065B1" w:rsidRDefault="005B1E23" w:rsidP="0015247B">
            <w:r w:rsidRPr="000A066E">
              <w:rPr>
                <w:b/>
              </w:rPr>
              <w:t>IHO Reference</w:t>
            </w:r>
          </w:p>
        </w:tc>
        <w:tc>
          <w:tcPr>
            <w:tcW w:w="2382" w:type="dxa"/>
            <w:shd w:val="clear" w:color="auto" w:fill="CCFFCC"/>
            <w:vAlign w:val="center"/>
          </w:tcPr>
          <w:p w14:paraId="619BD19A" w14:textId="77777777" w:rsidR="005B1E23" w:rsidRPr="004065B1" w:rsidRDefault="005B1E23" w:rsidP="002D19DB">
            <w:pPr>
              <w:jc w:val="left"/>
            </w:pPr>
            <w:r>
              <w:t>S-52 appendix 1/ 3.4.1a and IEC 61174/ 4.4.2</w:t>
            </w:r>
          </w:p>
        </w:tc>
      </w:tr>
      <w:tr w:rsidR="005B1E23" w14:paraId="73A86964" w14:textId="77777777" w:rsidTr="00A12488">
        <w:trPr>
          <w:tblHeader/>
        </w:trPr>
        <w:tc>
          <w:tcPr>
            <w:tcW w:w="9526" w:type="dxa"/>
            <w:gridSpan w:val="4"/>
            <w:shd w:val="clear" w:color="auto" w:fill="CCFFCC"/>
            <w:vAlign w:val="center"/>
          </w:tcPr>
          <w:p w14:paraId="68467FF9" w14:textId="77777777" w:rsidR="005B1E23" w:rsidRDefault="005B1E23" w:rsidP="0015247B">
            <w:r w:rsidRPr="000A066E">
              <w:rPr>
                <w:b/>
              </w:rPr>
              <w:t>Test description</w:t>
            </w:r>
          </w:p>
        </w:tc>
      </w:tr>
      <w:tr w:rsidR="005B1E23" w14:paraId="16E3769F" w14:textId="77777777" w:rsidTr="00A12488">
        <w:trPr>
          <w:tblHeader/>
        </w:trPr>
        <w:tc>
          <w:tcPr>
            <w:tcW w:w="9526" w:type="dxa"/>
            <w:gridSpan w:val="4"/>
            <w:vAlign w:val="center"/>
          </w:tcPr>
          <w:p w14:paraId="1EE01DC9" w14:textId="77777777" w:rsidR="005B1E23" w:rsidRPr="005D2431" w:rsidRDefault="005B1E23" w:rsidP="0015247B">
            <w:pPr>
              <w:rPr>
                <w:i/>
              </w:rPr>
            </w:pPr>
            <w:r w:rsidRPr="005D2431">
              <w:rPr>
                <w:i/>
              </w:rPr>
              <w:t>Loading a re-issue of a data set.</w:t>
            </w:r>
          </w:p>
        </w:tc>
      </w:tr>
      <w:tr w:rsidR="005B1E23" w14:paraId="5736E302" w14:textId="77777777" w:rsidTr="00A12488">
        <w:trPr>
          <w:tblHeader/>
        </w:trPr>
        <w:tc>
          <w:tcPr>
            <w:tcW w:w="9526" w:type="dxa"/>
            <w:gridSpan w:val="4"/>
            <w:shd w:val="clear" w:color="auto" w:fill="CCFFCC"/>
            <w:vAlign w:val="center"/>
          </w:tcPr>
          <w:p w14:paraId="2F4A79FE" w14:textId="77777777" w:rsidR="005B1E23" w:rsidRPr="004065B1" w:rsidRDefault="005B1E23" w:rsidP="002164D3">
            <w:pPr>
              <w:keepNext/>
              <w:keepLines/>
            </w:pPr>
            <w:r w:rsidRPr="000A066E">
              <w:rPr>
                <w:b/>
              </w:rPr>
              <w:lastRenderedPageBreak/>
              <w:t>Setup</w:t>
            </w:r>
          </w:p>
        </w:tc>
      </w:tr>
      <w:tr w:rsidR="005B1E23" w14:paraId="6AB3BF6E" w14:textId="77777777" w:rsidTr="00A12488">
        <w:trPr>
          <w:tblHeader/>
        </w:trPr>
        <w:tc>
          <w:tcPr>
            <w:tcW w:w="9526" w:type="dxa"/>
            <w:gridSpan w:val="4"/>
            <w:vAlign w:val="center"/>
          </w:tcPr>
          <w:p w14:paraId="6FAFA67B" w14:textId="77777777" w:rsidR="005B1E23" w:rsidRPr="005D2431" w:rsidRDefault="005B1E23" w:rsidP="005B1E23">
            <w:pPr>
              <w:rPr>
                <w:i/>
              </w:rPr>
            </w:pPr>
            <w:r w:rsidRPr="005D2431">
              <w:rPr>
                <w:i/>
              </w:rPr>
              <w:t>As result of test 2.1.1</w:t>
            </w:r>
          </w:p>
          <w:p w14:paraId="4092A5F5" w14:textId="77777777" w:rsidR="005B1E23" w:rsidRPr="005D2431" w:rsidRDefault="005B1E23" w:rsidP="005B1E23">
            <w:pPr>
              <w:rPr>
                <w:i/>
              </w:rPr>
            </w:pPr>
            <w:r w:rsidRPr="005D2431">
              <w:rPr>
                <w:i/>
              </w:rPr>
              <w:t>Load the following cell:</w:t>
            </w:r>
          </w:p>
          <w:p w14:paraId="3ECA397B" w14:textId="77777777" w:rsidR="005B1E23" w:rsidRDefault="005B1E23" w:rsidP="0015247B">
            <w:pPr>
              <w:rPr>
                <w:i/>
              </w:rPr>
            </w:pPr>
            <w:r w:rsidRPr="005D2431">
              <w:rPr>
                <w:i/>
              </w:rPr>
              <w:t>2.1.1 Power Up\ENC_ROOT\GB5X01SW.000 (edition 1)</w:t>
            </w:r>
          </w:p>
          <w:p w14:paraId="6E85869F" w14:textId="77777777" w:rsidR="00635587" w:rsidRPr="00635587" w:rsidRDefault="00635587" w:rsidP="00635587">
            <w:pPr>
              <w:rPr>
                <w:i/>
              </w:rPr>
            </w:pPr>
            <w:r w:rsidRPr="00635587">
              <w:rPr>
                <w:i/>
              </w:rPr>
              <w:t>2.1.1 Power Up\ENC_ROOT\GB5X01SE.000</w:t>
            </w:r>
          </w:p>
          <w:p w14:paraId="54F589C9" w14:textId="138A7B00" w:rsidR="00635587" w:rsidRPr="004065B1" w:rsidRDefault="00635587" w:rsidP="00635587">
            <w:r w:rsidRPr="00635587">
              <w:rPr>
                <w:i/>
              </w:rPr>
              <w:t>2.1.1 Power Up\ENC_ROOT\GB5X01NE.000</w:t>
            </w:r>
          </w:p>
        </w:tc>
      </w:tr>
      <w:tr w:rsidR="005B1E23" w14:paraId="4F0ABA50" w14:textId="77777777" w:rsidTr="00A12488">
        <w:trPr>
          <w:tblHeader/>
        </w:trPr>
        <w:tc>
          <w:tcPr>
            <w:tcW w:w="9526" w:type="dxa"/>
            <w:gridSpan w:val="4"/>
            <w:shd w:val="clear" w:color="auto" w:fill="CCFFCC"/>
            <w:vAlign w:val="center"/>
          </w:tcPr>
          <w:p w14:paraId="0CC3CFE2" w14:textId="77777777" w:rsidR="005B1E23" w:rsidRPr="004065B1" w:rsidRDefault="005B1E23" w:rsidP="0015247B">
            <w:r w:rsidRPr="000A066E">
              <w:rPr>
                <w:b/>
              </w:rPr>
              <w:t>Action</w:t>
            </w:r>
          </w:p>
        </w:tc>
      </w:tr>
      <w:tr w:rsidR="005B1E23" w14:paraId="56676547" w14:textId="77777777" w:rsidTr="00A12488">
        <w:trPr>
          <w:tblHeader/>
        </w:trPr>
        <w:tc>
          <w:tcPr>
            <w:tcW w:w="9526" w:type="dxa"/>
            <w:gridSpan w:val="4"/>
            <w:vAlign w:val="center"/>
          </w:tcPr>
          <w:p w14:paraId="699A6527" w14:textId="77777777" w:rsidR="005B1E23" w:rsidRPr="005D2431" w:rsidRDefault="005B1E23" w:rsidP="005B1E23">
            <w:pPr>
              <w:rPr>
                <w:i/>
              </w:rPr>
            </w:pPr>
            <w:r w:rsidRPr="005D2431">
              <w:rPr>
                <w:i/>
              </w:rPr>
              <w:t>Load the following updates in sequence:</w:t>
            </w:r>
          </w:p>
          <w:p w14:paraId="63277E0E" w14:textId="77777777" w:rsidR="005B1E23" w:rsidRPr="005D2431" w:rsidRDefault="005B1E23" w:rsidP="005B1E23">
            <w:pPr>
              <w:rPr>
                <w:i/>
              </w:rPr>
            </w:pPr>
            <w:r w:rsidRPr="005D2431">
              <w:rPr>
                <w:i/>
              </w:rPr>
              <w:t>2.2.6 Re-issue\GB5X01SW_001\ENC_ROOT\GB5X01SW.001 (edition 1)</w:t>
            </w:r>
          </w:p>
          <w:p w14:paraId="7D1BC6B5" w14:textId="77777777" w:rsidR="005B1E23" w:rsidRPr="005D2431" w:rsidRDefault="005B1E23" w:rsidP="005B1E23">
            <w:pPr>
              <w:rPr>
                <w:i/>
              </w:rPr>
            </w:pPr>
            <w:r w:rsidRPr="005D2431">
              <w:rPr>
                <w:i/>
              </w:rPr>
              <w:t>2.2.6 Re-issue\GB5X01SW_RE-ISSUE\ENC_ROOT\GB5X01SW.000 (re-issue, edition 1, update 3 included)</w:t>
            </w:r>
          </w:p>
          <w:p w14:paraId="2DA315FA" w14:textId="77777777" w:rsidR="005B1E23" w:rsidRPr="005D2431" w:rsidRDefault="005B1E23" w:rsidP="005B1E23">
            <w:pPr>
              <w:rPr>
                <w:i/>
              </w:rPr>
            </w:pPr>
            <w:r w:rsidRPr="005D2431">
              <w:rPr>
                <w:i/>
              </w:rPr>
              <w:t>2.2.6 Re-issue\GB5X01SW_004 \ENC_ROOT\GB5X01SW.004 (edition 1)</w:t>
            </w:r>
          </w:p>
          <w:p w14:paraId="648ED3FC" w14:textId="1B3CC993" w:rsidR="005B1E23" w:rsidRPr="0015247B" w:rsidRDefault="005B1E23" w:rsidP="005B1E23">
            <w:r w:rsidRPr="00EF287F">
              <w:rPr>
                <w:i/>
              </w:rPr>
              <w:t>Note: Data for updates 2 and 3 of GB5X01SW are included within the reissue GB5X01SW.000 and therefore GB5X01</w:t>
            </w:r>
            <w:r w:rsidR="00D371FE" w:rsidRPr="00EF287F">
              <w:rPr>
                <w:i/>
              </w:rPr>
              <w:t>SW.002 and GB5X01SW.003 are not</w:t>
            </w:r>
            <w:r w:rsidRPr="00EF287F">
              <w:rPr>
                <w:i/>
              </w:rPr>
              <w:t xml:space="preserve"> included in the dataset.</w:t>
            </w:r>
          </w:p>
        </w:tc>
      </w:tr>
      <w:tr w:rsidR="005B1E23" w14:paraId="7A02EB9A" w14:textId="77777777" w:rsidTr="00A12488">
        <w:trPr>
          <w:tblHeader/>
        </w:trPr>
        <w:tc>
          <w:tcPr>
            <w:tcW w:w="9526" w:type="dxa"/>
            <w:gridSpan w:val="4"/>
            <w:tcBorders>
              <w:bottom w:val="single" w:sz="4" w:space="0" w:color="auto"/>
            </w:tcBorders>
            <w:shd w:val="clear" w:color="auto" w:fill="CCFFCC"/>
            <w:vAlign w:val="center"/>
          </w:tcPr>
          <w:p w14:paraId="57A542DD" w14:textId="77777777" w:rsidR="005B1E23" w:rsidRPr="004065B1" w:rsidRDefault="005B1E23" w:rsidP="0015247B">
            <w:r w:rsidRPr="000A066E">
              <w:rPr>
                <w:b/>
              </w:rPr>
              <w:t>Results</w:t>
            </w:r>
          </w:p>
        </w:tc>
      </w:tr>
      <w:tr w:rsidR="005B1E23" w14:paraId="1AD84B97" w14:textId="77777777" w:rsidTr="00A12488">
        <w:trPr>
          <w:tblHeader/>
        </w:trPr>
        <w:tc>
          <w:tcPr>
            <w:tcW w:w="9526" w:type="dxa"/>
            <w:gridSpan w:val="4"/>
            <w:tcBorders>
              <w:bottom w:val="nil"/>
            </w:tcBorders>
            <w:vAlign w:val="center"/>
          </w:tcPr>
          <w:p w14:paraId="5D15728C" w14:textId="3956B08A" w:rsidR="005B1E23" w:rsidRPr="0015247B" w:rsidRDefault="008452CA" w:rsidP="001C6AFF">
            <w:pPr>
              <w:jc w:val="center"/>
            </w:pPr>
            <w:r>
              <w:rPr>
                <w:noProof/>
                <w:lang w:val="en-US" w:eastAsia="ko-KR"/>
              </w:rPr>
              <w:drawing>
                <wp:inline distT="0" distB="0" distL="0" distR="0" wp14:anchorId="1BFA2372" wp14:editId="47F9DFE0">
                  <wp:extent cx="5203780" cy="4207510"/>
                  <wp:effectExtent l="0" t="0" r="0" b="2540"/>
                  <wp:docPr id="117" name="Kuva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09319" cy="4211988"/>
                          </a:xfrm>
                          <a:prstGeom prst="rect">
                            <a:avLst/>
                          </a:prstGeom>
                          <a:noFill/>
                          <a:ln>
                            <a:noFill/>
                          </a:ln>
                        </pic:spPr>
                      </pic:pic>
                    </a:graphicData>
                  </a:graphic>
                </wp:inline>
              </w:drawing>
            </w:r>
          </w:p>
        </w:tc>
      </w:tr>
      <w:tr w:rsidR="005B1E23" w14:paraId="1631300D" w14:textId="77777777" w:rsidTr="00A12488">
        <w:trPr>
          <w:tblHeader/>
        </w:trPr>
        <w:tc>
          <w:tcPr>
            <w:tcW w:w="9526" w:type="dxa"/>
            <w:gridSpan w:val="4"/>
            <w:tcBorders>
              <w:top w:val="nil"/>
              <w:bottom w:val="single" w:sz="4" w:space="0" w:color="auto"/>
            </w:tcBorders>
            <w:vAlign w:val="center"/>
          </w:tcPr>
          <w:p w14:paraId="76D89474" w14:textId="6410C518" w:rsidR="005B1E23" w:rsidRPr="00076547" w:rsidRDefault="005B1E23" w:rsidP="005B1E23">
            <w:pPr>
              <w:jc w:val="left"/>
              <w:rPr>
                <w:i/>
              </w:rPr>
            </w:pPr>
            <w:r w:rsidRPr="00076547">
              <w:rPr>
                <w:i/>
              </w:rPr>
              <w:t>After loading of GB5X01SW.001 1st edition, displayed scale 1:20 000</w:t>
            </w:r>
          </w:p>
          <w:p w14:paraId="66FBC711" w14:textId="0559C128" w:rsidR="00ED4075" w:rsidRPr="00EF287F" w:rsidRDefault="005B1E23" w:rsidP="00ED4075">
            <w:pPr>
              <w:jc w:val="left"/>
              <w:rPr>
                <w:i/>
              </w:rPr>
            </w:pPr>
            <w:r w:rsidRPr="00EF287F">
              <w:rPr>
                <w:i/>
              </w:rPr>
              <w:t xml:space="preserve">Note: Screen </w:t>
            </w:r>
            <w:r w:rsidR="00ED4075" w:rsidRPr="00EF287F">
              <w:rPr>
                <w:i/>
              </w:rPr>
              <w:t>plot</w:t>
            </w:r>
            <w:r w:rsidRPr="00EF287F">
              <w:rPr>
                <w:i/>
              </w:rPr>
              <w:t xml:space="preserve"> is based on the full text NATSUR attribute.  </w:t>
            </w:r>
            <w:r w:rsidR="00ED4075" w:rsidRPr="00EF287F">
              <w:rPr>
                <w:i/>
              </w:rPr>
              <w:t xml:space="preserve">To reduce undue clutter in the ECDIS chart display, the use of the abbreviations of the NATSUR attribute is recommended. </w:t>
            </w:r>
          </w:p>
          <w:p w14:paraId="6DC4139C" w14:textId="5F53CDCE" w:rsidR="005B1E23" w:rsidRPr="001C6AFF" w:rsidRDefault="005B1E23" w:rsidP="00ED4075">
            <w:pPr>
              <w:jc w:val="left"/>
              <w:rPr>
                <w:color w:val="FF0000"/>
              </w:rPr>
            </w:pPr>
          </w:p>
        </w:tc>
      </w:tr>
      <w:tr w:rsidR="005B1E23" w14:paraId="2941B264" w14:textId="77777777" w:rsidTr="00A12488">
        <w:trPr>
          <w:tblHeader/>
        </w:trPr>
        <w:tc>
          <w:tcPr>
            <w:tcW w:w="9526" w:type="dxa"/>
            <w:gridSpan w:val="4"/>
            <w:tcBorders>
              <w:bottom w:val="nil"/>
            </w:tcBorders>
            <w:vAlign w:val="center"/>
          </w:tcPr>
          <w:p w14:paraId="780D173F" w14:textId="36D42A57" w:rsidR="005B1E23" w:rsidRPr="00076547" w:rsidRDefault="008452CA" w:rsidP="001C6AFF">
            <w:pPr>
              <w:jc w:val="center"/>
              <w:rPr>
                <w:i/>
              </w:rPr>
            </w:pPr>
            <w:r>
              <w:rPr>
                <w:noProof/>
                <w:lang w:val="en-US" w:eastAsia="ko-KR"/>
              </w:rPr>
              <w:lastRenderedPageBreak/>
              <w:drawing>
                <wp:inline distT="0" distB="0" distL="0" distR="0" wp14:anchorId="32C5EC57" wp14:editId="61D013B7">
                  <wp:extent cx="5261104" cy="4244975"/>
                  <wp:effectExtent l="0" t="0" r="0" b="3175"/>
                  <wp:docPr id="118" name="Kuva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74622" cy="4255882"/>
                          </a:xfrm>
                          <a:prstGeom prst="rect">
                            <a:avLst/>
                          </a:prstGeom>
                          <a:noFill/>
                          <a:ln>
                            <a:noFill/>
                          </a:ln>
                        </pic:spPr>
                      </pic:pic>
                    </a:graphicData>
                  </a:graphic>
                </wp:inline>
              </w:drawing>
            </w:r>
          </w:p>
        </w:tc>
      </w:tr>
      <w:tr w:rsidR="005B1E23" w14:paraId="6B9DBA80" w14:textId="77777777" w:rsidTr="00A12488">
        <w:trPr>
          <w:tblHeader/>
        </w:trPr>
        <w:tc>
          <w:tcPr>
            <w:tcW w:w="9526" w:type="dxa"/>
            <w:gridSpan w:val="4"/>
            <w:tcBorders>
              <w:top w:val="nil"/>
              <w:bottom w:val="nil"/>
            </w:tcBorders>
            <w:vAlign w:val="center"/>
          </w:tcPr>
          <w:p w14:paraId="58656C63" w14:textId="77777777" w:rsidR="005B1E23" w:rsidRPr="00076547" w:rsidRDefault="005B1E23" w:rsidP="0015247B">
            <w:pPr>
              <w:jc w:val="left"/>
              <w:rPr>
                <w:i/>
              </w:rPr>
            </w:pPr>
            <w:r w:rsidRPr="00076547">
              <w:rPr>
                <w:i/>
              </w:rPr>
              <w:t>After loading of GB5X01SW.000 re-issue, edition 1, update 3, displayed scale 1:20 000</w:t>
            </w:r>
          </w:p>
          <w:p w14:paraId="45FBE56F" w14:textId="77777777" w:rsidR="008B51BD" w:rsidRPr="00076547" w:rsidRDefault="008B51BD" w:rsidP="0015247B">
            <w:pPr>
              <w:jc w:val="left"/>
              <w:rPr>
                <w:i/>
              </w:rPr>
            </w:pPr>
          </w:p>
        </w:tc>
      </w:tr>
      <w:tr w:rsidR="005B1E23" w14:paraId="6EC52563" w14:textId="77777777" w:rsidTr="00A12488">
        <w:trPr>
          <w:tblHeader/>
        </w:trPr>
        <w:tc>
          <w:tcPr>
            <w:tcW w:w="9526" w:type="dxa"/>
            <w:gridSpan w:val="4"/>
            <w:tcBorders>
              <w:top w:val="nil"/>
              <w:bottom w:val="nil"/>
            </w:tcBorders>
            <w:vAlign w:val="center"/>
          </w:tcPr>
          <w:p w14:paraId="1D089EE9" w14:textId="7B0526FB" w:rsidR="005B1E23" w:rsidRPr="00076547" w:rsidRDefault="008452CA" w:rsidP="001C6AFF">
            <w:pPr>
              <w:jc w:val="center"/>
              <w:rPr>
                <w:i/>
              </w:rPr>
            </w:pPr>
            <w:r>
              <w:rPr>
                <w:noProof/>
                <w:lang w:val="en-US" w:eastAsia="ko-KR"/>
              </w:rPr>
              <w:drawing>
                <wp:inline distT="0" distB="0" distL="0" distR="0" wp14:anchorId="7EAC412E" wp14:editId="31CA2146">
                  <wp:extent cx="5131827" cy="4143375"/>
                  <wp:effectExtent l="0" t="0" r="0" b="0"/>
                  <wp:docPr id="119" name="Kuva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138259" cy="4148569"/>
                          </a:xfrm>
                          <a:prstGeom prst="rect">
                            <a:avLst/>
                          </a:prstGeom>
                          <a:noFill/>
                          <a:ln>
                            <a:noFill/>
                          </a:ln>
                        </pic:spPr>
                      </pic:pic>
                    </a:graphicData>
                  </a:graphic>
                </wp:inline>
              </w:drawing>
            </w:r>
          </w:p>
        </w:tc>
      </w:tr>
      <w:tr w:rsidR="005B1E23" w14:paraId="32D053D2" w14:textId="77777777" w:rsidTr="00A12488">
        <w:trPr>
          <w:tblHeader/>
        </w:trPr>
        <w:tc>
          <w:tcPr>
            <w:tcW w:w="9526" w:type="dxa"/>
            <w:gridSpan w:val="4"/>
            <w:tcBorders>
              <w:top w:val="nil"/>
            </w:tcBorders>
            <w:vAlign w:val="center"/>
          </w:tcPr>
          <w:p w14:paraId="1C383184" w14:textId="77777777" w:rsidR="005B1E23" w:rsidRPr="00076547" w:rsidRDefault="005B1E23" w:rsidP="0015247B">
            <w:pPr>
              <w:jc w:val="left"/>
              <w:rPr>
                <w:i/>
              </w:rPr>
            </w:pPr>
            <w:r w:rsidRPr="00076547">
              <w:rPr>
                <w:i/>
              </w:rPr>
              <w:t>After loading of GB5X01SW.004, displayed scale 1:20 000</w:t>
            </w:r>
          </w:p>
        </w:tc>
      </w:tr>
    </w:tbl>
    <w:p w14:paraId="7D2C61F9" w14:textId="77777777" w:rsidR="0015247B" w:rsidRDefault="0015247B" w:rsidP="0015247B"/>
    <w:p w14:paraId="2AB780A0" w14:textId="77777777" w:rsidR="0015247B" w:rsidRDefault="008A1BCC" w:rsidP="00E30B8F">
      <w:pPr>
        <w:pStyle w:val="Heading3"/>
      </w:pPr>
      <w:r w:rsidRPr="008A1BCC">
        <w:lastRenderedPageBreak/>
        <w:t>Loading cancellation update</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381"/>
        <w:gridCol w:w="2381"/>
        <w:gridCol w:w="2382"/>
        <w:gridCol w:w="2382"/>
      </w:tblGrid>
      <w:tr w:rsidR="005B1E23" w14:paraId="3852740E" w14:textId="77777777" w:rsidTr="00A12488">
        <w:trPr>
          <w:trHeight w:val="454"/>
          <w:tblHeader/>
        </w:trPr>
        <w:tc>
          <w:tcPr>
            <w:tcW w:w="2381" w:type="dxa"/>
            <w:shd w:val="clear" w:color="auto" w:fill="CCFFCC"/>
            <w:vAlign w:val="center"/>
          </w:tcPr>
          <w:p w14:paraId="5CCE34A4" w14:textId="77777777" w:rsidR="005B1E23" w:rsidRPr="004065B1" w:rsidRDefault="005B1E23" w:rsidP="0015247B">
            <w:r w:rsidRPr="000A066E">
              <w:rPr>
                <w:b/>
              </w:rPr>
              <w:t>Test Reference</w:t>
            </w:r>
          </w:p>
        </w:tc>
        <w:tc>
          <w:tcPr>
            <w:tcW w:w="2381" w:type="dxa"/>
            <w:shd w:val="clear" w:color="auto" w:fill="CCFFCC"/>
            <w:vAlign w:val="center"/>
          </w:tcPr>
          <w:p w14:paraId="6DC67275" w14:textId="77777777" w:rsidR="005B1E23" w:rsidRPr="004065B1" w:rsidRDefault="005B1E23" w:rsidP="0015247B">
            <w:r>
              <w:t>2.2.7</w:t>
            </w:r>
          </w:p>
        </w:tc>
        <w:tc>
          <w:tcPr>
            <w:tcW w:w="2382" w:type="dxa"/>
            <w:shd w:val="clear" w:color="auto" w:fill="CCFFCC"/>
            <w:vAlign w:val="center"/>
          </w:tcPr>
          <w:p w14:paraId="7121EE82" w14:textId="77777777" w:rsidR="005B1E23" w:rsidRPr="004065B1" w:rsidRDefault="005B1E23" w:rsidP="0015247B">
            <w:r w:rsidRPr="000A066E">
              <w:rPr>
                <w:b/>
              </w:rPr>
              <w:t>IHO Reference</w:t>
            </w:r>
          </w:p>
        </w:tc>
        <w:tc>
          <w:tcPr>
            <w:tcW w:w="2382" w:type="dxa"/>
            <w:shd w:val="clear" w:color="auto" w:fill="CCFFCC"/>
            <w:vAlign w:val="center"/>
          </w:tcPr>
          <w:p w14:paraId="3DC7E2BE" w14:textId="77777777" w:rsidR="005B1E23" w:rsidRPr="004065B1" w:rsidRDefault="005B1E23" w:rsidP="002D19DB">
            <w:pPr>
              <w:jc w:val="left"/>
            </w:pPr>
            <w:r>
              <w:t>S-52 appendix 1/ 3.4.1a and IEC 61174/ 4.4.2</w:t>
            </w:r>
          </w:p>
        </w:tc>
      </w:tr>
      <w:tr w:rsidR="005B1E23" w14:paraId="4D35E4E6" w14:textId="77777777" w:rsidTr="00A12488">
        <w:trPr>
          <w:tblHeader/>
        </w:trPr>
        <w:tc>
          <w:tcPr>
            <w:tcW w:w="9526" w:type="dxa"/>
            <w:gridSpan w:val="4"/>
            <w:shd w:val="clear" w:color="auto" w:fill="CCFFCC"/>
            <w:vAlign w:val="center"/>
          </w:tcPr>
          <w:p w14:paraId="4E3B1F8B" w14:textId="77777777" w:rsidR="005B1E23" w:rsidRDefault="005B1E23" w:rsidP="0015247B">
            <w:r w:rsidRPr="000A066E">
              <w:rPr>
                <w:b/>
              </w:rPr>
              <w:t>Test description</w:t>
            </w:r>
          </w:p>
        </w:tc>
      </w:tr>
      <w:tr w:rsidR="005B1E23" w14:paraId="03DCDD8D" w14:textId="77777777" w:rsidTr="00A12488">
        <w:trPr>
          <w:tblHeader/>
        </w:trPr>
        <w:tc>
          <w:tcPr>
            <w:tcW w:w="9526" w:type="dxa"/>
            <w:gridSpan w:val="4"/>
            <w:vAlign w:val="center"/>
          </w:tcPr>
          <w:p w14:paraId="279B1762" w14:textId="77777777" w:rsidR="005B1E23" w:rsidRPr="00076547" w:rsidRDefault="005B1E23" w:rsidP="0015247B">
            <w:pPr>
              <w:rPr>
                <w:i/>
              </w:rPr>
            </w:pPr>
            <w:r w:rsidRPr="00076547">
              <w:rPr>
                <w:i/>
              </w:rPr>
              <w:t>Loading cancellation update.</w:t>
            </w:r>
          </w:p>
        </w:tc>
      </w:tr>
      <w:tr w:rsidR="005B1E23" w14:paraId="76EC48A7" w14:textId="77777777" w:rsidTr="00A12488">
        <w:trPr>
          <w:tblHeader/>
        </w:trPr>
        <w:tc>
          <w:tcPr>
            <w:tcW w:w="9526" w:type="dxa"/>
            <w:gridSpan w:val="4"/>
            <w:shd w:val="clear" w:color="auto" w:fill="CCFFCC"/>
            <w:vAlign w:val="center"/>
          </w:tcPr>
          <w:p w14:paraId="4B2C209F" w14:textId="77777777" w:rsidR="005B1E23" w:rsidRPr="004065B1" w:rsidRDefault="005B1E23" w:rsidP="0015247B">
            <w:r w:rsidRPr="000A066E">
              <w:rPr>
                <w:b/>
              </w:rPr>
              <w:t>Setup</w:t>
            </w:r>
          </w:p>
        </w:tc>
      </w:tr>
      <w:tr w:rsidR="005B1E23" w14:paraId="19AC623A" w14:textId="77777777" w:rsidTr="00A12488">
        <w:trPr>
          <w:tblHeader/>
        </w:trPr>
        <w:tc>
          <w:tcPr>
            <w:tcW w:w="9526" w:type="dxa"/>
            <w:gridSpan w:val="4"/>
            <w:vAlign w:val="center"/>
          </w:tcPr>
          <w:p w14:paraId="61AC2727" w14:textId="77777777" w:rsidR="005B1E23" w:rsidRPr="00076547" w:rsidRDefault="005B1E23" w:rsidP="005B1E23">
            <w:pPr>
              <w:rPr>
                <w:i/>
              </w:rPr>
            </w:pPr>
            <w:r w:rsidRPr="00076547">
              <w:rPr>
                <w:i/>
              </w:rPr>
              <w:t>Load the following cell:</w:t>
            </w:r>
          </w:p>
          <w:p w14:paraId="2466E002" w14:textId="77777777" w:rsidR="005B1E23" w:rsidRPr="00076547" w:rsidRDefault="005B1E23" w:rsidP="005B1E23">
            <w:pPr>
              <w:rPr>
                <w:i/>
              </w:rPr>
            </w:pPr>
            <w:r w:rsidRPr="00076547">
              <w:rPr>
                <w:i/>
              </w:rPr>
              <w:t>2.1.1 Power Up\ENC_ROOT\GB4X0000.000</w:t>
            </w:r>
          </w:p>
        </w:tc>
      </w:tr>
      <w:tr w:rsidR="005B1E23" w14:paraId="2D6BA4C0" w14:textId="77777777" w:rsidTr="00A12488">
        <w:trPr>
          <w:tblHeader/>
        </w:trPr>
        <w:tc>
          <w:tcPr>
            <w:tcW w:w="9526" w:type="dxa"/>
            <w:gridSpan w:val="4"/>
            <w:shd w:val="clear" w:color="auto" w:fill="CCFFCC"/>
            <w:vAlign w:val="center"/>
          </w:tcPr>
          <w:p w14:paraId="05411913" w14:textId="77777777" w:rsidR="005B1E23" w:rsidRPr="004065B1" w:rsidRDefault="005B1E23" w:rsidP="0015247B">
            <w:r w:rsidRPr="000A066E">
              <w:rPr>
                <w:b/>
              </w:rPr>
              <w:t>Action</w:t>
            </w:r>
          </w:p>
        </w:tc>
      </w:tr>
      <w:tr w:rsidR="005B1E23" w14:paraId="72B8439E" w14:textId="77777777" w:rsidTr="00A12488">
        <w:trPr>
          <w:tblHeader/>
        </w:trPr>
        <w:tc>
          <w:tcPr>
            <w:tcW w:w="9526" w:type="dxa"/>
            <w:gridSpan w:val="4"/>
            <w:vAlign w:val="center"/>
          </w:tcPr>
          <w:p w14:paraId="159C3218" w14:textId="77777777" w:rsidR="005B1E23" w:rsidRPr="00076547" w:rsidRDefault="005B1E23" w:rsidP="005B1E23">
            <w:pPr>
              <w:rPr>
                <w:i/>
              </w:rPr>
            </w:pPr>
            <w:r w:rsidRPr="00076547">
              <w:rPr>
                <w:i/>
              </w:rPr>
              <w:t>Load the following update:</w:t>
            </w:r>
          </w:p>
          <w:p w14:paraId="243A7C1E" w14:textId="77777777" w:rsidR="005B1E23" w:rsidRPr="0015247B" w:rsidRDefault="005B1E23" w:rsidP="005B1E23">
            <w:r w:rsidRPr="00076547">
              <w:rPr>
                <w:i/>
              </w:rPr>
              <w:t>2.2.7 Cancellation\ENC_ROOT\GB4X0000.001</w:t>
            </w:r>
          </w:p>
        </w:tc>
      </w:tr>
      <w:tr w:rsidR="005B1E23" w14:paraId="7F6B5A97" w14:textId="77777777" w:rsidTr="00A12488">
        <w:trPr>
          <w:tblHeader/>
        </w:trPr>
        <w:tc>
          <w:tcPr>
            <w:tcW w:w="9526" w:type="dxa"/>
            <w:gridSpan w:val="4"/>
            <w:shd w:val="clear" w:color="auto" w:fill="CCFFCC"/>
            <w:vAlign w:val="center"/>
          </w:tcPr>
          <w:p w14:paraId="2206F17F" w14:textId="77777777" w:rsidR="005B1E23" w:rsidRPr="004065B1" w:rsidRDefault="005B1E23" w:rsidP="0015247B">
            <w:r w:rsidRPr="000A066E">
              <w:rPr>
                <w:b/>
              </w:rPr>
              <w:t>Results</w:t>
            </w:r>
          </w:p>
        </w:tc>
      </w:tr>
      <w:tr w:rsidR="005B1E23" w14:paraId="1630910C" w14:textId="77777777" w:rsidTr="00A12488">
        <w:trPr>
          <w:tblHeader/>
        </w:trPr>
        <w:tc>
          <w:tcPr>
            <w:tcW w:w="9526" w:type="dxa"/>
            <w:gridSpan w:val="4"/>
            <w:vAlign w:val="center"/>
          </w:tcPr>
          <w:p w14:paraId="547F61AB" w14:textId="77777777" w:rsidR="005B1E23" w:rsidRPr="00076547" w:rsidRDefault="005B1E23" w:rsidP="005B1E23">
            <w:pPr>
              <w:jc w:val="left"/>
              <w:rPr>
                <w:i/>
              </w:rPr>
            </w:pPr>
            <w:r w:rsidRPr="00076547">
              <w:rPr>
                <w:i/>
              </w:rPr>
              <w:t>The system shall report any cell(s) that have been identified as cancelled at load time. A message shall be displayed informing the user of the cell name.</w:t>
            </w:r>
          </w:p>
          <w:p w14:paraId="35D2BF0E" w14:textId="77777777" w:rsidR="005B1E23" w:rsidRPr="00076547" w:rsidRDefault="005B1E23" w:rsidP="005B1E23">
            <w:pPr>
              <w:jc w:val="left"/>
              <w:rPr>
                <w:i/>
              </w:rPr>
            </w:pPr>
            <w:r w:rsidRPr="00076547">
              <w:rPr>
                <w:i/>
              </w:rPr>
              <w:t>Depending on the method adopted by the OEM for managing cancelled cells one of the following conditions must be observed:</w:t>
            </w:r>
          </w:p>
          <w:p w14:paraId="70F83F12" w14:textId="77777777" w:rsidR="005B1E23" w:rsidRPr="00076547" w:rsidRDefault="005B1E23" w:rsidP="003866E1">
            <w:pPr>
              <w:numPr>
                <w:ilvl w:val="0"/>
                <w:numId w:val="5"/>
              </w:numPr>
              <w:jc w:val="left"/>
              <w:rPr>
                <w:i/>
              </w:rPr>
            </w:pPr>
            <w:r w:rsidRPr="00076547">
              <w:rPr>
                <w:i/>
              </w:rPr>
              <w:t>The cancelled cell cannot be viewed in the ECDIS</w:t>
            </w:r>
          </w:p>
          <w:p w14:paraId="7E987E36" w14:textId="77777777" w:rsidR="005B1E23" w:rsidRPr="00076547" w:rsidRDefault="005B1E23" w:rsidP="003866E1">
            <w:pPr>
              <w:numPr>
                <w:ilvl w:val="0"/>
                <w:numId w:val="5"/>
              </w:numPr>
              <w:jc w:val="left"/>
              <w:rPr>
                <w:i/>
              </w:rPr>
            </w:pPr>
            <w:r w:rsidRPr="00076547">
              <w:rPr>
                <w:i/>
              </w:rPr>
              <w:t>The cancelled cell can be viewed in the ECDIS with the warning message defined in S-63 and specified below:</w:t>
            </w:r>
          </w:p>
          <w:p w14:paraId="3B2ED461" w14:textId="77777777" w:rsidR="005B1E23" w:rsidRPr="00076547" w:rsidRDefault="005B1E23" w:rsidP="005B1E23">
            <w:pPr>
              <w:jc w:val="left"/>
              <w:rPr>
                <w:i/>
              </w:rPr>
            </w:pPr>
            <w:r w:rsidRPr="00076547">
              <w:rPr>
                <w:i/>
              </w:rPr>
              <w:t>“Cell &lt;name&gt; has been cancelled and may not be up to date. Under no circumstances should it be used for primary navigation”.</w:t>
            </w:r>
          </w:p>
          <w:p w14:paraId="0E966356" w14:textId="77777777" w:rsidR="005B1E23" w:rsidRPr="00076547" w:rsidRDefault="005B1E23" w:rsidP="005B1E23">
            <w:pPr>
              <w:jc w:val="left"/>
              <w:rPr>
                <w:i/>
              </w:rPr>
            </w:pPr>
          </w:p>
          <w:p w14:paraId="3A6D8268" w14:textId="77777777" w:rsidR="005B1E23" w:rsidRPr="0015247B" w:rsidRDefault="005B1E23" w:rsidP="005B1E23">
            <w:pPr>
              <w:jc w:val="left"/>
            </w:pPr>
            <w:r w:rsidRPr="00076547">
              <w:rPr>
                <w:b/>
                <w:i/>
              </w:rPr>
              <w:t>Clarification</w:t>
            </w:r>
            <w:r w:rsidRPr="00076547">
              <w:rPr>
                <w:i/>
              </w:rPr>
              <w:t>: Systems that remove cells without consulting the user do not have to provide a warning message at load time.</w:t>
            </w:r>
          </w:p>
        </w:tc>
      </w:tr>
    </w:tbl>
    <w:p w14:paraId="603934DA" w14:textId="77777777" w:rsidR="0015247B" w:rsidRDefault="0015247B" w:rsidP="0015247B"/>
    <w:p w14:paraId="0DAD7194" w14:textId="77777777" w:rsidR="0015247B" w:rsidRDefault="001E2A73" w:rsidP="00E30B8F">
      <w:pPr>
        <w:pStyle w:val="Heading3"/>
      </w:pPr>
      <w:r w:rsidRPr="001E2A73">
        <w:t>Rejection of automatic update</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381"/>
        <w:gridCol w:w="2381"/>
        <w:gridCol w:w="2382"/>
        <w:gridCol w:w="2382"/>
      </w:tblGrid>
      <w:tr w:rsidR="0027657D" w14:paraId="4AB099AC" w14:textId="77777777" w:rsidTr="00A12488">
        <w:trPr>
          <w:trHeight w:val="454"/>
          <w:tblHeader/>
        </w:trPr>
        <w:tc>
          <w:tcPr>
            <w:tcW w:w="2381" w:type="dxa"/>
            <w:shd w:val="clear" w:color="auto" w:fill="CCFFCC"/>
            <w:vAlign w:val="center"/>
          </w:tcPr>
          <w:p w14:paraId="51EB0133" w14:textId="77777777" w:rsidR="0027657D" w:rsidRPr="004065B1" w:rsidRDefault="0027657D" w:rsidP="002D19DB">
            <w:r w:rsidRPr="000A066E">
              <w:rPr>
                <w:b/>
              </w:rPr>
              <w:t>Test Reference</w:t>
            </w:r>
          </w:p>
        </w:tc>
        <w:tc>
          <w:tcPr>
            <w:tcW w:w="2381" w:type="dxa"/>
            <w:shd w:val="clear" w:color="auto" w:fill="CCFFCC"/>
            <w:vAlign w:val="center"/>
          </w:tcPr>
          <w:p w14:paraId="3F99D17A" w14:textId="77777777" w:rsidR="0027657D" w:rsidRPr="004065B1" w:rsidRDefault="0027657D" w:rsidP="002D19DB">
            <w:r>
              <w:t>2.2.8</w:t>
            </w:r>
          </w:p>
        </w:tc>
        <w:tc>
          <w:tcPr>
            <w:tcW w:w="2382" w:type="dxa"/>
            <w:shd w:val="clear" w:color="auto" w:fill="CCFFCC"/>
            <w:vAlign w:val="center"/>
          </w:tcPr>
          <w:p w14:paraId="0B0607E5" w14:textId="77777777" w:rsidR="0027657D" w:rsidRPr="004065B1" w:rsidRDefault="0027657D" w:rsidP="002D19DB">
            <w:r w:rsidRPr="000A066E">
              <w:rPr>
                <w:b/>
              </w:rPr>
              <w:t>IHO Reference</w:t>
            </w:r>
          </w:p>
        </w:tc>
        <w:tc>
          <w:tcPr>
            <w:tcW w:w="2382" w:type="dxa"/>
            <w:shd w:val="clear" w:color="auto" w:fill="CCFFCC"/>
            <w:vAlign w:val="center"/>
          </w:tcPr>
          <w:p w14:paraId="0169961D" w14:textId="77777777" w:rsidR="0027657D" w:rsidRPr="004065B1" w:rsidRDefault="0027657D" w:rsidP="002D19DB">
            <w:pPr>
              <w:jc w:val="left"/>
            </w:pPr>
            <w:r>
              <w:t>S-52 appendix 1/ 3.4.2h and IEC 61174/ 4.4.2</w:t>
            </w:r>
          </w:p>
        </w:tc>
      </w:tr>
      <w:tr w:rsidR="0027657D" w14:paraId="5F0E9ED7" w14:textId="77777777" w:rsidTr="00A12488">
        <w:trPr>
          <w:tblHeader/>
        </w:trPr>
        <w:tc>
          <w:tcPr>
            <w:tcW w:w="9526" w:type="dxa"/>
            <w:gridSpan w:val="4"/>
            <w:shd w:val="clear" w:color="auto" w:fill="CCFFCC"/>
            <w:vAlign w:val="center"/>
          </w:tcPr>
          <w:p w14:paraId="74042BBB" w14:textId="77777777" w:rsidR="0027657D" w:rsidRDefault="0027657D" w:rsidP="002D19DB">
            <w:r w:rsidRPr="000A066E">
              <w:rPr>
                <w:b/>
              </w:rPr>
              <w:t>Test description</w:t>
            </w:r>
          </w:p>
        </w:tc>
      </w:tr>
      <w:tr w:rsidR="0027657D" w14:paraId="7D442D68" w14:textId="77777777" w:rsidTr="00A12488">
        <w:trPr>
          <w:tblHeader/>
        </w:trPr>
        <w:tc>
          <w:tcPr>
            <w:tcW w:w="9526" w:type="dxa"/>
            <w:gridSpan w:val="4"/>
            <w:vAlign w:val="center"/>
          </w:tcPr>
          <w:p w14:paraId="4EF08C53" w14:textId="77777777" w:rsidR="0027657D" w:rsidRPr="00076547" w:rsidRDefault="0027657D" w:rsidP="002D19DB">
            <w:pPr>
              <w:rPr>
                <w:i/>
              </w:rPr>
            </w:pPr>
            <w:r w:rsidRPr="00076547">
              <w:rPr>
                <w:i/>
              </w:rPr>
              <w:t>Manual rejection of an automatic update.</w:t>
            </w:r>
          </w:p>
        </w:tc>
      </w:tr>
      <w:tr w:rsidR="0027657D" w14:paraId="741FDA8D" w14:textId="77777777" w:rsidTr="00A12488">
        <w:trPr>
          <w:tblHeader/>
        </w:trPr>
        <w:tc>
          <w:tcPr>
            <w:tcW w:w="9526" w:type="dxa"/>
            <w:gridSpan w:val="4"/>
            <w:shd w:val="clear" w:color="auto" w:fill="CCFFCC"/>
            <w:vAlign w:val="center"/>
          </w:tcPr>
          <w:p w14:paraId="3B8EE625" w14:textId="77777777" w:rsidR="0027657D" w:rsidRPr="004065B1" w:rsidRDefault="0027657D" w:rsidP="002D19DB">
            <w:r w:rsidRPr="000A066E">
              <w:rPr>
                <w:b/>
              </w:rPr>
              <w:t>Setup</w:t>
            </w:r>
          </w:p>
        </w:tc>
      </w:tr>
      <w:tr w:rsidR="0027657D" w14:paraId="34D5D918" w14:textId="77777777" w:rsidTr="00A12488">
        <w:trPr>
          <w:tblHeader/>
        </w:trPr>
        <w:tc>
          <w:tcPr>
            <w:tcW w:w="9526" w:type="dxa"/>
            <w:gridSpan w:val="4"/>
            <w:vAlign w:val="center"/>
          </w:tcPr>
          <w:p w14:paraId="05104D82" w14:textId="77777777" w:rsidR="0027657D" w:rsidRPr="00076547" w:rsidRDefault="0027657D" w:rsidP="003B51A2">
            <w:pPr>
              <w:jc w:val="left"/>
              <w:rPr>
                <w:i/>
              </w:rPr>
            </w:pPr>
            <w:r w:rsidRPr="00076547">
              <w:rPr>
                <w:i/>
              </w:rPr>
              <w:t>As result of test 2.1.1</w:t>
            </w:r>
          </w:p>
          <w:p w14:paraId="15C7B6C7" w14:textId="77777777" w:rsidR="0027657D" w:rsidRDefault="0027657D" w:rsidP="003B51A2">
            <w:pPr>
              <w:jc w:val="left"/>
              <w:rPr>
                <w:i/>
              </w:rPr>
            </w:pPr>
            <w:r w:rsidRPr="00076547">
              <w:rPr>
                <w:i/>
              </w:rPr>
              <w:t>Load the following cell:</w:t>
            </w:r>
            <w:r w:rsidR="003B51A2">
              <w:rPr>
                <w:i/>
              </w:rPr>
              <w:br/>
            </w:r>
            <w:r w:rsidR="003B51A2" w:rsidRPr="00EF287F">
              <w:rPr>
                <w:i/>
              </w:rPr>
              <w:t>2.1.1 Power Up\ENC_ROOT\GB5X01SW.000 (edition 1)</w:t>
            </w:r>
          </w:p>
          <w:p w14:paraId="47341464" w14:textId="77777777" w:rsidR="004F4F49" w:rsidRPr="004F4F49" w:rsidRDefault="004F4F49" w:rsidP="004F4F49">
            <w:pPr>
              <w:jc w:val="left"/>
              <w:rPr>
                <w:i/>
              </w:rPr>
            </w:pPr>
            <w:r w:rsidRPr="004F4F49">
              <w:rPr>
                <w:i/>
              </w:rPr>
              <w:t>2.1.1 Power Up\ENC_ROOT\GB5X01SE.000</w:t>
            </w:r>
          </w:p>
          <w:p w14:paraId="5D7A387C" w14:textId="33FF2781" w:rsidR="004F4F49" w:rsidRPr="004065B1" w:rsidRDefault="004F4F49" w:rsidP="004F4F49">
            <w:pPr>
              <w:jc w:val="left"/>
            </w:pPr>
            <w:r w:rsidRPr="004F4F49">
              <w:rPr>
                <w:i/>
              </w:rPr>
              <w:t>2.1.1 Power Up\ENC_ROOT\GB5X01NE.000</w:t>
            </w:r>
          </w:p>
        </w:tc>
      </w:tr>
      <w:tr w:rsidR="0027657D" w14:paraId="24B6CF8A" w14:textId="77777777" w:rsidTr="00A12488">
        <w:trPr>
          <w:tblHeader/>
        </w:trPr>
        <w:tc>
          <w:tcPr>
            <w:tcW w:w="9526" w:type="dxa"/>
            <w:gridSpan w:val="4"/>
            <w:shd w:val="clear" w:color="auto" w:fill="CCFFCC"/>
            <w:vAlign w:val="center"/>
          </w:tcPr>
          <w:p w14:paraId="0AF644B7" w14:textId="77777777" w:rsidR="0027657D" w:rsidRPr="004065B1" w:rsidRDefault="0027657D" w:rsidP="002D19DB">
            <w:r w:rsidRPr="000A066E">
              <w:rPr>
                <w:b/>
              </w:rPr>
              <w:t>Action</w:t>
            </w:r>
          </w:p>
        </w:tc>
      </w:tr>
      <w:tr w:rsidR="0027657D" w14:paraId="12ED49F3" w14:textId="77777777" w:rsidTr="00A12488">
        <w:trPr>
          <w:tblHeader/>
        </w:trPr>
        <w:tc>
          <w:tcPr>
            <w:tcW w:w="9526" w:type="dxa"/>
            <w:gridSpan w:val="4"/>
            <w:vAlign w:val="center"/>
          </w:tcPr>
          <w:p w14:paraId="1444974F" w14:textId="77777777" w:rsidR="0027657D" w:rsidRPr="00076547" w:rsidRDefault="0027657D" w:rsidP="002D19DB">
            <w:pPr>
              <w:rPr>
                <w:i/>
              </w:rPr>
            </w:pPr>
            <w:r w:rsidRPr="00076547">
              <w:rPr>
                <w:i/>
              </w:rPr>
              <w:t>Load the following update:</w:t>
            </w:r>
          </w:p>
          <w:p w14:paraId="266D71B1" w14:textId="77777777" w:rsidR="0027657D" w:rsidRPr="00076547" w:rsidRDefault="0027657D" w:rsidP="002D19DB">
            <w:pPr>
              <w:rPr>
                <w:i/>
              </w:rPr>
            </w:pPr>
            <w:r w:rsidRPr="00076547">
              <w:rPr>
                <w:i/>
              </w:rPr>
              <w:t>2.2.2 Loading of Updates\ENC_ROOT\GB5X01SW.001 (edition 1, update 1)</w:t>
            </w:r>
          </w:p>
          <w:p w14:paraId="4FAF4B6C" w14:textId="77777777" w:rsidR="0027657D" w:rsidRPr="0015247B" w:rsidRDefault="0027657D" w:rsidP="002164D3">
            <w:pPr>
              <w:jc w:val="left"/>
            </w:pPr>
            <w:r w:rsidRPr="00076547">
              <w:rPr>
                <w:i/>
              </w:rPr>
              <w:t>After loading of the update, manually annotate the objects of the update as rejected using the deletion available in the manual update method.</w:t>
            </w:r>
          </w:p>
        </w:tc>
      </w:tr>
    </w:tbl>
    <w:p w14:paraId="343AAF58" w14:textId="77777777" w:rsidR="0027657D" w:rsidRPr="0027657D" w:rsidRDefault="0027657D" w:rsidP="0027657D">
      <w:r>
        <w:br w:type="page"/>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9526"/>
      </w:tblGrid>
      <w:tr w:rsidR="005B1E23" w14:paraId="333B510B" w14:textId="77777777" w:rsidTr="00A12488">
        <w:trPr>
          <w:tblHeader/>
        </w:trPr>
        <w:tc>
          <w:tcPr>
            <w:tcW w:w="9526" w:type="dxa"/>
            <w:tcBorders>
              <w:bottom w:val="single" w:sz="4" w:space="0" w:color="auto"/>
            </w:tcBorders>
            <w:shd w:val="clear" w:color="auto" w:fill="CCFFCC"/>
            <w:vAlign w:val="center"/>
          </w:tcPr>
          <w:p w14:paraId="4A65820F" w14:textId="77777777" w:rsidR="005B1E23" w:rsidRPr="004065B1" w:rsidRDefault="005B1E23" w:rsidP="0015247B">
            <w:r w:rsidRPr="000A066E">
              <w:rPr>
                <w:b/>
              </w:rPr>
              <w:lastRenderedPageBreak/>
              <w:t>Results</w:t>
            </w:r>
          </w:p>
        </w:tc>
      </w:tr>
      <w:tr w:rsidR="005B1E23" w14:paraId="05DC2B42" w14:textId="77777777" w:rsidTr="00A12488">
        <w:trPr>
          <w:tblHeader/>
        </w:trPr>
        <w:tc>
          <w:tcPr>
            <w:tcW w:w="9526" w:type="dxa"/>
            <w:tcBorders>
              <w:bottom w:val="nil"/>
            </w:tcBorders>
            <w:vAlign w:val="center"/>
          </w:tcPr>
          <w:p w14:paraId="05A0D370" w14:textId="77777777" w:rsidR="005B1E23" w:rsidRPr="00076547" w:rsidRDefault="0027657D" w:rsidP="0015247B">
            <w:pPr>
              <w:jc w:val="left"/>
              <w:rPr>
                <w:i/>
              </w:rPr>
            </w:pPr>
            <w:r w:rsidRPr="00076547">
              <w:rPr>
                <w:i/>
              </w:rPr>
              <w:t>The objects from the update shall remain in display as annotated by the deletion mark of the manual update method.</w:t>
            </w:r>
          </w:p>
        </w:tc>
      </w:tr>
      <w:tr w:rsidR="0027657D" w14:paraId="09ACD70C" w14:textId="77777777" w:rsidTr="00A12488">
        <w:trPr>
          <w:tblHeader/>
        </w:trPr>
        <w:tc>
          <w:tcPr>
            <w:tcW w:w="9526" w:type="dxa"/>
            <w:tcBorders>
              <w:top w:val="nil"/>
              <w:bottom w:val="nil"/>
            </w:tcBorders>
            <w:vAlign w:val="center"/>
          </w:tcPr>
          <w:p w14:paraId="6A7445F6" w14:textId="13CBAA91" w:rsidR="0027657D" w:rsidRPr="0015247B" w:rsidRDefault="008452CA" w:rsidP="001C6AFF">
            <w:pPr>
              <w:jc w:val="center"/>
            </w:pPr>
            <w:r>
              <w:rPr>
                <w:noProof/>
                <w:lang w:val="en-US" w:eastAsia="ko-KR"/>
              </w:rPr>
              <w:drawing>
                <wp:inline distT="0" distB="0" distL="0" distR="0" wp14:anchorId="2ECEA16F" wp14:editId="7F80EEA9">
                  <wp:extent cx="4825097" cy="3895725"/>
                  <wp:effectExtent l="0" t="0" r="0" b="0"/>
                  <wp:docPr id="120" name="Kuva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835509" cy="3904131"/>
                          </a:xfrm>
                          <a:prstGeom prst="rect">
                            <a:avLst/>
                          </a:prstGeom>
                          <a:noFill/>
                          <a:ln>
                            <a:noFill/>
                          </a:ln>
                        </pic:spPr>
                      </pic:pic>
                    </a:graphicData>
                  </a:graphic>
                </wp:inline>
              </w:drawing>
            </w:r>
          </w:p>
        </w:tc>
      </w:tr>
      <w:tr w:rsidR="0027657D" w14:paraId="4477A807" w14:textId="77777777" w:rsidTr="00A12488">
        <w:trPr>
          <w:tblHeader/>
        </w:trPr>
        <w:tc>
          <w:tcPr>
            <w:tcW w:w="9526" w:type="dxa"/>
            <w:tcBorders>
              <w:top w:val="nil"/>
              <w:bottom w:val="nil"/>
            </w:tcBorders>
            <w:vAlign w:val="center"/>
          </w:tcPr>
          <w:p w14:paraId="46C29152" w14:textId="77777777" w:rsidR="0027657D" w:rsidRPr="00076547" w:rsidRDefault="0027657D" w:rsidP="0027657D">
            <w:pPr>
              <w:jc w:val="left"/>
              <w:rPr>
                <w:i/>
              </w:rPr>
            </w:pPr>
            <w:r w:rsidRPr="00076547">
              <w:rPr>
                <w:i/>
              </w:rPr>
              <w:t xml:space="preserve">Before loading of update, displayed scale 1:20 000 </w:t>
            </w:r>
          </w:p>
          <w:p w14:paraId="314DC5D7" w14:textId="533CA76D" w:rsidR="0027657D" w:rsidRPr="00EF287F" w:rsidRDefault="0027657D" w:rsidP="0027657D">
            <w:pPr>
              <w:jc w:val="left"/>
              <w:rPr>
                <w:i/>
              </w:rPr>
            </w:pPr>
            <w:r w:rsidRPr="00EF287F">
              <w:rPr>
                <w:i/>
              </w:rPr>
              <w:t xml:space="preserve">Note: Screen </w:t>
            </w:r>
            <w:r w:rsidR="00A2121E" w:rsidRPr="00EF287F">
              <w:rPr>
                <w:i/>
              </w:rPr>
              <w:t>plot</w:t>
            </w:r>
            <w:r w:rsidRPr="00EF287F">
              <w:rPr>
                <w:i/>
              </w:rPr>
              <w:t xml:space="preserve"> </w:t>
            </w:r>
            <w:r w:rsidR="00A2121E" w:rsidRPr="00EF287F">
              <w:rPr>
                <w:i/>
              </w:rPr>
              <w:t>are</w:t>
            </w:r>
            <w:r w:rsidRPr="00EF287F">
              <w:rPr>
                <w:i/>
              </w:rPr>
              <w:t xml:space="preserve"> based on the full text NATSUR attribute.</w:t>
            </w:r>
            <w:r w:rsidR="00ED4075" w:rsidRPr="00E30334">
              <w:t xml:space="preserve">  </w:t>
            </w:r>
            <w:r w:rsidR="00ED4075" w:rsidRPr="00EF287F">
              <w:rPr>
                <w:i/>
              </w:rPr>
              <w:t>To reduce undue clutter in the ECDIS chart display, the use of the abbreviations of the NATSUR attribute is recommended.</w:t>
            </w:r>
          </w:p>
          <w:p w14:paraId="0FAB94C9" w14:textId="77777777" w:rsidR="008B51BD" w:rsidRPr="00076547" w:rsidRDefault="008B51BD" w:rsidP="0027657D">
            <w:pPr>
              <w:jc w:val="left"/>
              <w:rPr>
                <w:i/>
              </w:rPr>
            </w:pPr>
          </w:p>
        </w:tc>
      </w:tr>
      <w:tr w:rsidR="0027657D" w14:paraId="71F34400" w14:textId="77777777" w:rsidTr="00A12488">
        <w:trPr>
          <w:tblHeader/>
        </w:trPr>
        <w:tc>
          <w:tcPr>
            <w:tcW w:w="9526" w:type="dxa"/>
            <w:tcBorders>
              <w:top w:val="nil"/>
              <w:bottom w:val="nil"/>
            </w:tcBorders>
            <w:vAlign w:val="center"/>
          </w:tcPr>
          <w:p w14:paraId="3D75F98C" w14:textId="0A911C8F" w:rsidR="0027657D" w:rsidRPr="00076547" w:rsidRDefault="004A2533" w:rsidP="001C6AFF">
            <w:pPr>
              <w:jc w:val="center"/>
              <w:rPr>
                <w:i/>
              </w:rPr>
            </w:pPr>
            <w:r>
              <w:rPr>
                <w:noProof/>
                <w:lang w:val="en-US" w:eastAsia="ko-KR"/>
              </w:rPr>
              <w:drawing>
                <wp:inline distT="0" distB="0" distL="0" distR="0" wp14:anchorId="66D58F7D" wp14:editId="39902305">
                  <wp:extent cx="4826808" cy="3902710"/>
                  <wp:effectExtent l="0" t="0" r="0" b="2540"/>
                  <wp:docPr id="123" name="Kuva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843237" cy="3915993"/>
                          </a:xfrm>
                          <a:prstGeom prst="rect">
                            <a:avLst/>
                          </a:prstGeom>
                          <a:noFill/>
                          <a:ln>
                            <a:noFill/>
                          </a:ln>
                        </pic:spPr>
                      </pic:pic>
                    </a:graphicData>
                  </a:graphic>
                </wp:inline>
              </w:drawing>
            </w:r>
          </w:p>
        </w:tc>
      </w:tr>
      <w:tr w:rsidR="0027657D" w14:paraId="29E821E1" w14:textId="77777777" w:rsidTr="00A12488">
        <w:trPr>
          <w:tblHeader/>
        </w:trPr>
        <w:tc>
          <w:tcPr>
            <w:tcW w:w="9526" w:type="dxa"/>
            <w:tcBorders>
              <w:top w:val="nil"/>
              <w:bottom w:val="single" w:sz="4" w:space="0" w:color="auto"/>
            </w:tcBorders>
            <w:vAlign w:val="center"/>
          </w:tcPr>
          <w:p w14:paraId="1C84B388" w14:textId="77777777" w:rsidR="0027657D" w:rsidRPr="00076547" w:rsidRDefault="0027657D" w:rsidP="0015247B">
            <w:pPr>
              <w:jc w:val="left"/>
              <w:rPr>
                <w:i/>
              </w:rPr>
            </w:pPr>
            <w:r w:rsidRPr="00076547">
              <w:rPr>
                <w:i/>
              </w:rPr>
              <w:t>After loading of GB5X01SW.001, displayed scale 1:20 000</w:t>
            </w:r>
          </w:p>
        </w:tc>
      </w:tr>
      <w:tr w:rsidR="0027657D" w14:paraId="47476292" w14:textId="77777777" w:rsidTr="00A12488">
        <w:trPr>
          <w:tblHeader/>
        </w:trPr>
        <w:tc>
          <w:tcPr>
            <w:tcW w:w="9526" w:type="dxa"/>
            <w:tcBorders>
              <w:bottom w:val="nil"/>
            </w:tcBorders>
            <w:vAlign w:val="center"/>
          </w:tcPr>
          <w:p w14:paraId="4968746D" w14:textId="01590AAB" w:rsidR="0027657D" w:rsidRPr="0015247B" w:rsidRDefault="004A2533" w:rsidP="001C6AFF">
            <w:pPr>
              <w:jc w:val="center"/>
            </w:pPr>
            <w:r>
              <w:rPr>
                <w:noProof/>
                <w:lang w:val="en-US" w:eastAsia="ko-KR"/>
              </w:rPr>
              <w:lastRenderedPageBreak/>
              <w:drawing>
                <wp:inline distT="0" distB="0" distL="0" distR="0" wp14:anchorId="2A88D284" wp14:editId="3E69F498">
                  <wp:extent cx="4815028" cy="3893185"/>
                  <wp:effectExtent l="0" t="0" r="5080" b="0"/>
                  <wp:docPr id="126" name="Kuva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827420" cy="3903205"/>
                          </a:xfrm>
                          <a:prstGeom prst="rect">
                            <a:avLst/>
                          </a:prstGeom>
                          <a:noFill/>
                          <a:ln>
                            <a:noFill/>
                          </a:ln>
                        </pic:spPr>
                      </pic:pic>
                    </a:graphicData>
                  </a:graphic>
                </wp:inline>
              </w:drawing>
            </w:r>
          </w:p>
        </w:tc>
      </w:tr>
      <w:tr w:rsidR="0027657D" w14:paraId="698E4DB9" w14:textId="77777777" w:rsidTr="00A12488">
        <w:trPr>
          <w:tblHeader/>
        </w:trPr>
        <w:tc>
          <w:tcPr>
            <w:tcW w:w="9526" w:type="dxa"/>
            <w:tcBorders>
              <w:top w:val="nil"/>
            </w:tcBorders>
            <w:vAlign w:val="center"/>
          </w:tcPr>
          <w:p w14:paraId="189D673D" w14:textId="77777777" w:rsidR="0027657D" w:rsidRPr="00076547" w:rsidRDefault="0027657D" w:rsidP="00D33FCF">
            <w:pPr>
              <w:jc w:val="left"/>
              <w:rPr>
                <w:i/>
              </w:rPr>
            </w:pPr>
            <w:r w:rsidRPr="00076547">
              <w:rPr>
                <w:i/>
              </w:rPr>
              <w:t>After update 1 has been manually annotated as rejected by the Mariner, displayed scale 1:20 000</w:t>
            </w:r>
          </w:p>
        </w:tc>
      </w:tr>
    </w:tbl>
    <w:p w14:paraId="1348A5C0" w14:textId="77777777" w:rsidR="0015247B" w:rsidRDefault="0015247B" w:rsidP="0015247B"/>
    <w:p w14:paraId="650B6DAC" w14:textId="77777777" w:rsidR="0015247B" w:rsidRDefault="0015247B" w:rsidP="00E30B8F">
      <w:pPr>
        <w:pStyle w:val="Heading2"/>
      </w:pPr>
      <w:bookmarkStart w:id="205" w:name="_Toc120212601"/>
      <w:r>
        <w:t>Manual Updates</w:t>
      </w:r>
      <w:bookmarkEnd w:id="205"/>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381"/>
        <w:gridCol w:w="2381"/>
        <w:gridCol w:w="2382"/>
        <w:gridCol w:w="2382"/>
      </w:tblGrid>
      <w:tr w:rsidR="00867C9D" w14:paraId="3E2E62B2" w14:textId="77777777" w:rsidTr="00DF7467">
        <w:trPr>
          <w:trHeight w:val="454"/>
          <w:tblHeader/>
        </w:trPr>
        <w:tc>
          <w:tcPr>
            <w:tcW w:w="2381" w:type="dxa"/>
            <w:shd w:val="clear" w:color="auto" w:fill="CCFFCC"/>
            <w:vAlign w:val="center"/>
          </w:tcPr>
          <w:p w14:paraId="027B3ECC" w14:textId="77777777" w:rsidR="00867C9D" w:rsidRPr="004065B1" w:rsidRDefault="00867C9D" w:rsidP="002D19DB">
            <w:r w:rsidRPr="000A066E">
              <w:rPr>
                <w:b/>
              </w:rPr>
              <w:t>Test Reference</w:t>
            </w:r>
          </w:p>
        </w:tc>
        <w:tc>
          <w:tcPr>
            <w:tcW w:w="2381" w:type="dxa"/>
            <w:shd w:val="clear" w:color="auto" w:fill="CCFFCC"/>
            <w:vAlign w:val="center"/>
          </w:tcPr>
          <w:p w14:paraId="4D24CD62" w14:textId="77777777" w:rsidR="00867C9D" w:rsidRPr="004065B1" w:rsidRDefault="00867C9D" w:rsidP="002D19DB">
            <w:r>
              <w:t>2.3</w:t>
            </w:r>
          </w:p>
        </w:tc>
        <w:tc>
          <w:tcPr>
            <w:tcW w:w="2382" w:type="dxa"/>
            <w:shd w:val="clear" w:color="auto" w:fill="CCFFCC"/>
            <w:vAlign w:val="center"/>
          </w:tcPr>
          <w:p w14:paraId="17E80811" w14:textId="77777777" w:rsidR="00867C9D" w:rsidRPr="004065B1" w:rsidRDefault="00867C9D" w:rsidP="002D19DB">
            <w:r w:rsidRPr="000A066E">
              <w:rPr>
                <w:b/>
              </w:rPr>
              <w:t>IHO Reference</w:t>
            </w:r>
          </w:p>
        </w:tc>
        <w:tc>
          <w:tcPr>
            <w:tcW w:w="2382" w:type="dxa"/>
            <w:shd w:val="clear" w:color="auto" w:fill="CCFFCC"/>
            <w:vAlign w:val="center"/>
          </w:tcPr>
          <w:p w14:paraId="3B8A2807" w14:textId="77777777" w:rsidR="00867C9D" w:rsidRPr="004065B1" w:rsidRDefault="00867C9D" w:rsidP="002D19DB">
            <w:pPr>
              <w:jc w:val="left"/>
            </w:pPr>
            <w:r>
              <w:t>S-52 appendix 1/ 3.4.4 and IEC 61174/ 6.8.17</w:t>
            </w:r>
          </w:p>
        </w:tc>
      </w:tr>
      <w:tr w:rsidR="00867C9D" w14:paraId="01FD0AE1" w14:textId="77777777" w:rsidTr="00DF7467">
        <w:trPr>
          <w:tblHeader/>
        </w:trPr>
        <w:tc>
          <w:tcPr>
            <w:tcW w:w="9526" w:type="dxa"/>
            <w:gridSpan w:val="4"/>
            <w:shd w:val="clear" w:color="auto" w:fill="CCFFCC"/>
            <w:vAlign w:val="center"/>
          </w:tcPr>
          <w:p w14:paraId="148D0B74" w14:textId="77777777" w:rsidR="00867C9D" w:rsidRDefault="00867C9D" w:rsidP="002D19DB">
            <w:r w:rsidRPr="000A066E">
              <w:rPr>
                <w:b/>
              </w:rPr>
              <w:t>Test description</w:t>
            </w:r>
          </w:p>
        </w:tc>
      </w:tr>
      <w:tr w:rsidR="00867C9D" w14:paraId="35E29D25" w14:textId="77777777" w:rsidTr="00DF7467">
        <w:trPr>
          <w:tblHeader/>
        </w:trPr>
        <w:tc>
          <w:tcPr>
            <w:tcW w:w="9526" w:type="dxa"/>
            <w:gridSpan w:val="4"/>
            <w:vAlign w:val="center"/>
          </w:tcPr>
          <w:p w14:paraId="639713E1" w14:textId="77777777" w:rsidR="00867C9D" w:rsidRPr="00076547" w:rsidRDefault="00867C9D" w:rsidP="002D19DB">
            <w:pPr>
              <w:rPr>
                <w:i/>
              </w:rPr>
            </w:pPr>
            <w:r w:rsidRPr="00076547">
              <w:rPr>
                <w:i/>
              </w:rPr>
              <w:t>Manual updates</w:t>
            </w:r>
          </w:p>
        </w:tc>
      </w:tr>
      <w:tr w:rsidR="00867C9D" w14:paraId="6BC2D004" w14:textId="77777777" w:rsidTr="00DF7467">
        <w:trPr>
          <w:tblHeader/>
        </w:trPr>
        <w:tc>
          <w:tcPr>
            <w:tcW w:w="9526" w:type="dxa"/>
            <w:gridSpan w:val="4"/>
            <w:shd w:val="clear" w:color="auto" w:fill="CCFFCC"/>
            <w:vAlign w:val="center"/>
          </w:tcPr>
          <w:p w14:paraId="51B36F54" w14:textId="77777777" w:rsidR="00867C9D" w:rsidRPr="004065B1" w:rsidRDefault="00867C9D" w:rsidP="002D19DB">
            <w:r w:rsidRPr="000A066E">
              <w:rPr>
                <w:b/>
              </w:rPr>
              <w:t>Setup</w:t>
            </w:r>
          </w:p>
        </w:tc>
      </w:tr>
      <w:tr w:rsidR="00867C9D" w14:paraId="0EFEF685" w14:textId="77777777" w:rsidTr="00DF7467">
        <w:trPr>
          <w:tblHeader/>
        </w:trPr>
        <w:tc>
          <w:tcPr>
            <w:tcW w:w="9526" w:type="dxa"/>
            <w:gridSpan w:val="4"/>
            <w:vAlign w:val="center"/>
          </w:tcPr>
          <w:p w14:paraId="2BB315E0" w14:textId="77777777" w:rsidR="00867C9D" w:rsidRPr="00076547" w:rsidRDefault="00867C9D" w:rsidP="002D19DB">
            <w:pPr>
              <w:rPr>
                <w:i/>
              </w:rPr>
            </w:pPr>
            <w:r w:rsidRPr="00076547">
              <w:rPr>
                <w:i/>
              </w:rPr>
              <w:t>Load the following cell:</w:t>
            </w:r>
          </w:p>
          <w:p w14:paraId="69007B36" w14:textId="77777777" w:rsidR="00867C9D" w:rsidRDefault="00867C9D" w:rsidP="002D19DB">
            <w:pPr>
              <w:rPr>
                <w:i/>
              </w:rPr>
            </w:pPr>
            <w:r w:rsidRPr="00076547">
              <w:rPr>
                <w:i/>
              </w:rPr>
              <w:t>2.1.1 Power Up\ENC_ROOT\GB5X01SW.000</w:t>
            </w:r>
          </w:p>
          <w:p w14:paraId="403FF7FB" w14:textId="4930AC6A" w:rsidR="004F4F49" w:rsidRPr="004F4F49" w:rsidRDefault="004F4F49" w:rsidP="004F4F49">
            <w:pPr>
              <w:rPr>
                <w:i/>
              </w:rPr>
            </w:pPr>
            <w:r w:rsidRPr="004F4F49">
              <w:rPr>
                <w:i/>
              </w:rPr>
              <w:t xml:space="preserve">Select </w:t>
            </w:r>
            <w:r w:rsidR="00DE09B9">
              <w:rPr>
                <w:i/>
              </w:rPr>
              <w:t>Display Category</w:t>
            </w:r>
            <w:r w:rsidRPr="004F4F49">
              <w:rPr>
                <w:i/>
              </w:rPr>
              <w:t xml:space="preserve"> Standard</w:t>
            </w:r>
          </w:p>
          <w:p w14:paraId="71192FC6" w14:textId="6B532F0E" w:rsidR="004F4F49" w:rsidRPr="004F4F49" w:rsidRDefault="004F4F49" w:rsidP="004F4F49">
            <w:pPr>
              <w:rPr>
                <w:i/>
              </w:rPr>
            </w:pPr>
            <w:r w:rsidRPr="004F4F49">
              <w:rPr>
                <w:i/>
              </w:rPr>
              <w:t xml:space="preserve">Set the </w:t>
            </w:r>
            <w:r w:rsidR="0069033B">
              <w:rPr>
                <w:i/>
              </w:rPr>
              <w:t xml:space="preserve">Safety Contour </w:t>
            </w:r>
            <w:r w:rsidRPr="004F4F49">
              <w:rPr>
                <w:i/>
              </w:rPr>
              <w:t>value to 8 m</w:t>
            </w:r>
          </w:p>
          <w:p w14:paraId="6E4AA5BB" w14:textId="7141100A" w:rsidR="004F4F49" w:rsidRPr="004F4F49" w:rsidRDefault="004F4F49" w:rsidP="004F4F49">
            <w:pPr>
              <w:rPr>
                <w:i/>
              </w:rPr>
            </w:pPr>
            <w:r w:rsidRPr="004F4F49">
              <w:rPr>
                <w:i/>
              </w:rPr>
              <w:t xml:space="preserve">Set the </w:t>
            </w:r>
            <w:r w:rsidR="0069033B">
              <w:rPr>
                <w:i/>
              </w:rPr>
              <w:t xml:space="preserve">Safety Depth  </w:t>
            </w:r>
            <w:r w:rsidRPr="004F4F49">
              <w:rPr>
                <w:i/>
              </w:rPr>
              <w:t>value to 8 m</w:t>
            </w:r>
          </w:p>
          <w:p w14:paraId="40C4D8DD" w14:textId="77777777" w:rsidR="004F4F49" w:rsidRPr="004F4F49" w:rsidRDefault="004F4F49" w:rsidP="004F4F49">
            <w:pPr>
              <w:rPr>
                <w:i/>
              </w:rPr>
            </w:pPr>
            <w:r w:rsidRPr="004F4F49">
              <w:rPr>
                <w:i/>
              </w:rPr>
              <w:t>Select Symbolized Boundaries</w:t>
            </w:r>
          </w:p>
          <w:p w14:paraId="5AC07FB5" w14:textId="77777777" w:rsidR="004F4F49" w:rsidRPr="004F4F49" w:rsidRDefault="004F4F49" w:rsidP="004F4F49">
            <w:pPr>
              <w:rPr>
                <w:i/>
              </w:rPr>
            </w:pPr>
            <w:r w:rsidRPr="004F4F49">
              <w:rPr>
                <w:i/>
              </w:rPr>
              <w:t>Select Paper chart symbols</w:t>
            </w:r>
          </w:p>
          <w:p w14:paraId="25F03266" w14:textId="77777777" w:rsidR="004F4F49" w:rsidRPr="004F4F49" w:rsidRDefault="004F4F49" w:rsidP="004F4F49">
            <w:pPr>
              <w:rPr>
                <w:i/>
              </w:rPr>
            </w:pPr>
            <w:r w:rsidRPr="004F4F49">
              <w:rPr>
                <w:i/>
              </w:rPr>
              <w:t>Select Highlight date dependent</w:t>
            </w:r>
          </w:p>
          <w:p w14:paraId="105B05EC" w14:textId="0ACA3F43" w:rsidR="004F4F49" w:rsidRPr="004065B1" w:rsidRDefault="004F4F49" w:rsidP="004F4F49">
            <w:r w:rsidRPr="004F4F49">
              <w:rPr>
                <w:i/>
              </w:rPr>
              <w:t>Select Spot soundings</w:t>
            </w:r>
          </w:p>
        </w:tc>
      </w:tr>
      <w:tr w:rsidR="00867C9D" w14:paraId="59CA1FA4" w14:textId="77777777" w:rsidTr="00DF7467">
        <w:trPr>
          <w:tblHeader/>
        </w:trPr>
        <w:tc>
          <w:tcPr>
            <w:tcW w:w="9526" w:type="dxa"/>
            <w:gridSpan w:val="4"/>
            <w:shd w:val="clear" w:color="auto" w:fill="CCFFCC"/>
            <w:vAlign w:val="center"/>
          </w:tcPr>
          <w:p w14:paraId="6644003D" w14:textId="77777777" w:rsidR="00867C9D" w:rsidRPr="004065B1" w:rsidRDefault="00867C9D" w:rsidP="002D19DB">
            <w:r w:rsidRPr="000A066E">
              <w:rPr>
                <w:b/>
              </w:rPr>
              <w:t>Action</w:t>
            </w:r>
          </w:p>
        </w:tc>
      </w:tr>
      <w:tr w:rsidR="00867C9D" w14:paraId="14D0F0E1" w14:textId="77777777" w:rsidTr="00DF7467">
        <w:trPr>
          <w:tblHeader/>
        </w:trPr>
        <w:tc>
          <w:tcPr>
            <w:tcW w:w="9526" w:type="dxa"/>
            <w:gridSpan w:val="4"/>
            <w:vAlign w:val="center"/>
          </w:tcPr>
          <w:p w14:paraId="3A2CBD9B" w14:textId="77777777" w:rsidR="00867C9D" w:rsidRPr="00076547" w:rsidRDefault="00867C9D" w:rsidP="002D19DB">
            <w:pPr>
              <w:rPr>
                <w:i/>
              </w:rPr>
            </w:pPr>
            <w:r>
              <w:lastRenderedPageBreak/>
              <w:t xml:space="preserve">1. </w:t>
            </w:r>
            <w:r w:rsidRPr="00076547">
              <w:rPr>
                <w:i/>
              </w:rPr>
              <w:t>Using the editing tools available with the EUT, make the following changes and include a short textual description of the action to a-g:</w:t>
            </w:r>
          </w:p>
          <w:p w14:paraId="6172B3C8" w14:textId="77777777" w:rsidR="00867C9D" w:rsidRPr="00076547" w:rsidRDefault="00867C9D" w:rsidP="003B51A2">
            <w:pPr>
              <w:ind w:left="709" w:hanging="425"/>
              <w:rPr>
                <w:i/>
              </w:rPr>
            </w:pPr>
            <w:r w:rsidRPr="00076547">
              <w:rPr>
                <w:i/>
              </w:rPr>
              <w:t>a. insert a dangerous wreck near: 32 31.5S, 60 57.3E</w:t>
            </w:r>
          </w:p>
          <w:p w14:paraId="0867DCA5" w14:textId="5B0FC009" w:rsidR="00867C9D" w:rsidRPr="00076547" w:rsidRDefault="00867C9D" w:rsidP="003B51A2">
            <w:pPr>
              <w:ind w:left="720" w:hanging="425"/>
              <w:rPr>
                <w:i/>
              </w:rPr>
            </w:pPr>
            <w:r w:rsidRPr="00076547">
              <w:rPr>
                <w:i/>
              </w:rPr>
              <w:t xml:space="preserve">b. insert East Cardinal buoys </w:t>
            </w:r>
            <w:r w:rsidR="004F4F49">
              <w:rPr>
                <w:i/>
              </w:rPr>
              <w:t xml:space="preserve">including topmarks </w:t>
            </w:r>
            <w:r w:rsidRPr="00076547">
              <w:rPr>
                <w:i/>
              </w:rPr>
              <w:t>near: 32 31.5S, 60 57.46E</w:t>
            </w:r>
          </w:p>
          <w:p w14:paraId="13886961" w14:textId="0B99B99A" w:rsidR="00867C9D" w:rsidRPr="00076547" w:rsidRDefault="00867C9D" w:rsidP="003B51A2">
            <w:pPr>
              <w:ind w:left="720" w:hanging="425"/>
              <w:rPr>
                <w:i/>
              </w:rPr>
            </w:pPr>
            <w:r w:rsidRPr="00076547">
              <w:rPr>
                <w:i/>
              </w:rPr>
              <w:t xml:space="preserve">c. insert West Cardinal buoy </w:t>
            </w:r>
            <w:r w:rsidR="004F4F49">
              <w:rPr>
                <w:i/>
              </w:rPr>
              <w:t xml:space="preserve">including topmark </w:t>
            </w:r>
            <w:r w:rsidRPr="00076547">
              <w:rPr>
                <w:i/>
              </w:rPr>
              <w:t>near: 32 31.5S, 60 57.16E;</w:t>
            </w:r>
          </w:p>
          <w:p w14:paraId="733F73FE" w14:textId="77777777" w:rsidR="00867C9D" w:rsidRPr="00076547" w:rsidRDefault="00867C9D" w:rsidP="003B51A2">
            <w:pPr>
              <w:ind w:left="567" w:hanging="283"/>
              <w:rPr>
                <w:i/>
              </w:rPr>
            </w:pPr>
            <w:r w:rsidRPr="00076547">
              <w:rPr>
                <w:i/>
              </w:rPr>
              <w:t>d. insert a prohibited entry area between Panther and Tinker Shoals timed to come into force at 20150220;</w:t>
            </w:r>
          </w:p>
          <w:p w14:paraId="6451DB98" w14:textId="77777777" w:rsidR="00867C9D" w:rsidRPr="00076547" w:rsidRDefault="00867C9D" w:rsidP="003B51A2">
            <w:pPr>
              <w:ind w:left="720" w:hanging="425"/>
              <w:rPr>
                <w:i/>
              </w:rPr>
            </w:pPr>
            <w:r w:rsidRPr="00076547">
              <w:rPr>
                <w:i/>
              </w:rPr>
              <w:t>e. insert a cautionary area in the same location being in force from date of issue to 20150220;</w:t>
            </w:r>
          </w:p>
          <w:p w14:paraId="33624E08" w14:textId="77777777" w:rsidR="00867C9D" w:rsidRPr="00076547" w:rsidRDefault="00867C9D" w:rsidP="003B51A2">
            <w:pPr>
              <w:ind w:left="720" w:hanging="425"/>
              <w:rPr>
                <w:i/>
              </w:rPr>
            </w:pPr>
            <w:r w:rsidRPr="00076547">
              <w:rPr>
                <w:i/>
              </w:rPr>
              <w:t>f. insert 15 metre sounding at 32 31.7S, 60 57.4E.</w:t>
            </w:r>
          </w:p>
          <w:p w14:paraId="5D584D64" w14:textId="77777777" w:rsidR="00867C9D" w:rsidRPr="00076547" w:rsidRDefault="00867C9D" w:rsidP="003B51A2">
            <w:pPr>
              <w:ind w:left="720" w:hanging="425"/>
              <w:rPr>
                <w:i/>
              </w:rPr>
            </w:pPr>
            <w:r w:rsidRPr="00076547">
              <w:rPr>
                <w:i/>
              </w:rPr>
              <w:t>g. delete fog signal of cardinal buoy at 32 31.444S, 60 55.842E</w:t>
            </w:r>
          </w:p>
          <w:p w14:paraId="1F9DCFEB" w14:textId="68113575" w:rsidR="00867C9D" w:rsidRPr="00076547" w:rsidRDefault="00867C9D" w:rsidP="002D19DB">
            <w:pPr>
              <w:rPr>
                <w:i/>
              </w:rPr>
            </w:pPr>
            <w:r w:rsidRPr="00076547">
              <w:rPr>
                <w:i/>
              </w:rPr>
              <w:t>2. Set viewing date before 20150220. Display chart cell with manual updates.</w:t>
            </w:r>
          </w:p>
          <w:p w14:paraId="043E3501" w14:textId="773CC402" w:rsidR="00867C9D" w:rsidRPr="00076547" w:rsidRDefault="00867C9D" w:rsidP="002D19DB">
            <w:pPr>
              <w:rPr>
                <w:i/>
              </w:rPr>
            </w:pPr>
            <w:r w:rsidRPr="00076547">
              <w:rPr>
                <w:i/>
              </w:rPr>
              <w:t>3. Set viewing date after 20150220. Display chart cell with manual updates.</w:t>
            </w:r>
          </w:p>
          <w:p w14:paraId="6184178A" w14:textId="77777777" w:rsidR="00867C9D" w:rsidRPr="00076547" w:rsidRDefault="00867C9D" w:rsidP="002D19DB">
            <w:pPr>
              <w:rPr>
                <w:i/>
              </w:rPr>
            </w:pPr>
            <w:r w:rsidRPr="00076547">
              <w:rPr>
                <w:i/>
              </w:rPr>
              <w:t>4. Using the editing tools available with the EUT, make the following changes and include a short textual description of the action to h-j:</w:t>
            </w:r>
          </w:p>
          <w:p w14:paraId="23880178" w14:textId="77777777" w:rsidR="00867C9D" w:rsidRPr="00076547" w:rsidRDefault="00867C9D" w:rsidP="003B51A2">
            <w:pPr>
              <w:ind w:left="720" w:hanging="436"/>
              <w:rPr>
                <w:i/>
              </w:rPr>
            </w:pPr>
            <w:r w:rsidRPr="00076547">
              <w:rPr>
                <w:i/>
              </w:rPr>
              <w:t>h. extend western limits of the prohibited entry area;</w:t>
            </w:r>
          </w:p>
          <w:p w14:paraId="73FF8A22" w14:textId="77777777" w:rsidR="001C6AFF" w:rsidRDefault="00867C9D" w:rsidP="003B51A2">
            <w:pPr>
              <w:ind w:left="720" w:hanging="436"/>
              <w:rPr>
                <w:i/>
              </w:rPr>
            </w:pPr>
            <w:r w:rsidRPr="00076547">
              <w:rPr>
                <w:i/>
              </w:rPr>
              <w:t>i. delete cautionary area;</w:t>
            </w:r>
          </w:p>
          <w:p w14:paraId="3EB9ED1D" w14:textId="77777777" w:rsidR="00DF7467" w:rsidRPr="00076547" w:rsidRDefault="00DF7467" w:rsidP="00DF7467">
            <w:pPr>
              <w:ind w:left="284"/>
              <w:rPr>
                <w:i/>
              </w:rPr>
            </w:pPr>
            <w:r>
              <w:t xml:space="preserve">j. </w:t>
            </w:r>
            <w:r w:rsidRPr="00076547">
              <w:rPr>
                <w:i/>
              </w:rPr>
              <w:t>move cardinal buoy at 32 31.444S, 60 55.842E, including top mark and light, to 32 31.500S,  60 55.700E.</w:t>
            </w:r>
          </w:p>
          <w:p w14:paraId="7DCA38A3" w14:textId="71388040" w:rsidR="00DF7467" w:rsidRPr="00076547" w:rsidRDefault="00DF7467" w:rsidP="00DF7467">
            <w:pPr>
              <w:rPr>
                <w:i/>
              </w:rPr>
            </w:pPr>
            <w:r w:rsidRPr="00076547">
              <w:rPr>
                <w:i/>
              </w:rPr>
              <w:t>5. Set viewing date before 20150220. Display chart cell with manual updates.</w:t>
            </w:r>
          </w:p>
          <w:p w14:paraId="51EBD3E1" w14:textId="1F9D1D73" w:rsidR="00DF7467" w:rsidRPr="00076547" w:rsidRDefault="00DF7467" w:rsidP="00DF7467">
            <w:pPr>
              <w:rPr>
                <w:i/>
              </w:rPr>
            </w:pPr>
            <w:r w:rsidRPr="00076547">
              <w:rPr>
                <w:i/>
              </w:rPr>
              <w:t>6. Set viewing date after 20150220. Display chart cell with manual updates.</w:t>
            </w:r>
          </w:p>
          <w:p w14:paraId="5F2C3295" w14:textId="77777777" w:rsidR="00DF7467" w:rsidRPr="00076547" w:rsidRDefault="00DF7467" w:rsidP="00DF7467">
            <w:pPr>
              <w:rPr>
                <w:i/>
              </w:rPr>
            </w:pPr>
            <w:r w:rsidRPr="00076547">
              <w:rPr>
                <w:i/>
              </w:rPr>
              <w:t>7. Review manual updates.</w:t>
            </w:r>
          </w:p>
          <w:p w14:paraId="3D9D61C9" w14:textId="77777777" w:rsidR="00DF7467" w:rsidRPr="00076547" w:rsidRDefault="00DF7467" w:rsidP="00DF7467">
            <w:pPr>
              <w:rPr>
                <w:i/>
              </w:rPr>
            </w:pPr>
            <w:r w:rsidRPr="00076547">
              <w:rPr>
                <w:i/>
              </w:rPr>
              <w:t>8. Retrieve textual description from record.</w:t>
            </w:r>
          </w:p>
          <w:p w14:paraId="33AD277F" w14:textId="59BD25D3" w:rsidR="00DF7467" w:rsidRPr="0015247B" w:rsidRDefault="00DF7467" w:rsidP="00DF7467">
            <w:pPr>
              <w:ind w:left="720" w:hanging="436"/>
            </w:pPr>
            <w:r w:rsidRPr="00076547">
              <w:rPr>
                <w:i/>
              </w:rPr>
              <w:t>9. Remove all manual updates from display and review them (system time and date may need to be adjusted for verification).</w:t>
            </w:r>
          </w:p>
        </w:tc>
      </w:tr>
      <w:tr w:rsidR="005B1E23" w14:paraId="53EB8A13" w14:textId="77777777" w:rsidTr="00DF7467">
        <w:trPr>
          <w:tblHeader/>
        </w:trPr>
        <w:tc>
          <w:tcPr>
            <w:tcW w:w="9526" w:type="dxa"/>
            <w:gridSpan w:val="4"/>
            <w:shd w:val="clear" w:color="auto" w:fill="CCFFCC"/>
            <w:vAlign w:val="center"/>
          </w:tcPr>
          <w:p w14:paraId="652B9477" w14:textId="77777777" w:rsidR="005B1E23" w:rsidRPr="004065B1" w:rsidRDefault="005B1E23" w:rsidP="0015247B">
            <w:r w:rsidRPr="000A066E">
              <w:rPr>
                <w:b/>
              </w:rPr>
              <w:t>Results</w:t>
            </w:r>
          </w:p>
        </w:tc>
      </w:tr>
      <w:tr w:rsidR="005B1E23" w14:paraId="023CF8A8" w14:textId="77777777" w:rsidTr="00DF7467">
        <w:trPr>
          <w:tblHeader/>
        </w:trPr>
        <w:tc>
          <w:tcPr>
            <w:tcW w:w="9526" w:type="dxa"/>
            <w:gridSpan w:val="4"/>
            <w:vAlign w:val="center"/>
          </w:tcPr>
          <w:p w14:paraId="0E1CCEFA" w14:textId="58EFE35A" w:rsidR="005B1E23" w:rsidRPr="00076547" w:rsidRDefault="00253FA7" w:rsidP="002370DA">
            <w:pPr>
              <w:jc w:val="left"/>
              <w:rPr>
                <w:i/>
              </w:rPr>
            </w:pPr>
            <w:r w:rsidRPr="00076547">
              <w:rPr>
                <w:i/>
              </w:rPr>
              <w:t>2. Set viewing date before 20150220. The ENC in the ECDIS should match the corresponding graphical plot shown below. Manual updates shall be distinguishable as described in S-52</w:t>
            </w:r>
            <w:r w:rsidR="002370DA">
              <w:rPr>
                <w:i/>
              </w:rPr>
              <w:t>,</w:t>
            </w:r>
            <w:r w:rsidRPr="00076547">
              <w:rPr>
                <w:i/>
              </w:rPr>
              <w:t xml:space="preserve"> 2.3.4.</w:t>
            </w:r>
          </w:p>
        </w:tc>
      </w:tr>
      <w:tr w:rsidR="00253FA7" w14:paraId="6597B3B3" w14:textId="77777777" w:rsidTr="00DF7467">
        <w:trPr>
          <w:tblHeader/>
        </w:trPr>
        <w:tc>
          <w:tcPr>
            <w:tcW w:w="9526" w:type="dxa"/>
            <w:gridSpan w:val="4"/>
            <w:vAlign w:val="center"/>
          </w:tcPr>
          <w:p w14:paraId="781C0278" w14:textId="77777777" w:rsidR="00253FA7" w:rsidRPr="00076547" w:rsidRDefault="0018522C" w:rsidP="001C6AFF">
            <w:pPr>
              <w:jc w:val="center"/>
              <w:rPr>
                <w:i/>
              </w:rPr>
            </w:pPr>
            <w:r w:rsidRPr="00076547">
              <w:rPr>
                <w:i/>
                <w:noProof/>
                <w:lang w:val="en-US" w:eastAsia="ko-KR"/>
              </w:rPr>
              <w:drawing>
                <wp:inline distT="0" distB="0" distL="0" distR="0" wp14:anchorId="31100F24" wp14:editId="5021A002">
                  <wp:extent cx="3752850" cy="4210050"/>
                  <wp:effectExtent l="0" t="0" r="0" b="0"/>
                  <wp:docPr id="24" name="Picture 24"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752850" cy="4210050"/>
                          </a:xfrm>
                          <a:prstGeom prst="rect">
                            <a:avLst/>
                          </a:prstGeom>
                          <a:noFill/>
                          <a:ln>
                            <a:noFill/>
                          </a:ln>
                        </pic:spPr>
                      </pic:pic>
                    </a:graphicData>
                  </a:graphic>
                </wp:inline>
              </w:drawing>
            </w:r>
          </w:p>
        </w:tc>
      </w:tr>
      <w:tr w:rsidR="00253FA7" w14:paraId="2E1CC968" w14:textId="77777777" w:rsidTr="00DF7467">
        <w:trPr>
          <w:tblHeader/>
        </w:trPr>
        <w:tc>
          <w:tcPr>
            <w:tcW w:w="9526" w:type="dxa"/>
            <w:gridSpan w:val="4"/>
            <w:vAlign w:val="center"/>
          </w:tcPr>
          <w:p w14:paraId="07D5BF69" w14:textId="77777777" w:rsidR="00253FA7" w:rsidRPr="0015247B" w:rsidRDefault="0018522C" w:rsidP="001C6AFF">
            <w:pPr>
              <w:jc w:val="center"/>
            </w:pPr>
            <w:r>
              <w:rPr>
                <w:noProof/>
                <w:lang w:val="en-US" w:eastAsia="ko-KR"/>
              </w:rPr>
              <w:lastRenderedPageBreak/>
              <w:drawing>
                <wp:inline distT="0" distB="0" distL="0" distR="0" wp14:anchorId="350454F4" wp14:editId="023BE185">
                  <wp:extent cx="4448175" cy="5010150"/>
                  <wp:effectExtent l="0" t="0" r="9525" b="0"/>
                  <wp:docPr id="25" name="Picture 25"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448175" cy="5010150"/>
                          </a:xfrm>
                          <a:prstGeom prst="rect">
                            <a:avLst/>
                          </a:prstGeom>
                          <a:noFill/>
                          <a:ln>
                            <a:noFill/>
                          </a:ln>
                        </pic:spPr>
                      </pic:pic>
                    </a:graphicData>
                  </a:graphic>
                </wp:inline>
              </w:drawing>
            </w:r>
          </w:p>
        </w:tc>
      </w:tr>
      <w:tr w:rsidR="00253FA7" w14:paraId="15C16E2A" w14:textId="77777777" w:rsidTr="00DF7467">
        <w:trPr>
          <w:tblHeader/>
        </w:trPr>
        <w:tc>
          <w:tcPr>
            <w:tcW w:w="9526" w:type="dxa"/>
            <w:gridSpan w:val="4"/>
            <w:vAlign w:val="center"/>
          </w:tcPr>
          <w:p w14:paraId="21675F58" w14:textId="77777777" w:rsidR="00253FA7" w:rsidRPr="00076547" w:rsidRDefault="00253FA7" w:rsidP="0015247B">
            <w:pPr>
              <w:jc w:val="left"/>
              <w:rPr>
                <w:i/>
              </w:rPr>
            </w:pPr>
            <w:r w:rsidRPr="00076547">
              <w:rPr>
                <w:i/>
              </w:rPr>
              <w:t>3. Set viewing date after 20150220. The ENC in the ECDIS should match the corresponding graphical plot shown above.</w:t>
            </w:r>
          </w:p>
        </w:tc>
      </w:tr>
      <w:tr w:rsidR="00253FA7" w14:paraId="3AB2C11F" w14:textId="77777777" w:rsidTr="00DF7467">
        <w:trPr>
          <w:tblHeader/>
        </w:trPr>
        <w:tc>
          <w:tcPr>
            <w:tcW w:w="9526" w:type="dxa"/>
            <w:gridSpan w:val="4"/>
            <w:vAlign w:val="center"/>
          </w:tcPr>
          <w:p w14:paraId="38AC07C4" w14:textId="77777777" w:rsidR="00253FA7" w:rsidRPr="0015247B" w:rsidRDefault="0018522C" w:rsidP="001D52EE">
            <w:pPr>
              <w:jc w:val="center"/>
            </w:pPr>
            <w:r>
              <w:rPr>
                <w:noProof/>
                <w:lang w:val="en-US" w:eastAsia="ko-KR"/>
              </w:rPr>
              <w:lastRenderedPageBreak/>
              <w:drawing>
                <wp:inline distT="0" distB="0" distL="0" distR="0" wp14:anchorId="4E476CBA" wp14:editId="25230B5E">
                  <wp:extent cx="4619625" cy="5010150"/>
                  <wp:effectExtent l="0" t="0" r="9525" b="0"/>
                  <wp:docPr id="26" name="Picture 26"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619625" cy="5010150"/>
                          </a:xfrm>
                          <a:prstGeom prst="rect">
                            <a:avLst/>
                          </a:prstGeom>
                          <a:noFill/>
                          <a:ln>
                            <a:noFill/>
                          </a:ln>
                        </pic:spPr>
                      </pic:pic>
                    </a:graphicData>
                  </a:graphic>
                </wp:inline>
              </w:drawing>
            </w:r>
          </w:p>
        </w:tc>
      </w:tr>
      <w:tr w:rsidR="00253FA7" w14:paraId="156776C7" w14:textId="77777777" w:rsidTr="00DF7467">
        <w:trPr>
          <w:tblHeader/>
        </w:trPr>
        <w:tc>
          <w:tcPr>
            <w:tcW w:w="9526" w:type="dxa"/>
            <w:gridSpan w:val="4"/>
            <w:vAlign w:val="center"/>
          </w:tcPr>
          <w:p w14:paraId="76A790B5" w14:textId="697F848A" w:rsidR="00253FA7" w:rsidRPr="00076547" w:rsidRDefault="00167D62" w:rsidP="0015247B">
            <w:pPr>
              <w:jc w:val="left"/>
              <w:rPr>
                <w:i/>
              </w:rPr>
            </w:pPr>
            <w:r>
              <w:rPr>
                <w:i/>
              </w:rPr>
              <w:t>5</w:t>
            </w:r>
            <w:r w:rsidR="00253FA7" w:rsidRPr="00076547">
              <w:rPr>
                <w:i/>
              </w:rPr>
              <w:t>. Set viewing date before 20150220. The ENC in the ECDIS should match the corresponding graphical plot shown above.</w:t>
            </w:r>
          </w:p>
        </w:tc>
      </w:tr>
      <w:tr w:rsidR="00253FA7" w14:paraId="058BB908" w14:textId="77777777" w:rsidTr="00DF7467">
        <w:trPr>
          <w:tblHeader/>
        </w:trPr>
        <w:tc>
          <w:tcPr>
            <w:tcW w:w="9526" w:type="dxa"/>
            <w:gridSpan w:val="4"/>
            <w:vAlign w:val="center"/>
          </w:tcPr>
          <w:p w14:paraId="3D44700F" w14:textId="77777777" w:rsidR="00253FA7" w:rsidRPr="0015247B" w:rsidRDefault="0018522C" w:rsidP="001D52EE">
            <w:pPr>
              <w:jc w:val="center"/>
            </w:pPr>
            <w:r>
              <w:rPr>
                <w:noProof/>
                <w:lang w:val="en-US" w:eastAsia="ko-KR"/>
              </w:rPr>
              <w:lastRenderedPageBreak/>
              <w:drawing>
                <wp:inline distT="0" distB="0" distL="0" distR="0" wp14:anchorId="4C77DFED" wp14:editId="2DD66B94">
                  <wp:extent cx="4562475" cy="5000625"/>
                  <wp:effectExtent l="0" t="0" r="9525" b="9525"/>
                  <wp:docPr id="27" name="Picture 27"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562475" cy="5000625"/>
                          </a:xfrm>
                          <a:prstGeom prst="rect">
                            <a:avLst/>
                          </a:prstGeom>
                          <a:noFill/>
                          <a:ln>
                            <a:noFill/>
                          </a:ln>
                        </pic:spPr>
                      </pic:pic>
                    </a:graphicData>
                  </a:graphic>
                </wp:inline>
              </w:drawing>
            </w:r>
          </w:p>
        </w:tc>
      </w:tr>
      <w:tr w:rsidR="00253FA7" w14:paraId="0AB777B4" w14:textId="77777777" w:rsidTr="00DF7467">
        <w:trPr>
          <w:tblHeader/>
        </w:trPr>
        <w:tc>
          <w:tcPr>
            <w:tcW w:w="9526" w:type="dxa"/>
            <w:gridSpan w:val="4"/>
            <w:vAlign w:val="center"/>
          </w:tcPr>
          <w:p w14:paraId="5C46299E" w14:textId="5C0C9213" w:rsidR="00253FA7" w:rsidRPr="00076547" w:rsidRDefault="00167D62" w:rsidP="0015247B">
            <w:pPr>
              <w:jc w:val="left"/>
              <w:rPr>
                <w:i/>
              </w:rPr>
            </w:pPr>
            <w:r>
              <w:rPr>
                <w:i/>
              </w:rPr>
              <w:t>6</w:t>
            </w:r>
            <w:r w:rsidR="00253FA7" w:rsidRPr="00076547">
              <w:rPr>
                <w:i/>
              </w:rPr>
              <w:t>. Set viewing date after 20150220. The ENC in the ECDIS should match the corresponding graphical plot shown above.</w:t>
            </w:r>
          </w:p>
        </w:tc>
      </w:tr>
      <w:tr w:rsidR="00253FA7" w14:paraId="0559DB0B" w14:textId="77777777" w:rsidTr="00DF7467">
        <w:trPr>
          <w:tblHeader/>
        </w:trPr>
        <w:tc>
          <w:tcPr>
            <w:tcW w:w="9526" w:type="dxa"/>
            <w:gridSpan w:val="4"/>
            <w:vAlign w:val="center"/>
          </w:tcPr>
          <w:p w14:paraId="3B77FE0C" w14:textId="77777777" w:rsidR="00253FA7" w:rsidRPr="0015247B" w:rsidRDefault="0018522C" w:rsidP="001D52EE">
            <w:pPr>
              <w:jc w:val="center"/>
            </w:pPr>
            <w:r>
              <w:rPr>
                <w:noProof/>
                <w:lang w:val="en-US" w:eastAsia="ko-KR"/>
              </w:rPr>
              <w:lastRenderedPageBreak/>
              <w:drawing>
                <wp:inline distT="0" distB="0" distL="0" distR="0" wp14:anchorId="15E9D67F" wp14:editId="46D695C9">
                  <wp:extent cx="4438650" cy="5019675"/>
                  <wp:effectExtent l="0" t="0" r="0" b="9525"/>
                  <wp:docPr id="28" name="Picture 28"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438650" cy="5019675"/>
                          </a:xfrm>
                          <a:prstGeom prst="rect">
                            <a:avLst/>
                          </a:prstGeom>
                          <a:noFill/>
                          <a:ln>
                            <a:noFill/>
                          </a:ln>
                        </pic:spPr>
                      </pic:pic>
                    </a:graphicData>
                  </a:graphic>
                </wp:inline>
              </w:drawing>
            </w:r>
          </w:p>
        </w:tc>
      </w:tr>
      <w:tr w:rsidR="00253FA7" w14:paraId="00E0EEF6" w14:textId="77777777" w:rsidTr="00DF7467">
        <w:trPr>
          <w:tblHeader/>
        </w:trPr>
        <w:tc>
          <w:tcPr>
            <w:tcW w:w="9526" w:type="dxa"/>
            <w:gridSpan w:val="4"/>
            <w:vAlign w:val="center"/>
          </w:tcPr>
          <w:p w14:paraId="6334EFD0" w14:textId="694CCAFA" w:rsidR="00253FA7" w:rsidRPr="00076547" w:rsidRDefault="00167D62" w:rsidP="0015247B">
            <w:pPr>
              <w:jc w:val="left"/>
              <w:rPr>
                <w:i/>
              </w:rPr>
            </w:pPr>
            <w:r>
              <w:rPr>
                <w:i/>
              </w:rPr>
              <w:t>7.a-g</w:t>
            </w:r>
            <w:r w:rsidR="00253FA7" w:rsidRPr="00076547">
              <w:rPr>
                <w:i/>
              </w:rPr>
              <w:t>. Review of manual updates shall be available on demand. Above is review of updates a-g.</w:t>
            </w:r>
          </w:p>
        </w:tc>
      </w:tr>
      <w:tr w:rsidR="00253FA7" w14:paraId="26C601D6" w14:textId="77777777" w:rsidTr="00DF7467">
        <w:trPr>
          <w:tblHeader/>
        </w:trPr>
        <w:tc>
          <w:tcPr>
            <w:tcW w:w="9526" w:type="dxa"/>
            <w:gridSpan w:val="4"/>
            <w:vAlign w:val="center"/>
          </w:tcPr>
          <w:p w14:paraId="503BF229" w14:textId="78B0BA1F" w:rsidR="00253FA7" w:rsidRPr="0015247B" w:rsidRDefault="00167D62" w:rsidP="001D52EE">
            <w:pPr>
              <w:jc w:val="center"/>
            </w:pPr>
            <w:r w:rsidRPr="00167D62">
              <w:rPr>
                <w:noProof/>
                <w:lang w:val="en-US" w:eastAsia="ko-KR"/>
              </w:rPr>
              <w:lastRenderedPageBreak/>
              <w:drawing>
                <wp:inline distT="0" distB="0" distL="0" distR="0" wp14:anchorId="69224A5A" wp14:editId="4C47C72C">
                  <wp:extent cx="4114800" cy="4511675"/>
                  <wp:effectExtent l="0" t="0" r="0" b="3175"/>
                  <wp:docPr id="12" name="Picture 12" descr="C:\msdokut\STANDARDIT\IHO\ENCWG\Drafting 4.0.2 after Mar2016\New picture originals 24mar2016\2.3 picture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msdokut\STANDARDIT\IHO\ENCWG\Drafting 4.0.2 after Mar2016\New picture originals 24mar2016\2.3 picture 6.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114800" cy="4511675"/>
                          </a:xfrm>
                          <a:prstGeom prst="rect">
                            <a:avLst/>
                          </a:prstGeom>
                          <a:noFill/>
                          <a:ln>
                            <a:noFill/>
                          </a:ln>
                        </pic:spPr>
                      </pic:pic>
                    </a:graphicData>
                  </a:graphic>
                </wp:inline>
              </w:drawing>
            </w:r>
          </w:p>
        </w:tc>
      </w:tr>
      <w:tr w:rsidR="00253FA7" w14:paraId="5130F308" w14:textId="77777777" w:rsidTr="00DF7467">
        <w:trPr>
          <w:tblHeader/>
        </w:trPr>
        <w:tc>
          <w:tcPr>
            <w:tcW w:w="9526" w:type="dxa"/>
            <w:gridSpan w:val="4"/>
            <w:vAlign w:val="center"/>
          </w:tcPr>
          <w:p w14:paraId="1541461D" w14:textId="0F3BD4B9" w:rsidR="00253FA7" w:rsidRPr="00076547" w:rsidRDefault="00253FA7" w:rsidP="00253FA7">
            <w:pPr>
              <w:jc w:val="left"/>
              <w:rPr>
                <w:i/>
              </w:rPr>
            </w:pPr>
            <w:r w:rsidRPr="00076547">
              <w:rPr>
                <w:i/>
              </w:rPr>
              <w:t>7</w:t>
            </w:r>
            <w:r w:rsidR="00167D62">
              <w:rPr>
                <w:i/>
              </w:rPr>
              <w:t>.h-j</w:t>
            </w:r>
            <w:r w:rsidRPr="00076547">
              <w:rPr>
                <w:i/>
              </w:rPr>
              <w:t>. Review of manual updates shall be available on demand. Above is review of updates h-j.</w:t>
            </w:r>
          </w:p>
          <w:p w14:paraId="042B7213" w14:textId="77777777" w:rsidR="00253FA7" w:rsidRPr="00076547" w:rsidRDefault="00253FA7" w:rsidP="00253FA7">
            <w:pPr>
              <w:jc w:val="left"/>
              <w:rPr>
                <w:i/>
              </w:rPr>
            </w:pPr>
          </w:p>
          <w:p w14:paraId="11C3E479" w14:textId="77777777" w:rsidR="00253FA7" w:rsidRPr="00076547" w:rsidRDefault="00253FA7" w:rsidP="00253FA7">
            <w:pPr>
              <w:jc w:val="left"/>
              <w:rPr>
                <w:i/>
              </w:rPr>
            </w:pPr>
            <w:r w:rsidRPr="00076547">
              <w:rPr>
                <w:i/>
              </w:rPr>
              <w:t>8. Textual description of manual update shall be retrievable from record.</w:t>
            </w:r>
          </w:p>
          <w:p w14:paraId="2320B7D2" w14:textId="77777777" w:rsidR="00253FA7" w:rsidRPr="00076547" w:rsidRDefault="00253FA7" w:rsidP="00253FA7">
            <w:pPr>
              <w:jc w:val="left"/>
              <w:rPr>
                <w:i/>
              </w:rPr>
            </w:pPr>
          </w:p>
          <w:p w14:paraId="3938C02B" w14:textId="77777777" w:rsidR="00253FA7" w:rsidRPr="0015247B" w:rsidRDefault="00253FA7" w:rsidP="00253FA7">
            <w:pPr>
              <w:jc w:val="left"/>
            </w:pPr>
            <w:r w:rsidRPr="00076547">
              <w:rPr>
                <w:i/>
              </w:rPr>
              <w:t>9. Manual updates removed from the display during the last 3 months period shall be retained and shall be available for review.</w:t>
            </w:r>
          </w:p>
        </w:tc>
      </w:tr>
    </w:tbl>
    <w:p w14:paraId="5DE869B3" w14:textId="77777777" w:rsidR="0015247B" w:rsidRDefault="0015247B" w:rsidP="0015247B"/>
    <w:p w14:paraId="382BD22B" w14:textId="77777777" w:rsidR="0015247B" w:rsidRDefault="007C3939" w:rsidP="00E30B8F">
      <w:pPr>
        <w:pStyle w:val="Heading2"/>
      </w:pPr>
      <w:r>
        <w:br w:type="page"/>
      </w:r>
      <w:bookmarkStart w:id="206" w:name="_Toc120212602"/>
      <w:r w:rsidR="001E2A73" w:rsidRPr="001E2A73">
        <w:lastRenderedPageBreak/>
        <w:t>Loading and Updating using SENC delivery (if provided)</w:t>
      </w:r>
      <w:bookmarkEnd w:id="206"/>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381"/>
        <w:gridCol w:w="2381"/>
        <w:gridCol w:w="2382"/>
        <w:gridCol w:w="2382"/>
      </w:tblGrid>
      <w:tr w:rsidR="0015247B" w14:paraId="30895328" w14:textId="77777777" w:rsidTr="00A12488">
        <w:trPr>
          <w:trHeight w:val="454"/>
          <w:tblHeader/>
        </w:trPr>
        <w:tc>
          <w:tcPr>
            <w:tcW w:w="2381" w:type="dxa"/>
            <w:shd w:val="clear" w:color="auto" w:fill="CCFFCC"/>
            <w:vAlign w:val="center"/>
          </w:tcPr>
          <w:p w14:paraId="042A82CF" w14:textId="77777777" w:rsidR="0015247B" w:rsidRPr="004065B1" w:rsidRDefault="0015247B" w:rsidP="0015247B">
            <w:r w:rsidRPr="000A066E">
              <w:rPr>
                <w:b/>
              </w:rPr>
              <w:t>Test Reference</w:t>
            </w:r>
          </w:p>
        </w:tc>
        <w:tc>
          <w:tcPr>
            <w:tcW w:w="2381" w:type="dxa"/>
            <w:shd w:val="clear" w:color="auto" w:fill="CCFFCC"/>
            <w:vAlign w:val="center"/>
          </w:tcPr>
          <w:p w14:paraId="6DE8E1BD" w14:textId="77777777" w:rsidR="0015247B" w:rsidRPr="004065B1" w:rsidRDefault="0015247B" w:rsidP="0015247B">
            <w:r>
              <w:t>2.</w:t>
            </w:r>
            <w:r w:rsidR="001E2A73">
              <w:t>4</w:t>
            </w:r>
          </w:p>
        </w:tc>
        <w:tc>
          <w:tcPr>
            <w:tcW w:w="2382" w:type="dxa"/>
            <w:shd w:val="clear" w:color="auto" w:fill="CCFFCC"/>
            <w:vAlign w:val="center"/>
          </w:tcPr>
          <w:p w14:paraId="1A2905C0" w14:textId="77777777" w:rsidR="0015247B" w:rsidRPr="004065B1" w:rsidRDefault="0015247B" w:rsidP="0015247B">
            <w:r w:rsidRPr="000A066E">
              <w:rPr>
                <w:b/>
              </w:rPr>
              <w:t>IHO Reference</w:t>
            </w:r>
          </w:p>
        </w:tc>
        <w:tc>
          <w:tcPr>
            <w:tcW w:w="2382" w:type="dxa"/>
            <w:shd w:val="clear" w:color="auto" w:fill="CCFFCC"/>
            <w:vAlign w:val="center"/>
          </w:tcPr>
          <w:p w14:paraId="32CE546B" w14:textId="77777777" w:rsidR="0015247B" w:rsidRPr="004065B1" w:rsidRDefault="001E2A73" w:rsidP="0015247B">
            <w:r w:rsidRPr="001E2A73">
              <w:t>IEC 61174/ 6.8.16</w:t>
            </w:r>
          </w:p>
        </w:tc>
      </w:tr>
      <w:tr w:rsidR="0015247B" w14:paraId="248A9A50" w14:textId="77777777" w:rsidTr="00A12488">
        <w:trPr>
          <w:tblHeader/>
        </w:trPr>
        <w:tc>
          <w:tcPr>
            <w:tcW w:w="9526" w:type="dxa"/>
            <w:gridSpan w:val="4"/>
            <w:shd w:val="clear" w:color="auto" w:fill="CCFFCC"/>
            <w:vAlign w:val="center"/>
          </w:tcPr>
          <w:p w14:paraId="1F47E78C" w14:textId="77777777" w:rsidR="0015247B" w:rsidRDefault="0015247B" w:rsidP="0015247B">
            <w:r w:rsidRPr="000A066E">
              <w:rPr>
                <w:b/>
              </w:rPr>
              <w:t>Test description</w:t>
            </w:r>
          </w:p>
        </w:tc>
      </w:tr>
      <w:tr w:rsidR="0015247B" w14:paraId="0898CFFB" w14:textId="77777777" w:rsidTr="00A12488">
        <w:trPr>
          <w:tblHeader/>
        </w:trPr>
        <w:tc>
          <w:tcPr>
            <w:tcW w:w="9526" w:type="dxa"/>
            <w:gridSpan w:val="4"/>
            <w:vAlign w:val="center"/>
          </w:tcPr>
          <w:p w14:paraId="744EA83B" w14:textId="77777777" w:rsidR="0015247B" w:rsidRPr="00076547" w:rsidRDefault="007C3939" w:rsidP="0015247B">
            <w:pPr>
              <w:rPr>
                <w:i/>
              </w:rPr>
            </w:pPr>
            <w:r w:rsidRPr="00076547">
              <w:rPr>
                <w:i/>
              </w:rPr>
              <w:t>Loading and Updating using SENC delivery (if provided).</w:t>
            </w:r>
          </w:p>
        </w:tc>
      </w:tr>
      <w:tr w:rsidR="0015247B" w14:paraId="751DC772" w14:textId="77777777" w:rsidTr="00A12488">
        <w:trPr>
          <w:tblHeader/>
        </w:trPr>
        <w:tc>
          <w:tcPr>
            <w:tcW w:w="9526" w:type="dxa"/>
            <w:gridSpan w:val="4"/>
            <w:shd w:val="clear" w:color="auto" w:fill="CCFFCC"/>
            <w:vAlign w:val="center"/>
          </w:tcPr>
          <w:p w14:paraId="696F7D10" w14:textId="77777777" w:rsidR="0015247B" w:rsidRPr="004065B1" w:rsidRDefault="0015247B" w:rsidP="0015247B">
            <w:r w:rsidRPr="000A066E">
              <w:rPr>
                <w:b/>
              </w:rPr>
              <w:t>Setup</w:t>
            </w:r>
          </w:p>
        </w:tc>
      </w:tr>
      <w:tr w:rsidR="0015247B" w14:paraId="59A7766F" w14:textId="77777777" w:rsidTr="00A12488">
        <w:trPr>
          <w:tblHeader/>
        </w:trPr>
        <w:tc>
          <w:tcPr>
            <w:tcW w:w="9526" w:type="dxa"/>
            <w:gridSpan w:val="4"/>
            <w:vAlign w:val="center"/>
          </w:tcPr>
          <w:p w14:paraId="12794B31" w14:textId="77777777" w:rsidR="007C3939" w:rsidRPr="00076547" w:rsidRDefault="007C3939" w:rsidP="002164D3">
            <w:pPr>
              <w:jc w:val="left"/>
              <w:rPr>
                <w:i/>
              </w:rPr>
            </w:pPr>
            <w:r w:rsidRPr="00076547">
              <w:rPr>
                <w:i/>
              </w:rPr>
              <w:t>If the ECDIS supports SENC delivery (accepting a SENC resulting from conversion of ENC to SENC ashore, in accordance with IHO Resolution 4/2002 as amended (see IHO Publication M-3), then the manufacturer  shall  supply  a SENC version of the IHO S-64 test data set for each SENC format for which SENC delivery is to be approved.</w:t>
            </w:r>
          </w:p>
          <w:p w14:paraId="52464422" w14:textId="77777777" w:rsidR="007C3939" w:rsidRPr="00076547" w:rsidRDefault="007C3939" w:rsidP="002164D3">
            <w:pPr>
              <w:jc w:val="left"/>
              <w:rPr>
                <w:i/>
              </w:rPr>
            </w:pPr>
          </w:p>
          <w:p w14:paraId="4F465E96" w14:textId="2AB6F7CD" w:rsidR="0015247B" w:rsidRPr="004065B1" w:rsidRDefault="007C3939" w:rsidP="002164D3">
            <w:pPr>
              <w:jc w:val="left"/>
            </w:pPr>
            <w:r w:rsidRPr="00EF287F">
              <w:rPr>
                <w:i/>
              </w:rPr>
              <w:t>N</w:t>
            </w:r>
            <w:r w:rsidR="00E30334">
              <w:rPr>
                <w:i/>
              </w:rPr>
              <w:t>ote:</w:t>
            </w:r>
            <w:r w:rsidRPr="00076547">
              <w:rPr>
                <w:b/>
                <w:i/>
              </w:rPr>
              <w:t xml:space="preserve"> </w:t>
            </w:r>
            <w:r w:rsidRPr="00076547">
              <w:rPr>
                <w:i/>
              </w:rPr>
              <w:t>The test data sets should be provided by the SENC producers for each</w:t>
            </w:r>
            <w:r w:rsidR="00E30334">
              <w:rPr>
                <w:i/>
              </w:rPr>
              <w:t xml:space="preserve"> </w:t>
            </w:r>
            <w:r w:rsidRPr="00076547">
              <w:rPr>
                <w:i/>
              </w:rPr>
              <w:t>SENC distributor approved for use with the EUT.</w:t>
            </w:r>
          </w:p>
        </w:tc>
      </w:tr>
      <w:tr w:rsidR="0015247B" w14:paraId="67C1D84C" w14:textId="77777777" w:rsidTr="00A12488">
        <w:trPr>
          <w:tblHeader/>
        </w:trPr>
        <w:tc>
          <w:tcPr>
            <w:tcW w:w="9526" w:type="dxa"/>
            <w:gridSpan w:val="4"/>
            <w:shd w:val="clear" w:color="auto" w:fill="CCFFCC"/>
            <w:vAlign w:val="center"/>
          </w:tcPr>
          <w:p w14:paraId="08776748" w14:textId="77777777" w:rsidR="0015247B" w:rsidRPr="004065B1" w:rsidRDefault="0015247B" w:rsidP="0015247B">
            <w:r w:rsidRPr="000A066E">
              <w:rPr>
                <w:b/>
              </w:rPr>
              <w:t>Action</w:t>
            </w:r>
          </w:p>
        </w:tc>
      </w:tr>
      <w:tr w:rsidR="0015247B" w14:paraId="4A850284" w14:textId="77777777" w:rsidTr="00A12488">
        <w:trPr>
          <w:tblHeader/>
        </w:trPr>
        <w:tc>
          <w:tcPr>
            <w:tcW w:w="9526" w:type="dxa"/>
            <w:gridSpan w:val="4"/>
            <w:vAlign w:val="center"/>
          </w:tcPr>
          <w:p w14:paraId="1293BCB8" w14:textId="77777777" w:rsidR="007C3939" w:rsidRPr="00076547" w:rsidRDefault="007C3939" w:rsidP="007C3939">
            <w:pPr>
              <w:rPr>
                <w:i/>
              </w:rPr>
            </w:pPr>
            <w:r w:rsidRPr="00076547">
              <w:rPr>
                <w:i/>
              </w:rPr>
              <w:t>For each SENC delivery format perform the following tests from section 2.1 and 2.2 :</w:t>
            </w:r>
          </w:p>
          <w:p w14:paraId="48BBA1E8" w14:textId="77777777" w:rsidR="007C3939" w:rsidRPr="00076547" w:rsidRDefault="007C3939" w:rsidP="007C3939">
            <w:pPr>
              <w:rPr>
                <w:i/>
              </w:rPr>
            </w:pPr>
            <w:r w:rsidRPr="00076547">
              <w:rPr>
                <w:i/>
              </w:rPr>
              <w:t>2.1.1, 2.1.2, 2.1.3, 2.1.4, (2.1.5);</w:t>
            </w:r>
          </w:p>
          <w:p w14:paraId="613F0A8F" w14:textId="77777777" w:rsidR="0015247B" w:rsidRPr="0015247B" w:rsidRDefault="007C3939" w:rsidP="007C3939">
            <w:r w:rsidRPr="00076547">
              <w:rPr>
                <w:i/>
              </w:rPr>
              <w:t>(2.2.1), 2.2.2, 2.2.3, 2.2.4, 2.2.5, 2.2.6, 2.2.7, 2.2.8</w:t>
            </w:r>
          </w:p>
        </w:tc>
      </w:tr>
      <w:tr w:rsidR="0015247B" w14:paraId="7F44BE64" w14:textId="77777777" w:rsidTr="00A12488">
        <w:trPr>
          <w:tblHeader/>
        </w:trPr>
        <w:tc>
          <w:tcPr>
            <w:tcW w:w="9526" w:type="dxa"/>
            <w:gridSpan w:val="4"/>
            <w:shd w:val="clear" w:color="auto" w:fill="CCFFCC"/>
            <w:vAlign w:val="center"/>
          </w:tcPr>
          <w:p w14:paraId="6BBE5160" w14:textId="77777777" w:rsidR="0015247B" w:rsidRPr="004065B1" w:rsidRDefault="0015247B" w:rsidP="0015247B">
            <w:r w:rsidRPr="000A066E">
              <w:rPr>
                <w:b/>
              </w:rPr>
              <w:t>Results</w:t>
            </w:r>
          </w:p>
        </w:tc>
      </w:tr>
      <w:tr w:rsidR="0015247B" w14:paraId="698045E6" w14:textId="77777777" w:rsidTr="00A12488">
        <w:trPr>
          <w:tblHeader/>
        </w:trPr>
        <w:tc>
          <w:tcPr>
            <w:tcW w:w="9526" w:type="dxa"/>
            <w:gridSpan w:val="4"/>
            <w:vAlign w:val="center"/>
          </w:tcPr>
          <w:p w14:paraId="0B48FF89" w14:textId="77777777" w:rsidR="007C3939" w:rsidRPr="00076547" w:rsidRDefault="007C3939" w:rsidP="007C3939">
            <w:pPr>
              <w:jc w:val="left"/>
              <w:rPr>
                <w:i/>
              </w:rPr>
            </w:pPr>
            <w:r w:rsidRPr="00076547">
              <w:rPr>
                <w:i/>
              </w:rPr>
              <w:t>For  each  SENC  test  data  set  supplied,  there  shall  be  compliance  with  the corresponding test results noting that the outcome of each resultant update stage should be identical to that which results from application of the updates supplied in the above mentioned tests.</w:t>
            </w:r>
          </w:p>
          <w:p w14:paraId="0A7FF254" w14:textId="77777777" w:rsidR="0015247B" w:rsidRPr="0015247B" w:rsidRDefault="007C3939" w:rsidP="007C3939">
            <w:pPr>
              <w:jc w:val="left"/>
            </w:pPr>
            <w:r w:rsidRPr="00076547">
              <w:rPr>
                <w:i/>
              </w:rPr>
              <w:t>The ECDIS shall provide an update mechanism for delivered SENCs that is not inferior to the update mechanism of ENCs.</w:t>
            </w:r>
          </w:p>
        </w:tc>
      </w:tr>
    </w:tbl>
    <w:p w14:paraId="79066A09" w14:textId="77777777" w:rsidR="0015247B" w:rsidRDefault="0015247B" w:rsidP="0015247B"/>
    <w:p w14:paraId="061EC12D" w14:textId="77777777" w:rsidR="0015247B" w:rsidRPr="0015247B" w:rsidRDefault="001E2A73" w:rsidP="00E30B8F">
      <w:pPr>
        <w:pStyle w:val="Heading2"/>
        <w:rPr>
          <w:lang w:val="en-US"/>
        </w:rPr>
      </w:pPr>
      <w:r>
        <w:rPr>
          <w:lang w:val="en-US"/>
        </w:rPr>
        <w:br w:type="page"/>
      </w:r>
      <w:bookmarkStart w:id="207" w:name="_Toc120212603"/>
      <w:r w:rsidR="0015247B" w:rsidRPr="0015247B">
        <w:rPr>
          <w:lang w:val="en-US"/>
        </w:rPr>
        <w:lastRenderedPageBreak/>
        <w:t>Loading and Updating of Encrypted ENCs</w:t>
      </w:r>
      <w:bookmarkEnd w:id="207"/>
    </w:p>
    <w:p w14:paraId="64E59005" w14:textId="77777777" w:rsidR="0015247B" w:rsidRPr="0015247B" w:rsidRDefault="0015247B" w:rsidP="00E30B8F">
      <w:pPr>
        <w:pStyle w:val="Heading3"/>
        <w:rPr>
          <w:lang w:val="en-US"/>
        </w:rPr>
      </w:pPr>
      <w:r w:rsidRPr="0015247B">
        <w:rPr>
          <w:lang w:val="en-US"/>
        </w:rPr>
        <w:t>Organization of the Encrypted TDS</w:t>
      </w:r>
    </w:p>
    <w:p w14:paraId="55D30441" w14:textId="77777777" w:rsidR="0015247B" w:rsidRPr="0015247B" w:rsidRDefault="0015247B" w:rsidP="0015247B">
      <w:pPr>
        <w:jc w:val="left"/>
        <w:rPr>
          <w:lang w:val="en-US"/>
        </w:rPr>
      </w:pPr>
      <w:r w:rsidRPr="0015247B">
        <w:rPr>
          <w:lang w:val="en-US"/>
        </w:rPr>
        <w:t>The tests for loading encrypted data are stored in the root directory “IHO S-64 [S-63 TDS v1.2.1]”. The tests are subdivided into seven categories. Each category contains a number of tests which have corresponding test scripts provided in this section.</w:t>
      </w:r>
    </w:p>
    <w:p w14:paraId="1B5715CC" w14:textId="77777777" w:rsidR="0015247B" w:rsidRPr="0015247B" w:rsidRDefault="0015247B" w:rsidP="0015247B">
      <w:pPr>
        <w:jc w:val="left"/>
        <w:rPr>
          <w:lang w:val="en-US"/>
        </w:rPr>
      </w:pPr>
    </w:p>
    <w:p w14:paraId="76EBE0F6" w14:textId="77777777" w:rsidR="0015247B" w:rsidRPr="0015247B" w:rsidRDefault="0015247B" w:rsidP="0015247B">
      <w:pPr>
        <w:jc w:val="left"/>
        <w:rPr>
          <w:lang w:val="en-US"/>
        </w:rPr>
      </w:pPr>
      <w:r w:rsidRPr="0015247B">
        <w:rPr>
          <w:lang w:val="en-US"/>
        </w:rPr>
        <w:t>There are additional tests provided in “7 ENC Data Management [Optional]”. These are provided to assist manufacturers who have included additional ENC Data Management functions into their systems and are fully described in sections 2.5.7i), 2.5.7j) and 2.5.7k).</w:t>
      </w:r>
    </w:p>
    <w:p w14:paraId="522243DD" w14:textId="77777777" w:rsidR="0015247B" w:rsidRPr="0015247B" w:rsidRDefault="0015247B" w:rsidP="0015247B">
      <w:pPr>
        <w:jc w:val="left"/>
        <w:rPr>
          <w:lang w:val="en-US"/>
        </w:rPr>
      </w:pPr>
    </w:p>
    <w:p w14:paraId="079250ED" w14:textId="77777777" w:rsidR="0015247B" w:rsidRPr="0015247B" w:rsidRDefault="0015247B" w:rsidP="0015247B">
      <w:pPr>
        <w:jc w:val="left"/>
        <w:rPr>
          <w:lang w:val="en-US"/>
        </w:rPr>
      </w:pPr>
      <w:r w:rsidRPr="0015247B">
        <w:rPr>
          <w:lang w:val="en-US"/>
        </w:rPr>
        <w:t xml:space="preserve"> Test Definitions</w:t>
      </w:r>
    </w:p>
    <w:p w14:paraId="13374D32" w14:textId="77777777" w:rsidR="0015247B" w:rsidRPr="0015247B" w:rsidRDefault="0015247B" w:rsidP="0015247B">
      <w:pPr>
        <w:jc w:val="left"/>
        <w:rPr>
          <w:lang w:val="en-US"/>
        </w:rPr>
      </w:pPr>
    </w:p>
    <w:p w14:paraId="4B993A60" w14:textId="77777777" w:rsidR="0015247B" w:rsidRPr="0015247B" w:rsidRDefault="0015247B" w:rsidP="0015247B">
      <w:pPr>
        <w:jc w:val="left"/>
        <w:rPr>
          <w:lang w:val="en-US"/>
        </w:rPr>
      </w:pPr>
      <w:r w:rsidRPr="0015247B">
        <w:rPr>
          <w:lang w:val="en-US"/>
        </w:rPr>
        <w:t>Default test data parameters</w:t>
      </w:r>
    </w:p>
    <w:p w14:paraId="50614C17" w14:textId="77777777" w:rsidR="0015247B" w:rsidRPr="0015247B" w:rsidRDefault="0015247B" w:rsidP="0015247B">
      <w:pPr>
        <w:jc w:val="left"/>
        <w:rPr>
          <w:lang w:val="en-US"/>
        </w:rPr>
      </w:pPr>
    </w:p>
    <w:p w14:paraId="3FB0F8AE" w14:textId="77777777" w:rsidR="0015247B" w:rsidRPr="0015247B" w:rsidRDefault="0015247B" w:rsidP="0015247B">
      <w:pPr>
        <w:jc w:val="left"/>
        <w:rPr>
          <w:lang w:val="en-US"/>
        </w:rPr>
      </w:pPr>
      <w:r w:rsidRPr="0015247B">
        <w:rPr>
          <w:lang w:val="en-US"/>
        </w:rPr>
        <w:t xml:space="preserve">The ENC permits that accompany the encrypted ENC test data have been generated for the User Permit specified below. To carry out the tests described in this document manufacturers will have to create a hard lock device or program their software with the following manufacturer information and hardware ID (HW_ID). </w:t>
      </w:r>
    </w:p>
    <w:p w14:paraId="0340FB63" w14:textId="77777777" w:rsidR="0015247B" w:rsidRPr="0015247B" w:rsidRDefault="0015247B" w:rsidP="0015247B">
      <w:pPr>
        <w:jc w:val="left"/>
        <w:rPr>
          <w:lang w:val="en-US"/>
        </w:rPr>
      </w:pPr>
    </w:p>
    <w:p w14:paraId="6EF8C613" w14:textId="77777777" w:rsidR="0015247B" w:rsidRPr="0015247B" w:rsidRDefault="0015247B" w:rsidP="0015247B">
      <w:pPr>
        <w:jc w:val="left"/>
        <w:rPr>
          <w:lang w:val="en-US"/>
        </w:rPr>
      </w:pPr>
      <w:r w:rsidRPr="0015247B">
        <w:rPr>
          <w:lang w:val="en-US"/>
        </w:rPr>
        <w:t>Manufacturer ID: (M_ID)</w:t>
      </w:r>
      <w:r w:rsidRPr="0015247B">
        <w:rPr>
          <w:lang w:val="en-US"/>
        </w:rPr>
        <w:tab/>
      </w:r>
      <w:r w:rsidR="00A94802">
        <w:rPr>
          <w:lang w:val="en-US"/>
        </w:rPr>
        <w:tab/>
      </w:r>
      <w:r w:rsidRPr="0015247B">
        <w:rPr>
          <w:lang w:val="en-US"/>
        </w:rPr>
        <w:t>=</w:t>
      </w:r>
      <w:r w:rsidRPr="0015247B">
        <w:rPr>
          <w:lang w:val="en-US"/>
        </w:rPr>
        <w:tab/>
        <w:t xml:space="preserve">10 </w:t>
      </w:r>
      <w:r w:rsidRPr="0015247B">
        <w:rPr>
          <w:lang w:val="en-US"/>
        </w:rPr>
        <w:tab/>
        <w:t>(or 3130 hexadecimal)</w:t>
      </w:r>
    </w:p>
    <w:p w14:paraId="58D3C130" w14:textId="77777777" w:rsidR="0015247B" w:rsidRPr="0015247B" w:rsidRDefault="0015247B" w:rsidP="0015247B">
      <w:pPr>
        <w:jc w:val="left"/>
        <w:rPr>
          <w:lang w:val="en-US"/>
        </w:rPr>
      </w:pPr>
      <w:r w:rsidRPr="0015247B">
        <w:rPr>
          <w:lang w:val="en-US"/>
        </w:rPr>
        <w:t>Manufacturer Key: (M_KEY)</w:t>
      </w:r>
      <w:r w:rsidRPr="0015247B">
        <w:rPr>
          <w:lang w:val="en-US"/>
        </w:rPr>
        <w:tab/>
        <w:t>=</w:t>
      </w:r>
      <w:r w:rsidRPr="0015247B">
        <w:rPr>
          <w:lang w:val="en-US"/>
        </w:rPr>
        <w:tab/>
        <w:t xml:space="preserve">10121 </w:t>
      </w:r>
      <w:r w:rsidRPr="0015247B">
        <w:rPr>
          <w:lang w:val="en-US"/>
        </w:rPr>
        <w:tab/>
        <w:t>(or 3130313231 hexadecimal)</w:t>
      </w:r>
    </w:p>
    <w:p w14:paraId="4EA729C6" w14:textId="77777777" w:rsidR="0015247B" w:rsidRPr="0015247B" w:rsidRDefault="0015247B" w:rsidP="0015247B">
      <w:pPr>
        <w:jc w:val="left"/>
        <w:rPr>
          <w:lang w:val="en-US"/>
        </w:rPr>
      </w:pPr>
      <w:r w:rsidRPr="0015247B">
        <w:rPr>
          <w:lang w:val="en-US"/>
        </w:rPr>
        <w:t>Hardware ID: (HW_ID)</w:t>
      </w:r>
      <w:r w:rsidR="00A94802">
        <w:rPr>
          <w:lang w:val="en-US"/>
        </w:rPr>
        <w:tab/>
      </w:r>
      <w:r w:rsidRPr="0015247B">
        <w:rPr>
          <w:lang w:val="en-US"/>
        </w:rPr>
        <w:tab/>
        <w:t xml:space="preserve">= </w:t>
      </w:r>
      <w:r w:rsidRPr="0015247B">
        <w:rPr>
          <w:lang w:val="en-US"/>
        </w:rPr>
        <w:tab/>
        <w:t xml:space="preserve">12345 </w:t>
      </w:r>
      <w:r w:rsidRPr="0015247B">
        <w:rPr>
          <w:lang w:val="en-US"/>
        </w:rPr>
        <w:tab/>
        <w:t>(or 3132333435 hexadecimal)</w:t>
      </w:r>
    </w:p>
    <w:p w14:paraId="7DFA7AE0" w14:textId="77777777" w:rsidR="0015247B" w:rsidRPr="0015247B" w:rsidRDefault="0015247B" w:rsidP="0015247B">
      <w:pPr>
        <w:jc w:val="left"/>
        <w:rPr>
          <w:lang w:val="en-US"/>
        </w:rPr>
      </w:pPr>
      <w:r w:rsidRPr="0015247B">
        <w:rPr>
          <w:lang w:val="en-US"/>
        </w:rPr>
        <w:t xml:space="preserve">USERPERMIT             </w:t>
      </w:r>
      <w:r w:rsidR="00A94802">
        <w:rPr>
          <w:lang w:val="en-US"/>
        </w:rPr>
        <w:tab/>
      </w:r>
      <w:r w:rsidRPr="0015247B">
        <w:rPr>
          <w:lang w:val="en-US"/>
        </w:rPr>
        <w:tab/>
        <w:t>=</w:t>
      </w:r>
      <w:r w:rsidRPr="0015247B">
        <w:rPr>
          <w:lang w:val="en-US"/>
        </w:rPr>
        <w:tab/>
        <w:t>66B5CBFDF7E4139D5B6086C23130</w:t>
      </w:r>
    </w:p>
    <w:p w14:paraId="0D48DD70" w14:textId="77777777" w:rsidR="0015247B" w:rsidRPr="0015247B" w:rsidRDefault="0015247B" w:rsidP="0015247B">
      <w:pPr>
        <w:jc w:val="left"/>
        <w:rPr>
          <w:lang w:val="en-US"/>
        </w:rPr>
      </w:pPr>
    </w:p>
    <w:p w14:paraId="3F63C11E" w14:textId="77777777" w:rsidR="0015247B" w:rsidRPr="0015247B" w:rsidRDefault="0015247B" w:rsidP="0015247B">
      <w:pPr>
        <w:jc w:val="left"/>
        <w:rPr>
          <w:lang w:val="en-US"/>
        </w:rPr>
      </w:pPr>
      <w:r w:rsidRPr="0015247B">
        <w:rPr>
          <w:lang w:val="en-US"/>
        </w:rPr>
        <w:t>This is the official manufacturer information issued for and by the Scheme Administrator (IHB) and is provided expressly for the purpose of producing encrypted ENC test data. This data is provided specifically for the following purposes:</w:t>
      </w:r>
    </w:p>
    <w:p w14:paraId="70F474E9" w14:textId="77777777" w:rsidR="0015247B" w:rsidRPr="0015247B" w:rsidRDefault="0015247B" w:rsidP="0015247B">
      <w:pPr>
        <w:jc w:val="left"/>
        <w:rPr>
          <w:lang w:val="en-US"/>
        </w:rPr>
      </w:pPr>
    </w:p>
    <w:p w14:paraId="6D3606C1" w14:textId="77777777" w:rsidR="0015247B" w:rsidRPr="0015247B" w:rsidRDefault="0015247B" w:rsidP="003866E1">
      <w:pPr>
        <w:numPr>
          <w:ilvl w:val="0"/>
          <w:numId w:val="3"/>
        </w:numPr>
        <w:jc w:val="left"/>
        <w:rPr>
          <w:lang w:val="en-US"/>
        </w:rPr>
      </w:pPr>
      <w:r w:rsidRPr="0015247B">
        <w:rPr>
          <w:lang w:val="en-US"/>
        </w:rPr>
        <w:t>OEM Type approval against the S-</w:t>
      </w:r>
      <w:r w:rsidR="0073251B">
        <w:rPr>
          <w:lang w:val="en-US"/>
        </w:rPr>
        <w:t>64 Test Data for Encrypted ENCs</w:t>
      </w:r>
      <w:r w:rsidRPr="0015247B">
        <w:rPr>
          <w:lang w:val="en-US"/>
        </w:rPr>
        <w:t xml:space="preserve"> (This document).</w:t>
      </w:r>
    </w:p>
    <w:p w14:paraId="4CADFA8C" w14:textId="77777777" w:rsidR="0015247B" w:rsidRPr="0015247B" w:rsidRDefault="0015247B" w:rsidP="003866E1">
      <w:pPr>
        <w:numPr>
          <w:ilvl w:val="0"/>
          <w:numId w:val="3"/>
        </w:numPr>
        <w:jc w:val="left"/>
        <w:rPr>
          <w:lang w:val="en-US"/>
        </w:rPr>
      </w:pPr>
      <w:r w:rsidRPr="0015247B">
        <w:rPr>
          <w:lang w:val="en-US"/>
        </w:rPr>
        <w:t>OEM and Data Server self certification of their systems against the S-63 Data Protection Scheme.</w:t>
      </w:r>
    </w:p>
    <w:p w14:paraId="49719E02" w14:textId="77777777" w:rsidR="0015247B" w:rsidRPr="0015247B" w:rsidRDefault="0015247B" w:rsidP="0015247B">
      <w:pPr>
        <w:jc w:val="left"/>
        <w:rPr>
          <w:lang w:val="en-US"/>
        </w:rPr>
      </w:pPr>
    </w:p>
    <w:p w14:paraId="26C781B4" w14:textId="77777777" w:rsidR="0015247B" w:rsidRPr="0015247B" w:rsidRDefault="0015247B" w:rsidP="0015247B">
      <w:pPr>
        <w:jc w:val="left"/>
        <w:rPr>
          <w:lang w:val="en-US"/>
        </w:rPr>
      </w:pPr>
      <w:r w:rsidRPr="0015247B">
        <w:rPr>
          <w:lang w:val="en-US"/>
        </w:rPr>
        <w:t>Test Certificate and Public Key</w:t>
      </w:r>
    </w:p>
    <w:p w14:paraId="4EC79B19" w14:textId="77777777" w:rsidR="0015247B" w:rsidRPr="0015247B" w:rsidRDefault="0015247B" w:rsidP="0015247B">
      <w:pPr>
        <w:jc w:val="left"/>
        <w:rPr>
          <w:lang w:val="en-US"/>
        </w:rPr>
      </w:pPr>
    </w:p>
    <w:p w14:paraId="5A95FD93" w14:textId="77777777" w:rsidR="00305CC0" w:rsidRPr="0015247B" w:rsidRDefault="0015247B" w:rsidP="0015247B">
      <w:pPr>
        <w:jc w:val="left"/>
        <w:rPr>
          <w:lang w:val="en-US"/>
        </w:rPr>
      </w:pPr>
      <w:r w:rsidRPr="0015247B">
        <w:rPr>
          <w:lang w:val="en-US"/>
        </w:rPr>
        <w:t>The official IHO Scheme Administrator Certificate (IHO.CRT) should be used in the test data unless a different certificate or public key file is specified in the test description.</w:t>
      </w:r>
    </w:p>
    <w:p w14:paraId="472DD508" w14:textId="77777777" w:rsidR="0015247B" w:rsidRDefault="0015247B" w:rsidP="00305CC0">
      <w:pPr>
        <w:jc w:val="left"/>
      </w:pPr>
    </w:p>
    <w:p w14:paraId="44526B93" w14:textId="77777777" w:rsidR="00A94802" w:rsidRDefault="001D52EE" w:rsidP="00E30B8F">
      <w:pPr>
        <w:pStyle w:val="Heading3"/>
      </w:pPr>
      <w:r>
        <w:br w:type="page"/>
      </w:r>
      <w:r w:rsidR="00A94802" w:rsidRPr="00A94802">
        <w:lastRenderedPageBreak/>
        <w:t>ENC Licensing – Permit Management</w:t>
      </w:r>
    </w:p>
    <w:p w14:paraId="28F5ADD0" w14:textId="77777777" w:rsidR="00A94802" w:rsidRPr="001D52EE" w:rsidRDefault="00A94802" w:rsidP="001D52EE">
      <w:pPr>
        <w:pStyle w:val="Heading4"/>
      </w:pPr>
      <w:r w:rsidRPr="001D52EE">
        <w:t>2.5.2 a) Check permit string availability</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381"/>
        <w:gridCol w:w="2381"/>
        <w:gridCol w:w="2382"/>
        <w:gridCol w:w="2382"/>
      </w:tblGrid>
      <w:tr w:rsidR="00A94802" w14:paraId="06329550" w14:textId="77777777" w:rsidTr="00A12488">
        <w:trPr>
          <w:trHeight w:val="454"/>
          <w:tblHeader/>
        </w:trPr>
        <w:tc>
          <w:tcPr>
            <w:tcW w:w="2381" w:type="dxa"/>
            <w:shd w:val="clear" w:color="auto" w:fill="CCFFCC"/>
            <w:vAlign w:val="center"/>
          </w:tcPr>
          <w:p w14:paraId="7419BC02" w14:textId="77777777" w:rsidR="00A94802" w:rsidRPr="004065B1" w:rsidRDefault="00A94802" w:rsidP="00CB4150">
            <w:r w:rsidRPr="000A066E">
              <w:rPr>
                <w:b/>
              </w:rPr>
              <w:t>Test Reference</w:t>
            </w:r>
          </w:p>
        </w:tc>
        <w:tc>
          <w:tcPr>
            <w:tcW w:w="2381" w:type="dxa"/>
            <w:shd w:val="clear" w:color="auto" w:fill="CCFFCC"/>
            <w:vAlign w:val="center"/>
          </w:tcPr>
          <w:p w14:paraId="1A4E8274" w14:textId="77777777" w:rsidR="00A94802" w:rsidRPr="004065B1" w:rsidRDefault="00A94802" w:rsidP="00CB4150">
            <w:r w:rsidRPr="00A94802">
              <w:t>2.5.2 a)</w:t>
            </w:r>
          </w:p>
        </w:tc>
        <w:tc>
          <w:tcPr>
            <w:tcW w:w="2382" w:type="dxa"/>
            <w:shd w:val="clear" w:color="auto" w:fill="CCFFCC"/>
            <w:vAlign w:val="center"/>
          </w:tcPr>
          <w:p w14:paraId="50EF5B01" w14:textId="77777777" w:rsidR="00A94802" w:rsidRPr="004065B1" w:rsidRDefault="00A94802" w:rsidP="00CB4150">
            <w:r w:rsidRPr="000A066E">
              <w:rPr>
                <w:b/>
              </w:rPr>
              <w:t>IHO Reference</w:t>
            </w:r>
          </w:p>
        </w:tc>
        <w:tc>
          <w:tcPr>
            <w:tcW w:w="2382" w:type="dxa"/>
            <w:shd w:val="clear" w:color="auto" w:fill="CCFFCC"/>
            <w:vAlign w:val="center"/>
          </w:tcPr>
          <w:p w14:paraId="09831E6B" w14:textId="77777777" w:rsidR="00A94802" w:rsidRPr="004065B1" w:rsidRDefault="002D19DB" w:rsidP="002D19DB">
            <w:r>
              <w:t>S-63 1</w:t>
            </w:r>
            <w:r w:rsidR="00A94802" w:rsidRPr="00A94802">
              <w:t>0.5.</w:t>
            </w:r>
            <w:r>
              <w:t>1</w:t>
            </w:r>
          </w:p>
        </w:tc>
      </w:tr>
      <w:tr w:rsidR="00A94802" w14:paraId="7EFCC0C6" w14:textId="77777777" w:rsidTr="00A12488">
        <w:trPr>
          <w:tblHeader/>
        </w:trPr>
        <w:tc>
          <w:tcPr>
            <w:tcW w:w="9526" w:type="dxa"/>
            <w:gridSpan w:val="4"/>
            <w:shd w:val="clear" w:color="auto" w:fill="CCFFCC"/>
            <w:vAlign w:val="center"/>
          </w:tcPr>
          <w:p w14:paraId="5D96D881" w14:textId="77777777" w:rsidR="00A94802" w:rsidRDefault="00A94802" w:rsidP="00CB4150">
            <w:r w:rsidRPr="000A066E">
              <w:rPr>
                <w:b/>
              </w:rPr>
              <w:t>Test description</w:t>
            </w:r>
          </w:p>
        </w:tc>
      </w:tr>
      <w:tr w:rsidR="00A94802" w14:paraId="5D4A464D" w14:textId="77777777" w:rsidTr="00A12488">
        <w:trPr>
          <w:tblHeader/>
        </w:trPr>
        <w:tc>
          <w:tcPr>
            <w:tcW w:w="9526" w:type="dxa"/>
            <w:gridSpan w:val="4"/>
            <w:vAlign w:val="center"/>
          </w:tcPr>
          <w:p w14:paraId="417C6C0F" w14:textId="77777777" w:rsidR="00A94802" w:rsidRPr="00076547" w:rsidRDefault="002D19DB" w:rsidP="002164D3">
            <w:pPr>
              <w:jc w:val="left"/>
              <w:rPr>
                <w:i/>
              </w:rPr>
            </w:pPr>
            <w:r w:rsidRPr="00076547">
              <w:rPr>
                <w:i/>
              </w:rPr>
              <w:t>Test how the system performs when loading a non-compliant permit file. Verify that the ECDIS returns the correct error message.</w:t>
            </w:r>
          </w:p>
        </w:tc>
      </w:tr>
      <w:tr w:rsidR="00A94802" w14:paraId="635C6BD7" w14:textId="77777777" w:rsidTr="00A12488">
        <w:trPr>
          <w:tblHeader/>
        </w:trPr>
        <w:tc>
          <w:tcPr>
            <w:tcW w:w="9526" w:type="dxa"/>
            <w:gridSpan w:val="4"/>
            <w:shd w:val="clear" w:color="auto" w:fill="CCFFCC"/>
            <w:vAlign w:val="center"/>
          </w:tcPr>
          <w:p w14:paraId="0577E36C" w14:textId="77777777" w:rsidR="00A94802" w:rsidRPr="004065B1" w:rsidRDefault="00A94802" w:rsidP="00CB4150">
            <w:r w:rsidRPr="000A066E">
              <w:rPr>
                <w:b/>
              </w:rPr>
              <w:t>Setup</w:t>
            </w:r>
          </w:p>
        </w:tc>
      </w:tr>
      <w:tr w:rsidR="00A94802" w14:paraId="7CA50218" w14:textId="77777777" w:rsidTr="00A12488">
        <w:trPr>
          <w:tblHeader/>
        </w:trPr>
        <w:tc>
          <w:tcPr>
            <w:tcW w:w="9526" w:type="dxa"/>
            <w:gridSpan w:val="4"/>
            <w:vAlign w:val="center"/>
          </w:tcPr>
          <w:p w14:paraId="6BA20D7D" w14:textId="77777777" w:rsidR="002D19DB" w:rsidRPr="00076547" w:rsidRDefault="002D19DB" w:rsidP="002D19DB">
            <w:pPr>
              <w:rPr>
                <w:i/>
              </w:rPr>
            </w:pPr>
            <w:r w:rsidRPr="00076547">
              <w:rPr>
                <w:i/>
              </w:rPr>
              <w:t xml:space="preserve">No pre-installed permits. </w:t>
            </w:r>
          </w:p>
          <w:p w14:paraId="42EC7450" w14:textId="77777777" w:rsidR="002D19DB" w:rsidRPr="00076547" w:rsidRDefault="002D19DB" w:rsidP="002D19DB">
            <w:pPr>
              <w:rPr>
                <w:i/>
              </w:rPr>
            </w:pPr>
            <w:r w:rsidRPr="00076547">
              <w:rPr>
                <w:i/>
              </w:rPr>
              <w:t>Test data used:</w:t>
            </w:r>
          </w:p>
          <w:p w14:paraId="0436FD4E" w14:textId="77777777" w:rsidR="002D19DB" w:rsidRPr="00076547" w:rsidRDefault="002D19DB" w:rsidP="002D19DB">
            <w:pPr>
              <w:rPr>
                <w:i/>
              </w:rPr>
            </w:pPr>
            <w:r w:rsidRPr="00076547">
              <w:rPr>
                <w:i/>
              </w:rPr>
              <w:t>1) PERMIT.TXT file (empty file)</w:t>
            </w:r>
          </w:p>
          <w:p w14:paraId="4CA03D73" w14:textId="77777777" w:rsidR="002D19DB" w:rsidRPr="00076547" w:rsidRDefault="002D19DB" w:rsidP="002D19DB">
            <w:pPr>
              <w:rPr>
                <w:i/>
              </w:rPr>
            </w:pPr>
            <w:r w:rsidRPr="00076547">
              <w:rPr>
                <w:i/>
              </w:rPr>
              <w:t xml:space="preserve">2) TEXT.TXT file (wrong name) </w:t>
            </w:r>
          </w:p>
          <w:p w14:paraId="3A6253BF" w14:textId="77777777" w:rsidR="002D19DB" w:rsidRPr="00076547" w:rsidRDefault="002D19DB" w:rsidP="002D19DB">
            <w:pPr>
              <w:rPr>
                <w:i/>
              </w:rPr>
            </w:pPr>
            <w:r w:rsidRPr="00076547">
              <w:rPr>
                <w:i/>
              </w:rPr>
              <w:t>Test data location:</w:t>
            </w:r>
          </w:p>
          <w:p w14:paraId="6933A099" w14:textId="77777777" w:rsidR="00A94802" w:rsidRPr="004065B1" w:rsidRDefault="002D19DB" w:rsidP="002D19DB">
            <w:r w:rsidRPr="00076547">
              <w:rPr>
                <w:i/>
              </w:rPr>
              <w:t>D:\IHO S-64 [S-63 TDS v1.2.1]\2 ENC Licencing\Test 2a</w:t>
            </w:r>
          </w:p>
        </w:tc>
      </w:tr>
      <w:tr w:rsidR="00A94802" w14:paraId="11A83DE6" w14:textId="77777777" w:rsidTr="00A12488">
        <w:trPr>
          <w:tblHeader/>
        </w:trPr>
        <w:tc>
          <w:tcPr>
            <w:tcW w:w="9526" w:type="dxa"/>
            <w:gridSpan w:val="4"/>
            <w:shd w:val="clear" w:color="auto" w:fill="CCFFCC"/>
            <w:vAlign w:val="center"/>
          </w:tcPr>
          <w:p w14:paraId="614E3DDD" w14:textId="77777777" w:rsidR="00A94802" w:rsidRPr="004065B1" w:rsidRDefault="00A94802" w:rsidP="00CB4150">
            <w:r w:rsidRPr="000A066E">
              <w:rPr>
                <w:b/>
              </w:rPr>
              <w:t>Action</w:t>
            </w:r>
          </w:p>
        </w:tc>
      </w:tr>
      <w:tr w:rsidR="00A94802" w14:paraId="482F2F2A" w14:textId="77777777" w:rsidTr="00A12488">
        <w:trPr>
          <w:tblHeader/>
        </w:trPr>
        <w:tc>
          <w:tcPr>
            <w:tcW w:w="9526" w:type="dxa"/>
            <w:gridSpan w:val="4"/>
            <w:vAlign w:val="center"/>
          </w:tcPr>
          <w:p w14:paraId="7E5B68A2" w14:textId="77777777" w:rsidR="002D19DB" w:rsidRPr="00076547" w:rsidRDefault="002D19DB" w:rsidP="002D19DB">
            <w:pPr>
              <w:rPr>
                <w:i/>
              </w:rPr>
            </w:pPr>
            <w:r w:rsidRPr="00076547">
              <w:rPr>
                <w:i/>
              </w:rPr>
              <w:t>1) Attempt to load a PERMIT.TXT file with no cell permits listed.</w:t>
            </w:r>
          </w:p>
          <w:p w14:paraId="13CA0504" w14:textId="77777777" w:rsidR="00A94802" w:rsidRPr="0015247B" w:rsidRDefault="002D19DB" w:rsidP="002D19DB">
            <w:r w:rsidRPr="00076547">
              <w:rPr>
                <w:i/>
              </w:rPr>
              <w:t>2) Attempt to load a non compliant text file.</w:t>
            </w:r>
          </w:p>
        </w:tc>
      </w:tr>
      <w:tr w:rsidR="00A94802" w14:paraId="59C0E598" w14:textId="77777777" w:rsidTr="00A12488">
        <w:trPr>
          <w:tblHeader/>
        </w:trPr>
        <w:tc>
          <w:tcPr>
            <w:tcW w:w="9526" w:type="dxa"/>
            <w:gridSpan w:val="4"/>
            <w:shd w:val="clear" w:color="auto" w:fill="CCFFCC"/>
            <w:vAlign w:val="center"/>
          </w:tcPr>
          <w:p w14:paraId="55312763" w14:textId="77777777" w:rsidR="00A94802" w:rsidRPr="004065B1" w:rsidRDefault="00A94802" w:rsidP="00CB4150">
            <w:r w:rsidRPr="000A066E">
              <w:rPr>
                <w:b/>
              </w:rPr>
              <w:t>Results</w:t>
            </w:r>
          </w:p>
        </w:tc>
      </w:tr>
      <w:tr w:rsidR="00A94802" w14:paraId="1C998ED3" w14:textId="77777777" w:rsidTr="00A12488">
        <w:trPr>
          <w:tblHeader/>
        </w:trPr>
        <w:tc>
          <w:tcPr>
            <w:tcW w:w="9526" w:type="dxa"/>
            <w:gridSpan w:val="4"/>
            <w:vAlign w:val="center"/>
          </w:tcPr>
          <w:p w14:paraId="5834CFE2" w14:textId="77777777" w:rsidR="002D19DB" w:rsidRPr="00076547" w:rsidRDefault="002D19DB" w:rsidP="002D19DB">
            <w:pPr>
              <w:jc w:val="left"/>
              <w:rPr>
                <w:i/>
              </w:rPr>
            </w:pPr>
            <w:r w:rsidRPr="00076547">
              <w:rPr>
                <w:i/>
              </w:rPr>
              <w:t>Security Scheme Error (SSE 11) and accompanying description is displayed in the system at permit installation.</w:t>
            </w:r>
          </w:p>
          <w:p w14:paraId="7D17FEDE" w14:textId="77777777" w:rsidR="00A94802" w:rsidRPr="00076547" w:rsidRDefault="002D19DB" w:rsidP="002D19DB">
            <w:pPr>
              <w:jc w:val="left"/>
              <w:rPr>
                <w:i/>
              </w:rPr>
            </w:pPr>
            <w:r w:rsidRPr="00076547">
              <w:rPr>
                <w:i/>
              </w:rPr>
              <w:t xml:space="preserve">i.e. </w:t>
            </w:r>
            <w:r w:rsidRPr="00076547">
              <w:rPr>
                <w:b/>
                <w:i/>
              </w:rPr>
              <w:t>SSE 11 – Cell permit not found</w:t>
            </w:r>
          </w:p>
        </w:tc>
      </w:tr>
    </w:tbl>
    <w:p w14:paraId="4A08F803" w14:textId="77777777" w:rsidR="00A94802" w:rsidRDefault="00A94802" w:rsidP="00A94802"/>
    <w:p w14:paraId="551F703E" w14:textId="77777777" w:rsidR="00A94802" w:rsidRPr="00A94802" w:rsidRDefault="00A94802" w:rsidP="001D52EE">
      <w:pPr>
        <w:pStyle w:val="Heading4"/>
      </w:pPr>
      <w:r>
        <w:t>2.5.2 b</w:t>
      </w:r>
      <w:r w:rsidRPr="00A94802">
        <w:t xml:space="preserve">) </w:t>
      </w:r>
      <w:r w:rsidR="007F04B1" w:rsidRPr="007F04B1">
        <w:t>ENC cell permit string incorrect format</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381"/>
        <w:gridCol w:w="2381"/>
        <w:gridCol w:w="2382"/>
        <w:gridCol w:w="2382"/>
      </w:tblGrid>
      <w:tr w:rsidR="00A94802" w14:paraId="75A0A436" w14:textId="77777777" w:rsidTr="00A12488">
        <w:trPr>
          <w:trHeight w:val="454"/>
          <w:tblHeader/>
        </w:trPr>
        <w:tc>
          <w:tcPr>
            <w:tcW w:w="2381" w:type="dxa"/>
            <w:shd w:val="clear" w:color="auto" w:fill="CCFFCC"/>
            <w:vAlign w:val="center"/>
          </w:tcPr>
          <w:p w14:paraId="3221DC9B" w14:textId="77777777" w:rsidR="00A94802" w:rsidRPr="004065B1" w:rsidRDefault="00A94802" w:rsidP="00CB4150">
            <w:r w:rsidRPr="000A066E">
              <w:rPr>
                <w:b/>
              </w:rPr>
              <w:t>Test Reference</w:t>
            </w:r>
          </w:p>
        </w:tc>
        <w:tc>
          <w:tcPr>
            <w:tcW w:w="2381" w:type="dxa"/>
            <w:shd w:val="clear" w:color="auto" w:fill="CCFFCC"/>
            <w:vAlign w:val="center"/>
          </w:tcPr>
          <w:p w14:paraId="5818F73B" w14:textId="77777777" w:rsidR="00A94802" w:rsidRPr="004065B1" w:rsidRDefault="001E2A73" w:rsidP="00CB4150">
            <w:r>
              <w:t>2.5.2 b</w:t>
            </w:r>
            <w:r w:rsidR="00A94802" w:rsidRPr="00A94802">
              <w:t>)</w:t>
            </w:r>
          </w:p>
        </w:tc>
        <w:tc>
          <w:tcPr>
            <w:tcW w:w="2382" w:type="dxa"/>
            <w:shd w:val="clear" w:color="auto" w:fill="CCFFCC"/>
            <w:vAlign w:val="center"/>
          </w:tcPr>
          <w:p w14:paraId="50D172DE" w14:textId="77777777" w:rsidR="00A94802" w:rsidRPr="004065B1" w:rsidRDefault="00A94802" w:rsidP="00CB4150">
            <w:r w:rsidRPr="000A066E">
              <w:rPr>
                <w:b/>
              </w:rPr>
              <w:t>IHO Reference</w:t>
            </w:r>
          </w:p>
        </w:tc>
        <w:tc>
          <w:tcPr>
            <w:tcW w:w="2382" w:type="dxa"/>
            <w:shd w:val="clear" w:color="auto" w:fill="CCFFCC"/>
            <w:vAlign w:val="center"/>
          </w:tcPr>
          <w:p w14:paraId="0E307FB9" w14:textId="77777777" w:rsidR="00A94802" w:rsidRPr="004065B1" w:rsidRDefault="002D19DB" w:rsidP="00CB4150">
            <w:r>
              <w:t>S-63 4.3 and 1</w:t>
            </w:r>
            <w:r w:rsidRPr="00A94802">
              <w:t>0.5.</w:t>
            </w:r>
            <w:r>
              <w:t>2</w:t>
            </w:r>
          </w:p>
        </w:tc>
      </w:tr>
      <w:tr w:rsidR="00A94802" w14:paraId="60E7E651" w14:textId="77777777" w:rsidTr="00A12488">
        <w:trPr>
          <w:tblHeader/>
        </w:trPr>
        <w:tc>
          <w:tcPr>
            <w:tcW w:w="9526" w:type="dxa"/>
            <w:gridSpan w:val="4"/>
            <w:shd w:val="clear" w:color="auto" w:fill="CCFFCC"/>
            <w:vAlign w:val="center"/>
          </w:tcPr>
          <w:p w14:paraId="2EC89AD0" w14:textId="77777777" w:rsidR="00A94802" w:rsidRDefault="00A94802" w:rsidP="00CB4150">
            <w:r w:rsidRPr="000A066E">
              <w:rPr>
                <w:b/>
              </w:rPr>
              <w:t>Test description</w:t>
            </w:r>
          </w:p>
        </w:tc>
      </w:tr>
      <w:tr w:rsidR="00A94802" w14:paraId="735FEAA7" w14:textId="77777777" w:rsidTr="00A12488">
        <w:trPr>
          <w:tblHeader/>
        </w:trPr>
        <w:tc>
          <w:tcPr>
            <w:tcW w:w="9526" w:type="dxa"/>
            <w:gridSpan w:val="4"/>
            <w:vAlign w:val="center"/>
          </w:tcPr>
          <w:p w14:paraId="3B7B9994" w14:textId="77777777" w:rsidR="002D19DB" w:rsidRPr="00076547" w:rsidRDefault="002D19DB" w:rsidP="002D19DB">
            <w:pPr>
              <w:rPr>
                <w:i/>
              </w:rPr>
            </w:pPr>
            <w:r w:rsidRPr="00076547">
              <w:rPr>
                <w:i/>
              </w:rPr>
              <w:t>ENC Licensing – Permit Management</w:t>
            </w:r>
          </w:p>
          <w:p w14:paraId="0FBF88AD" w14:textId="77777777" w:rsidR="002D19DB" w:rsidRPr="00076547" w:rsidRDefault="002D19DB" w:rsidP="002D19DB">
            <w:pPr>
              <w:rPr>
                <w:i/>
              </w:rPr>
            </w:pPr>
            <w:r w:rsidRPr="00076547">
              <w:rPr>
                <w:i/>
              </w:rPr>
              <w:t>ENC cell permit string incorrect format</w:t>
            </w:r>
          </w:p>
          <w:p w14:paraId="41EB1A62" w14:textId="77777777" w:rsidR="00A94802" w:rsidRPr="0015247B" w:rsidRDefault="002D19DB" w:rsidP="002164D3">
            <w:pPr>
              <w:jc w:val="left"/>
            </w:pPr>
            <w:r w:rsidRPr="00076547">
              <w:rPr>
                <w:i/>
              </w:rPr>
              <w:t>Test how the system performs when loading a PERMIT.TXT file with an incorrectly formatted permit string. Verify that the ECDIS returns the correct error message.</w:t>
            </w:r>
          </w:p>
        </w:tc>
      </w:tr>
      <w:tr w:rsidR="00A94802" w14:paraId="1985BE3E" w14:textId="77777777" w:rsidTr="00A12488">
        <w:trPr>
          <w:tblHeader/>
        </w:trPr>
        <w:tc>
          <w:tcPr>
            <w:tcW w:w="9526" w:type="dxa"/>
            <w:gridSpan w:val="4"/>
            <w:shd w:val="clear" w:color="auto" w:fill="CCFFCC"/>
            <w:vAlign w:val="center"/>
          </w:tcPr>
          <w:p w14:paraId="41BA0CB1" w14:textId="77777777" w:rsidR="00A94802" w:rsidRPr="004065B1" w:rsidRDefault="00A94802" w:rsidP="00CB4150">
            <w:r w:rsidRPr="000A066E">
              <w:rPr>
                <w:b/>
              </w:rPr>
              <w:t>Setup</w:t>
            </w:r>
          </w:p>
        </w:tc>
      </w:tr>
      <w:tr w:rsidR="00A94802" w14:paraId="30F7EBF8" w14:textId="77777777" w:rsidTr="00A12488">
        <w:trPr>
          <w:tblHeader/>
        </w:trPr>
        <w:tc>
          <w:tcPr>
            <w:tcW w:w="9526" w:type="dxa"/>
            <w:gridSpan w:val="4"/>
            <w:vAlign w:val="center"/>
          </w:tcPr>
          <w:p w14:paraId="3ADFFF21" w14:textId="77777777" w:rsidR="002D19DB" w:rsidRPr="00076547" w:rsidRDefault="002D19DB" w:rsidP="002D19DB">
            <w:pPr>
              <w:rPr>
                <w:i/>
              </w:rPr>
            </w:pPr>
            <w:r w:rsidRPr="00076547">
              <w:rPr>
                <w:i/>
              </w:rPr>
              <w:t xml:space="preserve">No pre-installed permits or ENCs in the SENC. </w:t>
            </w:r>
          </w:p>
          <w:p w14:paraId="3E4B6E14" w14:textId="77777777" w:rsidR="002D19DB" w:rsidRPr="00076547" w:rsidRDefault="002D19DB" w:rsidP="002D19DB">
            <w:pPr>
              <w:rPr>
                <w:i/>
              </w:rPr>
            </w:pPr>
            <w:r w:rsidRPr="00076547">
              <w:rPr>
                <w:i/>
              </w:rPr>
              <w:t>Test data used:</w:t>
            </w:r>
          </w:p>
          <w:p w14:paraId="6ECACDFA" w14:textId="77777777" w:rsidR="002D19DB" w:rsidRPr="00076547" w:rsidRDefault="002D19DB" w:rsidP="002D19DB">
            <w:pPr>
              <w:rPr>
                <w:i/>
              </w:rPr>
            </w:pPr>
            <w:r w:rsidRPr="00076547">
              <w:rPr>
                <w:i/>
              </w:rPr>
              <w:t>1) PERMIT.TXT</w:t>
            </w:r>
          </w:p>
          <w:p w14:paraId="754CF26B" w14:textId="77777777" w:rsidR="002D19DB" w:rsidRPr="00076547" w:rsidRDefault="002D19DB" w:rsidP="002D19DB">
            <w:pPr>
              <w:rPr>
                <w:i/>
              </w:rPr>
            </w:pPr>
            <w:r w:rsidRPr="00076547">
              <w:rPr>
                <w:i/>
              </w:rPr>
              <w:t xml:space="preserve">2) b) V01X01 (Exchange Set - GB100001, GB100002 plus updates) </w:t>
            </w:r>
          </w:p>
          <w:p w14:paraId="23FCE3CA" w14:textId="77777777" w:rsidR="002D19DB" w:rsidRPr="00076547" w:rsidRDefault="002D19DB" w:rsidP="002D19DB">
            <w:pPr>
              <w:rPr>
                <w:i/>
              </w:rPr>
            </w:pPr>
            <w:r w:rsidRPr="00076547">
              <w:rPr>
                <w:i/>
              </w:rPr>
              <w:t>Test data location:</w:t>
            </w:r>
          </w:p>
          <w:p w14:paraId="37BB8C08" w14:textId="77777777" w:rsidR="00A94802" w:rsidRPr="004065B1" w:rsidRDefault="002D19DB" w:rsidP="002D19DB">
            <w:r w:rsidRPr="00076547">
              <w:rPr>
                <w:i/>
              </w:rPr>
              <w:t>D:\IHO S-64 [S-63 TDS v1.2.1]\2 ENC Licencing\Test 2b</w:t>
            </w:r>
          </w:p>
        </w:tc>
      </w:tr>
      <w:tr w:rsidR="00A94802" w14:paraId="36A41723" w14:textId="77777777" w:rsidTr="00A12488">
        <w:trPr>
          <w:tblHeader/>
        </w:trPr>
        <w:tc>
          <w:tcPr>
            <w:tcW w:w="9526" w:type="dxa"/>
            <w:gridSpan w:val="4"/>
            <w:shd w:val="clear" w:color="auto" w:fill="CCFFCC"/>
            <w:vAlign w:val="center"/>
          </w:tcPr>
          <w:p w14:paraId="32245380" w14:textId="77777777" w:rsidR="00A94802" w:rsidRPr="004065B1" w:rsidRDefault="00A94802" w:rsidP="00CB4150">
            <w:r w:rsidRPr="000A066E">
              <w:rPr>
                <w:b/>
              </w:rPr>
              <w:t>Action</w:t>
            </w:r>
          </w:p>
        </w:tc>
      </w:tr>
      <w:tr w:rsidR="00A94802" w14:paraId="55C2587F" w14:textId="77777777" w:rsidTr="00A12488">
        <w:trPr>
          <w:tblHeader/>
        </w:trPr>
        <w:tc>
          <w:tcPr>
            <w:tcW w:w="9526" w:type="dxa"/>
            <w:gridSpan w:val="4"/>
            <w:vAlign w:val="center"/>
          </w:tcPr>
          <w:p w14:paraId="5018780D" w14:textId="77777777" w:rsidR="00A94802" w:rsidRPr="00076547" w:rsidRDefault="002D19DB" w:rsidP="00CB4150">
            <w:pPr>
              <w:rPr>
                <w:i/>
              </w:rPr>
            </w:pPr>
            <w:r w:rsidRPr="00076547">
              <w:rPr>
                <w:i/>
              </w:rPr>
              <w:t>Load the permit file (PERMIT.TXT) and then the exchange set (V01X01) from the location above.</w:t>
            </w:r>
          </w:p>
        </w:tc>
      </w:tr>
      <w:tr w:rsidR="00A94802" w14:paraId="2CDB398B" w14:textId="77777777" w:rsidTr="00A12488">
        <w:trPr>
          <w:tblHeader/>
        </w:trPr>
        <w:tc>
          <w:tcPr>
            <w:tcW w:w="9526" w:type="dxa"/>
            <w:gridSpan w:val="4"/>
            <w:shd w:val="clear" w:color="auto" w:fill="CCFFCC"/>
            <w:vAlign w:val="center"/>
          </w:tcPr>
          <w:p w14:paraId="1BC9EECF" w14:textId="77777777" w:rsidR="00A94802" w:rsidRPr="004065B1" w:rsidRDefault="00A94802" w:rsidP="00CB4150">
            <w:r w:rsidRPr="000A066E">
              <w:rPr>
                <w:b/>
              </w:rPr>
              <w:t>Results</w:t>
            </w:r>
          </w:p>
        </w:tc>
      </w:tr>
      <w:tr w:rsidR="00A94802" w14:paraId="144CC12F" w14:textId="77777777" w:rsidTr="00A12488">
        <w:trPr>
          <w:tblHeader/>
        </w:trPr>
        <w:tc>
          <w:tcPr>
            <w:tcW w:w="9526" w:type="dxa"/>
            <w:gridSpan w:val="4"/>
            <w:vAlign w:val="center"/>
          </w:tcPr>
          <w:p w14:paraId="713B41C4" w14:textId="77777777" w:rsidR="002D19DB" w:rsidRPr="00076547" w:rsidRDefault="002D19DB" w:rsidP="002D19DB">
            <w:pPr>
              <w:jc w:val="left"/>
              <w:rPr>
                <w:i/>
              </w:rPr>
            </w:pPr>
            <w:r w:rsidRPr="00076547">
              <w:rPr>
                <w:i/>
              </w:rPr>
              <w:t>Security Scheme Error (SSE 12) and accompanying description is displayed in the system at permit installation. That is, GB100012, “</w:t>
            </w:r>
            <w:r w:rsidRPr="00076547">
              <w:rPr>
                <w:b/>
                <w:i/>
              </w:rPr>
              <w:t>SSE 12 – Cell permit format is incorrect</w:t>
            </w:r>
            <w:r w:rsidRPr="00076547">
              <w:rPr>
                <w:i/>
              </w:rPr>
              <w:t xml:space="preserve">” GB100002, valid to 31st Dec 2018 installed OK </w:t>
            </w:r>
          </w:p>
          <w:p w14:paraId="0956E5DB" w14:textId="77777777" w:rsidR="002D19DB" w:rsidRPr="00076547" w:rsidRDefault="002D19DB" w:rsidP="002D19DB">
            <w:pPr>
              <w:jc w:val="left"/>
              <w:rPr>
                <w:i/>
              </w:rPr>
            </w:pPr>
          </w:p>
          <w:p w14:paraId="65BCBA87" w14:textId="77777777" w:rsidR="00A94802" w:rsidRPr="0015247B" w:rsidRDefault="002D19DB" w:rsidP="002D19DB">
            <w:pPr>
              <w:jc w:val="left"/>
            </w:pPr>
            <w:r w:rsidRPr="00076547">
              <w:rPr>
                <w:i/>
              </w:rPr>
              <w:t>(This message is only intended as indication of what should be displayed when a valid permit is installed.) Only GB100002 (edition #13 update # 5) and updates should be loaded into the SENC. The permit string for GB100001 is the wrong length [The cell name has been shortened to GB10001 hence the expected result will return GB100012 because the software should pick up the first character of the expiry date]. The permit string for GB100002 is the correct length and is valid.</w:t>
            </w:r>
          </w:p>
        </w:tc>
      </w:tr>
    </w:tbl>
    <w:p w14:paraId="5F9BF061" w14:textId="77777777" w:rsidR="00A94802" w:rsidRDefault="00A94802" w:rsidP="00A94802"/>
    <w:p w14:paraId="7C619DF0" w14:textId="77777777" w:rsidR="00A94802" w:rsidRPr="00A94802" w:rsidRDefault="005B4573" w:rsidP="001D52EE">
      <w:pPr>
        <w:pStyle w:val="Heading4"/>
      </w:pPr>
      <w:r>
        <w:br w:type="page"/>
      </w:r>
      <w:r w:rsidR="00A94802">
        <w:lastRenderedPageBreak/>
        <w:t>2.5.2 c</w:t>
      </w:r>
      <w:r w:rsidR="00A94802" w:rsidRPr="00A94802">
        <w:t xml:space="preserve">) </w:t>
      </w:r>
      <w:r w:rsidR="007F04B1" w:rsidRPr="007F04B1">
        <w:t>Validate permit CRC</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381"/>
        <w:gridCol w:w="2381"/>
        <w:gridCol w:w="2382"/>
        <w:gridCol w:w="2382"/>
      </w:tblGrid>
      <w:tr w:rsidR="00A94802" w14:paraId="3C840428" w14:textId="77777777" w:rsidTr="00A12488">
        <w:trPr>
          <w:trHeight w:val="454"/>
          <w:tblHeader/>
        </w:trPr>
        <w:tc>
          <w:tcPr>
            <w:tcW w:w="2381" w:type="dxa"/>
            <w:shd w:val="clear" w:color="auto" w:fill="CCFFCC"/>
            <w:vAlign w:val="center"/>
          </w:tcPr>
          <w:p w14:paraId="47F5052F" w14:textId="77777777" w:rsidR="00A94802" w:rsidRPr="004065B1" w:rsidRDefault="00A94802" w:rsidP="00CB4150">
            <w:r w:rsidRPr="000A066E">
              <w:rPr>
                <w:b/>
              </w:rPr>
              <w:t>Test Reference</w:t>
            </w:r>
          </w:p>
        </w:tc>
        <w:tc>
          <w:tcPr>
            <w:tcW w:w="2381" w:type="dxa"/>
            <w:shd w:val="clear" w:color="auto" w:fill="CCFFCC"/>
            <w:vAlign w:val="center"/>
          </w:tcPr>
          <w:p w14:paraId="1DD4C5CD" w14:textId="77777777" w:rsidR="00A94802" w:rsidRPr="004065B1" w:rsidRDefault="001E2A73" w:rsidP="00CB4150">
            <w:r>
              <w:t>2.5.2 c</w:t>
            </w:r>
            <w:r w:rsidR="00A94802" w:rsidRPr="00A94802">
              <w:t>)</w:t>
            </w:r>
          </w:p>
        </w:tc>
        <w:tc>
          <w:tcPr>
            <w:tcW w:w="2382" w:type="dxa"/>
            <w:shd w:val="clear" w:color="auto" w:fill="CCFFCC"/>
            <w:vAlign w:val="center"/>
          </w:tcPr>
          <w:p w14:paraId="06B50844" w14:textId="77777777" w:rsidR="00A94802" w:rsidRPr="004065B1" w:rsidRDefault="00A94802" w:rsidP="00CB4150">
            <w:r w:rsidRPr="000A066E">
              <w:rPr>
                <w:b/>
              </w:rPr>
              <w:t>IHO Reference</w:t>
            </w:r>
          </w:p>
        </w:tc>
        <w:tc>
          <w:tcPr>
            <w:tcW w:w="2382" w:type="dxa"/>
            <w:shd w:val="clear" w:color="auto" w:fill="CCFFCC"/>
            <w:vAlign w:val="center"/>
          </w:tcPr>
          <w:p w14:paraId="6A0AD46B" w14:textId="77777777" w:rsidR="00A94802" w:rsidRPr="004065B1" w:rsidRDefault="00A94802" w:rsidP="00CB4150">
            <w:r w:rsidRPr="00A94802">
              <w:t>S-63 10.5.</w:t>
            </w:r>
            <w:r w:rsidR="001E2A73">
              <w:t>4</w:t>
            </w:r>
          </w:p>
        </w:tc>
      </w:tr>
      <w:tr w:rsidR="00A94802" w14:paraId="349B9ECE" w14:textId="77777777" w:rsidTr="00A12488">
        <w:trPr>
          <w:tblHeader/>
        </w:trPr>
        <w:tc>
          <w:tcPr>
            <w:tcW w:w="9526" w:type="dxa"/>
            <w:gridSpan w:val="4"/>
            <w:shd w:val="clear" w:color="auto" w:fill="CCFFCC"/>
            <w:vAlign w:val="center"/>
          </w:tcPr>
          <w:p w14:paraId="2FA052F7" w14:textId="77777777" w:rsidR="00A94802" w:rsidRDefault="00A94802" w:rsidP="00CB4150">
            <w:r w:rsidRPr="000A066E">
              <w:rPr>
                <w:b/>
              </w:rPr>
              <w:t>Test description</w:t>
            </w:r>
          </w:p>
        </w:tc>
      </w:tr>
      <w:tr w:rsidR="00A94802" w14:paraId="17916CB9" w14:textId="77777777" w:rsidTr="00A12488">
        <w:trPr>
          <w:tblHeader/>
        </w:trPr>
        <w:tc>
          <w:tcPr>
            <w:tcW w:w="9526" w:type="dxa"/>
            <w:gridSpan w:val="4"/>
            <w:vAlign w:val="center"/>
          </w:tcPr>
          <w:p w14:paraId="51280CD7" w14:textId="77777777" w:rsidR="002D19DB" w:rsidRPr="00076547" w:rsidRDefault="002D19DB" w:rsidP="002164D3">
            <w:pPr>
              <w:jc w:val="left"/>
              <w:rPr>
                <w:i/>
              </w:rPr>
            </w:pPr>
            <w:r w:rsidRPr="00076547">
              <w:rPr>
                <w:i/>
              </w:rPr>
              <w:t>ENC Licensing – Permit Management Validate permit CRC:</w:t>
            </w:r>
          </w:p>
          <w:p w14:paraId="0881834E" w14:textId="77777777" w:rsidR="002D19DB" w:rsidRPr="00076547" w:rsidRDefault="002D19DB" w:rsidP="002164D3">
            <w:pPr>
              <w:jc w:val="left"/>
              <w:rPr>
                <w:i/>
              </w:rPr>
            </w:pPr>
          </w:p>
          <w:p w14:paraId="6B96E9BA" w14:textId="77777777" w:rsidR="00A94802" w:rsidRPr="0015247B" w:rsidRDefault="002D19DB" w:rsidP="002164D3">
            <w:pPr>
              <w:jc w:val="left"/>
            </w:pPr>
            <w:r w:rsidRPr="00076547">
              <w:rPr>
                <w:i/>
              </w:rPr>
              <w:t>Test how the system performs when installing an ENC permit with an invalid checksum. Verify the system checks for a valid permit checksum and reports the appropriate message.</w:t>
            </w:r>
          </w:p>
        </w:tc>
      </w:tr>
      <w:tr w:rsidR="00A94802" w14:paraId="6D90F32C" w14:textId="77777777" w:rsidTr="00A12488">
        <w:trPr>
          <w:tblHeader/>
        </w:trPr>
        <w:tc>
          <w:tcPr>
            <w:tcW w:w="9526" w:type="dxa"/>
            <w:gridSpan w:val="4"/>
            <w:shd w:val="clear" w:color="auto" w:fill="CCFFCC"/>
            <w:vAlign w:val="center"/>
          </w:tcPr>
          <w:p w14:paraId="4104BB44" w14:textId="77777777" w:rsidR="00A94802" w:rsidRPr="004065B1" w:rsidRDefault="00A94802" w:rsidP="00CB4150">
            <w:r w:rsidRPr="000A066E">
              <w:rPr>
                <w:b/>
              </w:rPr>
              <w:t>Setup</w:t>
            </w:r>
          </w:p>
        </w:tc>
      </w:tr>
      <w:tr w:rsidR="00A94802" w14:paraId="7F293A9E" w14:textId="77777777" w:rsidTr="00A12488">
        <w:trPr>
          <w:tblHeader/>
        </w:trPr>
        <w:tc>
          <w:tcPr>
            <w:tcW w:w="9526" w:type="dxa"/>
            <w:gridSpan w:val="4"/>
            <w:vAlign w:val="center"/>
          </w:tcPr>
          <w:p w14:paraId="6CCDC629" w14:textId="77777777" w:rsidR="002D19DB" w:rsidRPr="00076547" w:rsidRDefault="002D19DB" w:rsidP="002D19DB">
            <w:pPr>
              <w:rPr>
                <w:i/>
              </w:rPr>
            </w:pPr>
            <w:r w:rsidRPr="00076547">
              <w:rPr>
                <w:i/>
              </w:rPr>
              <w:t>No pre-installed permits</w:t>
            </w:r>
          </w:p>
          <w:p w14:paraId="2D37F161" w14:textId="77777777" w:rsidR="002D19DB" w:rsidRPr="00076547" w:rsidRDefault="002D19DB" w:rsidP="002D19DB">
            <w:pPr>
              <w:rPr>
                <w:i/>
              </w:rPr>
            </w:pPr>
            <w:r w:rsidRPr="00076547">
              <w:rPr>
                <w:i/>
              </w:rPr>
              <w:t>Test data used:</w:t>
            </w:r>
          </w:p>
          <w:p w14:paraId="5633F206" w14:textId="77777777" w:rsidR="002D19DB" w:rsidRPr="00076547" w:rsidRDefault="002D19DB" w:rsidP="002D19DB">
            <w:pPr>
              <w:rPr>
                <w:i/>
              </w:rPr>
            </w:pPr>
            <w:r w:rsidRPr="00076547">
              <w:rPr>
                <w:i/>
              </w:rPr>
              <w:t>PERMIT.TXT</w:t>
            </w:r>
          </w:p>
          <w:p w14:paraId="21D8BD94" w14:textId="77777777" w:rsidR="002D19DB" w:rsidRPr="00076547" w:rsidRDefault="002D19DB" w:rsidP="002D19DB">
            <w:pPr>
              <w:rPr>
                <w:i/>
              </w:rPr>
            </w:pPr>
            <w:r w:rsidRPr="00076547">
              <w:rPr>
                <w:i/>
              </w:rPr>
              <w:t>Test data location:</w:t>
            </w:r>
          </w:p>
          <w:p w14:paraId="12ED91BD" w14:textId="77777777" w:rsidR="002D19DB" w:rsidRPr="00076547" w:rsidRDefault="002D19DB" w:rsidP="002D19DB">
            <w:pPr>
              <w:rPr>
                <w:i/>
              </w:rPr>
            </w:pPr>
            <w:r w:rsidRPr="00076547">
              <w:rPr>
                <w:i/>
              </w:rPr>
              <w:t xml:space="preserve">a) D:\IHO S-64 [S-63 TDS v1.2.1]\2 ENC Licencing\Test 2c\1 </w:t>
            </w:r>
          </w:p>
          <w:p w14:paraId="3EFCB143" w14:textId="77777777" w:rsidR="00A94802" w:rsidRPr="004065B1" w:rsidRDefault="002D19DB" w:rsidP="002D19DB">
            <w:r w:rsidRPr="00076547">
              <w:rPr>
                <w:i/>
              </w:rPr>
              <w:t>b) D:\IHO S-64 [S-63 TDS v1.2.1]\2 ENC Licencing\Test 2c\2</w:t>
            </w:r>
          </w:p>
        </w:tc>
      </w:tr>
      <w:tr w:rsidR="00A94802" w14:paraId="74753E36" w14:textId="77777777" w:rsidTr="00A12488">
        <w:trPr>
          <w:tblHeader/>
        </w:trPr>
        <w:tc>
          <w:tcPr>
            <w:tcW w:w="9526" w:type="dxa"/>
            <w:gridSpan w:val="4"/>
            <w:shd w:val="clear" w:color="auto" w:fill="CCFFCC"/>
            <w:vAlign w:val="center"/>
          </w:tcPr>
          <w:p w14:paraId="6BBAB316" w14:textId="77777777" w:rsidR="00A94802" w:rsidRPr="004065B1" w:rsidRDefault="00A94802" w:rsidP="00CB4150">
            <w:r w:rsidRPr="000A066E">
              <w:rPr>
                <w:b/>
              </w:rPr>
              <w:t>Action</w:t>
            </w:r>
          </w:p>
        </w:tc>
      </w:tr>
      <w:tr w:rsidR="00A94802" w14:paraId="027E7C91" w14:textId="77777777" w:rsidTr="00A12488">
        <w:trPr>
          <w:tblHeader/>
        </w:trPr>
        <w:tc>
          <w:tcPr>
            <w:tcW w:w="9526" w:type="dxa"/>
            <w:gridSpan w:val="4"/>
            <w:vAlign w:val="center"/>
          </w:tcPr>
          <w:p w14:paraId="53ABD7B1" w14:textId="484D47EB" w:rsidR="00A94802" w:rsidRPr="00076547" w:rsidRDefault="002D19DB" w:rsidP="002D19DB">
            <w:pPr>
              <w:rPr>
                <w:i/>
              </w:rPr>
            </w:pPr>
            <w:r w:rsidRPr="00076547">
              <w:rPr>
                <w:i/>
              </w:rPr>
              <w:t>Attempt to load the PERMIT.TXT file from locations (a) and (b) above into the</w:t>
            </w:r>
            <w:r w:rsidR="00EE705E">
              <w:rPr>
                <w:i/>
              </w:rPr>
              <w:t xml:space="preserve"> </w:t>
            </w:r>
            <w:r w:rsidRPr="00076547">
              <w:rPr>
                <w:i/>
              </w:rPr>
              <w:t>ECDIS.</w:t>
            </w:r>
          </w:p>
        </w:tc>
      </w:tr>
      <w:tr w:rsidR="00A94802" w14:paraId="6F22AC10" w14:textId="77777777" w:rsidTr="00A12488">
        <w:trPr>
          <w:tblHeader/>
        </w:trPr>
        <w:tc>
          <w:tcPr>
            <w:tcW w:w="9526" w:type="dxa"/>
            <w:gridSpan w:val="4"/>
            <w:shd w:val="clear" w:color="auto" w:fill="CCFFCC"/>
            <w:vAlign w:val="center"/>
          </w:tcPr>
          <w:p w14:paraId="497D834B" w14:textId="77777777" w:rsidR="00A94802" w:rsidRPr="004065B1" w:rsidRDefault="00A94802" w:rsidP="00CB4150">
            <w:r w:rsidRPr="000A066E">
              <w:rPr>
                <w:b/>
              </w:rPr>
              <w:t>Results</w:t>
            </w:r>
          </w:p>
        </w:tc>
      </w:tr>
      <w:tr w:rsidR="00A94802" w14:paraId="2D8F534B" w14:textId="77777777" w:rsidTr="00A12488">
        <w:trPr>
          <w:tblHeader/>
        </w:trPr>
        <w:tc>
          <w:tcPr>
            <w:tcW w:w="9526" w:type="dxa"/>
            <w:gridSpan w:val="4"/>
            <w:vAlign w:val="center"/>
          </w:tcPr>
          <w:p w14:paraId="202FCE29" w14:textId="77777777" w:rsidR="002D19DB" w:rsidRPr="00076547" w:rsidRDefault="002D19DB" w:rsidP="002D19DB">
            <w:pPr>
              <w:jc w:val="left"/>
              <w:rPr>
                <w:i/>
              </w:rPr>
            </w:pPr>
            <w:r w:rsidRPr="00076547">
              <w:rPr>
                <w:i/>
              </w:rPr>
              <w:t>The system reports a CRC failure on GB100001 accompanied by the appropriate error message as follows:</w:t>
            </w:r>
          </w:p>
          <w:p w14:paraId="6504C78B" w14:textId="77777777" w:rsidR="002D19DB" w:rsidRPr="00076547" w:rsidRDefault="002D19DB" w:rsidP="002D19DB">
            <w:pPr>
              <w:jc w:val="left"/>
              <w:rPr>
                <w:i/>
              </w:rPr>
            </w:pPr>
            <w:r w:rsidRPr="00076547">
              <w:rPr>
                <w:i/>
              </w:rPr>
              <w:t>“</w:t>
            </w:r>
            <w:r w:rsidRPr="00076547">
              <w:rPr>
                <w:b/>
                <w:i/>
              </w:rPr>
              <w:t>SSE 13 – Cell Permit is invalid (checksum is incorrect)</w:t>
            </w:r>
            <w:r w:rsidRPr="00076547">
              <w:rPr>
                <w:i/>
              </w:rPr>
              <w:t>”</w:t>
            </w:r>
          </w:p>
          <w:p w14:paraId="036818BC" w14:textId="77777777" w:rsidR="002D19DB" w:rsidRPr="00076547" w:rsidRDefault="002D19DB" w:rsidP="002D19DB">
            <w:pPr>
              <w:jc w:val="left"/>
              <w:rPr>
                <w:i/>
              </w:rPr>
            </w:pPr>
            <w:r w:rsidRPr="00076547">
              <w:rPr>
                <w:i/>
              </w:rPr>
              <w:t>In both cases the permit for GB100002 imports without any error or warning.</w:t>
            </w:r>
          </w:p>
          <w:p w14:paraId="4B8993BA" w14:textId="77777777" w:rsidR="002D19DB" w:rsidRPr="00076547" w:rsidRDefault="002D19DB" w:rsidP="002D19DB">
            <w:pPr>
              <w:jc w:val="left"/>
              <w:rPr>
                <w:i/>
              </w:rPr>
            </w:pPr>
          </w:p>
          <w:p w14:paraId="77F51F95" w14:textId="4213BE20" w:rsidR="002D19DB" w:rsidRPr="00076547" w:rsidRDefault="002D19DB" w:rsidP="002D19DB">
            <w:pPr>
              <w:jc w:val="left"/>
              <w:rPr>
                <w:i/>
              </w:rPr>
            </w:pPr>
            <w:r w:rsidRPr="00076547">
              <w:rPr>
                <w:i/>
              </w:rPr>
              <w:t>1)</w:t>
            </w:r>
            <w:r w:rsidRPr="00076547">
              <w:rPr>
                <w:i/>
              </w:rPr>
              <w:tab/>
              <w:t xml:space="preserve">Cell GB100001 has had its CRC changed from </w:t>
            </w:r>
            <w:r w:rsidR="00A14AEB" w:rsidRPr="001E0D4B">
              <w:t>760CD6BA8AAEF1A0 to 760CD6BA8AAEE1A0</w:t>
            </w:r>
            <w:r w:rsidRPr="00076547">
              <w:rPr>
                <w:i/>
              </w:rPr>
              <w:t>.</w:t>
            </w:r>
          </w:p>
          <w:p w14:paraId="11C98F3E" w14:textId="77777777" w:rsidR="002D19DB" w:rsidRPr="00076547" w:rsidRDefault="002D19DB" w:rsidP="002D19DB">
            <w:pPr>
              <w:jc w:val="left"/>
              <w:rPr>
                <w:i/>
              </w:rPr>
            </w:pPr>
            <w:r w:rsidRPr="00076547">
              <w:rPr>
                <w:i/>
              </w:rPr>
              <w:t>2)</w:t>
            </w:r>
            <w:r w:rsidRPr="00076547">
              <w:rPr>
                <w:i/>
              </w:rPr>
              <w:tab/>
              <w:t>Cell GB100001 has had the encrypted cell keys 1 &amp; 2 altered slightly.</w:t>
            </w:r>
          </w:p>
          <w:p w14:paraId="7C88F797" w14:textId="77777777" w:rsidR="00A94802" w:rsidRPr="0015247B" w:rsidRDefault="002D19DB" w:rsidP="002D19DB">
            <w:pPr>
              <w:jc w:val="left"/>
            </w:pPr>
            <w:r w:rsidRPr="00076547">
              <w:rPr>
                <w:i/>
              </w:rPr>
              <w:t>3)</w:t>
            </w:r>
            <w:r w:rsidRPr="00076547">
              <w:rPr>
                <w:i/>
              </w:rPr>
              <w:tab/>
              <w:t>Cell GB100002 has a valid CRC value for both tests.)</w:t>
            </w:r>
          </w:p>
        </w:tc>
      </w:tr>
    </w:tbl>
    <w:p w14:paraId="6E7B2C66" w14:textId="77777777" w:rsidR="00A94802" w:rsidRDefault="00A94802" w:rsidP="00A94802"/>
    <w:p w14:paraId="06634230" w14:textId="77777777" w:rsidR="00A94802" w:rsidRPr="00A94802" w:rsidRDefault="00A94802" w:rsidP="001D52EE">
      <w:pPr>
        <w:pStyle w:val="Heading4"/>
      </w:pPr>
      <w:r>
        <w:t>2.5.2 d</w:t>
      </w:r>
      <w:r w:rsidRPr="00A94802">
        <w:t xml:space="preserve">) </w:t>
      </w:r>
      <w:r w:rsidR="007F04B1" w:rsidRPr="007F04B1">
        <w:t>Check remaining permit expiry period</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381"/>
        <w:gridCol w:w="2381"/>
        <w:gridCol w:w="2382"/>
        <w:gridCol w:w="2382"/>
      </w:tblGrid>
      <w:tr w:rsidR="00A94802" w14:paraId="77DF628C" w14:textId="77777777" w:rsidTr="00A12488">
        <w:trPr>
          <w:trHeight w:val="454"/>
          <w:tblHeader/>
        </w:trPr>
        <w:tc>
          <w:tcPr>
            <w:tcW w:w="2381" w:type="dxa"/>
            <w:shd w:val="clear" w:color="auto" w:fill="CCFFCC"/>
            <w:vAlign w:val="center"/>
          </w:tcPr>
          <w:p w14:paraId="28EEEC1A" w14:textId="77777777" w:rsidR="00A94802" w:rsidRPr="004065B1" w:rsidRDefault="00A94802" w:rsidP="00CB4150">
            <w:r w:rsidRPr="000A066E">
              <w:rPr>
                <w:b/>
              </w:rPr>
              <w:t>Test Reference</w:t>
            </w:r>
          </w:p>
        </w:tc>
        <w:tc>
          <w:tcPr>
            <w:tcW w:w="2381" w:type="dxa"/>
            <w:shd w:val="clear" w:color="auto" w:fill="CCFFCC"/>
            <w:vAlign w:val="center"/>
          </w:tcPr>
          <w:p w14:paraId="70E471EA" w14:textId="77777777" w:rsidR="00A94802" w:rsidRPr="004065B1" w:rsidRDefault="001E2A73" w:rsidP="00CB4150">
            <w:r>
              <w:t>2.5.2 d</w:t>
            </w:r>
            <w:r w:rsidR="00A94802" w:rsidRPr="00A94802">
              <w:t>)</w:t>
            </w:r>
          </w:p>
        </w:tc>
        <w:tc>
          <w:tcPr>
            <w:tcW w:w="2382" w:type="dxa"/>
            <w:shd w:val="clear" w:color="auto" w:fill="CCFFCC"/>
            <w:vAlign w:val="center"/>
          </w:tcPr>
          <w:p w14:paraId="06F3215C" w14:textId="77777777" w:rsidR="00A94802" w:rsidRPr="004065B1" w:rsidRDefault="00A94802" w:rsidP="00CB4150">
            <w:r w:rsidRPr="000A066E">
              <w:rPr>
                <w:b/>
              </w:rPr>
              <w:t>IHO Reference</w:t>
            </w:r>
          </w:p>
        </w:tc>
        <w:tc>
          <w:tcPr>
            <w:tcW w:w="2382" w:type="dxa"/>
            <w:shd w:val="clear" w:color="auto" w:fill="CCFFCC"/>
            <w:vAlign w:val="center"/>
          </w:tcPr>
          <w:p w14:paraId="385389EF" w14:textId="77777777" w:rsidR="00A94802" w:rsidRPr="004065B1" w:rsidRDefault="00A94802" w:rsidP="00CB4150">
            <w:r w:rsidRPr="00A94802">
              <w:t>S-63 10.5.</w:t>
            </w:r>
            <w:r w:rsidR="001E2A73">
              <w:t>5</w:t>
            </w:r>
          </w:p>
        </w:tc>
      </w:tr>
      <w:tr w:rsidR="00A94802" w14:paraId="29675890" w14:textId="77777777" w:rsidTr="00A12488">
        <w:trPr>
          <w:tblHeader/>
        </w:trPr>
        <w:tc>
          <w:tcPr>
            <w:tcW w:w="9526" w:type="dxa"/>
            <w:gridSpan w:val="4"/>
            <w:shd w:val="clear" w:color="auto" w:fill="CCFFCC"/>
            <w:vAlign w:val="center"/>
          </w:tcPr>
          <w:p w14:paraId="4FD49510" w14:textId="77777777" w:rsidR="00A94802" w:rsidRDefault="00A94802" w:rsidP="00CB4150">
            <w:r w:rsidRPr="000A066E">
              <w:rPr>
                <w:b/>
              </w:rPr>
              <w:t>Test description</w:t>
            </w:r>
          </w:p>
        </w:tc>
      </w:tr>
      <w:tr w:rsidR="00A94802" w14:paraId="043F0ECF" w14:textId="77777777" w:rsidTr="00A12488">
        <w:trPr>
          <w:tblHeader/>
        </w:trPr>
        <w:tc>
          <w:tcPr>
            <w:tcW w:w="9526" w:type="dxa"/>
            <w:gridSpan w:val="4"/>
            <w:vAlign w:val="center"/>
          </w:tcPr>
          <w:p w14:paraId="7CBD464E" w14:textId="77777777" w:rsidR="00A94802" w:rsidRPr="00076547" w:rsidRDefault="002D19DB" w:rsidP="002164D3">
            <w:pPr>
              <w:jc w:val="left"/>
              <w:rPr>
                <w:i/>
              </w:rPr>
            </w:pPr>
            <w:r w:rsidRPr="00076547">
              <w:rPr>
                <w:i/>
              </w:rPr>
              <w:t>Test how the system performs when loading permits that expire within the next 30 days. Verify that the ECDIS returns the correct warning message.</w:t>
            </w:r>
          </w:p>
        </w:tc>
      </w:tr>
      <w:tr w:rsidR="00A94802" w14:paraId="4A256C0E" w14:textId="77777777" w:rsidTr="00A12488">
        <w:trPr>
          <w:tblHeader/>
        </w:trPr>
        <w:tc>
          <w:tcPr>
            <w:tcW w:w="9526" w:type="dxa"/>
            <w:gridSpan w:val="4"/>
            <w:shd w:val="clear" w:color="auto" w:fill="CCFFCC"/>
            <w:vAlign w:val="center"/>
          </w:tcPr>
          <w:p w14:paraId="0227C10B" w14:textId="77777777" w:rsidR="00A94802" w:rsidRPr="004065B1" w:rsidRDefault="00A94802" w:rsidP="00CB4150">
            <w:r w:rsidRPr="000A066E">
              <w:rPr>
                <w:b/>
              </w:rPr>
              <w:t>Setup</w:t>
            </w:r>
          </w:p>
        </w:tc>
      </w:tr>
      <w:tr w:rsidR="00A94802" w14:paraId="2D31944D" w14:textId="77777777" w:rsidTr="00A12488">
        <w:trPr>
          <w:tblHeader/>
        </w:trPr>
        <w:tc>
          <w:tcPr>
            <w:tcW w:w="9526" w:type="dxa"/>
            <w:gridSpan w:val="4"/>
            <w:vAlign w:val="center"/>
          </w:tcPr>
          <w:p w14:paraId="18AF439C" w14:textId="77777777" w:rsidR="002D19DB" w:rsidRPr="00076547" w:rsidRDefault="002D19DB" w:rsidP="002D19DB">
            <w:pPr>
              <w:rPr>
                <w:i/>
              </w:rPr>
            </w:pPr>
            <w:r w:rsidRPr="00076547">
              <w:rPr>
                <w:i/>
              </w:rPr>
              <w:t xml:space="preserve">No pre-installed permits. </w:t>
            </w:r>
          </w:p>
          <w:p w14:paraId="16C17F15" w14:textId="77777777" w:rsidR="002D19DB" w:rsidRPr="00076547" w:rsidRDefault="002D19DB" w:rsidP="002D19DB">
            <w:pPr>
              <w:rPr>
                <w:i/>
              </w:rPr>
            </w:pPr>
            <w:r w:rsidRPr="00076547">
              <w:rPr>
                <w:i/>
              </w:rPr>
              <w:t>Test data used:</w:t>
            </w:r>
          </w:p>
          <w:p w14:paraId="18350014" w14:textId="77777777" w:rsidR="002D19DB" w:rsidRPr="00076547" w:rsidRDefault="002D19DB" w:rsidP="002D19DB">
            <w:pPr>
              <w:rPr>
                <w:i/>
              </w:rPr>
            </w:pPr>
            <w:r w:rsidRPr="00076547">
              <w:rPr>
                <w:i/>
              </w:rPr>
              <w:t>PERMIT.TXT</w:t>
            </w:r>
          </w:p>
          <w:p w14:paraId="4450C2A0" w14:textId="77777777" w:rsidR="002D19DB" w:rsidRPr="00076547" w:rsidRDefault="002D19DB" w:rsidP="002D19DB">
            <w:pPr>
              <w:rPr>
                <w:i/>
              </w:rPr>
            </w:pPr>
            <w:r w:rsidRPr="00076547">
              <w:rPr>
                <w:i/>
              </w:rPr>
              <w:t xml:space="preserve">The expiry date set in this test permit is 20121231 (31st December 2012). </w:t>
            </w:r>
          </w:p>
          <w:p w14:paraId="69475947" w14:textId="77777777" w:rsidR="002D19DB" w:rsidRPr="00076547" w:rsidRDefault="002D19DB" w:rsidP="002D19DB">
            <w:pPr>
              <w:rPr>
                <w:i/>
              </w:rPr>
            </w:pPr>
            <w:r w:rsidRPr="00076547">
              <w:rPr>
                <w:i/>
              </w:rPr>
              <w:t>Test data location:</w:t>
            </w:r>
          </w:p>
          <w:p w14:paraId="7138DADF" w14:textId="77777777" w:rsidR="00A94802" w:rsidRPr="004065B1" w:rsidRDefault="002D19DB" w:rsidP="002D19DB">
            <w:r w:rsidRPr="00076547">
              <w:rPr>
                <w:i/>
              </w:rPr>
              <w:t>D:\IHO S-64 [S-63 TDS v1.2.1]\2 ENC Licencing\Test 2d</w:t>
            </w:r>
          </w:p>
        </w:tc>
      </w:tr>
      <w:tr w:rsidR="00A94802" w14:paraId="0F285F12" w14:textId="77777777" w:rsidTr="00A12488">
        <w:trPr>
          <w:tblHeader/>
        </w:trPr>
        <w:tc>
          <w:tcPr>
            <w:tcW w:w="9526" w:type="dxa"/>
            <w:gridSpan w:val="4"/>
            <w:shd w:val="clear" w:color="auto" w:fill="CCFFCC"/>
            <w:vAlign w:val="center"/>
          </w:tcPr>
          <w:p w14:paraId="6213080A" w14:textId="77777777" w:rsidR="00A94802" w:rsidRPr="004065B1" w:rsidRDefault="00A94802" w:rsidP="00CB4150">
            <w:r w:rsidRPr="000A066E">
              <w:rPr>
                <w:b/>
              </w:rPr>
              <w:t>Action</w:t>
            </w:r>
          </w:p>
        </w:tc>
      </w:tr>
      <w:tr w:rsidR="00A94802" w14:paraId="3055C03D" w14:textId="77777777" w:rsidTr="00A12488">
        <w:trPr>
          <w:tblHeader/>
        </w:trPr>
        <w:tc>
          <w:tcPr>
            <w:tcW w:w="9526" w:type="dxa"/>
            <w:gridSpan w:val="4"/>
            <w:vAlign w:val="center"/>
          </w:tcPr>
          <w:p w14:paraId="1AD3FD8C" w14:textId="77777777" w:rsidR="002D19DB" w:rsidRPr="00076547" w:rsidRDefault="002D19DB" w:rsidP="002D19DB">
            <w:pPr>
              <w:rPr>
                <w:b/>
                <w:i/>
              </w:rPr>
            </w:pPr>
            <w:r w:rsidRPr="00076547">
              <w:rPr>
                <w:b/>
                <w:i/>
              </w:rPr>
              <w:t>Set the computer Date/</w:t>
            </w:r>
            <w:r w:rsidR="008B51BD" w:rsidRPr="00076547">
              <w:rPr>
                <w:b/>
                <w:i/>
              </w:rPr>
              <w:t>Time properties to 3rd Dec 2012</w:t>
            </w:r>
          </w:p>
          <w:p w14:paraId="51B2ACB0" w14:textId="77777777" w:rsidR="002D19DB" w:rsidRPr="00076547" w:rsidRDefault="002D19DB" w:rsidP="002D19DB">
            <w:pPr>
              <w:rPr>
                <w:i/>
              </w:rPr>
            </w:pPr>
          </w:p>
          <w:p w14:paraId="4E97CB0E" w14:textId="77777777" w:rsidR="00A94802" w:rsidRPr="0015247B" w:rsidRDefault="002D19DB" w:rsidP="002D19DB">
            <w:r w:rsidRPr="00076547">
              <w:rPr>
                <w:i/>
              </w:rPr>
              <w:t>Install the PERMIT.TXT file:</w:t>
            </w:r>
          </w:p>
        </w:tc>
      </w:tr>
      <w:tr w:rsidR="00A94802" w14:paraId="34D53A13" w14:textId="77777777" w:rsidTr="00A12488">
        <w:trPr>
          <w:tblHeader/>
        </w:trPr>
        <w:tc>
          <w:tcPr>
            <w:tcW w:w="9526" w:type="dxa"/>
            <w:gridSpan w:val="4"/>
            <w:shd w:val="clear" w:color="auto" w:fill="CCFFCC"/>
            <w:vAlign w:val="center"/>
          </w:tcPr>
          <w:p w14:paraId="64BCAA11" w14:textId="77777777" w:rsidR="00A94802" w:rsidRPr="004065B1" w:rsidRDefault="00A94802" w:rsidP="00CB4150">
            <w:r w:rsidRPr="000A066E">
              <w:rPr>
                <w:b/>
              </w:rPr>
              <w:t>Results</w:t>
            </w:r>
          </w:p>
        </w:tc>
      </w:tr>
      <w:tr w:rsidR="00A94802" w14:paraId="2BBDA4B2" w14:textId="77777777" w:rsidTr="00A12488">
        <w:trPr>
          <w:tblHeader/>
        </w:trPr>
        <w:tc>
          <w:tcPr>
            <w:tcW w:w="9526" w:type="dxa"/>
            <w:gridSpan w:val="4"/>
            <w:vAlign w:val="center"/>
          </w:tcPr>
          <w:p w14:paraId="7321B3F4" w14:textId="77777777" w:rsidR="002D19DB" w:rsidRPr="00076547" w:rsidRDefault="002D19DB" w:rsidP="002D19DB">
            <w:pPr>
              <w:jc w:val="left"/>
              <w:rPr>
                <w:i/>
              </w:rPr>
            </w:pPr>
            <w:r w:rsidRPr="00076547">
              <w:rPr>
                <w:i/>
              </w:rPr>
              <w:t>The system must return a SSE 20 warning message as follows:</w:t>
            </w:r>
          </w:p>
          <w:p w14:paraId="6F019BA9" w14:textId="77777777" w:rsidR="00A94802" w:rsidRPr="0015247B" w:rsidRDefault="002D19DB" w:rsidP="002D19DB">
            <w:pPr>
              <w:jc w:val="left"/>
            </w:pPr>
            <w:r w:rsidRPr="00076547">
              <w:rPr>
                <w:i/>
              </w:rPr>
              <w:t>“</w:t>
            </w:r>
            <w:r w:rsidRPr="00076547">
              <w:rPr>
                <w:b/>
                <w:i/>
              </w:rPr>
              <w:t>SSE 20 – Subscription service will expire in less than 30 days. Please contact your data supplier to renew the subscription licence</w:t>
            </w:r>
            <w:r w:rsidRPr="00076547">
              <w:rPr>
                <w:i/>
              </w:rPr>
              <w:t>.”</w:t>
            </w:r>
          </w:p>
        </w:tc>
      </w:tr>
    </w:tbl>
    <w:p w14:paraId="256415B6" w14:textId="77777777" w:rsidR="00A94802" w:rsidRDefault="00A94802" w:rsidP="00A94802"/>
    <w:p w14:paraId="0BA1A0D1" w14:textId="77777777" w:rsidR="00A94802" w:rsidRPr="00A94802" w:rsidRDefault="005B4573" w:rsidP="001D52EE">
      <w:pPr>
        <w:pStyle w:val="Heading4"/>
      </w:pPr>
      <w:r>
        <w:br w:type="page"/>
      </w:r>
      <w:r w:rsidR="00A94802">
        <w:lastRenderedPageBreak/>
        <w:t>2.5.2 e</w:t>
      </w:r>
      <w:r w:rsidR="00A94802" w:rsidRPr="00A94802">
        <w:t xml:space="preserve">) </w:t>
      </w:r>
      <w:r w:rsidR="007F04B1" w:rsidRPr="007F04B1">
        <w:t>Check for expired permits</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381"/>
        <w:gridCol w:w="2381"/>
        <w:gridCol w:w="2382"/>
        <w:gridCol w:w="2382"/>
      </w:tblGrid>
      <w:tr w:rsidR="00A94802" w14:paraId="73F7651B" w14:textId="77777777" w:rsidTr="00A12488">
        <w:trPr>
          <w:trHeight w:val="454"/>
          <w:tblHeader/>
        </w:trPr>
        <w:tc>
          <w:tcPr>
            <w:tcW w:w="2381" w:type="dxa"/>
            <w:shd w:val="clear" w:color="auto" w:fill="CCFFCC"/>
            <w:vAlign w:val="center"/>
          </w:tcPr>
          <w:p w14:paraId="52A32028" w14:textId="77777777" w:rsidR="00A94802" w:rsidRPr="004065B1" w:rsidRDefault="00A94802" w:rsidP="00CB4150">
            <w:r w:rsidRPr="000A066E">
              <w:rPr>
                <w:b/>
              </w:rPr>
              <w:t>Test Reference</w:t>
            </w:r>
          </w:p>
        </w:tc>
        <w:tc>
          <w:tcPr>
            <w:tcW w:w="2381" w:type="dxa"/>
            <w:shd w:val="clear" w:color="auto" w:fill="CCFFCC"/>
            <w:vAlign w:val="center"/>
          </w:tcPr>
          <w:p w14:paraId="57157B24" w14:textId="77777777" w:rsidR="00A94802" w:rsidRPr="004065B1" w:rsidRDefault="001E2A73" w:rsidP="00CB4150">
            <w:r>
              <w:t>2.5.2 e</w:t>
            </w:r>
            <w:r w:rsidR="00A94802" w:rsidRPr="00A94802">
              <w:t>)</w:t>
            </w:r>
          </w:p>
        </w:tc>
        <w:tc>
          <w:tcPr>
            <w:tcW w:w="2382" w:type="dxa"/>
            <w:shd w:val="clear" w:color="auto" w:fill="CCFFCC"/>
            <w:vAlign w:val="center"/>
          </w:tcPr>
          <w:p w14:paraId="6E220165" w14:textId="77777777" w:rsidR="00A94802" w:rsidRPr="004065B1" w:rsidRDefault="00A94802" w:rsidP="00CB4150">
            <w:r w:rsidRPr="000A066E">
              <w:rPr>
                <w:b/>
              </w:rPr>
              <w:t>IHO Reference</w:t>
            </w:r>
          </w:p>
        </w:tc>
        <w:tc>
          <w:tcPr>
            <w:tcW w:w="2382" w:type="dxa"/>
            <w:shd w:val="clear" w:color="auto" w:fill="CCFFCC"/>
            <w:vAlign w:val="center"/>
          </w:tcPr>
          <w:p w14:paraId="299C806B" w14:textId="77777777" w:rsidR="00A94802" w:rsidRPr="004065B1" w:rsidRDefault="00A94802" w:rsidP="00CB4150">
            <w:r w:rsidRPr="00A94802">
              <w:t>S-63 10.5.</w:t>
            </w:r>
            <w:r w:rsidR="001E2A73">
              <w:t>5</w:t>
            </w:r>
          </w:p>
        </w:tc>
      </w:tr>
      <w:tr w:rsidR="00A94802" w14:paraId="0388A86D" w14:textId="77777777" w:rsidTr="00A12488">
        <w:trPr>
          <w:tblHeader/>
        </w:trPr>
        <w:tc>
          <w:tcPr>
            <w:tcW w:w="9526" w:type="dxa"/>
            <w:gridSpan w:val="4"/>
            <w:shd w:val="clear" w:color="auto" w:fill="CCFFCC"/>
            <w:vAlign w:val="center"/>
          </w:tcPr>
          <w:p w14:paraId="74EEADA6" w14:textId="77777777" w:rsidR="00A94802" w:rsidRDefault="00A94802" w:rsidP="00CB4150">
            <w:r w:rsidRPr="000A066E">
              <w:rPr>
                <w:b/>
              </w:rPr>
              <w:t>Test description</w:t>
            </w:r>
          </w:p>
        </w:tc>
      </w:tr>
      <w:tr w:rsidR="00A94802" w14:paraId="486DBEBE" w14:textId="77777777" w:rsidTr="00A12488">
        <w:trPr>
          <w:tblHeader/>
        </w:trPr>
        <w:tc>
          <w:tcPr>
            <w:tcW w:w="9526" w:type="dxa"/>
            <w:gridSpan w:val="4"/>
            <w:vAlign w:val="center"/>
          </w:tcPr>
          <w:p w14:paraId="2CB21F76" w14:textId="77777777" w:rsidR="00A94802" w:rsidRPr="00076547" w:rsidRDefault="002D19DB" w:rsidP="002164D3">
            <w:pPr>
              <w:jc w:val="left"/>
              <w:rPr>
                <w:i/>
              </w:rPr>
            </w:pPr>
            <w:r w:rsidRPr="00076547">
              <w:rPr>
                <w:i/>
              </w:rPr>
              <w:t>Test how the system performs when installing permits which have expired. Verify that the ECDIS returns the correct warning message.</w:t>
            </w:r>
          </w:p>
        </w:tc>
      </w:tr>
      <w:tr w:rsidR="00A94802" w14:paraId="42E38FE7" w14:textId="77777777" w:rsidTr="00A12488">
        <w:trPr>
          <w:tblHeader/>
        </w:trPr>
        <w:tc>
          <w:tcPr>
            <w:tcW w:w="9526" w:type="dxa"/>
            <w:gridSpan w:val="4"/>
            <w:shd w:val="clear" w:color="auto" w:fill="CCFFCC"/>
            <w:vAlign w:val="center"/>
          </w:tcPr>
          <w:p w14:paraId="353B66CD" w14:textId="77777777" w:rsidR="00A94802" w:rsidRPr="004065B1" w:rsidRDefault="00A94802" w:rsidP="00CB4150">
            <w:r w:rsidRPr="000A066E">
              <w:rPr>
                <w:b/>
              </w:rPr>
              <w:t>Setup</w:t>
            </w:r>
          </w:p>
        </w:tc>
      </w:tr>
      <w:tr w:rsidR="00A94802" w14:paraId="56AC15CF" w14:textId="77777777" w:rsidTr="00A12488">
        <w:trPr>
          <w:tblHeader/>
        </w:trPr>
        <w:tc>
          <w:tcPr>
            <w:tcW w:w="9526" w:type="dxa"/>
            <w:gridSpan w:val="4"/>
            <w:vAlign w:val="center"/>
          </w:tcPr>
          <w:p w14:paraId="2F146B0F" w14:textId="77777777" w:rsidR="002D19DB" w:rsidRPr="00076547" w:rsidRDefault="002D19DB" w:rsidP="002D19DB">
            <w:pPr>
              <w:rPr>
                <w:i/>
              </w:rPr>
            </w:pPr>
            <w:r w:rsidRPr="00076547">
              <w:rPr>
                <w:i/>
              </w:rPr>
              <w:t xml:space="preserve">No pre-installed permits. </w:t>
            </w:r>
          </w:p>
          <w:p w14:paraId="3D5BE5A2" w14:textId="77777777" w:rsidR="002D19DB" w:rsidRPr="00076547" w:rsidRDefault="002D19DB" w:rsidP="002D19DB">
            <w:pPr>
              <w:rPr>
                <w:i/>
              </w:rPr>
            </w:pPr>
            <w:r w:rsidRPr="00076547">
              <w:rPr>
                <w:i/>
              </w:rPr>
              <w:t>Test data used:</w:t>
            </w:r>
          </w:p>
          <w:p w14:paraId="098540C3" w14:textId="77777777" w:rsidR="002D19DB" w:rsidRPr="00076547" w:rsidRDefault="002D19DB" w:rsidP="002D19DB">
            <w:pPr>
              <w:rPr>
                <w:i/>
              </w:rPr>
            </w:pPr>
            <w:r w:rsidRPr="00076547">
              <w:rPr>
                <w:i/>
              </w:rPr>
              <w:t>PERMIT.TXT</w:t>
            </w:r>
          </w:p>
          <w:p w14:paraId="58122233" w14:textId="77777777" w:rsidR="002D19DB" w:rsidRPr="00076547" w:rsidRDefault="002D19DB" w:rsidP="002D19DB">
            <w:pPr>
              <w:rPr>
                <w:i/>
              </w:rPr>
            </w:pPr>
            <w:r w:rsidRPr="00076547">
              <w:rPr>
                <w:i/>
              </w:rPr>
              <w:t xml:space="preserve">The expiry date set in this test permit is 20121231 (31st December 2012). </w:t>
            </w:r>
          </w:p>
          <w:p w14:paraId="4AB6E28E" w14:textId="77777777" w:rsidR="002D19DB" w:rsidRPr="00076547" w:rsidRDefault="002D19DB" w:rsidP="002D19DB">
            <w:pPr>
              <w:rPr>
                <w:i/>
              </w:rPr>
            </w:pPr>
            <w:r w:rsidRPr="00076547">
              <w:rPr>
                <w:i/>
              </w:rPr>
              <w:t>Test data location:</w:t>
            </w:r>
          </w:p>
          <w:p w14:paraId="651E4E3B" w14:textId="77777777" w:rsidR="00A94802" w:rsidRPr="004065B1" w:rsidRDefault="002D19DB" w:rsidP="002D19DB">
            <w:r w:rsidRPr="00076547">
              <w:rPr>
                <w:i/>
              </w:rPr>
              <w:t>D:\IHO S-64 [S-63 TDS v1.2.1]\2 ENC Licencing\Test 2e</w:t>
            </w:r>
          </w:p>
        </w:tc>
      </w:tr>
      <w:tr w:rsidR="00A94802" w14:paraId="40DB2FA0" w14:textId="77777777" w:rsidTr="00A12488">
        <w:trPr>
          <w:tblHeader/>
        </w:trPr>
        <w:tc>
          <w:tcPr>
            <w:tcW w:w="9526" w:type="dxa"/>
            <w:gridSpan w:val="4"/>
            <w:shd w:val="clear" w:color="auto" w:fill="CCFFCC"/>
            <w:vAlign w:val="center"/>
          </w:tcPr>
          <w:p w14:paraId="22CD8104" w14:textId="77777777" w:rsidR="00A94802" w:rsidRPr="004065B1" w:rsidRDefault="00A94802" w:rsidP="00CB4150">
            <w:r w:rsidRPr="000A066E">
              <w:rPr>
                <w:b/>
              </w:rPr>
              <w:t>Action</w:t>
            </w:r>
          </w:p>
        </w:tc>
      </w:tr>
      <w:tr w:rsidR="00A94802" w14:paraId="0508CCAA" w14:textId="77777777" w:rsidTr="00A12488">
        <w:trPr>
          <w:tblHeader/>
        </w:trPr>
        <w:tc>
          <w:tcPr>
            <w:tcW w:w="9526" w:type="dxa"/>
            <w:gridSpan w:val="4"/>
            <w:vAlign w:val="center"/>
          </w:tcPr>
          <w:p w14:paraId="33BED74E" w14:textId="77777777" w:rsidR="002D19DB" w:rsidRPr="00076547" w:rsidRDefault="002D19DB" w:rsidP="002D19DB">
            <w:pPr>
              <w:rPr>
                <w:i/>
              </w:rPr>
            </w:pPr>
            <w:r w:rsidRPr="00076547">
              <w:rPr>
                <w:i/>
              </w:rPr>
              <w:t xml:space="preserve">Load the PERMIT.TXT file. [Note The expiry dates for these permits are set to 31st Dec 2012. </w:t>
            </w:r>
          </w:p>
          <w:p w14:paraId="3B569E6F" w14:textId="0A719B48" w:rsidR="00A94802" w:rsidRPr="0015247B" w:rsidRDefault="002D19DB" w:rsidP="001825B9">
            <w:r w:rsidRPr="00076547">
              <w:rPr>
                <w:b/>
                <w:i/>
              </w:rPr>
              <w:t xml:space="preserve">Set the computer Date/Time </w:t>
            </w:r>
            <w:r w:rsidR="001825B9">
              <w:rPr>
                <w:b/>
                <w:i/>
              </w:rPr>
              <w:t>to</w:t>
            </w:r>
            <w:r w:rsidRPr="00076547">
              <w:rPr>
                <w:b/>
                <w:i/>
              </w:rPr>
              <w:t xml:space="preserve"> 1st Jan 2013</w:t>
            </w:r>
            <w:r w:rsidRPr="00076547">
              <w:rPr>
                <w:i/>
              </w:rPr>
              <w:t xml:space="preserve"> and install the PERMIT.TXT file]</w:t>
            </w:r>
          </w:p>
        </w:tc>
      </w:tr>
      <w:tr w:rsidR="00A94802" w14:paraId="472C6B3B" w14:textId="77777777" w:rsidTr="00A12488">
        <w:trPr>
          <w:tblHeader/>
        </w:trPr>
        <w:tc>
          <w:tcPr>
            <w:tcW w:w="9526" w:type="dxa"/>
            <w:gridSpan w:val="4"/>
            <w:shd w:val="clear" w:color="auto" w:fill="CCFFCC"/>
            <w:vAlign w:val="center"/>
          </w:tcPr>
          <w:p w14:paraId="3DA03C0C" w14:textId="77777777" w:rsidR="00A94802" w:rsidRPr="004065B1" w:rsidRDefault="00A94802" w:rsidP="00CB4150">
            <w:r w:rsidRPr="000A066E">
              <w:rPr>
                <w:b/>
              </w:rPr>
              <w:t>Results</w:t>
            </w:r>
          </w:p>
        </w:tc>
      </w:tr>
      <w:tr w:rsidR="00A94802" w14:paraId="5D01D204" w14:textId="77777777" w:rsidTr="00A12488">
        <w:trPr>
          <w:tblHeader/>
        </w:trPr>
        <w:tc>
          <w:tcPr>
            <w:tcW w:w="9526" w:type="dxa"/>
            <w:gridSpan w:val="4"/>
            <w:vAlign w:val="center"/>
          </w:tcPr>
          <w:p w14:paraId="0E1A8C3B" w14:textId="77777777" w:rsidR="002D19DB" w:rsidRPr="00076547" w:rsidRDefault="002D19DB" w:rsidP="002D19DB">
            <w:pPr>
              <w:jc w:val="left"/>
              <w:rPr>
                <w:i/>
              </w:rPr>
            </w:pPr>
            <w:r w:rsidRPr="00076547">
              <w:rPr>
                <w:i/>
              </w:rPr>
              <w:t>The system must report the correct SSE 15 warning message as follows:</w:t>
            </w:r>
          </w:p>
          <w:p w14:paraId="2B826616" w14:textId="77777777" w:rsidR="002D19DB" w:rsidRPr="00076547" w:rsidRDefault="002D19DB" w:rsidP="002D19DB">
            <w:pPr>
              <w:jc w:val="left"/>
              <w:rPr>
                <w:i/>
              </w:rPr>
            </w:pPr>
            <w:r w:rsidRPr="00076547">
              <w:rPr>
                <w:i/>
              </w:rPr>
              <w:t>“</w:t>
            </w:r>
            <w:r w:rsidRPr="00076547">
              <w:rPr>
                <w:b/>
                <w:i/>
              </w:rPr>
              <w:t>SSE 15 – Subscription service has expired. Please contact your data supplier to renew the subscription licence</w:t>
            </w:r>
            <w:r w:rsidRPr="00076547">
              <w:rPr>
                <w:i/>
              </w:rPr>
              <w:t>.”</w:t>
            </w:r>
          </w:p>
          <w:p w14:paraId="44932BBD" w14:textId="77777777" w:rsidR="00A94802" w:rsidRPr="0015247B" w:rsidRDefault="002D19DB" w:rsidP="002D19DB">
            <w:pPr>
              <w:jc w:val="left"/>
            </w:pPr>
            <w:r w:rsidRPr="00076547">
              <w:rPr>
                <w:i/>
              </w:rPr>
              <w:t>It should be possible to install expired permits but the system must display a permanent warning message to the user as described in 10.5.5 of S-63.</w:t>
            </w:r>
          </w:p>
        </w:tc>
      </w:tr>
    </w:tbl>
    <w:p w14:paraId="29E2D3EC" w14:textId="77777777" w:rsidR="00A94802" w:rsidRDefault="00A94802" w:rsidP="00A94802"/>
    <w:p w14:paraId="7DE8D0DC" w14:textId="77777777" w:rsidR="00A94802" w:rsidRPr="00A94802" w:rsidRDefault="00A94802" w:rsidP="001D52EE">
      <w:pPr>
        <w:pStyle w:val="Heading4"/>
      </w:pPr>
      <w:r>
        <w:t>2.5.2 f</w:t>
      </w:r>
      <w:r w:rsidRPr="00A94802">
        <w:t xml:space="preserve">) </w:t>
      </w:r>
      <w:r w:rsidR="007F04B1" w:rsidRPr="007F04B1">
        <w:t>Permit installation and reporting</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381"/>
        <w:gridCol w:w="2381"/>
        <w:gridCol w:w="2382"/>
        <w:gridCol w:w="2382"/>
      </w:tblGrid>
      <w:tr w:rsidR="00A94802" w14:paraId="4E82736B" w14:textId="77777777" w:rsidTr="00A12488">
        <w:trPr>
          <w:trHeight w:val="454"/>
          <w:tblHeader/>
        </w:trPr>
        <w:tc>
          <w:tcPr>
            <w:tcW w:w="2381" w:type="dxa"/>
            <w:shd w:val="clear" w:color="auto" w:fill="CCFFCC"/>
            <w:vAlign w:val="center"/>
          </w:tcPr>
          <w:p w14:paraId="67A176BD" w14:textId="77777777" w:rsidR="00A94802" w:rsidRPr="004065B1" w:rsidRDefault="00A94802" w:rsidP="00CB4150">
            <w:r w:rsidRPr="000A066E">
              <w:rPr>
                <w:b/>
              </w:rPr>
              <w:t>Test Reference</w:t>
            </w:r>
          </w:p>
        </w:tc>
        <w:tc>
          <w:tcPr>
            <w:tcW w:w="2381" w:type="dxa"/>
            <w:shd w:val="clear" w:color="auto" w:fill="CCFFCC"/>
            <w:vAlign w:val="center"/>
          </w:tcPr>
          <w:p w14:paraId="38552360" w14:textId="77777777" w:rsidR="00A94802" w:rsidRPr="004065B1" w:rsidRDefault="001E2A73" w:rsidP="00CB4150">
            <w:r>
              <w:t>2.5.2 f</w:t>
            </w:r>
            <w:r w:rsidR="00A94802" w:rsidRPr="00A94802">
              <w:t>)</w:t>
            </w:r>
          </w:p>
        </w:tc>
        <w:tc>
          <w:tcPr>
            <w:tcW w:w="2382" w:type="dxa"/>
            <w:shd w:val="clear" w:color="auto" w:fill="CCFFCC"/>
            <w:vAlign w:val="center"/>
          </w:tcPr>
          <w:p w14:paraId="353AF73D" w14:textId="77777777" w:rsidR="00A94802" w:rsidRPr="004065B1" w:rsidRDefault="00A94802" w:rsidP="00CB4150">
            <w:r w:rsidRPr="000A066E">
              <w:rPr>
                <w:b/>
              </w:rPr>
              <w:t>IHO Reference</w:t>
            </w:r>
          </w:p>
        </w:tc>
        <w:tc>
          <w:tcPr>
            <w:tcW w:w="2382" w:type="dxa"/>
            <w:shd w:val="clear" w:color="auto" w:fill="CCFFCC"/>
            <w:vAlign w:val="center"/>
          </w:tcPr>
          <w:p w14:paraId="322B9F13" w14:textId="77777777" w:rsidR="00A94802" w:rsidRPr="004065B1" w:rsidRDefault="002D19DB" w:rsidP="00CB4150">
            <w:r w:rsidRPr="002D19DB">
              <w:t>S-63 4.3 &amp; 10.5</w:t>
            </w:r>
          </w:p>
        </w:tc>
      </w:tr>
      <w:tr w:rsidR="00A94802" w14:paraId="7F6B7270" w14:textId="77777777" w:rsidTr="00A12488">
        <w:trPr>
          <w:tblHeader/>
        </w:trPr>
        <w:tc>
          <w:tcPr>
            <w:tcW w:w="9526" w:type="dxa"/>
            <w:gridSpan w:val="4"/>
            <w:shd w:val="clear" w:color="auto" w:fill="CCFFCC"/>
            <w:vAlign w:val="center"/>
          </w:tcPr>
          <w:p w14:paraId="7D92AFB3" w14:textId="77777777" w:rsidR="00A94802" w:rsidRDefault="00A94802" w:rsidP="00CB4150">
            <w:r w:rsidRPr="000A066E">
              <w:rPr>
                <w:b/>
              </w:rPr>
              <w:t>Test description</w:t>
            </w:r>
          </w:p>
        </w:tc>
      </w:tr>
      <w:tr w:rsidR="00A94802" w14:paraId="4F818C31" w14:textId="77777777" w:rsidTr="00A12488">
        <w:trPr>
          <w:tblHeader/>
        </w:trPr>
        <w:tc>
          <w:tcPr>
            <w:tcW w:w="9526" w:type="dxa"/>
            <w:gridSpan w:val="4"/>
            <w:vAlign w:val="center"/>
          </w:tcPr>
          <w:p w14:paraId="5812422D" w14:textId="77777777" w:rsidR="00A94802" w:rsidRPr="00076547" w:rsidRDefault="002D19DB" w:rsidP="002164D3">
            <w:pPr>
              <w:jc w:val="left"/>
              <w:rPr>
                <w:i/>
              </w:rPr>
            </w:pPr>
            <w:r w:rsidRPr="00076547">
              <w:rPr>
                <w:i/>
              </w:rPr>
              <w:t>Test how the system performs when a valid set of ENC permits, with more than 30 days until expiry, is loaded. Confirm that the ECDIS installs valid permits and offers the user a meaningful report at the end of the process.</w:t>
            </w:r>
          </w:p>
        </w:tc>
      </w:tr>
      <w:tr w:rsidR="00A94802" w14:paraId="774CAD4E" w14:textId="77777777" w:rsidTr="00A12488">
        <w:trPr>
          <w:tblHeader/>
        </w:trPr>
        <w:tc>
          <w:tcPr>
            <w:tcW w:w="9526" w:type="dxa"/>
            <w:gridSpan w:val="4"/>
            <w:shd w:val="clear" w:color="auto" w:fill="CCFFCC"/>
            <w:vAlign w:val="center"/>
          </w:tcPr>
          <w:p w14:paraId="37EC1775" w14:textId="77777777" w:rsidR="00A94802" w:rsidRPr="004065B1" w:rsidRDefault="00A94802" w:rsidP="00CB4150">
            <w:r w:rsidRPr="000A066E">
              <w:rPr>
                <w:b/>
              </w:rPr>
              <w:t>Setup</w:t>
            </w:r>
          </w:p>
        </w:tc>
      </w:tr>
      <w:tr w:rsidR="00A94802" w14:paraId="3CCE828D" w14:textId="77777777" w:rsidTr="00A12488">
        <w:trPr>
          <w:tblHeader/>
        </w:trPr>
        <w:tc>
          <w:tcPr>
            <w:tcW w:w="9526" w:type="dxa"/>
            <w:gridSpan w:val="4"/>
            <w:vAlign w:val="center"/>
          </w:tcPr>
          <w:p w14:paraId="53A18651" w14:textId="77777777" w:rsidR="002D19DB" w:rsidRPr="00076547" w:rsidRDefault="002D19DB" w:rsidP="002D19DB">
            <w:pPr>
              <w:rPr>
                <w:i/>
              </w:rPr>
            </w:pPr>
            <w:r w:rsidRPr="00076547">
              <w:rPr>
                <w:i/>
              </w:rPr>
              <w:t xml:space="preserve">No pre-installed permits. </w:t>
            </w:r>
          </w:p>
          <w:p w14:paraId="76AAAA5D" w14:textId="77777777" w:rsidR="002D19DB" w:rsidRPr="00076547" w:rsidRDefault="002D19DB" w:rsidP="002D19DB">
            <w:pPr>
              <w:rPr>
                <w:i/>
              </w:rPr>
            </w:pPr>
            <w:r w:rsidRPr="00076547">
              <w:rPr>
                <w:i/>
              </w:rPr>
              <w:t xml:space="preserve">Test data used: </w:t>
            </w:r>
          </w:p>
          <w:p w14:paraId="0C56A2EE" w14:textId="77777777" w:rsidR="002D19DB" w:rsidRPr="00076547" w:rsidRDefault="002D19DB" w:rsidP="002D19DB">
            <w:pPr>
              <w:rPr>
                <w:i/>
              </w:rPr>
            </w:pPr>
            <w:r w:rsidRPr="00076547">
              <w:rPr>
                <w:i/>
              </w:rPr>
              <w:t>PERMIT.TXT</w:t>
            </w:r>
          </w:p>
          <w:p w14:paraId="72B542B9" w14:textId="77777777" w:rsidR="002D19DB" w:rsidRPr="00076547" w:rsidRDefault="002D19DB" w:rsidP="002D19DB">
            <w:pPr>
              <w:rPr>
                <w:i/>
              </w:rPr>
            </w:pPr>
            <w:r w:rsidRPr="00076547">
              <w:rPr>
                <w:i/>
              </w:rPr>
              <w:t>Test data location:</w:t>
            </w:r>
          </w:p>
          <w:p w14:paraId="2ECDB13D" w14:textId="77777777" w:rsidR="002D19DB" w:rsidRPr="00076547" w:rsidRDefault="002D19DB" w:rsidP="002D19DB">
            <w:pPr>
              <w:rPr>
                <w:i/>
              </w:rPr>
            </w:pPr>
            <w:r w:rsidRPr="00076547">
              <w:rPr>
                <w:i/>
              </w:rPr>
              <w:t>D:\IHO S-64 [S-63 TDS v1.2.1]\2 ENC Licencing\Test 2f</w:t>
            </w:r>
          </w:p>
          <w:p w14:paraId="241538B8" w14:textId="77777777" w:rsidR="002D19DB" w:rsidRPr="00076547" w:rsidRDefault="002D19DB" w:rsidP="002D19DB">
            <w:pPr>
              <w:rPr>
                <w:i/>
              </w:rPr>
            </w:pPr>
          </w:p>
          <w:p w14:paraId="19C79787" w14:textId="77777777" w:rsidR="00EE705E" w:rsidRDefault="002D19DB" w:rsidP="002D19DB">
            <w:pPr>
              <w:rPr>
                <w:i/>
              </w:rPr>
            </w:pPr>
            <w:r w:rsidRPr="00076547">
              <w:rPr>
                <w:i/>
              </w:rPr>
              <w:t xml:space="preserve">The expiry dates for these permits are set to 31st Dec 2018. </w:t>
            </w:r>
          </w:p>
          <w:p w14:paraId="5D2DB03A" w14:textId="57CCD10B" w:rsidR="00A94802" w:rsidRPr="004065B1" w:rsidRDefault="002D19DB" w:rsidP="00EE705E">
            <w:r w:rsidRPr="00076547">
              <w:rPr>
                <w:b/>
                <w:i/>
              </w:rPr>
              <w:t>Set the computer Date/Time prior to 1st Dec 2018</w:t>
            </w:r>
            <w:r w:rsidRPr="00076547">
              <w:rPr>
                <w:i/>
              </w:rPr>
              <w:t xml:space="preserve"> and install the PERMIT.TXT file.</w:t>
            </w:r>
          </w:p>
        </w:tc>
      </w:tr>
      <w:tr w:rsidR="00A94802" w14:paraId="359643AA" w14:textId="77777777" w:rsidTr="00A12488">
        <w:trPr>
          <w:tblHeader/>
        </w:trPr>
        <w:tc>
          <w:tcPr>
            <w:tcW w:w="9526" w:type="dxa"/>
            <w:gridSpan w:val="4"/>
            <w:shd w:val="clear" w:color="auto" w:fill="CCFFCC"/>
            <w:vAlign w:val="center"/>
          </w:tcPr>
          <w:p w14:paraId="59734120" w14:textId="77777777" w:rsidR="00A94802" w:rsidRPr="00076547" w:rsidRDefault="00A94802" w:rsidP="00CB4150">
            <w:pPr>
              <w:rPr>
                <w:i/>
              </w:rPr>
            </w:pPr>
            <w:r w:rsidRPr="00076547">
              <w:rPr>
                <w:b/>
              </w:rPr>
              <w:t>Action</w:t>
            </w:r>
          </w:p>
        </w:tc>
      </w:tr>
      <w:tr w:rsidR="00A94802" w14:paraId="2610358F" w14:textId="77777777" w:rsidTr="00A12488">
        <w:trPr>
          <w:tblHeader/>
        </w:trPr>
        <w:tc>
          <w:tcPr>
            <w:tcW w:w="9526" w:type="dxa"/>
            <w:gridSpan w:val="4"/>
            <w:vAlign w:val="center"/>
          </w:tcPr>
          <w:p w14:paraId="60AE9ED5" w14:textId="77777777" w:rsidR="00A94802" w:rsidRPr="00076547" w:rsidRDefault="002D19DB" w:rsidP="00CB4150">
            <w:pPr>
              <w:rPr>
                <w:i/>
              </w:rPr>
            </w:pPr>
            <w:r w:rsidRPr="00076547">
              <w:rPr>
                <w:i/>
              </w:rPr>
              <w:t>Load the file PERMIT.TXT in the location stated above.</w:t>
            </w:r>
          </w:p>
        </w:tc>
      </w:tr>
      <w:tr w:rsidR="00A94802" w14:paraId="712BE8C0" w14:textId="77777777" w:rsidTr="00A12488">
        <w:trPr>
          <w:tblHeader/>
        </w:trPr>
        <w:tc>
          <w:tcPr>
            <w:tcW w:w="9526" w:type="dxa"/>
            <w:gridSpan w:val="4"/>
            <w:shd w:val="clear" w:color="auto" w:fill="CCFFCC"/>
            <w:vAlign w:val="center"/>
          </w:tcPr>
          <w:p w14:paraId="56E3832B" w14:textId="77777777" w:rsidR="00A94802" w:rsidRPr="004065B1" w:rsidRDefault="00A94802" w:rsidP="00CB4150">
            <w:r w:rsidRPr="000A066E">
              <w:rPr>
                <w:b/>
              </w:rPr>
              <w:t>Results</w:t>
            </w:r>
          </w:p>
        </w:tc>
      </w:tr>
      <w:tr w:rsidR="00A94802" w14:paraId="505929CF" w14:textId="77777777" w:rsidTr="00A12488">
        <w:trPr>
          <w:tblHeader/>
        </w:trPr>
        <w:tc>
          <w:tcPr>
            <w:tcW w:w="9526" w:type="dxa"/>
            <w:gridSpan w:val="4"/>
            <w:vAlign w:val="center"/>
          </w:tcPr>
          <w:p w14:paraId="3C8D0FAD" w14:textId="77777777" w:rsidR="002D19DB" w:rsidRPr="00076547" w:rsidRDefault="002D19DB" w:rsidP="002D19DB">
            <w:pPr>
              <w:jc w:val="left"/>
              <w:rPr>
                <w:i/>
              </w:rPr>
            </w:pPr>
            <w:r w:rsidRPr="00076547">
              <w:rPr>
                <w:i/>
              </w:rPr>
              <w:t>The permit file must import without any errors or warnings. A report dialog should be available to the user so that they can confirm the successful import.</w:t>
            </w:r>
          </w:p>
          <w:p w14:paraId="0A9F387E" w14:textId="77777777" w:rsidR="002D19DB" w:rsidRPr="00076547" w:rsidRDefault="002D19DB" w:rsidP="002D19DB">
            <w:pPr>
              <w:jc w:val="left"/>
              <w:rPr>
                <w:i/>
              </w:rPr>
            </w:pPr>
          </w:p>
          <w:p w14:paraId="1946E8AE" w14:textId="77777777" w:rsidR="00A94802" w:rsidRPr="00076547" w:rsidRDefault="002D19DB" w:rsidP="002D19DB">
            <w:pPr>
              <w:jc w:val="left"/>
              <w:rPr>
                <w:i/>
              </w:rPr>
            </w:pPr>
            <w:r w:rsidRPr="00076547">
              <w:rPr>
                <w:i/>
              </w:rPr>
              <w:t>(10 ENC Cell permits are provided for this test created using the IHB manufacturer hardware ID and M_KEY.)</w:t>
            </w:r>
          </w:p>
        </w:tc>
      </w:tr>
    </w:tbl>
    <w:p w14:paraId="07A5D8CC" w14:textId="77777777" w:rsidR="00A94802" w:rsidRDefault="00A94802" w:rsidP="00A94802"/>
    <w:p w14:paraId="007AC17C" w14:textId="77777777" w:rsidR="00A94802" w:rsidRPr="00A94802" w:rsidRDefault="005B4573" w:rsidP="001D52EE">
      <w:pPr>
        <w:pStyle w:val="Heading4"/>
      </w:pPr>
      <w:r>
        <w:br w:type="page"/>
      </w:r>
      <w:r w:rsidR="00A94802" w:rsidRPr="00A94802">
        <w:lastRenderedPageBreak/>
        <w:t xml:space="preserve">2.5.2 </w:t>
      </w:r>
      <w:r w:rsidR="00A94802">
        <w:t>g</w:t>
      </w:r>
      <w:r w:rsidR="00A94802" w:rsidRPr="00A94802">
        <w:t xml:space="preserve">) </w:t>
      </w:r>
      <w:r w:rsidR="007F04B1" w:rsidRPr="007F04B1">
        <w:t>Management of permits from multiple data servers.</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381"/>
        <w:gridCol w:w="2381"/>
        <w:gridCol w:w="2382"/>
        <w:gridCol w:w="2382"/>
      </w:tblGrid>
      <w:tr w:rsidR="00A94802" w14:paraId="3525E8F3" w14:textId="77777777" w:rsidTr="00A12488">
        <w:trPr>
          <w:trHeight w:val="454"/>
          <w:tblHeader/>
        </w:trPr>
        <w:tc>
          <w:tcPr>
            <w:tcW w:w="2381" w:type="dxa"/>
            <w:shd w:val="clear" w:color="auto" w:fill="CCFFCC"/>
            <w:vAlign w:val="center"/>
          </w:tcPr>
          <w:p w14:paraId="005D6E71" w14:textId="77777777" w:rsidR="00A94802" w:rsidRPr="004065B1" w:rsidRDefault="00A94802" w:rsidP="00CB4150">
            <w:r w:rsidRPr="000A066E">
              <w:rPr>
                <w:b/>
              </w:rPr>
              <w:t>Test Reference</w:t>
            </w:r>
          </w:p>
        </w:tc>
        <w:tc>
          <w:tcPr>
            <w:tcW w:w="2381" w:type="dxa"/>
            <w:shd w:val="clear" w:color="auto" w:fill="CCFFCC"/>
            <w:vAlign w:val="center"/>
          </w:tcPr>
          <w:p w14:paraId="1B62A7F7" w14:textId="77777777" w:rsidR="00A94802" w:rsidRPr="004065B1" w:rsidRDefault="001E2A73" w:rsidP="00CB4150">
            <w:r>
              <w:t>2.5.2 g</w:t>
            </w:r>
            <w:r w:rsidR="00A94802" w:rsidRPr="00A94802">
              <w:t>)</w:t>
            </w:r>
          </w:p>
        </w:tc>
        <w:tc>
          <w:tcPr>
            <w:tcW w:w="2382" w:type="dxa"/>
            <w:shd w:val="clear" w:color="auto" w:fill="CCFFCC"/>
            <w:vAlign w:val="center"/>
          </w:tcPr>
          <w:p w14:paraId="32D27593" w14:textId="77777777" w:rsidR="00A94802" w:rsidRPr="004065B1" w:rsidRDefault="00A94802" w:rsidP="00CB4150">
            <w:r w:rsidRPr="000A066E">
              <w:rPr>
                <w:b/>
              </w:rPr>
              <w:t>IHO Reference</w:t>
            </w:r>
          </w:p>
        </w:tc>
        <w:tc>
          <w:tcPr>
            <w:tcW w:w="2382" w:type="dxa"/>
            <w:shd w:val="clear" w:color="auto" w:fill="CCFFCC"/>
            <w:vAlign w:val="center"/>
          </w:tcPr>
          <w:p w14:paraId="4EF55760" w14:textId="77777777" w:rsidR="00A94802" w:rsidRPr="004065B1" w:rsidRDefault="002D19DB" w:rsidP="002D19DB">
            <w:r>
              <w:t>S-63 4.3.3 &amp; 10.5.6</w:t>
            </w:r>
          </w:p>
        </w:tc>
      </w:tr>
      <w:tr w:rsidR="00A94802" w14:paraId="1899296A" w14:textId="77777777" w:rsidTr="00A12488">
        <w:trPr>
          <w:tblHeader/>
        </w:trPr>
        <w:tc>
          <w:tcPr>
            <w:tcW w:w="9526" w:type="dxa"/>
            <w:gridSpan w:val="4"/>
            <w:shd w:val="clear" w:color="auto" w:fill="CCFFCC"/>
            <w:vAlign w:val="center"/>
          </w:tcPr>
          <w:p w14:paraId="0A667B69" w14:textId="77777777" w:rsidR="00A94802" w:rsidRDefault="00A94802" w:rsidP="00CB4150">
            <w:r w:rsidRPr="000A066E">
              <w:rPr>
                <w:b/>
              </w:rPr>
              <w:t>Test description</w:t>
            </w:r>
          </w:p>
        </w:tc>
      </w:tr>
      <w:tr w:rsidR="00A94802" w14:paraId="2CE58AF8" w14:textId="77777777" w:rsidTr="00A12488">
        <w:trPr>
          <w:tblHeader/>
        </w:trPr>
        <w:tc>
          <w:tcPr>
            <w:tcW w:w="9526" w:type="dxa"/>
            <w:gridSpan w:val="4"/>
            <w:vAlign w:val="center"/>
          </w:tcPr>
          <w:p w14:paraId="46D678CF" w14:textId="77777777" w:rsidR="00A94802" w:rsidRPr="00076547" w:rsidRDefault="002D19DB" w:rsidP="002164D3">
            <w:pPr>
              <w:jc w:val="left"/>
              <w:rPr>
                <w:i/>
              </w:rPr>
            </w:pPr>
            <w:r w:rsidRPr="00076547">
              <w:rPr>
                <w:i/>
              </w:rPr>
              <w:t>Test how the system performs when loading permit files from two different data servers. Confirm that the ECDIS manages permits supplied from different data servers correctly and stores them independently of one another.</w:t>
            </w:r>
          </w:p>
        </w:tc>
      </w:tr>
      <w:tr w:rsidR="00A94802" w14:paraId="16816CA5" w14:textId="77777777" w:rsidTr="00A12488">
        <w:trPr>
          <w:tblHeader/>
        </w:trPr>
        <w:tc>
          <w:tcPr>
            <w:tcW w:w="9526" w:type="dxa"/>
            <w:gridSpan w:val="4"/>
            <w:shd w:val="clear" w:color="auto" w:fill="CCFFCC"/>
            <w:vAlign w:val="center"/>
          </w:tcPr>
          <w:p w14:paraId="7D1129E7" w14:textId="77777777" w:rsidR="00A94802" w:rsidRPr="004065B1" w:rsidRDefault="00A94802" w:rsidP="00CB4150">
            <w:r w:rsidRPr="000A066E">
              <w:rPr>
                <w:b/>
              </w:rPr>
              <w:t>Setup</w:t>
            </w:r>
          </w:p>
        </w:tc>
      </w:tr>
      <w:tr w:rsidR="00A94802" w14:paraId="7AC06A2A" w14:textId="77777777" w:rsidTr="00A12488">
        <w:trPr>
          <w:tblHeader/>
        </w:trPr>
        <w:tc>
          <w:tcPr>
            <w:tcW w:w="9526" w:type="dxa"/>
            <w:gridSpan w:val="4"/>
            <w:vAlign w:val="center"/>
          </w:tcPr>
          <w:p w14:paraId="7E31B4CE" w14:textId="77777777" w:rsidR="002D19DB" w:rsidRPr="00076547" w:rsidRDefault="002D19DB" w:rsidP="002D19DB">
            <w:pPr>
              <w:rPr>
                <w:i/>
              </w:rPr>
            </w:pPr>
            <w:r w:rsidRPr="00076547">
              <w:rPr>
                <w:i/>
              </w:rPr>
              <w:t xml:space="preserve">No pre-installed permits. </w:t>
            </w:r>
          </w:p>
          <w:p w14:paraId="53F22BE2" w14:textId="77777777" w:rsidR="002D19DB" w:rsidRPr="00076547" w:rsidRDefault="002D19DB" w:rsidP="002D19DB">
            <w:pPr>
              <w:rPr>
                <w:i/>
              </w:rPr>
            </w:pPr>
            <w:r w:rsidRPr="00076547">
              <w:rPr>
                <w:i/>
              </w:rPr>
              <w:t xml:space="preserve">Test data used: </w:t>
            </w:r>
          </w:p>
          <w:p w14:paraId="0C8A706B" w14:textId="77777777" w:rsidR="002D19DB" w:rsidRPr="00076547" w:rsidRDefault="002D19DB" w:rsidP="002D19DB">
            <w:pPr>
              <w:rPr>
                <w:i/>
              </w:rPr>
            </w:pPr>
            <w:r w:rsidRPr="00076547">
              <w:rPr>
                <w:i/>
              </w:rPr>
              <w:t>PERMIT.TXT</w:t>
            </w:r>
          </w:p>
          <w:p w14:paraId="36078141" w14:textId="77777777" w:rsidR="002D19DB" w:rsidRPr="00076547" w:rsidRDefault="002D19DB" w:rsidP="002D19DB">
            <w:pPr>
              <w:rPr>
                <w:i/>
              </w:rPr>
            </w:pPr>
            <w:r w:rsidRPr="00076547">
              <w:rPr>
                <w:i/>
              </w:rPr>
              <w:t>Test data location:</w:t>
            </w:r>
          </w:p>
          <w:p w14:paraId="58F65FEC" w14:textId="77777777" w:rsidR="002D19DB" w:rsidRPr="00076547" w:rsidRDefault="002D19DB" w:rsidP="002D19DB">
            <w:pPr>
              <w:rPr>
                <w:i/>
              </w:rPr>
            </w:pPr>
            <w:r w:rsidRPr="00076547">
              <w:rPr>
                <w:i/>
              </w:rPr>
              <w:t xml:space="preserve">a) D:\IHO S-64 [S-63 TDS v1.2.1]\2 ENC Licencing\Test 2g\DS1 </w:t>
            </w:r>
          </w:p>
          <w:p w14:paraId="7ECABB3F" w14:textId="77777777" w:rsidR="002D19DB" w:rsidRPr="00076547" w:rsidRDefault="002D19DB" w:rsidP="002D19DB">
            <w:pPr>
              <w:rPr>
                <w:i/>
              </w:rPr>
            </w:pPr>
            <w:r w:rsidRPr="00076547">
              <w:rPr>
                <w:i/>
              </w:rPr>
              <w:t>b) D:\IHO S-64 [S-63 TDS v1.2.1]\2 ENC Licencing\Test 2g\DS2</w:t>
            </w:r>
          </w:p>
          <w:p w14:paraId="427E49E9" w14:textId="77777777" w:rsidR="002D19DB" w:rsidRPr="00076547" w:rsidRDefault="002D19DB" w:rsidP="002D19DB">
            <w:pPr>
              <w:rPr>
                <w:i/>
              </w:rPr>
            </w:pPr>
          </w:p>
          <w:p w14:paraId="01E64A63" w14:textId="77777777" w:rsidR="00A94802" w:rsidRPr="004065B1" w:rsidRDefault="002D19DB" w:rsidP="002D19DB">
            <w:r w:rsidRPr="00076547">
              <w:rPr>
                <w:i/>
              </w:rPr>
              <w:t>There are two ENC cells common to both PERMIT.TXT files. These common permits have been created using different encryption keys.</w:t>
            </w:r>
          </w:p>
        </w:tc>
      </w:tr>
      <w:tr w:rsidR="00A94802" w14:paraId="51DD6475" w14:textId="77777777" w:rsidTr="00A12488">
        <w:trPr>
          <w:tblHeader/>
        </w:trPr>
        <w:tc>
          <w:tcPr>
            <w:tcW w:w="9526" w:type="dxa"/>
            <w:gridSpan w:val="4"/>
            <w:shd w:val="clear" w:color="auto" w:fill="CCFFCC"/>
            <w:vAlign w:val="center"/>
          </w:tcPr>
          <w:p w14:paraId="42B5C1EC" w14:textId="77777777" w:rsidR="00A94802" w:rsidRPr="004065B1" w:rsidRDefault="00A94802" w:rsidP="00CB4150">
            <w:r w:rsidRPr="000A066E">
              <w:rPr>
                <w:b/>
              </w:rPr>
              <w:t>Action</w:t>
            </w:r>
          </w:p>
        </w:tc>
      </w:tr>
      <w:tr w:rsidR="00A94802" w14:paraId="2DEE2576" w14:textId="77777777" w:rsidTr="00A12488">
        <w:trPr>
          <w:tblHeader/>
        </w:trPr>
        <w:tc>
          <w:tcPr>
            <w:tcW w:w="9526" w:type="dxa"/>
            <w:gridSpan w:val="4"/>
            <w:vAlign w:val="center"/>
          </w:tcPr>
          <w:p w14:paraId="3563C1A8" w14:textId="77777777" w:rsidR="002D19DB" w:rsidRPr="00076547" w:rsidRDefault="002D19DB" w:rsidP="002D19DB">
            <w:pPr>
              <w:rPr>
                <w:i/>
              </w:rPr>
            </w:pPr>
            <w:r w:rsidRPr="00076547">
              <w:rPr>
                <w:i/>
              </w:rPr>
              <w:t xml:space="preserve">Load the PERMIT.TXT file at the test data location (a) above. </w:t>
            </w:r>
          </w:p>
          <w:p w14:paraId="4F092C1D" w14:textId="77777777" w:rsidR="00A94802" w:rsidRPr="0015247B" w:rsidRDefault="002D19DB" w:rsidP="002D19DB">
            <w:r w:rsidRPr="00076547">
              <w:rPr>
                <w:i/>
              </w:rPr>
              <w:t>Load the PERMIT.TXT file at the test data location (b) above.</w:t>
            </w:r>
          </w:p>
        </w:tc>
      </w:tr>
      <w:tr w:rsidR="00A94802" w14:paraId="74F89D42" w14:textId="77777777" w:rsidTr="00A12488">
        <w:trPr>
          <w:tblHeader/>
        </w:trPr>
        <w:tc>
          <w:tcPr>
            <w:tcW w:w="9526" w:type="dxa"/>
            <w:gridSpan w:val="4"/>
            <w:shd w:val="clear" w:color="auto" w:fill="CCFFCC"/>
            <w:vAlign w:val="center"/>
          </w:tcPr>
          <w:p w14:paraId="241FD9F0" w14:textId="77777777" w:rsidR="00A94802" w:rsidRPr="004065B1" w:rsidRDefault="00A94802" w:rsidP="00CB4150">
            <w:r w:rsidRPr="000A066E">
              <w:rPr>
                <w:b/>
              </w:rPr>
              <w:t>Results</w:t>
            </w:r>
          </w:p>
        </w:tc>
      </w:tr>
      <w:tr w:rsidR="00A94802" w14:paraId="5BACAE3C" w14:textId="77777777" w:rsidTr="00A12488">
        <w:trPr>
          <w:tblHeader/>
        </w:trPr>
        <w:tc>
          <w:tcPr>
            <w:tcW w:w="9526" w:type="dxa"/>
            <w:gridSpan w:val="4"/>
            <w:vAlign w:val="center"/>
          </w:tcPr>
          <w:p w14:paraId="00B5DB5A" w14:textId="77777777" w:rsidR="00A94802" w:rsidRPr="00076547" w:rsidRDefault="002D19DB" w:rsidP="00CB4150">
            <w:pPr>
              <w:jc w:val="left"/>
              <w:rPr>
                <w:i/>
              </w:rPr>
            </w:pPr>
            <w:r w:rsidRPr="00076547">
              <w:rPr>
                <w:i/>
              </w:rPr>
              <w:t>The two independently supplied permits should be stored in a Data Server specific location within the ECDIS. These permits must be available to view the contents at the user’s request. (There are two ENC cells common to both PERMIT.TXT files. These common permits have been created using different encryption keys.)</w:t>
            </w:r>
          </w:p>
        </w:tc>
      </w:tr>
    </w:tbl>
    <w:p w14:paraId="0AA529E3" w14:textId="77777777" w:rsidR="00A94802" w:rsidRDefault="00A94802" w:rsidP="00A94802"/>
    <w:p w14:paraId="7D44B297" w14:textId="77777777" w:rsidR="00A94802" w:rsidRPr="00A94802" w:rsidRDefault="00A94802" w:rsidP="001D52EE">
      <w:pPr>
        <w:pStyle w:val="Heading4"/>
      </w:pPr>
      <w:r>
        <w:t>2.5.2 h</w:t>
      </w:r>
      <w:r w:rsidRPr="00A94802">
        <w:t xml:space="preserve">) </w:t>
      </w:r>
      <w:r w:rsidR="007F04B1" w:rsidRPr="007F04B1">
        <w:t>Management of installed permits</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381"/>
        <w:gridCol w:w="2381"/>
        <w:gridCol w:w="2382"/>
        <w:gridCol w:w="2382"/>
      </w:tblGrid>
      <w:tr w:rsidR="00A94802" w14:paraId="54AE1448" w14:textId="77777777" w:rsidTr="00A12488">
        <w:trPr>
          <w:trHeight w:val="454"/>
          <w:tblHeader/>
        </w:trPr>
        <w:tc>
          <w:tcPr>
            <w:tcW w:w="2381" w:type="dxa"/>
            <w:shd w:val="clear" w:color="auto" w:fill="CCFFCC"/>
            <w:vAlign w:val="center"/>
          </w:tcPr>
          <w:p w14:paraId="4F8455D9" w14:textId="77777777" w:rsidR="00A94802" w:rsidRPr="004065B1" w:rsidRDefault="00A94802" w:rsidP="00CB4150">
            <w:r w:rsidRPr="000A066E">
              <w:rPr>
                <w:b/>
              </w:rPr>
              <w:t>Test Reference</w:t>
            </w:r>
          </w:p>
        </w:tc>
        <w:tc>
          <w:tcPr>
            <w:tcW w:w="2381" w:type="dxa"/>
            <w:shd w:val="clear" w:color="auto" w:fill="CCFFCC"/>
            <w:vAlign w:val="center"/>
          </w:tcPr>
          <w:p w14:paraId="22DE3D93" w14:textId="77777777" w:rsidR="00A94802" w:rsidRPr="004065B1" w:rsidRDefault="001E2A73" w:rsidP="00CB4150">
            <w:r>
              <w:t>2.5.2 h</w:t>
            </w:r>
            <w:r w:rsidR="00A94802" w:rsidRPr="00A94802">
              <w:t>)</w:t>
            </w:r>
          </w:p>
        </w:tc>
        <w:tc>
          <w:tcPr>
            <w:tcW w:w="2382" w:type="dxa"/>
            <w:shd w:val="clear" w:color="auto" w:fill="CCFFCC"/>
            <w:vAlign w:val="center"/>
          </w:tcPr>
          <w:p w14:paraId="42ECFEC7" w14:textId="77777777" w:rsidR="00A94802" w:rsidRPr="004065B1" w:rsidRDefault="00A94802" w:rsidP="00CB4150">
            <w:r w:rsidRPr="000A066E">
              <w:rPr>
                <w:b/>
              </w:rPr>
              <w:t>IHO Reference</w:t>
            </w:r>
          </w:p>
        </w:tc>
        <w:tc>
          <w:tcPr>
            <w:tcW w:w="2382" w:type="dxa"/>
            <w:shd w:val="clear" w:color="auto" w:fill="CCFFCC"/>
            <w:vAlign w:val="center"/>
          </w:tcPr>
          <w:p w14:paraId="18F6F1FC" w14:textId="77777777" w:rsidR="00A94802" w:rsidRPr="004065B1" w:rsidRDefault="00A94802" w:rsidP="001E2A73">
            <w:r w:rsidRPr="00A94802">
              <w:t xml:space="preserve">S-63 </w:t>
            </w:r>
            <w:r w:rsidR="001E2A73">
              <w:t>4.3</w:t>
            </w:r>
          </w:p>
        </w:tc>
      </w:tr>
      <w:tr w:rsidR="00A94802" w14:paraId="6397E5DB" w14:textId="77777777" w:rsidTr="00A12488">
        <w:trPr>
          <w:tblHeader/>
        </w:trPr>
        <w:tc>
          <w:tcPr>
            <w:tcW w:w="9526" w:type="dxa"/>
            <w:gridSpan w:val="4"/>
            <w:shd w:val="clear" w:color="auto" w:fill="CCFFCC"/>
            <w:vAlign w:val="center"/>
          </w:tcPr>
          <w:p w14:paraId="354CEFCA" w14:textId="77777777" w:rsidR="00A94802" w:rsidRDefault="00A94802" w:rsidP="00CB4150">
            <w:r w:rsidRPr="000A066E">
              <w:rPr>
                <w:b/>
              </w:rPr>
              <w:t>Test description</w:t>
            </w:r>
          </w:p>
        </w:tc>
      </w:tr>
      <w:tr w:rsidR="00A94802" w14:paraId="781A90AA" w14:textId="77777777" w:rsidTr="00A12488">
        <w:trPr>
          <w:tblHeader/>
        </w:trPr>
        <w:tc>
          <w:tcPr>
            <w:tcW w:w="9526" w:type="dxa"/>
            <w:gridSpan w:val="4"/>
            <w:vAlign w:val="center"/>
          </w:tcPr>
          <w:p w14:paraId="5559FBB7" w14:textId="77777777" w:rsidR="00A94802" w:rsidRPr="00076547" w:rsidRDefault="002D19DB" w:rsidP="002164D3">
            <w:pPr>
              <w:jc w:val="left"/>
              <w:rPr>
                <w:i/>
              </w:rPr>
            </w:pPr>
            <w:r w:rsidRPr="00076547">
              <w:rPr>
                <w:i/>
              </w:rPr>
              <w:t>Test whether the system enables user to manage their permit holdings. Confirm that users have the ability to selectively remove permits from the system.</w:t>
            </w:r>
          </w:p>
        </w:tc>
      </w:tr>
      <w:tr w:rsidR="00A94802" w14:paraId="07CB2E6D" w14:textId="77777777" w:rsidTr="00A12488">
        <w:trPr>
          <w:tblHeader/>
        </w:trPr>
        <w:tc>
          <w:tcPr>
            <w:tcW w:w="9526" w:type="dxa"/>
            <w:gridSpan w:val="4"/>
            <w:shd w:val="clear" w:color="auto" w:fill="CCFFCC"/>
            <w:vAlign w:val="center"/>
          </w:tcPr>
          <w:p w14:paraId="2E2CCD42" w14:textId="77777777" w:rsidR="00A94802" w:rsidRPr="004065B1" w:rsidRDefault="00A94802" w:rsidP="00CB4150">
            <w:r w:rsidRPr="000A066E">
              <w:rPr>
                <w:b/>
              </w:rPr>
              <w:t>Setup</w:t>
            </w:r>
          </w:p>
        </w:tc>
      </w:tr>
      <w:tr w:rsidR="00A94802" w14:paraId="770FEAF8" w14:textId="77777777" w:rsidTr="00A12488">
        <w:trPr>
          <w:tblHeader/>
        </w:trPr>
        <w:tc>
          <w:tcPr>
            <w:tcW w:w="9526" w:type="dxa"/>
            <w:gridSpan w:val="4"/>
            <w:vAlign w:val="center"/>
          </w:tcPr>
          <w:p w14:paraId="18C0D016" w14:textId="77777777" w:rsidR="002D19DB" w:rsidRPr="00076547" w:rsidRDefault="002D19DB" w:rsidP="002D19DB">
            <w:pPr>
              <w:rPr>
                <w:i/>
              </w:rPr>
            </w:pPr>
            <w:r w:rsidRPr="00076547">
              <w:rPr>
                <w:i/>
              </w:rPr>
              <w:t>Use the pre-installed permits from the previous test 2.5.2g</w:t>
            </w:r>
          </w:p>
          <w:p w14:paraId="37FB9038" w14:textId="77777777" w:rsidR="002D19DB" w:rsidRPr="00076547" w:rsidRDefault="002D19DB" w:rsidP="002D19DB">
            <w:pPr>
              <w:rPr>
                <w:i/>
              </w:rPr>
            </w:pPr>
            <w:r w:rsidRPr="00076547">
              <w:rPr>
                <w:i/>
              </w:rPr>
              <w:t>Test data used:</w:t>
            </w:r>
          </w:p>
          <w:p w14:paraId="48D87EF9" w14:textId="77777777" w:rsidR="002D19DB" w:rsidRPr="00076547" w:rsidRDefault="002D19DB" w:rsidP="002D19DB">
            <w:pPr>
              <w:rPr>
                <w:i/>
              </w:rPr>
            </w:pPr>
            <w:r w:rsidRPr="00076547">
              <w:rPr>
                <w:i/>
              </w:rPr>
              <w:t>PERMIT.TXT files loaded in the previous test 2.5.2g</w:t>
            </w:r>
          </w:p>
          <w:p w14:paraId="348BED00" w14:textId="77777777" w:rsidR="00A94802" w:rsidRPr="00076547" w:rsidRDefault="002D19DB" w:rsidP="002D19DB">
            <w:pPr>
              <w:rPr>
                <w:i/>
              </w:rPr>
            </w:pPr>
            <w:r w:rsidRPr="00076547">
              <w:rPr>
                <w:i/>
              </w:rPr>
              <w:t>Two permit files have been supplied with this test imitating two different Data Servers (DS). These have been designated GB and PM.</w:t>
            </w:r>
          </w:p>
        </w:tc>
      </w:tr>
      <w:tr w:rsidR="00A94802" w14:paraId="3E2A843D" w14:textId="77777777" w:rsidTr="00A12488">
        <w:trPr>
          <w:tblHeader/>
        </w:trPr>
        <w:tc>
          <w:tcPr>
            <w:tcW w:w="9526" w:type="dxa"/>
            <w:gridSpan w:val="4"/>
            <w:shd w:val="clear" w:color="auto" w:fill="CCFFCC"/>
            <w:vAlign w:val="center"/>
          </w:tcPr>
          <w:p w14:paraId="38B6215B" w14:textId="77777777" w:rsidR="00A94802" w:rsidRPr="004065B1" w:rsidRDefault="00A94802" w:rsidP="00CB4150">
            <w:r w:rsidRPr="000A066E">
              <w:rPr>
                <w:b/>
              </w:rPr>
              <w:t>Action</w:t>
            </w:r>
          </w:p>
        </w:tc>
      </w:tr>
      <w:tr w:rsidR="00A94802" w14:paraId="63BC255F" w14:textId="77777777" w:rsidTr="00A12488">
        <w:trPr>
          <w:tblHeader/>
        </w:trPr>
        <w:tc>
          <w:tcPr>
            <w:tcW w:w="9526" w:type="dxa"/>
            <w:gridSpan w:val="4"/>
            <w:vAlign w:val="center"/>
          </w:tcPr>
          <w:p w14:paraId="001FEC62" w14:textId="77777777" w:rsidR="00A94802" w:rsidRPr="00076547" w:rsidRDefault="002D19DB" w:rsidP="00CB4150">
            <w:pPr>
              <w:rPr>
                <w:i/>
              </w:rPr>
            </w:pPr>
            <w:r w:rsidRPr="00076547">
              <w:rPr>
                <w:i/>
              </w:rPr>
              <w:t>Attempt to remove one of the installed sets of permits from the system leaving the other one intact.</w:t>
            </w:r>
          </w:p>
        </w:tc>
      </w:tr>
      <w:tr w:rsidR="00A94802" w14:paraId="4A8184C7" w14:textId="77777777" w:rsidTr="00A12488">
        <w:trPr>
          <w:tblHeader/>
        </w:trPr>
        <w:tc>
          <w:tcPr>
            <w:tcW w:w="9526" w:type="dxa"/>
            <w:gridSpan w:val="4"/>
            <w:shd w:val="clear" w:color="auto" w:fill="CCFFCC"/>
            <w:vAlign w:val="center"/>
          </w:tcPr>
          <w:p w14:paraId="43F28913" w14:textId="77777777" w:rsidR="00A94802" w:rsidRPr="004065B1" w:rsidRDefault="00A94802" w:rsidP="00CB4150">
            <w:r w:rsidRPr="000A066E">
              <w:rPr>
                <w:b/>
              </w:rPr>
              <w:t>Results</w:t>
            </w:r>
          </w:p>
        </w:tc>
      </w:tr>
      <w:tr w:rsidR="00A94802" w14:paraId="6B80D007" w14:textId="77777777" w:rsidTr="00A12488">
        <w:trPr>
          <w:tblHeader/>
        </w:trPr>
        <w:tc>
          <w:tcPr>
            <w:tcW w:w="9526" w:type="dxa"/>
            <w:gridSpan w:val="4"/>
            <w:vAlign w:val="center"/>
          </w:tcPr>
          <w:p w14:paraId="65CFAF31" w14:textId="77777777" w:rsidR="00A94802" w:rsidRPr="00076547" w:rsidRDefault="002D19DB" w:rsidP="00CB4150">
            <w:pPr>
              <w:jc w:val="left"/>
              <w:rPr>
                <w:i/>
              </w:rPr>
            </w:pPr>
            <w:r w:rsidRPr="00076547">
              <w:rPr>
                <w:i/>
              </w:rPr>
              <w:t>The user must be able to delete permits from the system. Suitable warnings/confirmations must be given.</w:t>
            </w:r>
          </w:p>
        </w:tc>
      </w:tr>
    </w:tbl>
    <w:p w14:paraId="47B98598" w14:textId="77777777" w:rsidR="00A94802" w:rsidRDefault="00A94802" w:rsidP="00A94802"/>
    <w:p w14:paraId="3346E52C" w14:textId="77777777" w:rsidR="00A94802" w:rsidRDefault="00AA754B" w:rsidP="00E30B8F">
      <w:pPr>
        <w:pStyle w:val="Heading3"/>
      </w:pPr>
      <w:r>
        <w:br w:type="page"/>
      </w:r>
      <w:r w:rsidR="00A94802">
        <w:lastRenderedPageBreak/>
        <w:t>Not currently used</w:t>
      </w:r>
    </w:p>
    <w:p w14:paraId="41D2915E" w14:textId="77777777" w:rsidR="00A94802" w:rsidRDefault="00A94802" w:rsidP="00E30B8F">
      <w:pPr>
        <w:pStyle w:val="Heading3"/>
      </w:pPr>
      <w:r>
        <w:t>ENC Authentication Part 1</w:t>
      </w:r>
    </w:p>
    <w:p w14:paraId="461F8875" w14:textId="77777777" w:rsidR="00A94802" w:rsidRPr="00A94802" w:rsidRDefault="00A94802" w:rsidP="001D52EE">
      <w:pPr>
        <w:pStyle w:val="Heading4"/>
      </w:pPr>
      <w:r>
        <w:t>2.5.4</w:t>
      </w:r>
      <w:r w:rsidRPr="00A94802">
        <w:t xml:space="preserve"> a) </w:t>
      </w:r>
      <w:r w:rsidR="007F04B1" w:rsidRPr="007F04B1">
        <w:t>Install and validate the SA certificate and/or public key</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381"/>
        <w:gridCol w:w="2381"/>
        <w:gridCol w:w="2382"/>
        <w:gridCol w:w="2382"/>
      </w:tblGrid>
      <w:tr w:rsidR="00A94802" w14:paraId="736C7ADC" w14:textId="77777777" w:rsidTr="00A12488">
        <w:trPr>
          <w:trHeight w:val="454"/>
          <w:tblHeader/>
        </w:trPr>
        <w:tc>
          <w:tcPr>
            <w:tcW w:w="2381" w:type="dxa"/>
            <w:shd w:val="clear" w:color="auto" w:fill="CCFFCC"/>
            <w:vAlign w:val="center"/>
          </w:tcPr>
          <w:p w14:paraId="42C2CB04" w14:textId="77777777" w:rsidR="00A94802" w:rsidRPr="004065B1" w:rsidRDefault="00A94802" w:rsidP="00CB4150">
            <w:r w:rsidRPr="000A066E">
              <w:rPr>
                <w:b/>
              </w:rPr>
              <w:t>Test Reference</w:t>
            </w:r>
          </w:p>
        </w:tc>
        <w:tc>
          <w:tcPr>
            <w:tcW w:w="2381" w:type="dxa"/>
            <w:shd w:val="clear" w:color="auto" w:fill="CCFFCC"/>
            <w:vAlign w:val="center"/>
          </w:tcPr>
          <w:p w14:paraId="45F3427A" w14:textId="77777777" w:rsidR="00A94802" w:rsidRPr="004065B1" w:rsidRDefault="00A94802" w:rsidP="001E2A73">
            <w:r w:rsidRPr="00A94802">
              <w:t>2.5.</w:t>
            </w:r>
            <w:r w:rsidR="001E2A73">
              <w:t>4</w:t>
            </w:r>
            <w:r w:rsidRPr="00A94802">
              <w:t xml:space="preserve"> a)</w:t>
            </w:r>
          </w:p>
        </w:tc>
        <w:tc>
          <w:tcPr>
            <w:tcW w:w="2382" w:type="dxa"/>
            <w:shd w:val="clear" w:color="auto" w:fill="CCFFCC"/>
            <w:vAlign w:val="center"/>
          </w:tcPr>
          <w:p w14:paraId="204A1CFC" w14:textId="77777777" w:rsidR="00A94802" w:rsidRPr="004065B1" w:rsidRDefault="00A94802" w:rsidP="00CB4150">
            <w:r w:rsidRPr="000A066E">
              <w:rPr>
                <w:b/>
              </w:rPr>
              <w:t>IHO Reference</w:t>
            </w:r>
          </w:p>
        </w:tc>
        <w:tc>
          <w:tcPr>
            <w:tcW w:w="2382" w:type="dxa"/>
            <w:shd w:val="clear" w:color="auto" w:fill="CCFFCC"/>
            <w:vAlign w:val="center"/>
          </w:tcPr>
          <w:p w14:paraId="5646C125" w14:textId="77777777" w:rsidR="00A94802" w:rsidRPr="004065B1" w:rsidRDefault="00AA754B" w:rsidP="00AA754B">
            <w:r>
              <w:t>S-63 10.6.1 &amp; 10.6.2</w:t>
            </w:r>
          </w:p>
        </w:tc>
      </w:tr>
      <w:tr w:rsidR="00A94802" w14:paraId="08B30C4F" w14:textId="77777777" w:rsidTr="00A12488">
        <w:trPr>
          <w:tblHeader/>
        </w:trPr>
        <w:tc>
          <w:tcPr>
            <w:tcW w:w="9526" w:type="dxa"/>
            <w:gridSpan w:val="4"/>
            <w:shd w:val="clear" w:color="auto" w:fill="CCFFCC"/>
            <w:vAlign w:val="center"/>
          </w:tcPr>
          <w:p w14:paraId="23B242A2" w14:textId="77777777" w:rsidR="00A94802" w:rsidRDefault="00A94802" w:rsidP="00CB4150">
            <w:r w:rsidRPr="000A066E">
              <w:rPr>
                <w:b/>
              </w:rPr>
              <w:t>Test description</w:t>
            </w:r>
          </w:p>
        </w:tc>
      </w:tr>
      <w:tr w:rsidR="00A94802" w14:paraId="0F68C3D8" w14:textId="77777777" w:rsidTr="00A12488">
        <w:trPr>
          <w:tblHeader/>
        </w:trPr>
        <w:tc>
          <w:tcPr>
            <w:tcW w:w="9526" w:type="dxa"/>
            <w:gridSpan w:val="4"/>
            <w:vAlign w:val="center"/>
          </w:tcPr>
          <w:p w14:paraId="57EBE2CD" w14:textId="77777777" w:rsidR="00A94802" w:rsidRPr="00076547" w:rsidRDefault="00AA754B" w:rsidP="002164D3">
            <w:pPr>
              <w:jc w:val="left"/>
              <w:rPr>
                <w:i/>
              </w:rPr>
            </w:pPr>
            <w:r w:rsidRPr="00076547">
              <w:rPr>
                <w:i/>
              </w:rPr>
              <w:t>Confirm that the system can import a valid certificate/public key and supply the user with confirmation. Validate it against the SA signature contained in the ENC signature files of the supplied exchange set.</w:t>
            </w:r>
          </w:p>
        </w:tc>
      </w:tr>
      <w:tr w:rsidR="00A94802" w14:paraId="1848C95B" w14:textId="77777777" w:rsidTr="00A12488">
        <w:trPr>
          <w:tblHeader/>
        </w:trPr>
        <w:tc>
          <w:tcPr>
            <w:tcW w:w="9526" w:type="dxa"/>
            <w:gridSpan w:val="4"/>
            <w:shd w:val="clear" w:color="auto" w:fill="CCFFCC"/>
            <w:vAlign w:val="center"/>
          </w:tcPr>
          <w:p w14:paraId="412DE220" w14:textId="77777777" w:rsidR="00A94802" w:rsidRPr="004065B1" w:rsidRDefault="00A94802" w:rsidP="00CB4150">
            <w:r w:rsidRPr="000A066E">
              <w:rPr>
                <w:b/>
              </w:rPr>
              <w:t>Setup</w:t>
            </w:r>
          </w:p>
        </w:tc>
      </w:tr>
      <w:tr w:rsidR="00A94802" w14:paraId="60AA0F8E" w14:textId="77777777" w:rsidTr="00A12488">
        <w:trPr>
          <w:tblHeader/>
        </w:trPr>
        <w:tc>
          <w:tcPr>
            <w:tcW w:w="9526" w:type="dxa"/>
            <w:gridSpan w:val="4"/>
            <w:vAlign w:val="center"/>
          </w:tcPr>
          <w:p w14:paraId="3B6178D5" w14:textId="77777777" w:rsidR="00AA754B" w:rsidRPr="00076547" w:rsidRDefault="00AA754B" w:rsidP="00AA754B">
            <w:pPr>
              <w:rPr>
                <w:i/>
              </w:rPr>
            </w:pPr>
            <w:r w:rsidRPr="00076547">
              <w:rPr>
                <w:i/>
              </w:rPr>
              <w:t xml:space="preserve">No pre-installed permits, Certificate/Public Key or ENC data. </w:t>
            </w:r>
          </w:p>
          <w:p w14:paraId="256555E0" w14:textId="77777777" w:rsidR="00AA754B" w:rsidRPr="00076547" w:rsidRDefault="00AA754B" w:rsidP="00AA754B">
            <w:pPr>
              <w:rPr>
                <w:i/>
              </w:rPr>
            </w:pPr>
            <w:r w:rsidRPr="00076547">
              <w:rPr>
                <w:i/>
              </w:rPr>
              <w:t>Test data used:</w:t>
            </w:r>
          </w:p>
          <w:p w14:paraId="3B9C4BB1" w14:textId="77777777" w:rsidR="00AA754B" w:rsidRPr="00076547" w:rsidRDefault="00AA754B" w:rsidP="00AA754B">
            <w:pPr>
              <w:rPr>
                <w:i/>
              </w:rPr>
            </w:pPr>
            <w:r w:rsidRPr="00076547">
              <w:rPr>
                <w:i/>
              </w:rPr>
              <w:t>1) UKHO.CRT and/or UKHO.PUB</w:t>
            </w:r>
          </w:p>
          <w:p w14:paraId="76108C8E" w14:textId="77777777" w:rsidR="00AA754B" w:rsidRPr="00076547" w:rsidRDefault="00AA754B" w:rsidP="00AA754B">
            <w:pPr>
              <w:rPr>
                <w:i/>
              </w:rPr>
            </w:pPr>
            <w:r w:rsidRPr="00076547">
              <w:rPr>
                <w:i/>
              </w:rPr>
              <w:t>2) PERMIT.TXT</w:t>
            </w:r>
          </w:p>
          <w:p w14:paraId="73ED19D2" w14:textId="77777777" w:rsidR="00AA754B" w:rsidRPr="00076547" w:rsidRDefault="00AA754B" w:rsidP="00AA754B">
            <w:pPr>
              <w:rPr>
                <w:i/>
              </w:rPr>
            </w:pPr>
            <w:r w:rsidRPr="00076547">
              <w:rPr>
                <w:i/>
              </w:rPr>
              <w:t xml:space="preserve">3) V01X01 (Exchange Set) </w:t>
            </w:r>
          </w:p>
          <w:p w14:paraId="6A047F67" w14:textId="77777777" w:rsidR="00AA754B" w:rsidRPr="00076547" w:rsidRDefault="00AA754B" w:rsidP="00AA754B">
            <w:pPr>
              <w:rPr>
                <w:i/>
              </w:rPr>
            </w:pPr>
            <w:r w:rsidRPr="00076547">
              <w:rPr>
                <w:i/>
              </w:rPr>
              <w:t>Test data location:</w:t>
            </w:r>
          </w:p>
          <w:p w14:paraId="499884D5" w14:textId="77777777" w:rsidR="00AA754B" w:rsidRPr="00076547" w:rsidRDefault="00AA754B" w:rsidP="00AA754B">
            <w:pPr>
              <w:rPr>
                <w:i/>
              </w:rPr>
            </w:pPr>
            <w:r w:rsidRPr="00076547">
              <w:rPr>
                <w:i/>
              </w:rPr>
              <w:t>D:\IHO S-64 [S-63 TDS v1.2.1]\4 Authentication_Part1\Test 4a</w:t>
            </w:r>
          </w:p>
          <w:p w14:paraId="7B2CC73A" w14:textId="77777777" w:rsidR="00AA754B" w:rsidRPr="00076547" w:rsidRDefault="00AA754B" w:rsidP="00AA754B">
            <w:pPr>
              <w:rPr>
                <w:i/>
              </w:rPr>
            </w:pPr>
          </w:p>
          <w:p w14:paraId="7FE3F2D4" w14:textId="77777777" w:rsidR="00AA754B" w:rsidRPr="00076547" w:rsidRDefault="00AA754B" w:rsidP="00AA754B">
            <w:pPr>
              <w:rPr>
                <w:i/>
              </w:rPr>
            </w:pPr>
            <w:r w:rsidRPr="00076547">
              <w:rPr>
                <w:i/>
              </w:rPr>
              <w:t>The signature files within this Exchange Set contain the UKHOs self signed certificate. The SSE 26 warning is displayed because this certificate has not been provided by the Scheme Administrator (IHO). Validation can be carried by the system against the file name and/or the “Issuer” if the certificate file is pre- installed.</w:t>
            </w:r>
          </w:p>
          <w:p w14:paraId="66E7AB78" w14:textId="77777777" w:rsidR="00A94802" w:rsidRPr="004065B1" w:rsidRDefault="00AA754B" w:rsidP="00AA754B">
            <w:r w:rsidRPr="00076547">
              <w:rPr>
                <w:i/>
              </w:rPr>
              <w:t>The certificate expiry date is 16/08/2010. Set the computer Date/Time prior to 16th Aug 2010.</w:t>
            </w:r>
          </w:p>
        </w:tc>
      </w:tr>
      <w:tr w:rsidR="00A94802" w14:paraId="2E1E2773" w14:textId="77777777" w:rsidTr="00A12488">
        <w:trPr>
          <w:tblHeader/>
        </w:trPr>
        <w:tc>
          <w:tcPr>
            <w:tcW w:w="9526" w:type="dxa"/>
            <w:gridSpan w:val="4"/>
            <w:shd w:val="clear" w:color="auto" w:fill="CCFFCC"/>
            <w:vAlign w:val="center"/>
          </w:tcPr>
          <w:p w14:paraId="7723A92D" w14:textId="77777777" w:rsidR="00A94802" w:rsidRPr="004065B1" w:rsidRDefault="00A94802" w:rsidP="00CB4150">
            <w:r w:rsidRPr="000A066E">
              <w:rPr>
                <w:b/>
              </w:rPr>
              <w:t>Action</w:t>
            </w:r>
          </w:p>
        </w:tc>
      </w:tr>
      <w:tr w:rsidR="00A94802" w14:paraId="7940F1C3" w14:textId="77777777" w:rsidTr="00A12488">
        <w:trPr>
          <w:tblHeader/>
        </w:trPr>
        <w:tc>
          <w:tcPr>
            <w:tcW w:w="9526" w:type="dxa"/>
            <w:gridSpan w:val="4"/>
            <w:vAlign w:val="center"/>
          </w:tcPr>
          <w:p w14:paraId="55DC233E" w14:textId="77777777" w:rsidR="00A94802" w:rsidRPr="00076547" w:rsidRDefault="00AA754B" w:rsidP="00CB4150">
            <w:pPr>
              <w:rPr>
                <w:i/>
              </w:rPr>
            </w:pPr>
            <w:r w:rsidRPr="00076547">
              <w:rPr>
                <w:i/>
              </w:rPr>
              <w:t>Depending on the system install the certificate and/or the public key file(s). Install the PERMIT.TXT and install the exchange set from the location above</w:t>
            </w:r>
          </w:p>
        </w:tc>
      </w:tr>
      <w:tr w:rsidR="00A94802" w14:paraId="33551F47" w14:textId="77777777" w:rsidTr="00A12488">
        <w:trPr>
          <w:tblHeader/>
        </w:trPr>
        <w:tc>
          <w:tcPr>
            <w:tcW w:w="9526" w:type="dxa"/>
            <w:gridSpan w:val="4"/>
            <w:shd w:val="clear" w:color="auto" w:fill="CCFFCC"/>
            <w:vAlign w:val="center"/>
          </w:tcPr>
          <w:p w14:paraId="4B87C9CA" w14:textId="77777777" w:rsidR="00A94802" w:rsidRPr="004065B1" w:rsidRDefault="00A94802" w:rsidP="00CB4150">
            <w:r w:rsidRPr="000A066E">
              <w:rPr>
                <w:b/>
              </w:rPr>
              <w:t>Results</w:t>
            </w:r>
          </w:p>
        </w:tc>
      </w:tr>
      <w:tr w:rsidR="00A94802" w14:paraId="5ED5579E" w14:textId="77777777" w:rsidTr="00A12488">
        <w:trPr>
          <w:tblHeader/>
        </w:trPr>
        <w:tc>
          <w:tcPr>
            <w:tcW w:w="9526" w:type="dxa"/>
            <w:gridSpan w:val="4"/>
            <w:vAlign w:val="center"/>
          </w:tcPr>
          <w:p w14:paraId="639DB8EA" w14:textId="2A0AAFED" w:rsidR="00AA754B" w:rsidRPr="00076547" w:rsidRDefault="00AA754B" w:rsidP="00AA754B">
            <w:pPr>
              <w:jc w:val="left"/>
              <w:rPr>
                <w:i/>
              </w:rPr>
            </w:pPr>
            <w:r w:rsidRPr="00076547">
              <w:rPr>
                <w:i/>
              </w:rPr>
              <w:t>1) The appropriate warning must be displayed “</w:t>
            </w:r>
            <w:r w:rsidRPr="00076547">
              <w:rPr>
                <w:b/>
                <w:i/>
              </w:rPr>
              <w:t>SSE 26 - This ENC is not authenticated by the IHO acting as the Scheme Administrator”.</w:t>
            </w:r>
          </w:p>
          <w:p w14:paraId="34CBC5D8" w14:textId="77777777" w:rsidR="00AA754B" w:rsidRPr="00076547" w:rsidRDefault="00AA754B" w:rsidP="00AA754B">
            <w:pPr>
              <w:jc w:val="left"/>
              <w:rPr>
                <w:i/>
              </w:rPr>
            </w:pPr>
          </w:p>
          <w:p w14:paraId="0871CB56" w14:textId="77777777" w:rsidR="00AA754B" w:rsidRPr="00076547" w:rsidRDefault="00AA754B" w:rsidP="00AA754B">
            <w:pPr>
              <w:jc w:val="left"/>
              <w:rPr>
                <w:i/>
              </w:rPr>
            </w:pPr>
            <w:r w:rsidRPr="00076547">
              <w:rPr>
                <w:i/>
              </w:rPr>
              <w:t>2) The permit file installs without error</w:t>
            </w:r>
          </w:p>
          <w:p w14:paraId="109249E2" w14:textId="77777777" w:rsidR="00AA754B" w:rsidRPr="00076547" w:rsidRDefault="00AA754B" w:rsidP="00AA754B">
            <w:pPr>
              <w:jc w:val="left"/>
              <w:rPr>
                <w:i/>
              </w:rPr>
            </w:pPr>
          </w:p>
          <w:p w14:paraId="572919F3" w14:textId="77777777" w:rsidR="00A94802" w:rsidRPr="0015247B" w:rsidRDefault="00AA754B" w:rsidP="00AA754B">
            <w:pPr>
              <w:jc w:val="left"/>
            </w:pPr>
            <w:r w:rsidRPr="00076547">
              <w:rPr>
                <w:i/>
              </w:rPr>
              <w:t>3) When the exchange set is authenticated the system must display the SSE 26 warning, once, to alert the user as in (1) above. The exchange set must load without any authentication failures.</w:t>
            </w:r>
          </w:p>
        </w:tc>
      </w:tr>
    </w:tbl>
    <w:p w14:paraId="398F2828" w14:textId="77777777" w:rsidR="00A94802" w:rsidRDefault="00A94802" w:rsidP="00A94802"/>
    <w:p w14:paraId="4404659E" w14:textId="77777777" w:rsidR="00A94802" w:rsidRPr="00A94802" w:rsidRDefault="005B4573" w:rsidP="001D52EE">
      <w:pPr>
        <w:pStyle w:val="Heading4"/>
      </w:pPr>
      <w:r>
        <w:br w:type="page"/>
      </w:r>
      <w:r w:rsidR="00A94802">
        <w:lastRenderedPageBreak/>
        <w:t>2.5.4 b</w:t>
      </w:r>
      <w:r w:rsidR="00A94802" w:rsidRPr="00A94802">
        <w:t xml:space="preserve">) </w:t>
      </w:r>
      <w:r w:rsidR="00732FA0" w:rsidRPr="00732FA0">
        <w:t>Change and update installed certificate</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381"/>
        <w:gridCol w:w="2381"/>
        <w:gridCol w:w="2382"/>
        <w:gridCol w:w="2382"/>
      </w:tblGrid>
      <w:tr w:rsidR="00AA754B" w14:paraId="65FDA64B" w14:textId="77777777" w:rsidTr="00A12488">
        <w:trPr>
          <w:trHeight w:val="454"/>
          <w:tblHeader/>
        </w:trPr>
        <w:tc>
          <w:tcPr>
            <w:tcW w:w="2381" w:type="dxa"/>
            <w:shd w:val="clear" w:color="auto" w:fill="CCFFCC"/>
            <w:vAlign w:val="center"/>
          </w:tcPr>
          <w:p w14:paraId="77BB2521" w14:textId="77777777" w:rsidR="00AA754B" w:rsidRPr="004065B1" w:rsidRDefault="00AA754B" w:rsidP="00CB4150">
            <w:r w:rsidRPr="000A066E">
              <w:rPr>
                <w:b/>
              </w:rPr>
              <w:t>Test Reference</w:t>
            </w:r>
          </w:p>
        </w:tc>
        <w:tc>
          <w:tcPr>
            <w:tcW w:w="2381" w:type="dxa"/>
            <w:shd w:val="clear" w:color="auto" w:fill="CCFFCC"/>
            <w:vAlign w:val="center"/>
          </w:tcPr>
          <w:p w14:paraId="618C4ECF" w14:textId="77777777" w:rsidR="00AA754B" w:rsidRPr="004065B1" w:rsidRDefault="00AA754B" w:rsidP="00CB4150">
            <w:r>
              <w:t>2.5.4 b</w:t>
            </w:r>
            <w:r w:rsidRPr="00A94802">
              <w:t>)</w:t>
            </w:r>
          </w:p>
        </w:tc>
        <w:tc>
          <w:tcPr>
            <w:tcW w:w="2382" w:type="dxa"/>
            <w:shd w:val="clear" w:color="auto" w:fill="CCFFCC"/>
            <w:vAlign w:val="center"/>
          </w:tcPr>
          <w:p w14:paraId="5EB843B9" w14:textId="77777777" w:rsidR="00AA754B" w:rsidRPr="004065B1" w:rsidRDefault="00AA754B" w:rsidP="00CB4150">
            <w:r w:rsidRPr="000A066E">
              <w:rPr>
                <w:b/>
              </w:rPr>
              <w:t>IHO Reference</w:t>
            </w:r>
          </w:p>
        </w:tc>
        <w:tc>
          <w:tcPr>
            <w:tcW w:w="2382" w:type="dxa"/>
            <w:shd w:val="clear" w:color="auto" w:fill="CCFFCC"/>
            <w:vAlign w:val="center"/>
          </w:tcPr>
          <w:p w14:paraId="5E0AF8F5" w14:textId="77777777" w:rsidR="00AA754B" w:rsidRPr="004065B1" w:rsidRDefault="00AA754B" w:rsidP="00900AF6">
            <w:r>
              <w:t>S-63 10.6.1 &amp; 10.6.2</w:t>
            </w:r>
          </w:p>
        </w:tc>
      </w:tr>
      <w:tr w:rsidR="00AA754B" w14:paraId="3B738630" w14:textId="77777777" w:rsidTr="00A12488">
        <w:trPr>
          <w:tblHeader/>
        </w:trPr>
        <w:tc>
          <w:tcPr>
            <w:tcW w:w="9526" w:type="dxa"/>
            <w:gridSpan w:val="4"/>
            <w:shd w:val="clear" w:color="auto" w:fill="CCFFCC"/>
            <w:vAlign w:val="center"/>
          </w:tcPr>
          <w:p w14:paraId="4EE17C89" w14:textId="77777777" w:rsidR="00AA754B" w:rsidRDefault="00AA754B" w:rsidP="00CB4150">
            <w:r w:rsidRPr="000A066E">
              <w:rPr>
                <w:b/>
              </w:rPr>
              <w:t>Test description</w:t>
            </w:r>
          </w:p>
        </w:tc>
      </w:tr>
      <w:tr w:rsidR="00AA754B" w14:paraId="58FD747F" w14:textId="77777777" w:rsidTr="00A12488">
        <w:trPr>
          <w:tblHeader/>
        </w:trPr>
        <w:tc>
          <w:tcPr>
            <w:tcW w:w="9526" w:type="dxa"/>
            <w:gridSpan w:val="4"/>
            <w:vAlign w:val="center"/>
          </w:tcPr>
          <w:p w14:paraId="59EFA0EC" w14:textId="77777777" w:rsidR="00AA754B" w:rsidRPr="00076547" w:rsidRDefault="005D75B7" w:rsidP="002164D3">
            <w:pPr>
              <w:jc w:val="left"/>
              <w:rPr>
                <w:i/>
              </w:rPr>
            </w:pPr>
            <w:r w:rsidRPr="00076547">
              <w:rPr>
                <w:i/>
              </w:rPr>
              <w:t>Confirm that the system can import a new certificate/public key and return a report informing the user of the fact. Validate it against the SA signature contained in the ENC signature files of the supplied exchange set.</w:t>
            </w:r>
          </w:p>
        </w:tc>
      </w:tr>
      <w:tr w:rsidR="00AA754B" w14:paraId="3A3E8017" w14:textId="77777777" w:rsidTr="00A12488">
        <w:trPr>
          <w:tblHeader/>
        </w:trPr>
        <w:tc>
          <w:tcPr>
            <w:tcW w:w="9526" w:type="dxa"/>
            <w:gridSpan w:val="4"/>
            <w:shd w:val="clear" w:color="auto" w:fill="CCFFCC"/>
            <w:vAlign w:val="center"/>
          </w:tcPr>
          <w:p w14:paraId="0E6B0228" w14:textId="77777777" w:rsidR="00AA754B" w:rsidRPr="004065B1" w:rsidRDefault="00AA754B" w:rsidP="00CB4150">
            <w:r w:rsidRPr="000A066E">
              <w:rPr>
                <w:b/>
              </w:rPr>
              <w:t>Setup</w:t>
            </w:r>
          </w:p>
        </w:tc>
      </w:tr>
      <w:tr w:rsidR="00AA754B" w14:paraId="5702F178" w14:textId="77777777" w:rsidTr="00A12488">
        <w:trPr>
          <w:tblHeader/>
        </w:trPr>
        <w:tc>
          <w:tcPr>
            <w:tcW w:w="9526" w:type="dxa"/>
            <w:gridSpan w:val="4"/>
            <w:vAlign w:val="center"/>
          </w:tcPr>
          <w:p w14:paraId="0AC4B7BE" w14:textId="77777777" w:rsidR="005D75B7" w:rsidRPr="00076547" w:rsidRDefault="005D75B7" w:rsidP="005D75B7">
            <w:pPr>
              <w:rPr>
                <w:i/>
              </w:rPr>
            </w:pPr>
            <w:r w:rsidRPr="00076547">
              <w:rPr>
                <w:i/>
              </w:rPr>
              <w:t xml:space="preserve">Use the pre-installed information and data from the previous test 2.5.4a. </w:t>
            </w:r>
          </w:p>
          <w:p w14:paraId="37C9AF25" w14:textId="77777777" w:rsidR="005D75B7" w:rsidRPr="00076547" w:rsidRDefault="005D75B7" w:rsidP="005D75B7">
            <w:pPr>
              <w:rPr>
                <w:i/>
              </w:rPr>
            </w:pPr>
            <w:r w:rsidRPr="00076547">
              <w:rPr>
                <w:i/>
              </w:rPr>
              <w:t>Test data used:</w:t>
            </w:r>
          </w:p>
          <w:p w14:paraId="4F50DDFB" w14:textId="77777777" w:rsidR="005D75B7" w:rsidRPr="00076547" w:rsidRDefault="005D75B7" w:rsidP="005D75B7">
            <w:pPr>
              <w:rPr>
                <w:i/>
              </w:rPr>
            </w:pPr>
            <w:r w:rsidRPr="00076547">
              <w:rPr>
                <w:i/>
              </w:rPr>
              <w:t>1) IHO.CRT and/or IHO.PUB</w:t>
            </w:r>
          </w:p>
          <w:p w14:paraId="6C60C138" w14:textId="77777777" w:rsidR="005D75B7" w:rsidRPr="00076547" w:rsidRDefault="005D75B7" w:rsidP="005D75B7">
            <w:pPr>
              <w:rPr>
                <w:i/>
              </w:rPr>
            </w:pPr>
            <w:r w:rsidRPr="00076547">
              <w:rPr>
                <w:i/>
              </w:rPr>
              <w:t>2) PERMIT.TXT</w:t>
            </w:r>
          </w:p>
          <w:p w14:paraId="56E175C8" w14:textId="77777777" w:rsidR="005D75B7" w:rsidRPr="00076547" w:rsidRDefault="005D75B7" w:rsidP="005D75B7">
            <w:pPr>
              <w:rPr>
                <w:i/>
              </w:rPr>
            </w:pPr>
            <w:r w:rsidRPr="00076547">
              <w:rPr>
                <w:i/>
              </w:rPr>
              <w:t xml:space="preserve">3) V01X01 (Exchange Set) </w:t>
            </w:r>
          </w:p>
          <w:p w14:paraId="22705DFD" w14:textId="77777777" w:rsidR="005D75B7" w:rsidRPr="00076547" w:rsidRDefault="005D75B7" w:rsidP="005D75B7">
            <w:pPr>
              <w:rPr>
                <w:i/>
              </w:rPr>
            </w:pPr>
            <w:r w:rsidRPr="00076547">
              <w:rPr>
                <w:i/>
              </w:rPr>
              <w:t>Test data location:</w:t>
            </w:r>
          </w:p>
          <w:p w14:paraId="4BD26EB4" w14:textId="77777777" w:rsidR="005D75B7" w:rsidRPr="00076547" w:rsidRDefault="005D75B7" w:rsidP="005D75B7">
            <w:pPr>
              <w:rPr>
                <w:i/>
              </w:rPr>
            </w:pPr>
            <w:r w:rsidRPr="00076547">
              <w:rPr>
                <w:i/>
              </w:rPr>
              <w:t>D:\IHO S-64 [S-63 TDS v1.2.1]\4 Authentication_Part1\Test 4b</w:t>
            </w:r>
          </w:p>
          <w:p w14:paraId="62EDC748" w14:textId="77777777" w:rsidR="00AA754B" w:rsidRPr="004065B1" w:rsidRDefault="005D75B7" w:rsidP="005D75B7">
            <w:r w:rsidRPr="00076547">
              <w:rPr>
                <w:i/>
              </w:rPr>
              <w:t>IHO Public key used for this is the same as that posted on their website at the time this test data was produced.</w:t>
            </w:r>
          </w:p>
        </w:tc>
      </w:tr>
      <w:tr w:rsidR="00AA754B" w14:paraId="53E91C7B" w14:textId="77777777" w:rsidTr="00A12488">
        <w:trPr>
          <w:tblHeader/>
        </w:trPr>
        <w:tc>
          <w:tcPr>
            <w:tcW w:w="9526" w:type="dxa"/>
            <w:gridSpan w:val="4"/>
            <w:shd w:val="clear" w:color="auto" w:fill="CCFFCC"/>
            <w:vAlign w:val="center"/>
          </w:tcPr>
          <w:p w14:paraId="26F65A0B" w14:textId="77777777" w:rsidR="00AA754B" w:rsidRPr="004065B1" w:rsidRDefault="00AA754B" w:rsidP="00CB4150">
            <w:r w:rsidRPr="000A066E">
              <w:rPr>
                <w:b/>
              </w:rPr>
              <w:t>Action</w:t>
            </w:r>
          </w:p>
        </w:tc>
      </w:tr>
      <w:tr w:rsidR="00AA754B" w14:paraId="49735452" w14:textId="77777777" w:rsidTr="00A12488">
        <w:trPr>
          <w:tblHeader/>
        </w:trPr>
        <w:tc>
          <w:tcPr>
            <w:tcW w:w="9526" w:type="dxa"/>
            <w:gridSpan w:val="4"/>
            <w:vAlign w:val="center"/>
          </w:tcPr>
          <w:p w14:paraId="30F67546" w14:textId="77777777" w:rsidR="005D75B7" w:rsidRPr="00076547" w:rsidRDefault="005D75B7" w:rsidP="005D75B7">
            <w:pPr>
              <w:rPr>
                <w:i/>
              </w:rPr>
            </w:pPr>
            <w:r w:rsidRPr="00076547">
              <w:rPr>
                <w:i/>
              </w:rPr>
              <w:t>Note: The certificate or public key file should be manually checked against the corresponding files on the IHO website (www.iho.int). See 10.6.1.1 in S-63.</w:t>
            </w:r>
          </w:p>
          <w:p w14:paraId="79FDC90E" w14:textId="77777777" w:rsidR="005D75B7" w:rsidRPr="00076547" w:rsidRDefault="005D75B7" w:rsidP="005D75B7">
            <w:pPr>
              <w:rPr>
                <w:i/>
              </w:rPr>
            </w:pPr>
            <w:r w:rsidRPr="00076547">
              <w:rPr>
                <w:i/>
              </w:rPr>
              <w:t>Depending on the system install the certificate and/or public key file(s).</w:t>
            </w:r>
          </w:p>
          <w:p w14:paraId="18171AFF" w14:textId="77777777" w:rsidR="00AA754B" w:rsidRPr="0015247B" w:rsidRDefault="005D75B7" w:rsidP="005D75B7">
            <w:r w:rsidRPr="00076547">
              <w:rPr>
                <w:i/>
              </w:rPr>
              <w:t>Install the PERMIT.TXT and Install the exchange set from the location above.</w:t>
            </w:r>
          </w:p>
        </w:tc>
      </w:tr>
      <w:tr w:rsidR="00AA754B" w14:paraId="2A714404" w14:textId="77777777" w:rsidTr="00A12488">
        <w:trPr>
          <w:tblHeader/>
        </w:trPr>
        <w:tc>
          <w:tcPr>
            <w:tcW w:w="9526" w:type="dxa"/>
            <w:gridSpan w:val="4"/>
            <w:shd w:val="clear" w:color="auto" w:fill="CCFFCC"/>
            <w:vAlign w:val="center"/>
          </w:tcPr>
          <w:p w14:paraId="6876A3A8" w14:textId="77777777" w:rsidR="00AA754B" w:rsidRPr="004065B1" w:rsidRDefault="00AA754B" w:rsidP="00CB4150">
            <w:r w:rsidRPr="000A066E">
              <w:rPr>
                <w:b/>
              </w:rPr>
              <w:t>Results</w:t>
            </w:r>
          </w:p>
        </w:tc>
      </w:tr>
      <w:tr w:rsidR="00AA754B" w14:paraId="2EF56EC9" w14:textId="77777777" w:rsidTr="00A12488">
        <w:trPr>
          <w:tblHeader/>
        </w:trPr>
        <w:tc>
          <w:tcPr>
            <w:tcW w:w="9526" w:type="dxa"/>
            <w:gridSpan w:val="4"/>
            <w:vAlign w:val="center"/>
          </w:tcPr>
          <w:p w14:paraId="564B1B14" w14:textId="77777777" w:rsidR="005D75B7" w:rsidRPr="00076547" w:rsidRDefault="005D75B7" w:rsidP="005D75B7">
            <w:pPr>
              <w:jc w:val="left"/>
              <w:rPr>
                <w:i/>
              </w:rPr>
            </w:pPr>
            <w:r w:rsidRPr="00076547">
              <w:rPr>
                <w:i/>
              </w:rPr>
              <w:t>1) The new certificate or public key file should load without error or warning, i.e. no SSE 26 message. A message should be displayed informing the user that the new file has been installed successfully.</w:t>
            </w:r>
          </w:p>
          <w:p w14:paraId="1A5AAF00" w14:textId="77777777" w:rsidR="005D75B7" w:rsidRPr="00076547" w:rsidRDefault="005D75B7" w:rsidP="005D75B7">
            <w:pPr>
              <w:jc w:val="left"/>
              <w:rPr>
                <w:i/>
              </w:rPr>
            </w:pPr>
            <w:r w:rsidRPr="00076547">
              <w:rPr>
                <w:i/>
              </w:rPr>
              <w:t>2) The exchange set loads without any authentication failures.</w:t>
            </w:r>
          </w:p>
          <w:p w14:paraId="23F85996" w14:textId="77777777" w:rsidR="005D75B7" w:rsidRPr="00076547" w:rsidRDefault="005D75B7" w:rsidP="005D75B7">
            <w:pPr>
              <w:jc w:val="left"/>
              <w:rPr>
                <w:i/>
              </w:rPr>
            </w:pPr>
            <w:r w:rsidRPr="00076547">
              <w:rPr>
                <w:i/>
              </w:rPr>
              <w:t>ENC cell GB100004 (Edition #7, Update #1) installed without error or warning</w:t>
            </w:r>
          </w:p>
          <w:p w14:paraId="09918705" w14:textId="77777777" w:rsidR="00AA754B" w:rsidRPr="0015247B" w:rsidRDefault="005D75B7" w:rsidP="005D75B7">
            <w:pPr>
              <w:jc w:val="left"/>
            </w:pPr>
            <w:r w:rsidRPr="00076547">
              <w:rPr>
                <w:i/>
              </w:rPr>
              <w:t>ENC cell GB100005 (Edition #3, Update #2) installed without error or warning</w:t>
            </w:r>
          </w:p>
        </w:tc>
      </w:tr>
    </w:tbl>
    <w:p w14:paraId="18A7CFB1" w14:textId="77777777" w:rsidR="00A94802" w:rsidRDefault="00A94802" w:rsidP="00A94802"/>
    <w:p w14:paraId="78D77564" w14:textId="77777777" w:rsidR="00A94802" w:rsidRPr="00A94802" w:rsidRDefault="00A94802" w:rsidP="001D52EE">
      <w:pPr>
        <w:pStyle w:val="Heading4"/>
      </w:pPr>
      <w:r>
        <w:t>2.5.4 c</w:t>
      </w:r>
      <w:r w:rsidRPr="00A94802">
        <w:t xml:space="preserve">) </w:t>
      </w:r>
      <w:r w:rsidR="00732FA0" w:rsidRPr="00732FA0">
        <w:t>No pre-installed certificate/public key on the system</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381"/>
        <w:gridCol w:w="2381"/>
        <w:gridCol w:w="2382"/>
        <w:gridCol w:w="2382"/>
      </w:tblGrid>
      <w:tr w:rsidR="00A94802" w14:paraId="5E729591" w14:textId="77777777" w:rsidTr="00A12488">
        <w:trPr>
          <w:trHeight w:val="454"/>
          <w:tblHeader/>
        </w:trPr>
        <w:tc>
          <w:tcPr>
            <w:tcW w:w="2381" w:type="dxa"/>
            <w:shd w:val="clear" w:color="auto" w:fill="CCFFCC"/>
            <w:vAlign w:val="center"/>
          </w:tcPr>
          <w:p w14:paraId="7CBF7117" w14:textId="77777777" w:rsidR="00A94802" w:rsidRPr="004065B1" w:rsidRDefault="00A94802" w:rsidP="00CB4150">
            <w:r w:rsidRPr="000A066E">
              <w:rPr>
                <w:b/>
              </w:rPr>
              <w:t>Test Reference</w:t>
            </w:r>
          </w:p>
        </w:tc>
        <w:tc>
          <w:tcPr>
            <w:tcW w:w="2381" w:type="dxa"/>
            <w:shd w:val="clear" w:color="auto" w:fill="CCFFCC"/>
            <w:vAlign w:val="center"/>
          </w:tcPr>
          <w:p w14:paraId="5762719F" w14:textId="77777777" w:rsidR="00A94802" w:rsidRPr="004065B1" w:rsidRDefault="001E2A73" w:rsidP="00CB4150">
            <w:r>
              <w:t>2.5.4 c</w:t>
            </w:r>
            <w:r w:rsidR="00A94802" w:rsidRPr="00A94802">
              <w:t>)</w:t>
            </w:r>
          </w:p>
        </w:tc>
        <w:tc>
          <w:tcPr>
            <w:tcW w:w="2382" w:type="dxa"/>
            <w:shd w:val="clear" w:color="auto" w:fill="CCFFCC"/>
            <w:vAlign w:val="center"/>
          </w:tcPr>
          <w:p w14:paraId="76ADBABF" w14:textId="77777777" w:rsidR="00A94802" w:rsidRPr="004065B1" w:rsidRDefault="00A94802" w:rsidP="00CB4150">
            <w:r w:rsidRPr="000A066E">
              <w:rPr>
                <w:b/>
              </w:rPr>
              <w:t>IHO Reference</w:t>
            </w:r>
          </w:p>
        </w:tc>
        <w:tc>
          <w:tcPr>
            <w:tcW w:w="2382" w:type="dxa"/>
            <w:shd w:val="clear" w:color="auto" w:fill="CCFFCC"/>
            <w:vAlign w:val="center"/>
          </w:tcPr>
          <w:p w14:paraId="01E2375D" w14:textId="77777777" w:rsidR="00A94802" w:rsidRPr="004065B1" w:rsidRDefault="00A94802" w:rsidP="00CB4150">
            <w:r w:rsidRPr="00A94802">
              <w:t>S-63 10.</w:t>
            </w:r>
            <w:r w:rsidR="001E2A73">
              <w:t>6.2</w:t>
            </w:r>
          </w:p>
        </w:tc>
      </w:tr>
      <w:tr w:rsidR="00A94802" w14:paraId="07BF622B" w14:textId="77777777" w:rsidTr="00A12488">
        <w:trPr>
          <w:tblHeader/>
        </w:trPr>
        <w:tc>
          <w:tcPr>
            <w:tcW w:w="9526" w:type="dxa"/>
            <w:gridSpan w:val="4"/>
            <w:shd w:val="clear" w:color="auto" w:fill="CCFFCC"/>
            <w:vAlign w:val="center"/>
          </w:tcPr>
          <w:p w14:paraId="6CE0D103" w14:textId="77777777" w:rsidR="00A94802" w:rsidRDefault="00A94802" w:rsidP="00CB4150">
            <w:r w:rsidRPr="000A066E">
              <w:rPr>
                <w:b/>
              </w:rPr>
              <w:t>Test description</w:t>
            </w:r>
          </w:p>
        </w:tc>
      </w:tr>
      <w:tr w:rsidR="00A94802" w14:paraId="4903DE07" w14:textId="77777777" w:rsidTr="00A12488">
        <w:trPr>
          <w:tblHeader/>
        </w:trPr>
        <w:tc>
          <w:tcPr>
            <w:tcW w:w="9526" w:type="dxa"/>
            <w:gridSpan w:val="4"/>
            <w:vAlign w:val="center"/>
          </w:tcPr>
          <w:p w14:paraId="5425CBAF" w14:textId="77777777" w:rsidR="00A94802" w:rsidRPr="00076547" w:rsidRDefault="005D75B7" w:rsidP="002164D3">
            <w:pPr>
              <w:jc w:val="left"/>
              <w:rPr>
                <w:i/>
              </w:rPr>
            </w:pPr>
            <w:r w:rsidRPr="00076547">
              <w:rPr>
                <w:i/>
              </w:rPr>
              <w:t>Test how the system performs when there is no pre-installed certificate. Confirm that the correct SSE 05 error message is displayed and that the system does not progress to the decompress/decrypt stage.</w:t>
            </w:r>
          </w:p>
        </w:tc>
      </w:tr>
      <w:tr w:rsidR="00A94802" w14:paraId="4FE52127" w14:textId="77777777" w:rsidTr="00A12488">
        <w:trPr>
          <w:tblHeader/>
        </w:trPr>
        <w:tc>
          <w:tcPr>
            <w:tcW w:w="9526" w:type="dxa"/>
            <w:gridSpan w:val="4"/>
            <w:shd w:val="clear" w:color="auto" w:fill="CCFFCC"/>
            <w:vAlign w:val="center"/>
          </w:tcPr>
          <w:p w14:paraId="34698A23" w14:textId="77777777" w:rsidR="00A94802" w:rsidRPr="004065B1" w:rsidRDefault="00A94802" w:rsidP="00CB4150">
            <w:r w:rsidRPr="000A066E">
              <w:rPr>
                <w:b/>
              </w:rPr>
              <w:t>Setup</w:t>
            </w:r>
          </w:p>
        </w:tc>
      </w:tr>
      <w:tr w:rsidR="00A94802" w14:paraId="60F61A43" w14:textId="77777777" w:rsidTr="00A12488">
        <w:trPr>
          <w:tblHeader/>
        </w:trPr>
        <w:tc>
          <w:tcPr>
            <w:tcW w:w="9526" w:type="dxa"/>
            <w:gridSpan w:val="4"/>
            <w:vAlign w:val="center"/>
          </w:tcPr>
          <w:p w14:paraId="2435B71A" w14:textId="77777777" w:rsidR="005D75B7" w:rsidRPr="00076547" w:rsidRDefault="005D75B7" w:rsidP="005D75B7">
            <w:pPr>
              <w:rPr>
                <w:i/>
              </w:rPr>
            </w:pPr>
            <w:r w:rsidRPr="00076547">
              <w:rPr>
                <w:i/>
              </w:rPr>
              <w:t xml:space="preserve">No pre-installed certificate, permits or ENC data. </w:t>
            </w:r>
          </w:p>
          <w:p w14:paraId="3BBE236F" w14:textId="77777777" w:rsidR="005D75B7" w:rsidRPr="00076547" w:rsidRDefault="005D75B7" w:rsidP="005D75B7">
            <w:pPr>
              <w:rPr>
                <w:i/>
              </w:rPr>
            </w:pPr>
            <w:r w:rsidRPr="00076547">
              <w:rPr>
                <w:i/>
              </w:rPr>
              <w:t>Test data used:</w:t>
            </w:r>
          </w:p>
          <w:p w14:paraId="08621BA4" w14:textId="77777777" w:rsidR="005D75B7" w:rsidRPr="00076547" w:rsidRDefault="005D75B7" w:rsidP="005D75B7">
            <w:pPr>
              <w:rPr>
                <w:i/>
              </w:rPr>
            </w:pPr>
            <w:r w:rsidRPr="00076547">
              <w:rPr>
                <w:i/>
              </w:rPr>
              <w:t>1) PERMIT.TXT</w:t>
            </w:r>
          </w:p>
          <w:p w14:paraId="36CB0C8A" w14:textId="77777777" w:rsidR="005D75B7" w:rsidRPr="00076547" w:rsidRDefault="005D75B7" w:rsidP="005D75B7">
            <w:pPr>
              <w:rPr>
                <w:i/>
              </w:rPr>
            </w:pPr>
            <w:r w:rsidRPr="00076547">
              <w:rPr>
                <w:i/>
              </w:rPr>
              <w:t xml:space="preserve">2) V01X01 (Exchange Set) </w:t>
            </w:r>
          </w:p>
          <w:p w14:paraId="26ACD92F" w14:textId="77777777" w:rsidR="005D75B7" w:rsidRPr="00076547" w:rsidRDefault="005D75B7" w:rsidP="005D75B7">
            <w:pPr>
              <w:rPr>
                <w:i/>
              </w:rPr>
            </w:pPr>
            <w:r w:rsidRPr="00076547">
              <w:rPr>
                <w:i/>
              </w:rPr>
              <w:t>Test data location:</w:t>
            </w:r>
          </w:p>
          <w:p w14:paraId="5014ABC0" w14:textId="77777777" w:rsidR="005D75B7" w:rsidRPr="00076547" w:rsidRDefault="005D75B7" w:rsidP="005D75B7">
            <w:pPr>
              <w:rPr>
                <w:i/>
              </w:rPr>
            </w:pPr>
            <w:r w:rsidRPr="00076547">
              <w:rPr>
                <w:i/>
              </w:rPr>
              <w:t>D:\IHO S-64 [S-63 TDS v1.2.1]\4 Authentication_Part1\Test 4c</w:t>
            </w:r>
          </w:p>
          <w:p w14:paraId="440DD01F" w14:textId="77777777" w:rsidR="00A94802" w:rsidRPr="004065B1" w:rsidRDefault="005D75B7" w:rsidP="005D75B7">
            <w:r w:rsidRPr="00076547">
              <w:rPr>
                <w:i/>
              </w:rPr>
              <w:t>IHO Public key used for this is the same as that posted on their website at the time this test data was produced.</w:t>
            </w:r>
          </w:p>
        </w:tc>
      </w:tr>
    </w:tbl>
    <w:p w14:paraId="5C5A76D9" w14:textId="77777777" w:rsidR="00E944A0" w:rsidRDefault="00E944A0" w:rsidP="00A94802"/>
    <w:p w14:paraId="158E3C00" w14:textId="77777777" w:rsidR="00A94802" w:rsidRDefault="00E944A0" w:rsidP="00A94802">
      <w:r>
        <w:br w:type="page"/>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E944A0" w14:paraId="052772E9" w14:textId="77777777" w:rsidTr="00730835">
        <w:trPr>
          <w:tblHeader/>
        </w:trPr>
        <w:tc>
          <w:tcPr>
            <w:tcW w:w="9526" w:type="dxa"/>
            <w:shd w:val="clear" w:color="auto" w:fill="CCFFCC"/>
            <w:vAlign w:val="center"/>
          </w:tcPr>
          <w:p w14:paraId="0CA08553" w14:textId="77777777" w:rsidR="00E944A0" w:rsidRPr="004065B1" w:rsidRDefault="00E944A0" w:rsidP="00730835">
            <w:r w:rsidRPr="000A066E">
              <w:rPr>
                <w:b/>
              </w:rPr>
              <w:lastRenderedPageBreak/>
              <w:t>Action</w:t>
            </w:r>
          </w:p>
        </w:tc>
      </w:tr>
      <w:tr w:rsidR="00E944A0" w14:paraId="43B578CD" w14:textId="77777777" w:rsidTr="00730835">
        <w:trPr>
          <w:tblHeader/>
        </w:trPr>
        <w:tc>
          <w:tcPr>
            <w:tcW w:w="9526" w:type="dxa"/>
            <w:vAlign w:val="center"/>
          </w:tcPr>
          <w:p w14:paraId="556FF922" w14:textId="77777777" w:rsidR="00E944A0" w:rsidRPr="00076547" w:rsidRDefault="00E944A0" w:rsidP="00730835">
            <w:pPr>
              <w:rPr>
                <w:i/>
              </w:rPr>
            </w:pPr>
            <w:r w:rsidRPr="00076547">
              <w:rPr>
                <w:i/>
              </w:rPr>
              <w:t>Install the permit file followed by the exchange set stored in the location above.</w:t>
            </w:r>
          </w:p>
        </w:tc>
      </w:tr>
      <w:tr w:rsidR="00E944A0" w14:paraId="19A3F3A8" w14:textId="77777777" w:rsidTr="00730835">
        <w:trPr>
          <w:tblHeader/>
        </w:trPr>
        <w:tc>
          <w:tcPr>
            <w:tcW w:w="9526" w:type="dxa"/>
            <w:shd w:val="clear" w:color="auto" w:fill="CCFFCC"/>
            <w:vAlign w:val="center"/>
          </w:tcPr>
          <w:p w14:paraId="23E81615" w14:textId="77777777" w:rsidR="00E944A0" w:rsidRPr="004065B1" w:rsidRDefault="00E944A0" w:rsidP="00730835">
            <w:r w:rsidRPr="000A066E">
              <w:rPr>
                <w:b/>
              </w:rPr>
              <w:t>Results</w:t>
            </w:r>
          </w:p>
        </w:tc>
      </w:tr>
      <w:tr w:rsidR="00E944A0" w14:paraId="3E81F4BB" w14:textId="77777777" w:rsidTr="00730835">
        <w:trPr>
          <w:tblHeader/>
        </w:trPr>
        <w:tc>
          <w:tcPr>
            <w:tcW w:w="9526" w:type="dxa"/>
            <w:vAlign w:val="center"/>
          </w:tcPr>
          <w:p w14:paraId="41C72735" w14:textId="77777777" w:rsidR="00E944A0" w:rsidRPr="00076547" w:rsidRDefault="00E944A0" w:rsidP="00730835">
            <w:pPr>
              <w:jc w:val="left"/>
              <w:rPr>
                <w:i/>
              </w:rPr>
            </w:pPr>
            <w:r w:rsidRPr="00076547">
              <w:rPr>
                <w:i/>
              </w:rPr>
              <w:t>The system must report a SSE 05 error message similar to the one below.</w:t>
            </w:r>
          </w:p>
          <w:p w14:paraId="1037F86B" w14:textId="77777777" w:rsidR="00E944A0" w:rsidRPr="00076547" w:rsidRDefault="00E944A0" w:rsidP="00730835">
            <w:pPr>
              <w:jc w:val="left"/>
              <w:rPr>
                <w:i/>
              </w:rPr>
            </w:pPr>
            <w:r w:rsidRPr="00076547">
              <w:rPr>
                <w:i/>
              </w:rPr>
              <w:t>“</w:t>
            </w:r>
            <w:r w:rsidRPr="00076547">
              <w:rPr>
                <w:b/>
                <w:i/>
              </w:rPr>
              <w:t>SSE 05 – SA Digital Certificate file is not available. A valid certificate can be obtained from the IHO website or your data supplier</w:t>
            </w:r>
            <w:r w:rsidRPr="00076547">
              <w:rPr>
                <w:i/>
              </w:rPr>
              <w:t>.”</w:t>
            </w:r>
          </w:p>
          <w:p w14:paraId="4E41E462" w14:textId="77777777" w:rsidR="00E944A0" w:rsidRPr="00076547" w:rsidRDefault="00E944A0" w:rsidP="00730835">
            <w:pPr>
              <w:jc w:val="left"/>
              <w:rPr>
                <w:i/>
              </w:rPr>
            </w:pPr>
            <w:r w:rsidRPr="00076547">
              <w:rPr>
                <w:i/>
              </w:rPr>
              <w:t>The system must abort at this point and not continue to install ENCs.</w:t>
            </w:r>
          </w:p>
          <w:p w14:paraId="50E35054" w14:textId="77777777" w:rsidR="00E944A0" w:rsidRPr="00076547" w:rsidRDefault="00E944A0" w:rsidP="00730835">
            <w:pPr>
              <w:jc w:val="left"/>
              <w:rPr>
                <w:i/>
              </w:rPr>
            </w:pPr>
            <w:r w:rsidRPr="00076547">
              <w:rPr>
                <w:i/>
              </w:rPr>
              <w:t>ENC cell GB100001 (Edition #3, Update #6) not installed. “SSE 05” Error Message</w:t>
            </w:r>
          </w:p>
          <w:p w14:paraId="3B8D805B" w14:textId="77777777" w:rsidR="00E944A0" w:rsidRPr="0015247B" w:rsidRDefault="00E944A0" w:rsidP="00730835">
            <w:pPr>
              <w:jc w:val="left"/>
            </w:pPr>
            <w:r w:rsidRPr="00076547">
              <w:rPr>
                <w:i/>
              </w:rPr>
              <w:t>ENC cell GB100002 (Edition #13, Update #5) not installed. “SSE 05” Error Message</w:t>
            </w:r>
          </w:p>
        </w:tc>
      </w:tr>
    </w:tbl>
    <w:p w14:paraId="1A968353" w14:textId="77777777" w:rsidR="00E944A0" w:rsidRDefault="00E944A0" w:rsidP="00A94802"/>
    <w:p w14:paraId="1B38D561" w14:textId="77777777" w:rsidR="00A94802" w:rsidRPr="00A94802" w:rsidRDefault="00A94802" w:rsidP="001D52EE">
      <w:pPr>
        <w:pStyle w:val="Heading4"/>
      </w:pPr>
      <w:r>
        <w:t>2.5.4</w:t>
      </w:r>
      <w:r w:rsidRPr="00A94802">
        <w:t xml:space="preserve"> </w:t>
      </w:r>
      <w:r>
        <w:t>d</w:t>
      </w:r>
      <w:r w:rsidRPr="00A94802">
        <w:t xml:space="preserve">) </w:t>
      </w:r>
      <w:r w:rsidR="00732FA0" w:rsidRPr="00732FA0">
        <w:t>Check SA Certificate Expiry Date</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381"/>
        <w:gridCol w:w="2381"/>
        <w:gridCol w:w="2382"/>
        <w:gridCol w:w="2382"/>
      </w:tblGrid>
      <w:tr w:rsidR="00A94802" w14:paraId="47851970" w14:textId="77777777" w:rsidTr="00A12488">
        <w:trPr>
          <w:trHeight w:val="454"/>
          <w:tblHeader/>
        </w:trPr>
        <w:tc>
          <w:tcPr>
            <w:tcW w:w="2381" w:type="dxa"/>
            <w:shd w:val="clear" w:color="auto" w:fill="CCFFCC"/>
            <w:vAlign w:val="center"/>
          </w:tcPr>
          <w:p w14:paraId="6E5EB5FD" w14:textId="77777777" w:rsidR="00A94802" w:rsidRPr="004065B1" w:rsidRDefault="00A94802" w:rsidP="00CB4150">
            <w:r w:rsidRPr="000A066E">
              <w:rPr>
                <w:b/>
              </w:rPr>
              <w:t>Test Reference</w:t>
            </w:r>
          </w:p>
        </w:tc>
        <w:tc>
          <w:tcPr>
            <w:tcW w:w="2381" w:type="dxa"/>
            <w:shd w:val="clear" w:color="auto" w:fill="CCFFCC"/>
            <w:vAlign w:val="center"/>
          </w:tcPr>
          <w:p w14:paraId="42789D40" w14:textId="77777777" w:rsidR="00A94802" w:rsidRPr="004065B1" w:rsidRDefault="001E2A73" w:rsidP="00CB4150">
            <w:r>
              <w:t>2.5.4 d</w:t>
            </w:r>
            <w:r w:rsidR="00A94802" w:rsidRPr="00A94802">
              <w:t>)</w:t>
            </w:r>
          </w:p>
        </w:tc>
        <w:tc>
          <w:tcPr>
            <w:tcW w:w="2382" w:type="dxa"/>
            <w:shd w:val="clear" w:color="auto" w:fill="CCFFCC"/>
            <w:vAlign w:val="center"/>
          </w:tcPr>
          <w:p w14:paraId="28358149" w14:textId="77777777" w:rsidR="00A94802" w:rsidRPr="004065B1" w:rsidRDefault="00A94802" w:rsidP="00CB4150">
            <w:r w:rsidRPr="000A066E">
              <w:rPr>
                <w:b/>
              </w:rPr>
              <w:t>IHO Reference</w:t>
            </w:r>
          </w:p>
        </w:tc>
        <w:tc>
          <w:tcPr>
            <w:tcW w:w="2382" w:type="dxa"/>
            <w:shd w:val="clear" w:color="auto" w:fill="CCFFCC"/>
            <w:vAlign w:val="center"/>
          </w:tcPr>
          <w:p w14:paraId="27AD899D" w14:textId="77777777" w:rsidR="00A94802" w:rsidRPr="004065B1" w:rsidRDefault="00A94802" w:rsidP="00CB4150">
            <w:r w:rsidRPr="00A94802">
              <w:t>S-63 10.</w:t>
            </w:r>
            <w:r w:rsidR="001E2A73">
              <w:t>6.2</w:t>
            </w:r>
          </w:p>
        </w:tc>
      </w:tr>
      <w:tr w:rsidR="00A94802" w14:paraId="6ACCFFE5" w14:textId="77777777" w:rsidTr="00A12488">
        <w:trPr>
          <w:tblHeader/>
        </w:trPr>
        <w:tc>
          <w:tcPr>
            <w:tcW w:w="9526" w:type="dxa"/>
            <w:gridSpan w:val="4"/>
            <w:shd w:val="clear" w:color="auto" w:fill="CCFFCC"/>
            <w:vAlign w:val="center"/>
          </w:tcPr>
          <w:p w14:paraId="582DA984" w14:textId="77777777" w:rsidR="00A94802" w:rsidRDefault="00A94802" w:rsidP="00CB4150">
            <w:r w:rsidRPr="000A066E">
              <w:rPr>
                <w:b/>
              </w:rPr>
              <w:t>Test description</w:t>
            </w:r>
          </w:p>
        </w:tc>
      </w:tr>
      <w:tr w:rsidR="00A94802" w14:paraId="1111F56A" w14:textId="77777777" w:rsidTr="00A12488">
        <w:trPr>
          <w:tblHeader/>
        </w:trPr>
        <w:tc>
          <w:tcPr>
            <w:tcW w:w="9526" w:type="dxa"/>
            <w:gridSpan w:val="4"/>
            <w:vAlign w:val="center"/>
          </w:tcPr>
          <w:p w14:paraId="5581F751" w14:textId="77777777" w:rsidR="005D75B7" w:rsidRPr="00076547" w:rsidRDefault="005D75B7" w:rsidP="002164D3">
            <w:pPr>
              <w:jc w:val="left"/>
              <w:rPr>
                <w:i/>
              </w:rPr>
            </w:pPr>
            <w:r w:rsidRPr="00076547">
              <w:rPr>
                <w:i/>
              </w:rPr>
              <w:t>Test how the system performs if the IHO digital certificate (IHO.CRT) has expired. To confirm that the correct SSE 22 error message is displayed and that the system does not progress to the decompress/decrypt stage.</w:t>
            </w:r>
          </w:p>
          <w:p w14:paraId="75F9B377" w14:textId="77777777" w:rsidR="005D75B7" w:rsidRPr="00076547" w:rsidRDefault="005D75B7" w:rsidP="002164D3">
            <w:pPr>
              <w:jc w:val="left"/>
              <w:rPr>
                <w:i/>
              </w:rPr>
            </w:pPr>
          </w:p>
          <w:p w14:paraId="0766E2A8" w14:textId="677C888E" w:rsidR="00A94802" w:rsidRPr="00EF287F" w:rsidRDefault="005D75B7" w:rsidP="002164D3">
            <w:pPr>
              <w:jc w:val="left"/>
            </w:pPr>
            <w:r w:rsidRPr="00EF287F">
              <w:rPr>
                <w:i/>
              </w:rPr>
              <w:t>N</w:t>
            </w:r>
            <w:r w:rsidR="00E30334">
              <w:rPr>
                <w:i/>
              </w:rPr>
              <w:t>ote</w:t>
            </w:r>
            <w:r w:rsidRPr="00EF287F">
              <w:rPr>
                <w:i/>
              </w:rPr>
              <w:t>: This test is only intended for those systems that authenticate against the .CRT encoding of the certificate file which contains an expiry date.</w:t>
            </w:r>
          </w:p>
        </w:tc>
      </w:tr>
      <w:tr w:rsidR="00A94802" w14:paraId="292E1661" w14:textId="77777777" w:rsidTr="00A12488">
        <w:trPr>
          <w:tblHeader/>
        </w:trPr>
        <w:tc>
          <w:tcPr>
            <w:tcW w:w="9526" w:type="dxa"/>
            <w:gridSpan w:val="4"/>
            <w:shd w:val="clear" w:color="auto" w:fill="CCFFCC"/>
            <w:vAlign w:val="center"/>
          </w:tcPr>
          <w:p w14:paraId="7900A7B0" w14:textId="77777777" w:rsidR="00A94802" w:rsidRPr="004065B1" w:rsidRDefault="00A94802" w:rsidP="00CB4150">
            <w:r w:rsidRPr="000A066E">
              <w:rPr>
                <w:b/>
              </w:rPr>
              <w:t>Setup</w:t>
            </w:r>
          </w:p>
        </w:tc>
      </w:tr>
      <w:tr w:rsidR="00A94802" w14:paraId="5499A51D" w14:textId="77777777" w:rsidTr="00A12488">
        <w:trPr>
          <w:tblHeader/>
        </w:trPr>
        <w:tc>
          <w:tcPr>
            <w:tcW w:w="9526" w:type="dxa"/>
            <w:gridSpan w:val="4"/>
            <w:vAlign w:val="center"/>
          </w:tcPr>
          <w:p w14:paraId="681D626D" w14:textId="77777777" w:rsidR="005D75B7" w:rsidRPr="00076547" w:rsidRDefault="005D75B7" w:rsidP="005D75B7">
            <w:pPr>
              <w:rPr>
                <w:i/>
              </w:rPr>
            </w:pPr>
            <w:r w:rsidRPr="00076547">
              <w:rPr>
                <w:i/>
              </w:rPr>
              <w:t xml:space="preserve">No pre-installed certificate, permits or ENC data. </w:t>
            </w:r>
          </w:p>
          <w:p w14:paraId="4A55CB9C" w14:textId="77777777" w:rsidR="005D75B7" w:rsidRPr="00076547" w:rsidRDefault="005D75B7" w:rsidP="005D75B7">
            <w:pPr>
              <w:rPr>
                <w:i/>
              </w:rPr>
            </w:pPr>
            <w:r w:rsidRPr="00076547">
              <w:rPr>
                <w:i/>
              </w:rPr>
              <w:t>Test data used:</w:t>
            </w:r>
          </w:p>
          <w:p w14:paraId="5870FB9C" w14:textId="77777777" w:rsidR="005D75B7" w:rsidRPr="00076547" w:rsidRDefault="005D75B7" w:rsidP="005D75B7">
            <w:pPr>
              <w:rPr>
                <w:i/>
              </w:rPr>
            </w:pPr>
            <w:r w:rsidRPr="00076547">
              <w:rPr>
                <w:i/>
              </w:rPr>
              <w:t>IHO.CRT PERMIT.TXT</w:t>
            </w:r>
          </w:p>
          <w:p w14:paraId="017164A5" w14:textId="77777777" w:rsidR="005D75B7" w:rsidRPr="00076547" w:rsidRDefault="005D75B7" w:rsidP="005D75B7">
            <w:pPr>
              <w:rPr>
                <w:i/>
              </w:rPr>
            </w:pPr>
            <w:r w:rsidRPr="00076547">
              <w:rPr>
                <w:i/>
              </w:rPr>
              <w:t>V01X01 (Exchange Set)</w:t>
            </w:r>
          </w:p>
          <w:p w14:paraId="762EC0AA" w14:textId="77777777" w:rsidR="005D75B7" w:rsidRPr="00076547" w:rsidRDefault="005D75B7" w:rsidP="005D75B7">
            <w:pPr>
              <w:rPr>
                <w:i/>
              </w:rPr>
            </w:pPr>
            <w:r w:rsidRPr="00076547">
              <w:rPr>
                <w:i/>
              </w:rPr>
              <w:t>Test data location:</w:t>
            </w:r>
          </w:p>
          <w:p w14:paraId="7AA238D6" w14:textId="77777777" w:rsidR="005D75B7" w:rsidRPr="00076547" w:rsidRDefault="005D75B7" w:rsidP="005D75B7">
            <w:pPr>
              <w:rPr>
                <w:i/>
              </w:rPr>
            </w:pPr>
            <w:r w:rsidRPr="00076547">
              <w:rPr>
                <w:i/>
              </w:rPr>
              <w:t xml:space="preserve">a) D:\IHO S-64 [S-63 TDS v1.2.1]\4 Authentication_Part1\Test 4d\Expired </w:t>
            </w:r>
          </w:p>
          <w:p w14:paraId="3C6B5185" w14:textId="77777777" w:rsidR="005D75B7" w:rsidRPr="00076547" w:rsidRDefault="005D75B7" w:rsidP="005D75B7">
            <w:pPr>
              <w:rPr>
                <w:i/>
              </w:rPr>
            </w:pPr>
            <w:r w:rsidRPr="00076547">
              <w:rPr>
                <w:i/>
              </w:rPr>
              <w:t>b) D:\IHO S-64 [S-63 TDS v1.2.1]\4 Authentication_Part1\Test 4d\Current</w:t>
            </w:r>
          </w:p>
          <w:p w14:paraId="7C2324D1" w14:textId="77777777" w:rsidR="005D75B7" w:rsidRPr="00076547" w:rsidRDefault="005D75B7" w:rsidP="005D75B7">
            <w:pPr>
              <w:rPr>
                <w:i/>
              </w:rPr>
            </w:pPr>
            <w:r w:rsidRPr="00076547">
              <w:rPr>
                <w:i/>
              </w:rPr>
              <w:t>The IHO.CRT (Expired) certificate expired on 31st December 2004</w:t>
            </w:r>
          </w:p>
          <w:p w14:paraId="6B486D65" w14:textId="77777777" w:rsidR="00A94802" w:rsidRPr="004065B1" w:rsidRDefault="005D75B7" w:rsidP="005D75B7">
            <w:r w:rsidRPr="00076547">
              <w:rPr>
                <w:i/>
              </w:rPr>
              <w:t>The IHO.CRT (Current) certificate expires on 29th August 2013</w:t>
            </w:r>
          </w:p>
        </w:tc>
      </w:tr>
      <w:tr w:rsidR="00A94802" w14:paraId="778145C8" w14:textId="77777777" w:rsidTr="00A12488">
        <w:trPr>
          <w:tblHeader/>
        </w:trPr>
        <w:tc>
          <w:tcPr>
            <w:tcW w:w="9526" w:type="dxa"/>
            <w:gridSpan w:val="4"/>
            <w:shd w:val="clear" w:color="auto" w:fill="CCFFCC"/>
            <w:vAlign w:val="center"/>
          </w:tcPr>
          <w:p w14:paraId="25603941" w14:textId="77777777" w:rsidR="00A94802" w:rsidRPr="004065B1" w:rsidRDefault="00A94802" w:rsidP="00CB4150">
            <w:r w:rsidRPr="000A066E">
              <w:rPr>
                <w:b/>
              </w:rPr>
              <w:t>Action</w:t>
            </w:r>
          </w:p>
        </w:tc>
      </w:tr>
      <w:tr w:rsidR="00A94802" w14:paraId="36CBFA00" w14:textId="77777777" w:rsidTr="00A12488">
        <w:trPr>
          <w:tblHeader/>
        </w:trPr>
        <w:tc>
          <w:tcPr>
            <w:tcW w:w="9526" w:type="dxa"/>
            <w:gridSpan w:val="4"/>
            <w:vAlign w:val="center"/>
          </w:tcPr>
          <w:p w14:paraId="355EFB53" w14:textId="77777777" w:rsidR="005D75B7" w:rsidRPr="00076547" w:rsidRDefault="005D75B7" w:rsidP="005D75B7">
            <w:pPr>
              <w:rPr>
                <w:i/>
              </w:rPr>
            </w:pPr>
            <w:r w:rsidRPr="00076547">
              <w:rPr>
                <w:i/>
              </w:rPr>
              <w:t>There are two folders one contains an expired certificate, an exchange set and a set of permits, the other a current certificate, an exchange set and a further set of permits. The system date should be set to a date between the expiry dates for (a) and (b) above.</w:t>
            </w:r>
          </w:p>
          <w:p w14:paraId="17DC67C3" w14:textId="77777777" w:rsidR="005D75B7" w:rsidRPr="00076547" w:rsidRDefault="005D75B7" w:rsidP="005D75B7">
            <w:pPr>
              <w:rPr>
                <w:i/>
              </w:rPr>
            </w:pPr>
          </w:p>
          <w:p w14:paraId="7D8557B0" w14:textId="77777777" w:rsidR="005D75B7" w:rsidRPr="00076547" w:rsidRDefault="005D75B7" w:rsidP="005D75B7">
            <w:pPr>
              <w:rPr>
                <w:i/>
              </w:rPr>
            </w:pPr>
            <w:r w:rsidRPr="00076547">
              <w:rPr>
                <w:i/>
              </w:rPr>
              <w:t>1) Install the certificate and permits at location (a) above then attempt to load the exchange set.</w:t>
            </w:r>
          </w:p>
          <w:p w14:paraId="7F81EF73" w14:textId="77777777" w:rsidR="00A94802" w:rsidRPr="0015247B" w:rsidRDefault="005D75B7" w:rsidP="005D75B7">
            <w:r w:rsidRPr="00076547">
              <w:rPr>
                <w:i/>
              </w:rPr>
              <w:t>2) Then install the certificate and permits at location (b) above then attempt to load the exchange set (this test should result in the certificate &amp; ExSet loading correctly). (Permits for this test expire on 31st Dec 2021)</w:t>
            </w:r>
          </w:p>
        </w:tc>
      </w:tr>
    </w:tbl>
    <w:p w14:paraId="4A42A924" w14:textId="77777777" w:rsidR="00E944A0" w:rsidRDefault="00E944A0" w:rsidP="00A94802"/>
    <w:p w14:paraId="7A5FAD6E" w14:textId="77777777" w:rsidR="00A94802" w:rsidRDefault="00E944A0" w:rsidP="00A94802">
      <w:r>
        <w:br w:type="page"/>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9526"/>
      </w:tblGrid>
      <w:tr w:rsidR="00E944A0" w14:paraId="1F344794" w14:textId="77777777" w:rsidTr="00A12488">
        <w:trPr>
          <w:tblHeader/>
        </w:trPr>
        <w:tc>
          <w:tcPr>
            <w:tcW w:w="9526" w:type="dxa"/>
            <w:shd w:val="clear" w:color="auto" w:fill="CCFFCC"/>
            <w:vAlign w:val="center"/>
          </w:tcPr>
          <w:p w14:paraId="438D4F9E" w14:textId="77777777" w:rsidR="00E944A0" w:rsidRPr="004065B1" w:rsidRDefault="00E944A0" w:rsidP="00730835">
            <w:r w:rsidRPr="000A066E">
              <w:rPr>
                <w:b/>
              </w:rPr>
              <w:lastRenderedPageBreak/>
              <w:t>Results</w:t>
            </w:r>
          </w:p>
        </w:tc>
      </w:tr>
      <w:tr w:rsidR="00E944A0" w14:paraId="7D2EFFA3" w14:textId="77777777" w:rsidTr="00A12488">
        <w:trPr>
          <w:tblHeader/>
        </w:trPr>
        <w:tc>
          <w:tcPr>
            <w:tcW w:w="9526" w:type="dxa"/>
            <w:vAlign w:val="center"/>
          </w:tcPr>
          <w:p w14:paraId="33AAB0D0" w14:textId="77777777" w:rsidR="00E944A0" w:rsidRPr="00076547" w:rsidRDefault="00E944A0" w:rsidP="00730835">
            <w:pPr>
              <w:jc w:val="left"/>
              <w:rPr>
                <w:i/>
              </w:rPr>
            </w:pPr>
            <w:r w:rsidRPr="00076547">
              <w:rPr>
                <w:i/>
              </w:rPr>
              <w:t>1) When installing the expired certificate the system must report a SSE 22 error message similar to the one below.</w:t>
            </w:r>
          </w:p>
          <w:p w14:paraId="364DF04F" w14:textId="77777777" w:rsidR="00E944A0" w:rsidRPr="00076547" w:rsidRDefault="00E944A0" w:rsidP="00730835">
            <w:pPr>
              <w:jc w:val="left"/>
              <w:rPr>
                <w:i/>
              </w:rPr>
            </w:pPr>
            <w:r w:rsidRPr="00076547">
              <w:rPr>
                <w:i/>
              </w:rPr>
              <w:t>“</w:t>
            </w:r>
            <w:r w:rsidRPr="00076547">
              <w:rPr>
                <w:b/>
                <w:i/>
              </w:rPr>
              <w:t>SSE 22 – SA Digital Certificate file has expired. A new SA Public Key (certificate) can be obtained from the IHO website or your data supplier</w:t>
            </w:r>
            <w:r w:rsidRPr="00076547">
              <w:rPr>
                <w:i/>
              </w:rPr>
              <w:t>.” When attempting to install the exchange set the system must report the required SSE 05 message stating that no valid certificate is installed in the ECDIS.</w:t>
            </w:r>
          </w:p>
          <w:p w14:paraId="6708CAE2" w14:textId="77777777" w:rsidR="00E944A0" w:rsidRPr="00076547" w:rsidRDefault="00E944A0" w:rsidP="00730835">
            <w:pPr>
              <w:jc w:val="left"/>
              <w:rPr>
                <w:i/>
              </w:rPr>
            </w:pPr>
          </w:p>
          <w:p w14:paraId="575C252E" w14:textId="77777777" w:rsidR="00E944A0" w:rsidRPr="00076547" w:rsidRDefault="00E944A0" w:rsidP="00730835">
            <w:pPr>
              <w:jc w:val="left"/>
              <w:rPr>
                <w:i/>
              </w:rPr>
            </w:pPr>
            <w:r w:rsidRPr="00076547">
              <w:rPr>
                <w:i/>
              </w:rPr>
              <w:t>2) When installing the current certificate this should install OK and load the ExSet without error or warning.</w:t>
            </w:r>
          </w:p>
          <w:p w14:paraId="050B30D4" w14:textId="77777777" w:rsidR="00E944A0" w:rsidRPr="00076547" w:rsidRDefault="00E944A0" w:rsidP="00730835">
            <w:pPr>
              <w:jc w:val="left"/>
              <w:rPr>
                <w:b/>
                <w:i/>
              </w:rPr>
            </w:pPr>
            <w:r w:rsidRPr="00076547">
              <w:rPr>
                <w:b/>
                <w:i/>
              </w:rPr>
              <w:t>Current</w:t>
            </w:r>
          </w:p>
          <w:p w14:paraId="195CE3B3" w14:textId="77777777" w:rsidR="00E944A0" w:rsidRPr="00076547" w:rsidRDefault="00E944A0" w:rsidP="00730835">
            <w:pPr>
              <w:jc w:val="left"/>
              <w:rPr>
                <w:i/>
              </w:rPr>
            </w:pPr>
            <w:r w:rsidRPr="00076547">
              <w:rPr>
                <w:i/>
              </w:rPr>
              <w:t>ENC cell GB100001 (Edition #3, Update #6) installed without errors and warnings</w:t>
            </w:r>
          </w:p>
          <w:p w14:paraId="1B9803BA" w14:textId="77777777" w:rsidR="00E944A0" w:rsidRPr="00076547" w:rsidRDefault="00E944A0" w:rsidP="00730835">
            <w:pPr>
              <w:jc w:val="left"/>
              <w:rPr>
                <w:i/>
              </w:rPr>
            </w:pPr>
            <w:r w:rsidRPr="00076547">
              <w:rPr>
                <w:i/>
              </w:rPr>
              <w:t>ENC cell GB100002 (Edition #13, Update #5) installed without errors and warnings</w:t>
            </w:r>
          </w:p>
          <w:p w14:paraId="31D3A4CD" w14:textId="77777777" w:rsidR="00E944A0" w:rsidRPr="00076547" w:rsidRDefault="00E944A0" w:rsidP="00730835">
            <w:pPr>
              <w:jc w:val="left"/>
              <w:rPr>
                <w:b/>
                <w:i/>
              </w:rPr>
            </w:pPr>
            <w:r w:rsidRPr="00076547">
              <w:rPr>
                <w:b/>
                <w:i/>
              </w:rPr>
              <w:t>Expired</w:t>
            </w:r>
          </w:p>
          <w:p w14:paraId="1F662916" w14:textId="77777777" w:rsidR="00E944A0" w:rsidRPr="00076547" w:rsidRDefault="00E944A0" w:rsidP="00730835">
            <w:pPr>
              <w:jc w:val="left"/>
              <w:rPr>
                <w:i/>
              </w:rPr>
            </w:pPr>
            <w:r w:rsidRPr="00076547">
              <w:rPr>
                <w:i/>
              </w:rPr>
              <w:t>ENC cell GB100001 (Edition #3, Update #1) not installed. “SSE 22 &amp; 05” Error Messages</w:t>
            </w:r>
          </w:p>
          <w:p w14:paraId="2D42F7F3" w14:textId="77777777" w:rsidR="00E944A0" w:rsidRPr="0015247B" w:rsidRDefault="00E944A0" w:rsidP="00730835">
            <w:pPr>
              <w:jc w:val="left"/>
            </w:pPr>
            <w:r w:rsidRPr="00076547">
              <w:rPr>
                <w:i/>
              </w:rPr>
              <w:t>ENC cell GB100002 (Edition #12, Update #7) not installed. “SSE 22 &amp; 05” Error</w:t>
            </w:r>
            <w:r>
              <w:t xml:space="preserve"> Messages</w:t>
            </w:r>
          </w:p>
        </w:tc>
      </w:tr>
    </w:tbl>
    <w:p w14:paraId="0F1212AB" w14:textId="77777777" w:rsidR="00E944A0" w:rsidRDefault="00E944A0" w:rsidP="00A94802"/>
    <w:p w14:paraId="4362E6BD" w14:textId="77777777" w:rsidR="00A94802" w:rsidRPr="00A94802" w:rsidRDefault="00A94802" w:rsidP="001D52EE">
      <w:pPr>
        <w:pStyle w:val="Heading4"/>
      </w:pPr>
      <w:r>
        <w:t>2.5.4 e</w:t>
      </w:r>
      <w:r w:rsidRPr="00A94802">
        <w:t xml:space="preserve">) </w:t>
      </w:r>
      <w:r w:rsidR="00732FA0" w:rsidRPr="00732FA0">
        <w:t>Incorrectly formatted certificate and public key files</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381"/>
        <w:gridCol w:w="2381"/>
        <w:gridCol w:w="2382"/>
        <w:gridCol w:w="2382"/>
      </w:tblGrid>
      <w:tr w:rsidR="00A94802" w14:paraId="52595A3C" w14:textId="77777777" w:rsidTr="00A12488">
        <w:trPr>
          <w:trHeight w:val="454"/>
          <w:tblHeader/>
        </w:trPr>
        <w:tc>
          <w:tcPr>
            <w:tcW w:w="2381" w:type="dxa"/>
            <w:shd w:val="clear" w:color="auto" w:fill="CCFFCC"/>
            <w:vAlign w:val="center"/>
          </w:tcPr>
          <w:p w14:paraId="443AB87A" w14:textId="77777777" w:rsidR="00A94802" w:rsidRPr="004065B1" w:rsidRDefault="00A94802" w:rsidP="00CB4150">
            <w:r w:rsidRPr="000A066E">
              <w:rPr>
                <w:b/>
              </w:rPr>
              <w:t>Test Reference</w:t>
            </w:r>
          </w:p>
        </w:tc>
        <w:tc>
          <w:tcPr>
            <w:tcW w:w="2381" w:type="dxa"/>
            <w:shd w:val="clear" w:color="auto" w:fill="CCFFCC"/>
            <w:vAlign w:val="center"/>
          </w:tcPr>
          <w:p w14:paraId="1BC3F5AB" w14:textId="77777777" w:rsidR="00A94802" w:rsidRPr="004065B1" w:rsidRDefault="001E2A73" w:rsidP="00CB4150">
            <w:r>
              <w:t>2.5.4 e</w:t>
            </w:r>
            <w:r w:rsidR="00A94802" w:rsidRPr="00A94802">
              <w:t>)</w:t>
            </w:r>
          </w:p>
        </w:tc>
        <w:tc>
          <w:tcPr>
            <w:tcW w:w="2382" w:type="dxa"/>
            <w:shd w:val="clear" w:color="auto" w:fill="CCFFCC"/>
            <w:vAlign w:val="center"/>
          </w:tcPr>
          <w:p w14:paraId="47B45053" w14:textId="77777777" w:rsidR="00A94802" w:rsidRPr="004065B1" w:rsidRDefault="00A94802" w:rsidP="00CB4150">
            <w:r w:rsidRPr="000A066E">
              <w:rPr>
                <w:b/>
              </w:rPr>
              <w:t>IHO Reference</w:t>
            </w:r>
          </w:p>
        </w:tc>
        <w:tc>
          <w:tcPr>
            <w:tcW w:w="2382" w:type="dxa"/>
            <w:shd w:val="clear" w:color="auto" w:fill="CCFFCC"/>
            <w:vAlign w:val="center"/>
          </w:tcPr>
          <w:p w14:paraId="6B7A6AA0" w14:textId="77777777" w:rsidR="00A94802" w:rsidRPr="004065B1" w:rsidRDefault="00A94802" w:rsidP="001E2A73">
            <w:r w:rsidRPr="00A94802">
              <w:t>S-63 10.</w:t>
            </w:r>
            <w:r w:rsidR="001E2A73">
              <w:t>6.2</w:t>
            </w:r>
          </w:p>
        </w:tc>
      </w:tr>
      <w:tr w:rsidR="00A94802" w14:paraId="7666FA92" w14:textId="77777777" w:rsidTr="00A12488">
        <w:trPr>
          <w:tblHeader/>
        </w:trPr>
        <w:tc>
          <w:tcPr>
            <w:tcW w:w="9526" w:type="dxa"/>
            <w:gridSpan w:val="4"/>
            <w:shd w:val="clear" w:color="auto" w:fill="CCFFCC"/>
            <w:vAlign w:val="center"/>
          </w:tcPr>
          <w:p w14:paraId="48E78F08" w14:textId="77777777" w:rsidR="00A94802" w:rsidRDefault="00A94802" w:rsidP="00CB4150">
            <w:r w:rsidRPr="000A066E">
              <w:rPr>
                <w:b/>
              </w:rPr>
              <w:t>Test description</w:t>
            </w:r>
          </w:p>
        </w:tc>
      </w:tr>
      <w:tr w:rsidR="00A94802" w14:paraId="2909D276" w14:textId="77777777" w:rsidTr="00A12488">
        <w:trPr>
          <w:tblHeader/>
        </w:trPr>
        <w:tc>
          <w:tcPr>
            <w:tcW w:w="9526" w:type="dxa"/>
            <w:gridSpan w:val="4"/>
            <w:vAlign w:val="center"/>
          </w:tcPr>
          <w:p w14:paraId="67A7BCFB" w14:textId="77777777" w:rsidR="00A94802" w:rsidRPr="00076547" w:rsidRDefault="004D1EFA" w:rsidP="002164D3">
            <w:pPr>
              <w:jc w:val="left"/>
              <w:rPr>
                <w:i/>
              </w:rPr>
            </w:pPr>
            <w:r w:rsidRPr="00076547">
              <w:rPr>
                <w:i/>
              </w:rPr>
              <w:t>Test how the system performs if the IHO digital certificate (IHO.CRT) is incorrectly formatted. Confirm that the correct SSE 08 error message is displayed and that the system does not progress to the decompress/decrypt stage.</w:t>
            </w:r>
          </w:p>
        </w:tc>
      </w:tr>
      <w:tr w:rsidR="00A94802" w14:paraId="1F9D5010" w14:textId="77777777" w:rsidTr="00A12488">
        <w:trPr>
          <w:tblHeader/>
        </w:trPr>
        <w:tc>
          <w:tcPr>
            <w:tcW w:w="9526" w:type="dxa"/>
            <w:gridSpan w:val="4"/>
            <w:shd w:val="clear" w:color="auto" w:fill="CCFFCC"/>
            <w:vAlign w:val="center"/>
          </w:tcPr>
          <w:p w14:paraId="78DBB435" w14:textId="77777777" w:rsidR="00A94802" w:rsidRPr="004065B1" w:rsidRDefault="00A94802" w:rsidP="00CB4150">
            <w:r w:rsidRPr="000A066E">
              <w:rPr>
                <w:b/>
              </w:rPr>
              <w:t>Setup</w:t>
            </w:r>
          </w:p>
        </w:tc>
      </w:tr>
      <w:tr w:rsidR="00A94802" w14:paraId="2C31B1E4" w14:textId="77777777" w:rsidTr="00A12488">
        <w:trPr>
          <w:tblHeader/>
        </w:trPr>
        <w:tc>
          <w:tcPr>
            <w:tcW w:w="9526" w:type="dxa"/>
            <w:gridSpan w:val="4"/>
            <w:vAlign w:val="center"/>
          </w:tcPr>
          <w:p w14:paraId="7115448F" w14:textId="77777777" w:rsidR="004D1EFA" w:rsidRPr="00076547" w:rsidRDefault="004D1EFA" w:rsidP="004D1EFA">
            <w:pPr>
              <w:rPr>
                <w:i/>
              </w:rPr>
            </w:pPr>
            <w:r w:rsidRPr="00076547">
              <w:rPr>
                <w:i/>
              </w:rPr>
              <w:t xml:space="preserve">No pre-installed certificate, permits or ENC data. </w:t>
            </w:r>
          </w:p>
          <w:p w14:paraId="57F41E7B" w14:textId="77777777" w:rsidR="004D1EFA" w:rsidRPr="00076547" w:rsidRDefault="004D1EFA" w:rsidP="004D1EFA">
            <w:pPr>
              <w:rPr>
                <w:i/>
              </w:rPr>
            </w:pPr>
            <w:r w:rsidRPr="00076547">
              <w:rPr>
                <w:i/>
              </w:rPr>
              <w:t xml:space="preserve">Test data used: </w:t>
            </w:r>
          </w:p>
          <w:p w14:paraId="4B422A54" w14:textId="77777777" w:rsidR="004D1EFA" w:rsidRPr="00076547" w:rsidRDefault="004D1EFA" w:rsidP="004D1EFA">
            <w:pPr>
              <w:rPr>
                <w:i/>
              </w:rPr>
            </w:pPr>
            <w:r w:rsidRPr="00076547">
              <w:rPr>
                <w:i/>
              </w:rPr>
              <w:t>IHO.CRT/IHO.PUB</w:t>
            </w:r>
          </w:p>
          <w:p w14:paraId="445EA398" w14:textId="77777777" w:rsidR="004D1EFA" w:rsidRPr="00076547" w:rsidRDefault="004D1EFA" w:rsidP="004D1EFA">
            <w:pPr>
              <w:rPr>
                <w:i/>
              </w:rPr>
            </w:pPr>
            <w:r w:rsidRPr="00076547">
              <w:rPr>
                <w:i/>
              </w:rPr>
              <w:t>PERMIT.TXT</w:t>
            </w:r>
          </w:p>
          <w:p w14:paraId="7DB6D834" w14:textId="77777777" w:rsidR="004D1EFA" w:rsidRPr="00076547" w:rsidRDefault="004D1EFA" w:rsidP="004D1EFA">
            <w:pPr>
              <w:rPr>
                <w:i/>
              </w:rPr>
            </w:pPr>
            <w:r w:rsidRPr="00076547">
              <w:rPr>
                <w:i/>
              </w:rPr>
              <w:t>V01X01 (Exchange Set)</w:t>
            </w:r>
          </w:p>
          <w:p w14:paraId="6A9148DC" w14:textId="77777777" w:rsidR="004D1EFA" w:rsidRPr="00076547" w:rsidRDefault="004D1EFA" w:rsidP="004D1EFA">
            <w:pPr>
              <w:rPr>
                <w:i/>
              </w:rPr>
            </w:pPr>
            <w:r w:rsidRPr="00076547">
              <w:rPr>
                <w:i/>
              </w:rPr>
              <w:t>Test data location:</w:t>
            </w:r>
          </w:p>
          <w:p w14:paraId="62A5176E" w14:textId="77777777" w:rsidR="004D1EFA" w:rsidRPr="00076547" w:rsidRDefault="004D1EFA" w:rsidP="004D1EFA">
            <w:pPr>
              <w:rPr>
                <w:i/>
              </w:rPr>
            </w:pPr>
            <w:r w:rsidRPr="00076547">
              <w:rPr>
                <w:i/>
              </w:rPr>
              <w:t>D:\IHO S-64 [S-63 TDS v1.2.1]\4 Authentication_Part1\Test 4e</w:t>
            </w:r>
          </w:p>
          <w:p w14:paraId="7280CC4C" w14:textId="77777777" w:rsidR="004D1EFA" w:rsidRPr="00076547" w:rsidRDefault="004D1EFA" w:rsidP="004D1EFA">
            <w:pPr>
              <w:rPr>
                <w:i/>
              </w:rPr>
            </w:pPr>
          </w:p>
          <w:p w14:paraId="522A6AAE" w14:textId="77777777" w:rsidR="004D1EFA" w:rsidRPr="00076547" w:rsidRDefault="004D1EFA" w:rsidP="004D1EFA">
            <w:pPr>
              <w:rPr>
                <w:i/>
              </w:rPr>
            </w:pPr>
            <w:r w:rsidRPr="00076547">
              <w:rPr>
                <w:i/>
              </w:rPr>
              <w:t>1) The last hexadecimal pair, “F8”, has been removed from the public key string</w:t>
            </w:r>
            <w:r w:rsidR="0073251B" w:rsidRPr="00076547">
              <w:rPr>
                <w:i/>
              </w:rPr>
              <w:t xml:space="preserve"> </w:t>
            </w:r>
            <w:r w:rsidRPr="00076547">
              <w:rPr>
                <w:i/>
              </w:rPr>
              <w:t>(Big y) in the certificate file (IHO.CRT).</w:t>
            </w:r>
          </w:p>
          <w:p w14:paraId="404B84C8" w14:textId="77777777" w:rsidR="00A94802" w:rsidRPr="00076547" w:rsidRDefault="004D1EFA" w:rsidP="004D1EFA">
            <w:pPr>
              <w:rPr>
                <w:i/>
              </w:rPr>
            </w:pPr>
            <w:r w:rsidRPr="00076547">
              <w:rPr>
                <w:i/>
              </w:rPr>
              <w:t>2) The last hexadecimal pair, “F8”, has been removed from the public key file (IHO.PUB).</w:t>
            </w:r>
          </w:p>
        </w:tc>
      </w:tr>
      <w:tr w:rsidR="00A94802" w14:paraId="669269A7" w14:textId="77777777" w:rsidTr="00A12488">
        <w:trPr>
          <w:tblHeader/>
        </w:trPr>
        <w:tc>
          <w:tcPr>
            <w:tcW w:w="9526" w:type="dxa"/>
            <w:gridSpan w:val="4"/>
            <w:shd w:val="clear" w:color="auto" w:fill="CCFFCC"/>
            <w:vAlign w:val="center"/>
          </w:tcPr>
          <w:p w14:paraId="09824B60" w14:textId="77777777" w:rsidR="00A94802" w:rsidRPr="004065B1" w:rsidRDefault="00A94802" w:rsidP="00CB4150">
            <w:r w:rsidRPr="000A066E">
              <w:rPr>
                <w:b/>
              </w:rPr>
              <w:t>Action</w:t>
            </w:r>
          </w:p>
        </w:tc>
      </w:tr>
      <w:tr w:rsidR="00A94802" w14:paraId="146D1AE9" w14:textId="77777777" w:rsidTr="00A12488">
        <w:trPr>
          <w:tblHeader/>
        </w:trPr>
        <w:tc>
          <w:tcPr>
            <w:tcW w:w="9526" w:type="dxa"/>
            <w:gridSpan w:val="4"/>
            <w:vAlign w:val="center"/>
          </w:tcPr>
          <w:p w14:paraId="19EC2C53" w14:textId="77777777" w:rsidR="00A94802" w:rsidRPr="00EF287F" w:rsidRDefault="004D1EFA" w:rsidP="00CB4150">
            <w:pPr>
              <w:rPr>
                <w:i/>
              </w:rPr>
            </w:pPr>
            <w:r w:rsidRPr="00EF287F">
              <w:rPr>
                <w:i/>
              </w:rPr>
              <w:t>Depending on which file the system uses install the relevant IHO.CRT and/or IHO.PUB file(s). Then attempt to load the exchange set using the permits provided.</w:t>
            </w:r>
          </w:p>
        </w:tc>
      </w:tr>
      <w:tr w:rsidR="00A94802" w14:paraId="0AA7302D" w14:textId="77777777" w:rsidTr="00A12488">
        <w:trPr>
          <w:tblHeader/>
        </w:trPr>
        <w:tc>
          <w:tcPr>
            <w:tcW w:w="9526" w:type="dxa"/>
            <w:gridSpan w:val="4"/>
            <w:shd w:val="clear" w:color="auto" w:fill="CCFFCC"/>
            <w:vAlign w:val="center"/>
          </w:tcPr>
          <w:p w14:paraId="38AE1D4F" w14:textId="77777777" w:rsidR="00A94802" w:rsidRPr="004065B1" w:rsidRDefault="00A94802" w:rsidP="00CB4150">
            <w:r w:rsidRPr="000A066E">
              <w:rPr>
                <w:b/>
              </w:rPr>
              <w:t>Results</w:t>
            </w:r>
          </w:p>
        </w:tc>
      </w:tr>
      <w:tr w:rsidR="00A94802" w14:paraId="544DC667" w14:textId="77777777" w:rsidTr="00A12488">
        <w:trPr>
          <w:tblHeader/>
        </w:trPr>
        <w:tc>
          <w:tcPr>
            <w:tcW w:w="9526" w:type="dxa"/>
            <w:gridSpan w:val="4"/>
            <w:vAlign w:val="center"/>
          </w:tcPr>
          <w:p w14:paraId="4AEFE4F8" w14:textId="77777777" w:rsidR="004D1EFA" w:rsidRPr="00076547" w:rsidRDefault="004D1EFA" w:rsidP="004D1EFA">
            <w:pPr>
              <w:jc w:val="left"/>
              <w:rPr>
                <w:i/>
              </w:rPr>
            </w:pPr>
            <w:r w:rsidRPr="00076547">
              <w:rPr>
                <w:i/>
              </w:rPr>
              <w:t>The system must report a SSE 08 error message similar to the one below.</w:t>
            </w:r>
          </w:p>
          <w:p w14:paraId="702FE7E4" w14:textId="77777777" w:rsidR="004D1EFA" w:rsidRPr="00076547" w:rsidRDefault="004D1EFA" w:rsidP="004D1EFA">
            <w:pPr>
              <w:jc w:val="left"/>
              <w:rPr>
                <w:i/>
              </w:rPr>
            </w:pPr>
            <w:r w:rsidRPr="00076547">
              <w:rPr>
                <w:i/>
                <w:lang w:val="fr-FR"/>
              </w:rPr>
              <w:t>“</w:t>
            </w:r>
            <w:r w:rsidRPr="00076547">
              <w:rPr>
                <w:b/>
                <w:i/>
                <w:lang w:val="fr-FR"/>
              </w:rPr>
              <w:t xml:space="preserve">SSE 08 – SA Digital Certificate file incorrect format. </w:t>
            </w:r>
            <w:r w:rsidRPr="00076547">
              <w:rPr>
                <w:b/>
                <w:i/>
              </w:rPr>
              <w:t>A valid certificate can be obtained from the IHO website or your data supplier</w:t>
            </w:r>
            <w:r w:rsidRPr="00076547">
              <w:rPr>
                <w:i/>
              </w:rPr>
              <w:t>”. When attempting to install the exchange set the system must report the required “</w:t>
            </w:r>
            <w:r w:rsidRPr="00076547">
              <w:rPr>
                <w:b/>
                <w:i/>
              </w:rPr>
              <w:t>SSE 05 – SA Digital Certificate file is not available. A valid certificate can be obtained from the IHO website or your data supplier</w:t>
            </w:r>
            <w:r w:rsidRPr="00076547">
              <w:rPr>
                <w:i/>
              </w:rPr>
              <w:t>.”</w:t>
            </w:r>
          </w:p>
          <w:p w14:paraId="78E001F2" w14:textId="77777777" w:rsidR="004D1EFA" w:rsidRPr="00076547" w:rsidRDefault="004D1EFA" w:rsidP="004D1EFA">
            <w:pPr>
              <w:jc w:val="left"/>
              <w:rPr>
                <w:i/>
              </w:rPr>
            </w:pPr>
            <w:r w:rsidRPr="00076547">
              <w:rPr>
                <w:i/>
              </w:rPr>
              <w:t>ENC cell GB100001 (Edition #3, Update #6) not installed. “SSE 08 &amp; 05” Error Messages</w:t>
            </w:r>
          </w:p>
          <w:p w14:paraId="44B7A550" w14:textId="77777777" w:rsidR="00A94802" w:rsidRPr="0015247B" w:rsidRDefault="004D1EFA" w:rsidP="004D1EFA">
            <w:pPr>
              <w:jc w:val="left"/>
            </w:pPr>
            <w:r w:rsidRPr="00076547">
              <w:rPr>
                <w:i/>
              </w:rPr>
              <w:t>ENC cell GB100002 (Edition #13, Update #5) not installed. “SSE 08 &amp; 05” Error Messages</w:t>
            </w:r>
          </w:p>
        </w:tc>
      </w:tr>
    </w:tbl>
    <w:p w14:paraId="46C13D2D" w14:textId="77777777" w:rsidR="00A94802" w:rsidRDefault="00A94802" w:rsidP="00A94802"/>
    <w:p w14:paraId="7E54C66E" w14:textId="77777777" w:rsidR="00A94802" w:rsidRPr="00A94802" w:rsidRDefault="005B4573" w:rsidP="001D52EE">
      <w:pPr>
        <w:pStyle w:val="Heading4"/>
      </w:pPr>
      <w:r>
        <w:br w:type="page"/>
      </w:r>
      <w:r w:rsidR="00A94802">
        <w:lastRenderedPageBreak/>
        <w:t>2.5.4 f</w:t>
      </w:r>
      <w:r w:rsidR="00A94802" w:rsidRPr="00A94802">
        <w:t xml:space="preserve">) </w:t>
      </w:r>
      <w:r w:rsidR="00732FA0" w:rsidRPr="00732FA0">
        <w:t>Check certificate parameter values</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381"/>
        <w:gridCol w:w="2381"/>
        <w:gridCol w:w="2382"/>
        <w:gridCol w:w="2382"/>
      </w:tblGrid>
      <w:tr w:rsidR="00A94802" w14:paraId="5A4859E4" w14:textId="77777777" w:rsidTr="00A12488">
        <w:trPr>
          <w:trHeight w:val="454"/>
          <w:tblHeader/>
        </w:trPr>
        <w:tc>
          <w:tcPr>
            <w:tcW w:w="2381" w:type="dxa"/>
            <w:shd w:val="clear" w:color="auto" w:fill="CCFFCC"/>
            <w:vAlign w:val="center"/>
          </w:tcPr>
          <w:p w14:paraId="154D570F" w14:textId="77777777" w:rsidR="00A94802" w:rsidRPr="004065B1" w:rsidRDefault="00A94802" w:rsidP="00CB4150">
            <w:r w:rsidRPr="000A066E">
              <w:rPr>
                <w:b/>
              </w:rPr>
              <w:t>Test Reference</w:t>
            </w:r>
          </w:p>
        </w:tc>
        <w:tc>
          <w:tcPr>
            <w:tcW w:w="2381" w:type="dxa"/>
            <w:shd w:val="clear" w:color="auto" w:fill="CCFFCC"/>
            <w:vAlign w:val="center"/>
          </w:tcPr>
          <w:p w14:paraId="53119FE8" w14:textId="77777777" w:rsidR="00A94802" w:rsidRPr="004065B1" w:rsidRDefault="001E2A73" w:rsidP="00CB4150">
            <w:r>
              <w:t>2.5.4 f</w:t>
            </w:r>
            <w:r w:rsidR="00A94802" w:rsidRPr="00A94802">
              <w:t>)</w:t>
            </w:r>
          </w:p>
        </w:tc>
        <w:tc>
          <w:tcPr>
            <w:tcW w:w="2382" w:type="dxa"/>
            <w:shd w:val="clear" w:color="auto" w:fill="CCFFCC"/>
            <w:vAlign w:val="center"/>
          </w:tcPr>
          <w:p w14:paraId="66306FBB" w14:textId="77777777" w:rsidR="00A94802" w:rsidRPr="004065B1" w:rsidRDefault="00A94802" w:rsidP="00CB4150">
            <w:r w:rsidRPr="000A066E">
              <w:rPr>
                <w:b/>
              </w:rPr>
              <w:t>IHO Reference</w:t>
            </w:r>
          </w:p>
        </w:tc>
        <w:tc>
          <w:tcPr>
            <w:tcW w:w="2382" w:type="dxa"/>
            <w:shd w:val="clear" w:color="auto" w:fill="CCFFCC"/>
            <w:vAlign w:val="center"/>
          </w:tcPr>
          <w:p w14:paraId="6B3B3AB6" w14:textId="77777777" w:rsidR="00A94802" w:rsidRPr="004065B1" w:rsidRDefault="00A94802" w:rsidP="00CB4150">
            <w:r w:rsidRPr="00A94802">
              <w:t>S-63 10.</w:t>
            </w:r>
            <w:r w:rsidR="001E2A73">
              <w:t>6.1.1</w:t>
            </w:r>
          </w:p>
        </w:tc>
      </w:tr>
      <w:tr w:rsidR="00A94802" w14:paraId="2CCB1EF6" w14:textId="77777777" w:rsidTr="00A12488">
        <w:trPr>
          <w:tblHeader/>
        </w:trPr>
        <w:tc>
          <w:tcPr>
            <w:tcW w:w="9526" w:type="dxa"/>
            <w:gridSpan w:val="4"/>
            <w:shd w:val="clear" w:color="auto" w:fill="CCFFCC"/>
            <w:vAlign w:val="center"/>
          </w:tcPr>
          <w:p w14:paraId="24AD70BF" w14:textId="77777777" w:rsidR="00A94802" w:rsidRDefault="00A94802" w:rsidP="00CB4150">
            <w:r w:rsidRPr="000A066E">
              <w:rPr>
                <w:b/>
              </w:rPr>
              <w:t>Test description</w:t>
            </w:r>
          </w:p>
        </w:tc>
      </w:tr>
      <w:tr w:rsidR="00A94802" w14:paraId="5F5F1264" w14:textId="77777777" w:rsidTr="00A12488">
        <w:trPr>
          <w:tblHeader/>
        </w:trPr>
        <w:tc>
          <w:tcPr>
            <w:tcW w:w="9526" w:type="dxa"/>
            <w:gridSpan w:val="4"/>
            <w:vAlign w:val="center"/>
          </w:tcPr>
          <w:p w14:paraId="076F9977" w14:textId="77777777" w:rsidR="00A94802" w:rsidRPr="00076547" w:rsidRDefault="004D1EFA" w:rsidP="002164D3">
            <w:pPr>
              <w:jc w:val="left"/>
              <w:rPr>
                <w:i/>
              </w:rPr>
            </w:pPr>
            <w:r w:rsidRPr="00076547">
              <w:rPr>
                <w:i/>
              </w:rPr>
              <w:t>Test how the system performs if the IHO digital certificate (IHO.CRT) or Public Key file is incorrectly formatted. Confirm that the correct SSE 08 error message is displayed and that the system does not progress to the decompress/decrypt stage. Note that this test is only intended for those systems that authenticate against the .CRT encoding of the certificate file</w:t>
            </w:r>
          </w:p>
        </w:tc>
      </w:tr>
      <w:tr w:rsidR="00A94802" w14:paraId="17F40B80" w14:textId="77777777" w:rsidTr="00A12488">
        <w:trPr>
          <w:tblHeader/>
        </w:trPr>
        <w:tc>
          <w:tcPr>
            <w:tcW w:w="9526" w:type="dxa"/>
            <w:gridSpan w:val="4"/>
            <w:shd w:val="clear" w:color="auto" w:fill="CCFFCC"/>
            <w:vAlign w:val="center"/>
          </w:tcPr>
          <w:p w14:paraId="5D516DF4" w14:textId="77777777" w:rsidR="00A94802" w:rsidRPr="004065B1" w:rsidRDefault="00A94802" w:rsidP="00CB4150">
            <w:r w:rsidRPr="000A066E">
              <w:rPr>
                <w:b/>
              </w:rPr>
              <w:t>Setup</w:t>
            </w:r>
          </w:p>
        </w:tc>
      </w:tr>
      <w:tr w:rsidR="00A94802" w14:paraId="38163DBA" w14:textId="77777777" w:rsidTr="00A12488">
        <w:trPr>
          <w:tblHeader/>
        </w:trPr>
        <w:tc>
          <w:tcPr>
            <w:tcW w:w="9526" w:type="dxa"/>
            <w:gridSpan w:val="4"/>
            <w:vAlign w:val="center"/>
          </w:tcPr>
          <w:p w14:paraId="0869E985" w14:textId="77777777" w:rsidR="004D1EFA" w:rsidRPr="00076547" w:rsidRDefault="004D1EFA" w:rsidP="004D1EFA">
            <w:pPr>
              <w:rPr>
                <w:i/>
              </w:rPr>
            </w:pPr>
            <w:r w:rsidRPr="00076547">
              <w:rPr>
                <w:i/>
              </w:rPr>
              <w:t xml:space="preserve">No pre-installed certificate, permits or ENC data. </w:t>
            </w:r>
          </w:p>
          <w:p w14:paraId="623059BF" w14:textId="77777777" w:rsidR="004D1EFA" w:rsidRPr="00076547" w:rsidRDefault="004D1EFA" w:rsidP="004D1EFA">
            <w:pPr>
              <w:rPr>
                <w:i/>
              </w:rPr>
            </w:pPr>
          </w:p>
          <w:p w14:paraId="73EFEAB2" w14:textId="77777777" w:rsidR="004D1EFA" w:rsidRPr="00076547" w:rsidRDefault="004D1EFA" w:rsidP="004D1EFA">
            <w:pPr>
              <w:rPr>
                <w:i/>
              </w:rPr>
            </w:pPr>
            <w:r w:rsidRPr="00076547">
              <w:rPr>
                <w:i/>
              </w:rPr>
              <w:t>Test data used:</w:t>
            </w:r>
          </w:p>
          <w:p w14:paraId="560BA799" w14:textId="77777777" w:rsidR="004D1EFA" w:rsidRPr="00076547" w:rsidRDefault="004D1EFA" w:rsidP="004D1EFA">
            <w:pPr>
              <w:rPr>
                <w:b/>
                <w:i/>
              </w:rPr>
            </w:pPr>
            <w:r w:rsidRPr="00076547">
              <w:rPr>
                <w:i/>
              </w:rPr>
              <w:t xml:space="preserve">  </w:t>
            </w:r>
            <w:r w:rsidRPr="00076547">
              <w:rPr>
                <w:b/>
                <w:i/>
              </w:rPr>
              <w:t>Data Server 1 (DS1)                    Data Server 2 (DS2)</w:t>
            </w:r>
          </w:p>
          <w:p w14:paraId="18297904" w14:textId="77777777" w:rsidR="004D1EFA" w:rsidRPr="00076547" w:rsidRDefault="004D1EFA" w:rsidP="004D1EFA">
            <w:pPr>
              <w:rPr>
                <w:i/>
              </w:rPr>
            </w:pPr>
            <w:r w:rsidRPr="00076547">
              <w:rPr>
                <w:i/>
              </w:rPr>
              <w:t xml:space="preserve">  IHO.CRT [024100 Parameter]       IHO.CRT [0240 Parameter]</w:t>
            </w:r>
          </w:p>
          <w:p w14:paraId="0A145F87" w14:textId="77777777" w:rsidR="004D1EFA" w:rsidRPr="00076547" w:rsidRDefault="004D1EFA" w:rsidP="004D1EFA">
            <w:pPr>
              <w:rPr>
                <w:i/>
              </w:rPr>
            </w:pPr>
            <w:r w:rsidRPr="00076547">
              <w:rPr>
                <w:i/>
              </w:rPr>
              <w:t xml:space="preserve">  PERMIT.TXT                                PERMIT.TXT</w:t>
            </w:r>
          </w:p>
          <w:p w14:paraId="4AA1860C" w14:textId="77777777" w:rsidR="004D1EFA" w:rsidRPr="00076547" w:rsidRDefault="004D1EFA" w:rsidP="004D1EFA">
            <w:pPr>
              <w:rPr>
                <w:i/>
              </w:rPr>
            </w:pPr>
            <w:r w:rsidRPr="00076547">
              <w:rPr>
                <w:i/>
              </w:rPr>
              <w:t xml:space="preserve">  V01X01 (Exchange Set)                V01X01 (Exchange Set)</w:t>
            </w:r>
          </w:p>
          <w:p w14:paraId="31A0698E" w14:textId="77777777" w:rsidR="004D1EFA" w:rsidRPr="00076547" w:rsidRDefault="004D1EFA" w:rsidP="004D1EFA">
            <w:pPr>
              <w:rPr>
                <w:i/>
              </w:rPr>
            </w:pPr>
          </w:p>
          <w:p w14:paraId="71FE3557" w14:textId="77777777" w:rsidR="004D1EFA" w:rsidRPr="00076547" w:rsidRDefault="004D1EFA" w:rsidP="004D1EFA">
            <w:pPr>
              <w:rPr>
                <w:i/>
              </w:rPr>
            </w:pPr>
            <w:r w:rsidRPr="00076547">
              <w:rPr>
                <w:i/>
              </w:rPr>
              <w:t>Test data location:</w:t>
            </w:r>
          </w:p>
          <w:p w14:paraId="405132C2" w14:textId="77777777" w:rsidR="004D1EFA" w:rsidRPr="00076547" w:rsidRDefault="004D1EFA" w:rsidP="004D1EFA">
            <w:pPr>
              <w:rPr>
                <w:i/>
              </w:rPr>
            </w:pPr>
            <w:r w:rsidRPr="00076547">
              <w:rPr>
                <w:i/>
              </w:rPr>
              <w:t xml:space="preserve">a) D:\IHO S-64 [S-63 TDS v1.2.1]\4 Authentication_Part1\Test 4f\DS1 </w:t>
            </w:r>
          </w:p>
          <w:p w14:paraId="0615028A" w14:textId="77777777" w:rsidR="004D1EFA" w:rsidRPr="00076547" w:rsidRDefault="004D1EFA" w:rsidP="004D1EFA">
            <w:pPr>
              <w:rPr>
                <w:i/>
              </w:rPr>
            </w:pPr>
            <w:r w:rsidRPr="00076547">
              <w:rPr>
                <w:i/>
              </w:rPr>
              <w:t>b) D:\IHO S-64 [S-63 TDS v1.2.1]\4 Authentication_Part1\Test 4f\DS2</w:t>
            </w:r>
          </w:p>
          <w:p w14:paraId="6F0F153D" w14:textId="77777777" w:rsidR="004D1EFA" w:rsidRPr="00076547" w:rsidRDefault="004D1EFA" w:rsidP="004D1EFA">
            <w:pPr>
              <w:rPr>
                <w:i/>
              </w:rPr>
            </w:pPr>
          </w:p>
          <w:p w14:paraId="30AEAC56" w14:textId="2F8FAF91" w:rsidR="00A94802" w:rsidRPr="00076547" w:rsidRDefault="004D1EFA" w:rsidP="004D1EFA">
            <w:pPr>
              <w:rPr>
                <w:i/>
              </w:rPr>
            </w:pPr>
            <w:r w:rsidRPr="00EF287F">
              <w:rPr>
                <w:i/>
              </w:rPr>
              <w:t>N</w:t>
            </w:r>
            <w:r w:rsidR="00E30334" w:rsidRPr="00EF287F">
              <w:rPr>
                <w:i/>
              </w:rPr>
              <w:t>ote:</w:t>
            </w:r>
            <w:r w:rsidRPr="00076547">
              <w:rPr>
                <w:i/>
              </w:rPr>
              <w:t xml:space="preserve"> This test is designed only for those systems using the IHO.CRT file to authenticate the SA signed data server certificate in the ENC signature file.</w:t>
            </w:r>
          </w:p>
        </w:tc>
      </w:tr>
      <w:tr w:rsidR="00A94802" w14:paraId="7C248494" w14:textId="77777777" w:rsidTr="00A12488">
        <w:trPr>
          <w:tblHeader/>
        </w:trPr>
        <w:tc>
          <w:tcPr>
            <w:tcW w:w="9526" w:type="dxa"/>
            <w:gridSpan w:val="4"/>
            <w:shd w:val="clear" w:color="auto" w:fill="CCFFCC"/>
            <w:vAlign w:val="center"/>
          </w:tcPr>
          <w:p w14:paraId="484AE448" w14:textId="77777777" w:rsidR="00A94802" w:rsidRPr="004065B1" w:rsidRDefault="00A94802" w:rsidP="00CB4150">
            <w:r w:rsidRPr="000A066E">
              <w:rPr>
                <w:b/>
              </w:rPr>
              <w:t>Action</w:t>
            </w:r>
          </w:p>
        </w:tc>
      </w:tr>
      <w:tr w:rsidR="00A94802" w14:paraId="45EA2D63" w14:textId="77777777" w:rsidTr="00A12488">
        <w:trPr>
          <w:tblHeader/>
        </w:trPr>
        <w:tc>
          <w:tcPr>
            <w:tcW w:w="9526" w:type="dxa"/>
            <w:gridSpan w:val="4"/>
            <w:vAlign w:val="center"/>
          </w:tcPr>
          <w:p w14:paraId="1FFF2D96" w14:textId="77777777" w:rsidR="004D1EFA" w:rsidRPr="00076547" w:rsidRDefault="004D1EFA" w:rsidP="004D1EFA">
            <w:pPr>
              <w:rPr>
                <w:i/>
              </w:rPr>
            </w:pPr>
            <w:r w:rsidRPr="00076547">
              <w:rPr>
                <w:i/>
              </w:rPr>
              <w:t xml:space="preserve">Depending on which file the system uses install the relevant IHO.CRT and/or IHO.PUB file(s). </w:t>
            </w:r>
          </w:p>
          <w:p w14:paraId="1B8484DF" w14:textId="77777777" w:rsidR="00A94802" w:rsidRPr="00076547" w:rsidRDefault="004D1EFA" w:rsidP="004D1EFA">
            <w:pPr>
              <w:rPr>
                <w:i/>
              </w:rPr>
            </w:pPr>
            <w:r w:rsidRPr="00076547">
              <w:rPr>
                <w:i/>
              </w:rPr>
              <w:t>Then attempt to load the exchange set using the permits provided.</w:t>
            </w:r>
          </w:p>
        </w:tc>
      </w:tr>
      <w:tr w:rsidR="00A94802" w14:paraId="6B44D8C4" w14:textId="77777777" w:rsidTr="00A12488">
        <w:trPr>
          <w:tblHeader/>
        </w:trPr>
        <w:tc>
          <w:tcPr>
            <w:tcW w:w="9526" w:type="dxa"/>
            <w:gridSpan w:val="4"/>
            <w:shd w:val="clear" w:color="auto" w:fill="CCFFCC"/>
            <w:vAlign w:val="center"/>
          </w:tcPr>
          <w:p w14:paraId="43DC08A7" w14:textId="77777777" w:rsidR="00A94802" w:rsidRPr="004065B1" w:rsidRDefault="00A94802" w:rsidP="00CB4150">
            <w:r w:rsidRPr="000A066E">
              <w:rPr>
                <w:b/>
              </w:rPr>
              <w:t>Results</w:t>
            </w:r>
          </w:p>
        </w:tc>
      </w:tr>
      <w:tr w:rsidR="00A94802" w14:paraId="7CF7DFA6" w14:textId="77777777" w:rsidTr="00A12488">
        <w:trPr>
          <w:tblHeader/>
        </w:trPr>
        <w:tc>
          <w:tcPr>
            <w:tcW w:w="9526" w:type="dxa"/>
            <w:gridSpan w:val="4"/>
            <w:vAlign w:val="center"/>
          </w:tcPr>
          <w:p w14:paraId="4B3CB8D6" w14:textId="77777777" w:rsidR="004D1EFA" w:rsidRPr="00076547" w:rsidRDefault="004D1EFA" w:rsidP="004D1EFA">
            <w:pPr>
              <w:jc w:val="left"/>
              <w:rPr>
                <w:i/>
              </w:rPr>
            </w:pPr>
            <w:r w:rsidRPr="00076547">
              <w:rPr>
                <w:b/>
                <w:i/>
              </w:rPr>
              <w:t>Data Server 1</w:t>
            </w:r>
            <w:r w:rsidRPr="00076547">
              <w:rPr>
                <w:i/>
              </w:rPr>
              <w:t xml:space="preserve"> certificate must install without error or warning. The exchange set should authenticate and import without error or warning.</w:t>
            </w:r>
          </w:p>
          <w:p w14:paraId="738BB74A" w14:textId="2E1CA275" w:rsidR="004D1EFA" w:rsidRPr="00076547" w:rsidRDefault="004D1EFA" w:rsidP="004D1EFA">
            <w:pPr>
              <w:jc w:val="left"/>
              <w:rPr>
                <w:i/>
              </w:rPr>
            </w:pPr>
            <w:r w:rsidRPr="00076547">
              <w:rPr>
                <w:b/>
                <w:i/>
              </w:rPr>
              <w:t>Data Server 2</w:t>
            </w:r>
            <w:r w:rsidRPr="00076547">
              <w:rPr>
                <w:i/>
              </w:rPr>
              <w:t xml:space="preserve"> is using a non SA Certificate. The certificate should install but with the appropriate SSE 26 warning displayed. The exchange set should authenticate and import without error but a further SSE 26 warning (“</w:t>
            </w:r>
            <w:r w:rsidRPr="00076547">
              <w:rPr>
                <w:b/>
                <w:i/>
              </w:rPr>
              <w:t>SSE 26 - This ENC is not authenticated by the IHO acting as the Scheme Administrator</w:t>
            </w:r>
            <w:r w:rsidRPr="00076547">
              <w:rPr>
                <w:i/>
              </w:rPr>
              <w:t>.”) should be displayed prior to import (See Test 2.5.4a).</w:t>
            </w:r>
          </w:p>
          <w:p w14:paraId="52039202" w14:textId="77777777" w:rsidR="004D1EFA" w:rsidRPr="00076547" w:rsidRDefault="004D1EFA" w:rsidP="004D1EFA">
            <w:pPr>
              <w:jc w:val="left"/>
              <w:rPr>
                <w:b/>
                <w:i/>
              </w:rPr>
            </w:pPr>
            <w:r w:rsidRPr="00076547">
              <w:rPr>
                <w:b/>
                <w:i/>
              </w:rPr>
              <w:t>DS1</w:t>
            </w:r>
          </w:p>
          <w:p w14:paraId="6E0547F1" w14:textId="77777777" w:rsidR="004D1EFA" w:rsidRPr="00076547" w:rsidRDefault="004D1EFA" w:rsidP="004D1EFA">
            <w:pPr>
              <w:jc w:val="left"/>
              <w:rPr>
                <w:i/>
              </w:rPr>
            </w:pPr>
            <w:r w:rsidRPr="00076547">
              <w:rPr>
                <w:i/>
              </w:rPr>
              <w:t xml:space="preserve">ENC cell GB58932B (Edition #1, Update #0) Installed without errors or warning </w:t>
            </w:r>
          </w:p>
          <w:p w14:paraId="5BA5D3FF" w14:textId="77777777" w:rsidR="004D1EFA" w:rsidRPr="00076547" w:rsidRDefault="004D1EFA" w:rsidP="004D1EFA">
            <w:pPr>
              <w:jc w:val="left"/>
              <w:rPr>
                <w:i/>
              </w:rPr>
            </w:pPr>
            <w:r w:rsidRPr="00076547">
              <w:rPr>
                <w:i/>
              </w:rPr>
              <w:t xml:space="preserve">ENC cell GB60242T (Edition #2, Update #0) Installed without errors or warning </w:t>
            </w:r>
          </w:p>
          <w:p w14:paraId="03C2C9C3" w14:textId="77777777" w:rsidR="004D1EFA" w:rsidRPr="00076547" w:rsidRDefault="004D1EFA" w:rsidP="004D1EFA">
            <w:pPr>
              <w:jc w:val="left"/>
              <w:rPr>
                <w:i/>
              </w:rPr>
            </w:pPr>
            <w:r w:rsidRPr="00076547">
              <w:rPr>
                <w:i/>
              </w:rPr>
              <w:t>ENC cell GB61011A (Edition #1, Update #1) Installed without errors or warning</w:t>
            </w:r>
          </w:p>
          <w:p w14:paraId="62C2F56F" w14:textId="77777777" w:rsidR="004D1EFA" w:rsidRPr="00076547" w:rsidRDefault="004D1EFA" w:rsidP="004D1EFA">
            <w:pPr>
              <w:jc w:val="left"/>
              <w:rPr>
                <w:b/>
                <w:i/>
              </w:rPr>
            </w:pPr>
            <w:r w:rsidRPr="00076547">
              <w:rPr>
                <w:b/>
                <w:i/>
              </w:rPr>
              <w:t>DS2</w:t>
            </w:r>
          </w:p>
          <w:p w14:paraId="6C4E9AFB" w14:textId="77777777" w:rsidR="004D1EFA" w:rsidRPr="00076547" w:rsidRDefault="004D1EFA" w:rsidP="004D1EFA">
            <w:pPr>
              <w:jc w:val="left"/>
              <w:rPr>
                <w:i/>
              </w:rPr>
            </w:pPr>
            <w:r w:rsidRPr="00076547">
              <w:rPr>
                <w:i/>
              </w:rPr>
              <w:t>ENC cell GB60242T (Edition #2, Update #0) Installed without error. “SSE 26” Warning Message</w:t>
            </w:r>
          </w:p>
          <w:p w14:paraId="1E9C9276" w14:textId="77777777" w:rsidR="004D1EFA" w:rsidRPr="00076547" w:rsidRDefault="004D1EFA" w:rsidP="004D1EFA">
            <w:pPr>
              <w:jc w:val="left"/>
              <w:rPr>
                <w:i/>
              </w:rPr>
            </w:pPr>
            <w:r w:rsidRPr="00076547">
              <w:rPr>
                <w:i/>
              </w:rPr>
              <w:t>ENC cell GB61011A (Edition #1, Update #1) Installed without error. “SSE 26” Warning Message</w:t>
            </w:r>
          </w:p>
          <w:p w14:paraId="77AB7555" w14:textId="77777777" w:rsidR="004D1EFA" w:rsidRPr="00076547" w:rsidRDefault="004D1EFA" w:rsidP="004D1EFA">
            <w:pPr>
              <w:jc w:val="left"/>
              <w:rPr>
                <w:i/>
              </w:rPr>
            </w:pPr>
            <w:r w:rsidRPr="00076547">
              <w:rPr>
                <w:i/>
              </w:rPr>
              <w:t>ENC cell GB61021A (Edition #1, Update #1) Installed without error. “SSE 26” Warning Message</w:t>
            </w:r>
          </w:p>
          <w:p w14:paraId="07C12E20" w14:textId="77777777" w:rsidR="004D1EFA" w:rsidRPr="00076547" w:rsidRDefault="004D1EFA" w:rsidP="004D1EFA">
            <w:pPr>
              <w:jc w:val="left"/>
              <w:rPr>
                <w:i/>
              </w:rPr>
            </w:pPr>
            <w:r w:rsidRPr="00076547">
              <w:rPr>
                <w:i/>
              </w:rPr>
              <w:t>ENC cell GB61021B (Edition #1, Update #1) Installed without error. “SSE 26” Warning Message</w:t>
            </w:r>
          </w:p>
          <w:p w14:paraId="19133900" w14:textId="77777777" w:rsidR="004D1EFA" w:rsidRPr="00076547" w:rsidRDefault="004D1EFA" w:rsidP="004D1EFA">
            <w:pPr>
              <w:jc w:val="left"/>
              <w:rPr>
                <w:i/>
              </w:rPr>
            </w:pPr>
            <w:r w:rsidRPr="00076547">
              <w:rPr>
                <w:i/>
              </w:rPr>
              <w:t>ENC cell GB61032A (Edition #1, Update #2) Installed without error. “SSE 26”Warning Message</w:t>
            </w:r>
          </w:p>
          <w:p w14:paraId="117E7165" w14:textId="77777777" w:rsidR="004D1EFA" w:rsidRPr="00076547" w:rsidRDefault="004D1EFA" w:rsidP="004D1EFA">
            <w:pPr>
              <w:jc w:val="left"/>
              <w:rPr>
                <w:i/>
              </w:rPr>
            </w:pPr>
          </w:p>
          <w:p w14:paraId="3AD0F29A" w14:textId="364F0A72" w:rsidR="00A94802" w:rsidRPr="00EF287F" w:rsidRDefault="004D1EFA" w:rsidP="004D1EFA">
            <w:pPr>
              <w:jc w:val="left"/>
              <w:rPr>
                <w:i/>
              </w:rPr>
            </w:pPr>
            <w:r w:rsidRPr="00EF287F">
              <w:rPr>
                <w:i/>
              </w:rPr>
              <w:t>N</w:t>
            </w:r>
            <w:r w:rsidR="004A095C">
              <w:rPr>
                <w:i/>
              </w:rPr>
              <w:t>ote</w:t>
            </w:r>
            <w:r w:rsidRPr="00EF287F">
              <w:rPr>
                <w:i/>
              </w:rPr>
              <w:t>: When loading DS2, systems should report “already installed” messages for cells GB60242T and GB61011A as they are already installed from DS1</w:t>
            </w:r>
          </w:p>
        </w:tc>
      </w:tr>
    </w:tbl>
    <w:p w14:paraId="4C4BDE1D" w14:textId="77777777" w:rsidR="00A94802" w:rsidRDefault="00A94802" w:rsidP="00A94802"/>
    <w:p w14:paraId="1594CD4A" w14:textId="77777777" w:rsidR="004F582E" w:rsidRDefault="005B4573" w:rsidP="00E30B8F">
      <w:pPr>
        <w:pStyle w:val="Heading3"/>
      </w:pPr>
      <w:r>
        <w:br w:type="page"/>
      </w:r>
      <w:r w:rsidR="004F582E">
        <w:lastRenderedPageBreak/>
        <w:t>ENC Authentication</w:t>
      </w:r>
    </w:p>
    <w:p w14:paraId="08943FB1" w14:textId="77777777" w:rsidR="004F582E" w:rsidRPr="00A94802" w:rsidRDefault="004F582E" w:rsidP="001D52EE">
      <w:pPr>
        <w:pStyle w:val="Heading4"/>
      </w:pPr>
      <w:r>
        <w:t>2.5.5</w:t>
      </w:r>
      <w:r w:rsidRPr="00A94802">
        <w:t xml:space="preserve"> a) </w:t>
      </w:r>
      <w:r w:rsidR="00732FA0" w:rsidRPr="00732FA0">
        <w:t>Invalid SA signature in the ENC Signature File</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381"/>
        <w:gridCol w:w="2381"/>
        <w:gridCol w:w="2382"/>
        <w:gridCol w:w="2382"/>
      </w:tblGrid>
      <w:tr w:rsidR="004F582E" w14:paraId="790DF2A1" w14:textId="77777777" w:rsidTr="00A12488">
        <w:trPr>
          <w:trHeight w:val="454"/>
          <w:tblHeader/>
        </w:trPr>
        <w:tc>
          <w:tcPr>
            <w:tcW w:w="2381" w:type="dxa"/>
            <w:shd w:val="clear" w:color="auto" w:fill="CCFFCC"/>
            <w:vAlign w:val="center"/>
          </w:tcPr>
          <w:p w14:paraId="3A5C186E" w14:textId="77777777" w:rsidR="004F582E" w:rsidRPr="004065B1" w:rsidRDefault="004F582E" w:rsidP="00CB4150">
            <w:r w:rsidRPr="000A066E">
              <w:rPr>
                <w:b/>
              </w:rPr>
              <w:t>Test Reference</w:t>
            </w:r>
          </w:p>
        </w:tc>
        <w:tc>
          <w:tcPr>
            <w:tcW w:w="2381" w:type="dxa"/>
            <w:shd w:val="clear" w:color="auto" w:fill="CCFFCC"/>
            <w:vAlign w:val="center"/>
          </w:tcPr>
          <w:p w14:paraId="7A221776" w14:textId="77777777" w:rsidR="004F582E" w:rsidRPr="004065B1" w:rsidRDefault="001E2A73" w:rsidP="00CB4150">
            <w:r>
              <w:t>2.5.5</w:t>
            </w:r>
            <w:r w:rsidR="004F582E" w:rsidRPr="00A94802">
              <w:t xml:space="preserve"> a)</w:t>
            </w:r>
          </w:p>
        </w:tc>
        <w:tc>
          <w:tcPr>
            <w:tcW w:w="2382" w:type="dxa"/>
            <w:shd w:val="clear" w:color="auto" w:fill="CCFFCC"/>
            <w:vAlign w:val="center"/>
          </w:tcPr>
          <w:p w14:paraId="08EB1277" w14:textId="77777777" w:rsidR="004F582E" w:rsidRPr="004065B1" w:rsidRDefault="004F582E" w:rsidP="00CB4150">
            <w:r w:rsidRPr="000A066E">
              <w:rPr>
                <w:b/>
              </w:rPr>
              <w:t>IHO Reference</w:t>
            </w:r>
          </w:p>
        </w:tc>
        <w:tc>
          <w:tcPr>
            <w:tcW w:w="2382" w:type="dxa"/>
            <w:shd w:val="clear" w:color="auto" w:fill="CCFFCC"/>
            <w:vAlign w:val="center"/>
          </w:tcPr>
          <w:p w14:paraId="3D3017CD" w14:textId="77777777" w:rsidR="004F582E" w:rsidRPr="004065B1" w:rsidRDefault="004F582E" w:rsidP="00CB4150">
            <w:r w:rsidRPr="00A94802">
              <w:t>S-63 10.</w:t>
            </w:r>
            <w:r w:rsidR="001E2A73">
              <w:t>6.2</w:t>
            </w:r>
          </w:p>
        </w:tc>
      </w:tr>
      <w:tr w:rsidR="004F582E" w14:paraId="5E2F4EFF" w14:textId="77777777" w:rsidTr="00A12488">
        <w:trPr>
          <w:tblHeader/>
        </w:trPr>
        <w:tc>
          <w:tcPr>
            <w:tcW w:w="9526" w:type="dxa"/>
            <w:gridSpan w:val="4"/>
            <w:shd w:val="clear" w:color="auto" w:fill="CCFFCC"/>
            <w:vAlign w:val="center"/>
          </w:tcPr>
          <w:p w14:paraId="2721FE8E" w14:textId="77777777" w:rsidR="004F582E" w:rsidRDefault="004F582E" w:rsidP="00CB4150">
            <w:r w:rsidRPr="000A066E">
              <w:rPr>
                <w:b/>
              </w:rPr>
              <w:t>Test description</w:t>
            </w:r>
          </w:p>
        </w:tc>
      </w:tr>
      <w:tr w:rsidR="004F582E" w14:paraId="2610621A" w14:textId="77777777" w:rsidTr="00A12488">
        <w:trPr>
          <w:tblHeader/>
        </w:trPr>
        <w:tc>
          <w:tcPr>
            <w:tcW w:w="9526" w:type="dxa"/>
            <w:gridSpan w:val="4"/>
            <w:vAlign w:val="center"/>
          </w:tcPr>
          <w:p w14:paraId="57F67C6E" w14:textId="77777777" w:rsidR="004F582E" w:rsidRPr="00076547" w:rsidRDefault="004D1EFA" w:rsidP="002164D3">
            <w:pPr>
              <w:jc w:val="left"/>
              <w:rPr>
                <w:i/>
              </w:rPr>
            </w:pPr>
            <w:r w:rsidRPr="00076547">
              <w:rPr>
                <w:i/>
              </w:rPr>
              <w:t>To test how the system performs when an invalid certificate element of an ENC signature file is authenticated against the installed IHO certificate and/or public key. Confirm the correct SSE 06 message is returned by the ECDIS.</w:t>
            </w:r>
          </w:p>
        </w:tc>
      </w:tr>
      <w:tr w:rsidR="004F582E" w14:paraId="02F25766" w14:textId="77777777" w:rsidTr="00A12488">
        <w:trPr>
          <w:tblHeader/>
        </w:trPr>
        <w:tc>
          <w:tcPr>
            <w:tcW w:w="9526" w:type="dxa"/>
            <w:gridSpan w:val="4"/>
            <w:shd w:val="clear" w:color="auto" w:fill="CCFFCC"/>
            <w:vAlign w:val="center"/>
          </w:tcPr>
          <w:p w14:paraId="5D9046A0" w14:textId="77777777" w:rsidR="004F582E" w:rsidRPr="004065B1" w:rsidRDefault="004F582E" w:rsidP="00CB4150">
            <w:r w:rsidRPr="000A066E">
              <w:rPr>
                <w:b/>
              </w:rPr>
              <w:t>Setup</w:t>
            </w:r>
          </w:p>
        </w:tc>
      </w:tr>
      <w:tr w:rsidR="004F582E" w14:paraId="6CE111AA" w14:textId="77777777" w:rsidTr="00A12488">
        <w:trPr>
          <w:tblHeader/>
        </w:trPr>
        <w:tc>
          <w:tcPr>
            <w:tcW w:w="9526" w:type="dxa"/>
            <w:gridSpan w:val="4"/>
            <w:vAlign w:val="center"/>
          </w:tcPr>
          <w:p w14:paraId="260F8D6B" w14:textId="77777777" w:rsidR="004D1EFA" w:rsidRPr="00076547" w:rsidRDefault="004D1EFA" w:rsidP="004D1EFA">
            <w:pPr>
              <w:rPr>
                <w:i/>
              </w:rPr>
            </w:pPr>
            <w:r w:rsidRPr="00076547">
              <w:rPr>
                <w:i/>
              </w:rPr>
              <w:t xml:space="preserve">No pre-installed certificate, permits or ENC data. </w:t>
            </w:r>
          </w:p>
          <w:p w14:paraId="3DB0FF8A" w14:textId="77777777" w:rsidR="004D1EFA" w:rsidRPr="00076547" w:rsidRDefault="004D1EFA" w:rsidP="004D1EFA">
            <w:pPr>
              <w:rPr>
                <w:i/>
              </w:rPr>
            </w:pPr>
            <w:r w:rsidRPr="00076547">
              <w:rPr>
                <w:i/>
              </w:rPr>
              <w:t>Test data used:</w:t>
            </w:r>
          </w:p>
          <w:p w14:paraId="4A482E6B" w14:textId="77777777" w:rsidR="004D1EFA" w:rsidRPr="00076547" w:rsidRDefault="004D1EFA" w:rsidP="004D1EFA">
            <w:pPr>
              <w:rPr>
                <w:i/>
              </w:rPr>
            </w:pPr>
            <w:r w:rsidRPr="00076547">
              <w:rPr>
                <w:i/>
              </w:rPr>
              <w:t>1) IHO.CRT / IHO.PUB</w:t>
            </w:r>
          </w:p>
          <w:p w14:paraId="4E299E2E" w14:textId="77777777" w:rsidR="004D1EFA" w:rsidRPr="00076547" w:rsidRDefault="004D1EFA" w:rsidP="004D1EFA">
            <w:pPr>
              <w:rPr>
                <w:i/>
              </w:rPr>
            </w:pPr>
            <w:r w:rsidRPr="00076547">
              <w:rPr>
                <w:i/>
              </w:rPr>
              <w:t>2) PERMIT.TXT</w:t>
            </w:r>
          </w:p>
          <w:p w14:paraId="2DA6265A" w14:textId="77777777" w:rsidR="004D1EFA" w:rsidRPr="00076547" w:rsidRDefault="004D1EFA" w:rsidP="004D1EFA">
            <w:pPr>
              <w:rPr>
                <w:i/>
              </w:rPr>
            </w:pPr>
            <w:r w:rsidRPr="00076547">
              <w:rPr>
                <w:i/>
              </w:rPr>
              <w:t xml:space="preserve">3) V01X01 (Exchange Set) </w:t>
            </w:r>
          </w:p>
          <w:p w14:paraId="5A1A03CA" w14:textId="77777777" w:rsidR="004D1EFA" w:rsidRPr="00076547" w:rsidRDefault="004D1EFA" w:rsidP="004D1EFA">
            <w:pPr>
              <w:rPr>
                <w:i/>
              </w:rPr>
            </w:pPr>
            <w:r w:rsidRPr="00076547">
              <w:rPr>
                <w:i/>
              </w:rPr>
              <w:t xml:space="preserve">Test data location: </w:t>
            </w:r>
          </w:p>
          <w:p w14:paraId="331045F5" w14:textId="77777777" w:rsidR="004D1EFA" w:rsidRPr="00076547" w:rsidRDefault="004D1EFA" w:rsidP="004D1EFA">
            <w:pPr>
              <w:rPr>
                <w:i/>
              </w:rPr>
            </w:pPr>
            <w:r w:rsidRPr="00076547">
              <w:rPr>
                <w:i/>
              </w:rPr>
              <w:t>D:\IHO S-64 [S-63 TDS v1.2.1]\5 Authentication_Part2\Test 5a</w:t>
            </w:r>
          </w:p>
          <w:p w14:paraId="12589F39" w14:textId="77777777" w:rsidR="004F582E" w:rsidRPr="00076547" w:rsidRDefault="004D1EFA" w:rsidP="004D1EFA">
            <w:pPr>
              <w:rPr>
                <w:i/>
              </w:rPr>
            </w:pPr>
            <w:r w:rsidRPr="00076547">
              <w:rPr>
                <w:i/>
              </w:rPr>
              <w:t>The signature file associated with update GB61021A.001 contains the data servers self signed key (SSK) and not the SA signed data server certificate. GB61021A.000, GB61021B.000 and GB61021B.001 contain valid certificates.</w:t>
            </w:r>
          </w:p>
        </w:tc>
      </w:tr>
      <w:tr w:rsidR="004F582E" w14:paraId="01F22DE0" w14:textId="77777777" w:rsidTr="00A12488">
        <w:trPr>
          <w:tblHeader/>
        </w:trPr>
        <w:tc>
          <w:tcPr>
            <w:tcW w:w="9526" w:type="dxa"/>
            <w:gridSpan w:val="4"/>
            <w:shd w:val="clear" w:color="auto" w:fill="CCFFCC"/>
            <w:vAlign w:val="center"/>
          </w:tcPr>
          <w:p w14:paraId="116F9D4C" w14:textId="77777777" w:rsidR="004F582E" w:rsidRPr="004065B1" w:rsidRDefault="004F582E" w:rsidP="00CB4150">
            <w:r w:rsidRPr="000A066E">
              <w:rPr>
                <w:b/>
              </w:rPr>
              <w:t>Action</w:t>
            </w:r>
          </w:p>
        </w:tc>
      </w:tr>
      <w:tr w:rsidR="004F582E" w14:paraId="3FA61808" w14:textId="77777777" w:rsidTr="00A12488">
        <w:trPr>
          <w:tblHeader/>
        </w:trPr>
        <w:tc>
          <w:tcPr>
            <w:tcW w:w="9526" w:type="dxa"/>
            <w:gridSpan w:val="4"/>
            <w:vAlign w:val="center"/>
          </w:tcPr>
          <w:p w14:paraId="42D6A5DE" w14:textId="77777777" w:rsidR="004F582E" w:rsidRPr="0015247B" w:rsidRDefault="004D1EFA" w:rsidP="00CB4150">
            <w:r w:rsidRPr="00CE380E">
              <w:rPr>
                <w:i/>
              </w:rPr>
              <w:t>Install the IHO.CRT and/or IHO.PUB, Permits and exchange set from the location above</w:t>
            </w:r>
            <w:r w:rsidRPr="004D1EFA">
              <w:t>.</w:t>
            </w:r>
          </w:p>
        </w:tc>
      </w:tr>
      <w:tr w:rsidR="004F582E" w14:paraId="06B69EDB" w14:textId="77777777" w:rsidTr="00A12488">
        <w:trPr>
          <w:tblHeader/>
        </w:trPr>
        <w:tc>
          <w:tcPr>
            <w:tcW w:w="9526" w:type="dxa"/>
            <w:gridSpan w:val="4"/>
            <w:shd w:val="clear" w:color="auto" w:fill="CCFFCC"/>
            <w:vAlign w:val="center"/>
          </w:tcPr>
          <w:p w14:paraId="61F4C857" w14:textId="77777777" w:rsidR="004F582E" w:rsidRPr="004065B1" w:rsidRDefault="004F582E" w:rsidP="00CB4150">
            <w:r w:rsidRPr="000A066E">
              <w:rPr>
                <w:b/>
              </w:rPr>
              <w:t>Results</w:t>
            </w:r>
          </w:p>
        </w:tc>
      </w:tr>
      <w:tr w:rsidR="004F582E" w14:paraId="752BAE61" w14:textId="77777777" w:rsidTr="00A12488">
        <w:trPr>
          <w:tblHeader/>
        </w:trPr>
        <w:tc>
          <w:tcPr>
            <w:tcW w:w="9526" w:type="dxa"/>
            <w:gridSpan w:val="4"/>
            <w:vAlign w:val="center"/>
          </w:tcPr>
          <w:p w14:paraId="26F8E498" w14:textId="77777777" w:rsidR="004D1EFA" w:rsidRPr="00CE380E" w:rsidRDefault="004D1EFA" w:rsidP="004D1EFA">
            <w:pPr>
              <w:jc w:val="left"/>
              <w:rPr>
                <w:i/>
              </w:rPr>
            </w:pPr>
            <w:r w:rsidRPr="00CE380E">
              <w:rPr>
                <w:i/>
              </w:rPr>
              <w:t>The system must report the appropriate message as follows for ENC file GB61021A.001:</w:t>
            </w:r>
          </w:p>
          <w:p w14:paraId="35665510" w14:textId="77777777" w:rsidR="004D1EFA" w:rsidRPr="00CE380E" w:rsidRDefault="004D1EFA" w:rsidP="004D1EFA">
            <w:pPr>
              <w:jc w:val="left"/>
              <w:rPr>
                <w:i/>
              </w:rPr>
            </w:pPr>
            <w:r w:rsidRPr="00CE380E">
              <w:rPr>
                <w:i/>
              </w:rPr>
              <w:t>“</w:t>
            </w:r>
            <w:r w:rsidRPr="00CE380E">
              <w:rPr>
                <w:b/>
                <w:i/>
              </w:rPr>
              <w:t>SSE 06 - The SA Signed Data Server Certificate is invalid. The SA may have issued a new public key or the ENC may originate from another service. A new SA public key can be obtained from the IHO website or from your data supplier</w:t>
            </w:r>
            <w:r w:rsidRPr="00CE380E">
              <w:rPr>
                <w:i/>
              </w:rPr>
              <w:t>”</w:t>
            </w:r>
          </w:p>
          <w:p w14:paraId="31DA2958" w14:textId="77777777" w:rsidR="004D1EFA" w:rsidRPr="00CE380E" w:rsidRDefault="004D1EFA" w:rsidP="004D1EFA">
            <w:pPr>
              <w:jc w:val="left"/>
              <w:rPr>
                <w:i/>
              </w:rPr>
            </w:pPr>
            <w:r w:rsidRPr="00CE380E">
              <w:rPr>
                <w:i/>
              </w:rPr>
              <w:t xml:space="preserve">The system should validate each certificate in turn and not halt at an error. Some systems may report an SSE 03 which is acceptable (similar validation) </w:t>
            </w:r>
          </w:p>
          <w:p w14:paraId="1970E957" w14:textId="77777777" w:rsidR="004D1EFA" w:rsidRPr="00CE380E" w:rsidRDefault="004D1EFA" w:rsidP="004D1EFA">
            <w:pPr>
              <w:jc w:val="left"/>
              <w:rPr>
                <w:i/>
              </w:rPr>
            </w:pPr>
            <w:r w:rsidRPr="00CE380E">
              <w:rPr>
                <w:i/>
              </w:rPr>
              <w:t>ENC cell GB61021A (Edition #1, Update #1) Update 1 is not installed (SSE 06 message )</w:t>
            </w:r>
          </w:p>
          <w:p w14:paraId="1BB47650" w14:textId="77777777" w:rsidR="004F582E" w:rsidRPr="00CE380E" w:rsidRDefault="004D1EFA" w:rsidP="004D1EFA">
            <w:pPr>
              <w:jc w:val="left"/>
              <w:rPr>
                <w:i/>
              </w:rPr>
            </w:pPr>
            <w:r w:rsidRPr="00CE380E">
              <w:rPr>
                <w:i/>
              </w:rPr>
              <w:t>ENC cell GB61021B (Edition #1, Update #1) base cell and update installed without error or warning.</w:t>
            </w:r>
          </w:p>
        </w:tc>
      </w:tr>
    </w:tbl>
    <w:p w14:paraId="27CDBED8" w14:textId="77777777" w:rsidR="004F582E" w:rsidRDefault="004F582E" w:rsidP="004F582E"/>
    <w:p w14:paraId="1B1F24D6" w14:textId="77777777" w:rsidR="004F582E" w:rsidRDefault="004F582E" w:rsidP="001D52EE">
      <w:pPr>
        <w:pStyle w:val="Heading4"/>
      </w:pPr>
      <w:r>
        <w:t>2.5.5 b</w:t>
      </w:r>
      <w:r w:rsidRPr="00A94802">
        <w:t xml:space="preserve">) </w:t>
      </w:r>
      <w:r w:rsidR="00732FA0" w:rsidRPr="00732FA0">
        <w:t>Authentication against a non SA certificate/public key</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E944A0" w14:paraId="2BEBCC07" w14:textId="77777777" w:rsidTr="00730835">
        <w:trPr>
          <w:trHeight w:val="454"/>
          <w:tblHeader/>
        </w:trPr>
        <w:tc>
          <w:tcPr>
            <w:tcW w:w="2381" w:type="dxa"/>
            <w:shd w:val="clear" w:color="auto" w:fill="CCFFCC"/>
            <w:vAlign w:val="center"/>
          </w:tcPr>
          <w:p w14:paraId="14D4DA58" w14:textId="77777777" w:rsidR="00E944A0" w:rsidRPr="004065B1" w:rsidRDefault="00E944A0" w:rsidP="00730835">
            <w:r w:rsidRPr="000A066E">
              <w:rPr>
                <w:b/>
              </w:rPr>
              <w:t>Test Reference</w:t>
            </w:r>
          </w:p>
        </w:tc>
        <w:tc>
          <w:tcPr>
            <w:tcW w:w="2381" w:type="dxa"/>
            <w:shd w:val="clear" w:color="auto" w:fill="CCFFCC"/>
            <w:vAlign w:val="center"/>
          </w:tcPr>
          <w:p w14:paraId="44C92913" w14:textId="77777777" w:rsidR="00E944A0" w:rsidRPr="004065B1" w:rsidRDefault="00E944A0" w:rsidP="00730835">
            <w:r>
              <w:t>2.5.5 b</w:t>
            </w:r>
            <w:r w:rsidRPr="00A94802">
              <w:t>)</w:t>
            </w:r>
          </w:p>
        </w:tc>
        <w:tc>
          <w:tcPr>
            <w:tcW w:w="2382" w:type="dxa"/>
            <w:shd w:val="clear" w:color="auto" w:fill="CCFFCC"/>
            <w:vAlign w:val="center"/>
          </w:tcPr>
          <w:p w14:paraId="7439A633" w14:textId="77777777" w:rsidR="00E944A0" w:rsidRPr="004065B1" w:rsidRDefault="00E944A0" w:rsidP="00730835">
            <w:r w:rsidRPr="000A066E">
              <w:rPr>
                <w:b/>
              </w:rPr>
              <w:t>IHO Reference</w:t>
            </w:r>
          </w:p>
        </w:tc>
        <w:tc>
          <w:tcPr>
            <w:tcW w:w="2382" w:type="dxa"/>
            <w:shd w:val="clear" w:color="auto" w:fill="CCFFCC"/>
            <w:vAlign w:val="center"/>
          </w:tcPr>
          <w:p w14:paraId="62A9ECBC" w14:textId="77777777" w:rsidR="00E944A0" w:rsidRPr="004065B1" w:rsidRDefault="00E944A0" w:rsidP="00730835">
            <w:r w:rsidRPr="00A94802">
              <w:t>S-63 10.</w:t>
            </w:r>
            <w:r>
              <w:t>6.2.1</w:t>
            </w:r>
          </w:p>
        </w:tc>
      </w:tr>
      <w:tr w:rsidR="00E944A0" w14:paraId="43AF6AEC" w14:textId="77777777" w:rsidTr="00730835">
        <w:trPr>
          <w:tblHeader/>
        </w:trPr>
        <w:tc>
          <w:tcPr>
            <w:tcW w:w="9526" w:type="dxa"/>
            <w:gridSpan w:val="4"/>
            <w:shd w:val="clear" w:color="auto" w:fill="CCFFCC"/>
            <w:vAlign w:val="center"/>
          </w:tcPr>
          <w:p w14:paraId="0FFEF952" w14:textId="77777777" w:rsidR="00E944A0" w:rsidRDefault="00E944A0" w:rsidP="00730835">
            <w:r w:rsidRPr="000A066E">
              <w:rPr>
                <w:b/>
              </w:rPr>
              <w:t>Test description</w:t>
            </w:r>
          </w:p>
        </w:tc>
      </w:tr>
      <w:tr w:rsidR="00E944A0" w14:paraId="54B4E30E" w14:textId="77777777" w:rsidTr="00730835">
        <w:trPr>
          <w:tblHeader/>
        </w:trPr>
        <w:tc>
          <w:tcPr>
            <w:tcW w:w="9526" w:type="dxa"/>
            <w:gridSpan w:val="4"/>
            <w:vAlign w:val="center"/>
          </w:tcPr>
          <w:p w14:paraId="3BA5B90D" w14:textId="77777777" w:rsidR="00E944A0" w:rsidRPr="00CE380E" w:rsidRDefault="00E944A0" w:rsidP="002164D3">
            <w:pPr>
              <w:jc w:val="left"/>
              <w:rPr>
                <w:i/>
              </w:rPr>
            </w:pPr>
            <w:r w:rsidRPr="00CE380E">
              <w:rPr>
                <w:i/>
              </w:rPr>
              <w:t xml:space="preserve">Test that the system will authenticate against an alternative certificate/public key stored on the system which is not issued by the Scheme Administrator. </w:t>
            </w:r>
          </w:p>
          <w:p w14:paraId="5FB8EEFA" w14:textId="77777777" w:rsidR="00E944A0" w:rsidRPr="00CE380E" w:rsidRDefault="00E944A0" w:rsidP="002164D3">
            <w:pPr>
              <w:jc w:val="left"/>
              <w:rPr>
                <w:i/>
              </w:rPr>
            </w:pPr>
            <w:r w:rsidRPr="00CE380E">
              <w:rPr>
                <w:i/>
              </w:rPr>
              <w:t>Test that the correct SSE 26 warning is displayed informing the user that the ENC data is not authenticated by the SA.</w:t>
            </w:r>
          </w:p>
        </w:tc>
      </w:tr>
    </w:tbl>
    <w:p w14:paraId="3A77820D" w14:textId="77777777" w:rsidR="00E944A0" w:rsidRDefault="00E944A0" w:rsidP="00E944A0"/>
    <w:p w14:paraId="15C51121" w14:textId="77777777" w:rsidR="00E944A0" w:rsidRPr="00E944A0" w:rsidRDefault="00E944A0" w:rsidP="00E944A0">
      <w:r>
        <w:br w:type="page"/>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4F582E" w14:paraId="55975685" w14:textId="77777777" w:rsidTr="00CB4150">
        <w:trPr>
          <w:tblHeader/>
        </w:trPr>
        <w:tc>
          <w:tcPr>
            <w:tcW w:w="9526" w:type="dxa"/>
            <w:shd w:val="clear" w:color="auto" w:fill="CCFFCC"/>
            <w:vAlign w:val="center"/>
          </w:tcPr>
          <w:p w14:paraId="442EE1C0" w14:textId="77777777" w:rsidR="004F582E" w:rsidRPr="004065B1" w:rsidRDefault="004F582E" w:rsidP="00CB4150">
            <w:r w:rsidRPr="000A066E">
              <w:rPr>
                <w:b/>
              </w:rPr>
              <w:lastRenderedPageBreak/>
              <w:t>Setup</w:t>
            </w:r>
          </w:p>
        </w:tc>
      </w:tr>
      <w:tr w:rsidR="004F582E" w14:paraId="2319306E" w14:textId="77777777" w:rsidTr="00CB4150">
        <w:trPr>
          <w:tblHeader/>
        </w:trPr>
        <w:tc>
          <w:tcPr>
            <w:tcW w:w="9526" w:type="dxa"/>
            <w:vAlign w:val="center"/>
          </w:tcPr>
          <w:p w14:paraId="29DF0901" w14:textId="77777777" w:rsidR="004D1EFA" w:rsidRPr="00CE380E" w:rsidRDefault="004D1EFA" w:rsidP="004D1EFA">
            <w:pPr>
              <w:rPr>
                <w:i/>
              </w:rPr>
            </w:pPr>
            <w:r w:rsidRPr="00CE380E">
              <w:rPr>
                <w:i/>
              </w:rPr>
              <w:t xml:space="preserve">No pre-installed certificate/public key, permits or ENC data. </w:t>
            </w:r>
          </w:p>
          <w:p w14:paraId="6C693949" w14:textId="77777777" w:rsidR="004D1EFA" w:rsidRPr="00CE380E" w:rsidRDefault="004D1EFA" w:rsidP="004D1EFA">
            <w:pPr>
              <w:rPr>
                <w:i/>
              </w:rPr>
            </w:pPr>
            <w:r w:rsidRPr="00CE380E">
              <w:rPr>
                <w:i/>
              </w:rPr>
              <w:t>Test data used:</w:t>
            </w:r>
          </w:p>
          <w:p w14:paraId="1BC7A221" w14:textId="77777777" w:rsidR="004D1EFA" w:rsidRPr="00CE380E" w:rsidRDefault="004D1EFA" w:rsidP="004D1EFA">
            <w:pPr>
              <w:rPr>
                <w:i/>
              </w:rPr>
            </w:pPr>
            <w:r w:rsidRPr="00CE380E">
              <w:rPr>
                <w:i/>
              </w:rPr>
              <w:t>1) NONSA.CRT/.PUB</w:t>
            </w:r>
          </w:p>
          <w:p w14:paraId="54A38229" w14:textId="77777777" w:rsidR="004D1EFA" w:rsidRPr="00CE380E" w:rsidRDefault="004D1EFA" w:rsidP="004D1EFA">
            <w:pPr>
              <w:rPr>
                <w:i/>
              </w:rPr>
            </w:pPr>
            <w:r w:rsidRPr="00CE380E">
              <w:rPr>
                <w:i/>
              </w:rPr>
              <w:t>2) PERMIT.TXT</w:t>
            </w:r>
          </w:p>
          <w:p w14:paraId="1FC54540" w14:textId="77777777" w:rsidR="004D1EFA" w:rsidRPr="00CE380E" w:rsidRDefault="004D1EFA" w:rsidP="004D1EFA">
            <w:pPr>
              <w:rPr>
                <w:i/>
              </w:rPr>
            </w:pPr>
            <w:r w:rsidRPr="00CE380E">
              <w:rPr>
                <w:i/>
              </w:rPr>
              <w:t>3) V01X01 (Exchange Set - GB61021A, GB61021B, GB61032A)</w:t>
            </w:r>
          </w:p>
          <w:p w14:paraId="6DFE605E" w14:textId="77777777" w:rsidR="004D1EFA" w:rsidRPr="00CE380E" w:rsidRDefault="004D1EFA" w:rsidP="004D1EFA">
            <w:pPr>
              <w:rPr>
                <w:i/>
              </w:rPr>
            </w:pPr>
            <w:r w:rsidRPr="00CE380E">
              <w:rPr>
                <w:i/>
              </w:rPr>
              <w:t>Test data location:</w:t>
            </w:r>
          </w:p>
          <w:p w14:paraId="52C3F839" w14:textId="77777777" w:rsidR="004D1EFA" w:rsidRPr="00CE380E" w:rsidRDefault="004D1EFA" w:rsidP="004D1EFA">
            <w:pPr>
              <w:rPr>
                <w:i/>
              </w:rPr>
            </w:pPr>
            <w:r w:rsidRPr="00CE380E">
              <w:rPr>
                <w:i/>
              </w:rPr>
              <w:t>D:\IHO S-64 [S-63 TDS v1.2.1]\5 Authentication_Part2\Test 5b</w:t>
            </w:r>
          </w:p>
          <w:p w14:paraId="43168922" w14:textId="77777777" w:rsidR="004D1EFA" w:rsidRPr="00CE380E" w:rsidRDefault="004D1EFA" w:rsidP="004D1EFA">
            <w:pPr>
              <w:rPr>
                <w:i/>
              </w:rPr>
            </w:pPr>
          </w:p>
          <w:p w14:paraId="5297C2CE" w14:textId="77777777" w:rsidR="004F582E" w:rsidRPr="00CE380E" w:rsidRDefault="004D1EFA" w:rsidP="004D1EFA">
            <w:pPr>
              <w:rPr>
                <w:i/>
              </w:rPr>
            </w:pPr>
            <w:r w:rsidRPr="00CE380E">
              <w:rPr>
                <w:i/>
              </w:rPr>
              <w:t>This test uses an installed certificate/public key file which is the same as the public key contained in the signature file of the exchange set.</w:t>
            </w:r>
          </w:p>
        </w:tc>
      </w:tr>
      <w:tr w:rsidR="004F582E" w14:paraId="42D9A6FC" w14:textId="77777777" w:rsidTr="00CB4150">
        <w:trPr>
          <w:tblHeader/>
        </w:trPr>
        <w:tc>
          <w:tcPr>
            <w:tcW w:w="9526" w:type="dxa"/>
            <w:shd w:val="clear" w:color="auto" w:fill="CCFFCC"/>
            <w:vAlign w:val="center"/>
          </w:tcPr>
          <w:p w14:paraId="1863AC67" w14:textId="77777777" w:rsidR="004F582E" w:rsidRPr="00CE380E" w:rsidRDefault="004F582E" w:rsidP="00CB4150">
            <w:pPr>
              <w:rPr>
                <w:i/>
              </w:rPr>
            </w:pPr>
            <w:r w:rsidRPr="00CE380E">
              <w:rPr>
                <w:b/>
              </w:rPr>
              <w:t>Action</w:t>
            </w:r>
          </w:p>
        </w:tc>
      </w:tr>
      <w:tr w:rsidR="004F582E" w14:paraId="3F8113F9" w14:textId="77777777" w:rsidTr="00CB4150">
        <w:trPr>
          <w:tblHeader/>
        </w:trPr>
        <w:tc>
          <w:tcPr>
            <w:tcW w:w="9526" w:type="dxa"/>
            <w:vAlign w:val="center"/>
          </w:tcPr>
          <w:p w14:paraId="32E7FAE6" w14:textId="77777777" w:rsidR="004F582E" w:rsidRPr="00CE380E" w:rsidRDefault="004D1EFA" w:rsidP="00CB4150">
            <w:pPr>
              <w:rPr>
                <w:i/>
              </w:rPr>
            </w:pPr>
            <w:r w:rsidRPr="00CE380E">
              <w:rPr>
                <w:i/>
              </w:rPr>
              <w:t>Install certificate and/or public key, permit file and exchange set stored in the location above.</w:t>
            </w:r>
          </w:p>
          <w:p w14:paraId="08910BDF" w14:textId="77777777" w:rsidR="005B4573" w:rsidRPr="00CE380E" w:rsidRDefault="005B4573" w:rsidP="00CB4150">
            <w:pPr>
              <w:rPr>
                <w:i/>
              </w:rPr>
            </w:pPr>
          </w:p>
        </w:tc>
      </w:tr>
      <w:tr w:rsidR="004F582E" w14:paraId="414E74E8" w14:textId="77777777" w:rsidTr="00CB4150">
        <w:trPr>
          <w:tblHeader/>
        </w:trPr>
        <w:tc>
          <w:tcPr>
            <w:tcW w:w="9526" w:type="dxa"/>
            <w:shd w:val="clear" w:color="auto" w:fill="CCFFCC"/>
            <w:vAlign w:val="center"/>
          </w:tcPr>
          <w:p w14:paraId="55E80681" w14:textId="77777777" w:rsidR="004F582E" w:rsidRPr="004065B1" w:rsidRDefault="004F582E" w:rsidP="00CB4150">
            <w:r w:rsidRPr="000A066E">
              <w:rPr>
                <w:b/>
              </w:rPr>
              <w:t>Results</w:t>
            </w:r>
          </w:p>
        </w:tc>
      </w:tr>
      <w:tr w:rsidR="004F582E" w14:paraId="46C08255" w14:textId="77777777" w:rsidTr="00CB4150">
        <w:trPr>
          <w:tblHeader/>
        </w:trPr>
        <w:tc>
          <w:tcPr>
            <w:tcW w:w="9526" w:type="dxa"/>
            <w:vAlign w:val="center"/>
          </w:tcPr>
          <w:p w14:paraId="79E7AD49" w14:textId="77777777" w:rsidR="004D1EFA" w:rsidRPr="00CE380E" w:rsidRDefault="004D1EFA" w:rsidP="004D1EFA">
            <w:pPr>
              <w:jc w:val="left"/>
              <w:rPr>
                <w:i/>
              </w:rPr>
            </w:pPr>
            <w:r w:rsidRPr="00CE380E">
              <w:rPr>
                <w:i/>
              </w:rPr>
              <w:t>The system must authenticate the exchange set against the certificate and/or public key stored on the system. The system must identify that the data has been authenticated against a public key not issued by the IHO acting as the SA. A warning must be displayed as follows:</w:t>
            </w:r>
          </w:p>
          <w:p w14:paraId="47EFD4E3" w14:textId="77777777" w:rsidR="004D1EFA" w:rsidRPr="00CE380E" w:rsidRDefault="004D1EFA" w:rsidP="004D1EFA">
            <w:pPr>
              <w:jc w:val="left"/>
              <w:rPr>
                <w:i/>
              </w:rPr>
            </w:pPr>
            <w:r w:rsidRPr="00CE380E">
              <w:rPr>
                <w:i/>
              </w:rPr>
              <w:t>“</w:t>
            </w:r>
            <w:r w:rsidRPr="00CE380E">
              <w:rPr>
                <w:b/>
                <w:i/>
              </w:rPr>
              <w:t>SSE 26 – ENC is not authenticated by the IHO acting as the SA</w:t>
            </w:r>
            <w:r w:rsidRPr="00CE380E">
              <w:rPr>
                <w:i/>
              </w:rPr>
              <w:t>”</w:t>
            </w:r>
          </w:p>
          <w:p w14:paraId="56C6DC9C" w14:textId="77777777" w:rsidR="004D1EFA" w:rsidRPr="00CE380E" w:rsidRDefault="004D1EFA" w:rsidP="004D1EFA">
            <w:pPr>
              <w:jc w:val="left"/>
              <w:rPr>
                <w:i/>
              </w:rPr>
            </w:pPr>
            <w:r w:rsidRPr="00CE380E">
              <w:rPr>
                <w:i/>
              </w:rPr>
              <w:t>This test should not prevent the exchange set from being loaded.</w:t>
            </w:r>
          </w:p>
          <w:p w14:paraId="260A25D7" w14:textId="7E3C7B8B" w:rsidR="004D1EFA" w:rsidRPr="00CE380E" w:rsidRDefault="004D1EFA" w:rsidP="003866E1">
            <w:pPr>
              <w:numPr>
                <w:ilvl w:val="0"/>
                <w:numId w:val="6"/>
              </w:numPr>
              <w:jc w:val="left"/>
              <w:rPr>
                <w:i/>
              </w:rPr>
            </w:pPr>
            <w:r w:rsidRPr="00CE380E">
              <w:rPr>
                <w:i/>
              </w:rPr>
              <w:t>ENC cell GB61021A (Edition #1, Update #1) Cells import without error but with a “SSE 26” Warning Message</w:t>
            </w:r>
          </w:p>
          <w:p w14:paraId="6E5A626C" w14:textId="77777777" w:rsidR="004D1EFA" w:rsidRPr="00CE380E" w:rsidRDefault="004D1EFA" w:rsidP="003866E1">
            <w:pPr>
              <w:numPr>
                <w:ilvl w:val="0"/>
                <w:numId w:val="6"/>
              </w:numPr>
              <w:jc w:val="left"/>
              <w:rPr>
                <w:i/>
              </w:rPr>
            </w:pPr>
            <w:r w:rsidRPr="00CE380E">
              <w:rPr>
                <w:i/>
              </w:rPr>
              <w:t>ENC cell GB61021B (Edition #1, Update #1) Cells import without error but with a “SSE 26” Warning Message</w:t>
            </w:r>
          </w:p>
          <w:p w14:paraId="1C7EC7B7" w14:textId="715C81E6" w:rsidR="004F582E" w:rsidRPr="00CE380E" w:rsidRDefault="004D1EFA" w:rsidP="003866E1">
            <w:pPr>
              <w:numPr>
                <w:ilvl w:val="0"/>
                <w:numId w:val="6"/>
              </w:numPr>
              <w:jc w:val="left"/>
              <w:rPr>
                <w:i/>
              </w:rPr>
            </w:pPr>
            <w:r w:rsidRPr="00CE380E">
              <w:rPr>
                <w:i/>
              </w:rPr>
              <w:t>ENC cell GB61032A (Edition #1, Update #2) Cells import without error but with a “SSE 26” Warning Message</w:t>
            </w:r>
          </w:p>
        </w:tc>
      </w:tr>
    </w:tbl>
    <w:p w14:paraId="6254E253" w14:textId="77777777" w:rsidR="004F582E" w:rsidRDefault="004F582E" w:rsidP="004F582E"/>
    <w:p w14:paraId="6D7B761F" w14:textId="77777777" w:rsidR="004F582E" w:rsidRPr="00A94802" w:rsidRDefault="004F582E" w:rsidP="001D52EE">
      <w:pPr>
        <w:pStyle w:val="Heading4"/>
      </w:pPr>
      <w:r>
        <w:t>2.5.5 c</w:t>
      </w:r>
      <w:r w:rsidRPr="00A94802">
        <w:t xml:space="preserve">) </w:t>
      </w:r>
      <w:r w:rsidR="00732FA0" w:rsidRPr="00732FA0">
        <w:t>ENC signature validation</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4F582E" w14:paraId="3B554E83" w14:textId="77777777" w:rsidTr="00CB4150">
        <w:trPr>
          <w:trHeight w:val="454"/>
          <w:tblHeader/>
        </w:trPr>
        <w:tc>
          <w:tcPr>
            <w:tcW w:w="2381" w:type="dxa"/>
            <w:shd w:val="clear" w:color="auto" w:fill="CCFFCC"/>
            <w:vAlign w:val="center"/>
          </w:tcPr>
          <w:p w14:paraId="346F79A6" w14:textId="77777777" w:rsidR="004F582E" w:rsidRPr="004065B1" w:rsidRDefault="004F582E" w:rsidP="00CB4150">
            <w:r w:rsidRPr="000A066E">
              <w:rPr>
                <w:b/>
              </w:rPr>
              <w:t>Test Reference</w:t>
            </w:r>
          </w:p>
        </w:tc>
        <w:tc>
          <w:tcPr>
            <w:tcW w:w="2381" w:type="dxa"/>
            <w:shd w:val="clear" w:color="auto" w:fill="CCFFCC"/>
            <w:vAlign w:val="center"/>
          </w:tcPr>
          <w:p w14:paraId="339AAED8" w14:textId="77777777" w:rsidR="004F582E" w:rsidRPr="004065B1" w:rsidRDefault="001E2A73" w:rsidP="00CB4150">
            <w:r>
              <w:t>2.5.5 c</w:t>
            </w:r>
            <w:r w:rsidR="004F582E" w:rsidRPr="00A94802">
              <w:t>)</w:t>
            </w:r>
          </w:p>
        </w:tc>
        <w:tc>
          <w:tcPr>
            <w:tcW w:w="2382" w:type="dxa"/>
            <w:shd w:val="clear" w:color="auto" w:fill="CCFFCC"/>
            <w:vAlign w:val="center"/>
          </w:tcPr>
          <w:p w14:paraId="503270A1" w14:textId="77777777" w:rsidR="004F582E" w:rsidRPr="004065B1" w:rsidRDefault="004F582E" w:rsidP="00CB4150">
            <w:r w:rsidRPr="000A066E">
              <w:rPr>
                <w:b/>
              </w:rPr>
              <w:t>IHO Reference</w:t>
            </w:r>
          </w:p>
        </w:tc>
        <w:tc>
          <w:tcPr>
            <w:tcW w:w="2382" w:type="dxa"/>
            <w:shd w:val="clear" w:color="auto" w:fill="CCFFCC"/>
            <w:vAlign w:val="center"/>
          </w:tcPr>
          <w:p w14:paraId="3A17BA5D" w14:textId="77777777" w:rsidR="004F582E" w:rsidRPr="004065B1" w:rsidRDefault="004F582E" w:rsidP="00CB4150">
            <w:r w:rsidRPr="00A94802">
              <w:t xml:space="preserve">S-63 </w:t>
            </w:r>
            <w:r w:rsidR="004D1EFA">
              <w:t xml:space="preserve">5.3 &amp; </w:t>
            </w:r>
            <w:r w:rsidRPr="00A94802">
              <w:t>10.</w:t>
            </w:r>
            <w:r w:rsidR="001E2A73">
              <w:t>6.3</w:t>
            </w:r>
          </w:p>
        </w:tc>
      </w:tr>
      <w:tr w:rsidR="004F582E" w14:paraId="0ABC3AA3" w14:textId="77777777" w:rsidTr="00CB4150">
        <w:trPr>
          <w:tblHeader/>
        </w:trPr>
        <w:tc>
          <w:tcPr>
            <w:tcW w:w="9526" w:type="dxa"/>
            <w:gridSpan w:val="4"/>
            <w:shd w:val="clear" w:color="auto" w:fill="CCFFCC"/>
            <w:vAlign w:val="center"/>
          </w:tcPr>
          <w:p w14:paraId="52B1D16E" w14:textId="77777777" w:rsidR="004F582E" w:rsidRDefault="004F582E" w:rsidP="00CB4150">
            <w:r w:rsidRPr="000A066E">
              <w:rPr>
                <w:b/>
              </w:rPr>
              <w:t>Test description</w:t>
            </w:r>
          </w:p>
        </w:tc>
      </w:tr>
      <w:tr w:rsidR="004F582E" w14:paraId="24EE42C0" w14:textId="77777777" w:rsidTr="00CB4150">
        <w:trPr>
          <w:tblHeader/>
        </w:trPr>
        <w:tc>
          <w:tcPr>
            <w:tcW w:w="9526" w:type="dxa"/>
            <w:gridSpan w:val="4"/>
            <w:vAlign w:val="center"/>
          </w:tcPr>
          <w:p w14:paraId="7222323D" w14:textId="77777777" w:rsidR="004F582E" w:rsidRPr="00CE380E" w:rsidRDefault="004D1EFA" w:rsidP="002164D3">
            <w:pPr>
              <w:jc w:val="left"/>
              <w:rPr>
                <w:i/>
              </w:rPr>
            </w:pPr>
            <w:r w:rsidRPr="00CE380E">
              <w:rPr>
                <w:i/>
              </w:rPr>
              <w:t>Test how the system responds when validating an incorrectly signed cell file. Confirm that the correct SSE 09 message is displayed.</w:t>
            </w:r>
          </w:p>
        </w:tc>
      </w:tr>
      <w:tr w:rsidR="004F582E" w14:paraId="488B9FD7" w14:textId="77777777" w:rsidTr="00CB4150">
        <w:trPr>
          <w:tblHeader/>
        </w:trPr>
        <w:tc>
          <w:tcPr>
            <w:tcW w:w="9526" w:type="dxa"/>
            <w:gridSpan w:val="4"/>
            <w:shd w:val="clear" w:color="auto" w:fill="CCFFCC"/>
            <w:vAlign w:val="center"/>
          </w:tcPr>
          <w:p w14:paraId="63838B80" w14:textId="77777777" w:rsidR="004F582E" w:rsidRPr="004065B1" w:rsidRDefault="004F582E" w:rsidP="00CB4150">
            <w:r w:rsidRPr="000A066E">
              <w:rPr>
                <w:b/>
              </w:rPr>
              <w:t>Setup</w:t>
            </w:r>
          </w:p>
        </w:tc>
      </w:tr>
      <w:tr w:rsidR="004F582E" w14:paraId="051016B2" w14:textId="77777777" w:rsidTr="00CB4150">
        <w:trPr>
          <w:tblHeader/>
        </w:trPr>
        <w:tc>
          <w:tcPr>
            <w:tcW w:w="9526" w:type="dxa"/>
            <w:gridSpan w:val="4"/>
            <w:vAlign w:val="center"/>
          </w:tcPr>
          <w:p w14:paraId="2F7FDBFD" w14:textId="77777777" w:rsidR="004D1EFA" w:rsidRPr="00CE380E" w:rsidRDefault="004D1EFA" w:rsidP="004D1EFA">
            <w:pPr>
              <w:rPr>
                <w:i/>
              </w:rPr>
            </w:pPr>
            <w:r w:rsidRPr="00CE380E">
              <w:rPr>
                <w:i/>
              </w:rPr>
              <w:t xml:space="preserve">No pre-installed certificate/public key, permits or ENC data. </w:t>
            </w:r>
          </w:p>
          <w:p w14:paraId="57274D6E" w14:textId="77777777" w:rsidR="004D1EFA" w:rsidRPr="00CE380E" w:rsidRDefault="004D1EFA" w:rsidP="004D1EFA">
            <w:pPr>
              <w:rPr>
                <w:i/>
              </w:rPr>
            </w:pPr>
            <w:r w:rsidRPr="00CE380E">
              <w:rPr>
                <w:i/>
              </w:rPr>
              <w:t>Test data used:</w:t>
            </w:r>
          </w:p>
          <w:p w14:paraId="19D24A9B" w14:textId="2EE18977" w:rsidR="004D1EFA" w:rsidRPr="00CE380E" w:rsidRDefault="004D1EFA" w:rsidP="004D1EFA">
            <w:pPr>
              <w:rPr>
                <w:i/>
              </w:rPr>
            </w:pPr>
            <w:r w:rsidRPr="00CE380E">
              <w:rPr>
                <w:i/>
              </w:rPr>
              <w:t>1) IHO.CRT</w:t>
            </w:r>
            <w:r w:rsidR="001825B9">
              <w:rPr>
                <w:i/>
              </w:rPr>
              <w:t xml:space="preserve"> / IHO.PUB</w:t>
            </w:r>
          </w:p>
          <w:p w14:paraId="3384E763" w14:textId="77777777" w:rsidR="004D1EFA" w:rsidRPr="00CE380E" w:rsidRDefault="004D1EFA" w:rsidP="004D1EFA">
            <w:pPr>
              <w:rPr>
                <w:i/>
              </w:rPr>
            </w:pPr>
            <w:r w:rsidRPr="00CE380E">
              <w:rPr>
                <w:i/>
              </w:rPr>
              <w:t>2) PERMIT.TXT</w:t>
            </w:r>
          </w:p>
          <w:p w14:paraId="0CAD9AF5" w14:textId="77777777" w:rsidR="004D1EFA" w:rsidRPr="00CE380E" w:rsidRDefault="004D1EFA" w:rsidP="004D1EFA">
            <w:pPr>
              <w:rPr>
                <w:i/>
              </w:rPr>
            </w:pPr>
            <w:r w:rsidRPr="00CE380E">
              <w:rPr>
                <w:i/>
              </w:rPr>
              <w:t>3) V01X01 (Exchange Set)</w:t>
            </w:r>
          </w:p>
          <w:p w14:paraId="7B1E623F" w14:textId="77777777" w:rsidR="004D1EFA" w:rsidRPr="00CE380E" w:rsidRDefault="004D1EFA" w:rsidP="004D1EFA">
            <w:pPr>
              <w:rPr>
                <w:i/>
              </w:rPr>
            </w:pPr>
          </w:p>
          <w:p w14:paraId="57AC0265" w14:textId="77777777" w:rsidR="004D1EFA" w:rsidRPr="00CE380E" w:rsidRDefault="004D1EFA" w:rsidP="004D1EFA">
            <w:pPr>
              <w:rPr>
                <w:i/>
              </w:rPr>
            </w:pPr>
            <w:r w:rsidRPr="00CE380E">
              <w:rPr>
                <w:i/>
              </w:rPr>
              <w:t>Test data location:</w:t>
            </w:r>
          </w:p>
          <w:p w14:paraId="7CE4D21A" w14:textId="77777777" w:rsidR="004D1EFA" w:rsidRPr="00CE380E" w:rsidRDefault="004D1EFA" w:rsidP="004D1EFA">
            <w:pPr>
              <w:rPr>
                <w:i/>
              </w:rPr>
            </w:pPr>
            <w:r w:rsidRPr="00CE380E">
              <w:rPr>
                <w:i/>
              </w:rPr>
              <w:t>D:\IHO S-64 [S-63 TDS v1.2.1]\5 Authentication_Part2\Test 5c</w:t>
            </w:r>
          </w:p>
          <w:p w14:paraId="715D217C" w14:textId="77777777" w:rsidR="004D1EFA" w:rsidRPr="00CE380E" w:rsidRDefault="004D1EFA" w:rsidP="004D1EFA">
            <w:pPr>
              <w:rPr>
                <w:i/>
              </w:rPr>
            </w:pPr>
          </w:p>
          <w:p w14:paraId="1CDA7D92" w14:textId="77777777" w:rsidR="004F582E" w:rsidRPr="00CE380E" w:rsidRDefault="004D1EFA" w:rsidP="004D1EFA">
            <w:pPr>
              <w:rPr>
                <w:i/>
              </w:rPr>
            </w:pPr>
            <w:r w:rsidRPr="00CE380E">
              <w:rPr>
                <w:i/>
              </w:rPr>
              <w:t>ENC Signature GBK01620.000 is in the correct format but the signature is invalid. ENC Signature GBK01640.000 is in the correct format and is valid.</w:t>
            </w:r>
          </w:p>
        </w:tc>
      </w:tr>
      <w:tr w:rsidR="004F582E" w14:paraId="137408C8" w14:textId="77777777" w:rsidTr="00CB4150">
        <w:trPr>
          <w:tblHeader/>
        </w:trPr>
        <w:tc>
          <w:tcPr>
            <w:tcW w:w="9526" w:type="dxa"/>
            <w:gridSpan w:val="4"/>
            <w:shd w:val="clear" w:color="auto" w:fill="CCFFCC"/>
            <w:vAlign w:val="center"/>
          </w:tcPr>
          <w:p w14:paraId="5543572C" w14:textId="77777777" w:rsidR="004F582E" w:rsidRPr="004065B1" w:rsidRDefault="004F582E" w:rsidP="00CB4150">
            <w:r w:rsidRPr="000A066E">
              <w:rPr>
                <w:b/>
              </w:rPr>
              <w:t>Action</w:t>
            </w:r>
          </w:p>
        </w:tc>
      </w:tr>
      <w:tr w:rsidR="004F582E" w14:paraId="36FD0F72" w14:textId="77777777" w:rsidTr="00CB4150">
        <w:trPr>
          <w:tblHeader/>
        </w:trPr>
        <w:tc>
          <w:tcPr>
            <w:tcW w:w="9526" w:type="dxa"/>
            <w:gridSpan w:val="4"/>
            <w:vAlign w:val="center"/>
          </w:tcPr>
          <w:p w14:paraId="6581934E" w14:textId="1D635DE5" w:rsidR="004F582E" w:rsidRPr="00CE380E" w:rsidRDefault="004D1EFA" w:rsidP="00CB4150">
            <w:pPr>
              <w:rPr>
                <w:i/>
              </w:rPr>
            </w:pPr>
            <w:r w:rsidRPr="00CE380E">
              <w:rPr>
                <w:i/>
              </w:rPr>
              <w:t xml:space="preserve">Install the IHO.CRT </w:t>
            </w:r>
            <w:r w:rsidR="001825B9">
              <w:rPr>
                <w:i/>
              </w:rPr>
              <w:t xml:space="preserve">and/or IHO.PUB </w:t>
            </w:r>
            <w:r w:rsidRPr="00CE380E">
              <w:rPr>
                <w:i/>
              </w:rPr>
              <w:t>file, PERMIT.TXT and ENC exchange set from the location described below.</w:t>
            </w:r>
          </w:p>
        </w:tc>
      </w:tr>
    </w:tbl>
    <w:p w14:paraId="254668C6" w14:textId="77777777" w:rsidR="00E944A0" w:rsidRDefault="00E944A0" w:rsidP="004F582E"/>
    <w:p w14:paraId="192E3E09" w14:textId="77777777" w:rsidR="004F582E" w:rsidRDefault="00E944A0" w:rsidP="004F582E">
      <w:r>
        <w:br w:type="page"/>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E944A0" w14:paraId="33D23083" w14:textId="77777777" w:rsidTr="00730835">
        <w:trPr>
          <w:tblHeader/>
        </w:trPr>
        <w:tc>
          <w:tcPr>
            <w:tcW w:w="9526" w:type="dxa"/>
            <w:shd w:val="clear" w:color="auto" w:fill="CCFFCC"/>
            <w:vAlign w:val="center"/>
          </w:tcPr>
          <w:p w14:paraId="1E0EAB66" w14:textId="77777777" w:rsidR="00E944A0" w:rsidRPr="004065B1" w:rsidRDefault="00E944A0" w:rsidP="00730835">
            <w:r w:rsidRPr="000A066E">
              <w:rPr>
                <w:b/>
              </w:rPr>
              <w:lastRenderedPageBreak/>
              <w:t>Results</w:t>
            </w:r>
          </w:p>
        </w:tc>
      </w:tr>
      <w:tr w:rsidR="00E944A0" w14:paraId="3E1063C6" w14:textId="77777777" w:rsidTr="00730835">
        <w:trPr>
          <w:tblHeader/>
        </w:trPr>
        <w:tc>
          <w:tcPr>
            <w:tcW w:w="9526" w:type="dxa"/>
            <w:vAlign w:val="center"/>
          </w:tcPr>
          <w:p w14:paraId="219BDDDE" w14:textId="77777777" w:rsidR="00E944A0" w:rsidRPr="00CE380E" w:rsidRDefault="00E944A0" w:rsidP="00730835">
            <w:pPr>
              <w:jc w:val="left"/>
              <w:rPr>
                <w:i/>
              </w:rPr>
            </w:pPr>
            <w:r w:rsidRPr="00CE380E">
              <w:rPr>
                <w:i/>
              </w:rPr>
              <w:t>The system must display the correct SSE 09 error message for cell GB301620 as follows: “</w:t>
            </w:r>
            <w:r w:rsidRPr="00CE380E">
              <w:rPr>
                <w:b/>
                <w:i/>
              </w:rPr>
              <w:t>SSE 09 – ENC Signature is invalid</w:t>
            </w:r>
            <w:r w:rsidRPr="00CE380E">
              <w:rPr>
                <w:i/>
              </w:rPr>
              <w:t>.”</w:t>
            </w:r>
          </w:p>
          <w:p w14:paraId="739B640A" w14:textId="77777777" w:rsidR="00E944A0" w:rsidRPr="00CE380E" w:rsidRDefault="00E944A0" w:rsidP="00730835">
            <w:pPr>
              <w:jc w:val="left"/>
              <w:rPr>
                <w:i/>
              </w:rPr>
            </w:pPr>
            <w:r w:rsidRPr="00CE380E">
              <w:rPr>
                <w:i/>
              </w:rPr>
              <w:t>The system must not load this cell as its integrity may have been compromised.</w:t>
            </w:r>
          </w:p>
          <w:p w14:paraId="2B59BE08" w14:textId="77777777" w:rsidR="00E944A0" w:rsidRPr="00CE380E" w:rsidRDefault="00E944A0" w:rsidP="00730835">
            <w:pPr>
              <w:jc w:val="left"/>
              <w:rPr>
                <w:i/>
              </w:rPr>
            </w:pPr>
            <w:r w:rsidRPr="00CE380E">
              <w:rPr>
                <w:i/>
              </w:rPr>
              <w:t xml:space="preserve">The system should validate the signature file for GB01640 and load this cell in the normal way. </w:t>
            </w:r>
          </w:p>
          <w:p w14:paraId="2CDC100D" w14:textId="77777777" w:rsidR="00E944A0" w:rsidRPr="00CE380E" w:rsidRDefault="00E944A0" w:rsidP="00730835">
            <w:pPr>
              <w:jc w:val="left"/>
              <w:rPr>
                <w:i/>
              </w:rPr>
            </w:pPr>
          </w:p>
          <w:p w14:paraId="11607FB8" w14:textId="77777777" w:rsidR="00E944A0" w:rsidRPr="00CE380E" w:rsidRDefault="00E944A0" w:rsidP="00730835">
            <w:pPr>
              <w:jc w:val="left"/>
              <w:rPr>
                <w:i/>
              </w:rPr>
            </w:pPr>
            <w:r w:rsidRPr="00CE380E">
              <w:rPr>
                <w:i/>
              </w:rPr>
              <w:t>ENC cell GB301620 (Edition #3, Update #0) Not installed. Error message SSE 09</w:t>
            </w:r>
          </w:p>
        </w:tc>
      </w:tr>
    </w:tbl>
    <w:p w14:paraId="15D08A09" w14:textId="77777777" w:rsidR="00E944A0" w:rsidRDefault="00E944A0" w:rsidP="004F582E"/>
    <w:p w14:paraId="7C4C2C58" w14:textId="77777777" w:rsidR="004F582E" w:rsidRPr="00A94802" w:rsidRDefault="004F582E" w:rsidP="001D52EE">
      <w:pPr>
        <w:pStyle w:val="Heading4"/>
      </w:pPr>
      <w:r>
        <w:t>2.5.5 d</w:t>
      </w:r>
      <w:r w:rsidRPr="00A94802">
        <w:t xml:space="preserve">) </w:t>
      </w:r>
      <w:r w:rsidR="00732FA0" w:rsidRPr="00732FA0">
        <w:t>ENC signature format validation</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4F582E" w14:paraId="20DF82F9" w14:textId="77777777" w:rsidTr="00CB4150">
        <w:trPr>
          <w:trHeight w:val="454"/>
          <w:tblHeader/>
        </w:trPr>
        <w:tc>
          <w:tcPr>
            <w:tcW w:w="2381" w:type="dxa"/>
            <w:shd w:val="clear" w:color="auto" w:fill="CCFFCC"/>
            <w:vAlign w:val="center"/>
          </w:tcPr>
          <w:p w14:paraId="114E2B33" w14:textId="77777777" w:rsidR="004F582E" w:rsidRPr="004065B1" w:rsidRDefault="004F582E" w:rsidP="00CB4150">
            <w:r w:rsidRPr="000A066E">
              <w:rPr>
                <w:b/>
              </w:rPr>
              <w:t>Test Reference</w:t>
            </w:r>
          </w:p>
        </w:tc>
        <w:tc>
          <w:tcPr>
            <w:tcW w:w="2381" w:type="dxa"/>
            <w:shd w:val="clear" w:color="auto" w:fill="CCFFCC"/>
            <w:vAlign w:val="center"/>
          </w:tcPr>
          <w:p w14:paraId="7EDC077C" w14:textId="77777777" w:rsidR="004F582E" w:rsidRPr="004065B1" w:rsidRDefault="001E2A73" w:rsidP="00CB4150">
            <w:r>
              <w:t>2.5.5 d</w:t>
            </w:r>
            <w:r w:rsidR="004F582E" w:rsidRPr="00A94802">
              <w:t>)</w:t>
            </w:r>
          </w:p>
        </w:tc>
        <w:tc>
          <w:tcPr>
            <w:tcW w:w="2382" w:type="dxa"/>
            <w:shd w:val="clear" w:color="auto" w:fill="CCFFCC"/>
            <w:vAlign w:val="center"/>
          </w:tcPr>
          <w:p w14:paraId="5A181695" w14:textId="77777777" w:rsidR="004F582E" w:rsidRPr="004065B1" w:rsidRDefault="004F582E" w:rsidP="00CB4150">
            <w:r w:rsidRPr="000A066E">
              <w:rPr>
                <w:b/>
              </w:rPr>
              <w:t>IHO Reference</w:t>
            </w:r>
          </w:p>
        </w:tc>
        <w:tc>
          <w:tcPr>
            <w:tcW w:w="2382" w:type="dxa"/>
            <w:shd w:val="clear" w:color="auto" w:fill="CCFFCC"/>
            <w:vAlign w:val="center"/>
          </w:tcPr>
          <w:p w14:paraId="692739C1" w14:textId="77777777" w:rsidR="004F582E" w:rsidRPr="004065B1" w:rsidRDefault="00900AF6" w:rsidP="00900AF6">
            <w:r>
              <w:t>S-63 5.4.2.7 &amp; 10.6.3</w:t>
            </w:r>
          </w:p>
        </w:tc>
      </w:tr>
      <w:tr w:rsidR="004F582E" w14:paraId="3A8C7CC1" w14:textId="77777777" w:rsidTr="00CB4150">
        <w:trPr>
          <w:tblHeader/>
        </w:trPr>
        <w:tc>
          <w:tcPr>
            <w:tcW w:w="9526" w:type="dxa"/>
            <w:gridSpan w:val="4"/>
            <w:shd w:val="clear" w:color="auto" w:fill="CCFFCC"/>
            <w:vAlign w:val="center"/>
          </w:tcPr>
          <w:p w14:paraId="39B0467A" w14:textId="77777777" w:rsidR="004F582E" w:rsidRDefault="004F582E" w:rsidP="00CB4150">
            <w:r w:rsidRPr="000A066E">
              <w:rPr>
                <w:b/>
              </w:rPr>
              <w:t>Test description</w:t>
            </w:r>
          </w:p>
        </w:tc>
      </w:tr>
      <w:tr w:rsidR="004F582E" w14:paraId="5EF9E062" w14:textId="77777777" w:rsidTr="00CB4150">
        <w:trPr>
          <w:tblHeader/>
        </w:trPr>
        <w:tc>
          <w:tcPr>
            <w:tcW w:w="9526" w:type="dxa"/>
            <w:gridSpan w:val="4"/>
            <w:vAlign w:val="center"/>
          </w:tcPr>
          <w:p w14:paraId="3A9AC810" w14:textId="77777777" w:rsidR="004F582E" w:rsidRPr="00CE380E" w:rsidRDefault="00900AF6" w:rsidP="002164D3">
            <w:pPr>
              <w:jc w:val="left"/>
              <w:rPr>
                <w:i/>
              </w:rPr>
            </w:pPr>
            <w:r w:rsidRPr="00CE380E">
              <w:rPr>
                <w:i/>
              </w:rPr>
              <w:t>Test how the system responds when validating against an incorrectly formatted ENC signature. Confirm that the correct SSE 24 message is displayed.</w:t>
            </w:r>
          </w:p>
        </w:tc>
      </w:tr>
      <w:tr w:rsidR="004F582E" w14:paraId="37FC9A9A" w14:textId="77777777" w:rsidTr="00CB4150">
        <w:trPr>
          <w:tblHeader/>
        </w:trPr>
        <w:tc>
          <w:tcPr>
            <w:tcW w:w="9526" w:type="dxa"/>
            <w:gridSpan w:val="4"/>
            <w:shd w:val="clear" w:color="auto" w:fill="CCFFCC"/>
            <w:vAlign w:val="center"/>
          </w:tcPr>
          <w:p w14:paraId="3321EFE3" w14:textId="77777777" w:rsidR="004F582E" w:rsidRPr="004065B1" w:rsidRDefault="004F582E" w:rsidP="00CB4150">
            <w:r w:rsidRPr="000A066E">
              <w:rPr>
                <w:b/>
              </w:rPr>
              <w:t>Setup</w:t>
            </w:r>
          </w:p>
        </w:tc>
      </w:tr>
      <w:tr w:rsidR="004F582E" w14:paraId="09A3B406" w14:textId="77777777" w:rsidTr="00CB4150">
        <w:trPr>
          <w:tblHeader/>
        </w:trPr>
        <w:tc>
          <w:tcPr>
            <w:tcW w:w="9526" w:type="dxa"/>
            <w:gridSpan w:val="4"/>
            <w:vAlign w:val="center"/>
          </w:tcPr>
          <w:p w14:paraId="70C3D631" w14:textId="77777777" w:rsidR="00900AF6" w:rsidRPr="00CE380E" w:rsidRDefault="00900AF6" w:rsidP="00900AF6">
            <w:pPr>
              <w:rPr>
                <w:i/>
              </w:rPr>
            </w:pPr>
            <w:r w:rsidRPr="00CE380E">
              <w:rPr>
                <w:i/>
              </w:rPr>
              <w:t xml:space="preserve">Use data installed from the previous test (2.5.5c) </w:t>
            </w:r>
          </w:p>
          <w:p w14:paraId="23FD043F" w14:textId="77777777" w:rsidR="00900AF6" w:rsidRPr="00CE380E" w:rsidRDefault="00900AF6" w:rsidP="00900AF6">
            <w:pPr>
              <w:rPr>
                <w:i/>
              </w:rPr>
            </w:pPr>
            <w:r w:rsidRPr="00CE380E">
              <w:rPr>
                <w:i/>
              </w:rPr>
              <w:t>Test data used:</w:t>
            </w:r>
          </w:p>
          <w:p w14:paraId="3C98B4D6" w14:textId="77777777" w:rsidR="00900AF6" w:rsidRPr="00CE380E" w:rsidRDefault="00900AF6" w:rsidP="00900AF6">
            <w:pPr>
              <w:rPr>
                <w:i/>
              </w:rPr>
            </w:pPr>
            <w:r w:rsidRPr="00CE380E">
              <w:rPr>
                <w:i/>
              </w:rPr>
              <w:t>V01X01 (Exchange Set)</w:t>
            </w:r>
          </w:p>
          <w:p w14:paraId="495E4850" w14:textId="77777777" w:rsidR="00900AF6" w:rsidRPr="00CE380E" w:rsidRDefault="00900AF6" w:rsidP="00900AF6">
            <w:pPr>
              <w:rPr>
                <w:i/>
              </w:rPr>
            </w:pPr>
          </w:p>
          <w:p w14:paraId="41090558" w14:textId="77777777" w:rsidR="00900AF6" w:rsidRPr="00CE380E" w:rsidRDefault="00900AF6" w:rsidP="00900AF6">
            <w:pPr>
              <w:rPr>
                <w:i/>
              </w:rPr>
            </w:pPr>
            <w:r w:rsidRPr="00CE380E">
              <w:rPr>
                <w:i/>
              </w:rPr>
              <w:t>Test data location:</w:t>
            </w:r>
          </w:p>
          <w:p w14:paraId="121EEA79" w14:textId="77777777" w:rsidR="00900AF6" w:rsidRPr="00CE380E" w:rsidRDefault="00900AF6" w:rsidP="00900AF6">
            <w:pPr>
              <w:rPr>
                <w:i/>
              </w:rPr>
            </w:pPr>
            <w:r w:rsidRPr="00CE380E">
              <w:rPr>
                <w:i/>
              </w:rPr>
              <w:t>D:\IHO S-64 [S-63 TDS v1.2.1]\5 Authentication_Part2\Test 5d</w:t>
            </w:r>
          </w:p>
          <w:p w14:paraId="4715CDD8" w14:textId="77777777" w:rsidR="00900AF6" w:rsidRPr="00CE380E" w:rsidRDefault="00900AF6" w:rsidP="00900AF6">
            <w:pPr>
              <w:rPr>
                <w:i/>
              </w:rPr>
            </w:pPr>
          </w:p>
          <w:p w14:paraId="2A869F8D" w14:textId="77777777" w:rsidR="004F582E" w:rsidRPr="00CE380E" w:rsidRDefault="00900AF6" w:rsidP="00900AF6">
            <w:pPr>
              <w:rPr>
                <w:i/>
              </w:rPr>
            </w:pPr>
            <w:r w:rsidRPr="00CE380E">
              <w:rPr>
                <w:i/>
              </w:rPr>
              <w:t>GBK01620.000 has a valid ENC signature and is correctly formatted. GBK01660.000 has an invalid ENC signature format (deliberately corrupted).</w:t>
            </w:r>
          </w:p>
        </w:tc>
      </w:tr>
      <w:tr w:rsidR="004F582E" w14:paraId="2FCB2A17" w14:textId="77777777" w:rsidTr="00CB4150">
        <w:trPr>
          <w:tblHeader/>
        </w:trPr>
        <w:tc>
          <w:tcPr>
            <w:tcW w:w="9526" w:type="dxa"/>
            <w:gridSpan w:val="4"/>
            <w:shd w:val="clear" w:color="auto" w:fill="CCFFCC"/>
            <w:vAlign w:val="center"/>
          </w:tcPr>
          <w:p w14:paraId="683E0ED0" w14:textId="77777777" w:rsidR="004F582E" w:rsidRPr="004065B1" w:rsidRDefault="004F582E" w:rsidP="00CB4150">
            <w:r w:rsidRPr="000A066E">
              <w:rPr>
                <w:b/>
              </w:rPr>
              <w:t>Action</w:t>
            </w:r>
          </w:p>
        </w:tc>
      </w:tr>
      <w:tr w:rsidR="004F582E" w14:paraId="324A2E51" w14:textId="77777777" w:rsidTr="00CB4150">
        <w:trPr>
          <w:tblHeader/>
        </w:trPr>
        <w:tc>
          <w:tcPr>
            <w:tcW w:w="9526" w:type="dxa"/>
            <w:gridSpan w:val="4"/>
            <w:vAlign w:val="center"/>
          </w:tcPr>
          <w:p w14:paraId="201A76BF" w14:textId="77777777" w:rsidR="004F582E" w:rsidRPr="00CE380E" w:rsidRDefault="00900AF6" w:rsidP="00CB4150">
            <w:pPr>
              <w:rPr>
                <w:i/>
              </w:rPr>
            </w:pPr>
            <w:r w:rsidRPr="00CE380E">
              <w:rPr>
                <w:i/>
              </w:rPr>
              <w:t>Load the exchange set from the location above.</w:t>
            </w:r>
          </w:p>
        </w:tc>
      </w:tr>
      <w:tr w:rsidR="004F582E" w14:paraId="38B1031D" w14:textId="77777777" w:rsidTr="00CB4150">
        <w:trPr>
          <w:tblHeader/>
        </w:trPr>
        <w:tc>
          <w:tcPr>
            <w:tcW w:w="9526" w:type="dxa"/>
            <w:gridSpan w:val="4"/>
            <w:shd w:val="clear" w:color="auto" w:fill="CCFFCC"/>
            <w:vAlign w:val="center"/>
          </w:tcPr>
          <w:p w14:paraId="62DFA45A" w14:textId="77777777" w:rsidR="004F582E" w:rsidRPr="004065B1" w:rsidRDefault="004F582E" w:rsidP="00CB4150">
            <w:r w:rsidRPr="000A066E">
              <w:rPr>
                <w:b/>
              </w:rPr>
              <w:t>Results</w:t>
            </w:r>
          </w:p>
        </w:tc>
      </w:tr>
      <w:tr w:rsidR="004F582E" w14:paraId="358978C1" w14:textId="77777777" w:rsidTr="00CB4150">
        <w:trPr>
          <w:tblHeader/>
        </w:trPr>
        <w:tc>
          <w:tcPr>
            <w:tcW w:w="9526" w:type="dxa"/>
            <w:gridSpan w:val="4"/>
            <w:vAlign w:val="center"/>
          </w:tcPr>
          <w:p w14:paraId="79D13105" w14:textId="77777777" w:rsidR="00900AF6" w:rsidRPr="00CE380E" w:rsidRDefault="00900AF6" w:rsidP="00900AF6">
            <w:pPr>
              <w:jc w:val="left"/>
              <w:rPr>
                <w:i/>
              </w:rPr>
            </w:pPr>
            <w:r w:rsidRPr="00CE380E">
              <w:rPr>
                <w:i/>
              </w:rPr>
              <w:t>The system displays the correct SSE 24 error message for cell GB301660 as follows: “</w:t>
            </w:r>
            <w:r w:rsidRPr="00CE380E">
              <w:rPr>
                <w:b/>
                <w:i/>
              </w:rPr>
              <w:t>SSE 24 – ENC Signature format is incorrect</w:t>
            </w:r>
            <w:r w:rsidRPr="00CE380E">
              <w:rPr>
                <w:i/>
              </w:rPr>
              <w:t>.”</w:t>
            </w:r>
          </w:p>
          <w:p w14:paraId="69528393" w14:textId="77777777" w:rsidR="00900AF6" w:rsidRPr="00CE380E" w:rsidRDefault="00900AF6" w:rsidP="00900AF6">
            <w:pPr>
              <w:jc w:val="left"/>
              <w:rPr>
                <w:i/>
              </w:rPr>
            </w:pPr>
            <w:r w:rsidRPr="00CE380E">
              <w:rPr>
                <w:i/>
              </w:rPr>
              <w:t>The system must not load this cell as its integrity may have been compromised.</w:t>
            </w:r>
          </w:p>
          <w:p w14:paraId="1D8E9ADC" w14:textId="77777777" w:rsidR="00900AF6" w:rsidRPr="00CE380E" w:rsidRDefault="00900AF6" w:rsidP="00900AF6">
            <w:pPr>
              <w:jc w:val="left"/>
              <w:rPr>
                <w:i/>
              </w:rPr>
            </w:pPr>
          </w:p>
          <w:p w14:paraId="02D7B873" w14:textId="77777777" w:rsidR="00900AF6" w:rsidRPr="00CE380E" w:rsidRDefault="00900AF6" w:rsidP="00900AF6">
            <w:pPr>
              <w:jc w:val="left"/>
              <w:rPr>
                <w:i/>
              </w:rPr>
            </w:pPr>
            <w:r w:rsidRPr="00CE380E">
              <w:rPr>
                <w:i/>
              </w:rPr>
              <w:t>The system should validate the signature file for GB301620 and load this cell in the normal way.</w:t>
            </w:r>
          </w:p>
          <w:p w14:paraId="28CBD50B" w14:textId="77777777" w:rsidR="00900AF6" w:rsidRPr="00CE380E" w:rsidRDefault="00900AF6" w:rsidP="00900AF6">
            <w:pPr>
              <w:jc w:val="left"/>
              <w:rPr>
                <w:i/>
              </w:rPr>
            </w:pPr>
          </w:p>
          <w:p w14:paraId="2EB8C27E" w14:textId="77777777" w:rsidR="00900AF6" w:rsidRPr="00CE380E" w:rsidRDefault="00900AF6" w:rsidP="00900AF6">
            <w:pPr>
              <w:jc w:val="left"/>
              <w:rPr>
                <w:i/>
              </w:rPr>
            </w:pPr>
            <w:r w:rsidRPr="00CE380E">
              <w:rPr>
                <w:i/>
              </w:rPr>
              <w:t xml:space="preserve">Some systems may report an SSE 09 (ENC Signature is invalid) error this is acceptable as the expected outcome is the same, i.e. the data file is rejected. </w:t>
            </w:r>
          </w:p>
          <w:p w14:paraId="010A2ECC" w14:textId="77777777" w:rsidR="00900AF6" w:rsidRPr="00CE380E" w:rsidRDefault="00900AF6" w:rsidP="00900AF6">
            <w:pPr>
              <w:jc w:val="left"/>
              <w:rPr>
                <w:i/>
              </w:rPr>
            </w:pPr>
          </w:p>
          <w:p w14:paraId="7EB20579" w14:textId="77777777" w:rsidR="00900AF6" w:rsidRPr="00CE380E" w:rsidRDefault="00900AF6" w:rsidP="00900AF6">
            <w:pPr>
              <w:jc w:val="left"/>
              <w:rPr>
                <w:i/>
              </w:rPr>
            </w:pPr>
            <w:r w:rsidRPr="00CE380E">
              <w:rPr>
                <w:i/>
              </w:rPr>
              <w:t>ENC cell GB301620 (Edition #3, Update #0) installed without error or warning</w:t>
            </w:r>
          </w:p>
          <w:p w14:paraId="0E88EA19" w14:textId="77777777" w:rsidR="004F582E" w:rsidRPr="00CE380E" w:rsidRDefault="00900AF6" w:rsidP="00900AF6">
            <w:pPr>
              <w:jc w:val="left"/>
              <w:rPr>
                <w:i/>
              </w:rPr>
            </w:pPr>
            <w:r w:rsidRPr="00CE380E">
              <w:rPr>
                <w:i/>
              </w:rPr>
              <w:t>ENC cell GB301660 (Edition #5, Update #0) is not installed. Error message SSE24</w:t>
            </w:r>
          </w:p>
        </w:tc>
      </w:tr>
    </w:tbl>
    <w:p w14:paraId="75EA5C60" w14:textId="77777777" w:rsidR="004F582E" w:rsidRDefault="004F582E" w:rsidP="004F582E"/>
    <w:p w14:paraId="3AE6CE07" w14:textId="77777777" w:rsidR="004F582E" w:rsidRDefault="004F582E" w:rsidP="001D52EE">
      <w:pPr>
        <w:pStyle w:val="Heading4"/>
      </w:pPr>
      <w:r>
        <w:t>2.5.5 e</w:t>
      </w:r>
      <w:r w:rsidRPr="00A94802">
        <w:t xml:space="preserve">) </w:t>
      </w:r>
      <w:r w:rsidR="00732FA0" w:rsidRPr="00732FA0">
        <w:t>Check authentication is continuous and complete</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E944A0" w14:paraId="49BD8933" w14:textId="77777777" w:rsidTr="00730835">
        <w:trPr>
          <w:trHeight w:val="454"/>
          <w:tblHeader/>
        </w:trPr>
        <w:tc>
          <w:tcPr>
            <w:tcW w:w="2381" w:type="dxa"/>
            <w:shd w:val="clear" w:color="auto" w:fill="CCFFCC"/>
            <w:vAlign w:val="center"/>
          </w:tcPr>
          <w:p w14:paraId="437AC5D3" w14:textId="77777777" w:rsidR="00E944A0" w:rsidRPr="004065B1" w:rsidRDefault="00E944A0" w:rsidP="00730835">
            <w:r w:rsidRPr="000A066E">
              <w:rPr>
                <w:b/>
              </w:rPr>
              <w:t>Test Reference</w:t>
            </w:r>
          </w:p>
        </w:tc>
        <w:tc>
          <w:tcPr>
            <w:tcW w:w="2381" w:type="dxa"/>
            <w:shd w:val="clear" w:color="auto" w:fill="CCFFCC"/>
            <w:vAlign w:val="center"/>
          </w:tcPr>
          <w:p w14:paraId="5803FCFA" w14:textId="77777777" w:rsidR="00E944A0" w:rsidRPr="004065B1" w:rsidRDefault="00E944A0" w:rsidP="00730835">
            <w:r>
              <w:t>2.5.5 e</w:t>
            </w:r>
            <w:r w:rsidRPr="00A94802">
              <w:t>)</w:t>
            </w:r>
          </w:p>
        </w:tc>
        <w:tc>
          <w:tcPr>
            <w:tcW w:w="2382" w:type="dxa"/>
            <w:shd w:val="clear" w:color="auto" w:fill="CCFFCC"/>
            <w:vAlign w:val="center"/>
          </w:tcPr>
          <w:p w14:paraId="2C0CEE0B" w14:textId="77777777" w:rsidR="00E944A0" w:rsidRPr="004065B1" w:rsidRDefault="00E944A0" w:rsidP="00730835">
            <w:r w:rsidRPr="000A066E">
              <w:rPr>
                <w:b/>
              </w:rPr>
              <w:t>IHO Reference</w:t>
            </w:r>
          </w:p>
        </w:tc>
        <w:tc>
          <w:tcPr>
            <w:tcW w:w="2382" w:type="dxa"/>
            <w:shd w:val="clear" w:color="auto" w:fill="CCFFCC"/>
            <w:vAlign w:val="center"/>
          </w:tcPr>
          <w:p w14:paraId="0714F311" w14:textId="77777777" w:rsidR="00E944A0" w:rsidRPr="004065B1" w:rsidRDefault="00E944A0" w:rsidP="00730835">
            <w:pPr>
              <w:jc w:val="center"/>
            </w:pPr>
            <w:r>
              <w:t>S-63 5.3, 5.4.2.7 &amp; 10.6.3</w:t>
            </w:r>
          </w:p>
        </w:tc>
      </w:tr>
      <w:tr w:rsidR="00E944A0" w14:paraId="06FFA148" w14:textId="77777777" w:rsidTr="00730835">
        <w:trPr>
          <w:tblHeader/>
        </w:trPr>
        <w:tc>
          <w:tcPr>
            <w:tcW w:w="9526" w:type="dxa"/>
            <w:gridSpan w:val="4"/>
            <w:shd w:val="clear" w:color="auto" w:fill="CCFFCC"/>
            <w:vAlign w:val="center"/>
          </w:tcPr>
          <w:p w14:paraId="074541F2" w14:textId="77777777" w:rsidR="00E944A0" w:rsidRDefault="00E944A0" w:rsidP="00730835">
            <w:r w:rsidRPr="000A066E">
              <w:rPr>
                <w:b/>
              </w:rPr>
              <w:t>Test description</w:t>
            </w:r>
          </w:p>
        </w:tc>
      </w:tr>
      <w:tr w:rsidR="00E944A0" w14:paraId="46F90895" w14:textId="77777777" w:rsidTr="00730835">
        <w:trPr>
          <w:tblHeader/>
        </w:trPr>
        <w:tc>
          <w:tcPr>
            <w:tcW w:w="9526" w:type="dxa"/>
            <w:gridSpan w:val="4"/>
            <w:vAlign w:val="center"/>
          </w:tcPr>
          <w:p w14:paraId="17DAFBC2" w14:textId="77777777" w:rsidR="00E944A0" w:rsidRPr="00CE380E" w:rsidRDefault="00E944A0" w:rsidP="002164D3">
            <w:pPr>
              <w:jc w:val="left"/>
              <w:rPr>
                <w:i/>
              </w:rPr>
            </w:pPr>
            <w:r w:rsidRPr="00CE380E">
              <w:rPr>
                <w:i/>
              </w:rPr>
              <w:t>Tests that the system authenticates all signature files individually and continuously without hanging at an error. Check that the SSE 09 and SSE 24 messages are reported correctly.</w:t>
            </w:r>
          </w:p>
        </w:tc>
      </w:tr>
    </w:tbl>
    <w:p w14:paraId="5ACB246E" w14:textId="77777777" w:rsidR="00E944A0" w:rsidRDefault="00E944A0" w:rsidP="00E944A0"/>
    <w:p w14:paraId="3E4163CE" w14:textId="77777777" w:rsidR="00E944A0" w:rsidRPr="00E944A0" w:rsidRDefault="00E944A0" w:rsidP="00E944A0">
      <w:r>
        <w:br w:type="page"/>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4F582E" w14:paraId="7D3EE093" w14:textId="77777777" w:rsidTr="00CB4150">
        <w:trPr>
          <w:tblHeader/>
        </w:trPr>
        <w:tc>
          <w:tcPr>
            <w:tcW w:w="9526" w:type="dxa"/>
            <w:shd w:val="clear" w:color="auto" w:fill="CCFFCC"/>
            <w:vAlign w:val="center"/>
          </w:tcPr>
          <w:p w14:paraId="6D9EB97D" w14:textId="77777777" w:rsidR="004F582E" w:rsidRPr="004065B1" w:rsidRDefault="004F582E" w:rsidP="00CB4150">
            <w:r w:rsidRPr="000A066E">
              <w:rPr>
                <w:b/>
              </w:rPr>
              <w:lastRenderedPageBreak/>
              <w:t>Setup</w:t>
            </w:r>
          </w:p>
        </w:tc>
      </w:tr>
      <w:tr w:rsidR="004F582E" w14:paraId="546CFA1D" w14:textId="77777777" w:rsidTr="00CB4150">
        <w:trPr>
          <w:tblHeader/>
        </w:trPr>
        <w:tc>
          <w:tcPr>
            <w:tcW w:w="9526" w:type="dxa"/>
            <w:vAlign w:val="center"/>
          </w:tcPr>
          <w:p w14:paraId="703A6474" w14:textId="77777777" w:rsidR="00900AF6" w:rsidRPr="00CE380E" w:rsidRDefault="00900AF6" w:rsidP="00900AF6">
            <w:pPr>
              <w:rPr>
                <w:i/>
              </w:rPr>
            </w:pPr>
            <w:r w:rsidRPr="00CE380E">
              <w:rPr>
                <w:i/>
              </w:rPr>
              <w:t>Use data installed from the previous test (2.5.5d, with GB301620 &amp; GB301640 already installed)</w:t>
            </w:r>
          </w:p>
          <w:p w14:paraId="0B2CBC7E" w14:textId="77777777" w:rsidR="00900AF6" w:rsidRPr="00CE380E" w:rsidRDefault="00900AF6" w:rsidP="00900AF6">
            <w:pPr>
              <w:rPr>
                <w:i/>
              </w:rPr>
            </w:pPr>
            <w:r w:rsidRPr="00CE380E">
              <w:rPr>
                <w:i/>
              </w:rPr>
              <w:t>Test data used:</w:t>
            </w:r>
          </w:p>
          <w:p w14:paraId="4E47D51C" w14:textId="77777777" w:rsidR="00900AF6" w:rsidRPr="00CE380E" w:rsidRDefault="00900AF6" w:rsidP="00900AF6">
            <w:pPr>
              <w:rPr>
                <w:i/>
              </w:rPr>
            </w:pPr>
            <w:r w:rsidRPr="00CE380E">
              <w:rPr>
                <w:i/>
              </w:rPr>
              <w:t>1) PERMIT.TXT</w:t>
            </w:r>
          </w:p>
          <w:p w14:paraId="34C77AE0" w14:textId="77777777" w:rsidR="00900AF6" w:rsidRPr="00CE380E" w:rsidRDefault="00900AF6" w:rsidP="00900AF6">
            <w:pPr>
              <w:rPr>
                <w:i/>
              </w:rPr>
            </w:pPr>
            <w:r w:rsidRPr="00CE380E">
              <w:rPr>
                <w:i/>
              </w:rPr>
              <w:t>2) V01X01 (Exchange Set)</w:t>
            </w:r>
          </w:p>
          <w:p w14:paraId="63C1A5D6" w14:textId="77777777" w:rsidR="00900AF6" w:rsidRPr="00CE380E" w:rsidRDefault="00900AF6" w:rsidP="00900AF6">
            <w:pPr>
              <w:rPr>
                <w:i/>
                <w:sz w:val="4"/>
                <w:szCs w:val="4"/>
              </w:rPr>
            </w:pPr>
          </w:p>
          <w:p w14:paraId="1703E101" w14:textId="77777777" w:rsidR="00900AF6" w:rsidRPr="00CE380E" w:rsidRDefault="00900AF6" w:rsidP="00900AF6">
            <w:pPr>
              <w:rPr>
                <w:i/>
              </w:rPr>
            </w:pPr>
            <w:r w:rsidRPr="00CE380E">
              <w:rPr>
                <w:i/>
              </w:rPr>
              <w:t>Test data location:</w:t>
            </w:r>
          </w:p>
          <w:p w14:paraId="0ADBAA2D" w14:textId="77777777" w:rsidR="00900AF6" w:rsidRPr="00CE380E" w:rsidRDefault="00900AF6" w:rsidP="00900AF6">
            <w:pPr>
              <w:rPr>
                <w:i/>
              </w:rPr>
            </w:pPr>
            <w:r w:rsidRPr="00CE380E">
              <w:rPr>
                <w:i/>
              </w:rPr>
              <w:t>D:\IHO S-64 [S-63 TDS v1.2.1]\5 Authentication_Part2\Test 5e</w:t>
            </w:r>
          </w:p>
          <w:p w14:paraId="281C266A" w14:textId="77777777" w:rsidR="00900AF6" w:rsidRPr="00CE380E" w:rsidRDefault="00900AF6" w:rsidP="00900AF6">
            <w:pPr>
              <w:rPr>
                <w:i/>
                <w:sz w:val="4"/>
                <w:szCs w:val="4"/>
              </w:rPr>
            </w:pPr>
          </w:p>
          <w:p w14:paraId="5AFA6E79" w14:textId="77777777" w:rsidR="004F582E" w:rsidRPr="00CE380E" w:rsidRDefault="00900AF6" w:rsidP="00900AF6">
            <w:pPr>
              <w:rPr>
                <w:i/>
              </w:rPr>
            </w:pPr>
            <w:r w:rsidRPr="00CE380E">
              <w:rPr>
                <w:i/>
              </w:rPr>
              <w:t>GB301820.000/GBK01820.000 (invalid signature) GB301860.001/GBK01840.001 (Incorrect signature format)</w:t>
            </w:r>
          </w:p>
        </w:tc>
      </w:tr>
      <w:tr w:rsidR="004F582E" w14:paraId="419DEBE9" w14:textId="77777777" w:rsidTr="00CB4150">
        <w:trPr>
          <w:tblHeader/>
        </w:trPr>
        <w:tc>
          <w:tcPr>
            <w:tcW w:w="9526" w:type="dxa"/>
            <w:shd w:val="clear" w:color="auto" w:fill="CCFFCC"/>
            <w:vAlign w:val="center"/>
          </w:tcPr>
          <w:p w14:paraId="73C4026C" w14:textId="77777777" w:rsidR="004F582E" w:rsidRPr="004065B1" w:rsidRDefault="004F582E" w:rsidP="00CB4150">
            <w:r w:rsidRPr="000A066E">
              <w:rPr>
                <w:b/>
              </w:rPr>
              <w:t>Action</w:t>
            </w:r>
          </w:p>
        </w:tc>
      </w:tr>
      <w:tr w:rsidR="004F582E" w14:paraId="01CC2C35" w14:textId="77777777" w:rsidTr="00CB4150">
        <w:trPr>
          <w:tblHeader/>
        </w:trPr>
        <w:tc>
          <w:tcPr>
            <w:tcW w:w="9526" w:type="dxa"/>
            <w:vAlign w:val="center"/>
          </w:tcPr>
          <w:p w14:paraId="62701B17" w14:textId="33E69AA3" w:rsidR="005B4573" w:rsidRPr="00CE380E" w:rsidRDefault="00900AF6" w:rsidP="005B4573">
            <w:pPr>
              <w:rPr>
                <w:i/>
              </w:rPr>
            </w:pPr>
            <w:r w:rsidRPr="00CE380E">
              <w:rPr>
                <w:i/>
              </w:rPr>
              <w:t>Load the PERMIT.TXT file and exchange set from the location above</w:t>
            </w:r>
            <w:r w:rsidR="00CE380E" w:rsidRPr="00CE380E">
              <w:rPr>
                <w:i/>
              </w:rPr>
              <w:t>.</w:t>
            </w:r>
          </w:p>
        </w:tc>
      </w:tr>
      <w:tr w:rsidR="005B4573" w14:paraId="7BE7B650" w14:textId="77777777" w:rsidTr="000946D3">
        <w:trPr>
          <w:tblHeader/>
        </w:trPr>
        <w:tc>
          <w:tcPr>
            <w:tcW w:w="9526" w:type="dxa"/>
            <w:shd w:val="clear" w:color="auto" w:fill="CCFFCC"/>
            <w:vAlign w:val="center"/>
          </w:tcPr>
          <w:p w14:paraId="10C8A17B" w14:textId="77777777" w:rsidR="005B4573" w:rsidRPr="004065B1" w:rsidRDefault="005B4573" w:rsidP="000946D3">
            <w:r w:rsidRPr="000A066E">
              <w:rPr>
                <w:b/>
              </w:rPr>
              <w:t>Results</w:t>
            </w:r>
          </w:p>
        </w:tc>
      </w:tr>
      <w:tr w:rsidR="005B4573" w14:paraId="5F8247B7" w14:textId="77777777" w:rsidTr="000946D3">
        <w:trPr>
          <w:tblHeader/>
        </w:trPr>
        <w:tc>
          <w:tcPr>
            <w:tcW w:w="9526" w:type="dxa"/>
            <w:vAlign w:val="center"/>
          </w:tcPr>
          <w:p w14:paraId="034A089D" w14:textId="77777777" w:rsidR="005B4573" w:rsidRPr="00CE380E" w:rsidRDefault="005B4573" w:rsidP="000946D3">
            <w:pPr>
              <w:jc w:val="left"/>
              <w:rPr>
                <w:i/>
              </w:rPr>
            </w:pPr>
            <w:r w:rsidRPr="00CE380E">
              <w:rPr>
                <w:i/>
              </w:rPr>
              <w:t>The system must authenticate each ENC signature continuously in turn. It must report the following errors at the end of the process:</w:t>
            </w:r>
          </w:p>
          <w:p w14:paraId="4A3911BA" w14:textId="77777777" w:rsidR="005B4573" w:rsidRPr="00CE380E" w:rsidRDefault="005B4573" w:rsidP="000946D3">
            <w:pPr>
              <w:jc w:val="left"/>
              <w:rPr>
                <w:i/>
              </w:rPr>
            </w:pPr>
            <w:r w:rsidRPr="00CE380E">
              <w:rPr>
                <w:i/>
              </w:rPr>
              <w:t>“</w:t>
            </w:r>
            <w:r w:rsidRPr="00CE380E">
              <w:rPr>
                <w:b/>
                <w:i/>
              </w:rPr>
              <w:t>GB301820.000 – SSE 09 – ENC Signature is invalid</w:t>
            </w:r>
            <w:r w:rsidRPr="00CE380E">
              <w:rPr>
                <w:i/>
              </w:rPr>
              <w:t>.”</w:t>
            </w:r>
          </w:p>
          <w:p w14:paraId="0A69EA3D" w14:textId="77777777" w:rsidR="005B4573" w:rsidRPr="00CE380E" w:rsidRDefault="005B4573" w:rsidP="000946D3">
            <w:pPr>
              <w:jc w:val="left"/>
              <w:rPr>
                <w:i/>
              </w:rPr>
            </w:pPr>
            <w:r w:rsidRPr="00CE380E">
              <w:rPr>
                <w:i/>
              </w:rPr>
              <w:t>“</w:t>
            </w:r>
            <w:r w:rsidRPr="00CE380E">
              <w:rPr>
                <w:b/>
                <w:i/>
              </w:rPr>
              <w:t>GB301860.001 – SSE 24 – ENC Signature format is incorrect</w:t>
            </w:r>
            <w:r w:rsidRPr="00CE380E">
              <w:rPr>
                <w:i/>
              </w:rPr>
              <w:t>.”</w:t>
            </w:r>
          </w:p>
          <w:p w14:paraId="1C4BCC3A" w14:textId="77777777" w:rsidR="005B4573" w:rsidRPr="00CE380E" w:rsidRDefault="005B4573" w:rsidP="000946D3">
            <w:pPr>
              <w:jc w:val="left"/>
              <w:rPr>
                <w:i/>
              </w:rPr>
            </w:pPr>
            <w:r w:rsidRPr="00CE380E">
              <w:rPr>
                <w:i/>
              </w:rPr>
              <w:t>The system must load all ENC data files with authenticated signatures but not those that do not.</w:t>
            </w:r>
          </w:p>
          <w:p w14:paraId="22E68B0A" w14:textId="77777777" w:rsidR="005B4573" w:rsidRPr="00CE380E" w:rsidRDefault="005B4573" w:rsidP="000946D3">
            <w:pPr>
              <w:jc w:val="left"/>
              <w:rPr>
                <w:i/>
              </w:rPr>
            </w:pPr>
            <w:r w:rsidRPr="00CE380E">
              <w:rPr>
                <w:b/>
                <w:i/>
              </w:rPr>
              <w:t>Some systems may report an SSE 09 (ENC Signature is invalid) error for both GB301820.000 &amp; GB301860.001</w:t>
            </w:r>
            <w:r w:rsidRPr="00CE380E">
              <w:rPr>
                <w:i/>
              </w:rPr>
              <w:t>. This is acceptable as the expected outcome is the same, i.e. the data file is rejected.</w:t>
            </w:r>
          </w:p>
          <w:p w14:paraId="0170BA6E" w14:textId="77777777" w:rsidR="005B4573" w:rsidRPr="00CE380E" w:rsidRDefault="005B4573" w:rsidP="000946D3">
            <w:pPr>
              <w:jc w:val="left"/>
              <w:rPr>
                <w:i/>
                <w:sz w:val="4"/>
                <w:szCs w:val="4"/>
              </w:rPr>
            </w:pPr>
          </w:p>
          <w:p w14:paraId="5CACBF7D" w14:textId="77777777" w:rsidR="005B4573" w:rsidRPr="00CE380E" w:rsidRDefault="005B4573" w:rsidP="000946D3">
            <w:pPr>
              <w:jc w:val="left"/>
              <w:rPr>
                <w:i/>
              </w:rPr>
            </w:pPr>
            <w:r w:rsidRPr="00EF287F">
              <w:rPr>
                <w:i/>
              </w:rPr>
              <w:t>Note</w:t>
            </w:r>
            <w:r w:rsidRPr="00CE380E">
              <w:rPr>
                <w:i/>
              </w:rPr>
              <w:t>: GB301860.002 should also return a sequential update error as it was not possible to install GB301860.001.</w:t>
            </w:r>
          </w:p>
          <w:p w14:paraId="6A3AFAB9" w14:textId="77777777" w:rsidR="005B4573" w:rsidRPr="00CE380E" w:rsidRDefault="005B4573" w:rsidP="000946D3">
            <w:pPr>
              <w:jc w:val="left"/>
              <w:rPr>
                <w:i/>
                <w:sz w:val="4"/>
                <w:szCs w:val="4"/>
              </w:rPr>
            </w:pPr>
          </w:p>
          <w:p w14:paraId="73B1681E" w14:textId="77777777" w:rsidR="005B4573" w:rsidRPr="00CE380E" w:rsidRDefault="005B4573" w:rsidP="000946D3">
            <w:pPr>
              <w:jc w:val="left"/>
              <w:rPr>
                <w:i/>
              </w:rPr>
            </w:pPr>
            <w:r w:rsidRPr="00CE380E">
              <w:rPr>
                <w:i/>
              </w:rPr>
              <w:t>e.g</w:t>
            </w:r>
          </w:p>
          <w:p w14:paraId="77F429BA" w14:textId="77777777" w:rsidR="005B4573" w:rsidRPr="00CE380E" w:rsidRDefault="005B4573" w:rsidP="000946D3">
            <w:pPr>
              <w:jc w:val="left"/>
              <w:rPr>
                <w:i/>
              </w:rPr>
            </w:pPr>
            <w:r w:rsidRPr="00CE380E">
              <w:rPr>
                <w:i/>
              </w:rPr>
              <w:t xml:space="preserve">ENC cell GB301620 (Edition #3, Update #0) installed without error or warning </w:t>
            </w:r>
          </w:p>
          <w:p w14:paraId="6CF1B4E3" w14:textId="77777777" w:rsidR="005B4573" w:rsidRPr="00CE380E" w:rsidRDefault="005B4573" w:rsidP="000946D3">
            <w:pPr>
              <w:jc w:val="left"/>
              <w:rPr>
                <w:i/>
              </w:rPr>
            </w:pPr>
            <w:r w:rsidRPr="00CE380E">
              <w:rPr>
                <w:i/>
              </w:rPr>
              <w:t>ENC cell GB301640 (Edition #4, Update #0) installed without error or warning</w:t>
            </w:r>
          </w:p>
          <w:p w14:paraId="0FB54D19" w14:textId="77777777" w:rsidR="005B4573" w:rsidRPr="00CE380E" w:rsidRDefault="005B4573" w:rsidP="000946D3">
            <w:pPr>
              <w:jc w:val="left"/>
              <w:rPr>
                <w:i/>
              </w:rPr>
            </w:pPr>
            <w:r w:rsidRPr="00CE380E">
              <w:rPr>
                <w:i/>
              </w:rPr>
              <w:t>ENC cell GB301660 (Edition #5, Update #0) installed without error or warning</w:t>
            </w:r>
          </w:p>
          <w:p w14:paraId="395B6976" w14:textId="77777777" w:rsidR="005B4573" w:rsidRPr="00CE380E" w:rsidRDefault="005B4573" w:rsidP="000946D3">
            <w:pPr>
              <w:jc w:val="left"/>
              <w:rPr>
                <w:i/>
              </w:rPr>
            </w:pPr>
            <w:r w:rsidRPr="00CE380E">
              <w:rPr>
                <w:i/>
              </w:rPr>
              <w:t>ENC cell GB301820 (Edition #3, Update #0) is not installed. Error message SSE09</w:t>
            </w:r>
          </w:p>
          <w:p w14:paraId="02E9A23F" w14:textId="77777777" w:rsidR="005B4573" w:rsidRPr="00CE380E" w:rsidRDefault="005B4573" w:rsidP="000946D3">
            <w:pPr>
              <w:jc w:val="left"/>
              <w:rPr>
                <w:i/>
              </w:rPr>
            </w:pPr>
            <w:r w:rsidRPr="00CE380E">
              <w:rPr>
                <w:i/>
              </w:rPr>
              <w:t>ENC cell GB301840 (Edition #8, Update #1) installed without error or warning</w:t>
            </w:r>
          </w:p>
          <w:p w14:paraId="5801FE36" w14:textId="77777777" w:rsidR="005B4573" w:rsidRPr="00CE380E" w:rsidRDefault="005B4573" w:rsidP="000946D3">
            <w:pPr>
              <w:jc w:val="left"/>
              <w:rPr>
                <w:i/>
              </w:rPr>
            </w:pPr>
            <w:r w:rsidRPr="00CE380E">
              <w:rPr>
                <w:i/>
              </w:rPr>
              <w:t>ENC cell GB301860 (Edition #3, Update #2) Base cell is installed without error or warning. Update #1 is not installed. Error message SSE 24</w:t>
            </w:r>
          </w:p>
        </w:tc>
      </w:tr>
    </w:tbl>
    <w:p w14:paraId="2406301E" w14:textId="77777777" w:rsidR="00E944A0" w:rsidRDefault="00E944A0" w:rsidP="004F582E"/>
    <w:p w14:paraId="1C70B34F" w14:textId="77777777" w:rsidR="004F582E" w:rsidRPr="00A94802" w:rsidRDefault="004F582E" w:rsidP="001D52EE">
      <w:pPr>
        <w:pStyle w:val="Heading4"/>
      </w:pPr>
      <w:r>
        <w:t>2.5.5 f</w:t>
      </w:r>
      <w:r w:rsidRPr="00A94802">
        <w:t xml:space="preserve">) </w:t>
      </w:r>
      <w:r w:rsidR="00732FA0" w:rsidRPr="00732FA0">
        <w:t>Single exchange set with ENC signature files signed by multiple data servers</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4F582E" w14:paraId="1067D8BD" w14:textId="77777777" w:rsidTr="00CB4150">
        <w:trPr>
          <w:trHeight w:val="454"/>
          <w:tblHeader/>
        </w:trPr>
        <w:tc>
          <w:tcPr>
            <w:tcW w:w="2381" w:type="dxa"/>
            <w:shd w:val="clear" w:color="auto" w:fill="CCFFCC"/>
            <w:vAlign w:val="center"/>
          </w:tcPr>
          <w:p w14:paraId="2A9BB152" w14:textId="77777777" w:rsidR="004F582E" w:rsidRPr="004065B1" w:rsidRDefault="004F582E" w:rsidP="00CB4150">
            <w:r w:rsidRPr="000A066E">
              <w:rPr>
                <w:b/>
              </w:rPr>
              <w:t>Test Reference</w:t>
            </w:r>
          </w:p>
        </w:tc>
        <w:tc>
          <w:tcPr>
            <w:tcW w:w="2381" w:type="dxa"/>
            <w:shd w:val="clear" w:color="auto" w:fill="CCFFCC"/>
            <w:vAlign w:val="center"/>
          </w:tcPr>
          <w:p w14:paraId="31EE658A" w14:textId="77777777" w:rsidR="004F582E" w:rsidRPr="004065B1" w:rsidRDefault="001E2A73" w:rsidP="00CB4150">
            <w:r>
              <w:t>2.5.5 f</w:t>
            </w:r>
            <w:r w:rsidR="004F582E" w:rsidRPr="00A94802">
              <w:t>)</w:t>
            </w:r>
          </w:p>
        </w:tc>
        <w:tc>
          <w:tcPr>
            <w:tcW w:w="2382" w:type="dxa"/>
            <w:shd w:val="clear" w:color="auto" w:fill="CCFFCC"/>
            <w:vAlign w:val="center"/>
          </w:tcPr>
          <w:p w14:paraId="21BA354D" w14:textId="77777777" w:rsidR="004F582E" w:rsidRPr="004065B1" w:rsidRDefault="004F582E" w:rsidP="00CB4150">
            <w:r w:rsidRPr="000A066E">
              <w:rPr>
                <w:b/>
              </w:rPr>
              <w:t>IHO Reference</w:t>
            </w:r>
          </w:p>
        </w:tc>
        <w:tc>
          <w:tcPr>
            <w:tcW w:w="2382" w:type="dxa"/>
            <w:shd w:val="clear" w:color="auto" w:fill="CCFFCC"/>
            <w:vAlign w:val="center"/>
          </w:tcPr>
          <w:p w14:paraId="7F9BA076" w14:textId="77777777" w:rsidR="004F582E" w:rsidRPr="004065B1" w:rsidRDefault="00900AF6" w:rsidP="00CB4150">
            <w:r>
              <w:t xml:space="preserve">S-63 </w:t>
            </w:r>
            <w:r w:rsidR="004F582E" w:rsidRPr="00A94802">
              <w:t>5.</w:t>
            </w:r>
            <w:r w:rsidR="001E2A73">
              <w:t>3</w:t>
            </w:r>
          </w:p>
        </w:tc>
      </w:tr>
      <w:tr w:rsidR="004F582E" w14:paraId="451FC7E7" w14:textId="77777777" w:rsidTr="00CB4150">
        <w:trPr>
          <w:tblHeader/>
        </w:trPr>
        <w:tc>
          <w:tcPr>
            <w:tcW w:w="9526" w:type="dxa"/>
            <w:gridSpan w:val="4"/>
            <w:shd w:val="clear" w:color="auto" w:fill="CCFFCC"/>
            <w:vAlign w:val="center"/>
          </w:tcPr>
          <w:p w14:paraId="7AF28686" w14:textId="77777777" w:rsidR="004F582E" w:rsidRDefault="004F582E" w:rsidP="00CB4150">
            <w:r w:rsidRPr="000A066E">
              <w:rPr>
                <w:b/>
              </w:rPr>
              <w:t>Test description</w:t>
            </w:r>
          </w:p>
        </w:tc>
      </w:tr>
      <w:tr w:rsidR="004F582E" w14:paraId="3BB6E0BC" w14:textId="77777777" w:rsidTr="00CB4150">
        <w:trPr>
          <w:tblHeader/>
        </w:trPr>
        <w:tc>
          <w:tcPr>
            <w:tcW w:w="9526" w:type="dxa"/>
            <w:gridSpan w:val="4"/>
            <w:vAlign w:val="center"/>
          </w:tcPr>
          <w:p w14:paraId="6F44C142" w14:textId="77777777" w:rsidR="004F582E" w:rsidRPr="00CE380E" w:rsidRDefault="00900AF6" w:rsidP="002164D3">
            <w:pPr>
              <w:jc w:val="left"/>
              <w:rPr>
                <w:i/>
              </w:rPr>
            </w:pPr>
            <w:r w:rsidRPr="00CE380E">
              <w:rPr>
                <w:i/>
              </w:rPr>
              <w:t>To test how the system performs when an exchange set contains signature files from multiple data servers. That is, signed with different data server private keys and containing different SA signed certificates.</w:t>
            </w:r>
          </w:p>
        </w:tc>
      </w:tr>
      <w:tr w:rsidR="004F582E" w14:paraId="16A21514" w14:textId="77777777" w:rsidTr="00CB4150">
        <w:trPr>
          <w:tblHeader/>
        </w:trPr>
        <w:tc>
          <w:tcPr>
            <w:tcW w:w="9526" w:type="dxa"/>
            <w:gridSpan w:val="4"/>
            <w:shd w:val="clear" w:color="auto" w:fill="CCFFCC"/>
            <w:vAlign w:val="center"/>
          </w:tcPr>
          <w:p w14:paraId="71D86B87" w14:textId="77777777" w:rsidR="004F582E" w:rsidRPr="004065B1" w:rsidRDefault="004F582E" w:rsidP="00CB4150">
            <w:r w:rsidRPr="000A066E">
              <w:rPr>
                <w:b/>
              </w:rPr>
              <w:t>Setup</w:t>
            </w:r>
          </w:p>
        </w:tc>
      </w:tr>
      <w:tr w:rsidR="004F582E" w14:paraId="5D09AD8C" w14:textId="77777777" w:rsidTr="00CB4150">
        <w:trPr>
          <w:tblHeader/>
        </w:trPr>
        <w:tc>
          <w:tcPr>
            <w:tcW w:w="9526" w:type="dxa"/>
            <w:gridSpan w:val="4"/>
            <w:vAlign w:val="center"/>
          </w:tcPr>
          <w:p w14:paraId="630F5DA1" w14:textId="77777777" w:rsidR="00900AF6" w:rsidRPr="00CE380E" w:rsidRDefault="00900AF6" w:rsidP="00900AF6">
            <w:pPr>
              <w:rPr>
                <w:i/>
              </w:rPr>
            </w:pPr>
            <w:r w:rsidRPr="00CE380E">
              <w:rPr>
                <w:i/>
              </w:rPr>
              <w:t>No pre-installed certificates, permits or ENCs.</w:t>
            </w:r>
          </w:p>
          <w:p w14:paraId="5F87E09F" w14:textId="77777777" w:rsidR="00900AF6" w:rsidRPr="00CE380E" w:rsidRDefault="00900AF6" w:rsidP="00900AF6">
            <w:pPr>
              <w:rPr>
                <w:i/>
                <w:sz w:val="4"/>
                <w:szCs w:val="4"/>
              </w:rPr>
            </w:pPr>
          </w:p>
          <w:p w14:paraId="7AC12C9E" w14:textId="77777777" w:rsidR="00900AF6" w:rsidRPr="00CE380E" w:rsidRDefault="00900AF6" w:rsidP="00900AF6">
            <w:pPr>
              <w:rPr>
                <w:i/>
              </w:rPr>
            </w:pPr>
            <w:r w:rsidRPr="00CE380E">
              <w:rPr>
                <w:i/>
              </w:rPr>
              <w:t>Test data used:</w:t>
            </w:r>
          </w:p>
          <w:p w14:paraId="5FD9A913" w14:textId="77777777" w:rsidR="00900AF6" w:rsidRPr="00CE380E" w:rsidRDefault="00900AF6" w:rsidP="00900AF6">
            <w:pPr>
              <w:rPr>
                <w:i/>
                <w:sz w:val="4"/>
                <w:szCs w:val="4"/>
              </w:rPr>
            </w:pPr>
          </w:p>
          <w:p w14:paraId="3C382B86" w14:textId="449BAD6E" w:rsidR="00900AF6" w:rsidRPr="00CE380E" w:rsidRDefault="00900AF6" w:rsidP="00900AF6">
            <w:pPr>
              <w:rPr>
                <w:i/>
              </w:rPr>
            </w:pPr>
            <w:r w:rsidRPr="00CE380E">
              <w:rPr>
                <w:i/>
              </w:rPr>
              <w:t>1) IHO.CRT</w:t>
            </w:r>
            <w:r w:rsidR="00077F07">
              <w:rPr>
                <w:i/>
              </w:rPr>
              <w:t xml:space="preserve"> </w:t>
            </w:r>
            <w:r w:rsidRPr="00CE380E">
              <w:rPr>
                <w:i/>
              </w:rPr>
              <w:t>/</w:t>
            </w:r>
            <w:r w:rsidR="00077F07">
              <w:rPr>
                <w:i/>
              </w:rPr>
              <w:t xml:space="preserve"> </w:t>
            </w:r>
            <w:r w:rsidRPr="00CE380E">
              <w:rPr>
                <w:i/>
              </w:rPr>
              <w:t>IHO.PUB</w:t>
            </w:r>
          </w:p>
          <w:p w14:paraId="51EA838D" w14:textId="77777777" w:rsidR="00900AF6" w:rsidRPr="00CE380E" w:rsidRDefault="00900AF6" w:rsidP="00900AF6">
            <w:pPr>
              <w:rPr>
                <w:i/>
              </w:rPr>
            </w:pPr>
            <w:r w:rsidRPr="00CE380E">
              <w:rPr>
                <w:i/>
              </w:rPr>
              <w:t>2) PERMIT.TXT</w:t>
            </w:r>
          </w:p>
          <w:p w14:paraId="2CC5AA31" w14:textId="77777777" w:rsidR="00900AF6" w:rsidRPr="00CE380E" w:rsidRDefault="00900AF6" w:rsidP="00900AF6">
            <w:pPr>
              <w:rPr>
                <w:i/>
              </w:rPr>
            </w:pPr>
            <w:r w:rsidRPr="00CE380E">
              <w:rPr>
                <w:i/>
              </w:rPr>
              <w:t>3) V01X01 (Exchange Set)</w:t>
            </w:r>
          </w:p>
          <w:p w14:paraId="361ED7D8" w14:textId="77777777" w:rsidR="00900AF6" w:rsidRPr="00CE380E" w:rsidRDefault="00900AF6" w:rsidP="00900AF6">
            <w:pPr>
              <w:rPr>
                <w:i/>
                <w:sz w:val="4"/>
                <w:szCs w:val="4"/>
              </w:rPr>
            </w:pPr>
          </w:p>
          <w:p w14:paraId="584B3C3B" w14:textId="77777777" w:rsidR="00900AF6" w:rsidRPr="00CE380E" w:rsidRDefault="00900AF6" w:rsidP="00900AF6">
            <w:pPr>
              <w:rPr>
                <w:i/>
              </w:rPr>
            </w:pPr>
            <w:r w:rsidRPr="00CE380E">
              <w:rPr>
                <w:i/>
              </w:rPr>
              <w:t>Test data location:</w:t>
            </w:r>
          </w:p>
          <w:p w14:paraId="59527734" w14:textId="77777777" w:rsidR="00900AF6" w:rsidRPr="00CE380E" w:rsidRDefault="00900AF6" w:rsidP="00900AF6">
            <w:pPr>
              <w:rPr>
                <w:i/>
              </w:rPr>
            </w:pPr>
            <w:r w:rsidRPr="00CE380E">
              <w:rPr>
                <w:i/>
              </w:rPr>
              <w:t>D:\IHO S-64 [S-63 TDS v1.2.1]\5 Authentication_Part2\Test 5f</w:t>
            </w:r>
          </w:p>
          <w:p w14:paraId="4BB3E294" w14:textId="77777777" w:rsidR="00900AF6" w:rsidRPr="00CE380E" w:rsidRDefault="00900AF6" w:rsidP="00900AF6">
            <w:pPr>
              <w:rPr>
                <w:i/>
                <w:sz w:val="4"/>
                <w:szCs w:val="4"/>
              </w:rPr>
            </w:pPr>
          </w:p>
          <w:p w14:paraId="4F0815B1" w14:textId="25781D49" w:rsidR="00380B4B" w:rsidRPr="00CE380E" w:rsidRDefault="00900AF6" w:rsidP="00900AF6">
            <w:pPr>
              <w:rPr>
                <w:b/>
                <w:i/>
                <w:lang w:val="fr-FR"/>
              </w:rPr>
            </w:pPr>
            <w:r w:rsidRPr="00CE380E">
              <w:rPr>
                <w:b/>
                <w:i/>
                <w:lang w:val="fr-FR"/>
              </w:rPr>
              <w:t xml:space="preserve">ENC Signature File                  </w:t>
            </w:r>
            <w:r w:rsidR="00380B4B" w:rsidRPr="00CE380E">
              <w:rPr>
                <w:b/>
                <w:i/>
                <w:lang w:val="fr-FR"/>
              </w:rPr>
              <w:t xml:space="preserve"> </w:t>
            </w:r>
            <w:r w:rsidRPr="00CE380E">
              <w:rPr>
                <w:b/>
                <w:i/>
                <w:lang w:val="fr-FR"/>
              </w:rPr>
              <w:t xml:space="preserve">       </w:t>
            </w:r>
            <w:r w:rsidR="008F0730">
              <w:rPr>
                <w:b/>
                <w:i/>
                <w:lang w:val="fr-FR"/>
              </w:rPr>
              <w:t xml:space="preserve">    </w:t>
            </w:r>
            <w:r w:rsidRPr="00CE380E">
              <w:rPr>
                <w:b/>
                <w:i/>
                <w:lang w:val="fr-FR"/>
              </w:rPr>
              <w:t>ENC Signature File</w:t>
            </w:r>
          </w:p>
          <w:p w14:paraId="0434FD8C" w14:textId="3339C736" w:rsidR="00900AF6" w:rsidRPr="00CE380E" w:rsidRDefault="00900AF6" w:rsidP="00900AF6">
            <w:pPr>
              <w:rPr>
                <w:b/>
                <w:i/>
              </w:rPr>
            </w:pPr>
            <w:r w:rsidRPr="00CE380E">
              <w:rPr>
                <w:b/>
                <w:i/>
              </w:rPr>
              <w:t xml:space="preserve">components                            </w:t>
            </w:r>
            <w:r w:rsidR="008F0730">
              <w:rPr>
                <w:b/>
                <w:i/>
              </w:rPr>
              <w:t xml:space="preserve">             </w:t>
            </w:r>
            <w:r w:rsidRPr="00CE380E">
              <w:rPr>
                <w:b/>
                <w:i/>
              </w:rPr>
              <w:t>components</w:t>
            </w:r>
          </w:p>
          <w:p w14:paraId="7FEF99F4" w14:textId="65BCD233" w:rsidR="00900AF6" w:rsidRPr="00CE380E" w:rsidRDefault="00900AF6" w:rsidP="00900AF6">
            <w:pPr>
              <w:rPr>
                <w:b/>
                <w:i/>
              </w:rPr>
            </w:pPr>
            <w:r w:rsidRPr="00CE380E">
              <w:rPr>
                <w:b/>
                <w:i/>
              </w:rPr>
              <w:t xml:space="preserve">Signed by Data Server 1 (DS1)     </w:t>
            </w:r>
            <w:r w:rsidR="00380B4B" w:rsidRPr="00CE380E">
              <w:rPr>
                <w:b/>
                <w:i/>
              </w:rPr>
              <w:t xml:space="preserve"> </w:t>
            </w:r>
            <w:r w:rsidRPr="00CE380E">
              <w:rPr>
                <w:b/>
                <w:i/>
              </w:rPr>
              <w:t xml:space="preserve">   </w:t>
            </w:r>
            <w:r w:rsidR="008F0730">
              <w:rPr>
                <w:b/>
                <w:i/>
              </w:rPr>
              <w:t xml:space="preserve"> </w:t>
            </w:r>
            <w:r w:rsidRPr="00CE380E">
              <w:rPr>
                <w:b/>
                <w:i/>
              </w:rPr>
              <w:t>Signed</w:t>
            </w:r>
            <w:r w:rsidR="00380B4B" w:rsidRPr="00CE380E">
              <w:rPr>
                <w:b/>
                <w:i/>
              </w:rPr>
              <w:t xml:space="preserve"> by Data Server 2 (DS2)</w:t>
            </w:r>
          </w:p>
          <w:p w14:paraId="25F22B64" w14:textId="17D8EDE9" w:rsidR="00900AF6" w:rsidRPr="00CE380E" w:rsidRDefault="00900AF6" w:rsidP="00900AF6">
            <w:pPr>
              <w:rPr>
                <w:rFonts w:cs="Arial"/>
                <w:b/>
                <w:i/>
              </w:rPr>
            </w:pPr>
            <w:r w:rsidRPr="00CE380E">
              <w:rPr>
                <w:b/>
                <w:i/>
              </w:rPr>
              <w:t>DS1</w:t>
            </w:r>
            <w:r w:rsidRPr="00CE380E">
              <w:rPr>
                <w:rFonts w:ascii="MS Mincho" w:eastAsia="MS Mincho" w:hAnsi="MS Mincho" w:cs="MS Mincho" w:hint="eastAsia"/>
                <w:b/>
                <w:i/>
              </w:rPr>
              <w:t>‟</w:t>
            </w:r>
            <w:r w:rsidRPr="00CE380E">
              <w:rPr>
                <w:rFonts w:cs="Arial"/>
                <w:b/>
                <w:i/>
              </w:rPr>
              <w:t>s SA signed certific</w:t>
            </w:r>
            <w:r w:rsidRPr="00CE380E">
              <w:rPr>
                <w:b/>
                <w:i/>
              </w:rPr>
              <w:t xml:space="preserve">ate             </w:t>
            </w:r>
            <w:r w:rsidR="008F0730">
              <w:rPr>
                <w:b/>
                <w:i/>
              </w:rPr>
              <w:t xml:space="preserve"> </w:t>
            </w:r>
            <w:r w:rsidRPr="00CE380E">
              <w:rPr>
                <w:b/>
                <w:i/>
              </w:rPr>
              <w:t>DS2</w:t>
            </w:r>
            <w:r w:rsidRPr="00CE380E">
              <w:rPr>
                <w:rFonts w:ascii="MS Mincho" w:eastAsia="MS Mincho" w:hAnsi="MS Mincho" w:cs="MS Mincho" w:hint="eastAsia"/>
                <w:b/>
                <w:i/>
              </w:rPr>
              <w:t>‟</w:t>
            </w:r>
            <w:r w:rsidRPr="00CE380E">
              <w:rPr>
                <w:rFonts w:cs="Arial"/>
                <w:b/>
                <w:i/>
              </w:rPr>
              <w:t>s SA signed certificate</w:t>
            </w:r>
          </w:p>
          <w:p w14:paraId="567757A5" w14:textId="6324AA7C" w:rsidR="00900AF6" w:rsidRPr="00CE380E" w:rsidRDefault="00900AF6" w:rsidP="00900AF6">
            <w:pPr>
              <w:rPr>
                <w:i/>
              </w:rPr>
            </w:pPr>
            <w:r w:rsidRPr="00CE380E">
              <w:rPr>
                <w:i/>
              </w:rPr>
              <w:t xml:space="preserve">GB301620.000, GB301640.000, </w:t>
            </w:r>
            <w:r w:rsidR="00380B4B" w:rsidRPr="00CE380E">
              <w:rPr>
                <w:i/>
              </w:rPr>
              <w:t xml:space="preserve"> </w:t>
            </w:r>
            <w:r w:rsidRPr="00CE380E">
              <w:rPr>
                <w:i/>
              </w:rPr>
              <w:t xml:space="preserve">       </w:t>
            </w:r>
            <w:r w:rsidR="008F0730">
              <w:rPr>
                <w:i/>
              </w:rPr>
              <w:t xml:space="preserve"> </w:t>
            </w:r>
            <w:r w:rsidRPr="00CE380E">
              <w:rPr>
                <w:i/>
              </w:rPr>
              <w:t>GB301840.001</w:t>
            </w:r>
          </w:p>
          <w:p w14:paraId="3B6A373F" w14:textId="5DAAFEBD" w:rsidR="00900AF6" w:rsidRPr="00CE380E" w:rsidRDefault="00900AF6" w:rsidP="00900AF6">
            <w:pPr>
              <w:rPr>
                <w:i/>
              </w:rPr>
            </w:pPr>
            <w:r w:rsidRPr="00CE380E">
              <w:rPr>
                <w:i/>
              </w:rPr>
              <w:t xml:space="preserve">GB301660.000, GB301820.000,  </w:t>
            </w:r>
            <w:r w:rsidR="00380B4B" w:rsidRPr="00CE380E">
              <w:rPr>
                <w:i/>
              </w:rPr>
              <w:t xml:space="preserve"> </w:t>
            </w:r>
            <w:r w:rsidRPr="00CE380E">
              <w:rPr>
                <w:i/>
              </w:rPr>
              <w:t xml:space="preserve">      </w:t>
            </w:r>
            <w:r w:rsidR="008F0730">
              <w:rPr>
                <w:i/>
              </w:rPr>
              <w:t xml:space="preserve"> </w:t>
            </w:r>
            <w:r w:rsidRPr="00CE380E">
              <w:rPr>
                <w:i/>
              </w:rPr>
              <w:t>GB301860.000,001 &amp; 002</w:t>
            </w:r>
          </w:p>
          <w:p w14:paraId="74D651B6" w14:textId="3EE67FE7" w:rsidR="004F582E" w:rsidRPr="00CE380E" w:rsidRDefault="00900AF6" w:rsidP="00900AF6">
            <w:pPr>
              <w:rPr>
                <w:i/>
              </w:rPr>
            </w:pPr>
            <w:r w:rsidRPr="00CE380E">
              <w:rPr>
                <w:i/>
              </w:rPr>
              <w:t>GB301840</w:t>
            </w:r>
            <w:r w:rsidR="00380B4B" w:rsidRPr="00CE380E">
              <w:rPr>
                <w:i/>
              </w:rPr>
              <w:t xml:space="preserve">.000                          </w:t>
            </w:r>
            <w:r w:rsidRPr="00CE380E">
              <w:rPr>
                <w:i/>
              </w:rPr>
              <w:t xml:space="preserve">        </w:t>
            </w:r>
            <w:r w:rsidR="008F0730">
              <w:rPr>
                <w:i/>
              </w:rPr>
              <w:t xml:space="preserve">   </w:t>
            </w:r>
            <w:r w:rsidRPr="00CE380E">
              <w:rPr>
                <w:i/>
              </w:rPr>
              <w:t>GB302020.000 &amp; 001</w:t>
            </w:r>
          </w:p>
        </w:tc>
      </w:tr>
      <w:tr w:rsidR="004F582E" w14:paraId="44DBC86B" w14:textId="77777777" w:rsidTr="00CB4150">
        <w:trPr>
          <w:tblHeader/>
        </w:trPr>
        <w:tc>
          <w:tcPr>
            <w:tcW w:w="9526" w:type="dxa"/>
            <w:gridSpan w:val="4"/>
            <w:shd w:val="clear" w:color="auto" w:fill="CCFFCC"/>
            <w:vAlign w:val="center"/>
          </w:tcPr>
          <w:p w14:paraId="5753CC91" w14:textId="77777777" w:rsidR="004F582E" w:rsidRPr="004065B1" w:rsidRDefault="004F582E" w:rsidP="00CB4150">
            <w:r w:rsidRPr="000A066E">
              <w:rPr>
                <w:b/>
              </w:rPr>
              <w:t>Action</w:t>
            </w:r>
          </w:p>
        </w:tc>
      </w:tr>
      <w:tr w:rsidR="004F582E" w14:paraId="47DD8BA3" w14:textId="77777777" w:rsidTr="00CB4150">
        <w:trPr>
          <w:tblHeader/>
        </w:trPr>
        <w:tc>
          <w:tcPr>
            <w:tcW w:w="9526" w:type="dxa"/>
            <w:gridSpan w:val="4"/>
            <w:vAlign w:val="center"/>
          </w:tcPr>
          <w:p w14:paraId="3EA4805F" w14:textId="77777777" w:rsidR="005B4573" w:rsidRPr="00EF287F" w:rsidRDefault="00380B4B" w:rsidP="00CB4150">
            <w:pPr>
              <w:rPr>
                <w:i/>
              </w:rPr>
            </w:pPr>
            <w:r w:rsidRPr="00EF287F">
              <w:rPr>
                <w:i/>
              </w:rPr>
              <w:lastRenderedPageBreak/>
              <w:t>Install the certificate, permits and exchange set from the location above.</w:t>
            </w:r>
          </w:p>
        </w:tc>
      </w:tr>
      <w:tr w:rsidR="005B4573" w14:paraId="30A0E52D" w14:textId="77777777" w:rsidTr="000946D3">
        <w:trPr>
          <w:tblHeader/>
        </w:trPr>
        <w:tc>
          <w:tcPr>
            <w:tcW w:w="9526" w:type="dxa"/>
            <w:gridSpan w:val="4"/>
            <w:shd w:val="clear" w:color="auto" w:fill="CCFFCC"/>
            <w:vAlign w:val="center"/>
          </w:tcPr>
          <w:p w14:paraId="1942BEDD" w14:textId="77777777" w:rsidR="005B4573" w:rsidRPr="004065B1" w:rsidRDefault="005B4573" w:rsidP="000946D3">
            <w:r w:rsidRPr="000A066E">
              <w:rPr>
                <w:b/>
              </w:rPr>
              <w:t>Results</w:t>
            </w:r>
          </w:p>
        </w:tc>
      </w:tr>
      <w:tr w:rsidR="005B4573" w14:paraId="65191EEA" w14:textId="77777777" w:rsidTr="000946D3">
        <w:trPr>
          <w:tblHeader/>
        </w:trPr>
        <w:tc>
          <w:tcPr>
            <w:tcW w:w="9526" w:type="dxa"/>
            <w:gridSpan w:val="4"/>
            <w:vAlign w:val="center"/>
          </w:tcPr>
          <w:p w14:paraId="2784AE5D" w14:textId="77777777" w:rsidR="005B4573" w:rsidRPr="00CE380E" w:rsidRDefault="005B4573" w:rsidP="000946D3">
            <w:pPr>
              <w:jc w:val="left"/>
              <w:rPr>
                <w:i/>
              </w:rPr>
            </w:pPr>
            <w:r w:rsidRPr="00CE380E">
              <w:rPr>
                <w:i/>
              </w:rPr>
              <w:t>The seven cells and accompanying updates must authenticate, decrypt and import to the ECDIS without any error or warning messages.</w:t>
            </w:r>
          </w:p>
          <w:p w14:paraId="2821F669" w14:textId="77777777" w:rsidR="005B4573" w:rsidRPr="00CE380E" w:rsidRDefault="005B4573" w:rsidP="000946D3">
            <w:pPr>
              <w:jc w:val="left"/>
              <w:rPr>
                <w:i/>
              </w:rPr>
            </w:pPr>
          </w:p>
          <w:p w14:paraId="39F6DEB4" w14:textId="77777777" w:rsidR="005B4573" w:rsidRPr="00CE380E" w:rsidRDefault="005B4573" w:rsidP="000946D3">
            <w:pPr>
              <w:jc w:val="left"/>
              <w:rPr>
                <w:i/>
              </w:rPr>
            </w:pPr>
            <w:r w:rsidRPr="00CE380E">
              <w:rPr>
                <w:i/>
              </w:rPr>
              <w:t xml:space="preserve">ENC cell GB301620 (Edition #3, Update #0) installed without error or warning </w:t>
            </w:r>
          </w:p>
          <w:p w14:paraId="4ECA80F2" w14:textId="77777777" w:rsidR="005B4573" w:rsidRPr="00CE380E" w:rsidRDefault="005B4573" w:rsidP="000946D3">
            <w:pPr>
              <w:jc w:val="left"/>
              <w:rPr>
                <w:i/>
              </w:rPr>
            </w:pPr>
            <w:r w:rsidRPr="00CE380E">
              <w:rPr>
                <w:i/>
              </w:rPr>
              <w:t xml:space="preserve">ENC cell GB301640 (Edition #4, Update #0) installed without error or warning </w:t>
            </w:r>
          </w:p>
          <w:p w14:paraId="49C1B0C9" w14:textId="77777777" w:rsidR="005B4573" w:rsidRPr="00CE380E" w:rsidRDefault="005B4573" w:rsidP="000946D3">
            <w:pPr>
              <w:jc w:val="left"/>
              <w:rPr>
                <w:i/>
              </w:rPr>
            </w:pPr>
            <w:r w:rsidRPr="00CE380E">
              <w:rPr>
                <w:i/>
              </w:rPr>
              <w:t xml:space="preserve">ENC cell GB301660 (Edition #5, Update #0) installed without error or warning </w:t>
            </w:r>
          </w:p>
          <w:p w14:paraId="26A7E5F0" w14:textId="77777777" w:rsidR="005B4573" w:rsidRPr="00CE380E" w:rsidRDefault="005B4573" w:rsidP="000946D3">
            <w:pPr>
              <w:jc w:val="left"/>
              <w:rPr>
                <w:i/>
              </w:rPr>
            </w:pPr>
            <w:r w:rsidRPr="00CE380E">
              <w:rPr>
                <w:i/>
              </w:rPr>
              <w:t xml:space="preserve">ENC cell GB301820 (Edition #3, Update #0) installed without error or warning </w:t>
            </w:r>
          </w:p>
          <w:p w14:paraId="122CF6A4" w14:textId="77777777" w:rsidR="005B4573" w:rsidRPr="00CE380E" w:rsidRDefault="005B4573" w:rsidP="000946D3">
            <w:pPr>
              <w:jc w:val="left"/>
              <w:rPr>
                <w:i/>
              </w:rPr>
            </w:pPr>
            <w:r w:rsidRPr="00CE380E">
              <w:rPr>
                <w:i/>
              </w:rPr>
              <w:t xml:space="preserve">ENC cell GB301840 (Edition #8, Update #1) installed without error or warning </w:t>
            </w:r>
          </w:p>
          <w:p w14:paraId="61FEABDF" w14:textId="77777777" w:rsidR="005B4573" w:rsidRPr="00CE380E" w:rsidRDefault="005B4573" w:rsidP="000946D3">
            <w:pPr>
              <w:jc w:val="left"/>
              <w:rPr>
                <w:i/>
              </w:rPr>
            </w:pPr>
            <w:r w:rsidRPr="00CE380E">
              <w:rPr>
                <w:i/>
              </w:rPr>
              <w:t xml:space="preserve">ENC cell GB301860 (Edition #3, Update #2) installed without error or warning </w:t>
            </w:r>
          </w:p>
          <w:p w14:paraId="02146FFE" w14:textId="77777777" w:rsidR="005B4573" w:rsidRPr="00CE380E" w:rsidRDefault="005B4573" w:rsidP="000946D3">
            <w:pPr>
              <w:jc w:val="left"/>
              <w:rPr>
                <w:i/>
              </w:rPr>
            </w:pPr>
            <w:r w:rsidRPr="00CE380E">
              <w:rPr>
                <w:i/>
              </w:rPr>
              <w:t>ENC cell GB302020 (Edition #4, Update #1) installed without error or warning</w:t>
            </w:r>
          </w:p>
        </w:tc>
      </w:tr>
    </w:tbl>
    <w:p w14:paraId="0FC3E755" w14:textId="77777777" w:rsidR="005B4573" w:rsidRDefault="005B4573" w:rsidP="004F582E"/>
    <w:p w14:paraId="698E56B5" w14:textId="77777777" w:rsidR="005B4573" w:rsidRDefault="005B4573" w:rsidP="004F582E"/>
    <w:p w14:paraId="14A14BC0" w14:textId="77777777" w:rsidR="004F582E" w:rsidRDefault="004F582E" w:rsidP="00E30B8F">
      <w:pPr>
        <w:pStyle w:val="Heading3"/>
      </w:pPr>
      <w:r>
        <w:t>ENC Decryption</w:t>
      </w:r>
    </w:p>
    <w:p w14:paraId="0AE3D11B" w14:textId="77777777" w:rsidR="004F582E" w:rsidRPr="00A94802" w:rsidRDefault="004F582E" w:rsidP="001D52EE">
      <w:pPr>
        <w:pStyle w:val="Heading4"/>
      </w:pPr>
      <w:r>
        <w:t>2.5.6</w:t>
      </w:r>
      <w:r w:rsidRPr="00A94802">
        <w:t xml:space="preserve"> a) </w:t>
      </w:r>
      <w:r w:rsidR="003417A2" w:rsidRPr="003417A2">
        <w:t>Install ENCs when pre-installed permits have expired</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4F582E" w14:paraId="0382DFA4" w14:textId="77777777" w:rsidTr="00CB4150">
        <w:trPr>
          <w:trHeight w:val="454"/>
          <w:tblHeader/>
        </w:trPr>
        <w:tc>
          <w:tcPr>
            <w:tcW w:w="2381" w:type="dxa"/>
            <w:shd w:val="clear" w:color="auto" w:fill="CCFFCC"/>
            <w:vAlign w:val="center"/>
          </w:tcPr>
          <w:p w14:paraId="60D9AFCE" w14:textId="77777777" w:rsidR="004F582E" w:rsidRPr="004065B1" w:rsidRDefault="004F582E" w:rsidP="00CB4150">
            <w:r w:rsidRPr="000A066E">
              <w:rPr>
                <w:b/>
              </w:rPr>
              <w:t>Test Reference</w:t>
            </w:r>
          </w:p>
        </w:tc>
        <w:tc>
          <w:tcPr>
            <w:tcW w:w="2381" w:type="dxa"/>
            <w:shd w:val="clear" w:color="auto" w:fill="CCFFCC"/>
            <w:vAlign w:val="center"/>
          </w:tcPr>
          <w:p w14:paraId="1A3A581E" w14:textId="77777777" w:rsidR="004F582E" w:rsidRPr="004065B1" w:rsidRDefault="001E2A73" w:rsidP="00CB4150">
            <w:r>
              <w:t>2.5.6</w:t>
            </w:r>
            <w:r w:rsidR="004F582E" w:rsidRPr="00A94802">
              <w:t xml:space="preserve"> a)</w:t>
            </w:r>
          </w:p>
        </w:tc>
        <w:tc>
          <w:tcPr>
            <w:tcW w:w="2382" w:type="dxa"/>
            <w:shd w:val="clear" w:color="auto" w:fill="CCFFCC"/>
            <w:vAlign w:val="center"/>
          </w:tcPr>
          <w:p w14:paraId="4B53280D" w14:textId="77777777" w:rsidR="004F582E" w:rsidRPr="004065B1" w:rsidRDefault="004F582E" w:rsidP="00CB4150">
            <w:r w:rsidRPr="000A066E">
              <w:rPr>
                <w:b/>
              </w:rPr>
              <w:t>IHO Reference</w:t>
            </w:r>
          </w:p>
        </w:tc>
        <w:tc>
          <w:tcPr>
            <w:tcW w:w="2382" w:type="dxa"/>
            <w:shd w:val="clear" w:color="auto" w:fill="CCFFCC"/>
            <w:vAlign w:val="center"/>
          </w:tcPr>
          <w:p w14:paraId="50345A8E" w14:textId="77777777" w:rsidR="004F582E" w:rsidRPr="004065B1" w:rsidRDefault="00380B4B" w:rsidP="00380B4B">
            <w:r>
              <w:t>S-63 10.7.1 &amp; 10.7.1.1</w:t>
            </w:r>
          </w:p>
        </w:tc>
      </w:tr>
      <w:tr w:rsidR="004F582E" w14:paraId="43CC72A2" w14:textId="77777777" w:rsidTr="00CB4150">
        <w:trPr>
          <w:tblHeader/>
        </w:trPr>
        <w:tc>
          <w:tcPr>
            <w:tcW w:w="9526" w:type="dxa"/>
            <w:gridSpan w:val="4"/>
            <w:shd w:val="clear" w:color="auto" w:fill="CCFFCC"/>
            <w:vAlign w:val="center"/>
          </w:tcPr>
          <w:p w14:paraId="4ECA5930" w14:textId="77777777" w:rsidR="004F582E" w:rsidRDefault="004F582E" w:rsidP="00CB4150">
            <w:r w:rsidRPr="000A066E">
              <w:rPr>
                <w:b/>
              </w:rPr>
              <w:t>Test description</w:t>
            </w:r>
          </w:p>
        </w:tc>
      </w:tr>
      <w:tr w:rsidR="004F582E" w14:paraId="35BCE6D5" w14:textId="77777777" w:rsidTr="00CB4150">
        <w:trPr>
          <w:tblHeader/>
        </w:trPr>
        <w:tc>
          <w:tcPr>
            <w:tcW w:w="9526" w:type="dxa"/>
            <w:gridSpan w:val="4"/>
            <w:vAlign w:val="center"/>
          </w:tcPr>
          <w:p w14:paraId="155695C8" w14:textId="77777777" w:rsidR="004F582E" w:rsidRPr="00CE380E" w:rsidRDefault="00380B4B" w:rsidP="002164D3">
            <w:pPr>
              <w:jc w:val="left"/>
              <w:rPr>
                <w:i/>
              </w:rPr>
            </w:pPr>
            <w:r w:rsidRPr="00CE380E">
              <w:rPr>
                <w:i/>
              </w:rPr>
              <w:t>To test how the system performs when importing new ENCs where the previously installed permits have expired.</w:t>
            </w:r>
          </w:p>
        </w:tc>
      </w:tr>
      <w:tr w:rsidR="004F582E" w14:paraId="61399711" w14:textId="77777777" w:rsidTr="00CB4150">
        <w:trPr>
          <w:tblHeader/>
        </w:trPr>
        <w:tc>
          <w:tcPr>
            <w:tcW w:w="9526" w:type="dxa"/>
            <w:gridSpan w:val="4"/>
            <w:shd w:val="clear" w:color="auto" w:fill="CCFFCC"/>
            <w:vAlign w:val="center"/>
          </w:tcPr>
          <w:p w14:paraId="2AF056AB" w14:textId="77777777" w:rsidR="004F582E" w:rsidRPr="004065B1" w:rsidRDefault="004F582E" w:rsidP="00CB4150">
            <w:r w:rsidRPr="000A066E">
              <w:rPr>
                <w:b/>
              </w:rPr>
              <w:t>Setup</w:t>
            </w:r>
          </w:p>
        </w:tc>
      </w:tr>
      <w:tr w:rsidR="004F582E" w14:paraId="4E937AB3" w14:textId="77777777" w:rsidTr="00CB4150">
        <w:trPr>
          <w:tblHeader/>
        </w:trPr>
        <w:tc>
          <w:tcPr>
            <w:tcW w:w="9526" w:type="dxa"/>
            <w:gridSpan w:val="4"/>
            <w:vAlign w:val="center"/>
          </w:tcPr>
          <w:p w14:paraId="796542CF" w14:textId="77777777" w:rsidR="00380B4B" w:rsidRPr="00CE380E" w:rsidRDefault="00380B4B" w:rsidP="00380B4B">
            <w:pPr>
              <w:rPr>
                <w:i/>
              </w:rPr>
            </w:pPr>
            <w:r w:rsidRPr="00CE380E">
              <w:rPr>
                <w:i/>
              </w:rPr>
              <w:t xml:space="preserve">Only the PERMIT.TXT and IHO.CRT/IHO.PUB files installed from the location below. </w:t>
            </w:r>
          </w:p>
          <w:p w14:paraId="3CC10506" w14:textId="77777777" w:rsidR="00380B4B" w:rsidRPr="00CE380E" w:rsidRDefault="00380B4B" w:rsidP="00380B4B">
            <w:pPr>
              <w:rPr>
                <w:i/>
              </w:rPr>
            </w:pPr>
            <w:r w:rsidRPr="00CE380E">
              <w:rPr>
                <w:i/>
              </w:rPr>
              <w:t>Test data used:</w:t>
            </w:r>
          </w:p>
          <w:p w14:paraId="53EA7A8A" w14:textId="11C666F1" w:rsidR="00380B4B" w:rsidRPr="00CE380E" w:rsidRDefault="00380B4B" w:rsidP="00380B4B">
            <w:pPr>
              <w:rPr>
                <w:i/>
              </w:rPr>
            </w:pPr>
            <w:r w:rsidRPr="00CE380E">
              <w:rPr>
                <w:i/>
              </w:rPr>
              <w:t>1) IHO.CRT</w:t>
            </w:r>
            <w:r w:rsidR="00077F07">
              <w:rPr>
                <w:i/>
              </w:rPr>
              <w:t xml:space="preserve"> </w:t>
            </w:r>
            <w:r w:rsidRPr="00CE380E">
              <w:rPr>
                <w:i/>
              </w:rPr>
              <w:t>/</w:t>
            </w:r>
            <w:r w:rsidR="00077F07">
              <w:rPr>
                <w:i/>
              </w:rPr>
              <w:t xml:space="preserve"> </w:t>
            </w:r>
            <w:r w:rsidRPr="00CE380E">
              <w:rPr>
                <w:i/>
              </w:rPr>
              <w:t>IHO.PUB</w:t>
            </w:r>
          </w:p>
          <w:p w14:paraId="656BE549" w14:textId="77777777" w:rsidR="00380B4B" w:rsidRPr="00CE380E" w:rsidRDefault="00380B4B" w:rsidP="00380B4B">
            <w:pPr>
              <w:rPr>
                <w:i/>
              </w:rPr>
            </w:pPr>
            <w:r w:rsidRPr="00CE380E">
              <w:rPr>
                <w:i/>
              </w:rPr>
              <w:t>2) PERMIT.TXT</w:t>
            </w:r>
          </w:p>
          <w:p w14:paraId="77480399" w14:textId="77777777" w:rsidR="00380B4B" w:rsidRPr="00CE380E" w:rsidRDefault="00380B4B" w:rsidP="00380B4B">
            <w:pPr>
              <w:rPr>
                <w:i/>
              </w:rPr>
            </w:pPr>
            <w:r w:rsidRPr="00CE380E">
              <w:rPr>
                <w:i/>
              </w:rPr>
              <w:t>3) V01X01 (Exchange Set - GB61021A &amp; GB61021B)</w:t>
            </w:r>
          </w:p>
          <w:p w14:paraId="20BEFBDF" w14:textId="77777777" w:rsidR="00380B4B" w:rsidRPr="00CE380E" w:rsidRDefault="00380B4B" w:rsidP="00380B4B">
            <w:pPr>
              <w:rPr>
                <w:i/>
              </w:rPr>
            </w:pPr>
            <w:r w:rsidRPr="00CE380E">
              <w:rPr>
                <w:i/>
              </w:rPr>
              <w:t>Test data location:</w:t>
            </w:r>
          </w:p>
          <w:p w14:paraId="59D15414" w14:textId="77777777" w:rsidR="004F582E" w:rsidRPr="00CE380E" w:rsidRDefault="00380B4B" w:rsidP="00380B4B">
            <w:pPr>
              <w:rPr>
                <w:i/>
              </w:rPr>
            </w:pPr>
            <w:r w:rsidRPr="00CE380E">
              <w:rPr>
                <w:i/>
              </w:rPr>
              <w:t>D:\IHO S-64 [S-63 TDS v1.2.1]\6 ENC Decryption\Test 6a</w:t>
            </w:r>
          </w:p>
        </w:tc>
      </w:tr>
      <w:tr w:rsidR="004F582E" w14:paraId="780FF8E2" w14:textId="77777777" w:rsidTr="00CB4150">
        <w:trPr>
          <w:tblHeader/>
        </w:trPr>
        <w:tc>
          <w:tcPr>
            <w:tcW w:w="9526" w:type="dxa"/>
            <w:gridSpan w:val="4"/>
            <w:shd w:val="clear" w:color="auto" w:fill="CCFFCC"/>
            <w:vAlign w:val="center"/>
          </w:tcPr>
          <w:p w14:paraId="0AD71366" w14:textId="77777777" w:rsidR="004F582E" w:rsidRPr="004065B1" w:rsidRDefault="004F582E" w:rsidP="00CB4150">
            <w:r w:rsidRPr="000A066E">
              <w:rPr>
                <w:b/>
              </w:rPr>
              <w:t>Action</w:t>
            </w:r>
          </w:p>
        </w:tc>
      </w:tr>
      <w:tr w:rsidR="004F582E" w14:paraId="2D4F16EB" w14:textId="77777777" w:rsidTr="00CB4150">
        <w:trPr>
          <w:tblHeader/>
        </w:trPr>
        <w:tc>
          <w:tcPr>
            <w:tcW w:w="9526" w:type="dxa"/>
            <w:gridSpan w:val="4"/>
            <w:vAlign w:val="center"/>
          </w:tcPr>
          <w:p w14:paraId="17CBE539" w14:textId="77777777" w:rsidR="00380B4B" w:rsidRPr="00CE380E" w:rsidRDefault="00380B4B" w:rsidP="00380B4B">
            <w:pPr>
              <w:rPr>
                <w:i/>
              </w:rPr>
            </w:pPr>
            <w:r w:rsidRPr="00CE380E">
              <w:rPr>
                <w:i/>
              </w:rPr>
              <w:t xml:space="preserve">Install the exchange set from the location above. </w:t>
            </w:r>
          </w:p>
          <w:p w14:paraId="04257D93" w14:textId="1B913561" w:rsidR="004F582E" w:rsidRPr="00CE380E" w:rsidRDefault="004A095C" w:rsidP="00380B4B">
            <w:pPr>
              <w:rPr>
                <w:i/>
              </w:rPr>
            </w:pPr>
            <w:r w:rsidRPr="00EF287F">
              <w:rPr>
                <w:i/>
              </w:rPr>
              <w:t>Note</w:t>
            </w:r>
            <w:r w:rsidR="00380B4B" w:rsidRPr="00EF287F">
              <w:rPr>
                <w:i/>
              </w:rPr>
              <w:t>:</w:t>
            </w:r>
            <w:r w:rsidR="00380B4B" w:rsidRPr="00CE380E">
              <w:rPr>
                <w:i/>
              </w:rPr>
              <w:t xml:space="preserve"> The computer clock must be </w:t>
            </w:r>
            <w:r w:rsidR="001825B9" w:rsidRPr="001825B9">
              <w:rPr>
                <w:i/>
              </w:rPr>
              <w:t>to 1st Jan 2013</w:t>
            </w:r>
            <w:r w:rsidR="00380B4B" w:rsidRPr="00CE380E">
              <w:rPr>
                <w:i/>
              </w:rPr>
              <w:t>.</w:t>
            </w:r>
          </w:p>
        </w:tc>
      </w:tr>
      <w:tr w:rsidR="004F582E" w14:paraId="7ABE4672" w14:textId="77777777" w:rsidTr="00CB4150">
        <w:trPr>
          <w:tblHeader/>
        </w:trPr>
        <w:tc>
          <w:tcPr>
            <w:tcW w:w="9526" w:type="dxa"/>
            <w:gridSpan w:val="4"/>
            <w:shd w:val="clear" w:color="auto" w:fill="CCFFCC"/>
            <w:vAlign w:val="center"/>
          </w:tcPr>
          <w:p w14:paraId="4E2EF6C8" w14:textId="77777777" w:rsidR="004F582E" w:rsidRPr="004065B1" w:rsidRDefault="004F582E" w:rsidP="00CB4150">
            <w:r w:rsidRPr="000A066E">
              <w:rPr>
                <w:b/>
              </w:rPr>
              <w:t>Results</w:t>
            </w:r>
          </w:p>
        </w:tc>
      </w:tr>
      <w:tr w:rsidR="004F582E" w14:paraId="0D5ECD7A" w14:textId="77777777" w:rsidTr="00CB4150">
        <w:trPr>
          <w:tblHeader/>
        </w:trPr>
        <w:tc>
          <w:tcPr>
            <w:tcW w:w="9526" w:type="dxa"/>
            <w:gridSpan w:val="4"/>
            <w:vAlign w:val="center"/>
          </w:tcPr>
          <w:p w14:paraId="70A183EA" w14:textId="77777777" w:rsidR="00380B4B" w:rsidRPr="00CE380E" w:rsidRDefault="00380B4B" w:rsidP="00380B4B">
            <w:pPr>
              <w:jc w:val="left"/>
              <w:rPr>
                <w:i/>
              </w:rPr>
            </w:pPr>
            <w:r w:rsidRPr="00CE380E">
              <w:rPr>
                <w:i/>
              </w:rPr>
              <w:t>The system must display the SSE 15 warning when importing the exchange set as follows:</w:t>
            </w:r>
          </w:p>
          <w:p w14:paraId="7F4E95A0" w14:textId="77777777" w:rsidR="00380B4B" w:rsidRPr="00CE380E" w:rsidRDefault="00380B4B" w:rsidP="00380B4B">
            <w:pPr>
              <w:jc w:val="left"/>
              <w:rPr>
                <w:i/>
              </w:rPr>
            </w:pPr>
          </w:p>
          <w:p w14:paraId="04CF1171" w14:textId="77777777" w:rsidR="00380B4B" w:rsidRPr="00CE380E" w:rsidRDefault="00380B4B" w:rsidP="00380B4B">
            <w:pPr>
              <w:jc w:val="left"/>
              <w:rPr>
                <w:i/>
              </w:rPr>
            </w:pPr>
            <w:r w:rsidRPr="00CE380E">
              <w:rPr>
                <w:i/>
              </w:rPr>
              <w:t>“</w:t>
            </w:r>
            <w:r w:rsidRPr="00CE380E">
              <w:rPr>
                <w:b/>
                <w:i/>
              </w:rPr>
              <w:t>SSE 15 – Subscription service has expired. Please contact your data supplier to renew the subscription licence</w:t>
            </w:r>
            <w:r w:rsidRPr="00CE380E">
              <w:rPr>
                <w:i/>
              </w:rPr>
              <w:t>”, (list affected cells)</w:t>
            </w:r>
          </w:p>
          <w:p w14:paraId="5B4566C4" w14:textId="77777777" w:rsidR="005517BB" w:rsidRDefault="005517BB" w:rsidP="00380B4B">
            <w:pPr>
              <w:jc w:val="left"/>
              <w:rPr>
                <w:i/>
              </w:rPr>
            </w:pPr>
          </w:p>
          <w:p w14:paraId="16DCC856" w14:textId="77777777" w:rsidR="00380B4B" w:rsidRPr="00CE380E" w:rsidRDefault="00380B4B" w:rsidP="00380B4B">
            <w:pPr>
              <w:jc w:val="left"/>
              <w:rPr>
                <w:i/>
              </w:rPr>
            </w:pPr>
            <w:r w:rsidRPr="00CE380E">
              <w:rPr>
                <w:i/>
              </w:rPr>
              <w:t>The system must display the following SSE 25 warning when viewing cells with expired permits:</w:t>
            </w:r>
          </w:p>
          <w:p w14:paraId="2EFE4C22" w14:textId="77777777" w:rsidR="00380B4B" w:rsidRPr="00CE380E" w:rsidRDefault="00380B4B" w:rsidP="00380B4B">
            <w:pPr>
              <w:jc w:val="left"/>
              <w:rPr>
                <w:i/>
              </w:rPr>
            </w:pPr>
          </w:p>
          <w:p w14:paraId="6CBB735D" w14:textId="77777777" w:rsidR="00380B4B" w:rsidRPr="00CE380E" w:rsidRDefault="00380B4B" w:rsidP="00380B4B">
            <w:pPr>
              <w:jc w:val="left"/>
              <w:rPr>
                <w:i/>
              </w:rPr>
            </w:pPr>
            <w:r w:rsidRPr="00CE380E">
              <w:rPr>
                <w:i/>
              </w:rPr>
              <w:t>“</w:t>
            </w:r>
            <w:r w:rsidRPr="00CE380E">
              <w:rPr>
                <w:b/>
                <w:i/>
              </w:rPr>
              <w:t>SSE 25 – The ENC permit for this cell has expired. This cell may be out of date and MUST NOT be used for NAVIGATION</w:t>
            </w:r>
            <w:r w:rsidRPr="00CE380E">
              <w:rPr>
                <w:i/>
              </w:rPr>
              <w:t>”.</w:t>
            </w:r>
          </w:p>
          <w:p w14:paraId="6E45ADC5" w14:textId="77777777" w:rsidR="00380B4B" w:rsidRPr="00CE380E" w:rsidRDefault="00380B4B" w:rsidP="00380B4B">
            <w:pPr>
              <w:jc w:val="left"/>
              <w:rPr>
                <w:i/>
              </w:rPr>
            </w:pPr>
            <w:r w:rsidRPr="00CE380E">
              <w:rPr>
                <w:i/>
              </w:rPr>
              <w:t xml:space="preserve">(Permits for this test are set to expire on 31st Dec 2012.) </w:t>
            </w:r>
          </w:p>
          <w:p w14:paraId="0228497E" w14:textId="77777777" w:rsidR="00380B4B" w:rsidRPr="00CE380E" w:rsidRDefault="00380B4B" w:rsidP="00380B4B">
            <w:pPr>
              <w:jc w:val="left"/>
              <w:rPr>
                <w:i/>
              </w:rPr>
            </w:pPr>
            <w:r w:rsidRPr="00CE380E">
              <w:rPr>
                <w:i/>
              </w:rPr>
              <w:t>GB61021A (edition # 1 update # 1) should be installed.</w:t>
            </w:r>
          </w:p>
          <w:p w14:paraId="5E98220A" w14:textId="77777777" w:rsidR="004F582E" w:rsidRPr="00CE380E" w:rsidRDefault="00380B4B" w:rsidP="00380B4B">
            <w:pPr>
              <w:jc w:val="left"/>
              <w:rPr>
                <w:i/>
              </w:rPr>
            </w:pPr>
            <w:r w:rsidRPr="00CE380E">
              <w:rPr>
                <w:i/>
              </w:rPr>
              <w:t>GB61021B (edition # 1 update # 1) should be installed.</w:t>
            </w:r>
          </w:p>
        </w:tc>
      </w:tr>
    </w:tbl>
    <w:p w14:paraId="08FD84C2" w14:textId="77777777" w:rsidR="004F582E" w:rsidRDefault="004F582E" w:rsidP="004F582E"/>
    <w:p w14:paraId="00DACC3D" w14:textId="77777777" w:rsidR="004F582E" w:rsidRPr="00A94802" w:rsidRDefault="005B4573" w:rsidP="001D52EE">
      <w:pPr>
        <w:pStyle w:val="Heading4"/>
      </w:pPr>
      <w:r>
        <w:br w:type="page"/>
      </w:r>
      <w:r w:rsidR="004F582E">
        <w:lastRenderedPageBreak/>
        <w:t>2.5.6 b</w:t>
      </w:r>
      <w:r w:rsidR="004F582E" w:rsidRPr="00A94802">
        <w:t xml:space="preserve">) </w:t>
      </w:r>
      <w:r w:rsidR="003417A2" w:rsidRPr="003417A2">
        <w:t>Permit expiry within 30 days</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4F582E" w14:paraId="09CE5A58" w14:textId="77777777" w:rsidTr="00CB4150">
        <w:trPr>
          <w:trHeight w:val="454"/>
          <w:tblHeader/>
        </w:trPr>
        <w:tc>
          <w:tcPr>
            <w:tcW w:w="2381" w:type="dxa"/>
            <w:shd w:val="clear" w:color="auto" w:fill="CCFFCC"/>
            <w:vAlign w:val="center"/>
          </w:tcPr>
          <w:p w14:paraId="64D9F7C1" w14:textId="77777777" w:rsidR="004F582E" w:rsidRPr="004065B1" w:rsidRDefault="004F582E" w:rsidP="00CB4150">
            <w:r w:rsidRPr="000A066E">
              <w:rPr>
                <w:b/>
              </w:rPr>
              <w:t>Test Reference</w:t>
            </w:r>
          </w:p>
        </w:tc>
        <w:tc>
          <w:tcPr>
            <w:tcW w:w="2381" w:type="dxa"/>
            <w:shd w:val="clear" w:color="auto" w:fill="CCFFCC"/>
            <w:vAlign w:val="center"/>
          </w:tcPr>
          <w:p w14:paraId="19029EC7" w14:textId="77777777" w:rsidR="004F582E" w:rsidRPr="004065B1" w:rsidRDefault="001E2A73" w:rsidP="00CB4150">
            <w:r>
              <w:t>2.5.6 b</w:t>
            </w:r>
            <w:r w:rsidR="004F582E" w:rsidRPr="00A94802">
              <w:t>)</w:t>
            </w:r>
          </w:p>
        </w:tc>
        <w:tc>
          <w:tcPr>
            <w:tcW w:w="2382" w:type="dxa"/>
            <w:shd w:val="clear" w:color="auto" w:fill="CCFFCC"/>
            <w:vAlign w:val="center"/>
          </w:tcPr>
          <w:p w14:paraId="1491FA4F" w14:textId="77777777" w:rsidR="004F582E" w:rsidRPr="004065B1" w:rsidRDefault="004F582E" w:rsidP="00CB4150">
            <w:r w:rsidRPr="000A066E">
              <w:rPr>
                <w:b/>
              </w:rPr>
              <w:t>IHO Reference</w:t>
            </w:r>
          </w:p>
        </w:tc>
        <w:tc>
          <w:tcPr>
            <w:tcW w:w="2382" w:type="dxa"/>
            <w:shd w:val="clear" w:color="auto" w:fill="CCFFCC"/>
            <w:vAlign w:val="center"/>
          </w:tcPr>
          <w:p w14:paraId="3F3C5D26" w14:textId="77777777" w:rsidR="004F582E" w:rsidRPr="004065B1" w:rsidRDefault="004F582E" w:rsidP="00CB4150">
            <w:r w:rsidRPr="00A94802">
              <w:t>S-63 10.</w:t>
            </w:r>
            <w:r w:rsidR="001E2A73">
              <w:t>7.1.2</w:t>
            </w:r>
          </w:p>
        </w:tc>
      </w:tr>
      <w:tr w:rsidR="004F582E" w14:paraId="7A55431D" w14:textId="77777777" w:rsidTr="00CB4150">
        <w:trPr>
          <w:tblHeader/>
        </w:trPr>
        <w:tc>
          <w:tcPr>
            <w:tcW w:w="9526" w:type="dxa"/>
            <w:gridSpan w:val="4"/>
            <w:shd w:val="clear" w:color="auto" w:fill="CCFFCC"/>
            <w:vAlign w:val="center"/>
          </w:tcPr>
          <w:p w14:paraId="4C6C85C9" w14:textId="77777777" w:rsidR="004F582E" w:rsidRDefault="004F582E" w:rsidP="00CB4150">
            <w:r w:rsidRPr="000A066E">
              <w:rPr>
                <w:b/>
              </w:rPr>
              <w:t>Test description</w:t>
            </w:r>
          </w:p>
        </w:tc>
      </w:tr>
      <w:tr w:rsidR="004F582E" w14:paraId="7CB5BC72" w14:textId="77777777" w:rsidTr="00CB4150">
        <w:trPr>
          <w:tblHeader/>
        </w:trPr>
        <w:tc>
          <w:tcPr>
            <w:tcW w:w="9526" w:type="dxa"/>
            <w:gridSpan w:val="4"/>
            <w:vAlign w:val="center"/>
          </w:tcPr>
          <w:p w14:paraId="33FC9A3C" w14:textId="77777777" w:rsidR="004F582E" w:rsidRPr="00CE380E" w:rsidRDefault="00380B4B" w:rsidP="002164D3">
            <w:pPr>
              <w:jc w:val="left"/>
              <w:rPr>
                <w:i/>
              </w:rPr>
            </w:pPr>
            <w:r w:rsidRPr="00CE380E">
              <w:rPr>
                <w:i/>
              </w:rPr>
              <w:t>To test how the system performs when importing new ENCs where the installed permits expire within 30 days.</w:t>
            </w:r>
          </w:p>
        </w:tc>
      </w:tr>
      <w:tr w:rsidR="004F582E" w14:paraId="45A1683F" w14:textId="77777777" w:rsidTr="00CB4150">
        <w:trPr>
          <w:tblHeader/>
        </w:trPr>
        <w:tc>
          <w:tcPr>
            <w:tcW w:w="9526" w:type="dxa"/>
            <w:gridSpan w:val="4"/>
            <w:shd w:val="clear" w:color="auto" w:fill="CCFFCC"/>
            <w:vAlign w:val="center"/>
          </w:tcPr>
          <w:p w14:paraId="630B5AA5" w14:textId="77777777" w:rsidR="004F582E" w:rsidRPr="004065B1" w:rsidRDefault="004F582E" w:rsidP="00CB4150">
            <w:r w:rsidRPr="000A066E">
              <w:rPr>
                <w:b/>
              </w:rPr>
              <w:t>Setup</w:t>
            </w:r>
          </w:p>
        </w:tc>
      </w:tr>
      <w:tr w:rsidR="004F582E" w14:paraId="4B3E4EA4" w14:textId="77777777" w:rsidTr="00CB4150">
        <w:trPr>
          <w:tblHeader/>
        </w:trPr>
        <w:tc>
          <w:tcPr>
            <w:tcW w:w="9526" w:type="dxa"/>
            <w:gridSpan w:val="4"/>
            <w:vAlign w:val="center"/>
          </w:tcPr>
          <w:p w14:paraId="5C291FD6" w14:textId="77777777" w:rsidR="00380B4B" w:rsidRPr="00CE380E" w:rsidRDefault="00380B4B" w:rsidP="00380B4B">
            <w:pPr>
              <w:rPr>
                <w:i/>
              </w:rPr>
            </w:pPr>
            <w:r w:rsidRPr="00CE380E">
              <w:rPr>
                <w:i/>
              </w:rPr>
              <w:t>No ENC data installed but with PERMIT.TXT and IHO.CRT/IHO.PUB installed for previous test (2.5.6a).</w:t>
            </w:r>
          </w:p>
          <w:p w14:paraId="30B7449D" w14:textId="77777777" w:rsidR="00380B4B" w:rsidRPr="00CE380E" w:rsidRDefault="00380B4B" w:rsidP="00380B4B">
            <w:pPr>
              <w:rPr>
                <w:i/>
              </w:rPr>
            </w:pPr>
            <w:r w:rsidRPr="00CE380E">
              <w:rPr>
                <w:i/>
              </w:rPr>
              <w:t>Test data used:</w:t>
            </w:r>
          </w:p>
          <w:p w14:paraId="01CFF5C8" w14:textId="37BD03D1" w:rsidR="00380B4B" w:rsidRPr="00CE380E" w:rsidRDefault="00380B4B" w:rsidP="00380B4B">
            <w:pPr>
              <w:rPr>
                <w:i/>
              </w:rPr>
            </w:pPr>
            <w:r w:rsidRPr="00CE380E">
              <w:rPr>
                <w:i/>
              </w:rPr>
              <w:t>1) IHO.CRT</w:t>
            </w:r>
            <w:r w:rsidR="00077F07">
              <w:rPr>
                <w:i/>
              </w:rPr>
              <w:t xml:space="preserve"> </w:t>
            </w:r>
            <w:r w:rsidRPr="00CE380E">
              <w:rPr>
                <w:i/>
              </w:rPr>
              <w:t>/</w:t>
            </w:r>
            <w:r w:rsidR="00077F07">
              <w:rPr>
                <w:i/>
              </w:rPr>
              <w:t xml:space="preserve"> </w:t>
            </w:r>
            <w:r w:rsidRPr="00CE380E">
              <w:rPr>
                <w:i/>
              </w:rPr>
              <w:t>IHO.PUB (already installed)</w:t>
            </w:r>
          </w:p>
          <w:p w14:paraId="2214BCB8" w14:textId="77777777" w:rsidR="00380B4B" w:rsidRPr="00CE380E" w:rsidRDefault="00380B4B" w:rsidP="00380B4B">
            <w:pPr>
              <w:rPr>
                <w:i/>
              </w:rPr>
            </w:pPr>
            <w:r w:rsidRPr="00CE380E">
              <w:rPr>
                <w:i/>
              </w:rPr>
              <w:t>2) PERMIT.TXT (already installed)</w:t>
            </w:r>
          </w:p>
          <w:p w14:paraId="1098A821" w14:textId="77777777" w:rsidR="00380B4B" w:rsidRPr="00CE380E" w:rsidRDefault="00380B4B" w:rsidP="00380B4B">
            <w:pPr>
              <w:rPr>
                <w:i/>
              </w:rPr>
            </w:pPr>
            <w:r w:rsidRPr="00CE380E">
              <w:rPr>
                <w:i/>
              </w:rPr>
              <w:t>3) V01X01 (Exchange Set - GB61021A &amp; GB61021B)</w:t>
            </w:r>
          </w:p>
          <w:p w14:paraId="4B76B6D4" w14:textId="77777777" w:rsidR="00380B4B" w:rsidRPr="00CE380E" w:rsidRDefault="00380B4B" w:rsidP="00380B4B">
            <w:pPr>
              <w:rPr>
                <w:i/>
              </w:rPr>
            </w:pPr>
            <w:r w:rsidRPr="00CE380E">
              <w:rPr>
                <w:i/>
              </w:rPr>
              <w:t>Test data location:</w:t>
            </w:r>
          </w:p>
          <w:p w14:paraId="2450CFBD" w14:textId="77777777" w:rsidR="004F582E" w:rsidRPr="00CE380E" w:rsidRDefault="00380B4B" w:rsidP="00380B4B">
            <w:pPr>
              <w:rPr>
                <w:i/>
              </w:rPr>
            </w:pPr>
            <w:r w:rsidRPr="00CE380E">
              <w:rPr>
                <w:i/>
              </w:rPr>
              <w:t>D:\IHO S-64 [S-63 TDS v1.2.1]\6 ENC Decryption\Test 6b</w:t>
            </w:r>
          </w:p>
        </w:tc>
      </w:tr>
      <w:tr w:rsidR="004F582E" w14:paraId="4AEBF6F9" w14:textId="77777777" w:rsidTr="00CB4150">
        <w:trPr>
          <w:tblHeader/>
        </w:trPr>
        <w:tc>
          <w:tcPr>
            <w:tcW w:w="9526" w:type="dxa"/>
            <w:gridSpan w:val="4"/>
            <w:shd w:val="clear" w:color="auto" w:fill="CCFFCC"/>
            <w:vAlign w:val="center"/>
          </w:tcPr>
          <w:p w14:paraId="305BC045" w14:textId="77777777" w:rsidR="004F582E" w:rsidRPr="004065B1" w:rsidRDefault="004F582E" w:rsidP="00CB4150">
            <w:r w:rsidRPr="000A066E">
              <w:rPr>
                <w:b/>
              </w:rPr>
              <w:t>Action</w:t>
            </w:r>
          </w:p>
        </w:tc>
      </w:tr>
      <w:tr w:rsidR="004F582E" w14:paraId="1B5B908F" w14:textId="77777777" w:rsidTr="00CB4150">
        <w:trPr>
          <w:tblHeader/>
        </w:trPr>
        <w:tc>
          <w:tcPr>
            <w:tcW w:w="9526" w:type="dxa"/>
            <w:gridSpan w:val="4"/>
            <w:vAlign w:val="center"/>
          </w:tcPr>
          <w:p w14:paraId="596E9B7A" w14:textId="77777777" w:rsidR="00380B4B" w:rsidRPr="00CE380E" w:rsidRDefault="00380B4B" w:rsidP="00380B4B">
            <w:pPr>
              <w:rPr>
                <w:i/>
              </w:rPr>
            </w:pPr>
            <w:r w:rsidRPr="00CE380E">
              <w:rPr>
                <w:i/>
              </w:rPr>
              <w:t xml:space="preserve">Set the computer clock between 1st Dec 2012 and 31st Dec 2012. </w:t>
            </w:r>
          </w:p>
          <w:p w14:paraId="034F7C2E" w14:textId="77777777" w:rsidR="004F582E" w:rsidRPr="00CE380E" w:rsidRDefault="00380B4B" w:rsidP="00380B4B">
            <w:pPr>
              <w:rPr>
                <w:i/>
              </w:rPr>
            </w:pPr>
            <w:r w:rsidRPr="00CE380E">
              <w:rPr>
                <w:i/>
              </w:rPr>
              <w:t>Install the exchange set from the location above.</w:t>
            </w:r>
          </w:p>
        </w:tc>
      </w:tr>
      <w:tr w:rsidR="004F582E" w14:paraId="0CBF9E37" w14:textId="77777777" w:rsidTr="00CB4150">
        <w:trPr>
          <w:tblHeader/>
        </w:trPr>
        <w:tc>
          <w:tcPr>
            <w:tcW w:w="9526" w:type="dxa"/>
            <w:gridSpan w:val="4"/>
            <w:shd w:val="clear" w:color="auto" w:fill="CCFFCC"/>
            <w:vAlign w:val="center"/>
          </w:tcPr>
          <w:p w14:paraId="22C578FF" w14:textId="77777777" w:rsidR="004F582E" w:rsidRPr="004065B1" w:rsidRDefault="004F582E" w:rsidP="00CB4150">
            <w:r w:rsidRPr="000A066E">
              <w:rPr>
                <w:b/>
              </w:rPr>
              <w:t>Results</w:t>
            </w:r>
          </w:p>
        </w:tc>
      </w:tr>
      <w:tr w:rsidR="004F582E" w14:paraId="28B6B7C5" w14:textId="77777777" w:rsidTr="00CB4150">
        <w:trPr>
          <w:tblHeader/>
        </w:trPr>
        <w:tc>
          <w:tcPr>
            <w:tcW w:w="9526" w:type="dxa"/>
            <w:gridSpan w:val="4"/>
            <w:vAlign w:val="center"/>
          </w:tcPr>
          <w:p w14:paraId="2E2553B6" w14:textId="77777777" w:rsidR="00380B4B" w:rsidRPr="00CE380E" w:rsidRDefault="00380B4B" w:rsidP="00380B4B">
            <w:pPr>
              <w:jc w:val="left"/>
              <w:rPr>
                <w:i/>
              </w:rPr>
            </w:pPr>
            <w:r w:rsidRPr="00CE380E">
              <w:rPr>
                <w:i/>
              </w:rPr>
              <w:t>The system must import the exchange set but display the appropriate SSE 20 warning message as follows (Permits in this test are set to expire on 31st Dec 2012):</w:t>
            </w:r>
          </w:p>
          <w:p w14:paraId="69093BA4" w14:textId="77777777" w:rsidR="00380B4B" w:rsidRPr="00CE380E" w:rsidRDefault="00380B4B" w:rsidP="00380B4B">
            <w:pPr>
              <w:jc w:val="left"/>
              <w:rPr>
                <w:i/>
              </w:rPr>
            </w:pPr>
            <w:r w:rsidRPr="00CE380E">
              <w:rPr>
                <w:i/>
              </w:rPr>
              <w:t>“</w:t>
            </w:r>
            <w:r w:rsidRPr="00CE380E">
              <w:rPr>
                <w:b/>
                <w:i/>
              </w:rPr>
              <w:t>SSE 20 – Subscription service will expire in less than 30 days. Please contact your data supplier to renew the subscription licence</w:t>
            </w:r>
            <w:r w:rsidRPr="00CE380E">
              <w:rPr>
                <w:i/>
              </w:rPr>
              <w:t>.”</w:t>
            </w:r>
          </w:p>
          <w:p w14:paraId="2241EA35" w14:textId="77777777" w:rsidR="00380B4B" w:rsidRPr="00CE380E" w:rsidRDefault="00380B4B" w:rsidP="00380B4B">
            <w:pPr>
              <w:jc w:val="left"/>
              <w:rPr>
                <w:i/>
              </w:rPr>
            </w:pPr>
            <w:r w:rsidRPr="00CE380E">
              <w:rPr>
                <w:i/>
              </w:rPr>
              <w:t xml:space="preserve">GB61021A (edition # 1 update # 1) should be installed (with “SSE 20”). </w:t>
            </w:r>
          </w:p>
          <w:p w14:paraId="55C2AEBF" w14:textId="77777777" w:rsidR="004F582E" w:rsidRPr="00CE380E" w:rsidRDefault="00380B4B" w:rsidP="00380B4B">
            <w:pPr>
              <w:jc w:val="left"/>
              <w:rPr>
                <w:i/>
              </w:rPr>
            </w:pPr>
            <w:r w:rsidRPr="00CE380E">
              <w:rPr>
                <w:i/>
              </w:rPr>
              <w:t>GB61021B (edition # 1 update # 1) should be installed (with “SSE 20”).</w:t>
            </w:r>
          </w:p>
        </w:tc>
      </w:tr>
    </w:tbl>
    <w:p w14:paraId="04B4C701" w14:textId="77777777" w:rsidR="004F582E" w:rsidRDefault="004F582E" w:rsidP="004F582E"/>
    <w:p w14:paraId="26431AF3" w14:textId="77777777" w:rsidR="004F582E" w:rsidRPr="00A94802" w:rsidRDefault="004F582E" w:rsidP="001D52EE">
      <w:pPr>
        <w:pStyle w:val="Heading4"/>
      </w:pPr>
      <w:r>
        <w:t>2.5.6 c</w:t>
      </w:r>
      <w:r w:rsidRPr="00A94802">
        <w:t xml:space="preserve">) </w:t>
      </w:r>
      <w:r w:rsidR="003417A2" w:rsidRPr="003417A2">
        <w:t>Incorrect cell keys encrypted in the ENC permits</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4F582E" w14:paraId="5340DE4A" w14:textId="77777777" w:rsidTr="00CB4150">
        <w:trPr>
          <w:trHeight w:val="454"/>
          <w:tblHeader/>
        </w:trPr>
        <w:tc>
          <w:tcPr>
            <w:tcW w:w="2381" w:type="dxa"/>
            <w:shd w:val="clear" w:color="auto" w:fill="CCFFCC"/>
            <w:vAlign w:val="center"/>
          </w:tcPr>
          <w:p w14:paraId="776DAED8" w14:textId="77777777" w:rsidR="004F582E" w:rsidRPr="004065B1" w:rsidRDefault="004F582E" w:rsidP="00CB4150">
            <w:r w:rsidRPr="000A066E">
              <w:rPr>
                <w:b/>
              </w:rPr>
              <w:t>Test Reference</w:t>
            </w:r>
          </w:p>
        </w:tc>
        <w:tc>
          <w:tcPr>
            <w:tcW w:w="2381" w:type="dxa"/>
            <w:shd w:val="clear" w:color="auto" w:fill="CCFFCC"/>
            <w:vAlign w:val="center"/>
          </w:tcPr>
          <w:p w14:paraId="45D99B1D" w14:textId="77777777" w:rsidR="004F582E" w:rsidRPr="004065B1" w:rsidRDefault="001E2A73" w:rsidP="00CB4150">
            <w:r>
              <w:t>2.5.6 c</w:t>
            </w:r>
            <w:r w:rsidR="004F582E" w:rsidRPr="00A94802">
              <w:t>)</w:t>
            </w:r>
          </w:p>
        </w:tc>
        <w:tc>
          <w:tcPr>
            <w:tcW w:w="2382" w:type="dxa"/>
            <w:shd w:val="clear" w:color="auto" w:fill="CCFFCC"/>
            <w:vAlign w:val="center"/>
          </w:tcPr>
          <w:p w14:paraId="4820911C" w14:textId="77777777" w:rsidR="004F582E" w:rsidRPr="004065B1" w:rsidRDefault="004F582E" w:rsidP="00CB4150">
            <w:r w:rsidRPr="000A066E">
              <w:rPr>
                <w:b/>
              </w:rPr>
              <w:t>IHO Reference</w:t>
            </w:r>
          </w:p>
        </w:tc>
        <w:tc>
          <w:tcPr>
            <w:tcW w:w="2382" w:type="dxa"/>
            <w:shd w:val="clear" w:color="auto" w:fill="CCFFCC"/>
            <w:vAlign w:val="center"/>
          </w:tcPr>
          <w:p w14:paraId="246BB664" w14:textId="77777777" w:rsidR="004F582E" w:rsidRPr="004065B1" w:rsidRDefault="004F582E" w:rsidP="00CB4150">
            <w:r w:rsidRPr="00A94802">
              <w:t>S-63 10.</w:t>
            </w:r>
            <w:r w:rsidR="001E2A73">
              <w:t>7.3</w:t>
            </w:r>
          </w:p>
        </w:tc>
      </w:tr>
      <w:tr w:rsidR="004F582E" w14:paraId="62DC398F" w14:textId="77777777" w:rsidTr="00CB4150">
        <w:trPr>
          <w:tblHeader/>
        </w:trPr>
        <w:tc>
          <w:tcPr>
            <w:tcW w:w="9526" w:type="dxa"/>
            <w:gridSpan w:val="4"/>
            <w:shd w:val="clear" w:color="auto" w:fill="CCFFCC"/>
            <w:vAlign w:val="center"/>
          </w:tcPr>
          <w:p w14:paraId="7A9C8D0E" w14:textId="77777777" w:rsidR="004F582E" w:rsidRDefault="004F582E" w:rsidP="00CB4150">
            <w:r w:rsidRPr="000A066E">
              <w:rPr>
                <w:b/>
              </w:rPr>
              <w:t>Test description</w:t>
            </w:r>
          </w:p>
        </w:tc>
      </w:tr>
      <w:tr w:rsidR="004F582E" w14:paraId="5185F38C" w14:textId="77777777" w:rsidTr="00CB4150">
        <w:trPr>
          <w:tblHeader/>
        </w:trPr>
        <w:tc>
          <w:tcPr>
            <w:tcW w:w="9526" w:type="dxa"/>
            <w:gridSpan w:val="4"/>
            <w:vAlign w:val="center"/>
          </w:tcPr>
          <w:p w14:paraId="35991D4F" w14:textId="77777777" w:rsidR="00380B4B" w:rsidRPr="00CE380E" w:rsidRDefault="00380B4B" w:rsidP="002164D3">
            <w:pPr>
              <w:numPr>
                <w:ilvl w:val="0"/>
                <w:numId w:val="7"/>
              </w:numPr>
              <w:jc w:val="left"/>
              <w:rPr>
                <w:i/>
              </w:rPr>
            </w:pPr>
            <w:r w:rsidRPr="00CE380E">
              <w:rPr>
                <w:i/>
              </w:rPr>
              <w:t>Test how the system responds when loading ENCs encrypted with cell keys that are different to those used to generate the permits. Confirm that the correct SSE 21 error message is displayed.</w:t>
            </w:r>
          </w:p>
          <w:p w14:paraId="4E062AED" w14:textId="77777777" w:rsidR="00380B4B" w:rsidRPr="00CE380E" w:rsidRDefault="00380B4B" w:rsidP="003866E1">
            <w:pPr>
              <w:numPr>
                <w:ilvl w:val="0"/>
                <w:numId w:val="7"/>
              </w:numPr>
              <w:rPr>
                <w:i/>
              </w:rPr>
            </w:pPr>
            <w:r w:rsidRPr="00CE380E">
              <w:rPr>
                <w:i/>
              </w:rPr>
              <w:t>Test that the system does not permanently halt for a single/multiple failures.</w:t>
            </w:r>
          </w:p>
          <w:p w14:paraId="5DA9AE06" w14:textId="2BC58B2C" w:rsidR="004F582E" w:rsidRPr="00CE380E" w:rsidRDefault="00380B4B" w:rsidP="003866E1">
            <w:pPr>
              <w:numPr>
                <w:ilvl w:val="0"/>
                <w:numId w:val="7"/>
              </w:numPr>
              <w:rPr>
                <w:i/>
              </w:rPr>
            </w:pPr>
            <w:r w:rsidRPr="00CE380E">
              <w:rPr>
                <w:i/>
              </w:rPr>
              <w:t>Test that the system reports the number of successful/unsuccessful imports.</w:t>
            </w:r>
          </w:p>
        </w:tc>
      </w:tr>
      <w:tr w:rsidR="004F582E" w14:paraId="2E4BC169" w14:textId="77777777" w:rsidTr="00CB4150">
        <w:trPr>
          <w:tblHeader/>
        </w:trPr>
        <w:tc>
          <w:tcPr>
            <w:tcW w:w="9526" w:type="dxa"/>
            <w:gridSpan w:val="4"/>
            <w:shd w:val="clear" w:color="auto" w:fill="CCFFCC"/>
            <w:vAlign w:val="center"/>
          </w:tcPr>
          <w:p w14:paraId="1ADD13C2" w14:textId="77777777" w:rsidR="004F582E" w:rsidRPr="004065B1" w:rsidRDefault="004F582E" w:rsidP="00CB4150">
            <w:r w:rsidRPr="000A066E">
              <w:rPr>
                <w:b/>
              </w:rPr>
              <w:t>Setup</w:t>
            </w:r>
          </w:p>
        </w:tc>
      </w:tr>
      <w:tr w:rsidR="004F582E" w14:paraId="1416500F" w14:textId="77777777" w:rsidTr="00CB4150">
        <w:trPr>
          <w:tblHeader/>
        </w:trPr>
        <w:tc>
          <w:tcPr>
            <w:tcW w:w="9526" w:type="dxa"/>
            <w:gridSpan w:val="4"/>
            <w:vAlign w:val="center"/>
          </w:tcPr>
          <w:p w14:paraId="2B479B02" w14:textId="77777777" w:rsidR="00380B4B" w:rsidRPr="00CE380E" w:rsidRDefault="00380B4B" w:rsidP="00380B4B">
            <w:pPr>
              <w:rPr>
                <w:i/>
              </w:rPr>
            </w:pPr>
            <w:r w:rsidRPr="00CE380E">
              <w:rPr>
                <w:i/>
              </w:rPr>
              <w:t>No pre-installed permits or ENCs. Certificate/Public key from previous tests, 2.5.6a and 2.5.6b.</w:t>
            </w:r>
          </w:p>
          <w:p w14:paraId="7512689A" w14:textId="77777777" w:rsidR="00380B4B" w:rsidRPr="00CE380E" w:rsidRDefault="00380B4B" w:rsidP="00380B4B">
            <w:pPr>
              <w:rPr>
                <w:i/>
              </w:rPr>
            </w:pPr>
            <w:r w:rsidRPr="00CE380E">
              <w:rPr>
                <w:i/>
              </w:rPr>
              <w:t>Test data used:</w:t>
            </w:r>
          </w:p>
          <w:p w14:paraId="5E43C3B8" w14:textId="17E42147" w:rsidR="00380B4B" w:rsidRPr="00CE380E" w:rsidRDefault="00380B4B" w:rsidP="00380B4B">
            <w:pPr>
              <w:rPr>
                <w:i/>
              </w:rPr>
            </w:pPr>
            <w:r w:rsidRPr="00CE380E">
              <w:rPr>
                <w:i/>
              </w:rPr>
              <w:t>1) IHO.CRT</w:t>
            </w:r>
            <w:r w:rsidR="00077F07">
              <w:rPr>
                <w:i/>
              </w:rPr>
              <w:t xml:space="preserve"> </w:t>
            </w:r>
            <w:r w:rsidRPr="00CE380E">
              <w:rPr>
                <w:i/>
              </w:rPr>
              <w:t>/</w:t>
            </w:r>
            <w:r w:rsidR="00077F07">
              <w:rPr>
                <w:i/>
              </w:rPr>
              <w:t xml:space="preserve"> </w:t>
            </w:r>
            <w:r w:rsidRPr="00CE380E">
              <w:rPr>
                <w:i/>
              </w:rPr>
              <w:t>IHO.PUB (Pre-installed)</w:t>
            </w:r>
          </w:p>
          <w:p w14:paraId="68B859B6" w14:textId="77777777" w:rsidR="00380B4B" w:rsidRPr="00CE380E" w:rsidRDefault="00380B4B" w:rsidP="00380B4B">
            <w:pPr>
              <w:rPr>
                <w:i/>
              </w:rPr>
            </w:pPr>
            <w:r w:rsidRPr="00CE380E">
              <w:rPr>
                <w:i/>
              </w:rPr>
              <w:t>2) PERMIT.TXT</w:t>
            </w:r>
          </w:p>
          <w:p w14:paraId="03567C3A" w14:textId="77777777" w:rsidR="00380B4B" w:rsidRPr="00CE380E" w:rsidRDefault="00380B4B" w:rsidP="00380B4B">
            <w:pPr>
              <w:rPr>
                <w:i/>
              </w:rPr>
            </w:pPr>
            <w:r w:rsidRPr="00CE380E">
              <w:rPr>
                <w:i/>
              </w:rPr>
              <w:t>3) V01X01 (Exchange Set - GB58910B, GB58910C, GB58911A, GB58911B, GB58913A, GB58932A &amp; GB58932B)</w:t>
            </w:r>
          </w:p>
          <w:p w14:paraId="27E88022" w14:textId="77777777" w:rsidR="00380B4B" w:rsidRPr="00CE380E" w:rsidRDefault="00380B4B" w:rsidP="00380B4B">
            <w:pPr>
              <w:rPr>
                <w:i/>
              </w:rPr>
            </w:pPr>
            <w:r w:rsidRPr="00CE380E">
              <w:rPr>
                <w:i/>
              </w:rPr>
              <w:t xml:space="preserve">Test data location: </w:t>
            </w:r>
          </w:p>
          <w:p w14:paraId="1D8861A2" w14:textId="77777777" w:rsidR="004F582E" w:rsidRPr="00CE380E" w:rsidRDefault="00380B4B" w:rsidP="00380B4B">
            <w:pPr>
              <w:rPr>
                <w:i/>
              </w:rPr>
            </w:pPr>
            <w:r w:rsidRPr="00CE380E">
              <w:rPr>
                <w:i/>
              </w:rPr>
              <w:t>D:\IHO S-64 [S-63 TDS v1.2.1]\6 ENC Decryption\Test 6c</w:t>
            </w:r>
          </w:p>
        </w:tc>
      </w:tr>
      <w:tr w:rsidR="004F582E" w14:paraId="148F81C0" w14:textId="77777777" w:rsidTr="00CB4150">
        <w:trPr>
          <w:tblHeader/>
        </w:trPr>
        <w:tc>
          <w:tcPr>
            <w:tcW w:w="9526" w:type="dxa"/>
            <w:gridSpan w:val="4"/>
            <w:shd w:val="clear" w:color="auto" w:fill="CCFFCC"/>
            <w:vAlign w:val="center"/>
          </w:tcPr>
          <w:p w14:paraId="3709F883" w14:textId="77777777" w:rsidR="004F582E" w:rsidRPr="004065B1" w:rsidRDefault="004F582E" w:rsidP="00CB4150">
            <w:r w:rsidRPr="000A066E">
              <w:rPr>
                <w:b/>
              </w:rPr>
              <w:t>Action</w:t>
            </w:r>
          </w:p>
        </w:tc>
      </w:tr>
      <w:tr w:rsidR="004F582E" w14:paraId="768FE60B" w14:textId="77777777" w:rsidTr="00CB4150">
        <w:trPr>
          <w:tblHeader/>
        </w:trPr>
        <w:tc>
          <w:tcPr>
            <w:tcW w:w="9526" w:type="dxa"/>
            <w:gridSpan w:val="4"/>
            <w:vAlign w:val="center"/>
          </w:tcPr>
          <w:p w14:paraId="60715327" w14:textId="77777777" w:rsidR="004F582E" w:rsidRPr="00CE380E" w:rsidRDefault="00380B4B" w:rsidP="00CB4150">
            <w:pPr>
              <w:rPr>
                <w:i/>
              </w:rPr>
            </w:pPr>
            <w:r w:rsidRPr="00CE380E">
              <w:rPr>
                <w:i/>
              </w:rPr>
              <w:t>Install the permits and load the exchange set from the location above.</w:t>
            </w:r>
          </w:p>
        </w:tc>
      </w:tr>
    </w:tbl>
    <w:p w14:paraId="09791CE6" w14:textId="77777777" w:rsidR="005B4573" w:rsidRDefault="005B4573" w:rsidP="004F582E"/>
    <w:p w14:paraId="0656626C" w14:textId="77777777" w:rsidR="004F582E" w:rsidRDefault="005B4573" w:rsidP="004F582E">
      <w:r>
        <w:br w:type="page"/>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5B4573" w14:paraId="1EA6A98A" w14:textId="77777777" w:rsidTr="000946D3">
        <w:trPr>
          <w:tblHeader/>
        </w:trPr>
        <w:tc>
          <w:tcPr>
            <w:tcW w:w="9526" w:type="dxa"/>
            <w:shd w:val="clear" w:color="auto" w:fill="CCFFCC"/>
            <w:vAlign w:val="center"/>
          </w:tcPr>
          <w:p w14:paraId="3B0A8BEC" w14:textId="77777777" w:rsidR="005B4573" w:rsidRPr="004065B1" w:rsidRDefault="005B4573" w:rsidP="000946D3">
            <w:r w:rsidRPr="000A066E">
              <w:rPr>
                <w:b/>
              </w:rPr>
              <w:lastRenderedPageBreak/>
              <w:t>Results</w:t>
            </w:r>
          </w:p>
        </w:tc>
      </w:tr>
      <w:tr w:rsidR="005B4573" w14:paraId="01C6BEA3" w14:textId="77777777" w:rsidTr="000946D3">
        <w:trPr>
          <w:tblHeader/>
        </w:trPr>
        <w:tc>
          <w:tcPr>
            <w:tcW w:w="9526" w:type="dxa"/>
            <w:vAlign w:val="center"/>
          </w:tcPr>
          <w:p w14:paraId="7AC2CD93" w14:textId="77777777" w:rsidR="005B4573" w:rsidRPr="00CE380E" w:rsidRDefault="005B4573" w:rsidP="000946D3">
            <w:pPr>
              <w:jc w:val="left"/>
              <w:rPr>
                <w:i/>
              </w:rPr>
            </w:pPr>
            <w:r w:rsidRPr="00CE380E">
              <w:rPr>
                <w:i/>
              </w:rPr>
              <w:t>The system must check each installed permit in turn to see if there is a valid decryption key. If no valid key is available the system must report the appropriate SSE 21 error message as follows:</w:t>
            </w:r>
          </w:p>
          <w:p w14:paraId="1E557452" w14:textId="77777777" w:rsidR="005B4573" w:rsidRPr="00CE380E" w:rsidRDefault="005B4573" w:rsidP="000946D3">
            <w:pPr>
              <w:jc w:val="left"/>
              <w:rPr>
                <w:i/>
              </w:rPr>
            </w:pPr>
            <w:r w:rsidRPr="00CE380E">
              <w:rPr>
                <w:i/>
              </w:rPr>
              <w:t>“</w:t>
            </w:r>
            <w:r w:rsidRPr="00CE380E">
              <w:rPr>
                <w:b/>
                <w:i/>
              </w:rPr>
              <w:t>SSE 21 – Decryption failed no valid cell permit found. Permits may be for another system or new permits may be required, please contact your data supplier to obtain a new licence</w:t>
            </w:r>
            <w:r w:rsidRPr="00CE380E">
              <w:rPr>
                <w:i/>
              </w:rPr>
              <w:t>.”</w:t>
            </w:r>
          </w:p>
          <w:p w14:paraId="4F5C2144" w14:textId="77777777" w:rsidR="005B4573" w:rsidRPr="00CE380E" w:rsidRDefault="005B4573" w:rsidP="000946D3">
            <w:pPr>
              <w:jc w:val="left"/>
              <w:rPr>
                <w:i/>
              </w:rPr>
            </w:pPr>
            <w:r w:rsidRPr="00CE380E">
              <w:rPr>
                <w:i/>
              </w:rPr>
              <w:t xml:space="preserve">(Permits created from a different set of cell keys from those used to encrypt the test ENCs are as follows:- </w:t>
            </w:r>
            <w:r w:rsidRPr="00CE380E">
              <w:rPr>
                <w:b/>
                <w:i/>
              </w:rPr>
              <w:t>GB58911A &amp; GB58911B</w:t>
            </w:r>
            <w:r w:rsidRPr="00CE380E">
              <w:rPr>
                <w:i/>
              </w:rPr>
              <w:t>.)</w:t>
            </w:r>
          </w:p>
          <w:p w14:paraId="1C74FF61" w14:textId="77777777" w:rsidR="005B4573" w:rsidRPr="00CE380E" w:rsidRDefault="005B4573" w:rsidP="000946D3">
            <w:pPr>
              <w:jc w:val="left"/>
              <w:rPr>
                <w:i/>
              </w:rPr>
            </w:pPr>
            <w:r w:rsidRPr="00CE380E">
              <w:rPr>
                <w:i/>
              </w:rPr>
              <w:t>The system must not halt at an error but continue on to the next ENC.</w:t>
            </w:r>
          </w:p>
          <w:p w14:paraId="4F75DF44" w14:textId="77777777" w:rsidR="005B4573" w:rsidRPr="00CE380E" w:rsidRDefault="005B4573" w:rsidP="000946D3">
            <w:pPr>
              <w:jc w:val="left"/>
              <w:rPr>
                <w:i/>
              </w:rPr>
            </w:pPr>
            <w:r w:rsidRPr="00CE380E">
              <w:rPr>
                <w:i/>
              </w:rPr>
              <w:t>The system must report on successful/unsuccessful imports.</w:t>
            </w:r>
          </w:p>
          <w:p w14:paraId="780301ED" w14:textId="77777777" w:rsidR="005B4573" w:rsidRPr="00CE380E" w:rsidRDefault="005B4573" w:rsidP="000946D3">
            <w:pPr>
              <w:jc w:val="left"/>
              <w:rPr>
                <w:i/>
              </w:rPr>
            </w:pPr>
            <w:r w:rsidRPr="00CE380E">
              <w:rPr>
                <w:i/>
              </w:rPr>
              <w:t>GB58910B (edition # 1 update # 0) should be installed (without error or warning).</w:t>
            </w:r>
          </w:p>
          <w:p w14:paraId="266DD337" w14:textId="77777777" w:rsidR="005B4573" w:rsidRPr="00CE380E" w:rsidRDefault="005B4573" w:rsidP="000946D3">
            <w:pPr>
              <w:jc w:val="left"/>
              <w:rPr>
                <w:i/>
              </w:rPr>
            </w:pPr>
            <w:r w:rsidRPr="00CE380E">
              <w:rPr>
                <w:i/>
              </w:rPr>
              <w:t>GB58910C (edition # 2 update # 1) should be installed (without error or warning).</w:t>
            </w:r>
          </w:p>
          <w:p w14:paraId="5E4CB108" w14:textId="77777777" w:rsidR="005B4573" w:rsidRPr="00CE380E" w:rsidRDefault="005B4573" w:rsidP="000946D3">
            <w:pPr>
              <w:jc w:val="left"/>
              <w:rPr>
                <w:i/>
              </w:rPr>
            </w:pPr>
            <w:r w:rsidRPr="00CE380E">
              <w:rPr>
                <w:i/>
              </w:rPr>
              <w:t xml:space="preserve">GB58911A (edition # 1 update # 1) should not be installed (with “SSE 21”). </w:t>
            </w:r>
          </w:p>
          <w:p w14:paraId="3F3067C2" w14:textId="77777777" w:rsidR="005B4573" w:rsidRPr="00CE380E" w:rsidRDefault="005B4573" w:rsidP="000946D3">
            <w:pPr>
              <w:jc w:val="left"/>
              <w:rPr>
                <w:i/>
              </w:rPr>
            </w:pPr>
            <w:r w:rsidRPr="00CE380E">
              <w:rPr>
                <w:i/>
              </w:rPr>
              <w:t>GB58911B (edition # 1 update # 0) should not be installed (with “SSE 21”).</w:t>
            </w:r>
          </w:p>
          <w:p w14:paraId="3F094DE0" w14:textId="77777777" w:rsidR="005B4573" w:rsidRPr="00CE380E" w:rsidRDefault="005B4573" w:rsidP="000946D3">
            <w:pPr>
              <w:jc w:val="left"/>
              <w:rPr>
                <w:i/>
              </w:rPr>
            </w:pPr>
            <w:r w:rsidRPr="00CE380E">
              <w:rPr>
                <w:i/>
              </w:rPr>
              <w:t>GB58913A (edition # 1 update # 0) should be installed (without error or warning).</w:t>
            </w:r>
          </w:p>
          <w:p w14:paraId="62FD6064" w14:textId="77777777" w:rsidR="005B4573" w:rsidRPr="00CE380E" w:rsidRDefault="005B4573" w:rsidP="000946D3">
            <w:pPr>
              <w:jc w:val="left"/>
              <w:rPr>
                <w:i/>
              </w:rPr>
            </w:pPr>
            <w:r w:rsidRPr="00CE380E">
              <w:rPr>
                <w:i/>
              </w:rPr>
              <w:t>GB58932A (edition # 1 update # 0) should be installed (without error or warning).</w:t>
            </w:r>
          </w:p>
          <w:p w14:paraId="2D67CA40" w14:textId="77777777" w:rsidR="005B4573" w:rsidRPr="00CE380E" w:rsidRDefault="005B4573" w:rsidP="000946D3">
            <w:pPr>
              <w:jc w:val="left"/>
              <w:rPr>
                <w:i/>
              </w:rPr>
            </w:pPr>
            <w:r w:rsidRPr="00CE380E">
              <w:rPr>
                <w:i/>
              </w:rPr>
              <w:t>GB58932B (edition # 1 update # 0) should be installed (without error or warning).</w:t>
            </w:r>
          </w:p>
        </w:tc>
      </w:tr>
    </w:tbl>
    <w:p w14:paraId="408C2E55" w14:textId="77777777" w:rsidR="005B4573" w:rsidRDefault="005B4573" w:rsidP="004F582E"/>
    <w:p w14:paraId="5CDA58C8" w14:textId="77777777" w:rsidR="004F582E" w:rsidRPr="00A94802" w:rsidRDefault="004F582E" w:rsidP="001D52EE">
      <w:pPr>
        <w:pStyle w:val="Heading4"/>
      </w:pPr>
      <w:r>
        <w:t>2.5.6 d</w:t>
      </w:r>
      <w:r w:rsidRPr="00A94802">
        <w:t xml:space="preserve">) </w:t>
      </w:r>
      <w:r w:rsidR="003417A2" w:rsidRPr="003417A2">
        <w:t>Validate ENC data file integrity</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4F582E" w14:paraId="7C0E7590" w14:textId="77777777" w:rsidTr="00CB4150">
        <w:trPr>
          <w:trHeight w:val="454"/>
          <w:tblHeader/>
        </w:trPr>
        <w:tc>
          <w:tcPr>
            <w:tcW w:w="2381" w:type="dxa"/>
            <w:shd w:val="clear" w:color="auto" w:fill="CCFFCC"/>
            <w:vAlign w:val="center"/>
          </w:tcPr>
          <w:p w14:paraId="3F8CE2B3" w14:textId="77777777" w:rsidR="004F582E" w:rsidRPr="004065B1" w:rsidRDefault="004F582E" w:rsidP="00CB4150">
            <w:r w:rsidRPr="000A066E">
              <w:rPr>
                <w:b/>
              </w:rPr>
              <w:t>Test Reference</w:t>
            </w:r>
          </w:p>
        </w:tc>
        <w:tc>
          <w:tcPr>
            <w:tcW w:w="2381" w:type="dxa"/>
            <w:shd w:val="clear" w:color="auto" w:fill="CCFFCC"/>
            <w:vAlign w:val="center"/>
          </w:tcPr>
          <w:p w14:paraId="1AE1B20A" w14:textId="77777777" w:rsidR="004F582E" w:rsidRPr="004065B1" w:rsidRDefault="001E2A73" w:rsidP="00CB4150">
            <w:r>
              <w:t>2.5.6 d</w:t>
            </w:r>
            <w:r w:rsidR="004F582E" w:rsidRPr="00A94802">
              <w:t>)</w:t>
            </w:r>
          </w:p>
        </w:tc>
        <w:tc>
          <w:tcPr>
            <w:tcW w:w="2382" w:type="dxa"/>
            <w:shd w:val="clear" w:color="auto" w:fill="CCFFCC"/>
            <w:vAlign w:val="center"/>
          </w:tcPr>
          <w:p w14:paraId="5F77E845" w14:textId="77777777" w:rsidR="004F582E" w:rsidRPr="004065B1" w:rsidRDefault="004F582E" w:rsidP="00CB4150">
            <w:r w:rsidRPr="000A066E">
              <w:rPr>
                <w:b/>
              </w:rPr>
              <w:t>IHO Reference</w:t>
            </w:r>
          </w:p>
        </w:tc>
        <w:tc>
          <w:tcPr>
            <w:tcW w:w="2382" w:type="dxa"/>
            <w:shd w:val="clear" w:color="auto" w:fill="CCFFCC"/>
            <w:vAlign w:val="center"/>
          </w:tcPr>
          <w:p w14:paraId="16169994" w14:textId="77777777" w:rsidR="004F582E" w:rsidRPr="004065B1" w:rsidRDefault="004F582E" w:rsidP="00CB4150">
            <w:r w:rsidRPr="00A94802">
              <w:t>S-63 10.</w:t>
            </w:r>
            <w:r w:rsidR="001E2A73">
              <w:t>7.4</w:t>
            </w:r>
          </w:p>
        </w:tc>
      </w:tr>
      <w:tr w:rsidR="004F582E" w14:paraId="7843709C" w14:textId="77777777" w:rsidTr="00CB4150">
        <w:trPr>
          <w:tblHeader/>
        </w:trPr>
        <w:tc>
          <w:tcPr>
            <w:tcW w:w="9526" w:type="dxa"/>
            <w:gridSpan w:val="4"/>
            <w:shd w:val="clear" w:color="auto" w:fill="CCFFCC"/>
            <w:vAlign w:val="center"/>
          </w:tcPr>
          <w:p w14:paraId="51C11B5C" w14:textId="77777777" w:rsidR="004F582E" w:rsidRDefault="004F582E" w:rsidP="00CB4150">
            <w:r w:rsidRPr="000A066E">
              <w:rPr>
                <w:b/>
              </w:rPr>
              <w:t>Test description</w:t>
            </w:r>
          </w:p>
        </w:tc>
      </w:tr>
      <w:tr w:rsidR="004F582E" w14:paraId="2314A0E3" w14:textId="77777777" w:rsidTr="00CB4150">
        <w:trPr>
          <w:tblHeader/>
        </w:trPr>
        <w:tc>
          <w:tcPr>
            <w:tcW w:w="9526" w:type="dxa"/>
            <w:gridSpan w:val="4"/>
            <w:vAlign w:val="center"/>
          </w:tcPr>
          <w:p w14:paraId="4E4408DB" w14:textId="77777777" w:rsidR="004F582E" w:rsidRPr="00CE380E" w:rsidRDefault="00380B4B" w:rsidP="002164D3">
            <w:pPr>
              <w:jc w:val="left"/>
              <w:rPr>
                <w:i/>
              </w:rPr>
            </w:pPr>
            <w:r w:rsidRPr="00CE380E">
              <w:rPr>
                <w:i/>
              </w:rPr>
              <w:t>Confirm that the system correctly validates decrypted ENCs and checks the integrity of each ENC data file. Confirm that the system reports the correct SSE 16 error message when the calculated CRC is incorrect or does not agree with the value contained in the corresponding CATALOG.031 record. Also determine whether the system correctly reports the SSE 23 (sequential update error).</w:t>
            </w:r>
          </w:p>
        </w:tc>
      </w:tr>
      <w:tr w:rsidR="004F582E" w14:paraId="126B0A48" w14:textId="77777777" w:rsidTr="00CB4150">
        <w:trPr>
          <w:tblHeader/>
        </w:trPr>
        <w:tc>
          <w:tcPr>
            <w:tcW w:w="9526" w:type="dxa"/>
            <w:gridSpan w:val="4"/>
            <w:shd w:val="clear" w:color="auto" w:fill="CCFFCC"/>
            <w:vAlign w:val="center"/>
          </w:tcPr>
          <w:p w14:paraId="696CEA72" w14:textId="77777777" w:rsidR="004F582E" w:rsidRPr="004065B1" w:rsidRDefault="004F582E" w:rsidP="00CB4150">
            <w:r w:rsidRPr="000A066E">
              <w:rPr>
                <w:b/>
              </w:rPr>
              <w:t>Setup</w:t>
            </w:r>
          </w:p>
        </w:tc>
      </w:tr>
      <w:tr w:rsidR="004F582E" w14:paraId="49F476FB" w14:textId="77777777" w:rsidTr="00CB4150">
        <w:trPr>
          <w:tblHeader/>
        </w:trPr>
        <w:tc>
          <w:tcPr>
            <w:tcW w:w="9526" w:type="dxa"/>
            <w:gridSpan w:val="4"/>
            <w:vAlign w:val="center"/>
          </w:tcPr>
          <w:p w14:paraId="2F763117" w14:textId="77777777" w:rsidR="00380B4B" w:rsidRPr="00CE380E" w:rsidRDefault="00380B4B" w:rsidP="00380B4B">
            <w:pPr>
              <w:rPr>
                <w:i/>
              </w:rPr>
            </w:pPr>
            <w:r w:rsidRPr="00CE380E">
              <w:rPr>
                <w:i/>
              </w:rPr>
              <w:t xml:space="preserve">IHO.CRT/IHO.PUB from previous test (2.5.6c) but no pre-installed permits or ENCs. </w:t>
            </w:r>
          </w:p>
          <w:p w14:paraId="64461D63" w14:textId="77777777" w:rsidR="00380B4B" w:rsidRPr="00CE380E" w:rsidRDefault="00380B4B" w:rsidP="00380B4B">
            <w:pPr>
              <w:rPr>
                <w:i/>
              </w:rPr>
            </w:pPr>
            <w:r w:rsidRPr="00CE380E">
              <w:rPr>
                <w:i/>
              </w:rPr>
              <w:t>Test data used:</w:t>
            </w:r>
          </w:p>
          <w:p w14:paraId="70E25D97" w14:textId="49A2F3AB" w:rsidR="00380B4B" w:rsidRPr="00CE380E" w:rsidRDefault="00380B4B" w:rsidP="00380B4B">
            <w:pPr>
              <w:rPr>
                <w:i/>
              </w:rPr>
            </w:pPr>
            <w:r w:rsidRPr="00CE380E">
              <w:rPr>
                <w:i/>
              </w:rPr>
              <w:t>1) IHO.CRT</w:t>
            </w:r>
            <w:r w:rsidR="00077F07">
              <w:rPr>
                <w:i/>
              </w:rPr>
              <w:t xml:space="preserve"> </w:t>
            </w:r>
            <w:r w:rsidRPr="00CE380E">
              <w:rPr>
                <w:i/>
              </w:rPr>
              <w:t>/</w:t>
            </w:r>
            <w:r w:rsidR="00077F07">
              <w:rPr>
                <w:i/>
              </w:rPr>
              <w:t xml:space="preserve"> </w:t>
            </w:r>
            <w:r w:rsidRPr="00CE380E">
              <w:rPr>
                <w:i/>
              </w:rPr>
              <w:t>IHO.PUB (Pre-installed)</w:t>
            </w:r>
          </w:p>
          <w:p w14:paraId="372D6902" w14:textId="77777777" w:rsidR="00380B4B" w:rsidRPr="00CE380E" w:rsidRDefault="00380B4B" w:rsidP="00380B4B">
            <w:pPr>
              <w:rPr>
                <w:i/>
              </w:rPr>
            </w:pPr>
            <w:r w:rsidRPr="00CE380E">
              <w:rPr>
                <w:i/>
              </w:rPr>
              <w:t>2) PERMIT.TXT</w:t>
            </w:r>
          </w:p>
          <w:p w14:paraId="64225501" w14:textId="77777777" w:rsidR="00380B4B" w:rsidRPr="00CE380E" w:rsidRDefault="00380B4B" w:rsidP="00380B4B">
            <w:pPr>
              <w:rPr>
                <w:i/>
              </w:rPr>
            </w:pPr>
            <w:r w:rsidRPr="00CE380E">
              <w:rPr>
                <w:i/>
              </w:rPr>
              <w:t xml:space="preserve">3) V01X01 (Exchange Set – GB40162A, GB40162B, GB40162C &amp; GB40164A) </w:t>
            </w:r>
          </w:p>
          <w:p w14:paraId="1423FB0E" w14:textId="77777777" w:rsidR="00380B4B" w:rsidRPr="00CE380E" w:rsidRDefault="00380B4B" w:rsidP="00380B4B">
            <w:pPr>
              <w:rPr>
                <w:i/>
              </w:rPr>
            </w:pPr>
            <w:r w:rsidRPr="00CE380E">
              <w:rPr>
                <w:i/>
              </w:rPr>
              <w:t>Test data location:</w:t>
            </w:r>
          </w:p>
          <w:p w14:paraId="43630CF2" w14:textId="77777777" w:rsidR="004F582E" w:rsidRPr="00CE380E" w:rsidRDefault="00380B4B" w:rsidP="00380B4B">
            <w:pPr>
              <w:rPr>
                <w:i/>
              </w:rPr>
            </w:pPr>
            <w:r w:rsidRPr="00CE380E">
              <w:rPr>
                <w:i/>
              </w:rPr>
              <w:t>D:\IHO S-64 [S-63 TDS v1.2.1]\6 ENC Decryption\Test 6d</w:t>
            </w:r>
          </w:p>
        </w:tc>
      </w:tr>
      <w:tr w:rsidR="004F582E" w14:paraId="107D5475" w14:textId="77777777" w:rsidTr="00CB4150">
        <w:trPr>
          <w:tblHeader/>
        </w:trPr>
        <w:tc>
          <w:tcPr>
            <w:tcW w:w="9526" w:type="dxa"/>
            <w:gridSpan w:val="4"/>
            <w:shd w:val="clear" w:color="auto" w:fill="CCFFCC"/>
            <w:vAlign w:val="center"/>
          </w:tcPr>
          <w:p w14:paraId="42855792" w14:textId="77777777" w:rsidR="004F582E" w:rsidRPr="004065B1" w:rsidRDefault="004F582E" w:rsidP="00CB4150">
            <w:r w:rsidRPr="000A066E">
              <w:rPr>
                <w:b/>
              </w:rPr>
              <w:t>Action</w:t>
            </w:r>
          </w:p>
        </w:tc>
      </w:tr>
      <w:tr w:rsidR="004F582E" w14:paraId="19493B9D" w14:textId="77777777" w:rsidTr="00CB4150">
        <w:trPr>
          <w:tblHeader/>
        </w:trPr>
        <w:tc>
          <w:tcPr>
            <w:tcW w:w="9526" w:type="dxa"/>
            <w:gridSpan w:val="4"/>
            <w:vAlign w:val="center"/>
          </w:tcPr>
          <w:p w14:paraId="331DCCDE" w14:textId="77777777" w:rsidR="004F582E" w:rsidRPr="00CE380E" w:rsidRDefault="00380B4B" w:rsidP="00CB4150">
            <w:pPr>
              <w:rPr>
                <w:i/>
              </w:rPr>
            </w:pPr>
            <w:r w:rsidRPr="00CE380E">
              <w:rPr>
                <w:i/>
              </w:rPr>
              <w:t>Install the ENC cell permits and exchange set from the location above.</w:t>
            </w:r>
          </w:p>
        </w:tc>
      </w:tr>
      <w:tr w:rsidR="004F582E" w14:paraId="4AE4F661" w14:textId="77777777" w:rsidTr="00CB4150">
        <w:trPr>
          <w:tblHeader/>
        </w:trPr>
        <w:tc>
          <w:tcPr>
            <w:tcW w:w="9526" w:type="dxa"/>
            <w:gridSpan w:val="4"/>
            <w:shd w:val="clear" w:color="auto" w:fill="CCFFCC"/>
            <w:vAlign w:val="center"/>
          </w:tcPr>
          <w:p w14:paraId="2980BD25" w14:textId="77777777" w:rsidR="004F582E" w:rsidRPr="004065B1" w:rsidRDefault="004F582E" w:rsidP="00CB4150">
            <w:r w:rsidRPr="000A066E">
              <w:rPr>
                <w:b/>
              </w:rPr>
              <w:t>Results</w:t>
            </w:r>
          </w:p>
        </w:tc>
      </w:tr>
      <w:tr w:rsidR="004F582E" w14:paraId="6CA5422C" w14:textId="77777777" w:rsidTr="00CB4150">
        <w:trPr>
          <w:tblHeader/>
        </w:trPr>
        <w:tc>
          <w:tcPr>
            <w:tcW w:w="9526" w:type="dxa"/>
            <w:gridSpan w:val="4"/>
            <w:vAlign w:val="center"/>
          </w:tcPr>
          <w:p w14:paraId="4CCCBB15" w14:textId="77777777" w:rsidR="00380B4B" w:rsidRPr="00CE380E" w:rsidRDefault="00380B4B" w:rsidP="00380B4B">
            <w:pPr>
              <w:jc w:val="left"/>
              <w:rPr>
                <w:i/>
              </w:rPr>
            </w:pPr>
            <w:r w:rsidRPr="00CE380E">
              <w:rPr>
                <w:i/>
              </w:rPr>
              <w:t>1) The system must validate the CRC of each cell in the exchange set. The system must report the appropriate error message for all ENC files (see additional comments below) which fail to validate as follows: “</w:t>
            </w:r>
            <w:r w:rsidRPr="00CE380E">
              <w:rPr>
                <w:b/>
                <w:i/>
              </w:rPr>
              <w:t>SSE 16 – ENC &lt;Cell Name&gt; CRC is incorrect. Contact you data supplier as ENC(s) may be corrupt or missing data</w:t>
            </w:r>
            <w:r w:rsidRPr="00CE380E">
              <w:rPr>
                <w:i/>
              </w:rPr>
              <w:t>”.</w:t>
            </w:r>
          </w:p>
          <w:p w14:paraId="6531F848" w14:textId="77777777" w:rsidR="00380B4B" w:rsidRPr="00CE380E" w:rsidRDefault="00380B4B" w:rsidP="00380B4B">
            <w:pPr>
              <w:jc w:val="left"/>
              <w:rPr>
                <w:i/>
              </w:rPr>
            </w:pPr>
            <w:r w:rsidRPr="00CE380E">
              <w:rPr>
                <w:i/>
              </w:rPr>
              <w:t>2) The system must also report an error message for any validated ENC files that cannot be imported resulting from (1) as follows: “</w:t>
            </w:r>
            <w:r w:rsidRPr="00CE380E">
              <w:rPr>
                <w:b/>
                <w:i/>
              </w:rPr>
              <w:t>SSE 23 – Non sequential update, previous update(s) missing try reloading from the base media. If the problem persists contact your data supplier”.</w:t>
            </w:r>
          </w:p>
          <w:p w14:paraId="490ED253" w14:textId="77777777" w:rsidR="00380B4B" w:rsidRPr="00CE380E" w:rsidRDefault="00380B4B" w:rsidP="00380B4B">
            <w:pPr>
              <w:jc w:val="left"/>
              <w:rPr>
                <w:i/>
              </w:rPr>
            </w:pPr>
            <w:r w:rsidRPr="00CE380E">
              <w:rPr>
                <w:i/>
              </w:rPr>
              <w:t>(GB40162B.000 – CRC altered manually in CATALOG.031 file</w:t>
            </w:r>
          </w:p>
          <w:p w14:paraId="58A790C5" w14:textId="77777777" w:rsidR="00380B4B" w:rsidRPr="00CE380E" w:rsidRDefault="00380B4B" w:rsidP="00380B4B">
            <w:pPr>
              <w:jc w:val="left"/>
              <w:rPr>
                <w:i/>
              </w:rPr>
            </w:pPr>
            <w:r w:rsidRPr="00CE380E">
              <w:rPr>
                <w:i/>
              </w:rPr>
              <w:t>GB40164A.003 – ENC data intentionally corrupted.)</w:t>
            </w:r>
          </w:p>
          <w:p w14:paraId="2F69AE82" w14:textId="77777777" w:rsidR="00380B4B" w:rsidRPr="00CE380E" w:rsidRDefault="00380B4B" w:rsidP="00380B4B">
            <w:pPr>
              <w:jc w:val="left"/>
              <w:rPr>
                <w:i/>
              </w:rPr>
            </w:pPr>
            <w:r w:rsidRPr="00CE380E">
              <w:rPr>
                <w:i/>
              </w:rPr>
              <w:t>GB40162A (edition # 9 update # 3) should be installed (without error or warning).</w:t>
            </w:r>
          </w:p>
          <w:p w14:paraId="04587C02" w14:textId="77777777" w:rsidR="00380B4B" w:rsidRPr="00CE380E" w:rsidRDefault="00380B4B" w:rsidP="00380B4B">
            <w:pPr>
              <w:jc w:val="left"/>
              <w:rPr>
                <w:i/>
              </w:rPr>
            </w:pPr>
            <w:r w:rsidRPr="00CE380E">
              <w:rPr>
                <w:i/>
              </w:rPr>
              <w:t>GB40162B (edition # 2 update # 1) should not be installed (with “SSE 16”followed by “SSE 23”).</w:t>
            </w:r>
          </w:p>
          <w:p w14:paraId="519A16D7" w14:textId="627D6E22" w:rsidR="00380B4B" w:rsidRPr="00CE380E" w:rsidRDefault="00380B4B" w:rsidP="00380B4B">
            <w:pPr>
              <w:jc w:val="left"/>
              <w:rPr>
                <w:i/>
              </w:rPr>
            </w:pPr>
            <w:r w:rsidRPr="00CE380E">
              <w:rPr>
                <w:i/>
              </w:rPr>
              <w:t>GB40162C (edition # 1 update # 1) should be installed (</w:t>
            </w:r>
            <w:r w:rsidR="001825B9" w:rsidRPr="002164D3">
              <w:rPr>
                <w:i/>
                <w:color w:val="FF0000"/>
              </w:rPr>
              <w:t>without error or warning</w:t>
            </w:r>
            <w:r w:rsidRPr="00CE380E">
              <w:rPr>
                <w:i/>
              </w:rPr>
              <w:t xml:space="preserve">). </w:t>
            </w:r>
          </w:p>
          <w:p w14:paraId="1F6B2633" w14:textId="77777777" w:rsidR="004F582E" w:rsidRPr="00CE380E" w:rsidRDefault="00380B4B" w:rsidP="00380B4B">
            <w:pPr>
              <w:jc w:val="left"/>
              <w:rPr>
                <w:i/>
              </w:rPr>
            </w:pPr>
            <w:r w:rsidRPr="00CE380E">
              <w:rPr>
                <w:i/>
              </w:rPr>
              <w:t>GB40164A (edition # 1 update # 5) should be installed with only two updates (edition # 1 update # 2) (with “SSE 16” followed by “SSE 23”).</w:t>
            </w:r>
          </w:p>
        </w:tc>
      </w:tr>
    </w:tbl>
    <w:p w14:paraId="1AE89569" w14:textId="77777777" w:rsidR="004F582E" w:rsidRDefault="004F582E" w:rsidP="004F582E"/>
    <w:p w14:paraId="5D6DE05E" w14:textId="77777777" w:rsidR="005517BB" w:rsidRDefault="005517BB">
      <w:pPr>
        <w:widowControl/>
        <w:spacing w:line="240" w:lineRule="auto"/>
        <w:jc w:val="left"/>
        <w:rPr>
          <w:rFonts w:cs="Arial"/>
          <w:b/>
          <w:bCs/>
        </w:rPr>
      </w:pPr>
      <w:r>
        <w:br w:type="page"/>
      </w:r>
    </w:p>
    <w:p w14:paraId="67B8A7B2" w14:textId="05CE7BBE" w:rsidR="004F582E" w:rsidRPr="00A94802" w:rsidRDefault="004F582E" w:rsidP="001D52EE">
      <w:pPr>
        <w:pStyle w:val="Heading4"/>
      </w:pPr>
      <w:r>
        <w:lastRenderedPageBreak/>
        <w:t>2.5.6 e</w:t>
      </w:r>
      <w:r w:rsidRPr="00A94802">
        <w:t xml:space="preserve">) </w:t>
      </w:r>
      <w:r w:rsidR="003417A2" w:rsidRPr="003417A2">
        <w:t>Missing ENC update</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4F582E" w14:paraId="33891B64" w14:textId="77777777" w:rsidTr="00CB4150">
        <w:trPr>
          <w:trHeight w:val="454"/>
          <w:tblHeader/>
        </w:trPr>
        <w:tc>
          <w:tcPr>
            <w:tcW w:w="2381" w:type="dxa"/>
            <w:shd w:val="clear" w:color="auto" w:fill="CCFFCC"/>
            <w:vAlign w:val="center"/>
          </w:tcPr>
          <w:p w14:paraId="32064D9A" w14:textId="77777777" w:rsidR="004F582E" w:rsidRPr="004065B1" w:rsidRDefault="004F582E" w:rsidP="00CB4150">
            <w:r w:rsidRPr="000A066E">
              <w:rPr>
                <w:b/>
              </w:rPr>
              <w:t>Test Reference</w:t>
            </w:r>
          </w:p>
        </w:tc>
        <w:tc>
          <w:tcPr>
            <w:tcW w:w="2381" w:type="dxa"/>
            <w:shd w:val="clear" w:color="auto" w:fill="CCFFCC"/>
            <w:vAlign w:val="center"/>
          </w:tcPr>
          <w:p w14:paraId="36DBE30A" w14:textId="77777777" w:rsidR="004F582E" w:rsidRPr="004065B1" w:rsidRDefault="001E2A73" w:rsidP="00CB4150">
            <w:r>
              <w:t>2.5.6 e</w:t>
            </w:r>
            <w:r w:rsidR="004F582E" w:rsidRPr="00A94802">
              <w:t>)</w:t>
            </w:r>
          </w:p>
        </w:tc>
        <w:tc>
          <w:tcPr>
            <w:tcW w:w="2382" w:type="dxa"/>
            <w:shd w:val="clear" w:color="auto" w:fill="CCFFCC"/>
            <w:vAlign w:val="center"/>
          </w:tcPr>
          <w:p w14:paraId="2CA1C529" w14:textId="77777777" w:rsidR="004F582E" w:rsidRPr="004065B1" w:rsidRDefault="004F582E" w:rsidP="00CB4150">
            <w:r w:rsidRPr="000A066E">
              <w:rPr>
                <w:b/>
              </w:rPr>
              <w:t>IHO Reference</w:t>
            </w:r>
          </w:p>
        </w:tc>
        <w:tc>
          <w:tcPr>
            <w:tcW w:w="2382" w:type="dxa"/>
            <w:shd w:val="clear" w:color="auto" w:fill="CCFFCC"/>
            <w:vAlign w:val="center"/>
          </w:tcPr>
          <w:p w14:paraId="55157728" w14:textId="77777777" w:rsidR="004F582E" w:rsidRPr="004065B1" w:rsidRDefault="004F582E" w:rsidP="00CB4150">
            <w:r w:rsidRPr="00A94802">
              <w:t>S-63 10.</w:t>
            </w:r>
            <w:r w:rsidR="001E2A73">
              <w:t>7.4</w:t>
            </w:r>
          </w:p>
        </w:tc>
      </w:tr>
      <w:tr w:rsidR="004F582E" w14:paraId="661127C3" w14:textId="77777777" w:rsidTr="00CB4150">
        <w:trPr>
          <w:tblHeader/>
        </w:trPr>
        <w:tc>
          <w:tcPr>
            <w:tcW w:w="9526" w:type="dxa"/>
            <w:gridSpan w:val="4"/>
            <w:shd w:val="clear" w:color="auto" w:fill="CCFFCC"/>
            <w:vAlign w:val="center"/>
          </w:tcPr>
          <w:p w14:paraId="2DEC8759" w14:textId="77777777" w:rsidR="004F582E" w:rsidRDefault="004F582E" w:rsidP="00CB4150">
            <w:r w:rsidRPr="000A066E">
              <w:rPr>
                <w:b/>
              </w:rPr>
              <w:t>Test description</w:t>
            </w:r>
          </w:p>
        </w:tc>
      </w:tr>
      <w:tr w:rsidR="004F582E" w14:paraId="22A25CBE" w14:textId="77777777" w:rsidTr="00CB4150">
        <w:trPr>
          <w:tblHeader/>
        </w:trPr>
        <w:tc>
          <w:tcPr>
            <w:tcW w:w="9526" w:type="dxa"/>
            <w:gridSpan w:val="4"/>
            <w:vAlign w:val="center"/>
          </w:tcPr>
          <w:p w14:paraId="3B2F5A27" w14:textId="77777777" w:rsidR="004F582E" w:rsidRPr="00CE380E" w:rsidRDefault="00380B4B" w:rsidP="002164D3">
            <w:pPr>
              <w:jc w:val="left"/>
              <w:rPr>
                <w:i/>
              </w:rPr>
            </w:pPr>
            <w:r w:rsidRPr="00CE380E">
              <w:rPr>
                <w:i/>
              </w:rPr>
              <w:t>Confirm that the system correctly identifies a missing update within a delivered exchange set and outputs the correct error message.</w:t>
            </w:r>
          </w:p>
        </w:tc>
      </w:tr>
      <w:tr w:rsidR="004F582E" w14:paraId="49FA6D0D" w14:textId="77777777" w:rsidTr="00CB4150">
        <w:trPr>
          <w:tblHeader/>
        </w:trPr>
        <w:tc>
          <w:tcPr>
            <w:tcW w:w="9526" w:type="dxa"/>
            <w:gridSpan w:val="4"/>
            <w:shd w:val="clear" w:color="auto" w:fill="CCFFCC"/>
            <w:vAlign w:val="center"/>
          </w:tcPr>
          <w:p w14:paraId="49CC9EF1" w14:textId="77777777" w:rsidR="004F582E" w:rsidRPr="004065B1" w:rsidRDefault="004F582E" w:rsidP="00CB4150">
            <w:r w:rsidRPr="000A066E">
              <w:rPr>
                <w:b/>
              </w:rPr>
              <w:t>Setup</w:t>
            </w:r>
          </w:p>
        </w:tc>
      </w:tr>
      <w:tr w:rsidR="004F582E" w14:paraId="31885395" w14:textId="77777777" w:rsidTr="00CB4150">
        <w:trPr>
          <w:tblHeader/>
        </w:trPr>
        <w:tc>
          <w:tcPr>
            <w:tcW w:w="9526" w:type="dxa"/>
            <w:gridSpan w:val="4"/>
            <w:vAlign w:val="center"/>
          </w:tcPr>
          <w:p w14:paraId="27365BF9" w14:textId="77777777" w:rsidR="00380B4B" w:rsidRPr="00CE380E" w:rsidRDefault="00380B4B" w:rsidP="00380B4B">
            <w:pPr>
              <w:rPr>
                <w:i/>
              </w:rPr>
            </w:pPr>
            <w:r w:rsidRPr="00CE380E">
              <w:rPr>
                <w:i/>
              </w:rPr>
              <w:t xml:space="preserve">IHO.CRT/IHO.PUB from previous test (2.5.6d) but no pre-installed permits or ENCs. </w:t>
            </w:r>
          </w:p>
          <w:p w14:paraId="6B732789" w14:textId="77777777" w:rsidR="00380B4B" w:rsidRPr="00CE380E" w:rsidRDefault="00380B4B" w:rsidP="00380B4B">
            <w:pPr>
              <w:rPr>
                <w:i/>
              </w:rPr>
            </w:pPr>
            <w:r w:rsidRPr="00CE380E">
              <w:rPr>
                <w:i/>
              </w:rPr>
              <w:t>Test data used:</w:t>
            </w:r>
          </w:p>
          <w:p w14:paraId="3BC0A8EF" w14:textId="78761373" w:rsidR="00380B4B" w:rsidRPr="00CE380E" w:rsidRDefault="00380B4B" w:rsidP="00380B4B">
            <w:pPr>
              <w:rPr>
                <w:i/>
              </w:rPr>
            </w:pPr>
            <w:r w:rsidRPr="00CE380E">
              <w:rPr>
                <w:i/>
              </w:rPr>
              <w:t xml:space="preserve">1) IHO.CRT </w:t>
            </w:r>
            <w:r w:rsidR="001825B9">
              <w:rPr>
                <w:i/>
              </w:rPr>
              <w:t xml:space="preserve">/ IHO.PUB </w:t>
            </w:r>
            <w:r w:rsidRPr="00CE380E">
              <w:rPr>
                <w:i/>
              </w:rPr>
              <w:t>(Pre-installed)</w:t>
            </w:r>
          </w:p>
          <w:p w14:paraId="691D9D88" w14:textId="77777777" w:rsidR="00380B4B" w:rsidRPr="00CE380E" w:rsidRDefault="00380B4B" w:rsidP="00380B4B">
            <w:pPr>
              <w:rPr>
                <w:i/>
              </w:rPr>
            </w:pPr>
            <w:r w:rsidRPr="00CE380E">
              <w:rPr>
                <w:i/>
              </w:rPr>
              <w:t>2) PERMIT.TXT</w:t>
            </w:r>
          </w:p>
          <w:p w14:paraId="303159E7" w14:textId="77777777" w:rsidR="00380B4B" w:rsidRPr="00CE380E" w:rsidRDefault="00380B4B" w:rsidP="00380B4B">
            <w:pPr>
              <w:rPr>
                <w:i/>
              </w:rPr>
            </w:pPr>
            <w:r w:rsidRPr="00CE380E">
              <w:rPr>
                <w:i/>
              </w:rPr>
              <w:t xml:space="preserve">3) V01X01 (Exchange Set – FR5TEST2) </w:t>
            </w:r>
          </w:p>
          <w:p w14:paraId="7052B12E" w14:textId="77777777" w:rsidR="00380B4B" w:rsidRPr="00CE380E" w:rsidRDefault="00380B4B" w:rsidP="00380B4B">
            <w:pPr>
              <w:rPr>
                <w:i/>
              </w:rPr>
            </w:pPr>
            <w:r w:rsidRPr="00CE380E">
              <w:rPr>
                <w:i/>
              </w:rPr>
              <w:t>Test data location:</w:t>
            </w:r>
          </w:p>
          <w:p w14:paraId="2F642FBE" w14:textId="77777777" w:rsidR="004F582E" w:rsidRPr="00CE380E" w:rsidRDefault="00380B4B" w:rsidP="00380B4B">
            <w:pPr>
              <w:rPr>
                <w:i/>
              </w:rPr>
            </w:pPr>
            <w:r w:rsidRPr="00CE380E">
              <w:rPr>
                <w:i/>
              </w:rPr>
              <w:t>D:\IHO S-64 [S-63 TDS v1.2.1]\6 ENC Decryption\Test 6e</w:t>
            </w:r>
          </w:p>
        </w:tc>
      </w:tr>
      <w:tr w:rsidR="004F582E" w14:paraId="22E6C313" w14:textId="77777777" w:rsidTr="00CB4150">
        <w:trPr>
          <w:tblHeader/>
        </w:trPr>
        <w:tc>
          <w:tcPr>
            <w:tcW w:w="9526" w:type="dxa"/>
            <w:gridSpan w:val="4"/>
            <w:shd w:val="clear" w:color="auto" w:fill="CCFFCC"/>
            <w:vAlign w:val="center"/>
          </w:tcPr>
          <w:p w14:paraId="55FB4083" w14:textId="77777777" w:rsidR="004F582E" w:rsidRPr="004065B1" w:rsidRDefault="004F582E" w:rsidP="00CB4150">
            <w:r w:rsidRPr="000A066E">
              <w:rPr>
                <w:b/>
              </w:rPr>
              <w:t>Action</w:t>
            </w:r>
          </w:p>
        </w:tc>
      </w:tr>
      <w:tr w:rsidR="004F582E" w14:paraId="027E1D18" w14:textId="77777777" w:rsidTr="00CB4150">
        <w:trPr>
          <w:tblHeader/>
        </w:trPr>
        <w:tc>
          <w:tcPr>
            <w:tcW w:w="9526" w:type="dxa"/>
            <w:gridSpan w:val="4"/>
            <w:vAlign w:val="center"/>
          </w:tcPr>
          <w:p w14:paraId="09D66F72" w14:textId="77777777" w:rsidR="004F582E" w:rsidRPr="00CE380E" w:rsidRDefault="00380B4B" w:rsidP="00CB4150">
            <w:pPr>
              <w:rPr>
                <w:i/>
              </w:rPr>
            </w:pPr>
            <w:r w:rsidRPr="00CE380E">
              <w:rPr>
                <w:i/>
              </w:rPr>
              <w:t>Install the ENC cell permits and exchange set from the location above.</w:t>
            </w:r>
          </w:p>
        </w:tc>
      </w:tr>
      <w:tr w:rsidR="004F582E" w14:paraId="0CF26525" w14:textId="77777777" w:rsidTr="00CB4150">
        <w:trPr>
          <w:tblHeader/>
        </w:trPr>
        <w:tc>
          <w:tcPr>
            <w:tcW w:w="9526" w:type="dxa"/>
            <w:gridSpan w:val="4"/>
            <w:shd w:val="clear" w:color="auto" w:fill="CCFFCC"/>
            <w:vAlign w:val="center"/>
          </w:tcPr>
          <w:p w14:paraId="3B2EC96E" w14:textId="77777777" w:rsidR="004F582E" w:rsidRPr="004065B1" w:rsidRDefault="004F582E" w:rsidP="00CB4150">
            <w:r w:rsidRPr="000A066E">
              <w:rPr>
                <w:b/>
              </w:rPr>
              <w:t>Results</w:t>
            </w:r>
          </w:p>
        </w:tc>
      </w:tr>
      <w:tr w:rsidR="004F582E" w14:paraId="0D9747DC" w14:textId="77777777" w:rsidTr="00CB4150">
        <w:trPr>
          <w:tblHeader/>
        </w:trPr>
        <w:tc>
          <w:tcPr>
            <w:tcW w:w="9526" w:type="dxa"/>
            <w:gridSpan w:val="4"/>
            <w:vAlign w:val="center"/>
          </w:tcPr>
          <w:p w14:paraId="4A1F014D" w14:textId="77777777" w:rsidR="00380B4B" w:rsidRPr="00CE380E" w:rsidRDefault="00380B4B" w:rsidP="00380B4B">
            <w:pPr>
              <w:jc w:val="left"/>
              <w:rPr>
                <w:i/>
              </w:rPr>
            </w:pPr>
            <w:r w:rsidRPr="00CE380E">
              <w:rPr>
                <w:i/>
              </w:rPr>
              <w:t>The system must identify that the exchange set contains a base cell but no update even though one is specified in the PRODUCTS.TXT. Update 1 is included in the PRODUCTS.TXT but not delivered in the data.</w:t>
            </w:r>
          </w:p>
          <w:p w14:paraId="2281BE0B" w14:textId="77777777" w:rsidR="00380B4B" w:rsidRPr="00CE380E" w:rsidRDefault="00380B4B" w:rsidP="00380B4B">
            <w:pPr>
              <w:jc w:val="left"/>
              <w:rPr>
                <w:i/>
              </w:rPr>
            </w:pPr>
          </w:p>
          <w:p w14:paraId="66646204" w14:textId="77777777" w:rsidR="00380B4B" w:rsidRPr="00CE380E" w:rsidRDefault="00380B4B" w:rsidP="00380B4B">
            <w:pPr>
              <w:jc w:val="left"/>
              <w:rPr>
                <w:i/>
              </w:rPr>
            </w:pPr>
            <w:r w:rsidRPr="00CE380E">
              <w:rPr>
                <w:i/>
              </w:rPr>
              <w:t>Install the ENC cell permits and exchange set from the location above. Select cell FR5TEST2 for display. The following error message must be output :</w:t>
            </w:r>
          </w:p>
          <w:p w14:paraId="3411323C" w14:textId="77777777" w:rsidR="00380B4B" w:rsidRPr="00CE380E" w:rsidRDefault="00380B4B" w:rsidP="00380B4B">
            <w:pPr>
              <w:jc w:val="left"/>
              <w:rPr>
                <w:i/>
              </w:rPr>
            </w:pPr>
          </w:p>
          <w:p w14:paraId="12C0E82A" w14:textId="77777777" w:rsidR="004F582E" w:rsidRPr="00CE380E" w:rsidRDefault="00380B4B" w:rsidP="00380B4B">
            <w:pPr>
              <w:jc w:val="left"/>
              <w:rPr>
                <w:i/>
              </w:rPr>
            </w:pPr>
            <w:r w:rsidRPr="00CE380E">
              <w:rPr>
                <w:i/>
              </w:rPr>
              <w:t>“</w:t>
            </w:r>
            <w:r w:rsidRPr="00CE380E">
              <w:rPr>
                <w:b/>
                <w:i/>
              </w:rPr>
              <w:t>SSE 27 - ENC&lt;cell name&gt; is not up to date. A New Edition, Re-issue or Update for this cell is missing and therefore MUST NOT be used for Primary NAVIGATION</w:t>
            </w:r>
            <w:r w:rsidRPr="00CE380E">
              <w:rPr>
                <w:i/>
              </w:rPr>
              <w:t>”.</w:t>
            </w:r>
          </w:p>
        </w:tc>
      </w:tr>
    </w:tbl>
    <w:p w14:paraId="7FAC8A06" w14:textId="77777777" w:rsidR="004F582E" w:rsidRDefault="004F582E" w:rsidP="004F582E"/>
    <w:p w14:paraId="193816D9" w14:textId="77777777" w:rsidR="004F582E" w:rsidRDefault="00380B4B" w:rsidP="00E30B8F">
      <w:pPr>
        <w:pStyle w:val="Heading3"/>
      </w:pPr>
      <w:r>
        <w:br w:type="page"/>
      </w:r>
      <w:r w:rsidR="004F582E">
        <w:lastRenderedPageBreak/>
        <w:t>ENC Data Management</w:t>
      </w:r>
    </w:p>
    <w:p w14:paraId="17D13051" w14:textId="77777777" w:rsidR="004F582E" w:rsidRPr="00A94802" w:rsidRDefault="004F582E" w:rsidP="001D52EE">
      <w:pPr>
        <w:pStyle w:val="Heading4"/>
      </w:pPr>
      <w:r>
        <w:t>2.5.7</w:t>
      </w:r>
      <w:r w:rsidRPr="00A94802">
        <w:t xml:space="preserve"> a) </w:t>
      </w:r>
      <w:r w:rsidR="003417A2" w:rsidRPr="003417A2">
        <w:t>Encrypted ENCs supplied by different Data Servers</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4F582E" w14:paraId="66AA57A0" w14:textId="77777777" w:rsidTr="00CB4150">
        <w:trPr>
          <w:trHeight w:val="454"/>
          <w:tblHeader/>
        </w:trPr>
        <w:tc>
          <w:tcPr>
            <w:tcW w:w="2381" w:type="dxa"/>
            <w:shd w:val="clear" w:color="auto" w:fill="CCFFCC"/>
            <w:vAlign w:val="center"/>
          </w:tcPr>
          <w:p w14:paraId="4F3750B7" w14:textId="77777777" w:rsidR="004F582E" w:rsidRPr="004065B1" w:rsidRDefault="004F582E" w:rsidP="00CB4150">
            <w:r w:rsidRPr="000A066E">
              <w:rPr>
                <w:b/>
              </w:rPr>
              <w:t>Test Reference</w:t>
            </w:r>
          </w:p>
        </w:tc>
        <w:tc>
          <w:tcPr>
            <w:tcW w:w="2381" w:type="dxa"/>
            <w:shd w:val="clear" w:color="auto" w:fill="CCFFCC"/>
            <w:vAlign w:val="center"/>
          </w:tcPr>
          <w:p w14:paraId="18206CA7" w14:textId="77777777" w:rsidR="004F582E" w:rsidRPr="004065B1" w:rsidRDefault="001E2A73" w:rsidP="00CB4150">
            <w:r>
              <w:t>2.5.7</w:t>
            </w:r>
            <w:r w:rsidR="004F582E" w:rsidRPr="00A94802">
              <w:t xml:space="preserve"> a)</w:t>
            </w:r>
          </w:p>
        </w:tc>
        <w:tc>
          <w:tcPr>
            <w:tcW w:w="2382" w:type="dxa"/>
            <w:shd w:val="clear" w:color="auto" w:fill="CCFFCC"/>
            <w:vAlign w:val="center"/>
          </w:tcPr>
          <w:p w14:paraId="2EF4F2EC" w14:textId="77777777" w:rsidR="004F582E" w:rsidRPr="004065B1" w:rsidRDefault="004F582E" w:rsidP="00CB4150">
            <w:r w:rsidRPr="000A066E">
              <w:rPr>
                <w:b/>
              </w:rPr>
              <w:t>IHO Reference</w:t>
            </w:r>
          </w:p>
        </w:tc>
        <w:tc>
          <w:tcPr>
            <w:tcW w:w="2382" w:type="dxa"/>
            <w:shd w:val="clear" w:color="auto" w:fill="CCFFCC"/>
            <w:vAlign w:val="center"/>
          </w:tcPr>
          <w:p w14:paraId="061820AE" w14:textId="77777777" w:rsidR="004F582E" w:rsidRPr="004065B1" w:rsidRDefault="004F582E" w:rsidP="00CB4150">
            <w:r w:rsidRPr="00A94802">
              <w:t xml:space="preserve">S-63 </w:t>
            </w:r>
            <w:r w:rsidR="001E2A73">
              <w:t>6</w:t>
            </w:r>
          </w:p>
        </w:tc>
      </w:tr>
      <w:tr w:rsidR="004F582E" w14:paraId="3775F90A" w14:textId="77777777" w:rsidTr="00CB4150">
        <w:trPr>
          <w:tblHeader/>
        </w:trPr>
        <w:tc>
          <w:tcPr>
            <w:tcW w:w="9526" w:type="dxa"/>
            <w:gridSpan w:val="4"/>
            <w:shd w:val="clear" w:color="auto" w:fill="CCFFCC"/>
            <w:vAlign w:val="center"/>
          </w:tcPr>
          <w:p w14:paraId="2FF0799B" w14:textId="77777777" w:rsidR="004F582E" w:rsidRDefault="004F582E" w:rsidP="00CB4150">
            <w:r w:rsidRPr="000A066E">
              <w:rPr>
                <w:b/>
              </w:rPr>
              <w:t>Test description</w:t>
            </w:r>
          </w:p>
        </w:tc>
      </w:tr>
      <w:tr w:rsidR="004F582E" w14:paraId="7A79DB37" w14:textId="77777777" w:rsidTr="00CB4150">
        <w:trPr>
          <w:tblHeader/>
        </w:trPr>
        <w:tc>
          <w:tcPr>
            <w:tcW w:w="9526" w:type="dxa"/>
            <w:gridSpan w:val="4"/>
            <w:vAlign w:val="center"/>
          </w:tcPr>
          <w:p w14:paraId="43DFC448" w14:textId="77777777" w:rsidR="004F582E" w:rsidRPr="00CE380E" w:rsidRDefault="00380B4B" w:rsidP="002164D3">
            <w:pPr>
              <w:jc w:val="left"/>
              <w:rPr>
                <w:i/>
              </w:rPr>
            </w:pPr>
            <w:r w:rsidRPr="00CE380E">
              <w:rPr>
                <w:i/>
              </w:rPr>
              <w:t>To test how the system performs when loading ENCs from two different data servers who have their own unique SA signed certificates and encrypt using their own unique encryption keys.</w:t>
            </w:r>
          </w:p>
        </w:tc>
      </w:tr>
      <w:tr w:rsidR="004F582E" w14:paraId="1C0B3077" w14:textId="77777777" w:rsidTr="00CB4150">
        <w:trPr>
          <w:tblHeader/>
        </w:trPr>
        <w:tc>
          <w:tcPr>
            <w:tcW w:w="9526" w:type="dxa"/>
            <w:gridSpan w:val="4"/>
            <w:shd w:val="clear" w:color="auto" w:fill="CCFFCC"/>
            <w:vAlign w:val="center"/>
          </w:tcPr>
          <w:p w14:paraId="2FDBBDC0" w14:textId="77777777" w:rsidR="004F582E" w:rsidRPr="004065B1" w:rsidRDefault="004F582E" w:rsidP="00CB4150">
            <w:r w:rsidRPr="000A066E">
              <w:rPr>
                <w:b/>
              </w:rPr>
              <w:t>Setup</w:t>
            </w:r>
          </w:p>
        </w:tc>
      </w:tr>
      <w:tr w:rsidR="004F582E" w14:paraId="080CF27F" w14:textId="77777777" w:rsidTr="00CB4150">
        <w:trPr>
          <w:tblHeader/>
        </w:trPr>
        <w:tc>
          <w:tcPr>
            <w:tcW w:w="9526" w:type="dxa"/>
            <w:gridSpan w:val="4"/>
            <w:vAlign w:val="center"/>
          </w:tcPr>
          <w:p w14:paraId="744F042B" w14:textId="77777777" w:rsidR="00380B4B" w:rsidRPr="00CE380E" w:rsidRDefault="00380B4B" w:rsidP="00380B4B">
            <w:pPr>
              <w:rPr>
                <w:i/>
              </w:rPr>
            </w:pPr>
            <w:r w:rsidRPr="00CE380E">
              <w:rPr>
                <w:i/>
              </w:rPr>
              <w:t xml:space="preserve">IHO.CRT/IHO.PUB from previous test (2.5.6d) but no pre-installed permits or ENCs. </w:t>
            </w:r>
          </w:p>
          <w:p w14:paraId="165FD5A4" w14:textId="77777777" w:rsidR="00380B4B" w:rsidRPr="00CE380E" w:rsidRDefault="00380B4B" w:rsidP="009300E2">
            <w:pPr>
              <w:rPr>
                <w:b/>
                <w:i/>
              </w:rPr>
            </w:pPr>
            <w:r w:rsidRPr="00CE380E">
              <w:rPr>
                <w:b/>
                <w:i/>
              </w:rPr>
              <w:t>a) Data Server 1 (DS1)</w:t>
            </w:r>
          </w:p>
          <w:p w14:paraId="7593BD55" w14:textId="77777777" w:rsidR="00380B4B" w:rsidRPr="00CE380E" w:rsidRDefault="00380B4B" w:rsidP="00380B4B">
            <w:pPr>
              <w:ind w:left="142"/>
              <w:rPr>
                <w:i/>
              </w:rPr>
            </w:pPr>
            <w:r w:rsidRPr="00CE380E">
              <w:rPr>
                <w:i/>
              </w:rPr>
              <w:t>Test data used:</w:t>
            </w:r>
          </w:p>
          <w:p w14:paraId="3FD34E08" w14:textId="21C7ACD5" w:rsidR="00380B4B" w:rsidRPr="00CE380E" w:rsidRDefault="00380B4B" w:rsidP="00380B4B">
            <w:pPr>
              <w:ind w:left="142"/>
              <w:rPr>
                <w:i/>
              </w:rPr>
            </w:pPr>
            <w:r w:rsidRPr="00CE380E">
              <w:rPr>
                <w:i/>
              </w:rPr>
              <w:t>1)   IHO.CRT</w:t>
            </w:r>
            <w:r w:rsidR="00077F07">
              <w:rPr>
                <w:i/>
              </w:rPr>
              <w:t xml:space="preserve"> </w:t>
            </w:r>
            <w:r w:rsidRPr="00CE380E">
              <w:rPr>
                <w:i/>
              </w:rPr>
              <w:t>/</w:t>
            </w:r>
            <w:r w:rsidR="00077F07">
              <w:rPr>
                <w:i/>
              </w:rPr>
              <w:t xml:space="preserve"> </w:t>
            </w:r>
            <w:r w:rsidRPr="00CE380E">
              <w:rPr>
                <w:i/>
              </w:rPr>
              <w:t>IHO.PUB [Pre-installed]</w:t>
            </w:r>
          </w:p>
          <w:p w14:paraId="28654EF7" w14:textId="77777777" w:rsidR="00380B4B" w:rsidRPr="00CE380E" w:rsidRDefault="00380B4B" w:rsidP="00380B4B">
            <w:pPr>
              <w:ind w:left="142"/>
              <w:rPr>
                <w:i/>
              </w:rPr>
            </w:pPr>
            <w:r w:rsidRPr="00CE380E">
              <w:rPr>
                <w:i/>
              </w:rPr>
              <w:t>2)   PERMIT.TXT</w:t>
            </w:r>
          </w:p>
          <w:p w14:paraId="51932D33" w14:textId="77777777" w:rsidR="00380B4B" w:rsidRPr="00CE380E" w:rsidRDefault="00380B4B" w:rsidP="00380B4B">
            <w:pPr>
              <w:ind w:left="142"/>
              <w:rPr>
                <w:i/>
              </w:rPr>
            </w:pPr>
            <w:r w:rsidRPr="00CE380E">
              <w:rPr>
                <w:i/>
              </w:rPr>
              <w:t>3)   V01X01 (Exchange Set - GB281600, GB281800, GB282000 &amp; GB283000)</w:t>
            </w:r>
          </w:p>
          <w:p w14:paraId="1639E4B5" w14:textId="77777777" w:rsidR="00380B4B" w:rsidRPr="00CE380E" w:rsidRDefault="00380B4B" w:rsidP="00380B4B">
            <w:pPr>
              <w:rPr>
                <w:i/>
              </w:rPr>
            </w:pPr>
            <w:r w:rsidRPr="00CE380E">
              <w:rPr>
                <w:i/>
              </w:rPr>
              <w:t>Test data location:</w:t>
            </w:r>
          </w:p>
          <w:p w14:paraId="4607ABCD" w14:textId="77777777" w:rsidR="00380B4B" w:rsidRPr="00CE380E" w:rsidRDefault="00380B4B" w:rsidP="009300E2">
            <w:pPr>
              <w:ind w:left="720" w:hanging="578"/>
              <w:rPr>
                <w:i/>
              </w:rPr>
            </w:pPr>
            <w:r w:rsidRPr="00CE380E">
              <w:rPr>
                <w:i/>
              </w:rPr>
              <w:t>D:\IHO S-64 [S-63 TDS v1.2.1]\7 ENC Data Management\Test 7a\DS1</w:t>
            </w:r>
          </w:p>
          <w:p w14:paraId="2F56AC38" w14:textId="77777777" w:rsidR="00380B4B" w:rsidRPr="00CE380E" w:rsidRDefault="00380B4B" w:rsidP="00380B4B">
            <w:pPr>
              <w:rPr>
                <w:b/>
                <w:i/>
              </w:rPr>
            </w:pPr>
            <w:r w:rsidRPr="00CE380E">
              <w:rPr>
                <w:b/>
                <w:i/>
              </w:rPr>
              <w:t>b) Data Server 2 (DS2)</w:t>
            </w:r>
          </w:p>
          <w:p w14:paraId="2B19A488" w14:textId="77777777" w:rsidR="00380B4B" w:rsidRPr="00CE380E" w:rsidRDefault="00380B4B" w:rsidP="009300E2">
            <w:pPr>
              <w:ind w:left="720" w:hanging="578"/>
              <w:rPr>
                <w:i/>
              </w:rPr>
            </w:pPr>
            <w:r w:rsidRPr="00CE380E">
              <w:rPr>
                <w:i/>
              </w:rPr>
              <w:t>Test data used:</w:t>
            </w:r>
          </w:p>
          <w:p w14:paraId="11C9B420" w14:textId="0B8A37FD" w:rsidR="00380B4B" w:rsidRPr="00CE380E" w:rsidRDefault="00380B4B" w:rsidP="009300E2">
            <w:pPr>
              <w:ind w:left="720" w:hanging="578"/>
              <w:rPr>
                <w:i/>
              </w:rPr>
            </w:pPr>
            <w:r w:rsidRPr="00CE380E">
              <w:rPr>
                <w:i/>
              </w:rPr>
              <w:t>4)   IHO.CRT</w:t>
            </w:r>
            <w:r w:rsidR="00077F07">
              <w:rPr>
                <w:i/>
              </w:rPr>
              <w:t xml:space="preserve"> </w:t>
            </w:r>
            <w:r w:rsidR="001825B9">
              <w:rPr>
                <w:i/>
              </w:rPr>
              <w:t>/</w:t>
            </w:r>
            <w:r w:rsidR="00077F07">
              <w:rPr>
                <w:i/>
              </w:rPr>
              <w:t xml:space="preserve"> </w:t>
            </w:r>
            <w:r w:rsidR="001825B9">
              <w:rPr>
                <w:i/>
              </w:rPr>
              <w:t>IHO.PUB</w:t>
            </w:r>
            <w:r w:rsidRPr="00CE380E">
              <w:rPr>
                <w:i/>
              </w:rPr>
              <w:t xml:space="preserve"> [Pre-installed]</w:t>
            </w:r>
          </w:p>
          <w:p w14:paraId="020FE461" w14:textId="77777777" w:rsidR="00380B4B" w:rsidRPr="00CE380E" w:rsidRDefault="00380B4B" w:rsidP="009300E2">
            <w:pPr>
              <w:ind w:left="720" w:hanging="578"/>
              <w:rPr>
                <w:i/>
              </w:rPr>
            </w:pPr>
            <w:r w:rsidRPr="00CE380E">
              <w:rPr>
                <w:i/>
              </w:rPr>
              <w:t>5)   PERMIT.TXT</w:t>
            </w:r>
          </w:p>
          <w:p w14:paraId="36B90BEB" w14:textId="77777777" w:rsidR="00380B4B" w:rsidRPr="00CE380E" w:rsidRDefault="00380B4B" w:rsidP="009300E2">
            <w:pPr>
              <w:ind w:left="720" w:hanging="578"/>
              <w:rPr>
                <w:i/>
              </w:rPr>
            </w:pPr>
            <w:r w:rsidRPr="00CE380E">
              <w:rPr>
                <w:i/>
              </w:rPr>
              <w:t>6)   V01X01 (Exchange Set - GB283000, GB283100, GB283200 &amp; GB283300)</w:t>
            </w:r>
          </w:p>
          <w:p w14:paraId="740B166E" w14:textId="77777777" w:rsidR="00380B4B" w:rsidRPr="00CE380E" w:rsidRDefault="00380B4B" w:rsidP="00380B4B">
            <w:pPr>
              <w:rPr>
                <w:i/>
              </w:rPr>
            </w:pPr>
            <w:r w:rsidRPr="00CE380E">
              <w:rPr>
                <w:i/>
              </w:rPr>
              <w:t>Test data location:</w:t>
            </w:r>
          </w:p>
          <w:p w14:paraId="6868658E" w14:textId="77777777" w:rsidR="004F582E" w:rsidRPr="00CE380E" w:rsidRDefault="00380B4B" w:rsidP="009300E2">
            <w:pPr>
              <w:ind w:left="720" w:hanging="578"/>
              <w:rPr>
                <w:i/>
              </w:rPr>
            </w:pPr>
            <w:r w:rsidRPr="00CE380E">
              <w:rPr>
                <w:i/>
              </w:rPr>
              <w:t>D:\IHO S-64 [S-63 TDS v1.2.1]\7 ENC Data Management\Test 7a\DS2</w:t>
            </w:r>
          </w:p>
        </w:tc>
      </w:tr>
      <w:tr w:rsidR="004F582E" w14:paraId="1D4C46AA" w14:textId="77777777" w:rsidTr="00CB4150">
        <w:trPr>
          <w:tblHeader/>
        </w:trPr>
        <w:tc>
          <w:tcPr>
            <w:tcW w:w="9526" w:type="dxa"/>
            <w:gridSpan w:val="4"/>
            <w:shd w:val="clear" w:color="auto" w:fill="CCFFCC"/>
            <w:vAlign w:val="center"/>
          </w:tcPr>
          <w:p w14:paraId="73BFB9EA" w14:textId="77777777" w:rsidR="004F582E" w:rsidRPr="004065B1" w:rsidRDefault="004F582E" w:rsidP="00CB4150">
            <w:r w:rsidRPr="000A066E">
              <w:rPr>
                <w:b/>
              </w:rPr>
              <w:t>Action</w:t>
            </w:r>
          </w:p>
        </w:tc>
      </w:tr>
      <w:tr w:rsidR="004F582E" w14:paraId="2C80E67D" w14:textId="77777777" w:rsidTr="00CB4150">
        <w:trPr>
          <w:tblHeader/>
        </w:trPr>
        <w:tc>
          <w:tcPr>
            <w:tcW w:w="9526" w:type="dxa"/>
            <w:gridSpan w:val="4"/>
            <w:vAlign w:val="center"/>
          </w:tcPr>
          <w:p w14:paraId="123F9697" w14:textId="77777777" w:rsidR="004F582E" w:rsidRPr="00CE380E" w:rsidRDefault="009300E2" w:rsidP="00CB4150">
            <w:pPr>
              <w:rPr>
                <w:i/>
              </w:rPr>
            </w:pPr>
            <w:r w:rsidRPr="00CE380E">
              <w:rPr>
                <w:i/>
              </w:rPr>
              <w:t>Install the permits and exchange set for Data Server 1 (DS1), then install the permits and exchange set for DS2 from locations above.</w:t>
            </w:r>
          </w:p>
        </w:tc>
      </w:tr>
      <w:tr w:rsidR="004F582E" w14:paraId="58AAB733" w14:textId="77777777" w:rsidTr="00CB4150">
        <w:trPr>
          <w:tblHeader/>
        </w:trPr>
        <w:tc>
          <w:tcPr>
            <w:tcW w:w="9526" w:type="dxa"/>
            <w:gridSpan w:val="4"/>
            <w:shd w:val="clear" w:color="auto" w:fill="CCFFCC"/>
            <w:vAlign w:val="center"/>
          </w:tcPr>
          <w:p w14:paraId="681715C3" w14:textId="77777777" w:rsidR="004F582E" w:rsidRPr="004065B1" w:rsidRDefault="004F582E" w:rsidP="00CB4150">
            <w:r w:rsidRPr="000A066E">
              <w:rPr>
                <w:b/>
              </w:rPr>
              <w:t>Results</w:t>
            </w:r>
          </w:p>
        </w:tc>
      </w:tr>
      <w:tr w:rsidR="004F582E" w14:paraId="25B21649" w14:textId="77777777" w:rsidTr="00CB4150">
        <w:trPr>
          <w:tblHeader/>
        </w:trPr>
        <w:tc>
          <w:tcPr>
            <w:tcW w:w="9526" w:type="dxa"/>
            <w:gridSpan w:val="4"/>
            <w:vAlign w:val="center"/>
          </w:tcPr>
          <w:p w14:paraId="284305CE" w14:textId="77777777" w:rsidR="009300E2" w:rsidRPr="00CE380E" w:rsidRDefault="009300E2" w:rsidP="009300E2">
            <w:pPr>
              <w:jc w:val="left"/>
              <w:rPr>
                <w:i/>
              </w:rPr>
            </w:pPr>
            <w:r w:rsidRPr="00CE380E">
              <w:rPr>
                <w:i/>
              </w:rPr>
              <w:t>Both exchange sets must authenticate against the same installed public key. The DSs’ permits must be stored independently and decrypt the relevant exchange sets when loaded.</w:t>
            </w:r>
          </w:p>
          <w:p w14:paraId="2E42875B" w14:textId="77777777" w:rsidR="009300E2" w:rsidRPr="00CE380E" w:rsidRDefault="009300E2" w:rsidP="009300E2">
            <w:pPr>
              <w:jc w:val="left"/>
              <w:rPr>
                <w:i/>
              </w:rPr>
            </w:pPr>
            <w:r w:rsidRPr="00CE380E">
              <w:rPr>
                <w:i/>
              </w:rPr>
              <w:t>(In this test both Data Servers (DS) have ENC cell GB283000 common to both. DS1 has GB283000.000 – 002 and DS2 has GB283000.000 – 004.</w:t>
            </w:r>
          </w:p>
          <w:p w14:paraId="494F6787" w14:textId="77777777" w:rsidR="009300E2" w:rsidRPr="00CE380E" w:rsidRDefault="009300E2" w:rsidP="009300E2">
            <w:pPr>
              <w:jc w:val="left"/>
              <w:rPr>
                <w:i/>
              </w:rPr>
            </w:pPr>
            <w:r w:rsidRPr="00CE380E">
              <w:rPr>
                <w:i/>
              </w:rPr>
              <w:t>This test scenario considers how the ECDIS performs when a user obtains ENCs from two independent data providers.)</w:t>
            </w:r>
          </w:p>
          <w:p w14:paraId="06438C19" w14:textId="77777777" w:rsidR="009300E2" w:rsidRPr="00CE380E" w:rsidRDefault="009300E2" w:rsidP="009300E2">
            <w:pPr>
              <w:jc w:val="left"/>
              <w:rPr>
                <w:i/>
              </w:rPr>
            </w:pPr>
          </w:p>
          <w:p w14:paraId="68625DB1" w14:textId="77777777" w:rsidR="009300E2" w:rsidRPr="00CE380E" w:rsidRDefault="009300E2" w:rsidP="009300E2">
            <w:pPr>
              <w:jc w:val="left"/>
              <w:rPr>
                <w:i/>
              </w:rPr>
            </w:pPr>
            <w:r w:rsidRPr="00CE380E">
              <w:rPr>
                <w:i/>
              </w:rPr>
              <w:t>The system should be up to date as follows:</w:t>
            </w:r>
          </w:p>
          <w:p w14:paraId="20B13B80" w14:textId="77777777" w:rsidR="009300E2" w:rsidRPr="00CE380E" w:rsidRDefault="009300E2" w:rsidP="009300E2">
            <w:pPr>
              <w:jc w:val="left"/>
              <w:rPr>
                <w:i/>
              </w:rPr>
            </w:pPr>
          </w:p>
          <w:p w14:paraId="4A445C11" w14:textId="77777777" w:rsidR="009300E2" w:rsidRPr="00CE380E" w:rsidRDefault="009300E2" w:rsidP="009300E2">
            <w:pPr>
              <w:jc w:val="left"/>
              <w:rPr>
                <w:i/>
              </w:rPr>
            </w:pPr>
            <w:r w:rsidRPr="00CE380E">
              <w:rPr>
                <w:i/>
              </w:rPr>
              <w:t>after installation of cells from DS1 (a):</w:t>
            </w:r>
          </w:p>
          <w:p w14:paraId="3B8CC55A" w14:textId="77777777" w:rsidR="009300E2" w:rsidRPr="00CE380E" w:rsidRDefault="009300E2" w:rsidP="009300E2">
            <w:pPr>
              <w:jc w:val="left"/>
              <w:rPr>
                <w:i/>
              </w:rPr>
            </w:pPr>
            <w:r w:rsidRPr="00CE380E">
              <w:rPr>
                <w:i/>
              </w:rPr>
              <w:t>GB281600 (edition # 1 update # 1)</w:t>
            </w:r>
          </w:p>
          <w:p w14:paraId="227BEAFC" w14:textId="77777777" w:rsidR="009300E2" w:rsidRPr="00CE380E" w:rsidRDefault="009300E2" w:rsidP="009300E2">
            <w:pPr>
              <w:jc w:val="left"/>
              <w:rPr>
                <w:i/>
              </w:rPr>
            </w:pPr>
            <w:r w:rsidRPr="00CE380E">
              <w:rPr>
                <w:i/>
              </w:rPr>
              <w:t>GB281800 (edition # 1 update # 0)</w:t>
            </w:r>
          </w:p>
          <w:p w14:paraId="06F27E7F" w14:textId="77777777" w:rsidR="009300E2" w:rsidRPr="00CE380E" w:rsidRDefault="009300E2" w:rsidP="009300E2">
            <w:pPr>
              <w:jc w:val="left"/>
              <w:rPr>
                <w:i/>
              </w:rPr>
            </w:pPr>
            <w:r w:rsidRPr="00CE380E">
              <w:rPr>
                <w:i/>
              </w:rPr>
              <w:t>GB282000 (edition # 1 update # 0)</w:t>
            </w:r>
          </w:p>
          <w:p w14:paraId="1FEB836A" w14:textId="77777777" w:rsidR="009300E2" w:rsidRPr="00CE380E" w:rsidRDefault="009300E2" w:rsidP="009300E2">
            <w:pPr>
              <w:jc w:val="left"/>
              <w:rPr>
                <w:i/>
              </w:rPr>
            </w:pPr>
            <w:r w:rsidRPr="00CE380E">
              <w:rPr>
                <w:i/>
              </w:rPr>
              <w:t>GB283000 (edition # 1 update # 2)</w:t>
            </w:r>
          </w:p>
          <w:p w14:paraId="291D329B" w14:textId="77777777" w:rsidR="009300E2" w:rsidRPr="00CE380E" w:rsidRDefault="009300E2" w:rsidP="009300E2">
            <w:pPr>
              <w:jc w:val="left"/>
              <w:rPr>
                <w:i/>
              </w:rPr>
            </w:pPr>
          </w:p>
          <w:p w14:paraId="602B2785" w14:textId="77777777" w:rsidR="009300E2" w:rsidRPr="00CE380E" w:rsidRDefault="009300E2" w:rsidP="009300E2">
            <w:pPr>
              <w:jc w:val="left"/>
              <w:rPr>
                <w:i/>
              </w:rPr>
            </w:pPr>
            <w:r w:rsidRPr="00CE380E">
              <w:rPr>
                <w:i/>
              </w:rPr>
              <w:t>after installation of cells from DS2 (b):</w:t>
            </w:r>
          </w:p>
          <w:p w14:paraId="7297F088" w14:textId="77777777" w:rsidR="009300E2" w:rsidRPr="00CE380E" w:rsidRDefault="009300E2" w:rsidP="009300E2">
            <w:pPr>
              <w:jc w:val="left"/>
              <w:rPr>
                <w:i/>
              </w:rPr>
            </w:pPr>
            <w:r w:rsidRPr="00CE380E">
              <w:rPr>
                <w:i/>
              </w:rPr>
              <w:t>GB281600 (edition # 1 update # 1)</w:t>
            </w:r>
          </w:p>
          <w:p w14:paraId="49F37BBB" w14:textId="77777777" w:rsidR="009300E2" w:rsidRPr="00CE380E" w:rsidRDefault="009300E2" w:rsidP="009300E2">
            <w:pPr>
              <w:jc w:val="left"/>
              <w:rPr>
                <w:i/>
              </w:rPr>
            </w:pPr>
            <w:r w:rsidRPr="00CE380E">
              <w:rPr>
                <w:i/>
              </w:rPr>
              <w:t>GB281800 (edition # 1 update # 0)</w:t>
            </w:r>
          </w:p>
          <w:p w14:paraId="1CDE852F" w14:textId="77777777" w:rsidR="009300E2" w:rsidRPr="00CE380E" w:rsidRDefault="009300E2" w:rsidP="009300E2">
            <w:pPr>
              <w:jc w:val="left"/>
              <w:rPr>
                <w:i/>
              </w:rPr>
            </w:pPr>
            <w:r w:rsidRPr="00CE380E">
              <w:rPr>
                <w:i/>
              </w:rPr>
              <w:t>GB282000 (edition # 1 update # 0)</w:t>
            </w:r>
          </w:p>
          <w:p w14:paraId="1FA82428" w14:textId="77777777" w:rsidR="009300E2" w:rsidRPr="00CE380E" w:rsidRDefault="009300E2" w:rsidP="009300E2">
            <w:pPr>
              <w:jc w:val="left"/>
              <w:rPr>
                <w:i/>
              </w:rPr>
            </w:pPr>
            <w:r w:rsidRPr="00CE380E">
              <w:rPr>
                <w:i/>
              </w:rPr>
              <w:t>GB283000 (edition # 1 update # 4)</w:t>
            </w:r>
          </w:p>
          <w:p w14:paraId="107FE255" w14:textId="77777777" w:rsidR="009300E2" w:rsidRPr="00CE380E" w:rsidRDefault="009300E2" w:rsidP="009300E2">
            <w:pPr>
              <w:jc w:val="left"/>
              <w:rPr>
                <w:i/>
              </w:rPr>
            </w:pPr>
            <w:r w:rsidRPr="00CE380E">
              <w:rPr>
                <w:i/>
              </w:rPr>
              <w:t>GB283100 (edition # 1 update # 3)</w:t>
            </w:r>
          </w:p>
          <w:p w14:paraId="151A9B84" w14:textId="77777777" w:rsidR="009300E2" w:rsidRPr="00CE380E" w:rsidRDefault="009300E2" w:rsidP="009300E2">
            <w:pPr>
              <w:jc w:val="left"/>
              <w:rPr>
                <w:i/>
              </w:rPr>
            </w:pPr>
            <w:r w:rsidRPr="00CE380E">
              <w:rPr>
                <w:i/>
              </w:rPr>
              <w:t>GB283200 (edition # 1 update # 0)</w:t>
            </w:r>
          </w:p>
          <w:p w14:paraId="38CCD91E" w14:textId="77777777" w:rsidR="004F582E" w:rsidRPr="00CE380E" w:rsidRDefault="009300E2" w:rsidP="009300E2">
            <w:pPr>
              <w:jc w:val="left"/>
              <w:rPr>
                <w:i/>
              </w:rPr>
            </w:pPr>
            <w:r w:rsidRPr="00CE380E">
              <w:rPr>
                <w:i/>
              </w:rPr>
              <w:t>GB283300 (edition # 1 update # 0)</w:t>
            </w:r>
          </w:p>
        </w:tc>
      </w:tr>
    </w:tbl>
    <w:p w14:paraId="3C0DC5D0" w14:textId="77777777" w:rsidR="004F582E" w:rsidRDefault="004F582E" w:rsidP="004F582E"/>
    <w:p w14:paraId="776A877D" w14:textId="77777777" w:rsidR="004F582E" w:rsidRPr="00A94802" w:rsidRDefault="005B4573" w:rsidP="001D52EE">
      <w:pPr>
        <w:pStyle w:val="Heading4"/>
      </w:pPr>
      <w:r>
        <w:br w:type="page"/>
      </w:r>
      <w:r w:rsidR="004F582E">
        <w:lastRenderedPageBreak/>
        <w:t>2.5.7 b</w:t>
      </w:r>
      <w:r w:rsidR="004F582E" w:rsidRPr="00A94802">
        <w:t xml:space="preserve">) </w:t>
      </w:r>
      <w:r w:rsidR="003417A2" w:rsidRPr="003417A2">
        <w:t>Loading additional ENC cell permits and cells from a different data provider</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4F582E" w14:paraId="4E4D242E" w14:textId="77777777" w:rsidTr="00CB4150">
        <w:trPr>
          <w:trHeight w:val="454"/>
          <w:tblHeader/>
        </w:trPr>
        <w:tc>
          <w:tcPr>
            <w:tcW w:w="2381" w:type="dxa"/>
            <w:shd w:val="clear" w:color="auto" w:fill="CCFFCC"/>
            <w:vAlign w:val="center"/>
          </w:tcPr>
          <w:p w14:paraId="4CDCB8D3" w14:textId="77777777" w:rsidR="004F582E" w:rsidRPr="004065B1" w:rsidRDefault="004F582E" w:rsidP="00CB4150">
            <w:r w:rsidRPr="000A066E">
              <w:rPr>
                <w:b/>
              </w:rPr>
              <w:t>Test Reference</w:t>
            </w:r>
          </w:p>
        </w:tc>
        <w:tc>
          <w:tcPr>
            <w:tcW w:w="2381" w:type="dxa"/>
            <w:shd w:val="clear" w:color="auto" w:fill="CCFFCC"/>
            <w:vAlign w:val="center"/>
          </w:tcPr>
          <w:p w14:paraId="4AAB5E94" w14:textId="77777777" w:rsidR="004F582E" w:rsidRPr="004065B1" w:rsidRDefault="001E2A73" w:rsidP="00CB4150">
            <w:r>
              <w:t>2.5.7 b</w:t>
            </w:r>
            <w:r w:rsidR="004F582E" w:rsidRPr="00A94802">
              <w:t>)</w:t>
            </w:r>
          </w:p>
        </w:tc>
        <w:tc>
          <w:tcPr>
            <w:tcW w:w="2382" w:type="dxa"/>
            <w:shd w:val="clear" w:color="auto" w:fill="CCFFCC"/>
            <w:vAlign w:val="center"/>
          </w:tcPr>
          <w:p w14:paraId="2B582B22" w14:textId="77777777" w:rsidR="004F582E" w:rsidRPr="004065B1" w:rsidRDefault="004F582E" w:rsidP="00CB4150">
            <w:r w:rsidRPr="000A066E">
              <w:rPr>
                <w:b/>
              </w:rPr>
              <w:t>IHO Reference</w:t>
            </w:r>
          </w:p>
        </w:tc>
        <w:tc>
          <w:tcPr>
            <w:tcW w:w="2382" w:type="dxa"/>
            <w:shd w:val="clear" w:color="auto" w:fill="CCFFCC"/>
            <w:vAlign w:val="center"/>
          </w:tcPr>
          <w:p w14:paraId="707B893F" w14:textId="77777777" w:rsidR="004F582E" w:rsidRPr="004065B1" w:rsidRDefault="004F582E" w:rsidP="00CB4150">
            <w:r w:rsidRPr="00A94802">
              <w:t xml:space="preserve">S-63 </w:t>
            </w:r>
            <w:r w:rsidR="001E2A73">
              <w:t>6</w:t>
            </w:r>
          </w:p>
        </w:tc>
      </w:tr>
      <w:tr w:rsidR="004F582E" w14:paraId="2BCF2411" w14:textId="77777777" w:rsidTr="00CB4150">
        <w:trPr>
          <w:tblHeader/>
        </w:trPr>
        <w:tc>
          <w:tcPr>
            <w:tcW w:w="9526" w:type="dxa"/>
            <w:gridSpan w:val="4"/>
            <w:shd w:val="clear" w:color="auto" w:fill="CCFFCC"/>
            <w:vAlign w:val="center"/>
          </w:tcPr>
          <w:p w14:paraId="0071E0F1" w14:textId="77777777" w:rsidR="004F582E" w:rsidRDefault="004F582E" w:rsidP="00CB4150">
            <w:r w:rsidRPr="000A066E">
              <w:rPr>
                <w:b/>
              </w:rPr>
              <w:t>Test description</w:t>
            </w:r>
          </w:p>
        </w:tc>
      </w:tr>
      <w:tr w:rsidR="004F582E" w14:paraId="6457B2C9" w14:textId="77777777" w:rsidTr="00CB4150">
        <w:trPr>
          <w:tblHeader/>
        </w:trPr>
        <w:tc>
          <w:tcPr>
            <w:tcW w:w="9526" w:type="dxa"/>
            <w:gridSpan w:val="4"/>
            <w:vAlign w:val="center"/>
          </w:tcPr>
          <w:p w14:paraId="44A76197" w14:textId="77777777" w:rsidR="004F582E" w:rsidRPr="00CE380E" w:rsidRDefault="009300E2" w:rsidP="002164D3">
            <w:pPr>
              <w:jc w:val="left"/>
              <w:rPr>
                <w:i/>
              </w:rPr>
            </w:pPr>
            <w:r w:rsidRPr="00CE380E">
              <w:rPr>
                <w:i/>
              </w:rPr>
              <w:t>Check that a pre-existing licence subscription is not overwritten by the ECDIS for any subsequent additions. Confirm that any data already stored on the system is unaffected by any newly imported permits.</w:t>
            </w:r>
          </w:p>
        </w:tc>
      </w:tr>
      <w:tr w:rsidR="004F582E" w14:paraId="321AA9DC" w14:textId="77777777" w:rsidTr="00CB4150">
        <w:trPr>
          <w:tblHeader/>
        </w:trPr>
        <w:tc>
          <w:tcPr>
            <w:tcW w:w="9526" w:type="dxa"/>
            <w:gridSpan w:val="4"/>
            <w:shd w:val="clear" w:color="auto" w:fill="CCFFCC"/>
            <w:vAlign w:val="center"/>
          </w:tcPr>
          <w:p w14:paraId="1372B1C6" w14:textId="77777777" w:rsidR="004F582E" w:rsidRPr="004065B1" w:rsidRDefault="004F582E" w:rsidP="00CB4150">
            <w:r w:rsidRPr="000A066E">
              <w:rPr>
                <w:b/>
              </w:rPr>
              <w:t>Setup</w:t>
            </w:r>
          </w:p>
        </w:tc>
      </w:tr>
      <w:tr w:rsidR="004F582E" w14:paraId="3E1A6CB4" w14:textId="77777777" w:rsidTr="00CB4150">
        <w:trPr>
          <w:tblHeader/>
        </w:trPr>
        <w:tc>
          <w:tcPr>
            <w:tcW w:w="9526" w:type="dxa"/>
            <w:gridSpan w:val="4"/>
            <w:vAlign w:val="center"/>
          </w:tcPr>
          <w:p w14:paraId="43F327DA" w14:textId="77777777" w:rsidR="009300E2" w:rsidRPr="00CE380E" w:rsidRDefault="009300E2" w:rsidP="002164D3">
            <w:pPr>
              <w:jc w:val="left"/>
              <w:rPr>
                <w:i/>
              </w:rPr>
            </w:pPr>
            <w:r w:rsidRPr="00CE380E">
              <w:rPr>
                <w:i/>
              </w:rPr>
              <w:t>Use the data installed for test 2.5.7a for DS1 &amp; 2 (assuming that the data loaded as per the expected results)</w:t>
            </w:r>
          </w:p>
          <w:p w14:paraId="624CA23F" w14:textId="77777777" w:rsidR="009300E2" w:rsidRPr="00CE380E" w:rsidRDefault="009300E2" w:rsidP="009300E2">
            <w:pPr>
              <w:rPr>
                <w:i/>
              </w:rPr>
            </w:pPr>
            <w:r w:rsidRPr="00CE380E">
              <w:rPr>
                <w:i/>
              </w:rPr>
              <w:t>Test data used:</w:t>
            </w:r>
          </w:p>
          <w:p w14:paraId="30F932BD" w14:textId="5D4898DA" w:rsidR="009300E2" w:rsidRPr="00CE380E" w:rsidRDefault="009300E2" w:rsidP="009300E2">
            <w:pPr>
              <w:rPr>
                <w:i/>
              </w:rPr>
            </w:pPr>
            <w:r w:rsidRPr="00CE380E">
              <w:rPr>
                <w:i/>
              </w:rPr>
              <w:t>1)  IHO.CRT</w:t>
            </w:r>
            <w:r w:rsidR="00077F07">
              <w:rPr>
                <w:i/>
              </w:rPr>
              <w:t xml:space="preserve"> </w:t>
            </w:r>
            <w:r w:rsidRPr="00CE380E">
              <w:rPr>
                <w:i/>
              </w:rPr>
              <w:t>/</w:t>
            </w:r>
            <w:r w:rsidR="00077F07">
              <w:rPr>
                <w:i/>
              </w:rPr>
              <w:t xml:space="preserve"> </w:t>
            </w:r>
            <w:r w:rsidRPr="00CE380E">
              <w:rPr>
                <w:i/>
              </w:rPr>
              <w:t>IHO.PUB [Pre-installed]</w:t>
            </w:r>
          </w:p>
          <w:p w14:paraId="631C4D0E" w14:textId="77777777" w:rsidR="009300E2" w:rsidRPr="00CE380E" w:rsidRDefault="009300E2" w:rsidP="009300E2">
            <w:pPr>
              <w:rPr>
                <w:i/>
              </w:rPr>
            </w:pPr>
            <w:r w:rsidRPr="00CE380E">
              <w:rPr>
                <w:i/>
              </w:rPr>
              <w:t>2)  PERMIT.TXT</w:t>
            </w:r>
          </w:p>
          <w:p w14:paraId="4FC50E77" w14:textId="77777777" w:rsidR="009300E2" w:rsidRPr="00CE380E" w:rsidRDefault="009300E2" w:rsidP="009300E2">
            <w:pPr>
              <w:rPr>
                <w:i/>
              </w:rPr>
            </w:pPr>
            <w:r w:rsidRPr="00CE380E">
              <w:rPr>
                <w:i/>
              </w:rPr>
              <w:t>3)  V01X01 (Exchange Set - GB255000, GB270000, GB281600, GB281800, GB282000 &amp; GB283000)</w:t>
            </w:r>
          </w:p>
          <w:p w14:paraId="55C8D926" w14:textId="77777777" w:rsidR="009300E2" w:rsidRPr="00CE380E" w:rsidRDefault="009300E2" w:rsidP="009300E2">
            <w:pPr>
              <w:rPr>
                <w:i/>
              </w:rPr>
            </w:pPr>
            <w:r w:rsidRPr="00CE380E">
              <w:rPr>
                <w:i/>
              </w:rPr>
              <w:t>Test data location:</w:t>
            </w:r>
          </w:p>
          <w:p w14:paraId="153F728E" w14:textId="77777777" w:rsidR="004F582E" w:rsidRPr="00CE380E" w:rsidRDefault="009300E2" w:rsidP="009300E2">
            <w:pPr>
              <w:rPr>
                <w:i/>
              </w:rPr>
            </w:pPr>
            <w:r w:rsidRPr="00CE380E">
              <w:rPr>
                <w:i/>
              </w:rPr>
              <w:t>D:\IHO S-64 [S-63 TDS v1.2.1]\7 ENC Data Management\Test 7b</w:t>
            </w:r>
          </w:p>
        </w:tc>
      </w:tr>
      <w:tr w:rsidR="004F582E" w14:paraId="3C28E749" w14:textId="77777777" w:rsidTr="00CB4150">
        <w:trPr>
          <w:tblHeader/>
        </w:trPr>
        <w:tc>
          <w:tcPr>
            <w:tcW w:w="9526" w:type="dxa"/>
            <w:gridSpan w:val="4"/>
            <w:shd w:val="clear" w:color="auto" w:fill="CCFFCC"/>
            <w:vAlign w:val="center"/>
          </w:tcPr>
          <w:p w14:paraId="16C91B4C" w14:textId="77777777" w:rsidR="004F582E" w:rsidRPr="004065B1" w:rsidRDefault="004F582E" w:rsidP="00CB4150">
            <w:r w:rsidRPr="000A066E">
              <w:rPr>
                <w:b/>
              </w:rPr>
              <w:t>Action</w:t>
            </w:r>
          </w:p>
        </w:tc>
      </w:tr>
      <w:tr w:rsidR="004F582E" w14:paraId="40A01066" w14:textId="77777777" w:rsidTr="00CB4150">
        <w:trPr>
          <w:tblHeader/>
        </w:trPr>
        <w:tc>
          <w:tcPr>
            <w:tcW w:w="9526" w:type="dxa"/>
            <w:gridSpan w:val="4"/>
            <w:vAlign w:val="center"/>
          </w:tcPr>
          <w:p w14:paraId="083DA999" w14:textId="77777777" w:rsidR="004F582E" w:rsidRPr="00CE380E" w:rsidRDefault="009300E2" w:rsidP="00CB4150">
            <w:pPr>
              <w:rPr>
                <w:i/>
              </w:rPr>
            </w:pPr>
            <w:r w:rsidRPr="00CE380E">
              <w:rPr>
                <w:i/>
              </w:rPr>
              <w:t>Install the permit file from the location above followed by the exchange set at the same location.</w:t>
            </w:r>
          </w:p>
        </w:tc>
      </w:tr>
      <w:tr w:rsidR="004F582E" w14:paraId="7A18768F" w14:textId="77777777" w:rsidTr="00CB4150">
        <w:trPr>
          <w:tblHeader/>
        </w:trPr>
        <w:tc>
          <w:tcPr>
            <w:tcW w:w="9526" w:type="dxa"/>
            <w:gridSpan w:val="4"/>
            <w:shd w:val="clear" w:color="auto" w:fill="CCFFCC"/>
            <w:vAlign w:val="center"/>
          </w:tcPr>
          <w:p w14:paraId="57A1ED46" w14:textId="77777777" w:rsidR="004F582E" w:rsidRPr="004065B1" w:rsidRDefault="004F582E" w:rsidP="00CB4150">
            <w:r w:rsidRPr="000A066E">
              <w:rPr>
                <w:b/>
              </w:rPr>
              <w:t>Results</w:t>
            </w:r>
          </w:p>
        </w:tc>
      </w:tr>
      <w:tr w:rsidR="004F582E" w14:paraId="26EEA65E" w14:textId="77777777" w:rsidTr="00CB4150">
        <w:trPr>
          <w:tblHeader/>
        </w:trPr>
        <w:tc>
          <w:tcPr>
            <w:tcW w:w="9526" w:type="dxa"/>
            <w:gridSpan w:val="4"/>
            <w:vAlign w:val="center"/>
          </w:tcPr>
          <w:p w14:paraId="17894DE1" w14:textId="77777777" w:rsidR="009300E2" w:rsidRPr="00CE380E" w:rsidRDefault="009300E2" w:rsidP="009300E2">
            <w:pPr>
              <w:jc w:val="left"/>
              <w:rPr>
                <w:i/>
              </w:rPr>
            </w:pPr>
            <w:r w:rsidRPr="00CE380E">
              <w:rPr>
                <w:i/>
              </w:rPr>
              <w:t>The permit file must be merged with the previously installed one for the correct data server [DS1 - GB]. The exchange set must install all new cells as well as the updates for the previously installed ones [GB281600 &amp; GB281800]. The expected SENC Status is listed below.</w:t>
            </w:r>
          </w:p>
          <w:p w14:paraId="097D6305" w14:textId="77777777" w:rsidR="009300E2" w:rsidRPr="00CE380E" w:rsidRDefault="009300E2" w:rsidP="009300E2">
            <w:pPr>
              <w:jc w:val="left"/>
              <w:rPr>
                <w:i/>
              </w:rPr>
            </w:pPr>
          </w:p>
          <w:p w14:paraId="2A4C65B9" w14:textId="77777777" w:rsidR="009300E2" w:rsidRPr="00CE380E" w:rsidRDefault="009300E2" w:rsidP="009300E2">
            <w:pPr>
              <w:jc w:val="left"/>
              <w:rPr>
                <w:i/>
              </w:rPr>
            </w:pPr>
            <w:r w:rsidRPr="00CE380E">
              <w:rPr>
                <w:i/>
              </w:rPr>
              <w:t>The ENC cells loaded during test 2.5.7a for data server 2 [DS2] must still be viewable in the ECDIS to their expected state of correctness. The expected SENC status listed below shows the expected results against 2.5.7a [DS2].</w:t>
            </w:r>
          </w:p>
          <w:p w14:paraId="4FE738CE" w14:textId="77777777" w:rsidR="009300E2" w:rsidRPr="00CE380E" w:rsidRDefault="009300E2" w:rsidP="009300E2">
            <w:pPr>
              <w:jc w:val="left"/>
              <w:rPr>
                <w:i/>
              </w:rPr>
            </w:pPr>
            <w:r w:rsidRPr="00CE380E">
              <w:rPr>
                <w:i/>
              </w:rPr>
              <w:t xml:space="preserve">The permit file </w:t>
            </w:r>
            <w:r w:rsidRPr="00CE380E">
              <w:rPr>
                <w:b/>
                <w:i/>
                <w:u w:val="single"/>
              </w:rPr>
              <w:t>only</w:t>
            </w:r>
            <w:r w:rsidRPr="00CE380E">
              <w:rPr>
                <w:i/>
              </w:rPr>
              <w:t xml:space="preserve"> contains new permits for cells GB255000 &amp; GB270000. The exchange set contains the new cells and the cells from the previous test, 2.5.7a [DS1] plus additional updates.</w:t>
            </w:r>
          </w:p>
          <w:p w14:paraId="747B256D" w14:textId="77777777" w:rsidR="009300E2" w:rsidRPr="00CE380E" w:rsidRDefault="009300E2" w:rsidP="009300E2">
            <w:pPr>
              <w:jc w:val="left"/>
              <w:rPr>
                <w:i/>
              </w:rPr>
            </w:pPr>
            <w:r w:rsidRPr="00CE380E">
              <w:rPr>
                <w:i/>
              </w:rPr>
              <w:t>This test scenario considers how the ECDIS performs when presented with a subset of new additional ENC permits from a specific data provider.</w:t>
            </w:r>
          </w:p>
          <w:p w14:paraId="3357CAB3" w14:textId="77777777" w:rsidR="009300E2" w:rsidRPr="00CE380E" w:rsidRDefault="009300E2" w:rsidP="009300E2">
            <w:pPr>
              <w:jc w:val="left"/>
              <w:rPr>
                <w:i/>
              </w:rPr>
            </w:pPr>
            <w:r w:rsidRPr="00CE380E">
              <w:rPr>
                <w:i/>
              </w:rPr>
              <w:t>The system should be up to date as follows:</w:t>
            </w:r>
          </w:p>
          <w:p w14:paraId="4A07F17F" w14:textId="77777777" w:rsidR="009300E2" w:rsidRPr="00CE380E" w:rsidRDefault="009300E2" w:rsidP="009300E2">
            <w:pPr>
              <w:jc w:val="left"/>
              <w:rPr>
                <w:i/>
              </w:rPr>
            </w:pPr>
          </w:p>
          <w:p w14:paraId="2DC85F04" w14:textId="77777777" w:rsidR="009300E2" w:rsidRPr="00CE380E" w:rsidRDefault="009300E2" w:rsidP="009300E2">
            <w:pPr>
              <w:jc w:val="left"/>
              <w:rPr>
                <w:i/>
              </w:rPr>
            </w:pPr>
            <w:r w:rsidRPr="00CE380E">
              <w:rPr>
                <w:i/>
              </w:rPr>
              <w:t>after installation of cells from DS1:</w:t>
            </w:r>
          </w:p>
          <w:p w14:paraId="7AF1FA09" w14:textId="77777777" w:rsidR="009300E2" w:rsidRPr="00CE380E" w:rsidRDefault="009300E2" w:rsidP="009300E2">
            <w:pPr>
              <w:jc w:val="left"/>
              <w:rPr>
                <w:i/>
              </w:rPr>
            </w:pPr>
            <w:r w:rsidRPr="00CE380E">
              <w:rPr>
                <w:i/>
              </w:rPr>
              <w:t>GB255000 (edition # 3 update # 3) new cell should be installed.</w:t>
            </w:r>
          </w:p>
          <w:p w14:paraId="30122674" w14:textId="77777777" w:rsidR="009300E2" w:rsidRPr="00CE380E" w:rsidRDefault="009300E2" w:rsidP="009300E2">
            <w:pPr>
              <w:jc w:val="left"/>
              <w:rPr>
                <w:i/>
              </w:rPr>
            </w:pPr>
            <w:r w:rsidRPr="00CE380E">
              <w:rPr>
                <w:i/>
              </w:rPr>
              <w:t>GB270000 (edition # 1 update # 1) new cell should be installed.</w:t>
            </w:r>
          </w:p>
          <w:p w14:paraId="4359FB4B" w14:textId="77777777" w:rsidR="009300E2" w:rsidRPr="00CE380E" w:rsidRDefault="009300E2" w:rsidP="009300E2">
            <w:pPr>
              <w:jc w:val="left"/>
              <w:rPr>
                <w:i/>
              </w:rPr>
            </w:pPr>
            <w:r w:rsidRPr="00CE380E">
              <w:rPr>
                <w:i/>
              </w:rPr>
              <w:t>GB281600 (edition # 1 update # 2) updated.</w:t>
            </w:r>
          </w:p>
          <w:p w14:paraId="6E0A4D33" w14:textId="77777777" w:rsidR="009300E2" w:rsidRPr="00CE380E" w:rsidRDefault="009300E2" w:rsidP="009300E2">
            <w:pPr>
              <w:jc w:val="left"/>
              <w:rPr>
                <w:i/>
              </w:rPr>
            </w:pPr>
            <w:r w:rsidRPr="00CE380E">
              <w:rPr>
                <w:i/>
              </w:rPr>
              <w:t>GB281800 (edition # 1 update # 1) updated.</w:t>
            </w:r>
          </w:p>
          <w:p w14:paraId="1C409F61" w14:textId="77777777" w:rsidR="009300E2" w:rsidRPr="00CE380E" w:rsidRDefault="009300E2" w:rsidP="009300E2">
            <w:pPr>
              <w:jc w:val="left"/>
              <w:rPr>
                <w:i/>
              </w:rPr>
            </w:pPr>
            <w:r w:rsidRPr="00CE380E">
              <w:rPr>
                <w:i/>
              </w:rPr>
              <w:t>GB282000 (edition # 1 update # 0)</w:t>
            </w:r>
          </w:p>
          <w:p w14:paraId="762F1DD5" w14:textId="77777777" w:rsidR="009300E2" w:rsidRPr="00CE380E" w:rsidRDefault="009300E2" w:rsidP="009300E2">
            <w:pPr>
              <w:jc w:val="left"/>
              <w:rPr>
                <w:i/>
              </w:rPr>
            </w:pPr>
            <w:r w:rsidRPr="00CE380E">
              <w:rPr>
                <w:i/>
              </w:rPr>
              <w:t>GB283000 (edition # 1 update # 4)</w:t>
            </w:r>
          </w:p>
          <w:p w14:paraId="08986D2B" w14:textId="77777777" w:rsidR="009300E2" w:rsidRPr="00CE380E" w:rsidRDefault="009300E2" w:rsidP="009300E2">
            <w:pPr>
              <w:jc w:val="left"/>
              <w:rPr>
                <w:i/>
              </w:rPr>
            </w:pPr>
          </w:p>
          <w:p w14:paraId="5AA0B69A" w14:textId="77777777" w:rsidR="009300E2" w:rsidRPr="00CE380E" w:rsidRDefault="009300E2" w:rsidP="009300E2">
            <w:pPr>
              <w:jc w:val="left"/>
              <w:rPr>
                <w:i/>
              </w:rPr>
            </w:pPr>
            <w:r w:rsidRPr="00CE380E">
              <w:rPr>
                <w:i/>
              </w:rPr>
              <w:t>installation of cells from DS2 unchanged from 2.5.7a:</w:t>
            </w:r>
          </w:p>
          <w:p w14:paraId="628A23AF" w14:textId="77777777" w:rsidR="009300E2" w:rsidRPr="00CE380E" w:rsidRDefault="009300E2" w:rsidP="009300E2">
            <w:pPr>
              <w:jc w:val="left"/>
              <w:rPr>
                <w:i/>
              </w:rPr>
            </w:pPr>
            <w:r w:rsidRPr="00CE380E">
              <w:rPr>
                <w:i/>
              </w:rPr>
              <w:t>GB281600 (edition # 1 update # 2)</w:t>
            </w:r>
          </w:p>
          <w:p w14:paraId="6887E66F" w14:textId="77777777" w:rsidR="009300E2" w:rsidRPr="00CE380E" w:rsidRDefault="009300E2" w:rsidP="009300E2">
            <w:pPr>
              <w:jc w:val="left"/>
              <w:rPr>
                <w:i/>
              </w:rPr>
            </w:pPr>
            <w:r w:rsidRPr="00CE380E">
              <w:rPr>
                <w:i/>
              </w:rPr>
              <w:t>GB281800 (edition # 1 update # 1)</w:t>
            </w:r>
          </w:p>
          <w:p w14:paraId="40A025D0" w14:textId="77777777" w:rsidR="009300E2" w:rsidRPr="00CE380E" w:rsidRDefault="009300E2" w:rsidP="009300E2">
            <w:pPr>
              <w:jc w:val="left"/>
              <w:rPr>
                <w:i/>
              </w:rPr>
            </w:pPr>
            <w:r w:rsidRPr="00CE380E">
              <w:rPr>
                <w:i/>
              </w:rPr>
              <w:t>GB282000 (edition # 1 update # 0)</w:t>
            </w:r>
          </w:p>
          <w:p w14:paraId="5AD76F35" w14:textId="77777777" w:rsidR="009300E2" w:rsidRPr="00CE380E" w:rsidRDefault="009300E2" w:rsidP="009300E2">
            <w:pPr>
              <w:jc w:val="left"/>
              <w:rPr>
                <w:i/>
              </w:rPr>
            </w:pPr>
            <w:r w:rsidRPr="00CE380E">
              <w:rPr>
                <w:i/>
              </w:rPr>
              <w:t>GB283000 (edition # 1 update # 4)</w:t>
            </w:r>
          </w:p>
          <w:p w14:paraId="15D22B82" w14:textId="77777777" w:rsidR="009300E2" w:rsidRPr="00CE380E" w:rsidRDefault="009300E2" w:rsidP="009300E2">
            <w:pPr>
              <w:jc w:val="left"/>
              <w:rPr>
                <w:i/>
              </w:rPr>
            </w:pPr>
            <w:r w:rsidRPr="00CE380E">
              <w:rPr>
                <w:i/>
              </w:rPr>
              <w:t>GB283100 (edition # 1 update # 3)</w:t>
            </w:r>
          </w:p>
          <w:p w14:paraId="3ADBD93E" w14:textId="77777777" w:rsidR="009300E2" w:rsidRPr="00CE380E" w:rsidRDefault="009300E2" w:rsidP="009300E2">
            <w:pPr>
              <w:jc w:val="left"/>
              <w:rPr>
                <w:i/>
              </w:rPr>
            </w:pPr>
            <w:r w:rsidRPr="00CE380E">
              <w:rPr>
                <w:i/>
              </w:rPr>
              <w:t>GB283200 (edition # 1 update # 0)</w:t>
            </w:r>
          </w:p>
          <w:p w14:paraId="1F29F026" w14:textId="77777777" w:rsidR="004F582E" w:rsidRPr="00CE380E" w:rsidRDefault="009300E2" w:rsidP="009300E2">
            <w:pPr>
              <w:jc w:val="left"/>
              <w:rPr>
                <w:i/>
              </w:rPr>
            </w:pPr>
            <w:r w:rsidRPr="00CE380E">
              <w:rPr>
                <w:i/>
              </w:rPr>
              <w:t>GB283300 (edition # 1 update # 0)</w:t>
            </w:r>
          </w:p>
        </w:tc>
      </w:tr>
    </w:tbl>
    <w:p w14:paraId="2C711F58" w14:textId="77777777" w:rsidR="004F582E" w:rsidRDefault="004F582E" w:rsidP="004F582E"/>
    <w:p w14:paraId="0ACC397B" w14:textId="77777777" w:rsidR="004F582E" w:rsidRPr="00A94802" w:rsidRDefault="005B4573" w:rsidP="001D52EE">
      <w:pPr>
        <w:pStyle w:val="Heading4"/>
      </w:pPr>
      <w:r>
        <w:br w:type="page"/>
      </w:r>
      <w:r w:rsidR="004F582E">
        <w:lastRenderedPageBreak/>
        <w:t>2.5.7 c</w:t>
      </w:r>
      <w:r w:rsidR="004F582E" w:rsidRPr="00A94802">
        <w:t xml:space="preserve">) </w:t>
      </w:r>
      <w:r w:rsidR="003417A2" w:rsidRPr="003417A2">
        <w:t>Test that the system operates correctly in a multiple data provider environment</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4F582E" w14:paraId="3189A6C8" w14:textId="77777777" w:rsidTr="00CB4150">
        <w:trPr>
          <w:trHeight w:val="454"/>
          <w:tblHeader/>
        </w:trPr>
        <w:tc>
          <w:tcPr>
            <w:tcW w:w="2381" w:type="dxa"/>
            <w:shd w:val="clear" w:color="auto" w:fill="CCFFCC"/>
            <w:vAlign w:val="center"/>
          </w:tcPr>
          <w:p w14:paraId="57C5D43C" w14:textId="77777777" w:rsidR="004F582E" w:rsidRPr="004065B1" w:rsidRDefault="004F582E" w:rsidP="00CB4150">
            <w:r w:rsidRPr="000A066E">
              <w:rPr>
                <w:b/>
              </w:rPr>
              <w:t>Test Reference</w:t>
            </w:r>
          </w:p>
        </w:tc>
        <w:tc>
          <w:tcPr>
            <w:tcW w:w="2381" w:type="dxa"/>
            <w:shd w:val="clear" w:color="auto" w:fill="CCFFCC"/>
            <w:vAlign w:val="center"/>
          </w:tcPr>
          <w:p w14:paraId="5B6BF69C" w14:textId="77777777" w:rsidR="004F582E" w:rsidRPr="004065B1" w:rsidRDefault="001E2A73" w:rsidP="00CB4150">
            <w:r>
              <w:t>2.5.7 c</w:t>
            </w:r>
            <w:r w:rsidR="004F582E" w:rsidRPr="00A94802">
              <w:t>)</w:t>
            </w:r>
          </w:p>
        </w:tc>
        <w:tc>
          <w:tcPr>
            <w:tcW w:w="2382" w:type="dxa"/>
            <w:shd w:val="clear" w:color="auto" w:fill="CCFFCC"/>
            <w:vAlign w:val="center"/>
          </w:tcPr>
          <w:p w14:paraId="57E09F54" w14:textId="77777777" w:rsidR="004F582E" w:rsidRPr="004065B1" w:rsidRDefault="004F582E" w:rsidP="00CB4150">
            <w:r w:rsidRPr="000A066E">
              <w:rPr>
                <w:b/>
              </w:rPr>
              <w:t>IHO Reference</w:t>
            </w:r>
          </w:p>
        </w:tc>
        <w:tc>
          <w:tcPr>
            <w:tcW w:w="2382" w:type="dxa"/>
            <w:shd w:val="clear" w:color="auto" w:fill="CCFFCC"/>
            <w:vAlign w:val="center"/>
          </w:tcPr>
          <w:p w14:paraId="5F4D3F7E" w14:textId="77777777" w:rsidR="004F582E" w:rsidRPr="004065B1" w:rsidRDefault="004F582E" w:rsidP="00CB4150">
            <w:r w:rsidRPr="00A94802">
              <w:t xml:space="preserve">S-63 </w:t>
            </w:r>
            <w:r w:rsidR="001E2A73">
              <w:t>6</w:t>
            </w:r>
          </w:p>
        </w:tc>
      </w:tr>
      <w:tr w:rsidR="004F582E" w14:paraId="311A153A" w14:textId="77777777" w:rsidTr="00CB4150">
        <w:trPr>
          <w:tblHeader/>
        </w:trPr>
        <w:tc>
          <w:tcPr>
            <w:tcW w:w="9526" w:type="dxa"/>
            <w:gridSpan w:val="4"/>
            <w:shd w:val="clear" w:color="auto" w:fill="CCFFCC"/>
            <w:vAlign w:val="center"/>
          </w:tcPr>
          <w:p w14:paraId="08D0109D" w14:textId="77777777" w:rsidR="004F582E" w:rsidRDefault="004F582E" w:rsidP="00CB4150">
            <w:r w:rsidRPr="000A066E">
              <w:rPr>
                <w:b/>
              </w:rPr>
              <w:t>Test description</w:t>
            </w:r>
          </w:p>
        </w:tc>
      </w:tr>
      <w:tr w:rsidR="004F582E" w14:paraId="1D1BAB19" w14:textId="77777777" w:rsidTr="00CB4150">
        <w:trPr>
          <w:tblHeader/>
        </w:trPr>
        <w:tc>
          <w:tcPr>
            <w:tcW w:w="9526" w:type="dxa"/>
            <w:gridSpan w:val="4"/>
            <w:vAlign w:val="center"/>
          </w:tcPr>
          <w:p w14:paraId="50AD22C4" w14:textId="77777777" w:rsidR="004F582E" w:rsidRPr="00CE380E" w:rsidRDefault="009300E2" w:rsidP="002164D3">
            <w:pPr>
              <w:jc w:val="left"/>
              <w:rPr>
                <w:i/>
              </w:rPr>
            </w:pPr>
            <w:r w:rsidRPr="00CE380E">
              <w:rPr>
                <w:i/>
              </w:rPr>
              <w:t>Check that ENCs existing within both subscriptions do not cause corruption across service providers. Confirm that both providers information is managed independently without conflict.</w:t>
            </w:r>
          </w:p>
        </w:tc>
      </w:tr>
      <w:tr w:rsidR="004F582E" w14:paraId="3E89E66A" w14:textId="77777777" w:rsidTr="00CB4150">
        <w:trPr>
          <w:tblHeader/>
        </w:trPr>
        <w:tc>
          <w:tcPr>
            <w:tcW w:w="9526" w:type="dxa"/>
            <w:gridSpan w:val="4"/>
            <w:shd w:val="clear" w:color="auto" w:fill="CCFFCC"/>
            <w:vAlign w:val="center"/>
          </w:tcPr>
          <w:p w14:paraId="497F9527" w14:textId="77777777" w:rsidR="004F582E" w:rsidRPr="004065B1" w:rsidRDefault="004F582E" w:rsidP="00CB4150">
            <w:r w:rsidRPr="000A066E">
              <w:rPr>
                <w:b/>
              </w:rPr>
              <w:t>Setup</w:t>
            </w:r>
          </w:p>
        </w:tc>
      </w:tr>
      <w:tr w:rsidR="004F582E" w14:paraId="246B3CA1" w14:textId="77777777" w:rsidTr="00CB4150">
        <w:trPr>
          <w:tblHeader/>
        </w:trPr>
        <w:tc>
          <w:tcPr>
            <w:tcW w:w="9526" w:type="dxa"/>
            <w:gridSpan w:val="4"/>
            <w:vAlign w:val="center"/>
          </w:tcPr>
          <w:p w14:paraId="4B5943E7" w14:textId="77777777" w:rsidR="009300E2" w:rsidRPr="00CE380E" w:rsidRDefault="009300E2" w:rsidP="009300E2">
            <w:pPr>
              <w:jc w:val="left"/>
              <w:rPr>
                <w:i/>
              </w:rPr>
            </w:pPr>
            <w:r w:rsidRPr="00CE380E">
              <w:rPr>
                <w:i/>
              </w:rPr>
              <w:t>IHO certificate/public key installed from previous tests 2.5.7a &amp; 2.5.7b. No pre-installed permits or ENCs.</w:t>
            </w:r>
          </w:p>
          <w:p w14:paraId="3A8ED520" w14:textId="77777777" w:rsidR="009300E2" w:rsidRPr="00CE380E" w:rsidRDefault="009300E2" w:rsidP="009300E2">
            <w:pPr>
              <w:jc w:val="left"/>
              <w:rPr>
                <w:i/>
              </w:rPr>
            </w:pPr>
          </w:p>
          <w:p w14:paraId="14930F29" w14:textId="77777777" w:rsidR="009300E2" w:rsidRPr="00CE380E" w:rsidRDefault="009300E2" w:rsidP="009300E2">
            <w:pPr>
              <w:jc w:val="left"/>
              <w:rPr>
                <w:b/>
                <w:i/>
              </w:rPr>
            </w:pPr>
            <w:r w:rsidRPr="00CE380E">
              <w:rPr>
                <w:b/>
                <w:i/>
              </w:rPr>
              <w:t>a)</w:t>
            </w:r>
            <w:r w:rsidRPr="00CE380E">
              <w:rPr>
                <w:b/>
                <w:i/>
              </w:rPr>
              <w:tab/>
              <w:t>Data Server 1 (DS1)</w:t>
            </w:r>
          </w:p>
          <w:p w14:paraId="68B945E6" w14:textId="77777777" w:rsidR="009300E2" w:rsidRPr="00CE380E" w:rsidRDefault="009300E2" w:rsidP="009300E2">
            <w:pPr>
              <w:jc w:val="left"/>
              <w:rPr>
                <w:i/>
              </w:rPr>
            </w:pPr>
            <w:r w:rsidRPr="00CE380E">
              <w:rPr>
                <w:i/>
              </w:rPr>
              <w:t>Test data used:</w:t>
            </w:r>
          </w:p>
          <w:p w14:paraId="26BB76A0" w14:textId="7A871432" w:rsidR="009300E2" w:rsidRPr="00CE380E" w:rsidRDefault="009300E2" w:rsidP="009300E2">
            <w:pPr>
              <w:ind w:left="720"/>
              <w:jc w:val="left"/>
              <w:rPr>
                <w:i/>
              </w:rPr>
            </w:pPr>
            <w:r w:rsidRPr="00CE380E">
              <w:rPr>
                <w:i/>
              </w:rPr>
              <w:t>IHO.CRT</w:t>
            </w:r>
            <w:r w:rsidR="00077F07">
              <w:rPr>
                <w:i/>
              </w:rPr>
              <w:t xml:space="preserve"> </w:t>
            </w:r>
            <w:r w:rsidRPr="00CE380E">
              <w:rPr>
                <w:i/>
              </w:rPr>
              <w:t>/</w:t>
            </w:r>
            <w:r w:rsidR="00077F07">
              <w:rPr>
                <w:i/>
              </w:rPr>
              <w:t xml:space="preserve"> </w:t>
            </w:r>
            <w:r w:rsidRPr="00CE380E">
              <w:rPr>
                <w:i/>
              </w:rPr>
              <w:t>IHO.PUB [Pre-installed] PERMIT.TXT</w:t>
            </w:r>
          </w:p>
          <w:p w14:paraId="00C2AB73" w14:textId="77777777" w:rsidR="009300E2" w:rsidRPr="00CE380E" w:rsidRDefault="009300E2" w:rsidP="009300E2">
            <w:pPr>
              <w:ind w:left="720"/>
              <w:jc w:val="left"/>
              <w:rPr>
                <w:i/>
              </w:rPr>
            </w:pPr>
            <w:r w:rsidRPr="00CE380E">
              <w:rPr>
                <w:i/>
              </w:rPr>
              <w:t xml:space="preserve">V01X01 (Exchange Set - GB281600, GB281800, GB282000 &amp; GB283000) </w:t>
            </w:r>
          </w:p>
          <w:p w14:paraId="47380DA7" w14:textId="77777777" w:rsidR="009300E2" w:rsidRPr="00CE380E" w:rsidRDefault="009300E2" w:rsidP="009300E2">
            <w:pPr>
              <w:jc w:val="left"/>
              <w:rPr>
                <w:i/>
              </w:rPr>
            </w:pPr>
            <w:r w:rsidRPr="00CE380E">
              <w:rPr>
                <w:i/>
              </w:rPr>
              <w:t>Test data location:</w:t>
            </w:r>
          </w:p>
          <w:p w14:paraId="4C70A652" w14:textId="77777777" w:rsidR="009300E2" w:rsidRPr="00CE380E" w:rsidRDefault="009300E2" w:rsidP="009300E2">
            <w:pPr>
              <w:ind w:left="720"/>
              <w:jc w:val="left"/>
              <w:rPr>
                <w:i/>
              </w:rPr>
            </w:pPr>
            <w:r w:rsidRPr="00CE380E">
              <w:rPr>
                <w:i/>
              </w:rPr>
              <w:t>D:\IHO S-64 [S-63 TDS v1.2.1]\7 ENC Data Management\Test 7c\DS1</w:t>
            </w:r>
          </w:p>
          <w:p w14:paraId="18A97740" w14:textId="77777777" w:rsidR="009300E2" w:rsidRPr="00CE380E" w:rsidRDefault="009300E2" w:rsidP="009300E2">
            <w:pPr>
              <w:jc w:val="left"/>
              <w:rPr>
                <w:b/>
                <w:i/>
              </w:rPr>
            </w:pPr>
            <w:r w:rsidRPr="00CE380E">
              <w:rPr>
                <w:b/>
                <w:i/>
              </w:rPr>
              <w:t>b)</w:t>
            </w:r>
            <w:r w:rsidRPr="00CE380E">
              <w:rPr>
                <w:b/>
                <w:i/>
              </w:rPr>
              <w:tab/>
              <w:t>Data Server 2 (DS2)</w:t>
            </w:r>
          </w:p>
          <w:p w14:paraId="38509576" w14:textId="77777777" w:rsidR="009300E2" w:rsidRPr="00CE380E" w:rsidRDefault="009300E2" w:rsidP="009300E2">
            <w:pPr>
              <w:jc w:val="left"/>
              <w:rPr>
                <w:i/>
              </w:rPr>
            </w:pPr>
            <w:r w:rsidRPr="00CE380E">
              <w:rPr>
                <w:i/>
              </w:rPr>
              <w:t>Test data used:</w:t>
            </w:r>
          </w:p>
          <w:p w14:paraId="0682A716" w14:textId="573E5472" w:rsidR="009300E2" w:rsidRPr="00CE380E" w:rsidRDefault="009300E2" w:rsidP="009300E2">
            <w:pPr>
              <w:ind w:left="720"/>
              <w:jc w:val="left"/>
              <w:rPr>
                <w:i/>
              </w:rPr>
            </w:pPr>
            <w:r w:rsidRPr="00CE380E">
              <w:rPr>
                <w:i/>
              </w:rPr>
              <w:t>IHO.CRT</w:t>
            </w:r>
            <w:r w:rsidR="00077F07">
              <w:rPr>
                <w:i/>
              </w:rPr>
              <w:t xml:space="preserve"> </w:t>
            </w:r>
            <w:r w:rsidRPr="00CE380E">
              <w:rPr>
                <w:i/>
              </w:rPr>
              <w:t>/</w:t>
            </w:r>
            <w:r w:rsidR="00077F07">
              <w:rPr>
                <w:i/>
              </w:rPr>
              <w:t xml:space="preserve"> </w:t>
            </w:r>
            <w:r w:rsidRPr="00CE380E">
              <w:rPr>
                <w:i/>
              </w:rPr>
              <w:t>IHO.PUB [Pre-installed] PERMIT.TXT</w:t>
            </w:r>
          </w:p>
          <w:p w14:paraId="5D50BAF3" w14:textId="77777777" w:rsidR="009300E2" w:rsidRPr="00CE380E" w:rsidRDefault="009300E2" w:rsidP="009300E2">
            <w:pPr>
              <w:ind w:left="720"/>
              <w:jc w:val="left"/>
              <w:rPr>
                <w:i/>
              </w:rPr>
            </w:pPr>
            <w:r w:rsidRPr="00CE380E">
              <w:rPr>
                <w:i/>
              </w:rPr>
              <w:t>V01X01 (Exchange Set - GB281600, GB281800, GB282000, GB283000, GB283100 &amp; GB283200)</w:t>
            </w:r>
          </w:p>
          <w:p w14:paraId="7D20F2CF" w14:textId="77777777" w:rsidR="009300E2" w:rsidRPr="00CE380E" w:rsidRDefault="009300E2" w:rsidP="009300E2">
            <w:pPr>
              <w:jc w:val="left"/>
              <w:rPr>
                <w:i/>
              </w:rPr>
            </w:pPr>
            <w:r w:rsidRPr="00CE380E">
              <w:rPr>
                <w:i/>
              </w:rPr>
              <w:t>Test data location:</w:t>
            </w:r>
          </w:p>
          <w:p w14:paraId="740FFD09" w14:textId="77777777" w:rsidR="004F582E" w:rsidRPr="00CE380E" w:rsidRDefault="009300E2" w:rsidP="009300E2">
            <w:pPr>
              <w:ind w:left="720"/>
              <w:jc w:val="left"/>
              <w:rPr>
                <w:i/>
              </w:rPr>
            </w:pPr>
            <w:r w:rsidRPr="00CE380E">
              <w:rPr>
                <w:i/>
              </w:rPr>
              <w:t>D:\IHO S-64 [S-63 TDS v1.2.1]\7 ENC Data Management\Test 7c\DS2</w:t>
            </w:r>
          </w:p>
        </w:tc>
      </w:tr>
      <w:tr w:rsidR="004F582E" w14:paraId="79F4AF46" w14:textId="77777777" w:rsidTr="00CB4150">
        <w:trPr>
          <w:tblHeader/>
        </w:trPr>
        <w:tc>
          <w:tcPr>
            <w:tcW w:w="9526" w:type="dxa"/>
            <w:gridSpan w:val="4"/>
            <w:shd w:val="clear" w:color="auto" w:fill="CCFFCC"/>
            <w:vAlign w:val="center"/>
          </w:tcPr>
          <w:p w14:paraId="4101B7CB" w14:textId="77777777" w:rsidR="004F582E" w:rsidRPr="004065B1" w:rsidRDefault="004F582E" w:rsidP="00CB4150">
            <w:r w:rsidRPr="000A066E">
              <w:rPr>
                <w:b/>
              </w:rPr>
              <w:t>Action</w:t>
            </w:r>
          </w:p>
        </w:tc>
      </w:tr>
      <w:tr w:rsidR="004F582E" w14:paraId="7E092A94" w14:textId="77777777" w:rsidTr="00CB4150">
        <w:trPr>
          <w:tblHeader/>
        </w:trPr>
        <w:tc>
          <w:tcPr>
            <w:tcW w:w="9526" w:type="dxa"/>
            <w:gridSpan w:val="4"/>
            <w:vAlign w:val="center"/>
          </w:tcPr>
          <w:p w14:paraId="3AF50A0A" w14:textId="77777777" w:rsidR="009300E2" w:rsidRPr="00DC4578" w:rsidRDefault="009300E2" w:rsidP="003866E1">
            <w:pPr>
              <w:numPr>
                <w:ilvl w:val="0"/>
                <w:numId w:val="8"/>
              </w:numPr>
              <w:rPr>
                <w:i/>
              </w:rPr>
            </w:pPr>
            <w:r w:rsidRPr="00DC4578">
              <w:rPr>
                <w:i/>
              </w:rPr>
              <w:t>Install the ENC permit file from location (a) above.</w:t>
            </w:r>
          </w:p>
          <w:p w14:paraId="658EF3FA" w14:textId="77777777" w:rsidR="009300E2" w:rsidRPr="00DC4578" w:rsidRDefault="009300E2" w:rsidP="003866E1">
            <w:pPr>
              <w:numPr>
                <w:ilvl w:val="0"/>
                <w:numId w:val="8"/>
              </w:numPr>
              <w:rPr>
                <w:i/>
              </w:rPr>
            </w:pPr>
            <w:r w:rsidRPr="00DC4578">
              <w:rPr>
                <w:i/>
              </w:rPr>
              <w:t>Load the ENC Exchange Set (V01X01) from (a).</w:t>
            </w:r>
          </w:p>
          <w:p w14:paraId="3832AF90" w14:textId="77777777" w:rsidR="009300E2" w:rsidRPr="00DC4578" w:rsidRDefault="009300E2" w:rsidP="003866E1">
            <w:pPr>
              <w:numPr>
                <w:ilvl w:val="0"/>
                <w:numId w:val="8"/>
              </w:numPr>
              <w:rPr>
                <w:i/>
              </w:rPr>
            </w:pPr>
            <w:r w:rsidRPr="00DC4578">
              <w:rPr>
                <w:i/>
              </w:rPr>
              <w:t>Load the ENC Exchange Set (V01X01) from (b).</w:t>
            </w:r>
          </w:p>
          <w:p w14:paraId="0B85F6D1" w14:textId="77777777" w:rsidR="009300E2" w:rsidRPr="00DC4578" w:rsidRDefault="009300E2" w:rsidP="003866E1">
            <w:pPr>
              <w:numPr>
                <w:ilvl w:val="0"/>
                <w:numId w:val="8"/>
              </w:numPr>
              <w:rPr>
                <w:i/>
              </w:rPr>
            </w:pPr>
            <w:r w:rsidRPr="00DC4578">
              <w:rPr>
                <w:i/>
              </w:rPr>
              <w:t>Install the ENC permit file from location (b)</w:t>
            </w:r>
          </w:p>
          <w:p w14:paraId="2D5A58B0" w14:textId="77777777" w:rsidR="004F582E" w:rsidRPr="00DC4578" w:rsidRDefault="009300E2" w:rsidP="003866E1">
            <w:pPr>
              <w:numPr>
                <w:ilvl w:val="0"/>
                <w:numId w:val="8"/>
              </w:numPr>
              <w:rPr>
                <w:i/>
              </w:rPr>
            </w:pPr>
            <w:r w:rsidRPr="00DC4578">
              <w:rPr>
                <w:i/>
              </w:rPr>
              <w:t>Load the ENC Exchange Set (V01X01) from (b). This exchange set contains new base cells and updates to previously installed cells. One cell is already installed with no updates. This test scenario considers how the ECDIS performs when the user changes from one data provider to another.</w:t>
            </w:r>
          </w:p>
        </w:tc>
      </w:tr>
      <w:tr w:rsidR="004F582E" w14:paraId="40DDD7C4" w14:textId="77777777" w:rsidTr="00CB4150">
        <w:trPr>
          <w:tblHeader/>
        </w:trPr>
        <w:tc>
          <w:tcPr>
            <w:tcW w:w="9526" w:type="dxa"/>
            <w:gridSpan w:val="4"/>
            <w:shd w:val="clear" w:color="auto" w:fill="CCFFCC"/>
            <w:vAlign w:val="center"/>
          </w:tcPr>
          <w:p w14:paraId="40B37D61" w14:textId="77777777" w:rsidR="004F582E" w:rsidRPr="00DC4578" w:rsidRDefault="004F582E" w:rsidP="00CB4150">
            <w:pPr>
              <w:rPr>
                <w:i/>
              </w:rPr>
            </w:pPr>
            <w:r w:rsidRPr="00DC4578">
              <w:rPr>
                <w:b/>
                <w:i/>
              </w:rPr>
              <w:t>Results</w:t>
            </w:r>
          </w:p>
        </w:tc>
      </w:tr>
      <w:tr w:rsidR="004F582E" w14:paraId="76C5FDE4" w14:textId="77777777" w:rsidTr="00CB4150">
        <w:trPr>
          <w:tblHeader/>
        </w:trPr>
        <w:tc>
          <w:tcPr>
            <w:tcW w:w="9526" w:type="dxa"/>
            <w:gridSpan w:val="4"/>
            <w:vAlign w:val="center"/>
          </w:tcPr>
          <w:p w14:paraId="19AB58C4" w14:textId="77777777" w:rsidR="009300E2" w:rsidRPr="00DC4578" w:rsidRDefault="009300E2" w:rsidP="003866E1">
            <w:pPr>
              <w:numPr>
                <w:ilvl w:val="0"/>
                <w:numId w:val="9"/>
              </w:numPr>
              <w:jc w:val="left"/>
              <w:rPr>
                <w:i/>
              </w:rPr>
            </w:pPr>
            <w:r w:rsidRPr="00DC4578">
              <w:rPr>
                <w:i/>
              </w:rPr>
              <w:t>ENC permits at (a) shall install without error or warning.</w:t>
            </w:r>
          </w:p>
          <w:p w14:paraId="5D791385" w14:textId="77777777" w:rsidR="009300E2" w:rsidRPr="00DC4578" w:rsidRDefault="009300E2" w:rsidP="003866E1">
            <w:pPr>
              <w:numPr>
                <w:ilvl w:val="0"/>
                <w:numId w:val="9"/>
              </w:numPr>
              <w:jc w:val="left"/>
              <w:rPr>
                <w:i/>
              </w:rPr>
            </w:pPr>
            <w:r w:rsidRPr="00DC4578">
              <w:rPr>
                <w:i/>
              </w:rPr>
              <w:t>ENC Exchange Set (V01X01) at (a) shall load without error or warning.</w:t>
            </w:r>
          </w:p>
          <w:p w14:paraId="08EEB7A0" w14:textId="77777777" w:rsidR="009300E2" w:rsidRPr="00DC4578" w:rsidRDefault="009300E2" w:rsidP="003866E1">
            <w:pPr>
              <w:numPr>
                <w:ilvl w:val="0"/>
                <w:numId w:val="9"/>
              </w:numPr>
              <w:jc w:val="left"/>
              <w:rPr>
                <w:i/>
              </w:rPr>
            </w:pPr>
            <w:r w:rsidRPr="00DC4578">
              <w:rPr>
                <w:i/>
              </w:rPr>
              <w:t xml:space="preserve">ENC Exchange Set (V01X01) at (b) must </w:t>
            </w:r>
            <w:r w:rsidRPr="00DC4578">
              <w:rPr>
                <w:b/>
                <w:i/>
                <w:u w:val="single"/>
              </w:rPr>
              <w:t>not</w:t>
            </w:r>
            <w:r w:rsidRPr="00DC4578">
              <w:rPr>
                <w:i/>
              </w:rPr>
              <w:t xml:space="preserve"> load as there are no valid permits for data server 2 [DS2] installed in the ECDIS. A SSE 10 warning must be displayed stating “</w:t>
            </w:r>
            <w:r w:rsidRPr="00DC4578">
              <w:rPr>
                <w:b/>
                <w:i/>
              </w:rPr>
              <w:t>SSE 10 – Permits not available for this data provider</w:t>
            </w:r>
            <w:r w:rsidRPr="00DC4578">
              <w:rPr>
                <w:i/>
              </w:rPr>
              <w:t>”.</w:t>
            </w:r>
          </w:p>
          <w:p w14:paraId="49073497" w14:textId="77777777" w:rsidR="009300E2" w:rsidRPr="00DC4578" w:rsidRDefault="009300E2" w:rsidP="003866E1">
            <w:pPr>
              <w:numPr>
                <w:ilvl w:val="0"/>
                <w:numId w:val="9"/>
              </w:numPr>
              <w:jc w:val="left"/>
              <w:rPr>
                <w:i/>
              </w:rPr>
            </w:pPr>
            <w:r w:rsidRPr="00DC4578">
              <w:rPr>
                <w:i/>
              </w:rPr>
              <w:t>ENC permits at (b) shall install without error or warning.</w:t>
            </w:r>
          </w:p>
          <w:p w14:paraId="347958ED" w14:textId="77777777" w:rsidR="009300E2" w:rsidRPr="00DC4578" w:rsidRDefault="009300E2" w:rsidP="003866E1">
            <w:pPr>
              <w:numPr>
                <w:ilvl w:val="0"/>
                <w:numId w:val="9"/>
              </w:numPr>
              <w:jc w:val="left"/>
              <w:rPr>
                <w:i/>
              </w:rPr>
            </w:pPr>
            <w:r w:rsidRPr="00DC4578">
              <w:rPr>
                <w:i/>
              </w:rPr>
              <w:t>ENC Exchange Set (V01X01) at (b) shall install the new bases and updates.  Warning messages relating to “cells/updates already installed” may be displayed.</w:t>
            </w:r>
          </w:p>
          <w:p w14:paraId="2E554E4C" w14:textId="77777777" w:rsidR="009300E2" w:rsidRPr="00DC4578" w:rsidRDefault="009300E2" w:rsidP="009300E2">
            <w:pPr>
              <w:jc w:val="left"/>
              <w:rPr>
                <w:i/>
              </w:rPr>
            </w:pPr>
            <w:r w:rsidRPr="00DC4578">
              <w:rPr>
                <w:i/>
              </w:rPr>
              <w:t>The content of the ECDIS SENC must be the same as that described below</w:t>
            </w:r>
          </w:p>
          <w:p w14:paraId="19A9770E" w14:textId="77777777" w:rsidR="009300E2" w:rsidRPr="00DC4578" w:rsidRDefault="009300E2" w:rsidP="009300E2">
            <w:pPr>
              <w:jc w:val="left"/>
              <w:rPr>
                <w:i/>
              </w:rPr>
            </w:pPr>
          </w:p>
          <w:p w14:paraId="15490577" w14:textId="77777777" w:rsidR="009300E2" w:rsidRPr="00DC4578" w:rsidRDefault="009300E2" w:rsidP="009300E2">
            <w:pPr>
              <w:jc w:val="left"/>
              <w:rPr>
                <w:i/>
              </w:rPr>
            </w:pPr>
            <w:r w:rsidRPr="00DC4578">
              <w:rPr>
                <w:i/>
              </w:rPr>
              <w:t xml:space="preserve">The system should be up to date as follows: </w:t>
            </w:r>
          </w:p>
          <w:p w14:paraId="2D63749B" w14:textId="77777777" w:rsidR="009300E2" w:rsidRPr="00DC4578" w:rsidRDefault="009300E2" w:rsidP="009300E2">
            <w:pPr>
              <w:jc w:val="left"/>
              <w:rPr>
                <w:i/>
              </w:rPr>
            </w:pPr>
            <w:r w:rsidRPr="00DC4578">
              <w:rPr>
                <w:i/>
              </w:rPr>
              <w:t>after installation of cells from DS1:</w:t>
            </w:r>
          </w:p>
          <w:p w14:paraId="5B7D37FF" w14:textId="77777777" w:rsidR="009300E2" w:rsidRPr="00DC4578" w:rsidRDefault="009300E2" w:rsidP="009300E2">
            <w:pPr>
              <w:jc w:val="left"/>
              <w:rPr>
                <w:i/>
              </w:rPr>
            </w:pPr>
            <w:r w:rsidRPr="00DC4578">
              <w:rPr>
                <w:i/>
              </w:rPr>
              <w:t>GB281600 (edition # 1 update # 1)</w:t>
            </w:r>
          </w:p>
          <w:p w14:paraId="6DDA1BBC" w14:textId="77777777" w:rsidR="009300E2" w:rsidRPr="00DC4578" w:rsidRDefault="009300E2" w:rsidP="009300E2">
            <w:pPr>
              <w:jc w:val="left"/>
              <w:rPr>
                <w:i/>
              </w:rPr>
            </w:pPr>
            <w:r w:rsidRPr="00DC4578">
              <w:rPr>
                <w:i/>
              </w:rPr>
              <w:t>GB281800 (edition # 1 update # 0)</w:t>
            </w:r>
          </w:p>
          <w:p w14:paraId="6366DCED" w14:textId="77777777" w:rsidR="009300E2" w:rsidRPr="00DC4578" w:rsidRDefault="009300E2" w:rsidP="009300E2">
            <w:pPr>
              <w:jc w:val="left"/>
              <w:rPr>
                <w:i/>
              </w:rPr>
            </w:pPr>
            <w:r w:rsidRPr="00DC4578">
              <w:rPr>
                <w:i/>
              </w:rPr>
              <w:t>GB282000 (edition # 1 update # 0)</w:t>
            </w:r>
          </w:p>
          <w:p w14:paraId="7C366402" w14:textId="77777777" w:rsidR="009300E2" w:rsidRPr="00DC4578" w:rsidRDefault="009300E2" w:rsidP="009300E2">
            <w:pPr>
              <w:jc w:val="left"/>
              <w:rPr>
                <w:i/>
              </w:rPr>
            </w:pPr>
            <w:r w:rsidRPr="00DC4578">
              <w:rPr>
                <w:i/>
              </w:rPr>
              <w:t>GB283000 (edition # 1 update # 2)</w:t>
            </w:r>
          </w:p>
          <w:p w14:paraId="4DA7A0DA" w14:textId="77777777" w:rsidR="009300E2" w:rsidRPr="00DC4578" w:rsidRDefault="009300E2" w:rsidP="009300E2">
            <w:pPr>
              <w:jc w:val="left"/>
              <w:rPr>
                <w:i/>
              </w:rPr>
            </w:pPr>
          </w:p>
          <w:p w14:paraId="32D2BC6A" w14:textId="77777777" w:rsidR="009300E2" w:rsidRPr="00DC4578" w:rsidRDefault="009300E2" w:rsidP="009300E2">
            <w:pPr>
              <w:jc w:val="left"/>
              <w:rPr>
                <w:i/>
              </w:rPr>
            </w:pPr>
            <w:r w:rsidRPr="00DC4578">
              <w:rPr>
                <w:i/>
              </w:rPr>
              <w:t>After installation of cells from DS2:</w:t>
            </w:r>
          </w:p>
          <w:p w14:paraId="5992F397" w14:textId="77777777" w:rsidR="009300E2" w:rsidRPr="00DC4578" w:rsidRDefault="009300E2" w:rsidP="009300E2">
            <w:pPr>
              <w:jc w:val="left"/>
              <w:rPr>
                <w:i/>
              </w:rPr>
            </w:pPr>
            <w:r w:rsidRPr="00DC4578">
              <w:rPr>
                <w:i/>
              </w:rPr>
              <w:t>GB281600 (edition # 1 update # 2)</w:t>
            </w:r>
          </w:p>
          <w:p w14:paraId="7597D3D3" w14:textId="77777777" w:rsidR="009300E2" w:rsidRPr="00DC4578" w:rsidRDefault="009300E2" w:rsidP="009300E2">
            <w:pPr>
              <w:jc w:val="left"/>
              <w:rPr>
                <w:i/>
              </w:rPr>
            </w:pPr>
            <w:r w:rsidRPr="00DC4578">
              <w:rPr>
                <w:i/>
              </w:rPr>
              <w:t>GB281800 (edition # 1 update # 1)</w:t>
            </w:r>
          </w:p>
          <w:p w14:paraId="5CA63C0A" w14:textId="77777777" w:rsidR="009300E2" w:rsidRPr="00DC4578" w:rsidRDefault="009300E2" w:rsidP="009300E2">
            <w:pPr>
              <w:jc w:val="left"/>
              <w:rPr>
                <w:i/>
              </w:rPr>
            </w:pPr>
            <w:r w:rsidRPr="00DC4578">
              <w:rPr>
                <w:i/>
              </w:rPr>
              <w:t>GB282000 (edition # 1 update # 0)</w:t>
            </w:r>
          </w:p>
          <w:p w14:paraId="705A252B" w14:textId="77777777" w:rsidR="009300E2" w:rsidRPr="00DC4578" w:rsidRDefault="009300E2" w:rsidP="009300E2">
            <w:pPr>
              <w:jc w:val="left"/>
              <w:rPr>
                <w:i/>
              </w:rPr>
            </w:pPr>
            <w:r w:rsidRPr="00DC4578">
              <w:rPr>
                <w:i/>
              </w:rPr>
              <w:t>GB283000 (edition # 1 update # 4)</w:t>
            </w:r>
          </w:p>
          <w:p w14:paraId="4D50E525" w14:textId="77777777" w:rsidR="009300E2" w:rsidRPr="00DC4578" w:rsidRDefault="009300E2" w:rsidP="009300E2">
            <w:pPr>
              <w:jc w:val="left"/>
              <w:rPr>
                <w:i/>
              </w:rPr>
            </w:pPr>
            <w:r w:rsidRPr="00DC4578">
              <w:rPr>
                <w:i/>
              </w:rPr>
              <w:t>GB283100 (edition # 1 update # 3)</w:t>
            </w:r>
          </w:p>
          <w:p w14:paraId="3373A677" w14:textId="77777777" w:rsidR="004F582E" w:rsidRPr="0015247B" w:rsidRDefault="009300E2" w:rsidP="009300E2">
            <w:pPr>
              <w:jc w:val="left"/>
            </w:pPr>
            <w:r w:rsidRPr="00DC4578">
              <w:rPr>
                <w:i/>
              </w:rPr>
              <w:t>GB283200 (edition # 1 update # 0)</w:t>
            </w:r>
          </w:p>
        </w:tc>
      </w:tr>
    </w:tbl>
    <w:p w14:paraId="24AA0BCA" w14:textId="77777777" w:rsidR="004F582E" w:rsidRDefault="004F582E" w:rsidP="004F582E"/>
    <w:p w14:paraId="2A9316E1" w14:textId="77777777" w:rsidR="004F582E" w:rsidRPr="00A94802" w:rsidRDefault="004F582E" w:rsidP="001D52EE">
      <w:pPr>
        <w:pStyle w:val="Heading4"/>
      </w:pPr>
      <w:r>
        <w:t>2.5.7 d</w:t>
      </w:r>
      <w:r w:rsidRPr="00A94802">
        <w:t xml:space="preserve">) </w:t>
      </w:r>
      <w:r w:rsidR="003417A2" w:rsidRPr="003417A2">
        <w:t>ECDIS management of cancelled cells</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4F582E" w14:paraId="1E592F05" w14:textId="77777777" w:rsidTr="00CB4150">
        <w:trPr>
          <w:trHeight w:val="454"/>
          <w:tblHeader/>
        </w:trPr>
        <w:tc>
          <w:tcPr>
            <w:tcW w:w="2381" w:type="dxa"/>
            <w:shd w:val="clear" w:color="auto" w:fill="CCFFCC"/>
            <w:vAlign w:val="center"/>
          </w:tcPr>
          <w:p w14:paraId="67E18F0D" w14:textId="77777777" w:rsidR="004F582E" w:rsidRPr="004065B1" w:rsidRDefault="004F582E" w:rsidP="00CB4150">
            <w:r w:rsidRPr="000A066E">
              <w:rPr>
                <w:b/>
              </w:rPr>
              <w:t>Test Reference</w:t>
            </w:r>
          </w:p>
        </w:tc>
        <w:tc>
          <w:tcPr>
            <w:tcW w:w="2381" w:type="dxa"/>
            <w:shd w:val="clear" w:color="auto" w:fill="CCFFCC"/>
            <w:vAlign w:val="center"/>
          </w:tcPr>
          <w:p w14:paraId="5339D358" w14:textId="77777777" w:rsidR="004F582E" w:rsidRPr="004065B1" w:rsidRDefault="001E2A73" w:rsidP="00CB4150">
            <w:r>
              <w:t>2.5.7 d</w:t>
            </w:r>
            <w:r w:rsidR="004F582E" w:rsidRPr="00A94802">
              <w:t>)</w:t>
            </w:r>
          </w:p>
        </w:tc>
        <w:tc>
          <w:tcPr>
            <w:tcW w:w="2382" w:type="dxa"/>
            <w:shd w:val="clear" w:color="auto" w:fill="CCFFCC"/>
            <w:vAlign w:val="center"/>
          </w:tcPr>
          <w:p w14:paraId="6C6DA6D7" w14:textId="77777777" w:rsidR="004F582E" w:rsidRPr="004065B1" w:rsidRDefault="004F582E" w:rsidP="00CB4150">
            <w:r w:rsidRPr="000A066E">
              <w:rPr>
                <w:b/>
              </w:rPr>
              <w:t>IHO Reference</w:t>
            </w:r>
          </w:p>
        </w:tc>
        <w:tc>
          <w:tcPr>
            <w:tcW w:w="2382" w:type="dxa"/>
            <w:shd w:val="clear" w:color="auto" w:fill="CCFFCC"/>
            <w:vAlign w:val="center"/>
          </w:tcPr>
          <w:p w14:paraId="45A67812" w14:textId="77777777" w:rsidR="004F582E" w:rsidRPr="004065B1" w:rsidRDefault="00517158" w:rsidP="00517158">
            <w:r>
              <w:t>S-63 6.4.1.1 &amp; 6.4.1.2</w:t>
            </w:r>
          </w:p>
        </w:tc>
      </w:tr>
      <w:tr w:rsidR="004F582E" w14:paraId="2E1B7682" w14:textId="77777777" w:rsidTr="00CB4150">
        <w:trPr>
          <w:tblHeader/>
        </w:trPr>
        <w:tc>
          <w:tcPr>
            <w:tcW w:w="9526" w:type="dxa"/>
            <w:gridSpan w:val="4"/>
            <w:shd w:val="clear" w:color="auto" w:fill="CCFFCC"/>
            <w:vAlign w:val="center"/>
          </w:tcPr>
          <w:p w14:paraId="5E6D9C8B" w14:textId="77777777" w:rsidR="004F582E" w:rsidRPr="00DC4578" w:rsidRDefault="004F582E" w:rsidP="00CB4150">
            <w:pPr>
              <w:rPr>
                <w:i/>
              </w:rPr>
            </w:pPr>
            <w:r w:rsidRPr="00DC4578">
              <w:rPr>
                <w:b/>
                <w:i/>
              </w:rPr>
              <w:t>Test description</w:t>
            </w:r>
          </w:p>
        </w:tc>
      </w:tr>
      <w:tr w:rsidR="004F582E" w14:paraId="7040FB98" w14:textId="77777777" w:rsidTr="00CB4150">
        <w:trPr>
          <w:tblHeader/>
        </w:trPr>
        <w:tc>
          <w:tcPr>
            <w:tcW w:w="9526" w:type="dxa"/>
            <w:gridSpan w:val="4"/>
            <w:vAlign w:val="center"/>
          </w:tcPr>
          <w:p w14:paraId="46957F49" w14:textId="00F70677" w:rsidR="004F582E" w:rsidRPr="00DC4578" w:rsidRDefault="00517158" w:rsidP="002164D3">
            <w:pPr>
              <w:jc w:val="left"/>
              <w:rPr>
                <w:i/>
              </w:rPr>
            </w:pPr>
            <w:r w:rsidRPr="00DC4578">
              <w:rPr>
                <w:i/>
              </w:rPr>
              <w:t>To test how the system responds when a cell is cancelled in an S-63 encrypted</w:t>
            </w:r>
            <w:r w:rsidR="00FA4CED">
              <w:rPr>
                <w:i/>
              </w:rPr>
              <w:t xml:space="preserve"> </w:t>
            </w:r>
            <w:r w:rsidRPr="00DC4578">
              <w:rPr>
                <w:i/>
              </w:rPr>
              <w:t>ENC service. Confirm that the system operates correctly as defined in the S-63 standard.</w:t>
            </w:r>
          </w:p>
        </w:tc>
      </w:tr>
      <w:tr w:rsidR="004F582E" w14:paraId="23F26D56" w14:textId="77777777" w:rsidTr="00CB4150">
        <w:trPr>
          <w:tblHeader/>
        </w:trPr>
        <w:tc>
          <w:tcPr>
            <w:tcW w:w="9526" w:type="dxa"/>
            <w:gridSpan w:val="4"/>
            <w:shd w:val="clear" w:color="auto" w:fill="CCFFCC"/>
            <w:vAlign w:val="center"/>
          </w:tcPr>
          <w:p w14:paraId="0800DB87" w14:textId="77777777" w:rsidR="004F582E" w:rsidRPr="004065B1" w:rsidRDefault="004F582E" w:rsidP="00CB4150">
            <w:r w:rsidRPr="000A066E">
              <w:rPr>
                <w:b/>
              </w:rPr>
              <w:t>Setup</w:t>
            </w:r>
          </w:p>
        </w:tc>
      </w:tr>
      <w:tr w:rsidR="004F582E" w14:paraId="4EE2EC0F" w14:textId="77777777" w:rsidTr="00CB4150">
        <w:trPr>
          <w:tblHeader/>
        </w:trPr>
        <w:tc>
          <w:tcPr>
            <w:tcW w:w="9526" w:type="dxa"/>
            <w:gridSpan w:val="4"/>
            <w:vAlign w:val="center"/>
          </w:tcPr>
          <w:p w14:paraId="265944ED" w14:textId="77777777" w:rsidR="00517158" w:rsidRPr="00DC4578" w:rsidRDefault="00517158" w:rsidP="00517158">
            <w:pPr>
              <w:rPr>
                <w:i/>
              </w:rPr>
            </w:pPr>
            <w:r w:rsidRPr="00DC4578">
              <w:rPr>
                <w:i/>
              </w:rPr>
              <w:t>IHO certificate/public key installed from previous test 2.5.7c. No pre-installed permits or ENCs.</w:t>
            </w:r>
          </w:p>
          <w:p w14:paraId="49B5F2EB" w14:textId="77777777" w:rsidR="00517158" w:rsidRPr="00DC4578" w:rsidRDefault="00517158" w:rsidP="00517158">
            <w:pPr>
              <w:rPr>
                <w:i/>
              </w:rPr>
            </w:pPr>
            <w:r w:rsidRPr="00DC4578">
              <w:rPr>
                <w:i/>
              </w:rPr>
              <w:t>Test data used:</w:t>
            </w:r>
          </w:p>
          <w:p w14:paraId="6434EB66" w14:textId="1661766B" w:rsidR="00517158" w:rsidRPr="00DC4578" w:rsidRDefault="00517158" w:rsidP="00517158">
            <w:pPr>
              <w:rPr>
                <w:i/>
              </w:rPr>
            </w:pPr>
            <w:r w:rsidRPr="00DC4578">
              <w:rPr>
                <w:i/>
              </w:rPr>
              <w:t>1) IHO.CRT</w:t>
            </w:r>
            <w:r w:rsidR="00077F07">
              <w:rPr>
                <w:i/>
              </w:rPr>
              <w:t xml:space="preserve"> </w:t>
            </w:r>
            <w:r w:rsidRPr="00DC4578">
              <w:rPr>
                <w:i/>
              </w:rPr>
              <w:t>/</w:t>
            </w:r>
            <w:r w:rsidR="00077F07">
              <w:rPr>
                <w:i/>
              </w:rPr>
              <w:t xml:space="preserve"> </w:t>
            </w:r>
            <w:r w:rsidRPr="00DC4578">
              <w:rPr>
                <w:i/>
              </w:rPr>
              <w:t>IHO.PUB [Pre-installed]</w:t>
            </w:r>
          </w:p>
          <w:p w14:paraId="5D379393" w14:textId="77777777" w:rsidR="00517158" w:rsidRPr="00DC4578" w:rsidRDefault="00517158" w:rsidP="00517158">
            <w:pPr>
              <w:rPr>
                <w:i/>
              </w:rPr>
            </w:pPr>
            <w:r w:rsidRPr="00DC4578">
              <w:rPr>
                <w:i/>
              </w:rPr>
              <w:t>2) PERMIT.TXT</w:t>
            </w:r>
          </w:p>
          <w:p w14:paraId="38256158" w14:textId="77777777" w:rsidR="00517158" w:rsidRPr="00DC4578" w:rsidRDefault="00517158" w:rsidP="00517158">
            <w:pPr>
              <w:rPr>
                <w:i/>
              </w:rPr>
            </w:pPr>
            <w:r w:rsidRPr="00DC4578">
              <w:rPr>
                <w:i/>
              </w:rPr>
              <w:t xml:space="preserve">3) V01X01 (2 Exchange Sets - GB251200/GB255000/GB280200/GB301620) </w:t>
            </w:r>
          </w:p>
          <w:p w14:paraId="0D1438E0" w14:textId="77777777" w:rsidR="00517158" w:rsidRPr="00DC4578" w:rsidRDefault="00517158" w:rsidP="00517158">
            <w:pPr>
              <w:rPr>
                <w:i/>
              </w:rPr>
            </w:pPr>
            <w:r w:rsidRPr="00DC4578">
              <w:rPr>
                <w:i/>
              </w:rPr>
              <w:t>Test data location:</w:t>
            </w:r>
          </w:p>
          <w:p w14:paraId="5BD69CED" w14:textId="77777777" w:rsidR="00517158" w:rsidRPr="00DC4578" w:rsidRDefault="00517158" w:rsidP="00517158">
            <w:pPr>
              <w:rPr>
                <w:i/>
              </w:rPr>
            </w:pPr>
            <w:r w:rsidRPr="00DC4578">
              <w:rPr>
                <w:i/>
              </w:rPr>
              <w:t>a) D:\IHO S-64 [S-63 TDS v1.2.1]\7 ENC Data Management\Test 7d</w:t>
            </w:r>
          </w:p>
          <w:p w14:paraId="534F08BD" w14:textId="77777777" w:rsidR="00517158" w:rsidRPr="00DC4578" w:rsidRDefault="00517158" w:rsidP="00517158">
            <w:pPr>
              <w:rPr>
                <w:i/>
              </w:rPr>
            </w:pPr>
            <w:r w:rsidRPr="00DC4578">
              <w:rPr>
                <w:i/>
              </w:rPr>
              <w:t>b) D:\IHO S-64 [S-63 TDS v1.2.1]\7 ENC Data Management\Test 7d\Base</w:t>
            </w:r>
          </w:p>
          <w:p w14:paraId="1A0F0FEE" w14:textId="77777777" w:rsidR="004F582E" w:rsidRPr="00DC4578" w:rsidRDefault="00517158" w:rsidP="00517158">
            <w:pPr>
              <w:rPr>
                <w:i/>
              </w:rPr>
            </w:pPr>
            <w:r w:rsidRPr="00DC4578">
              <w:rPr>
                <w:i/>
              </w:rPr>
              <w:t>c) D:\IHO S-64 [S-63 TDS v1.2.1]\7 ENC Data Management\Test 7d\Update</w:t>
            </w:r>
          </w:p>
        </w:tc>
      </w:tr>
      <w:tr w:rsidR="004F582E" w14:paraId="3CCD85BB" w14:textId="77777777" w:rsidTr="00CB4150">
        <w:trPr>
          <w:tblHeader/>
        </w:trPr>
        <w:tc>
          <w:tcPr>
            <w:tcW w:w="9526" w:type="dxa"/>
            <w:gridSpan w:val="4"/>
            <w:shd w:val="clear" w:color="auto" w:fill="CCFFCC"/>
            <w:vAlign w:val="center"/>
          </w:tcPr>
          <w:p w14:paraId="7286EA0A" w14:textId="77777777" w:rsidR="004F582E" w:rsidRPr="004065B1" w:rsidRDefault="004F582E" w:rsidP="00CB4150">
            <w:r w:rsidRPr="000A066E">
              <w:rPr>
                <w:b/>
              </w:rPr>
              <w:t>Action</w:t>
            </w:r>
          </w:p>
        </w:tc>
      </w:tr>
      <w:tr w:rsidR="004F582E" w14:paraId="38C8A937" w14:textId="77777777" w:rsidTr="00CB4150">
        <w:trPr>
          <w:tblHeader/>
        </w:trPr>
        <w:tc>
          <w:tcPr>
            <w:tcW w:w="9526" w:type="dxa"/>
            <w:gridSpan w:val="4"/>
            <w:vAlign w:val="center"/>
          </w:tcPr>
          <w:p w14:paraId="339039C4" w14:textId="77777777" w:rsidR="00107C49" w:rsidRPr="00DC4578" w:rsidRDefault="00107C49" w:rsidP="00107C49">
            <w:pPr>
              <w:rPr>
                <w:i/>
              </w:rPr>
            </w:pPr>
            <w:r w:rsidRPr="00DC4578">
              <w:rPr>
                <w:i/>
              </w:rPr>
              <w:t>Install the ENC permits at location (a) above. Load the base exchange set at (b) and then update using the exchange set at (c).</w:t>
            </w:r>
          </w:p>
          <w:p w14:paraId="3F04DE15" w14:textId="77777777" w:rsidR="004F582E" w:rsidRPr="00DC4578" w:rsidRDefault="00107C49" w:rsidP="00107C49">
            <w:pPr>
              <w:rPr>
                <w:i/>
              </w:rPr>
            </w:pPr>
            <w:r w:rsidRPr="00DC4578">
              <w:rPr>
                <w:i/>
              </w:rPr>
              <w:t>Attempt to view all imported cells in the ECDIS and determine their status.</w:t>
            </w:r>
          </w:p>
        </w:tc>
      </w:tr>
      <w:tr w:rsidR="004F582E" w14:paraId="63D0BEA0" w14:textId="77777777" w:rsidTr="00CB4150">
        <w:trPr>
          <w:tblHeader/>
        </w:trPr>
        <w:tc>
          <w:tcPr>
            <w:tcW w:w="9526" w:type="dxa"/>
            <w:gridSpan w:val="4"/>
            <w:shd w:val="clear" w:color="auto" w:fill="CCFFCC"/>
            <w:vAlign w:val="center"/>
          </w:tcPr>
          <w:p w14:paraId="051077CE" w14:textId="77777777" w:rsidR="004F582E" w:rsidRPr="004065B1" w:rsidRDefault="004F582E" w:rsidP="00CB4150">
            <w:r w:rsidRPr="000A066E">
              <w:rPr>
                <w:b/>
              </w:rPr>
              <w:t>Results</w:t>
            </w:r>
          </w:p>
        </w:tc>
      </w:tr>
      <w:tr w:rsidR="004F582E" w14:paraId="55BBE8F0" w14:textId="77777777" w:rsidTr="00CB4150">
        <w:trPr>
          <w:tblHeader/>
        </w:trPr>
        <w:tc>
          <w:tcPr>
            <w:tcW w:w="9526" w:type="dxa"/>
            <w:gridSpan w:val="4"/>
            <w:vAlign w:val="center"/>
          </w:tcPr>
          <w:p w14:paraId="5A2DE115" w14:textId="77777777" w:rsidR="00107C49" w:rsidRPr="00DC4578" w:rsidRDefault="00107C49" w:rsidP="00107C49">
            <w:pPr>
              <w:jc w:val="left"/>
              <w:rPr>
                <w:i/>
              </w:rPr>
            </w:pPr>
            <w:r w:rsidRPr="00DC4578">
              <w:rPr>
                <w:i/>
              </w:rPr>
              <w:t>The system shall report any cell(s) that have been identified as cancelled at load time.</w:t>
            </w:r>
          </w:p>
          <w:p w14:paraId="2D20BE1E" w14:textId="77777777" w:rsidR="00107C49" w:rsidRPr="00DC4578" w:rsidRDefault="00107C49" w:rsidP="00107C49">
            <w:pPr>
              <w:jc w:val="left"/>
              <w:rPr>
                <w:i/>
              </w:rPr>
            </w:pPr>
            <w:r w:rsidRPr="00DC4578">
              <w:rPr>
                <w:i/>
              </w:rPr>
              <w:t>(Cell GB280200 is cancelled.)</w:t>
            </w:r>
          </w:p>
          <w:p w14:paraId="5C2A566B" w14:textId="77777777" w:rsidR="00107C49" w:rsidRPr="00DC4578" w:rsidRDefault="00107C49" w:rsidP="00107C49">
            <w:pPr>
              <w:jc w:val="left"/>
              <w:rPr>
                <w:i/>
              </w:rPr>
            </w:pPr>
            <w:r w:rsidRPr="00DC4578">
              <w:rPr>
                <w:i/>
              </w:rPr>
              <w:t>A message shall be displayed informing the user of the cell name.</w:t>
            </w:r>
          </w:p>
          <w:p w14:paraId="5F4238B0" w14:textId="77777777" w:rsidR="00107C49" w:rsidRPr="00DC4578" w:rsidRDefault="00107C49" w:rsidP="00107C49">
            <w:pPr>
              <w:jc w:val="left"/>
              <w:rPr>
                <w:i/>
              </w:rPr>
            </w:pPr>
            <w:r w:rsidRPr="00DC4578">
              <w:rPr>
                <w:i/>
              </w:rPr>
              <w:t>Depending on the method adopted by the OEM for managing cancelled cells one of the following conditions shall be observed:</w:t>
            </w:r>
          </w:p>
          <w:p w14:paraId="0A858E69" w14:textId="77777777" w:rsidR="00107C49" w:rsidRPr="00DC4578" w:rsidRDefault="00107C49" w:rsidP="003866E1">
            <w:pPr>
              <w:numPr>
                <w:ilvl w:val="0"/>
                <w:numId w:val="10"/>
              </w:numPr>
              <w:jc w:val="left"/>
              <w:rPr>
                <w:i/>
              </w:rPr>
            </w:pPr>
            <w:r w:rsidRPr="00DC4578">
              <w:rPr>
                <w:i/>
              </w:rPr>
              <w:t>The cancelled cell cannot be viewed in the ECDIS</w:t>
            </w:r>
          </w:p>
          <w:p w14:paraId="40B4F6C9" w14:textId="77777777" w:rsidR="00107C49" w:rsidRPr="00DC4578" w:rsidRDefault="00107C49" w:rsidP="003866E1">
            <w:pPr>
              <w:numPr>
                <w:ilvl w:val="0"/>
                <w:numId w:val="10"/>
              </w:numPr>
              <w:jc w:val="left"/>
              <w:rPr>
                <w:i/>
              </w:rPr>
            </w:pPr>
            <w:r w:rsidRPr="00DC4578">
              <w:rPr>
                <w:i/>
              </w:rPr>
              <w:t>The cancelled cell can be viewed in the ECDIS with the warning message defined in S-63 and specified below:</w:t>
            </w:r>
          </w:p>
          <w:p w14:paraId="796C5009" w14:textId="77777777" w:rsidR="00107C49" w:rsidRPr="00DC4578" w:rsidRDefault="00107C49" w:rsidP="00107C49">
            <w:pPr>
              <w:jc w:val="left"/>
              <w:rPr>
                <w:i/>
              </w:rPr>
            </w:pPr>
            <w:r w:rsidRPr="00DC4578">
              <w:rPr>
                <w:i/>
              </w:rPr>
              <w:t>“Cell &lt;name&gt; has been cancelled and may not be up to date. Under no circumstances should it be used for primary navigation”.</w:t>
            </w:r>
          </w:p>
          <w:p w14:paraId="4B47735D" w14:textId="77777777" w:rsidR="00107C49" w:rsidRPr="00EF287F" w:rsidRDefault="00107C49" w:rsidP="00107C49">
            <w:pPr>
              <w:jc w:val="left"/>
              <w:rPr>
                <w:i/>
              </w:rPr>
            </w:pPr>
            <w:r w:rsidRPr="00EF287F">
              <w:rPr>
                <w:i/>
              </w:rPr>
              <w:t xml:space="preserve">Clarification: Systems that remove cells without consulting the user do not have to provide a warning message at load time. </w:t>
            </w:r>
          </w:p>
          <w:p w14:paraId="0F2187A3" w14:textId="77777777" w:rsidR="00107C49" w:rsidRPr="00DC4578" w:rsidRDefault="00107C49" w:rsidP="00107C49">
            <w:pPr>
              <w:jc w:val="left"/>
              <w:rPr>
                <w:i/>
              </w:rPr>
            </w:pPr>
            <w:r w:rsidRPr="00DC4578">
              <w:rPr>
                <w:i/>
              </w:rPr>
              <w:t>The system should be up to date as follows: after installation of cells from 2.5.7d [Base]:</w:t>
            </w:r>
          </w:p>
          <w:p w14:paraId="145D2B52" w14:textId="77777777" w:rsidR="00107C49" w:rsidRPr="00DC4578" w:rsidRDefault="00107C49" w:rsidP="00107C49">
            <w:pPr>
              <w:jc w:val="left"/>
              <w:rPr>
                <w:i/>
              </w:rPr>
            </w:pPr>
          </w:p>
          <w:p w14:paraId="5553979E" w14:textId="77777777" w:rsidR="00107C49" w:rsidRPr="00DC4578" w:rsidRDefault="00107C49" w:rsidP="00107C49">
            <w:pPr>
              <w:jc w:val="left"/>
              <w:rPr>
                <w:i/>
              </w:rPr>
            </w:pPr>
            <w:r w:rsidRPr="00DC4578">
              <w:rPr>
                <w:i/>
              </w:rPr>
              <w:t>GB251200 (edition # 1 update # 4)</w:t>
            </w:r>
          </w:p>
          <w:p w14:paraId="02EC7666" w14:textId="77777777" w:rsidR="00107C49" w:rsidRPr="00DC4578" w:rsidRDefault="00107C49" w:rsidP="00107C49">
            <w:pPr>
              <w:jc w:val="left"/>
              <w:rPr>
                <w:i/>
              </w:rPr>
            </w:pPr>
            <w:r w:rsidRPr="00DC4578">
              <w:rPr>
                <w:i/>
              </w:rPr>
              <w:t xml:space="preserve">GB255000 (edition # 2 update # 2) </w:t>
            </w:r>
          </w:p>
          <w:p w14:paraId="4486CD0B" w14:textId="77777777" w:rsidR="00107C49" w:rsidRPr="00DC4578" w:rsidRDefault="00107C49" w:rsidP="00107C49">
            <w:pPr>
              <w:jc w:val="left"/>
              <w:rPr>
                <w:i/>
              </w:rPr>
            </w:pPr>
            <w:r w:rsidRPr="00DC4578">
              <w:rPr>
                <w:i/>
              </w:rPr>
              <w:t xml:space="preserve">GB280200 (edition # 2 update # 0) </w:t>
            </w:r>
          </w:p>
          <w:p w14:paraId="0274FC5D" w14:textId="77777777" w:rsidR="00107C49" w:rsidRPr="00DC4578" w:rsidRDefault="00107C49" w:rsidP="00107C49">
            <w:pPr>
              <w:jc w:val="left"/>
              <w:rPr>
                <w:i/>
              </w:rPr>
            </w:pPr>
            <w:r w:rsidRPr="00DC4578">
              <w:rPr>
                <w:i/>
              </w:rPr>
              <w:t>GB301620 (edition # 2 update # 1)</w:t>
            </w:r>
          </w:p>
          <w:p w14:paraId="5D022C56" w14:textId="77777777" w:rsidR="00107C49" w:rsidRPr="00DC4578" w:rsidRDefault="00107C49" w:rsidP="00107C49">
            <w:pPr>
              <w:jc w:val="left"/>
              <w:rPr>
                <w:i/>
              </w:rPr>
            </w:pPr>
          </w:p>
          <w:p w14:paraId="376BD40F" w14:textId="77777777" w:rsidR="00107C49" w:rsidRPr="00DC4578" w:rsidRDefault="00107C49" w:rsidP="00107C49">
            <w:pPr>
              <w:jc w:val="left"/>
              <w:rPr>
                <w:i/>
              </w:rPr>
            </w:pPr>
            <w:r w:rsidRPr="00DC4578">
              <w:rPr>
                <w:i/>
              </w:rPr>
              <w:t>After installation of cells from 2.5.7d [Update]:</w:t>
            </w:r>
          </w:p>
          <w:p w14:paraId="3EB314BF" w14:textId="77777777" w:rsidR="00107C49" w:rsidRPr="00DC4578" w:rsidRDefault="00107C49" w:rsidP="00107C49">
            <w:pPr>
              <w:jc w:val="left"/>
              <w:rPr>
                <w:i/>
              </w:rPr>
            </w:pPr>
          </w:p>
          <w:p w14:paraId="772FC04B" w14:textId="77777777" w:rsidR="00107C49" w:rsidRPr="00DC4578" w:rsidRDefault="00107C49" w:rsidP="00107C49">
            <w:pPr>
              <w:jc w:val="left"/>
              <w:rPr>
                <w:i/>
              </w:rPr>
            </w:pPr>
            <w:r w:rsidRPr="00DC4578">
              <w:rPr>
                <w:i/>
              </w:rPr>
              <w:t xml:space="preserve">GB251200 (edition # 1 update # 8) </w:t>
            </w:r>
          </w:p>
          <w:p w14:paraId="7DF10670" w14:textId="77777777" w:rsidR="00107C49" w:rsidRPr="00DC4578" w:rsidRDefault="00107C49" w:rsidP="00107C49">
            <w:pPr>
              <w:jc w:val="left"/>
              <w:rPr>
                <w:i/>
              </w:rPr>
            </w:pPr>
            <w:r w:rsidRPr="00DC4578">
              <w:rPr>
                <w:i/>
              </w:rPr>
              <w:t>GB255000 (edition # 3 update # 0)</w:t>
            </w:r>
          </w:p>
          <w:p w14:paraId="2290E702" w14:textId="2137A9FA" w:rsidR="00107C49" w:rsidRPr="00DC4578" w:rsidRDefault="00107C49" w:rsidP="00107C49">
            <w:pPr>
              <w:jc w:val="left"/>
              <w:rPr>
                <w:i/>
              </w:rPr>
            </w:pPr>
            <w:r w:rsidRPr="00DC4578">
              <w:rPr>
                <w:i/>
              </w:rPr>
              <w:t>GB280200 cancelled cell (GB280200) should be reported by the system and either removed from the SENC or displayed with the appropriate warning.</w:t>
            </w:r>
          </w:p>
          <w:p w14:paraId="2BFAF5FE" w14:textId="77777777" w:rsidR="004F582E" w:rsidRPr="00DC4578" w:rsidRDefault="00107C49" w:rsidP="00107C49">
            <w:pPr>
              <w:jc w:val="left"/>
              <w:rPr>
                <w:i/>
              </w:rPr>
            </w:pPr>
            <w:r w:rsidRPr="00DC4578">
              <w:rPr>
                <w:i/>
              </w:rPr>
              <w:t>GB301620 (edition # 2 update # 4)</w:t>
            </w:r>
          </w:p>
        </w:tc>
      </w:tr>
    </w:tbl>
    <w:p w14:paraId="24E42CF6" w14:textId="77777777" w:rsidR="004F582E" w:rsidRDefault="004F582E" w:rsidP="004F582E"/>
    <w:p w14:paraId="609D90D0" w14:textId="77777777" w:rsidR="004F582E" w:rsidRPr="00A94802" w:rsidRDefault="005B4573" w:rsidP="001D52EE">
      <w:pPr>
        <w:pStyle w:val="Heading4"/>
      </w:pPr>
      <w:r>
        <w:br w:type="page"/>
      </w:r>
      <w:r w:rsidR="004F582E">
        <w:lastRenderedPageBreak/>
        <w:t>2.5.7 e</w:t>
      </w:r>
      <w:r w:rsidR="004F582E" w:rsidRPr="00A94802">
        <w:t xml:space="preserve">) </w:t>
      </w:r>
      <w:r w:rsidR="003417A2" w:rsidRPr="003417A2">
        <w:t>ECDIS Display of Replacement ENC Cells</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1"/>
        <w:gridCol w:w="898"/>
        <w:gridCol w:w="1234"/>
        <w:gridCol w:w="1133"/>
        <w:gridCol w:w="1133"/>
        <w:gridCol w:w="137"/>
        <w:gridCol w:w="996"/>
        <w:gridCol w:w="1188"/>
        <w:gridCol w:w="506"/>
        <w:gridCol w:w="1704"/>
        <w:gridCol w:w="346"/>
      </w:tblGrid>
      <w:tr w:rsidR="004F582E" w14:paraId="12A1D305" w14:textId="77777777" w:rsidTr="00B558AD">
        <w:trPr>
          <w:trHeight w:val="454"/>
          <w:tblHeader/>
        </w:trPr>
        <w:tc>
          <w:tcPr>
            <w:tcW w:w="2383" w:type="dxa"/>
            <w:gridSpan w:val="3"/>
            <w:shd w:val="clear" w:color="auto" w:fill="CCFFCC"/>
            <w:vAlign w:val="center"/>
          </w:tcPr>
          <w:p w14:paraId="17C9654A" w14:textId="77777777" w:rsidR="004F582E" w:rsidRPr="004065B1" w:rsidRDefault="004F582E" w:rsidP="00CB4150">
            <w:r w:rsidRPr="000A066E">
              <w:rPr>
                <w:b/>
              </w:rPr>
              <w:t>Test Reference</w:t>
            </w:r>
          </w:p>
        </w:tc>
        <w:tc>
          <w:tcPr>
            <w:tcW w:w="2403" w:type="dxa"/>
            <w:gridSpan w:val="3"/>
            <w:shd w:val="clear" w:color="auto" w:fill="CCFFCC"/>
            <w:vAlign w:val="center"/>
          </w:tcPr>
          <w:p w14:paraId="243F86AD" w14:textId="77777777" w:rsidR="004F582E" w:rsidRPr="004065B1" w:rsidRDefault="001E2A73" w:rsidP="00CB4150">
            <w:r>
              <w:t>2.5.7 e</w:t>
            </w:r>
            <w:r w:rsidR="004F582E" w:rsidRPr="00A94802">
              <w:t>)</w:t>
            </w:r>
          </w:p>
        </w:tc>
        <w:tc>
          <w:tcPr>
            <w:tcW w:w="2690" w:type="dxa"/>
            <w:gridSpan w:val="3"/>
            <w:shd w:val="clear" w:color="auto" w:fill="CCFFCC"/>
            <w:vAlign w:val="center"/>
          </w:tcPr>
          <w:p w14:paraId="341E5691" w14:textId="77777777" w:rsidR="004F582E" w:rsidRPr="004065B1" w:rsidRDefault="004F582E" w:rsidP="00CB4150">
            <w:r w:rsidRPr="000A066E">
              <w:rPr>
                <w:b/>
              </w:rPr>
              <w:t>IHO Reference</w:t>
            </w:r>
          </w:p>
        </w:tc>
        <w:tc>
          <w:tcPr>
            <w:tcW w:w="2050" w:type="dxa"/>
            <w:gridSpan w:val="2"/>
            <w:shd w:val="clear" w:color="auto" w:fill="CCFFCC"/>
            <w:vAlign w:val="center"/>
          </w:tcPr>
          <w:p w14:paraId="0AEBC99A" w14:textId="77777777" w:rsidR="004F582E" w:rsidRPr="004065B1" w:rsidRDefault="004F582E" w:rsidP="00CB4150">
            <w:r w:rsidRPr="00A94802">
              <w:t xml:space="preserve">S-63 </w:t>
            </w:r>
            <w:r w:rsidR="001E2A73">
              <w:t>6.2.3.3</w:t>
            </w:r>
          </w:p>
        </w:tc>
      </w:tr>
      <w:tr w:rsidR="004F582E" w14:paraId="7392300C" w14:textId="77777777" w:rsidTr="00B558AD">
        <w:trPr>
          <w:tblHeader/>
        </w:trPr>
        <w:tc>
          <w:tcPr>
            <w:tcW w:w="9526" w:type="dxa"/>
            <w:gridSpan w:val="11"/>
            <w:shd w:val="clear" w:color="auto" w:fill="CCFFCC"/>
            <w:vAlign w:val="center"/>
          </w:tcPr>
          <w:p w14:paraId="65291186" w14:textId="77777777" w:rsidR="004F582E" w:rsidRDefault="004F582E" w:rsidP="00CB4150">
            <w:r w:rsidRPr="000A066E">
              <w:rPr>
                <w:b/>
              </w:rPr>
              <w:t>Test description</w:t>
            </w:r>
          </w:p>
        </w:tc>
      </w:tr>
      <w:tr w:rsidR="004F582E" w14:paraId="1EAEB780" w14:textId="77777777" w:rsidTr="00B558AD">
        <w:trPr>
          <w:tblHeader/>
        </w:trPr>
        <w:tc>
          <w:tcPr>
            <w:tcW w:w="9526" w:type="dxa"/>
            <w:gridSpan w:val="11"/>
            <w:vAlign w:val="center"/>
          </w:tcPr>
          <w:p w14:paraId="4A4A2B8D" w14:textId="77777777" w:rsidR="00107C49" w:rsidRPr="00DC4578" w:rsidRDefault="00107C49" w:rsidP="002164D3">
            <w:pPr>
              <w:jc w:val="left"/>
              <w:rPr>
                <w:i/>
              </w:rPr>
            </w:pPr>
            <w:r w:rsidRPr="00DC4578">
              <w:rPr>
                <w:i/>
              </w:rPr>
              <w:t>To test how the system responds when a cell is cancelled and replaced in an S-63 encrypted ENC service. Confirm that the system operates correctly as defined in the S-63 standard.</w:t>
            </w:r>
          </w:p>
          <w:p w14:paraId="1A75AF58" w14:textId="77777777" w:rsidR="00107C49" w:rsidRPr="00DC4578" w:rsidRDefault="00107C49" w:rsidP="00107C49">
            <w:pPr>
              <w:rPr>
                <w:i/>
              </w:rPr>
            </w:pPr>
          </w:p>
          <w:p w14:paraId="2FD484C2" w14:textId="77777777" w:rsidR="00107C49" w:rsidRPr="00DC4578" w:rsidRDefault="00107C49" w:rsidP="00107C49">
            <w:pPr>
              <w:rPr>
                <w:i/>
              </w:rPr>
            </w:pPr>
            <w:r w:rsidRPr="00DC4578">
              <w:rPr>
                <w:i/>
              </w:rPr>
              <w:t>GB380620 is cancelled and replaced by GB383710 &amp; GB383720</w:t>
            </w:r>
          </w:p>
          <w:p w14:paraId="06F5CC63" w14:textId="77777777" w:rsidR="004F582E" w:rsidRPr="00DC4578" w:rsidRDefault="00107C49" w:rsidP="00107C49">
            <w:pPr>
              <w:rPr>
                <w:i/>
              </w:rPr>
            </w:pPr>
            <w:r w:rsidRPr="00DC4578">
              <w:rPr>
                <w:i/>
              </w:rPr>
              <w:t>GB380720 is cancelled and replaced by GB389320</w:t>
            </w:r>
          </w:p>
        </w:tc>
      </w:tr>
      <w:tr w:rsidR="004F582E" w14:paraId="51B18F3F" w14:textId="77777777" w:rsidTr="00B558AD">
        <w:trPr>
          <w:tblHeader/>
        </w:trPr>
        <w:tc>
          <w:tcPr>
            <w:tcW w:w="9526" w:type="dxa"/>
            <w:gridSpan w:val="11"/>
            <w:shd w:val="clear" w:color="auto" w:fill="CCFFCC"/>
            <w:vAlign w:val="center"/>
          </w:tcPr>
          <w:p w14:paraId="2FC2728E" w14:textId="77777777" w:rsidR="004F582E" w:rsidRPr="004065B1" w:rsidRDefault="004F582E" w:rsidP="00CB4150">
            <w:r w:rsidRPr="000A066E">
              <w:rPr>
                <w:b/>
              </w:rPr>
              <w:t>Setup</w:t>
            </w:r>
          </w:p>
        </w:tc>
      </w:tr>
      <w:tr w:rsidR="004F582E" w14:paraId="6F646418" w14:textId="77777777" w:rsidTr="00B558AD">
        <w:trPr>
          <w:tblHeader/>
        </w:trPr>
        <w:tc>
          <w:tcPr>
            <w:tcW w:w="9526" w:type="dxa"/>
            <w:gridSpan w:val="11"/>
            <w:vAlign w:val="center"/>
          </w:tcPr>
          <w:p w14:paraId="23D13FAD" w14:textId="77777777" w:rsidR="00107C49" w:rsidRPr="00DC4578" w:rsidRDefault="00107C49" w:rsidP="00107C49">
            <w:pPr>
              <w:rPr>
                <w:i/>
              </w:rPr>
            </w:pPr>
            <w:r w:rsidRPr="00DC4578">
              <w:rPr>
                <w:i/>
              </w:rPr>
              <w:t>Status as per successful completion of test 2.5.7 d)</w:t>
            </w:r>
          </w:p>
          <w:p w14:paraId="2D8496E2" w14:textId="77777777" w:rsidR="00107C49" w:rsidRPr="00DC4578" w:rsidRDefault="00107C49" w:rsidP="00107C49">
            <w:pPr>
              <w:rPr>
                <w:i/>
              </w:rPr>
            </w:pPr>
            <w:r w:rsidRPr="00DC4578">
              <w:rPr>
                <w:i/>
              </w:rPr>
              <w:t>Test data used:</w:t>
            </w:r>
          </w:p>
          <w:p w14:paraId="529D1712" w14:textId="77777777" w:rsidR="00107C49" w:rsidRPr="00DC4578" w:rsidRDefault="00107C49" w:rsidP="00107C49">
            <w:pPr>
              <w:rPr>
                <w:i/>
              </w:rPr>
            </w:pPr>
            <w:r w:rsidRPr="00DC4578">
              <w:rPr>
                <w:i/>
              </w:rPr>
              <w:t>1) IHO.CRT / IHO.PUB [Pre-installed]</w:t>
            </w:r>
          </w:p>
          <w:p w14:paraId="6F8AE581" w14:textId="77777777" w:rsidR="00107C49" w:rsidRPr="00DC4578" w:rsidRDefault="00107C49" w:rsidP="00107C49">
            <w:pPr>
              <w:rPr>
                <w:i/>
              </w:rPr>
            </w:pPr>
            <w:r w:rsidRPr="00DC4578">
              <w:rPr>
                <w:i/>
              </w:rPr>
              <w:t>2) PERMIT.TXT</w:t>
            </w:r>
          </w:p>
          <w:p w14:paraId="3E936925" w14:textId="77777777" w:rsidR="00107C49" w:rsidRPr="00DC4578" w:rsidRDefault="00107C49" w:rsidP="00107C49">
            <w:pPr>
              <w:rPr>
                <w:i/>
              </w:rPr>
            </w:pPr>
            <w:r w:rsidRPr="00DC4578">
              <w:rPr>
                <w:i/>
              </w:rPr>
              <w:t>3) V01X01 (2 Exchange Sets - GB380620, GB380720, GB40162A, GB40162B &amp; GB40182A)</w:t>
            </w:r>
          </w:p>
          <w:p w14:paraId="38357DD8" w14:textId="77777777" w:rsidR="00107C49" w:rsidRPr="00DC4578" w:rsidRDefault="00107C49" w:rsidP="00107C49">
            <w:pPr>
              <w:rPr>
                <w:i/>
              </w:rPr>
            </w:pPr>
            <w:r w:rsidRPr="00DC4578">
              <w:rPr>
                <w:i/>
              </w:rPr>
              <w:t>Test data location:</w:t>
            </w:r>
          </w:p>
          <w:p w14:paraId="7729934B" w14:textId="77777777" w:rsidR="00107C49" w:rsidRPr="00DC4578" w:rsidRDefault="00107C49" w:rsidP="00107C49">
            <w:pPr>
              <w:rPr>
                <w:i/>
              </w:rPr>
            </w:pPr>
            <w:r w:rsidRPr="00DC4578">
              <w:rPr>
                <w:i/>
              </w:rPr>
              <w:t>a) D:\IHO S-64 [S-63 TDS v1.2.1]\7 ENC Data Management\Test 7e</w:t>
            </w:r>
          </w:p>
          <w:p w14:paraId="11049D8F" w14:textId="77777777" w:rsidR="00107C49" w:rsidRPr="00DC4578" w:rsidRDefault="00107C49" w:rsidP="00107C49">
            <w:pPr>
              <w:rPr>
                <w:i/>
              </w:rPr>
            </w:pPr>
            <w:r w:rsidRPr="00DC4578">
              <w:rPr>
                <w:i/>
              </w:rPr>
              <w:t>b) D:\IHO S-64 [S-63 TDS v1.2.1]\7 ENC Data Management\Test 7e\Base</w:t>
            </w:r>
          </w:p>
          <w:p w14:paraId="791D2D6B" w14:textId="77777777" w:rsidR="004F582E" w:rsidRPr="00DC4578" w:rsidRDefault="00107C49" w:rsidP="00107C49">
            <w:pPr>
              <w:rPr>
                <w:i/>
              </w:rPr>
            </w:pPr>
            <w:r w:rsidRPr="00DC4578">
              <w:rPr>
                <w:i/>
              </w:rPr>
              <w:t>c) D:\IHO S-64 [S-63 TDS v1.2.1]\7 ENC Data Management\Test 7e\Update</w:t>
            </w:r>
          </w:p>
        </w:tc>
      </w:tr>
      <w:tr w:rsidR="004F582E" w14:paraId="14AD7FA9" w14:textId="77777777" w:rsidTr="00B558AD">
        <w:trPr>
          <w:tblHeader/>
        </w:trPr>
        <w:tc>
          <w:tcPr>
            <w:tcW w:w="9526" w:type="dxa"/>
            <w:gridSpan w:val="11"/>
            <w:shd w:val="clear" w:color="auto" w:fill="CCFFCC"/>
            <w:vAlign w:val="center"/>
          </w:tcPr>
          <w:p w14:paraId="7960E13B" w14:textId="77777777" w:rsidR="004F582E" w:rsidRPr="004065B1" w:rsidRDefault="004F582E" w:rsidP="00CB4150">
            <w:r w:rsidRPr="000A066E">
              <w:rPr>
                <w:b/>
              </w:rPr>
              <w:t>Action</w:t>
            </w:r>
          </w:p>
        </w:tc>
      </w:tr>
      <w:tr w:rsidR="004F582E" w14:paraId="52D82BE6" w14:textId="77777777" w:rsidTr="00B558AD">
        <w:trPr>
          <w:tblHeader/>
        </w:trPr>
        <w:tc>
          <w:tcPr>
            <w:tcW w:w="9526" w:type="dxa"/>
            <w:gridSpan w:val="11"/>
            <w:vAlign w:val="center"/>
          </w:tcPr>
          <w:p w14:paraId="5F07272C" w14:textId="77777777" w:rsidR="00107C49" w:rsidRPr="00DC4578" w:rsidRDefault="00107C49" w:rsidP="00107C49">
            <w:pPr>
              <w:rPr>
                <w:i/>
              </w:rPr>
            </w:pPr>
            <w:r w:rsidRPr="00DC4578">
              <w:rPr>
                <w:i/>
              </w:rPr>
              <w:t>Install the ENC permits at location (a). Load the base exchange set at (b) and then update using the exchange set at (c).</w:t>
            </w:r>
          </w:p>
          <w:p w14:paraId="3076A657" w14:textId="77777777" w:rsidR="004F582E" w:rsidRPr="00DC4578" w:rsidRDefault="00107C49" w:rsidP="00107C49">
            <w:pPr>
              <w:rPr>
                <w:i/>
              </w:rPr>
            </w:pPr>
            <w:r w:rsidRPr="00DC4578">
              <w:rPr>
                <w:i/>
              </w:rPr>
              <w:t>Attempt to view all imported cells in the ECDIS and determine their status.</w:t>
            </w:r>
          </w:p>
        </w:tc>
      </w:tr>
      <w:tr w:rsidR="004F582E" w14:paraId="3BC7ED79" w14:textId="77777777" w:rsidTr="00B558AD">
        <w:trPr>
          <w:tblHeader/>
        </w:trPr>
        <w:tc>
          <w:tcPr>
            <w:tcW w:w="9526" w:type="dxa"/>
            <w:gridSpan w:val="11"/>
            <w:tcBorders>
              <w:bottom w:val="single" w:sz="4" w:space="0" w:color="auto"/>
            </w:tcBorders>
            <w:shd w:val="clear" w:color="auto" w:fill="CCFFCC"/>
            <w:vAlign w:val="center"/>
          </w:tcPr>
          <w:p w14:paraId="4A18FDA8" w14:textId="77777777" w:rsidR="004F582E" w:rsidRPr="004065B1" w:rsidRDefault="004F582E" w:rsidP="00CB4150">
            <w:r w:rsidRPr="000A066E">
              <w:rPr>
                <w:b/>
              </w:rPr>
              <w:t>Results</w:t>
            </w:r>
          </w:p>
        </w:tc>
      </w:tr>
      <w:tr w:rsidR="004F582E" w14:paraId="73BE1C8A" w14:textId="77777777" w:rsidTr="00B558AD">
        <w:trPr>
          <w:tblHeader/>
        </w:trPr>
        <w:tc>
          <w:tcPr>
            <w:tcW w:w="9526" w:type="dxa"/>
            <w:gridSpan w:val="11"/>
            <w:tcBorders>
              <w:bottom w:val="nil"/>
            </w:tcBorders>
            <w:vAlign w:val="center"/>
          </w:tcPr>
          <w:p w14:paraId="7FEE13D2" w14:textId="77777777" w:rsidR="00107C49" w:rsidRPr="00DC4578" w:rsidRDefault="00107C49" w:rsidP="00107C49">
            <w:pPr>
              <w:jc w:val="left"/>
              <w:rPr>
                <w:i/>
              </w:rPr>
            </w:pPr>
            <w:r w:rsidRPr="00DC4578">
              <w:rPr>
                <w:i/>
              </w:rPr>
              <w:t>The system must report any cell(s) that have been identified as cancelled at load time. A message must be displayed as specified in test 2.5.7 d). If any replacement cells have been encoded in the PRODUCTS.TXT file then this must be presented to the user as defined in S-63 and as follows:</w:t>
            </w:r>
          </w:p>
          <w:p w14:paraId="6B7B4976" w14:textId="77777777" w:rsidR="00A52CD5" w:rsidRPr="00DC4578" w:rsidRDefault="00107C49" w:rsidP="00107C49">
            <w:pPr>
              <w:jc w:val="left"/>
              <w:rPr>
                <w:i/>
              </w:rPr>
            </w:pPr>
            <w:r w:rsidRPr="00DC4578">
              <w:rPr>
                <w:i/>
              </w:rPr>
              <w:t>“Cell &lt;name&gt; has been cancelled and has been replaced by cell(s), &lt;name1&gt;; &lt;name2&gt;. Please contact your data supplier to obtain the additional ENC permits”.</w:t>
            </w:r>
          </w:p>
        </w:tc>
      </w:tr>
      <w:tr w:rsidR="00B558AD" w:rsidRPr="00B558AD" w14:paraId="610D444D" w14:textId="77777777" w:rsidTr="00B558AD">
        <w:trPr>
          <w:trHeight w:val="28"/>
          <w:tblHeader/>
        </w:trPr>
        <w:tc>
          <w:tcPr>
            <w:tcW w:w="251" w:type="dxa"/>
            <w:vMerge w:val="restart"/>
            <w:tcBorders>
              <w:top w:val="nil"/>
            </w:tcBorders>
            <w:shd w:val="clear" w:color="auto" w:fill="auto"/>
          </w:tcPr>
          <w:p w14:paraId="5F59D0E4" w14:textId="77777777" w:rsidR="00B558AD" w:rsidRPr="00B558AD" w:rsidRDefault="00B558AD" w:rsidP="00730835">
            <w:pPr>
              <w:jc w:val="center"/>
              <w:rPr>
                <w:rFonts w:cs="Arial"/>
                <w:b/>
                <w:sz w:val="18"/>
                <w:szCs w:val="18"/>
              </w:rPr>
            </w:pPr>
          </w:p>
        </w:tc>
        <w:tc>
          <w:tcPr>
            <w:tcW w:w="898" w:type="dxa"/>
            <w:vMerge w:val="restart"/>
            <w:tcBorders>
              <w:top w:val="single" w:sz="4" w:space="0" w:color="auto"/>
            </w:tcBorders>
            <w:shd w:val="clear" w:color="auto" w:fill="8DB3E2"/>
            <w:vAlign w:val="center"/>
          </w:tcPr>
          <w:p w14:paraId="13AFB749" w14:textId="77777777" w:rsidR="00B558AD" w:rsidRPr="00B558AD" w:rsidRDefault="00B558AD" w:rsidP="00730835">
            <w:pPr>
              <w:jc w:val="center"/>
              <w:rPr>
                <w:rFonts w:cs="Arial"/>
                <w:b/>
                <w:sz w:val="18"/>
                <w:szCs w:val="18"/>
              </w:rPr>
            </w:pPr>
            <w:r w:rsidRPr="00B558AD">
              <w:rPr>
                <w:rFonts w:cs="Arial"/>
                <w:b/>
                <w:sz w:val="18"/>
                <w:szCs w:val="18"/>
              </w:rPr>
              <w:t>Test</w:t>
            </w:r>
          </w:p>
        </w:tc>
        <w:tc>
          <w:tcPr>
            <w:tcW w:w="1234" w:type="dxa"/>
            <w:vMerge w:val="restart"/>
            <w:tcBorders>
              <w:top w:val="single" w:sz="4" w:space="0" w:color="auto"/>
            </w:tcBorders>
            <w:shd w:val="clear" w:color="auto" w:fill="8DB3E2"/>
            <w:vAlign w:val="center"/>
          </w:tcPr>
          <w:p w14:paraId="57173A0B" w14:textId="77777777" w:rsidR="00B558AD" w:rsidRPr="00B558AD" w:rsidRDefault="00B558AD" w:rsidP="00730835">
            <w:pPr>
              <w:jc w:val="left"/>
              <w:rPr>
                <w:rFonts w:cs="Arial"/>
                <w:b/>
                <w:sz w:val="18"/>
                <w:szCs w:val="18"/>
              </w:rPr>
            </w:pPr>
            <w:r w:rsidRPr="00B558AD">
              <w:rPr>
                <w:rFonts w:cs="Arial"/>
                <w:b/>
                <w:sz w:val="18"/>
                <w:szCs w:val="18"/>
              </w:rPr>
              <w:t>Cell Name</w:t>
            </w:r>
          </w:p>
        </w:tc>
        <w:tc>
          <w:tcPr>
            <w:tcW w:w="2266" w:type="dxa"/>
            <w:gridSpan w:val="2"/>
            <w:tcBorders>
              <w:top w:val="single" w:sz="4" w:space="0" w:color="auto"/>
            </w:tcBorders>
            <w:shd w:val="clear" w:color="auto" w:fill="8DB3E2"/>
            <w:vAlign w:val="center"/>
          </w:tcPr>
          <w:p w14:paraId="311A9FA0" w14:textId="77777777" w:rsidR="00B558AD" w:rsidRPr="00B558AD" w:rsidRDefault="00B558AD" w:rsidP="00730835">
            <w:pPr>
              <w:jc w:val="center"/>
              <w:rPr>
                <w:rFonts w:cs="Arial"/>
                <w:b/>
                <w:sz w:val="18"/>
                <w:szCs w:val="18"/>
              </w:rPr>
            </w:pPr>
            <w:r w:rsidRPr="00B558AD">
              <w:rPr>
                <w:rFonts w:cs="Arial"/>
                <w:b/>
                <w:sz w:val="18"/>
                <w:szCs w:val="18"/>
              </w:rPr>
              <w:t>Exchange Set Content</w:t>
            </w:r>
          </w:p>
        </w:tc>
        <w:tc>
          <w:tcPr>
            <w:tcW w:w="2321" w:type="dxa"/>
            <w:gridSpan w:val="3"/>
            <w:tcBorders>
              <w:top w:val="single" w:sz="4" w:space="0" w:color="auto"/>
            </w:tcBorders>
            <w:shd w:val="clear" w:color="auto" w:fill="8DB3E2"/>
            <w:vAlign w:val="center"/>
          </w:tcPr>
          <w:p w14:paraId="656A789E" w14:textId="77777777" w:rsidR="00B558AD" w:rsidRPr="00B558AD" w:rsidRDefault="00B558AD" w:rsidP="00730835">
            <w:pPr>
              <w:jc w:val="center"/>
              <w:rPr>
                <w:rFonts w:cs="Arial"/>
                <w:b/>
                <w:sz w:val="18"/>
                <w:szCs w:val="18"/>
              </w:rPr>
            </w:pPr>
            <w:r w:rsidRPr="00B558AD">
              <w:rPr>
                <w:rFonts w:cs="Arial"/>
                <w:b/>
                <w:sz w:val="18"/>
                <w:szCs w:val="18"/>
              </w:rPr>
              <w:t>Expected SENC Content</w:t>
            </w:r>
          </w:p>
        </w:tc>
        <w:tc>
          <w:tcPr>
            <w:tcW w:w="2210" w:type="dxa"/>
            <w:gridSpan w:val="2"/>
            <w:vMerge w:val="restart"/>
            <w:tcBorders>
              <w:top w:val="single" w:sz="4" w:space="0" w:color="auto"/>
            </w:tcBorders>
            <w:shd w:val="clear" w:color="auto" w:fill="8DB3E2"/>
            <w:vAlign w:val="center"/>
          </w:tcPr>
          <w:p w14:paraId="40A227C8" w14:textId="77777777" w:rsidR="00B558AD" w:rsidRPr="00B558AD" w:rsidRDefault="00B558AD" w:rsidP="00730835">
            <w:pPr>
              <w:jc w:val="center"/>
              <w:rPr>
                <w:rFonts w:cs="Arial"/>
                <w:b/>
                <w:sz w:val="18"/>
                <w:szCs w:val="18"/>
              </w:rPr>
            </w:pPr>
            <w:r w:rsidRPr="00B558AD">
              <w:rPr>
                <w:rFonts w:cs="Arial"/>
                <w:b/>
                <w:sz w:val="18"/>
                <w:szCs w:val="18"/>
              </w:rPr>
              <w:t>Notes</w:t>
            </w:r>
          </w:p>
        </w:tc>
        <w:tc>
          <w:tcPr>
            <w:tcW w:w="346" w:type="dxa"/>
            <w:vMerge w:val="restart"/>
            <w:tcBorders>
              <w:top w:val="nil"/>
            </w:tcBorders>
            <w:shd w:val="clear" w:color="auto" w:fill="auto"/>
          </w:tcPr>
          <w:p w14:paraId="27DCEA17" w14:textId="77777777" w:rsidR="00B558AD" w:rsidRPr="00B558AD" w:rsidRDefault="00B558AD" w:rsidP="00730835">
            <w:pPr>
              <w:jc w:val="center"/>
              <w:rPr>
                <w:rFonts w:cs="Arial"/>
                <w:b/>
                <w:sz w:val="18"/>
                <w:szCs w:val="18"/>
              </w:rPr>
            </w:pPr>
          </w:p>
        </w:tc>
      </w:tr>
      <w:tr w:rsidR="00B558AD" w:rsidRPr="00B558AD" w14:paraId="331AA8A1" w14:textId="77777777" w:rsidTr="00B558AD">
        <w:trPr>
          <w:trHeight w:val="22"/>
          <w:tblHeader/>
        </w:trPr>
        <w:tc>
          <w:tcPr>
            <w:tcW w:w="251" w:type="dxa"/>
            <w:vMerge/>
            <w:shd w:val="clear" w:color="auto" w:fill="auto"/>
          </w:tcPr>
          <w:p w14:paraId="550236E8" w14:textId="77777777" w:rsidR="00B558AD" w:rsidRPr="00B558AD" w:rsidRDefault="00B558AD" w:rsidP="00730835">
            <w:pPr>
              <w:jc w:val="left"/>
              <w:rPr>
                <w:rFonts w:cs="Arial"/>
                <w:sz w:val="18"/>
                <w:szCs w:val="18"/>
              </w:rPr>
            </w:pPr>
          </w:p>
        </w:tc>
        <w:tc>
          <w:tcPr>
            <w:tcW w:w="898" w:type="dxa"/>
            <w:vMerge/>
            <w:shd w:val="clear" w:color="auto" w:fill="6699FF"/>
            <w:vAlign w:val="center"/>
          </w:tcPr>
          <w:p w14:paraId="51014290" w14:textId="77777777" w:rsidR="00B558AD" w:rsidRPr="00B558AD" w:rsidRDefault="00B558AD" w:rsidP="00730835">
            <w:pPr>
              <w:jc w:val="left"/>
              <w:rPr>
                <w:rFonts w:cs="Arial"/>
                <w:sz w:val="18"/>
                <w:szCs w:val="18"/>
              </w:rPr>
            </w:pPr>
          </w:p>
        </w:tc>
        <w:tc>
          <w:tcPr>
            <w:tcW w:w="1234" w:type="dxa"/>
            <w:vMerge/>
            <w:shd w:val="clear" w:color="auto" w:fill="6699FF"/>
            <w:vAlign w:val="center"/>
          </w:tcPr>
          <w:p w14:paraId="386377D0" w14:textId="77777777" w:rsidR="00B558AD" w:rsidRPr="00B558AD" w:rsidRDefault="00B558AD" w:rsidP="00730835">
            <w:pPr>
              <w:jc w:val="left"/>
              <w:rPr>
                <w:rFonts w:cs="Arial"/>
                <w:sz w:val="18"/>
                <w:szCs w:val="18"/>
              </w:rPr>
            </w:pPr>
          </w:p>
        </w:tc>
        <w:tc>
          <w:tcPr>
            <w:tcW w:w="1133" w:type="dxa"/>
            <w:shd w:val="clear" w:color="auto" w:fill="8DB3E2"/>
            <w:vAlign w:val="center"/>
          </w:tcPr>
          <w:p w14:paraId="5AF836CF" w14:textId="77777777" w:rsidR="00B558AD" w:rsidRPr="00B558AD" w:rsidRDefault="00B558AD" w:rsidP="00730835">
            <w:pPr>
              <w:jc w:val="left"/>
              <w:rPr>
                <w:rFonts w:cs="Arial"/>
                <w:b/>
                <w:sz w:val="18"/>
                <w:szCs w:val="18"/>
              </w:rPr>
            </w:pPr>
            <w:r w:rsidRPr="00B558AD">
              <w:rPr>
                <w:rFonts w:cs="Arial"/>
                <w:b/>
                <w:sz w:val="18"/>
                <w:szCs w:val="18"/>
              </w:rPr>
              <w:t>Edition N°</w:t>
            </w:r>
          </w:p>
        </w:tc>
        <w:tc>
          <w:tcPr>
            <w:tcW w:w="1133" w:type="dxa"/>
            <w:shd w:val="clear" w:color="auto" w:fill="8DB3E2"/>
            <w:vAlign w:val="center"/>
          </w:tcPr>
          <w:p w14:paraId="7F5B91A4" w14:textId="77777777" w:rsidR="00B558AD" w:rsidRPr="00B558AD" w:rsidRDefault="00B558AD" w:rsidP="00730835">
            <w:pPr>
              <w:jc w:val="left"/>
              <w:rPr>
                <w:rFonts w:cs="Arial"/>
                <w:b/>
                <w:sz w:val="18"/>
                <w:szCs w:val="18"/>
              </w:rPr>
            </w:pPr>
            <w:r w:rsidRPr="00B558AD">
              <w:rPr>
                <w:rFonts w:cs="Arial"/>
                <w:b/>
                <w:sz w:val="18"/>
                <w:szCs w:val="18"/>
              </w:rPr>
              <w:t>Update N°</w:t>
            </w:r>
          </w:p>
        </w:tc>
        <w:tc>
          <w:tcPr>
            <w:tcW w:w="1133" w:type="dxa"/>
            <w:gridSpan w:val="2"/>
            <w:shd w:val="clear" w:color="auto" w:fill="8DB3E2"/>
            <w:vAlign w:val="center"/>
          </w:tcPr>
          <w:p w14:paraId="76EF36BD" w14:textId="77777777" w:rsidR="00B558AD" w:rsidRPr="00B558AD" w:rsidRDefault="00B558AD" w:rsidP="00730835">
            <w:pPr>
              <w:jc w:val="left"/>
              <w:rPr>
                <w:rFonts w:cs="Arial"/>
                <w:b/>
                <w:sz w:val="18"/>
                <w:szCs w:val="18"/>
              </w:rPr>
            </w:pPr>
            <w:r w:rsidRPr="00B558AD">
              <w:rPr>
                <w:rFonts w:cs="Arial"/>
                <w:b/>
                <w:sz w:val="18"/>
                <w:szCs w:val="18"/>
              </w:rPr>
              <w:t>Edition N°</w:t>
            </w:r>
          </w:p>
        </w:tc>
        <w:tc>
          <w:tcPr>
            <w:tcW w:w="1188" w:type="dxa"/>
            <w:shd w:val="clear" w:color="auto" w:fill="8DB3E2"/>
            <w:vAlign w:val="center"/>
          </w:tcPr>
          <w:p w14:paraId="5213DBBB" w14:textId="77777777" w:rsidR="00B558AD" w:rsidRPr="00B558AD" w:rsidRDefault="00B558AD" w:rsidP="00730835">
            <w:pPr>
              <w:jc w:val="left"/>
              <w:rPr>
                <w:rFonts w:cs="Arial"/>
                <w:b/>
                <w:sz w:val="18"/>
                <w:szCs w:val="18"/>
              </w:rPr>
            </w:pPr>
            <w:r w:rsidRPr="00B558AD">
              <w:rPr>
                <w:rFonts w:cs="Arial"/>
                <w:b/>
                <w:sz w:val="18"/>
                <w:szCs w:val="18"/>
              </w:rPr>
              <w:t>Update N°</w:t>
            </w:r>
          </w:p>
        </w:tc>
        <w:tc>
          <w:tcPr>
            <w:tcW w:w="2210" w:type="dxa"/>
            <w:gridSpan w:val="2"/>
            <w:vMerge/>
            <w:shd w:val="clear" w:color="auto" w:fill="6699FF"/>
            <w:vAlign w:val="center"/>
          </w:tcPr>
          <w:p w14:paraId="5EE18480" w14:textId="77777777" w:rsidR="00B558AD" w:rsidRPr="00B558AD" w:rsidRDefault="00B558AD" w:rsidP="00730835">
            <w:pPr>
              <w:jc w:val="left"/>
              <w:rPr>
                <w:rFonts w:cs="Arial"/>
                <w:sz w:val="18"/>
                <w:szCs w:val="18"/>
              </w:rPr>
            </w:pPr>
          </w:p>
        </w:tc>
        <w:tc>
          <w:tcPr>
            <w:tcW w:w="346" w:type="dxa"/>
            <w:vMerge/>
            <w:shd w:val="clear" w:color="auto" w:fill="auto"/>
          </w:tcPr>
          <w:p w14:paraId="0CA50E1A" w14:textId="77777777" w:rsidR="00B558AD" w:rsidRPr="00B558AD" w:rsidRDefault="00B558AD" w:rsidP="00730835">
            <w:pPr>
              <w:jc w:val="left"/>
              <w:rPr>
                <w:rFonts w:cs="Arial"/>
                <w:sz w:val="18"/>
                <w:szCs w:val="18"/>
              </w:rPr>
            </w:pPr>
          </w:p>
        </w:tc>
      </w:tr>
      <w:tr w:rsidR="00B558AD" w:rsidRPr="00B558AD" w14:paraId="61CCF0A0" w14:textId="77777777" w:rsidTr="00B558AD">
        <w:trPr>
          <w:trHeight w:val="22"/>
          <w:tblHeader/>
        </w:trPr>
        <w:tc>
          <w:tcPr>
            <w:tcW w:w="251" w:type="dxa"/>
            <w:vMerge/>
            <w:shd w:val="clear" w:color="auto" w:fill="auto"/>
          </w:tcPr>
          <w:p w14:paraId="20C3F046" w14:textId="77777777" w:rsidR="00B558AD" w:rsidRPr="00B558AD" w:rsidRDefault="00B558AD" w:rsidP="00730835">
            <w:pPr>
              <w:jc w:val="left"/>
              <w:rPr>
                <w:rFonts w:cs="Arial"/>
                <w:sz w:val="18"/>
                <w:szCs w:val="18"/>
              </w:rPr>
            </w:pPr>
          </w:p>
        </w:tc>
        <w:tc>
          <w:tcPr>
            <w:tcW w:w="898" w:type="dxa"/>
            <w:vMerge w:val="restart"/>
            <w:shd w:val="clear" w:color="auto" w:fill="DBE5F1"/>
          </w:tcPr>
          <w:p w14:paraId="17E5615C" w14:textId="77777777" w:rsidR="00B558AD" w:rsidRPr="00B558AD" w:rsidRDefault="00B558AD" w:rsidP="00730835">
            <w:pPr>
              <w:jc w:val="left"/>
              <w:rPr>
                <w:rFonts w:cs="Arial"/>
                <w:sz w:val="18"/>
                <w:szCs w:val="18"/>
              </w:rPr>
            </w:pPr>
            <w:r w:rsidRPr="00B558AD">
              <w:rPr>
                <w:rFonts w:cs="Arial"/>
                <w:sz w:val="18"/>
                <w:szCs w:val="18"/>
              </w:rPr>
              <w:t xml:space="preserve">2.5.7e </w:t>
            </w:r>
          </w:p>
          <w:p w14:paraId="55D4B52D" w14:textId="77777777" w:rsidR="00B558AD" w:rsidRPr="00B558AD" w:rsidRDefault="00B558AD" w:rsidP="00730835">
            <w:pPr>
              <w:jc w:val="left"/>
              <w:rPr>
                <w:rFonts w:cs="Arial"/>
                <w:sz w:val="18"/>
                <w:szCs w:val="18"/>
              </w:rPr>
            </w:pPr>
            <w:r w:rsidRPr="00B558AD">
              <w:rPr>
                <w:rFonts w:cs="Arial"/>
                <w:sz w:val="18"/>
                <w:szCs w:val="18"/>
              </w:rPr>
              <w:t>[Base]</w:t>
            </w:r>
          </w:p>
        </w:tc>
        <w:tc>
          <w:tcPr>
            <w:tcW w:w="1234" w:type="dxa"/>
            <w:shd w:val="clear" w:color="auto" w:fill="DBE5F1"/>
          </w:tcPr>
          <w:p w14:paraId="5C37665F" w14:textId="77777777" w:rsidR="00B558AD" w:rsidRPr="00B558AD" w:rsidRDefault="00B558AD" w:rsidP="00730835">
            <w:pPr>
              <w:jc w:val="left"/>
              <w:rPr>
                <w:rFonts w:cs="Arial"/>
                <w:sz w:val="18"/>
                <w:szCs w:val="18"/>
              </w:rPr>
            </w:pPr>
            <w:r w:rsidRPr="00B558AD">
              <w:rPr>
                <w:rFonts w:cs="Arial"/>
                <w:sz w:val="18"/>
                <w:szCs w:val="18"/>
              </w:rPr>
              <w:t>GB380620</w:t>
            </w:r>
          </w:p>
        </w:tc>
        <w:tc>
          <w:tcPr>
            <w:tcW w:w="1133" w:type="dxa"/>
            <w:shd w:val="clear" w:color="auto" w:fill="DBE5F1"/>
          </w:tcPr>
          <w:p w14:paraId="545F4159" w14:textId="77777777" w:rsidR="00B558AD" w:rsidRPr="00B558AD" w:rsidRDefault="00B558AD" w:rsidP="00730835">
            <w:pPr>
              <w:jc w:val="center"/>
              <w:rPr>
                <w:rFonts w:cs="Arial"/>
                <w:sz w:val="18"/>
                <w:szCs w:val="18"/>
              </w:rPr>
            </w:pPr>
            <w:r w:rsidRPr="00B558AD">
              <w:rPr>
                <w:rFonts w:cs="Arial"/>
                <w:sz w:val="18"/>
                <w:szCs w:val="18"/>
              </w:rPr>
              <w:t>2</w:t>
            </w:r>
          </w:p>
        </w:tc>
        <w:tc>
          <w:tcPr>
            <w:tcW w:w="1133" w:type="dxa"/>
            <w:shd w:val="clear" w:color="auto" w:fill="DBE5F1"/>
          </w:tcPr>
          <w:p w14:paraId="655AD051" w14:textId="77777777" w:rsidR="00B558AD" w:rsidRPr="00B558AD" w:rsidRDefault="00B558AD" w:rsidP="00730835">
            <w:pPr>
              <w:jc w:val="center"/>
              <w:rPr>
                <w:rFonts w:cs="Arial"/>
                <w:sz w:val="18"/>
                <w:szCs w:val="18"/>
              </w:rPr>
            </w:pPr>
            <w:r w:rsidRPr="00B558AD">
              <w:rPr>
                <w:rFonts w:cs="Arial"/>
                <w:sz w:val="18"/>
                <w:szCs w:val="18"/>
              </w:rPr>
              <w:t>0</w:t>
            </w:r>
          </w:p>
        </w:tc>
        <w:tc>
          <w:tcPr>
            <w:tcW w:w="1133" w:type="dxa"/>
            <w:gridSpan w:val="2"/>
            <w:shd w:val="clear" w:color="auto" w:fill="DBE5F1"/>
          </w:tcPr>
          <w:p w14:paraId="67F69D39" w14:textId="77777777" w:rsidR="00B558AD" w:rsidRPr="00B558AD" w:rsidRDefault="00B558AD" w:rsidP="00730835">
            <w:pPr>
              <w:jc w:val="center"/>
              <w:rPr>
                <w:rFonts w:cs="Arial"/>
                <w:sz w:val="18"/>
                <w:szCs w:val="18"/>
              </w:rPr>
            </w:pPr>
            <w:r w:rsidRPr="00B558AD">
              <w:rPr>
                <w:rFonts w:cs="Arial"/>
                <w:sz w:val="18"/>
                <w:szCs w:val="18"/>
              </w:rPr>
              <w:t>2</w:t>
            </w:r>
          </w:p>
        </w:tc>
        <w:tc>
          <w:tcPr>
            <w:tcW w:w="1188" w:type="dxa"/>
            <w:shd w:val="clear" w:color="auto" w:fill="DBE5F1"/>
          </w:tcPr>
          <w:p w14:paraId="7AFA7FD3" w14:textId="77777777" w:rsidR="00B558AD" w:rsidRPr="00B558AD" w:rsidRDefault="00B558AD" w:rsidP="00730835">
            <w:pPr>
              <w:jc w:val="center"/>
              <w:rPr>
                <w:rFonts w:cs="Arial"/>
                <w:sz w:val="18"/>
                <w:szCs w:val="18"/>
              </w:rPr>
            </w:pPr>
            <w:r w:rsidRPr="00B558AD">
              <w:rPr>
                <w:rFonts w:cs="Arial"/>
                <w:sz w:val="18"/>
                <w:szCs w:val="18"/>
              </w:rPr>
              <w:t>0</w:t>
            </w:r>
          </w:p>
        </w:tc>
        <w:tc>
          <w:tcPr>
            <w:tcW w:w="2210" w:type="dxa"/>
            <w:gridSpan w:val="2"/>
            <w:vMerge w:val="restart"/>
            <w:shd w:val="clear" w:color="auto" w:fill="DBE5F1"/>
          </w:tcPr>
          <w:p w14:paraId="7706C5F9" w14:textId="77777777" w:rsidR="00B558AD" w:rsidRPr="00B558AD" w:rsidRDefault="00B558AD" w:rsidP="00730835">
            <w:pPr>
              <w:jc w:val="left"/>
              <w:rPr>
                <w:rFonts w:cs="Arial"/>
                <w:sz w:val="18"/>
                <w:szCs w:val="18"/>
              </w:rPr>
            </w:pPr>
            <w:r w:rsidRPr="00B558AD">
              <w:rPr>
                <w:rFonts w:cs="Arial"/>
                <w:sz w:val="18"/>
                <w:szCs w:val="18"/>
              </w:rPr>
              <w:t>All ENC cells installed without error or warning</w:t>
            </w:r>
          </w:p>
        </w:tc>
        <w:tc>
          <w:tcPr>
            <w:tcW w:w="346" w:type="dxa"/>
            <w:vMerge/>
            <w:shd w:val="clear" w:color="auto" w:fill="auto"/>
          </w:tcPr>
          <w:p w14:paraId="59E5D944" w14:textId="77777777" w:rsidR="00B558AD" w:rsidRPr="00B558AD" w:rsidRDefault="00B558AD" w:rsidP="00730835">
            <w:pPr>
              <w:jc w:val="left"/>
              <w:rPr>
                <w:rFonts w:cs="Arial"/>
                <w:sz w:val="18"/>
                <w:szCs w:val="18"/>
              </w:rPr>
            </w:pPr>
          </w:p>
        </w:tc>
      </w:tr>
      <w:tr w:rsidR="00B558AD" w:rsidRPr="00B558AD" w14:paraId="6C94A431" w14:textId="77777777" w:rsidTr="00B558AD">
        <w:trPr>
          <w:trHeight w:val="22"/>
          <w:tblHeader/>
        </w:trPr>
        <w:tc>
          <w:tcPr>
            <w:tcW w:w="251" w:type="dxa"/>
            <w:vMerge/>
            <w:shd w:val="clear" w:color="auto" w:fill="auto"/>
          </w:tcPr>
          <w:p w14:paraId="0E380BAF" w14:textId="77777777" w:rsidR="00B558AD" w:rsidRPr="00B558AD" w:rsidRDefault="00B558AD" w:rsidP="00730835">
            <w:pPr>
              <w:jc w:val="left"/>
              <w:rPr>
                <w:rFonts w:cs="Arial"/>
                <w:sz w:val="18"/>
                <w:szCs w:val="18"/>
              </w:rPr>
            </w:pPr>
          </w:p>
        </w:tc>
        <w:tc>
          <w:tcPr>
            <w:tcW w:w="898" w:type="dxa"/>
            <w:vMerge/>
            <w:shd w:val="clear" w:color="auto" w:fill="DBE5F1"/>
            <w:vAlign w:val="center"/>
          </w:tcPr>
          <w:p w14:paraId="1724FF16" w14:textId="77777777" w:rsidR="00B558AD" w:rsidRPr="00B558AD" w:rsidRDefault="00B558AD" w:rsidP="00730835">
            <w:pPr>
              <w:jc w:val="left"/>
              <w:rPr>
                <w:rFonts w:cs="Arial"/>
                <w:sz w:val="18"/>
                <w:szCs w:val="18"/>
              </w:rPr>
            </w:pPr>
          </w:p>
        </w:tc>
        <w:tc>
          <w:tcPr>
            <w:tcW w:w="1234" w:type="dxa"/>
            <w:shd w:val="clear" w:color="auto" w:fill="DBE5F1"/>
          </w:tcPr>
          <w:p w14:paraId="015A9F8D" w14:textId="77777777" w:rsidR="00B558AD" w:rsidRPr="00B558AD" w:rsidRDefault="00B558AD" w:rsidP="00730835">
            <w:pPr>
              <w:jc w:val="left"/>
              <w:rPr>
                <w:rFonts w:cs="Arial"/>
                <w:sz w:val="18"/>
                <w:szCs w:val="18"/>
              </w:rPr>
            </w:pPr>
            <w:r w:rsidRPr="00B558AD">
              <w:rPr>
                <w:rFonts w:cs="Arial"/>
                <w:sz w:val="18"/>
                <w:szCs w:val="18"/>
              </w:rPr>
              <w:t>GB380720</w:t>
            </w:r>
          </w:p>
        </w:tc>
        <w:tc>
          <w:tcPr>
            <w:tcW w:w="1133" w:type="dxa"/>
            <w:shd w:val="clear" w:color="auto" w:fill="DBE5F1"/>
          </w:tcPr>
          <w:p w14:paraId="0CA78C50" w14:textId="77777777" w:rsidR="00B558AD" w:rsidRPr="00B558AD" w:rsidRDefault="00B558AD" w:rsidP="00730835">
            <w:pPr>
              <w:jc w:val="center"/>
              <w:rPr>
                <w:rFonts w:cs="Arial"/>
                <w:sz w:val="18"/>
                <w:szCs w:val="18"/>
              </w:rPr>
            </w:pPr>
            <w:r w:rsidRPr="00B558AD">
              <w:rPr>
                <w:rFonts w:cs="Arial"/>
                <w:sz w:val="18"/>
                <w:szCs w:val="18"/>
              </w:rPr>
              <w:t>2</w:t>
            </w:r>
          </w:p>
        </w:tc>
        <w:tc>
          <w:tcPr>
            <w:tcW w:w="1133" w:type="dxa"/>
            <w:shd w:val="clear" w:color="auto" w:fill="DBE5F1"/>
          </w:tcPr>
          <w:p w14:paraId="12BE935C" w14:textId="77777777" w:rsidR="00B558AD" w:rsidRPr="00B558AD" w:rsidRDefault="00B558AD" w:rsidP="00730835">
            <w:pPr>
              <w:jc w:val="center"/>
              <w:rPr>
                <w:rFonts w:cs="Arial"/>
                <w:sz w:val="18"/>
                <w:szCs w:val="18"/>
              </w:rPr>
            </w:pPr>
            <w:r w:rsidRPr="00B558AD">
              <w:rPr>
                <w:rFonts w:cs="Arial"/>
                <w:sz w:val="18"/>
                <w:szCs w:val="18"/>
              </w:rPr>
              <w:t>0</w:t>
            </w:r>
          </w:p>
        </w:tc>
        <w:tc>
          <w:tcPr>
            <w:tcW w:w="1133" w:type="dxa"/>
            <w:gridSpan w:val="2"/>
            <w:shd w:val="clear" w:color="auto" w:fill="DBE5F1"/>
          </w:tcPr>
          <w:p w14:paraId="3427FB8A" w14:textId="77777777" w:rsidR="00B558AD" w:rsidRPr="00B558AD" w:rsidRDefault="00B558AD" w:rsidP="00730835">
            <w:pPr>
              <w:jc w:val="center"/>
              <w:rPr>
                <w:rFonts w:cs="Arial"/>
                <w:sz w:val="18"/>
                <w:szCs w:val="18"/>
              </w:rPr>
            </w:pPr>
            <w:r w:rsidRPr="00B558AD">
              <w:rPr>
                <w:rFonts w:cs="Arial"/>
                <w:sz w:val="18"/>
                <w:szCs w:val="18"/>
              </w:rPr>
              <w:t>2</w:t>
            </w:r>
          </w:p>
        </w:tc>
        <w:tc>
          <w:tcPr>
            <w:tcW w:w="1188" w:type="dxa"/>
            <w:shd w:val="clear" w:color="auto" w:fill="DBE5F1"/>
          </w:tcPr>
          <w:p w14:paraId="7CE9A76C" w14:textId="77777777" w:rsidR="00B558AD" w:rsidRPr="00B558AD" w:rsidRDefault="00B558AD" w:rsidP="00730835">
            <w:pPr>
              <w:jc w:val="center"/>
              <w:rPr>
                <w:rFonts w:cs="Arial"/>
                <w:sz w:val="18"/>
                <w:szCs w:val="18"/>
              </w:rPr>
            </w:pPr>
            <w:r w:rsidRPr="00B558AD">
              <w:rPr>
                <w:rFonts w:cs="Arial"/>
                <w:sz w:val="18"/>
                <w:szCs w:val="18"/>
              </w:rPr>
              <w:t>0</w:t>
            </w:r>
          </w:p>
        </w:tc>
        <w:tc>
          <w:tcPr>
            <w:tcW w:w="2210" w:type="dxa"/>
            <w:gridSpan w:val="2"/>
            <w:vMerge/>
            <w:shd w:val="clear" w:color="auto" w:fill="DBE5F1"/>
          </w:tcPr>
          <w:p w14:paraId="2AC8CAF7" w14:textId="77777777" w:rsidR="00B558AD" w:rsidRPr="00B558AD" w:rsidRDefault="00B558AD" w:rsidP="00730835">
            <w:pPr>
              <w:jc w:val="left"/>
              <w:rPr>
                <w:rFonts w:cs="Arial"/>
                <w:sz w:val="18"/>
                <w:szCs w:val="18"/>
              </w:rPr>
            </w:pPr>
          </w:p>
        </w:tc>
        <w:tc>
          <w:tcPr>
            <w:tcW w:w="346" w:type="dxa"/>
            <w:vMerge/>
            <w:shd w:val="clear" w:color="auto" w:fill="auto"/>
          </w:tcPr>
          <w:p w14:paraId="741F372D" w14:textId="77777777" w:rsidR="00B558AD" w:rsidRPr="00B558AD" w:rsidRDefault="00B558AD" w:rsidP="00730835">
            <w:pPr>
              <w:jc w:val="left"/>
              <w:rPr>
                <w:rFonts w:cs="Arial"/>
                <w:sz w:val="18"/>
                <w:szCs w:val="18"/>
              </w:rPr>
            </w:pPr>
          </w:p>
        </w:tc>
      </w:tr>
      <w:tr w:rsidR="00B558AD" w:rsidRPr="00B558AD" w14:paraId="35F95EC3" w14:textId="77777777" w:rsidTr="00B558AD">
        <w:trPr>
          <w:trHeight w:val="22"/>
          <w:tblHeader/>
        </w:trPr>
        <w:tc>
          <w:tcPr>
            <w:tcW w:w="251" w:type="dxa"/>
            <w:vMerge/>
            <w:shd w:val="clear" w:color="auto" w:fill="auto"/>
          </w:tcPr>
          <w:p w14:paraId="1D6BECE8" w14:textId="77777777" w:rsidR="00B558AD" w:rsidRPr="00B558AD" w:rsidRDefault="00B558AD" w:rsidP="00730835">
            <w:pPr>
              <w:jc w:val="left"/>
              <w:rPr>
                <w:rFonts w:cs="Arial"/>
                <w:sz w:val="18"/>
                <w:szCs w:val="18"/>
              </w:rPr>
            </w:pPr>
          </w:p>
        </w:tc>
        <w:tc>
          <w:tcPr>
            <w:tcW w:w="898" w:type="dxa"/>
            <w:vMerge/>
            <w:shd w:val="clear" w:color="auto" w:fill="DBE5F1"/>
            <w:vAlign w:val="center"/>
          </w:tcPr>
          <w:p w14:paraId="506C328F" w14:textId="77777777" w:rsidR="00B558AD" w:rsidRPr="00B558AD" w:rsidRDefault="00B558AD" w:rsidP="00730835">
            <w:pPr>
              <w:jc w:val="left"/>
              <w:rPr>
                <w:rFonts w:cs="Arial"/>
                <w:sz w:val="18"/>
                <w:szCs w:val="18"/>
              </w:rPr>
            </w:pPr>
          </w:p>
        </w:tc>
        <w:tc>
          <w:tcPr>
            <w:tcW w:w="1234" w:type="dxa"/>
            <w:shd w:val="clear" w:color="auto" w:fill="DBE5F1"/>
          </w:tcPr>
          <w:p w14:paraId="61DC6D37" w14:textId="77777777" w:rsidR="00B558AD" w:rsidRPr="00B558AD" w:rsidRDefault="00B558AD" w:rsidP="00730835">
            <w:pPr>
              <w:jc w:val="left"/>
              <w:rPr>
                <w:rFonts w:cs="Arial"/>
                <w:sz w:val="18"/>
                <w:szCs w:val="18"/>
              </w:rPr>
            </w:pPr>
            <w:r w:rsidRPr="00B558AD">
              <w:rPr>
                <w:rFonts w:cs="Arial"/>
                <w:sz w:val="18"/>
                <w:szCs w:val="18"/>
              </w:rPr>
              <w:t>GB40162A</w:t>
            </w:r>
          </w:p>
        </w:tc>
        <w:tc>
          <w:tcPr>
            <w:tcW w:w="1133" w:type="dxa"/>
            <w:shd w:val="clear" w:color="auto" w:fill="DBE5F1"/>
          </w:tcPr>
          <w:p w14:paraId="6056CBF1" w14:textId="77777777" w:rsidR="00B558AD" w:rsidRPr="00B558AD" w:rsidRDefault="00B558AD" w:rsidP="00730835">
            <w:pPr>
              <w:jc w:val="center"/>
              <w:rPr>
                <w:rFonts w:cs="Arial"/>
                <w:sz w:val="18"/>
                <w:szCs w:val="18"/>
              </w:rPr>
            </w:pPr>
            <w:r w:rsidRPr="00B558AD">
              <w:rPr>
                <w:rFonts w:cs="Arial"/>
                <w:sz w:val="18"/>
                <w:szCs w:val="18"/>
              </w:rPr>
              <w:t>8</w:t>
            </w:r>
          </w:p>
        </w:tc>
        <w:tc>
          <w:tcPr>
            <w:tcW w:w="1133" w:type="dxa"/>
            <w:shd w:val="clear" w:color="auto" w:fill="DBE5F1"/>
          </w:tcPr>
          <w:p w14:paraId="7CDACB24" w14:textId="77777777" w:rsidR="00B558AD" w:rsidRPr="00B558AD" w:rsidRDefault="00B558AD" w:rsidP="00730835">
            <w:pPr>
              <w:jc w:val="center"/>
              <w:rPr>
                <w:rFonts w:cs="Arial"/>
                <w:sz w:val="18"/>
                <w:szCs w:val="18"/>
              </w:rPr>
            </w:pPr>
            <w:r w:rsidRPr="00B558AD">
              <w:rPr>
                <w:rFonts w:cs="Arial"/>
                <w:sz w:val="18"/>
                <w:szCs w:val="18"/>
              </w:rPr>
              <w:t>3</w:t>
            </w:r>
          </w:p>
        </w:tc>
        <w:tc>
          <w:tcPr>
            <w:tcW w:w="1133" w:type="dxa"/>
            <w:gridSpan w:val="2"/>
            <w:shd w:val="clear" w:color="auto" w:fill="DBE5F1"/>
          </w:tcPr>
          <w:p w14:paraId="70B0282D" w14:textId="77777777" w:rsidR="00B558AD" w:rsidRPr="00B558AD" w:rsidRDefault="00B558AD" w:rsidP="00730835">
            <w:pPr>
              <w:jc w:val="center"/>
              <w:rPr>
                <w:rFonts w:cs="Arial"/>
                <w:sz w:val="18"/>
                <w:szCs w:val="18"/>
              </w:rPr>
            </w:pPr>
            <w:r w:rsidRPr="00B558AD">
              <w:rPr>
                <w:rFonts w:cs="Arial"/>
                <w:sz w:val="18"/>
                <w:szCs w:val="18"/>
              </w:rPr>
              <w:t>8</w:t>
            </w:r>
          </w:p>
        </w:tc>
        <w:tc>
          <w:tcPr>
            <w:tcW w:w="1188" w:type="dxa"/>
            <w:shd w:val="clear" w:color="auto" w:fill="DBE5F1"/>
          </w:tcPr>
          <w:p w14:paraId="3102292E" w14:textId="77777777" w:rsidR="00B558AD" w:rsidRPr="00B558AD" w:rsidRDefault="00B558AD" w:rsidP="00730835">
            <w:pPr>
              <w:jc w:val="center"/>
              <w:rPr>
                <w:rFonts w:cs="Arial"/>
                <w:sz w:val="18"/>
                <w:szCs w:val="18"/>
              </w:rPr>
            </w:pPr>
            <w:r w:rsidRPr="00B558AD">
              <w:rPr>
                <w:rFonts w:cs="Arial"/>
                <w:sz w:val="18"/>
                <w:szCs w:val="18"/>
              </w:rPr>
              <w:t>3</w:t>
            </w:r>
          </w:p>
        </w:tc>
        <w:tc>
          <w:tcPr>
            <w:tcW w:w="2210" w:type="dxa"/>
            <w:gridSpan w:val="2"/>
            <w:vMerge/>
            <w:shd w:val="clear" w:color="auto" w:fill="DBE5F1"/>
          </w:tcPr>
          <w:p w14:paraId="3AF293AA" w14:textId="77777777" w:rsidR="00B558AD" w:rsidRPr="00B558AD" w:rsidRDefault="00B558AD" w:rsidP="00730835">
            <w:pPr>
              <w:jc w:val="left"/>
              <w:rPr>
                <w:rFonts w:cs="Arial"/>
                <w:sz w:val="18"/>
                <w:szCs w:val="18"/>
              </w:rPr>
            </w:pPr>
          </w:p>
        </w:tc>
        <w:tc>
          <w:tcPr>
            <w:tcW w:w="346" w:type="dxa"/>
            <w:vMerge/>
            <w:shd w:val="clear" w:color="auto" w:fill="auto"/>
          </w:tcPr>
          <w:p w14:paraId="0717C551" w14:textId="77777777" w:rsidR="00B558AD" w:rsidRPr="00B558AD" w:rsidRDefault="00B558AD" w:rsidP="00730835">
            <w:pPr>
              <w:jc w:val="left"/>
              <w:rPr>
                <w:rFonts w:cs="Arial"/>
                <w:sz w:val="18"/>
                <w:szCs w:val="18"/>
              </w:rPr>
            </w:pPr>
          </w:p>
        </w:tc>
      </w:tr>
      <w:tr w:rsidR="00B558AD" w:rsidRPr="00B558AD" w14:paraId="3DCE767C" w14:textId="77777777" w:rsidTr="00B558AD">
        <w:trPr>
          <w:trHeight w:val="22"/>
          <w:tblHeader/>
        </w:trPr>
        <w:tc>
          <w:tcPr>
            <w:tcW w:w="251" w:type="dxa"/>
            <w:vMerge/>
            <w:shd w:val="clear" w:color="auto" w:fill="auto"/>
          </w:tcPr>
          <w:p w14:paraId="3AB52A5E" w14:textId="77777777" w:rsidR="00B558AD" w:rsidRPr="00B558AD" w:rsidRDefault="00B558AD" w:rsidP="00730835">
            <w:pPr>
              <w:jc w:val="left"/>
              <w:rPr>
                <w:rFonts w:cs="Arial"/>
                <w:sz w:val="18"/>
                <w:szCs w:val="18"/>
              </w:rPr>
            </w:pPr>
          </w:p>
        </w:tc>
        <w:tc>
          <w:tcPr>
            <w:tcW w:w="898" w:type="dxa"/>
            <w:vMerge/>
            <w:shd w:val="clear" w:color="auto" w:fill="DBE5F1"/>
            <w:vAlign w:val="center"/>
          </w:tcPr>
          <w:p w14:paraId="53273595" w14:textId="77777777" w:rsidR="00B558AD" w:rsidRPr="00B558AD" w:rsidRDefault="00B558AD" w:rsidP="00730835">
            <w:pPr>
              <w:jc w:val="left"/>
              <w:rPr>
                <w:rFonts w:cs="Arial"/>
                <w:sz w:val="18"/>
                <w:szCs w:val="18"/>
              </w:rPr>
            </w:pPr>
          </w:p>
        </w:tc>
        <w:tc>
          <w:tcPr>
            <w:tcW w:w="1234" w:type="dxa"/>
            <w:shd w:val="clear" w:color="auto" w:fill="DBE5F1"/>
          </w:tcPr>
          <w:p w14:paraId="223F8260" w14:textId="77777777" w:rsidR="00B558AD" w:rsidRPr="00B558AD" w:rsidRDefault="00B558AD" w:rsidP="00730835">
            <w:pPr>
              <w:jc w:val="left"/>
              <w:rPr>
                <w:rFonts w:cs="Arial"/>
                <w:sz w:val="18"/>
                <w:szCs w:val="18"/>
              </w:rPr>
            </w:pPr>
            <w:r w:rsidRPr="00B558AD">
              <w:rPr>
                <w:rFonts w:cs="Arial"/>
                <w:sz w:val="18"/>
                <w:szCs w:val="18"/>
              </w:rPr>
              <w:t>GB40162B</w:t>
            </w:r>
          </w:p>
        </w:tc>
        <w:tc>
          <w:tcPr>
            <w:tcW w:w="1133" w:type="dxa"/>
            <w:shd w:val="clear" w:color="auto" w:fill="DBE5F1"/>
          </w:tcPr>
          <w:p w14:paraId="79797044" w14:textId="77777777" w:rsidR="00B558AD" w:rsidRPr="00B558AD" w:rsidRDefault="00B558AD" w:rsidP="00730835">
            <w:pPr>
              <w:jc w:val="center"/>
              <w:rPr>
                <w:rFonts w:cs="Arial"/>
                <w:sz w:val="18"/>
                <w:szCs w:val="18"/>
              </w:rPr>
            </w:pPr>
            <w:r w:rsidRPr="00B558AD">
              <w:rPr>
                <w:rFonts w:cs="Arial"/>
                <w:sz w:val="18"/>
                <w:szCs w:val="18"/>
              </w:rPr>
              <w:t>1</w:t>
            </w:r>
          </w:p>
        </w:tc>
        <w:tc>
          <w:tcPr>
            <w:tcW w:w="1133" w:type="dxa"/>
            <w:shd w:val="clear" w:color="auto" w:fill="DBE5F1"/>
          </w:tcPr>
          <w:p w14:paraId="42D4E746" w14:textId="77777777" w:rsidR="00B558AD" w:rsidRPr="00B558AD" w:rsidRDefault="00B558AD" w:rsidP="00730835">
            <w:pPr>
              <w:jc w:val="center"/>
              <w:rPr>
                <w:rFonts w:cs="Arial"/>
                <w:sz w:val="18"/>
                <w:szCs w:val="18"/>
              </w:rPr>
            </w:pPr>
            <w:r w:rsidRPr="00B558AD">
              <w:rPr>
                <w:rFonts w:cs="Arial"/>
                <w:sz w:val="18"/>
                <w:szCs w:val="18"/>
              </w:rPr>
              <w:t>1</w:t>
            </w:r>
          </w:p>
        </w:tc>
        <w:tc>
          <w:tcPr>
            <w:tcW w:w="1133" w:type="dxa"/>
            <w:gridSpan w:val="2"/>
            <w:shd w:val="clear" w:color="auto" w:fill="DBE5F1"/>
          </w:tcPr>
          <w:p w14:paraId="7CB94AF5" w14:textId="77777777" w:rsidR="00B558AD" w:rsidRPr="00B558AD" w:rsidRDefault="00B558AD" w:rsidP="00730835">
            <w:pPr>
              <w:jc w:val="center"/>
              <w:rPr>
                <w:rFonts w:cs="Arial"/>
                <w:sz w:val="18"/>
                <w:szCs w:val="18"/>
              </w:rPr>
            </w:pPr>
            <w:r w:rsidRPr="00B558AD">
              <w:rPr>
                <w:rFonts w:cs="Arial"/>
                <w:sz w:val="18"/>
                <w:szCs w:val="18"/>
              </w:rPr>
              <w:t>1</w:t>
            </w:r>
          </w:p>
        </w:tc>
        <w:tc>
          <w:tcPr>
            <w:tcW w:w="1188" w:type="dxa"/>
            <w:shd w:val="clear" w:color="auto" w:fill="DBE5F1"/>
          </w:tcPr>
          <w:p w14:paraId="6B7D93BC" w14:textId="77777777" w:rsidR="00B558AD" w:rsidRPr="00B558AD" w:rsidRDefault="00B558AD" w:rsidP="00730835">
            <w:pPr>
              <w:jc w:val="center"/>
              <w:rPr>
                <w:rFonts w:cs="Arial"/>
                <w:sz w:val="18"/>
                <w:szCs w:val="18"/>
              </w:rPr>
            </w:pPr>
            <w:r w:rsidRPr="00B558AD">
              <w:rPr>
                <w:rFonts w:cs="Arial"/>
                <w:sz w:val="18"/>
                <w:szCs w:val="18"/>
              </w:rPr>
              <w:t>1</w:t>
            </w:r>
          </w:p>
        </w:tc>
        <w:tc>
          <w:tcPr>
            <w:tcW w:w="2210" w:type="dxa"/>
            <w:gridSpan w:val="2"/>
            <w:vMerge/>
            <w:shd w:val="clear" w:color="auto" w:fill="DBE5F1"/>
          </w:tcPr>
          <w:p w14:paraId="4B998184" w14:textId="77777777" w:rsidR="00B558AD" w:rsidRPr="00B558AD" w:rsidRDefault="00B558AD" w:rsidP="00730835">
            <w:pPr>
              <w:jc w:val="left"/>
              <w:rPr>
                <w:rFonts w:cs="Arial"/>
                <w:sz w:val="18"/>
                <w:szCs w:val="18"/>
              </w:rPr>
            </w:pPr>
          </w:p>
        </w:tc>
        <w:tc>
          <w:tcPr>
            <w:tcW w:w="346" w:type="dxa"/>
            <w:vMerge/>
            <w:shd w:val="clear" w:color="auto" w:fill="auto"/>
          </w:tcPr>
          <w:p w14:paraId="5B0A8649" w14:textId="77777777" w:rsidR="00B558AD" w:rsidRPr="00B558AD" w:rsidRDefault="00B558AD" w:rsidP="00730835">
            <w:pPr>
              <w:jc w:val="left"/>
              <w:rPr>
                <w:rFonts w:cs="Arial"/>
                <w:sz w:val="18"/>
                <w:szCs w:val="18"/>
              </w:rPr>
            </w:pPr>
          </w:p>
        </w:tc>
      </w:tr>
      <w:tr w:rsidR="00B558AD" w:rsidRPr="00B558AD" w14:paraId="192E4B6C" w14:textId="77777777" w:rsidTr="00B558AD">
        <w:trPr>
          <w:trHeight w:val="22"/>
          <w:tblHeader/>
        </w:trPr>
        <w:tc>
          <w:tcPr>
            <w:tcW w:w="251" w:type="dxa"/>
            <w:vMerge/>
            <w:shd w:val="clear" w:color="auto" w:fill="auto"/>
          </w:tcPr>
          <w:p w14:paraId="34A45654" w14:textId="77777777" w:rsidR="00B558AD" w:rsidRPr="00B558AD" w:rsidRDefault="00B558AD" w:rsidP="00730835">
            <w:pPr>
              <w:jc w:val="left"/>
              <w:rPr>
                <w:rFonts w:cs="Arial"/>
                <w:sz w:val="18"/>
                <w:szCs w:val="18"/>
              </w:rPr>
            </w:pPr>
          </w:p>
        </w:tc>
        <w:tc>
          <w:tcPr>
            <w:tcW w:w="898" w:type="dxa"/>
            <w:vMerge/>
            <w:shd w:val="clear" w:color="auto" w:fill="DBE5F1"/>
            <w:vAlign w:val="center"/>
          </w:tcPr>
          <w:p w14:paraId="1F90A1D8" w14:textId="77777777" w:rsidR="00B558AD" w:rsidRPr="00B558AD" w:rsidRDefault="00B558AD" w:rsidP="00730835">
            <w:pPr>
              <w:jc w:val="left"/>
              <w:rPr>
                <w:rFonts w:cs="Arial"/>
                <w:sz w:val="18"/>
                <w:szCs w:val="18"/>
              </w:rPr>
            </w:pPr>
          </w:p>
        </w:tc>
        <w:tc>
          <w:tcPr>
            <w:tcW w:w="1234" w:type="dxa"/>
            <w:shd w:val="clear" w:color="auto" w:fill="DBE5F1"/>
          </w:tcPr>
          <w:p w14:paraId="0A9DA055" w14:textId="77777777" w:rsidR="00B558AD" w:rsidRPr="00B558AD" w:rsidRDefault="00B558AD" w:rsidP="00730835">
            <w:pPr>
              <w:jc w:val="left"/>
              <w:rPr>
                <w:rFonts w:cs="Arial"/>
                <w:sz w:val="18"/>
                <w:szCs w:val="18"/>
              </w:rPr>
            </w:pPr>
            <w:r w:rsidRPr="00B558AD">
              <w:rPr>
                <w:rFonts w:cs="Arial"/>
                <w:sz w:val="18"/>
                <w:szCs w:val="18"/>
              </w:rPr>
              <w:t>GB40182A</w:t>
            </w:r>
          </w:p>
        </w:tc>
        <w:tc>
          <w:tcPr>
            <w:tcW w:w="1133" w:type="dxa"/>
            <w:shd w:val="clear" w:color="auto" w:fill="DBE5F1"/>
          </w:tcPr>
          <w:p w14:paraId="5C1C8D95" w14:textId="77777777" w:rsidR="00B558AD" w:rsidRPr="00B558AD" w:rsidRDefault="00B558AD" w:rsidP="00730835">
            <w:pPr>
              <w:jc w:val="center"/>
              <w:rPr>
                <w:rFonts w:cs="Arial"/>
                <w:sz w:val="18"/>
                <w:szCs w:val="18"/>
              </w:rPr>
            </w:pPr>
            <w:r w:rsidRPr="00B558AD">
              <w:rPr>
                <w:rFonts w:cs="Arial"/>
                <w:sz w:val="18"/>
                <w:szCs w:val="18"/>
              </w:rPr>
              <w:t>1</w:t>
            </w:r>
          </w:p>
        </w:tc>
        <w:tc>
          <w:tcPr>
            <w:tcW w:w="1133" w:type="dxa"/>
            <w:shd w:val="clear" w:color="auto" w:fill="DBE5F1"/>
          </w:tcPr>
          <w:p w14:paraId="4E706984" w14:textId="77777777" w:rsidR="00B558AD" w:rsidRPr="00B558AD" w:rsidRDefault="00B558AD" w:rsidP="00730835">
            <w:pPr>
              <w:jc w:val="center"/>
              <w:rPr>
                <w:rFonts w:cs="Arial"/>
                <w:sz w:val="18"/>
                <w:szCs w:val="18"/>
              </w:rPr>
            </w:pPr>
            <w:r w:rsidRPr="00B558AD">
              <w:rPr>
                <w:rFonts w:cs="Arial"/>
                <w:sz w:val="18"/>
                <w:szCs w:val="18"/>
              </w:rPr>
              <w:t>4</w:t>
            </w:r>
          </w:p>
        </w:tc>
        <w:tc>
          <w:tcPr>
            <w:tcW w:w="1133" w:type="dxa"/>
            <w:gridSpan w:val="2"/>
            <w:shd w:val="clear" w:color="auto" w:fill="DBE5F1"/>
          </w:tcPr>
          <w:p w14:paraId="498CC55E" w14:textId="77777777" w:rsidR="00B558AD" w:rsidRPr="00B558AD" w:rsidRDefault="00B558AD" w:rsidP="00730835">
            <w:pPr>
              <w:jc w:val="center"/>
              <w:rPr>
                <w:rFonts w:cs="Arial"/>
                <w:sz w:val="18"/>
                <w:szCs w:val="18"/>
              </w:rPr>
            </w:pPr>
            <w:r w:rsidRPr="00B558AD">
              <w:rPr>
                <w:rFonts w:cs="Arial"/>
                <w:sz w:val="18"/>
                <w:szCs w:val="18"/>
              </w:rPr>
              <w:t>1</w:t>
            </w:r>
          </w:p>
        </w:tc>
        <w:tc>
          <w:tcPr>
            <w:tcW w:w="1188" w:type="dxa"/>
            <w:shd w:val="clear" w:color="auto" w:fill="DBE5F1"/>
          </w:tcPr>
          <w:p w14:paraId="387C8DE0" w14:textId="77777777" w:rsidR="00B558AD" w:rsidRPr="00B558AD" w:rsidRDefault="00B558AD" w:rsidP="00730835">
            <w:pPr>
              <w:jc w:val="center"/>
              <w:rPr>
                <w:rFonts w:cs="Arial"/>
                <w:sz w:val="18"/>
                <w:szCs w:val="18"/>
              </w:rPr>
            </w:pPr>
            <w:r w:rsidRPr="00B558AD">
              <w:rPr>
                <w:rFonts w:cs="Arial"/>
                <w:sz w:val="18"/>
                <w:szCs w:val="18"/>
              </w:rPr>
              <w:t>4</w:t>
            </w:r>
          </w:p>
        </w:tc>
        <w:tc>
          <w:tcPr>
            <w:tcW w:w="2210" w:type="dxa"/>
            <w:gridSpan w:val="2"/>
            <w:vMerge/>
            <w:shd w:val="clear" w:color="auto" w:fill="DBE5F1"/>
          </w:tcPr>
          <w:p w14:paraId="1D5BA557" w14:textId="77777777" w:rsidR="00B558AD" w:rsidRPr="00B558AD" w:rsidRDefault="00B558AD" w:rsidP="00730835">
            <w:pPr>
              <w:jc w:val="left"/>
              <w:rPr>
                <w:rFonts w:cs="Arial"/>
                <w:sz w:val="18"/>
                <w:szCs w:val="18"/>
              </w:rPr>
            </w:pPr>
          </w:p>
        </w:tc>
        <w:tc>
          <w:tcPr>
            <w:tcW w:w="346" w:type="dxa"/>
            <w:vMerge/>
            <w:shd w:val="clear" w:color="auto" w:fill="auto"/>
          </w:tcPr>
          <w:p w14:paraId="5FE2C1B6" w14:textId="77777777" w:rsidR="00B558AD" w:rsidRPr="00B558AD" w:rsidRDefault="00B558AD" w:rsidP="00730835">
            <w:pPr>
              <w:jc w:val="left"/>
              <w:rPr>
                <w:rFonts w:cs="Arial"/>
                <w:sz w:val="18"/>
                <w:szCs w:val="18"/>
              </w:rPr>
            </w:pPr>
          </w:p>
        </w:tc>
      </w:tr>
      <w:tr w:rsidR="00B558AD" w:rsidRPr="00B558AD" w14:paraId="76A4F482" w14:textId="77777777" w:rsidTr="00B558AD">
        <w:trPr>
          <w:trHeight w:val="22"/>
          <w:tblHeader/>
        </w:trPr>
        <w:tc>
          <w:tcPr>
            <w:tcW w:w="251" w:type="dxa"/>
            <w:vMerge/>
            <w:shd w:val="clear" w:color="auto" w:fill="auto"/>
          </w:tcPr>
          <w:p w14:paraId="20101BB8" w14:textId="77777777" w:rsidR="00B558AD" w:rsidRPr="00B558AD" w:rsidRDefault="00B558AD" w:rsidP="00730835">
            <w:pPr>
              <w:jc w:val="left"/>
              <w:rPr>
                <w:rFonts w:cs="Arial"/>
                <w:sz w:val="18"/>
                <w:szCs w:val="18"/>
              </w:rPr>
            </w:pPr>
          </w:p>
        </w:tc>
        <w:tc>
          <w:tcPr>
            <w:tcW w:w="898" w:type="dxa"/>
            <w:vMerge w:val="restart"/>
            <w:shd w:val="clear" w:color="auto" w:fill="DBE5F1"/>
          </w:tcPr>
          <w:p w14:paraId="25041F23" w14:textId="77777777" w:rsidR="00B558AD" w:rsidRPr="00B558AD" w:rsidRDefault="00B558AD" w:rsidP="00730835">
            <w:pPr>
              <w:jc w:val="left"/>
              <w:rPr>
                <w:rFonts w:cs="Arial"/>
                <w:sz w:val="18"/>
                <w:szCs w:val="18"/>
              </w:rPr>
            </w:pPr>
            <w:r w:rsidRPr="00B558AD">
              <w:rPr>
                <w:rFonts w:cs="Arial"/>
                <w:sz w:val="18"/>
                <w:szCs w:val="18"/>
              </w:rPr>
              <w:t>2.5.7e [Update]</w:t>
            </w:r>
          </w:p>
        </w:tc>
        <w:tc>
          <w:tcPr>
            <w:tcW w:w="1234" w:type="dxa"/>
            <w:shd w:val="clear" w:color="auto" w:fill="DBE5F1"/>
          </w:tcPr>
          <w:p w14:paraId="2A2B4B85" w14:textId="77777777" w:rsidR="00B558AD" w:rsidRPr="00B558AD" w:rsidRDefault="00B558AD" w:rsidP="00730835">
            <w:pPr>
              <w:jc w:val="left"/>
              <w:rPr>
                <w:rFonts w:cs="Arial"/>
                <w:sz w:val="18"/>
                <w:szCs w:val="18"/>
              </w:rPr>
            </w:pPr>
            <w:r w:rsidRPr="00B558AD">
              <w:rPr>
                <w:rFonts w:cs="Arial"/>
                <w:sz w:val="18"/>
                <w:szCs w:val="18"/>
              </w:rPr>
              <w:t>GB251200</w:t>
            </w:r>
          </w:p>
        </w:tc>
        <w:tc>
          <w:tcPr>
            <w:tcW w:w="1133" w:type="dxa"/>
            <w:shd w:val="clear" w:color="auto" w:fill="DBE5F1"/>
          </w:tcPr>
          <w:p w14:paraId="59FD03EF" w14:textId="77777777" w:rsidR="00B558AD" w:rsidRPr="00B558AD" w:rsidRDefault="00B558AD" w:rsidP="00730835">
            <w:pPr>
              <w:jc w:val="center"/>
              <w:rPr>
                <w:rFonts w:cs="Arial"/>
                <w:sz w:val="18"/>
                <w:szCs w:val="18"/>
              </w:rPr>
            </w:pPr>
            <w:r w:rsidRPr="00B558AD">
              <w:rPr>
                <w:rFonts w:cs="Arial"/>
                <w:sz w:val="18"/>
                <w:szCs w:val="18"/>
              </w:rPr>
              <w:t>1</w:t>
            </w:r>
          </w:p>
        </w:tc>
        <w:tc>
          <w:tcPr>
            <w:tcW w:w="1133" w:type="dxa"/>
            <w:shd w:val="clear" w:color="auto" w:fill="DBE5F1"/>
          </w:tcPr>
          <w:p w14:paraId="5A8CC0C3" w14:textId="77777777" w:rsidR="00B558AD" w:rsidRPr="00B558AD" w:rsidRDefault="00B558AD" w:rsidP="00730835">
            <w:pPr>
              <w:jc w:val="center"/>
              <w:rPr>
                <w:rFonts w:cs="Arial"/>
                <w:sz w:val="18"/>
                <w:szCs w:val="18"/>
              </w:rPr>
            </w:pPr>
            <w:r w:rsidRPr="00B558AD">
              <w:rPr>
                <w:rFonts w:cs="Arial"/>
                <w:sz w:val="18"/>
                <w:szCs w:val="18"/>
              </w:rPr>
              <w:t>8</w:t>
            </w:r>
          </w:p>
        </w:tc>
        <w:tc>
          <w:tcPr>
            <w:tcW w:w="1133" w:type="dxa"/>
            <w:gridSpan w:val="2"/>
            <w:shd w:val="clear" w:color="auto" w:fill="DBE5F1"/>
          </w:tcPr>
          <w:p w14:paraId="64CBE9FB" w14:textId="77777777" w:rsidR="00B558AD" w:rsidRPr="00B558AD" w:rsidRDefault="00B558AD" w:rsidP="00730835">
            <w:pPr>
              <w:jc w:val="center"/>
              <w:rPr>
                <w:rFonts w:cs="Arial"/>
                <w:sz w:val="18"/>
                <w:szCs w:val="18"/>
              </w:rPr>
            </w:pPr>
            <w:r w:rsidRPr="00B558AD">
              <w:rPr>
                <w:rFonts w:cs="Arial"/>
                <w:sz w:val="18"/>
                <w:szCs w:val="18"/>
              </w:rPr>
              <w:t>1</w:t>
            </w:r>
          </w:p>
        </w:tc>
        <w:tc>
          <w:tcPr>
            <w:tcW w:w="1188" w:type="dxa"/>
            <w:shd w:val="clear" w:color="auto" w:fill="DBE5F1"/>
          </w:tcPr>
          <w:p w14:paraId="7DDC26A9" w14:textId="77777777" w:rsidR="00B558AD" w:rsidRPr="00B558AD" w:rsidRDefault="00B558AD" w:rsidP="00730835">
            <w:pPr>
              <w:jc w:val="center"/>
              <w:rPr>
                <w:rFonts w:cs="Arial"/>
                <w:sz w:val="18"/>
                <w:szCs w:val="18"/>
              </w:rPr>
            </w:pPr>
            <w:r w:rsidRPr="00B558AD">
              <w:rPr>
                <w:rFonts w:cs="Arial"/>
                <w:sz w:val="18"/>
                <w:szCs w:val="18"/>
              </w:rPr>
              <w:t>8</w:t>
            </w:r>
          </w:p>
        </w:tc>
        <w:tc>
          <w:tcPr>
            <w:tcW w:w="2210" w:type="dxa"/>
            <w:gridSpan w:val="2"/>
            <w:vMerge w:val="restart"/>
            <w:shd w:val="clear" w:color="auto" w:fill="DBE5F1"/>
          </w:tcPr>
          <w:p w14:paraId="01C4117E" w14:textId="77777777" w:rsidR="00B558AD" w:rsidRPr="00B558AD" w:rsidRDefault="00B558AD" w:rsidP="00730835">
            <w:pPr>
              <w:jc w:val="left"/>
              <w:rPr>
                <w:rFonts w:cs="Arial"/>
                <w:sz w:val="18"/>
                <w:szCs w:val="18"/>
              </w:rPr>
            </w:pPr>
            <w:r w:rsidRPr="00B558AD">
              <w:rPr>
                <w:rFonts w:cs="Arial"/>
                <w:sz w:val="18"/>
                <w:szCs w:val="18"/>
              </w:rPr>
              <w:t>Cells from the previous test 2.5.7d (same status)</w:t>
            </w:r>
          </w:p>
        </w:tc>
        <w:tc>
          <w:tcPr>
            <w:tcW w:w="346" w:type="dxa"/>
            <w:vMerge/>
            <w:shd w:val="clear" w:color="auto" w:fill="auto"/>
          </w:tcPr>
          <w:p w14:paraId="59DFB80F" w14:textId="77777777" w:rsidR="00B558AD" w:rsidRPr="00B558AD" w:rsidRDefault="00B558AD" w:rsidP="00730835">
            <w:pPr>
              <w:jc w:val="left"/>
              <w:rPr>
                <w:rFonts w:cs="Arial"/>
                <w:sz w:val="18"/>
                <w:szCs w:val="18"/>
              </w:rPr>
            </w:pPr>
          </w:p>
        </w:tc>
      </w:tr>
      <w:tr w:rsidR="00B558AD" w:rsidRPr="00B558AD" w14:paraId="5779A967" w14:textId="77777777" w:rsidTr="00B558AD">
        <w:trPr>
          <w:trHeight w:val="22"/>
          <w:tblHeader/>
        </w:trPr>
        <w:tc>
          <w:tcPr>
            <w:tcW w:w="251" w:type="dxa"/>
            <w:vMerge/>
            <w:shd w:val="clear" w:color="auto" w:fill="auto"/>
          </w:tcPr>
          <w:p w14:paraId="314526FF" w14:textId="77777777" w:rsidR="00B558AD" w:rsidRPr="00B558AD" w:rsidRDefault="00B558AD" w:rsidP="00730835">
            <w:pPr>
              <w:jc w:val="left"/>
              <w:rPr>
                <w:rFonts w:cs="Arial"/>
                <w:sz w:val="18"/>
                <w:szCs w:val="18"/>
              </w:rPr>
            </w:pPr>
          </w:p>
        </w:tc>
        <w:tc>
          <w:tcPr>
            <w:tcW w:w="898" w:type="dxa"/>
            <w:vMerge/>
            <w:shd w:val="clear" w:color="auto" w:fill="DBE5F1"/>
            <w:vAlign w:val="center"/>
          </w:tcPr>
          <w:p w14:paraId="44F5E392" w14:textId="77777777" w:rsidR="00B558AD" w:rsidRPr="00B558AD" w:rsidRDefault="00B558AD" w:rsidP="00730835">
            <w:pPr>
              <w:jc w:val="left"/>
              <w:rPr>
                <w:rFonts w:cs="Arial"/>
                <w:sz w:val="18"/>
                <w:szCs w:val="18"/>
              </w:rPr>
            </w:pPr>
          </w:p>
        </w:tc>
        <w:tc>
          <w:tcPr>
            <w:tcW w:w="1234" w:type="dxa"/>
            <w:shd w:val="clear" w:color="auto" w:fill="DBE5F1"/>
          </w:tcPr>
          <w:p w14:paraId="28283733" w14:textId="77777777" w:rsidR="00B558AD" w:rsidRPr="00B558AD" w:rsidRDefault="00B558AD" w:rsidP="00730835">
            <w:pPr>
              <w:jc w:val="left"/>
              <w:rPr>
                <w:rFonts w:cs="Arial"/>
                <w:sz w:val="18"/>
                <w:szCs w:val="18"/>
              </w:rPr>
            </w:pPr>
            <w:r w:rsidRPr="00B558AD">
              <w:rPr>
                <w:rFonts w:cs="Arial"/>
                <w:sz w:val="18"/>
                <w:szCs w:val="18"/>
              </w:rPr>
              <w:t>GB255000</w:t>
            </w:r>
          </w:p>
        </w:tc>
        <w:tc>
          <w:tcPr>
            <w:tcW w:w="1133" w:type="dxa"/>
            <w:shd w:val="clear" w:color="auto" w:fill="DBE5F1"/>
          </w:tcPr>
          <w:p w14:paraId="29DA6D3B" w14:textId="77777777" w:rsidR="00B558AD" w:rsidRPr="00B558AD" w:rsidRDefault="00B558AD" w:rsidP="00730835">
            <w:pPr>
              <w:jc w:val="center"/>
              <w:rPr>
                <w:rFonts w:cs="Arial"/>
                <w:sz w:val="18"/>
                <w:szCs w:val="18"/>
              </w:rPr>
            </w:pPr>
            <w:r w:rsidRPr="00B558AD">
              <w:rPr>
                <w:rFonts w:cs="Arial"/>
                <w:sz w:val="18"/>
                <w:szCs w:val="18"/>
              </w:rPr>
              <w:t>3</w:t>
            </w:r>
          </w:p>
        </w:tc>
        <w:tc>
          <w:tcPr>
            <w:tcW w:w="1133" w:type="dxa"/>
            <w:shd w:val="clear" w:color="auto" w:fill="DBE5F1"/>
          </w:tcPr>
          <w:p w14:paraId="3B9D31C6" w14:textId="77777777" w:rsidR="00B558AD" w:rsidRPr="00B558AD" w:rsidRDefault="00B558AD" w:rsidP="00730835">
            <w:pPr>
              <w:jc w:val="center"/>
              <w:rPr>
                <w:rFonts w:cs="Arial"/>
                <w:sz w:val="18"/>
                <w:szCs w:val="18"/>
              </w:rPr>
            </w:pPr>
            <w:r w:rsidRPr="00B558AD">
              <w:rPr>
                <w:rFonts w:cs="Arial"/>
                <w:sz w:val="18"/>
                <w:szCs w:val="18"/>
              </w:rPr>
              <w:t>0</w:t>
            </w:r>
          </w:p>
        </w:tc>
        <w:tc>
          <w:tcPr>
            <w:tcW w:w="1133" w:type="dxa"/>
            <w:gridSpan w:val="2"/>
            <w:shd w:val="clear" w:color="auto" w:fill="DBE5F1"/>
          </w:tcPr>
          <w:p w14:paraId="188B3B65" w14:textId="77777777" w:rsidR="00B558AD" w:rsidRPr="00B558AD" w:rsidRDefault="00B558AD" w:rsidP="00730835">
            <w:pPr>
              <w:jc w:val="center"/>
              <w:rPr>
                <w:rFonts w:cs="Arial"/>
                <w:sz w:val="18"/>
                <w:szCs w:val="18"/>
              </w:rPr>
            </w:pPr>
            <w:r w:rsidRPr="00B558AD">
              <w:rPr>
                <w:rFonts w:cs="Arial"/>
                <w:sz w:val="18"/>
                <w:szCs w:val="18"/>
              </w:rPr>
              <w:t>3</w:t>
            </w:r>
          </w:p>
        </w:tc>
        <w:tc>
          <w:tcPr>
            <w:tcW w:w="1188" w:type="dxa"/>
            <w:shd w:val="clear" w:color="auto" w:fill="DBE5F1"/>
          </w:tcPr>
          <w:p w14:paraId="30724997" w14:textId="77777777" w:rsidR="00B558AD" w:rsidRPr="00B558AD" w:rsidRDefault="00B558AD" w:rsidP="00730835">
            <w:pPr>
              <w:jc w:val="center"/>
              <w:rPr>
                <w:rFonts w:cs="Arial"/>
                <w:sz w:val="18"/>
                <w:szCs w:val="18"/>
              </w:rPr>
            </w:pPr>
            <w:r w:rsidRPr="00B558AD">
              <w:rPr>
                <w:rFonts w:cs="Arial"/>
                <w:sz w:val="18"/>
                <w:szCs w:val="18"/>
              </w:rPr>
              <w:t>0</w:t>
            </w:r>
          </w:p>
        </w:tc>
        <w:tc>
          <w:tcPr>
            <w:tcW w:w="2210" w:type="dxa"/>
            <w:gridSpan w:val="2"/>
            <w:vMerge/>
            <w:shd w:val="clear" w:color="auto" w:fill="DBE5F1"/>
          </w:tcPr>
          <w:p w14:paraId="2B7DECAA" w14:textId="77777777" w:rsidR="00B558AD" w:rsidRPr="00B558AD" w:rsidRDefault="00B558AD" w:rsidP="00730835">
            <w:pPr>
              <w:jc w:val="left"/>
              <w:rPr>
                <w:rFonts w:cs="Arial"/>
                <w:sz w:val="18"/>
                <w:szCs w:val="18"/>
              </w:rPr>
            </w:pPr>
          </w:p>
        </w:tc>
        <w:tc>
          <w:tcPr>
            <w:tcW w:w="346" w:type="dxa"/>
            <w:vMerge/>
            <w:shd w:val="clear" w:color="auto" w:fill="auto"/>
          </w:tcPr>
          <w:p w14:paraId="18ED0230" w14:textId="77777777" w:rsidR="00B558AD" w:rsidRPr="00B558AD" w:rsidRDefault="00B558AD" w:rsidP="00730835">
            <w:pPr>
              <w:jc w:val="left"/>
              <w:rPr>
                <w:rFonts w:cs="Arial"/>
                <w:sz w:val="18"/>
                <w:szCs w:val="18"/>
              </w:rPr>
            </w:pPr>
          </w:p>
        </w:tc>
      </w:tr>
      <w:tr w:rsidR="00B558AD" w:rsidRPr="00B558AD" w14:paraId="0B71F099" w14:textId="77777777" w:rsidTr="00B558AD">
        <w:trPr>
          <w:trHeight w:val="22"/>
          <w:tblHeader/>
        </w:trPr>
        <w:tc>
          <w:tcPr>
            <w:tcW w:w="251" w:type="dxa"/>
            <w:vMerge/>
            <w:shd w:val="clear" w:color="auto" w:fill="auto"/>
          </w:tcPr>
          <w:p w14:paraId="7164B692" w14:textId="77777777" w:rsidR="00B558AD" w:rsidRPr="00B558AD" w:rsidRDefault="00B558AD" w:rsidP="00730835">
            <w:pPr>
              <w:jc w:val="left"/>
              <w:rPr>
                <w:rFonts w:cs="Arial"/>
                <w:sz w:val="18"/>
                <w:szCs w:val="18"/>
              </w:rPr>
            </w:pPr>
          </w:p>
        </w:tc>
        <w:tc>
          <w:tcPr>
            <w:tcW w:w="898" w:type="dxa"/>
            <w:vMerge/>
            <w:shd w:val="clear" w:color="auto" w:fill="DBE5F1"/>
            <w:vAlign w:val="center"/>
          </w:tcPr>
          <w:p w14:paraId="3FBCFD4B" w14:textId="77777777" w:rsidR="00B558AD" w:rsidRPr="00B558AD" w:rsidRDefault="00B558AD" w:rsidP="00730835">
            <w:pPr>
              <w:jc w:val="left"/>
              <w:rPr>
                <w:rFonts w:cs="Arial"/>
                <w:sz w:val="18"/>
                <w:szCs w:val="18"/>
              </w:rPr>
            </w:pPr>
          </w:p>
        </w:tc>
        <w:tc>
          <w:tcPr>
            <w:tcW w:w="1234" w:type="dxa"/>
            <w:shd w:val="clear" w:color="auto" w:fill="DBE5F1"/>
          </w:tcPr>
          <w:p w14:paraId="504E02A2" w14:textId="77777777" w:rsidR="00B558AD" w:rsidRPr="00B558AD" w:rsidRDefault="00B558AD" w:rsidP="00730835">
            <w:pPr>
              <w:jc w:val="left"/>
              <w:rPr>
                <w:rFonts w:cs="Arial"/>
                <w:sz w:val="18"/>
                <w:szCs w:val="18"/>
              </w:rPr>
            </w:pPr>
            <w:r w:rsidRPr="00B558AD">
              <w:rPr>
                <w:rFonts w:cs="Arial"/>
                <w:sz w:val="18"/>
                <w:szCs w:val="18"/>
              </w:rPr>
              <w:t>GB280200</w:t>
            </w:r>
          </w:p>
        </w:tc>
        <w:tc>
          <w:tcPr>
            <w:tcW w:w="1133" w:type="dxa"/>
            <w:shd w:val="clear" w:color="auto" w:fill="DBE5F1"/>
          </w:tcPr>
          <w:p w14:paraId="5BC7D944" w14:textId="77777777" w:rsidR="00B558AD" w:rsidRPr="00B558AD" w:rsidRDefault="00B558AD" w:rsidP="00730835">
            <w:pPr>
              <w:jc w:val="center"/>
              <w:rPr>
                <w:rFonts w:cs="Arial"/>
                <w:sz w:val="18"/>
                <w:szCs w:val="18"/>
              </w:rPr>
            </w:pPr>
            <w:r w:rsidRPr="00B558AD">
              <w:rPr>
                <w:rFonts w:cs="Arial"/>
                <w:sz w:val="18"/>
                <w:szCs w:val="18"/>
              </w:rPr>
              <w:t>2</w:t>
            </w:r>
          </w:p>
        </w:tc>
        <w:tc>
          <w:tcPr>
            <w:tcW w:w="1133" w:type="dxa"/>
            <w:shd w:val="clear" w:color="auto" w:fill="DBE5F1"/>
          </w:tcPr>
          <w:p w14:paraId="1CE6EC6F" w14:textId="77777777" w:rsidR="00B558AD" w:rsidRPr="00B558AD" w:rsidRDefault="00B558AD" w:rsidP="00730835">
            <w:pPr>
              <w:jc w:val="center"/>
              <w:rPr>
                <w:rFonts w:cs="Arial"/>
                <w:sz w:val="18"/>
                <w:szCs w:val="18"/>
              </w:rPr>
            </w:pPr>
            <w:r w:rsidRPr="00B558AD">
              <w:rPr>
                <w:rFonts w:cs="Arial"/>
                <w:sz w:val="18"/>
                <w:szCs w:val="18"/>
              </w:rPr>
              <w:t>1</w:t>
            </w:r>
          </w:p>
        </w:tc>
        <w:tc>
          <w:tcPr>
            <w:tcW w:w="1133" w:type="dxa"/>
            <w:gridSpan w:val="2"/>
            <w:shd w:val="clear" w:color="auto" w:fill="DBE5F1"/>
          </w:tcPr>
          <w:p w14:paraId="620912EC" w14:textId="77777777" w:rsidR="00B558AD" w:rsidRPr="00B558AD" w:rsidRDefault="00B558AD" w:rsidP="00730835">
            <w:pPr>
              <w:jc w:val="center"/>
              <w:rPr>
                <w:rFonts w:cs="Arial"/>
                <w:sz w:val="18"/>
                <w:szCs w:val="18"/>
              </w:rPr>
            </w:pPr>
            <w:r w:rsidRPr="00B558AD">
              <w:rPr>
                <w:rFonts w:cs="Arial"/>
                <w:sz w:val="18"/>
                <w:szCs w:val="18"/>
              </w:rPr>
              <w:t>2</w:t>
            </w:r>
          </w:p>
        </w:tc>
        <w:tc>
          <w:tcPr>
            <w:tcW w:w="1188" w:type="dxa"/>
            <w:shd w:val="clear" w:color="auto" w:fill="DBE5F1"/>
          </w:tcPr>
          <w:p w14:paraId="1127D535" w14:textId="77777777" w:rsidR="00B558AD" w:rsidRPr="00B558AD" w:rsidRDefault="00B558AD" w:rsidP="00730835">
            <w:pPr>
              <w:jc w:val="center"/>
              <w:rPr>
                <w:rFonts w:cs="Arial"/>
                <w:sz w:val="18"/>
                <w:szCs w:val="18"/>
              </w:rPr>
            </w:pPr>
            <w:r w:rsidRPr="00B558AD">
              <w:rPr>
                <w:rFonts w:cs="Arial"/>
                <w:sz w:val="18"/>
                <w:szCs w:val="18"/>
              </w:rPr>
              <w:t>1</w:t>
            </w:r>
          </w:p>
        </w:tc>
        <w:tc>
          <w:tcPr>
            <w:tcW w:w="2210" w:type="dxa"/>
            <w:gridSpan w:val="2"/>
            <w:vMerge/>
            <w:shd w:val="clear" w:color="auto" w:fill="DBE5F1"/>
          </w:tcPr>
          <w:p w14:paraId="402B1431" w14:textId="77777777" w:rsidR="00B558AD" w:rsidRPr="00B558AD" w:rsidRDefault="00B558AD" w:rsidP="00730835">
            <w:pPr>
              <w:jc w:val="left"/>
              <w:rPr>
                <w:rFonts w:cs="Arial"/>
                <w:sz w:val="18"/>
                <w:szCs w:val="18"/>
              </w:rPr>
            </w:pPr>
          </w:p>
        </w:tc>
        <w:tc>
          <w:tcPr>
            <w:tcW w:w="346" w:type="dxa"/>
            <w:vMerge/>
            <w:shd w:val="clear" w:color="auto" w:fill="auto"/>
          </w:tcPr>
          <w:p w14:paraId="4FB26FA5" w14:textId="77777777" w:rsidR="00B558AD" w:rsidRPr="00B558AD" w:rsidRDefault="00B558AD" w:rsidP="00730835">
            <w:pPr>
              <w:jc w:val="left"/>
              <w:rPr>
                <w:rFonts w:cs="Arial"/>
                <w:sz w:val="18"/>
                <w:szCs w:val="18"/>
              </w:rPr>
            </w:pPr>
          </w:p>
        </w:tc>
      </w:tr>
      <w:tr w:rsidR="00B558AD" w:rsidRPr="00B558AD" w14:paraId="358616D4" w14:textId="77777777" w:rsidTr="00B558AD">
        <w:trPr>
          <w:trHeight w:val="22"/>
          <w:tblHeader/>
        </w:trPr>
        <w:tc>
          <w:tcPr>
            <w:tcW w:w="251" w:type="dxa"/>
            <w:vMerge/>
            <w:shd w:val="clear" w:color="auto" w:fill="auto"/>
          </w:tcPr>
          <w:p w14:paraId="2D27E763" w14:textId="77777777" w:rsidR="00B558AD" w:rsidRPr="00B558AD" w:rsidRDefault="00B558AD" w:rsidP="00730835">
            <w:pPr>
              <w:jc w:val="left"/>
              <w:rPr>
                <w:rFonts w:cs="Arial"/>
                <w:sz w:val="18"/>
                <w:szCs w:val="18"/>
              </w:rPr>
            </w:pPr>
          </w:p>
        </w:tc>
        <w:tc>
          <w:tcPr>
            <w:tcW w:w="898" w:type="dxa"/>
            <w:vMerge/>
            <w:shd w:val="clear" w:color="auto" w:fill="DBE5F1"/>
            <w:vAlign w:val="center"/>
          </w:tcPr>
          <w:p w14:paraId="6EE49794" w14:textId="77777777" w:rsidR="00B558AD" w:rsidRPr="00B558AD" w:rsidRDefault="00B558AD" w:rsidP="00730835">
            <w:pPr>
              <w:jc w:val="left"/>
              <w:rPr>
                <w:rFonts w:cs="Arial"/>
                <w:sz w:val="18"/>
                <w:szCs w:val="18"/>
              </w:rPr>
            </w:pPr>
          </w:p>
        </w:tc>
        <w:tc>
          <w:tcPr>
            <w:tcW w:w="1234" w:type="dxa"/>
            <w:shd w:val="clear" w:color="auto" w:fill="DBE5F1"/>
          </w:tcPr>
          <w:p w14:paraId="52980811" w14:textId="77777777" w:rsidR="00B558AD" w:rsidRPr="00B558AD" w:rsidRDefault="00B558AD" w:rsidP="00730835">
            <w:pPr>
              <w:jc w:val="left"/>
              <w:rPr>
                <w:rFonts w:cs="Arial"/>
                <w:sz w:val="18"/>
                <w:szCs w:val="18"/>
              </w:rPr>
            </w:pPr>
            <w:r w:rsidRPr="00B558AD">
              <w:rPr>
                <w:rFonts w:cs="Arial"/>
                <w:sz w:val="18"/>
                <w:szCs w:val="18"/>
              </w:rPr>
              <w:t>GB301620</w:t>
            </w:r>
          </w:p>
        </w:tc>
        <w:tc>
          <w:tcPr>
            <w:tcW w:w="1133" w:type="dxa"/>
            <w:shd w:val="clear" w:color="auto" w:fill="DBE5F1"/>
          </w:tcPr>
          <w:p w14:paraId="2D7A6565" w14:textId="77777777" w:rsidR="00B558AD" w:rsidRPr="00B558AD" w:rsidRDefault="00B558AD" w:rsidP="00730835">
            <w:pPr>
              <w:jc w:val="center"/>
              <w:rPr>
                <w:rFonts w:cs="Arial"/>
                <w:sz w:val="18"/>
                <w:szCs w:val="18"/>
              </w:rPr>
            </w:pPr>
            <w:r w:rsidRPr="00B558AD">
              <w:rPr>
                <w:rFonts w:cs="Arial"/>
                <w:sz w:val="18"/>
                <w:szCs w:val="18"/>
              </w:rPr>
              <w:t>2</w:t>
            </w:r>
          </w:p>
        </w:tc>
        <w:tc>
          <w:tcPr>
            <w:tcW w:w="1133" w:type="dxa"/>
            <w:shd w:val="clear" w:color="auto" w:fill="DBE5F1"/>
          </w:tcPr>
          <w:p w14:paraId="4B9098C6" w14:textId="77777777" w:rsidR="00B558AD" w:rsidRPr="00B558AD" w:rsidRDefault="00B558AD" w:rsidP="00730835">
            <w:pPr>
              <w:jc w:val="center"/>
              <w:rPr>
                <w:rFonts w:cs="Arial"/>
                <w:sz w:val="18"/>
                <w:szCs w:val="18"/>
              </w:rPr>
            </w:pPr>
            <w:r w:rsidRPr="00B558AD">
              <w:rPr>
                <w:rFonts w:cs="Arial"/>
                <w:sz w:val="18"/>
                <w:szCs w:val="18"/>
              </w:rPr>
              <w:t>4</w:t>
            </w:r>
          </w:p>
        </w:tc>
        <w:tc>
          <w:tcPr>
            <w:tcW w:w="1133" w:type="dxa"/>
            <w:gridSpan w:val="2"/>
            <w:shd w:val="clear" w:color="auto" w:fill="DBE5F1"/>
          </w:tcPr>
          <w:p w14:paraId="0541CFE8" w14:textId="77777777" w:rsidR="00B558AD" w:rsidRPr="00B558AD" w:rsidRDefault="00B558AD" w:rsidP="00730835">
            <w:pPr>
              <w:jc w:val="center"/>
              <w:rPr>
                <w:rFonts w:cs="Arial"/>
                <w:sz w:val="18"/>
                <w:szCs w:val="18"/>
              </w:rPr>
            </w:pPr>
            <w:r w:rsidRPr="00B558AD">
              <w:rPr>
                <w:rFonts w:cs="Arial"/>
                <w:sz w:val="18"/>
                <w:szCs w:val="18"/>
              </w:rPr>
              <w:t>2</w:t>
            </w:r>
          </w:p>
        </w:tc>
        <w:tc>
          <w:tcPr>
            <w:tcW w:w="1188" w:type="dxa"/>
            <w:shd w:val="clear" w:color="auto" w:fill="DBE5F1"/>
          </w:tcPr>
          <w:p w14:paraId="48D1A0F1" w14:textId="77777777" w:rsidR="00B558AD" w:rsidRPr="00B558AD" w:rsidRDefault="00B558AD" w:rsidP="00730835">
            <w:pPr>
              <w:jc w:val="center"/>
              <w:rPr>
                <w:rFonts w:cs="Arial"/>
                <w:sz w:val="18"/>
                <w:szCs w:val="18"/>
              </w:rPr>
            </w:pPr>
            <w:r w:rsidRPr="00B558AD">
              <w:rPr>
                <w:rFonts w:cs="Arial"/>
                <w:sz w:val="18"/>
                <w:szCs w:val="18"/>
              </w:rPr>
              <w:t>4</w:t>
            </w:r>
          </w:p>
        </w:tc>
        <w:tc>
          <w:tcPr>
            <w:tcW w:w="2210" w:type="dxa"/>
            <w:gridSpan w:val="2"/>
            <w:vMerge/>
            <w:shd w:val="clear" w:color="auto" w:fill="DBE5F1"/>
          </w:tcPr>
          <w:p w14:paraId="2D181717" w14:textId="77777777" w:rsidR="00B558AD" w:rsidRPr="00B558AD" w:rsidRDefault="00B558AD" w:rsidP="00730835">
            <w:pPr>
              <w:jc w:val="left"/>
              <w:rPr>
                <w:rFonts w:cs="Arial"/>
                <w:sz w:val="18"/>
                <w:szCs w:val="18"/>
              </w:rPr>
            </w:pPr>
          </w:p>
        </w:tc>
        <w:tc>
          <w:tcPr>
            <w:tcW w:w="346" w:type="dxa"/>
            <w:vMerge/>
            <w:shd w:val="clear" w:color="auto" w:fill="auto"/>
          </w:tcPr>
          <w:p w14:paraId="103AA985" w14:textId="77777777" w:rsidR="00B558AD" w:rsidRPr="00B558AD" w:rsidRDefault="00B558AD" w:rsidP="00730835">
            <w:pPr>
              <w:jc w:val="left"/>
              <w:rPr>
                <w:rFonts w:cs="Arial"/>
                <w:sz w:val="18"/>
                <w:szCs w:val="18"/>
              </w:rPr>
            </w:pPr>
          </w:p>
        </w:tc>
      </w:tr>
      <w:tr w:rsidR="00B558AD" w:rsidRPr="00B558AD" w14:paraId="54166B1C" w14:textId="77777777" w:rsidTr="00B558AD">
        <w:trPr>
          <w:trHeight w:val="22"/>
          <w:tblHeader/>
        </w:trPr>
        <w:tc>
          <w:tcPr>
            <w:tcW w:w="251" w:type="dxa"/>
            <w:vMerge/>
            <w:shd w:val="clear" w:color="auto" w:fill="auto"/>
          </w:tcPr>
          <w:p w14:paraId="74268FBD" w14:textId="77777777" w:rsidR="00B558AD" w:rsidRPr="00B558AD" w:rsidRDefault="00B558AD" w:rsidP="00730835">
            <w:pPr>
              <w:jc w:val="left"/>
              <w:rPr>
                <w:rFonts w:cs="Arial"/>
                <w:sz w:val="18"/>
                <w:szCs w:val="18"/>
              </w:rPr>
            </w:pPr>
          </w:p>
        </w:tc>
        <w:tc>
          <w:tcPr>
            <w:tcW w:w="898" w:type="dxa"/>
            <w:vMerge/>
            <w:shd w:val="clear" w:color="auto" w:fill="DBE5F1"/>
            <w:vAlign w:val="center"/>
          </w:tcPr>
          <w:p w14:paraId="066545DE" w14:textId="77777777" w:rsidR="00B558AD" w:rsidRPr="00B558AD" w:rsidRDefault="00B558AD" w:rsidP="00730835">
            <w:pPr>
              <w:jc w:val="left"/>
              <w:rPr>
                <w:rFonts w:cs="Arial"/>
                <w:sz w:val="18"/>
                <w:szCs w:val="18"/>
              </w:rPr>
            </w:pPr>
          </w:p>
        </w:tc>
        <w:tc>
          <w:tcPr>
            <w:tcW w:w="1234" w:type="dxa"/>
            <w:shd w:val="clear" w:color="auto" w:fill="DBE5F1"/>
          </w:tcPr>
          <w:p w14:paraId="76360107" w14:textId="77777777" w:rsidR="00B558AD" w:rsidRPr="00B558AD" w:rsidRDefault="00B558AD" w:rsidP="00730835">
            <w:pPr>
              <w:jc w:val="left"/>
              <w:rPr>
                <w:rFonts w:cs="Arial"/>
                <w:sz w:val="18"/>
                <w:szCs w:val="18"/>
              </w:rPr>
            </w:pPr>
            <w:r w:rsidRPr="00B558AD">
              <w:rPr>
                <w:rFonts w:cs="Arial"/>
                <w:sz w:val="18"/>
                <w:szCs w:val="18"/>
              </w:rPr>
              <w:t>GB380620</w:t>
            </w:r>
          </w:p>
        </w:tc>
        <w:tc>
          <w:tcPr>
            <w:tcW w:w="1133" w:type="dxa"/>
            <w:shd w:val="clear" w:color="auto" w:fill="DBE5F1"/>
          </w:tcPr>
          <w:p w14:paraId="10D27044" w14:textId="77777777" w:rsidR="00B558AD" w:rsidRPr="00B558AD" w:rsidRDefault="00B558AD" w:rsidP="00730835">
            <w:pPr>
              <w:jc w:val="center"/>
              <w:rPr>
                <w:rFonts w:cs="Arial"/>
                <w:sz w:val="18"/>
                <w:szCs w:val="18"/>
              </w:rPr>
            </w:pPr>
            <w:r w:rsidRPr="00B558AD">
              <w:rPr>
                <w:rFonts w:cs="Arial"/>
                <w:sz w:val="18"/>
                <w:szCs w:val="18"/>
              </w:rPr>
              <w:t>2</w:t>
            </w:r>
          </w:p>
        </w:tc>
        <w:tc>
          <w:tcPr>
            <w:tcW w:w="1133" w:type="dxa"/>
            <w:shd w:val="clear" w:color="auto" w:fill="DBE5F1"/>
          </w:tcPr>
          <w:p w14:paraId="7429AAF4" w14:textId="77777777" w:rsidR="00B558AD" w:rsidRPr="00B558AD" w:rsidRDefault="00B558AD" w:rsidP="00730835">
            <w:pPr>
              <w:jc w:val="center"/>
              <w:rPr>
                <w:rFonts w:cs="Arial"/>
                <w:sz w:val="18"/>
                <w:szCs w:val="18"/>
              </w:rPr>
            </w:pPr>
            <w:r w:rsidRPr="00B558AD">
              <w:rPr>
                <w:rFonts w:cs="Arial"/>
                <w:sz w:val="18"/>
                <w:szCs w:val="18"/>
              </w:rPr>
              <w:t>1</w:t>
            </w:r>
          </w:p>
        </w:tc>
        <w:tc>
          <w:tcPr>
            <w:tcW w:w="1133" w:type="dxa"/>
            <w:gridSpan w:val="2"/>
            <w:shd w:val="clear" w:color="auto" w:fill="DBE5F1"/>
          </w:tcPr>
          <w:p w14:paraId="7D905310" w14:textId="6F80B2EC" w:rsidR="00B558AD" w:rsidRPr="00B558AD" w:rsidRDefault="00FC5A9F" w:rsidP="00730835">
            <w:pPr>
              <w:jc w:val="center"/>
              <w:rPr>
                <w:rFonts w:cs="Arial"/>
                <w:sz w:val="18"/>
                <w:szCs w:val="18"/>
              </w:rPr>
            </w:pPr>
            <w:r>
              <w:rPr>
                <w:rFonts w:cs="Arial"/>
                <w:sz w:val="18"/>
                <w:szCs w:val="18"/>
              </w:rPr>
              <w:t>cancelled</w:t>
            </w:r>
          </w:p>
        </w:tc>
        <w:tc>
          <w:tcPr>
            <w:tcW w:w="1188" w:type="dxa"/>
            <w:shd w:val="clear" w:color="auto" w:fill="DBE5F1"/>
          </w:tcPr>
          <w:p w14:paraId="24CF99E8" w14:textId="375CFACA" w:rsidR="00B558AD" w:rsidRPr="00B558AD" w:rsidRDefault="00B558AD" w:rsidP="00730835">
            <w:pPr>
              <w:jc w:val="center"/>
              <w:rPr>
                <w:rFonts w:cs="Arial"/>
                <w:sz w:val="18"/>
                <w:szCs w:val="18"/>
              </w:rPr>
            </w:pPr>
          </w:p>
        </w:tc>
        <w:tc>
          <w:tcPr>
            <w:tcW w:w="2210" w:type="dxa"/>
            <w:gridSpan w:val="2"/>
            <w:vMerge w:val="restart"/>
            <w:shd w:val="clear" w:color="auto" w:fill="DBE5F1"/>
          </w:tcPr>
          <w:p w14:paraId="4B500DF5" w14:textId="77777777" w:rsidR="00B558AD" w:rsidRPr="00B558AD" w:rsidRDefault="00B558AD" w:rsidP="00730835">
            <w:pPr>
              <w:jc w:val="left"/>
              <w:rPr>
                <w:rFonts w:cs="Arial"/>
                <w:sz w:val="18"/>
                <w:szCs w:val="18"/>
              </w:rPr>
            </w:pPr>
            <w:r w:rsidRPr="00B558AD">
              <w:rPr>
                <w:rFonts w:cs="Arial"/>
                <w:sz w:val="18"/>
                <w:szCs w:val="18"/>
              </w:rPr>
              <w:t>Messages should be displayed as for 2.5.7d</w:t>
            </w:r>
          </w:p>
          <w:p w14:paraId="59343E14" w14:textId="77777777" w:rsidR="00B558AD" w:rsidRPr="00B558AD" w:rsidRDefault="00B558AD" w:rsidP="00730835">
            <w:pPr>
              <w:jc w:val="left"/>
              <w:rPr>
                <w:rFonts w:cs="Arial"/>
                <w:sz w:val="18"/>
                <w:szCs w:val="18"/>
              </w:rPr>
            </w:pPr>
            <w:r w:rsidRPr="00B558AD">
              <w:rPr>
                <w:rFonts w:cs="Arial"/>
                <w:sz w:val="18"/>
                <w:szCs w:val="18"/>
              </w:rPr>
              <w:t>plus message relating to replaced cells:</w:t>
            </w:r>
          </w:p>
          <w:p w14:paraId="443E6972" w14:textId="77777777" w:rsidR="00B558AD" w:rsidRPr="00B558AD" w:rsidRDefault="00B558AD" w:rsidP="00730835">
            <w:pPr>
              <w:jc w:val="left"/>
              <w:rPr>
                <w:rFonts w:cs="Arial"/>
                <w:sz w:val="18"/>
                <w:szCs w:val="18"/>
              </w:rPr>
            </w:pPr>
            <w:r w:rsidRPr="00B558AD">
              <w:rPr>
                <w:rFonts w:cs="Arial"/>
                <w:sz w:val="18"/>
                <w:szCs w:val="18"/>
              </w:rPr>
              <w:t>GB380620 is cancelled and replaced by GB383710 &amp; GB383720</w:t>
            </w:r>
          </w:p>
          <w:p w14:paraId="29600EA3" w14:textId="77777777" w:rsidR="00B558AD" w:rsidRPr="00B558AD" w:rsidRDefault="00B558AD" w:rsidP="00730835">
            <w:pPr>
              <w:jc w:val="left"/>
              <w:rPr>
                <w:rFonts w:cs="Arial"/>
                <w:sz w:val="18"/>
                <w:szCs w:val="18"/>
              </w:rPr>
            </w:pPr>
            <w:r w:rsidRPr="00B558AD">
              <w:rPr>
                <w:rFonts w:cs="Arial"/>
                <w:sz w:val="18"/>
                <w:szCs w:val="18"/>
              </w:rPr>
              <w:t>GB380720 is cancelled and replaced by GB389320</w:t>
            </w:r>
          </w:p>
        </w:tc>
        <w:tc>
          <w:tcPr>
            <w:tcW w:w="346" w:type="dxa"/>
            <w:vMerge/>
            <w:shd w:val="clear" w:color="auto" w:fill="auto"/>
          </w:tcPr>
          <w:p w14:paraId="651E3CFC" w14:textId="77777777" w:rsidR="00B558AD" w:rsidRPr="00B558AD" w:rsidRDefault="00B558AD" w:rsidP="00730835">
            <w:pPr>
              <w:jc w:val="left"/>
              <w:rPr>
                <w:rFonts w:cs="Arial"/>
                <w:sz w:val="18"/>
                <w:szCs w:val="18"/>
              </w:rPr>
            </w:pPr>
          </w:p>
        </w:tc>
      </w:tr>
      <w:tr w:rsidR="00B558AD" w:rsidRPr="00B558AD" w14:paraId="7D483C52" w14:textId="77777777" w:rsidTr="00B558AD">
        <w:trPr>
          <w:trHeight w:val="22"/>
          <w:tblHeader/>
        </w:trPr>
        <w:tc>
          <w:tcPr>
            <w:tcW w:w="251" w:type="dxa"/>
            <w:vMerge/>
            <w:shd w:val="clear" w:color="auto" w:fill="auto"/>
          </w:tcPr>
          <w:p w14:paraId="7B17E9A9" w14:textId="77777777" w:rsidR="00B558AD" w:rsidRPr="00B558AD" w:rsidRDefault="00B558AD" w:rsidP="00730835">
            <w:pPr>
              <w:jc w:val="left"/>
              <w:rPr>
                <w:rFonts w:cs="Arial"/>
                <w:sz w:val="18"/>
                <w:szCs w:val="18"/>
              </w:rPr>
            </w:pPr>
          </w:p>
        </w:tc>
        <w:tc>
          <w:tcPr>
            <w:tcW w:w="898" w:type="dxa"/>
            <w:vMerge/>
            <w:vAlign w:val="center"/>
          </w:tcPr>
          <w:p w14:paraId="5F6BE617" w14:textId="77777777" w:rsidR="00B558AD" w:rsidRPr="00B558AD" w:rsidRDefault="00B558AD" w:rsidP="00730835">
            <w:pPr>
              <w:jc w:val="left"/>
              <w:rPr>
                <w:rFonts w:cs="Arial"/>
                <w:sz w:val="18"/>
                <w:szCs w:val="18"/>
              </w:rPr>
            </w:pPr>
          </w:p>
        </w:tc>
        <w:tc>
          <w:tcPr>
            <w:tcW w:w="1234" w:type="dxa"/>
            <w:shd w:val="clear" w:color="auto" w:fill="DBE5F1"/>
          </w:tcPr>
          <w:p w14:paraId="4966D732" w14:textId="77777777" w:rsidR="00B558AD" w:rsidRPr="00B558AD" w:rsidRDefault="00B558AD" w:rsidP="00730835">
            <w:pPr>
              <w:jc w:val="left"/>
              <w:rPr>
                <w:rFonts w:cs="Arial"/>
                <w:sz w:val="18"/>
                <w:szCs w:val="18"/>
              </w:rPr>
            </w:pPr>
            <w:r w:rsidRPr="00B558AD">
              <w:rPr>
                <w:rFonts w:cs="Arial"/>
                <w:sz w:val="18"/>
                <w:szCs w:val="18"/>
              </w:rPr>
              <w:t>GB380720</w:t>
            </w:r>
          </w:p>
        </w:tc>
        <w:tc>
          <w:tcPr>
            <w:tcW w:w="1133" w:type="dxa"/>
            <w:shd w:val="clear" w:color="auto" w:fill="DBE5F1"/>
          </w:tcPr>
          <w:p w14:paraId="095A8703" w14:textId="77777777" w:rsidR="00B558AD" w:rsidRPr="00B558AD" w:rsidRDefault="00B558AD" w:rsidP="00730835">
            <w:pPr>
              <w:jc w:val="center"/>
              <w:rPr>
                <w:rFonts w:cs="Arial"/>
                <w:sz w:val="18"/>
                <w:szCs w:val="18"/>
              </w:rPr>
            </w:pPr>
            <w:r w:rsidRPr="00B558AD">
              <w:rPr>
                <w:rFonts w:cs="Arial"/>
                <w:sz w:val="18"/>
                <w:szCs w:val="18"/>
              </w:rPr>
              <w:t>2</w:t>
            </w:r>
          </w:p>
        </w:tc>
        <w:tc>
          <w:tcPr>
            <w:tcW w:w="1133" w:type="dxa"/>
            <w:shd w:val="clear" w:color="auto" w:fill="DBE5F1"/>
          </w:tcPr>
          <w:p w14:paraId="70FA3C81" w14:textId="77777777" w:rsidR="00B558AD" w:rsidRPr="00B558AD" w:rsidRDefault="00B558AD" w:rsidP="00730835">
            <w:pPr>
              <w:jc w:val="center"/>
              <w:rPr>
                <w:rFonts w:cs="Arial"/>
                <w:sz w:val="18"/>
                <w:szCs w:val="18"/>
              </w:rPr>
            </w:pPr>
            <w:r w:rsidRPr="00B558AD">
              <w:rPr>
                <w:rFonts w:cs="Arial"/>
                <w:sz w:val="18"/>
                <w:szCs w:val="18"/>
              </w:rPr>
              <w:t>1</w:t>
            </w:r>
          </w:p>
        </w:tc>
        <w:tc>
          <w:tcPr>
            <w:tcW w:w="1133" w:type="dxa"/>
            <w:gridSpan w:val="2"/>
            <w:shd w:val="clear" w:color="auto" w:fill="DBE5F1"/>
          </w:tcPr>
          <w:p w14:paraId="4AF00677" w14:textId="050DDA99" w:rsidR="00B558AD" w:rsidRPr="00B558AD" w:rsidRDefault="00FC5A9F" w:rsidP="00730835">
            <w:pPr>
              <w:jc w:val="center"/>
              <w:rPr>
                <w:rFonts w:cs="Arial"/>
                <w:sz w:val="18"/>
                <w:szCs w:val="18"/>
              </w:rPr>
            </w:pPr>
            <w:r>
              <w:rPr>
                <w:rFonts w:cs="Arial"/>
                <w:sz w:val="18"/>
                <w:szCs w:val="18"/>
              </w:rPr>
              <w:t>cancelled</w:t>
            </w:r>
          </w:p>
        </w:tc>
        <w:tc>
          <w:tcPr>
            <w:tcW w:w="1188" w:type="dxa"/>
            <w:shd w:val="clear" w:color="auto" w:fill="DBE5F1"/>
          </w:tcPr>
          <w:p w14:paraId="7534E8C1" w14:textId="7F87D06F" w:rsidR="00B558AD" w:rsidRPr="00B558AD" w:rsidRDefault="00B558AD" w:rsidP="00730835">
            <w:pPr>
              <w:jc w:val="center"/>
              <w:rPr>
                <w:rFonts w:cs="Arial"/>
                <w:sz w:val="18"/>
                <w:szCs w:val="18"/>
              </w:rPr>
            </w:pPr>
          </w:p>
        </w:tc>
        <w:tc>
          <w:tcPr>
            <w:tcW w:w="2210" w:type="dxa"/>
            <w:gridSpan w:val="2"/>
            <w:vMerge/>
            <w:vAlign w:val="center"/>
          </w:tcPr>
          <w:p w14:paraId="09D2390A" w14:textId="77777777" w:rsidR="00B558AD" w:rsidRPr="00B558AD" w:rsidRDefault="00B558AD" w:rsidP="00730835">
            <w:pPr>
              <w:jc w:val="left"/>
              <w:rPr>
                <w:rFonts w:cs="Arial"/>
                <w:sz w:val="18"/>
                <w:szCs w:val="18"/>
              </w:rPr>
            </w:pPr>
          </w:p>
        </w:tc>
        <w:tc>
          <w:tcPr>
            <w:tcW w:w="346" w:type="dxa"/>
            <w:vMerge/>
            <w:shd w:val="clear" w:color="auto" w:fill="auto"/>
          </w:tcPr>
          <w:p w14:paraId="60E2F119" w14:textId="77777777" w:rsidR="00B558AD" w:rsidRPr="00B558AD" w:rsidRDefault="00B558AD" w:rsidP="00730835">
            <w:pPr>
              <w:jc w:val="left"/>
              <w:rPr>
                <w:rFonts w:cs="Arial"/>
                <w:sz w:val="18"/>
                <w:szCs w:val="18"/>
              </w:rPr>
            </w:pPr>
          </w:p>
        </w:tc>
      </w:tr>
      <w:tr w:rsidR="00B558AD" w:rsidRPr="00B558AD" w14:paraId="61F16601" w14:textId="77777777" w:rsidTr="00B558AD">
        <w:trPr>
          <w:trHeight w:val="22"/>
          <w:tblHeader/>
        </w:trPr>
        <w:tc>
          <w:tcPr>
            <w:tcW w:w="251" w:type="dxa"/>
            <w:vMerge/>
            <w:shd w:val="clear" w:color="auto" w:fill="auto"/>
          </w:tcPr>
          <w:p w14:paraId="573F19BD" w14:textId="77777777" w:rsidR="00B558AD" w:rsidRPr="00B558AD" w:rsidRDefault="00B558AD" w:rsidP="00730835">
            <w:pPr>
              <w:jc w:val="left"/>
              <w:rPr>
                <w:rFonts w:cs="Arial"/>
                <w:sz w:val="18"/>
                <w:szCs w:val="18"/>
              </w:rPr>
            </w:pPr>
          </w:p>
        </w:tc>
        <w:tc>
          <w:tcPr>
            <w:tcW w:w="898" w:type="dxa"/>
            <w:vMerge/>
            <w:vAlign w:val="center"/>
          </w:tcPr>
          <w:p w14:paraId="2ACB3C8E" w14:textId="77777777" w:rsidR="00B558AD" w:rsidRPr="00B558AD" w:rsidRDefault="00B558AD" w:rsidP="00730835">
            <w:pPr>
              <w:jc w:val="left"/>
              <w:rPr>
                <w:rFonts w:cs="Arial"/>
                <w:sz w:val="18"/>
                <w:szCs w:val="18"/>
              </w:rPr>
            </w:pPr>
          </w:p>
        </w:tc>
        <w:tc>
          <w:tcPr>
            <w:tcW w:w="1234" w:type="dxa"/>
            <w:shd w:val="clear" w:color="auto" w:fill="DBE5F1"/>
          </w:tcPr>
          <w:p w14:paraId="51DEE5B5" w14:textId="77777777" w:rsidR="00B558AD" w:rsidRPr="00B558AD" w:rsidRDefault="00B558AD" w:rsidP="00730835">
            <w:pPr>
              <w:jc w:val="left"/>
              <w:rPr>
                <w:rFonts w:cs="Arial"/>
                <w:sz w:val="18"/>
                <w:szCs w:val="18"/>
              </w:rPr>
            </w:pPr>
            <w:r w:rsidRPr="00B558AD">
              <w:rPr>
                <w:rFonts w:cs="Arial"/>
                <w:sz w:val="18"/>
                <w:szCs w:val="18"/>
              </w:rPr>
              <w:t>GB40162A</w:t>
            </w:r>
          </w:p>
        </w:tc>
        <w:tc>
          <w:tcPr>
            <w:tcW w:w="1133" w:type="dxa"/>
            <w:shd w:val="clear" w:color="auto" w:fill="DBE5F1"/>
          </w:tcPr>
          <w:p w14:paraId="6F1F2D96" w14:textId="77777777" w:rsidR="00B558AD" w:rsidRPr="00B558AD" w:rsidRDefault="00B558AD" w:rsidP="00730835">
            <w:pPr>
              <w:jc w:val="center"/>
              <w:rPr>
                <w:rFonts w:cs="Arial"/>
                <w:sz w:val="18"/>
                <w:szCs w:val="18"/>
              </w:rPr>
            </w:pPr>
            <w:r w:rsidRPr="00B558AD">
              <w:rPr>
                <w:rFonts w:cs="Arial"/>
                <w:sz w:val="18"/>
                <w:szCs w:val="18"/>
              </w:rPr>
              <w:t>9</w:t>
            </w:r>
          </w:p>
        </w:tc>
        <w:tc>
          <w:tcPr>
            <w:tcW w:w="1133" w:type="dxa"/>
            <w:shd w:val="clear" w:color="auto" w:fill="DBE5F1"/>
          </w:tcPr>
          <w:p w14:paraId="1A24D5B8" w14:textId="77777777" w:rsidR="00B558AD" w:rsidRPr="00B558AD" w:rsidRDefault="00B558AD" w:rsidP="00730835">
            <w:pPr>
              <w:jc w:val="center"/>
              <w:rPr>
                <w:rFonts w:cs="Arial"/>
                <w:sz w:val="18"/>
                <w:szCs w:val="18"/>
              </w:rPr>
            </w:pPr>
            <w:r w:rsidRPr="00B558AD">
              <w:rPr>
                <w:rFonts w:cs="Arial"/>
                <w:sz w:val="18"/>
                <w:szCs w:val="18"/>
              </w:rPr>
              <w:t>0</w:t>
            </w:r>
          </w:p>
        </w:tc>
        <w:tc>
          <w:tcPr>
            <w:tcW w:w="1133" w:type="dxa"/>
            <w:gridSpan w:val="2"/>
            <w:shd w:val="clear" w:color="auto" w:fill="DBE5F1"/>
          </w:tcPr>
          <w:p w14:paraId="1227C1FF" w14:textId="77777777" w:rsidR="00B558AD" w:rsidRPr="00B558AD" w:rsidRDefault="00B558AD" w:rsidP="00730835">
            <w:pPr>
              <w:jc w:val="center"/>
              <w:rPr>
                <w:rFonts w:cs="Arial"/>
                <w:sz w:val="18"/>
                <w:szCs w:val="18"/>
              </w:rPr>
            </w:pPr>
            <w:r w:rsidRPr="00B558AD">
              <w:rPr>
                <w:rFonts w:cs="Arial"/>
                <w:sz w:val="18"/>
                <w:szCs w:val="18"/>
              </w:rPr>
              <w:t>9</w:t>
            </w:r>
          </w:p>
        </w:tc>
        <w:tc>
          <w:tcPr>
            <w:tcW w:w="1188" w:type="dxa"/>
            <w:shd w:val="clear" w:color="auto" w:fill="DBE5F1"/>
          </w:tcPr>
          <w:p w14:paraId="1A4A186C" w14:textId="77777777" w:rsidR="00B558AD" w:rsidRPr="00B558AD" w:rsidRDefault="00B558AD" w:rsidP="00730835">
            <w:pPr>
              <w:jc w:val="center"/>
              <w:rPr>
                <w:rFonts w:cs="Arial"/>
                <w:sz w:val="18"/>
                <w:szCs w:val="18"/>
              </w:rPr>
            </w:pPr>
            <w:r w:rsidRPr="00B558AD">
              <w:rPr>
                <w:rFonts w:cs="Arial"/>
                <w:sz w:val="18"/>
                <w:szCs w:val="18"/>
              </w:rPr>
              <w:t>0</w:t>
            </w:r>
          </w:p>
        </w:tc>
        <w:tc>
          <w:tcPr>
            <w:tcW w:w="2210" w:type="dxa"/>
            <w:gridSpan w:val="2"/>
            <w:vMerge/>
            <w:vAlign w:val="center"/>
          </w:tcPr>
          <w:p w14:paraId="2797B756" w14:textId="77777777" w:rsidR="00B558AD" w:rsidRPr="00B558AD" w:rsidRDefault="00B558AD" w:rsidP="00730835">
            <w:pPr>
              <w:jc w:val="left"/>
              <w:rPr>
                <w:rFonts w:cs="Arial"/>
                <w:sz w:val="18"/>
                <w:szCs w:val="18"/>
              </w:rPr>
            </w:pPr>
          </w:p>
        </w:tc>
        <w:tc>
          <w:tcPr>
            <w:tcW w:w="346" w:type="dxa"/>
            <w:vMerge/>
            <w:shd w:val="clear" w:color="auto" w:fill="auto"/>
          </w:tcPr>
          <w:p w14:paraId="02611864" w14:textId="77777777" w:rsidR="00B558AD" w:rsidRPr="00B558AD" w:rsidRDefault="00B558AD" w:rsidP="00730835">
            <w:pPr>
              <w:jc w:val="left"/>
              <w:rPr>
                <w:rFonts w:cs="Arial"/>
                <w:sz w:val="18"/>
                <w:szCs w:val="18"/>
              </w:rPr>
            </w:pPr>
          </w:p>
        </w:tc>
      </w:tr>
      <w:tr w:rsidR="00B558AD" w:rsidRPr="00B558AD" w14:paraId="1D16A41E" w14:textId="77777777" w:rsidTr="00B558AD">
        <w:trPr>
          <w:trHeight w:val="22"/>
          <w:tblHeader/>
        </w:trPr>
        <w:tc>
          <w:tcPr>
            <w:tcW w:w="251" w:type="dxa"/>
            <w:vMerge/>
            <w:shd w:val="clear" w:color="auto" w:fill="auto"/>
          </w:tcPr>
          <w:p w14:paraId="04E31E9E" w14:textId="77777777" w:rsidR="00B558AD" w:rsidRPr="00B558AD" w:rsidRDefault="00B558AD" w:rsidP="00730835">
            <w:pPr>
              <w:jc w:val="left"/>
              <w:rPr>
                <w:rFonts w:cs="Arial"/>
                <w:sz w:val="18"/>
                <w:szCs w:val="18"/>
              </w:rPr>
            </w:pPr>
          </w:p>
        </w:tc>
        <w:tc>
          <w:tcPr>
            <w:tcW w:w="898" w:type="dxa"/>
            <w:vMerge/>
            <w:vAlign w:val="center"/>
          </w:tcPr>
          <w:p w14:paraId="181A4D3F" w14:textId="77777777" w:rsidR="00B558AD" w:rsidRPr="00B558AD" w:rsidRDefault="00B558AD" w:rsidP="00730835">
            <w:pPr>
              <w:jc w:val="left"/>
              <w:rPr>
                <w:rFonts w:cs="Arial"/>
                <w:sz w:val="18"/>
                <w:szCs w:val="18"/>
              </w:rPr>
            </w:pPr>
          </w:p>
        </w:tc>
        <w:tc>
          <w:tcPr>
            <w:tcW w:w="1234" w:type="dxa"/>
            <w:shd w:val="clear" w:color="auto" w:fill="DBE5F1"/>
          </w:tcPr>
          <w:p w14:paraId="4412260E" w14:textId="77777777" w:rsidR="00B558AD" w:rsidRPr="00B558AD" w:rsidRDefault="00B558AD" w:rsidP="00730835">
            <w:pPr>
              <w:jc w:val="left"/>
              <w:rPr>
                <w:rFonts w:cs="Arial"/>
                <w:sz w:val="18"/>
                <w:szCs w:val="18"/>
              </w:rPr>
            </w:pPr>
            <w:r w:rsidRPr="00B558AD">
              <w:rPr>
                <w:rFonts w:cs="Arial"/>
                <w:sz w:val="18"/>
                <w:szCs w:val="18"/>
              </w:rPr>
              <w:t>GB40162B</w:t>
            </w:r>
          </w:p>
        </w:tc>
        <w:tc>
          <w:tcPr>
            <w:tcW w:w="1133" w:type="dxa"/>
            <w:shd w:val="clear" w:color="auto" w:fill="DBE5F1"/>
          </w:tcPr>
          <w:p w14:paraId="074ABB75" w14:textId="77777777" w:rsidR="00B558AD" w:rsidRPr="00B558AD" w:rsidRDefault="00B558AD" w:rsidP="00730835">
            <w:pPr>
              <w:jc w:val="center"/>
              <w:rPr>
                <w:rFonts w:cs="Arial"/>
                <w:sz w:val="18"/>
                <w:szCs w:val="18"/>
              </w:rPr>
            </w:pPr>
            <w:r w:rsidRPr="00B558AD">
              <w:rPr>
                <w:rFonts w:cs="Arial"/>
                <w:sz w:val="18"/>
                <w:szCs w:val="18"/>
              </w:rPr>
              <w:t>2</w:t>
            </w:r>
          </w:p>
        </w:tc>
        <w:tc>
          <w:tcPr>
            <w:tcW w:w="1133" w:type="dxa"/>
            <w:shd w:val="clear" w:color="auto" w:fill="DBE5F1"/>
          </w:tcPr>
          <w:p w14:paraId="59063F36" w14:textId="77777777" w:rsidR="00B558AD" w:rsidRPr="00B558AD" w:rsidRDefault="00B558AD" w:rsidP="00730835">
            <w:pPr>
              <w:jc w:val="center"/>
              <w:rPr>
                <w:rFonts w:cs="Arial"/>
                <w:sz w:val="18"/>
                <w:szCs w:val="18"/>
              </w:rPr>
            </w:pPr>
            <w:r w:rsidRPr="00B558AD">
              <w:rPr>
                <w:rFonts w:cs="Arial"/>
                <w:sz w:val="18"/>
                <w:szCs w:val="18"/>
              </w:rPr>
              <w:t>1</w:t>
            </w:r>
          </w:p>
        </w:tc>
        <w:tc>
          <w:tcPr>
            <w:tcW w:w="1133" w:type="dxa"/>
            <w:gridSpan w:val="2"/>
            <w:shd w:val="clear" w:color="auto" w:fill="DBE5F1"/>
          </w:tcPr>
          <w:p w14:paraId="5FB3CDF0" w14:textId="77777777" w:rsidR="00B558AD" w:rsidRPr="00B558AD" w:rsidRDefault="00B558AD" w:rsidP="00730835">
            <w:pPr>
              <w:jc w:val="center"/>
              <w:rPr>
                <w:rFonts w:cs="Arial"/>
                <w:sz w:val="18"/>
                <w:szCs w:val="18"/>
              </w:rPr>
            </w:pPr>
            <w:r w:rsidRPr="00B558AD">
              <w:rPr>
                <w:rFonts w:cs="Arial"/>
                <w:sz w:val="18"/>
                <w:szCs w:val="18"/>
              </w:rPr>
              <w:t>2</w:t>
            </w:r>
          </w:p>
        </w:tc>
        <w:tc>
          <w:tcPr>
            <w:tcW w:w="1188" w:type="dxa"/>
            <w:shd w:val="clear" w:color="auto" w:fill="DBE5F1"/>
          </w:tcPr>
          <w:p w14:paraId="0FF0496E" w14:textId="77777777" w:rsidR="00B558AD" w:rsidRPr="00B558AD" w:rsidRDefault="00B558AD" w:rsidP="00730835">
            <w:pPr>
              <w:jc w:val="center"/>
              <w:rPr>
                <w:rFonts w:cs="Arial"/>
                <w:sz w:val="18"/>
                <w:szCs w:val="18"/>
              </w:rPr>
            </w:pPr>
            <w:r w:rsidRPr="00B558AD">
              <w:rPr>
                <w:rFonts w:cs="Arial"/>
                <w:sz w:val="18"/>
                <w:szCs w:val="18"/>
              </w:rPr>
              <w:t>1</w:t>
            </w:r>
          </w:p>
        </w:tc>
        <w:tc>
          <w:tcPr>
            <w:tcW w:w="2210" w:type="dxa"/>
            <w:gridSpan w:val="2"/>
            <w:vMerge/>
            <w:vAlign w:val="center"/>
          </w:tcPr>
          <w:p w14:paraId="103DC141" w14:textId="77777777" w:rsidR="00B558AD" w:rsidRPr="00B558AD" w:rsidRDefault="00B558AD" w:rsidP="00730835">
            <w:pPr>
              <w:jc w:val="left"/>
              <w:rPr>
                <w:rFonts w:cs="Arial"/>
                <w:sz w:val="18"/>
                <w:szCs w:val="18"/>
              </w:rPr>
            </w:pPr>
          </w:p>
        </w:tc>
        <w:tc>
          <w:tcPr>
            <w:tcW w:w="346" w:type="dxa"/>
            <w:vMerge/>
            <w:shd w:val="clear" w:color="auto" w:fill="auto"/>
          </w:tcPr>
          <w:p w14:paraId="2C2B883F" w14:textId="77777777" w:rsidR="00B558AD" w:rsidRPr="00B558AD" w:rsidRDefault="00B558AD" w:rsidP="00730835">
            <w:pPr>
              <w:jc w:val="left"/>
              <w:rPr>
                <w:rFonts w:cs="Arial"/>
                <w:sz w:val="18"/>
                <w:szCs w:val="18"/>
              </w:rPr>
            </w:pPr>
          </w:p>
        </w:tc>
      </w:tr>
      <w:tr w:rsidR="00B558AD" w:rsidRPr="00B558AD" w14:paraId="0EEC5B02" w14:textId="77777777" w:rsidTr="00B558AD">
        <w:trPr>
          <w:trHeight w:val="22"/>
          <w:tblHeader/>
        </w:trPr>
        <w:tc>
          <w:tcPr>
            <w:tcW w:w="251" w:type="dxa"/>
            <w:vMerge/>
            <w:shd w:val="clear" w:color="auto" w:fill="auto"/>
          </w:tcPr>
          <w:p w14:paraId="08A2D477" w14:textId="77777777" w:rsidR="00B558AD" w:rsidRPr="00B558AD" w:rsidRDefault="00B558AD" w:rsidP="00730835">
            <w:pPr>
              <w:jc w:val="left"/>
              <w:rPr>
                <w:rFonts w:cs="Arial"/>
                <w:sz w:val="18"/>
                <w:szCs w:val="18"/>
              </w:rPr>
            </w:pPr>
          </w:p>
        </w:tc>
        <w:tc>
          <w:tcPr>
            <w:tcW w:w="898" w:type="dxa"/>
            <w:vMerge/>
            <w:vAlign w:val="center"/>
          </w:tcPr>
          <w:p w14:paraId="69BD8A3B" w14:textId="77777777" w:rsidR="00B558AD" w:rsidRPr="00B558AD" w:rsidRDefault="00B558AD" w:rsidP="00730835">
            <w:pPr>
              <w:jc w:val="left"/>
              <w:rPr>
                <w:rFonts w:cs="Arial"/>
                <w:sz w:val="18"/>
                <w:szCs w:val="18"/>
              </w:rPr>
            </w:pPr>
          </w:p>
        </w:tc>
        <w:tc>
          <w:tcPr>
            <w:tcW w:w="1234" w:type="dxa"/>
            <w:shd w:val="clear" w:color="auto" w:fill="DBE5F1"/>
          </w:tcPr>
          <w:p w14:paraId="276CF1B2" w14:textId="77777777" w:rsidR="00B558AD" w:rsidRPr="00B558AD" w:rsidRDefault="00B558AD" w:rsidP="00730835">
            <w:pPr>
              <w:jc w:val="left"/>
              <w:rPr>
                <w:rFonts w:cs="Arial"/>
                <w:sz w:val="18"/>
                <w:szCs w:val="18"/>
              </w:rPr>
            </w:pPr>
            <w:r w:rsidRPr="00B558AD">
              <w:rPr>
                <w:rFonts w:cs="Arial"/>
                <w:sz w:val="18"/>
                <w:szCs w:val="18"/>
              </w:rPr>
              <w:t>GB40182A</w:t>
            </w:r>
          </w:p>
        </w:tc>
        <w:tc>
          <w:tcPr>
            <w:tcW w:w="1133" w:type="dxa"/>
            <w:shd w:val="clear" w:color="auto" w:fill="DBE5F1"/>
          </w:tcPr>
          <w:p w14:paraId="19810199" w14:textId="77777777" w:rsidR="00B558AD" w:rsidRPr="00B558AD" w:rsidRDefault="00B558AD" w:rsidP="00730835">
            <w:pPr>
              <w:jc w:val="center"/>
              <w:rPr>
                <w:rFonts w:cs="Arial"/>
                <w:sz w:val="18"/>
                <w:szCs w:val="18"/>
              </w:rPr>
            </w:pPr>
            <w:r w:rsidRPr="00B558AD">
              <w:rPr>
                <w:rFonts w:cs="Arial"/>
                <w:sz w:val="18"/>
                <w:szCs w:val="18"/>
              </w:rPr>
              <w:t>1</w:t>
            </w:r>
          </w:p>
        </w:tc>
        <w:tc>
          <w:tcPr>
            <w:tcW w:w="1133" w:type="dxa"/>
            <w:shd w:val="clear" w:color="auto" w:fill="DBE5F1"/>
          </w:tcPr>
          <w:p w14:paraId="05270C73" w14:textId="77777777" w:rsidR="00B558AD" w:rsidRPr="00B558AD" w:rsidRDefault="00B558AD" w:rsidP="00730835">
            <w:pPr>
              <w:jc w:val="center"/>
              <w:rPr>
                <w:rFonts w:cs="Arial"/>
                <w:sz w:val="18"/>
                <w:szCs w:val="18"/>
              </w:rPr>
            </w:pPr>
            <w:r w:rsidRPr="00B558AD">
              <w:rPr>
                <w:rFonts w:cs="Arial"/>
                <w:sz w:val="18"/>
                <w:szCs w:val="18"/>
              </w:rPr>
              <w:t>5</w:t>
            </w:r>
          </w:p>
        </w:tc>
        <w:tc>
          <w:tcPr>
            <w:tcW w:w="1133" w:type="dxa"/>
            <w:gridSpan w:val="2"/>
            <w:shd w:val="clear" w:color="auto" w:fill="DBE5F1"/>
          </w:tcPr>
          <w:p w14:paraId="46153E4A" w14:textId="77777777" w:rsidR="00B558AD" w:rsidRPr="00B558AD" w:rsidRDefault="00B558AD" w:rsidP="00730835">
            <w:pPr>
              <w:jc w:val="center"/>
              <w:rPr>
                <w:rFonts w:cs="Arial"/>
                <w:sz w:val="18"/>
                <w:szCs w:val="18"/>
              </w:rPr>
            </w:pPr>
            <w:r w:rsidRPr="00B558AD">
              <w:rPr>
                <w:rFonts w:cs="Arial"/>
                <w:sz w:val="18"/>
                <w:szCs w:val="18"/>
              </w:rPr>
              <w:t>1</w:t>
            </w:r>
          </w:p>
        </w:tc>
        <w:tc>
          <w:tcPr>
            <w:tcW w:w="1188" w:type="dxa"/>
            <w:shd w:val="clear" w:color="auto" w:fill="DBE5F1"/>
          </w:tcPr>
          <w:p w14:paraId="380384A9" w14:textId="77777777" w:rsidR="00B558AD" w:rsidRPr="00B558AD" w:rsidRDefault="00B558AD" w:rsidP="00730835">
            <w:pPr>
              <w:jc w:val="center"/>
              <w:rPr>
                <w:rFonts w:cs="Arial"/>
                <w:sz w:val="18"/>
                <w:szCs w:val="18"/>
              </w:rPr>
            </w:pPr>
            <w:r w:rsidRPr="00B558AD">
              <w:rPr>
                <w:rFonts w:cs="Arial"/>
                <w:sz w:val="18"/>
                <w:szCs w:val="18"/>
              </w:rPr>
              <w:t>5</w:t>
            </w:r>
          </w:p>
        </w:tc>
        <w:tc>
          <w:tcPr>
            <w:tcW w:w="2210" w:type="dxa"/>
            <w:gridSpan w:val="2"/>
            <w:vMerge/>
            <w:vAlign w:val="center"/>
          </w:tcPr>
          <w:p w14:paraId="7A0510D2" w14:textId="77777777" w:rsidR="00B558AD" w:rsidRPr="00B558AD" w:rsidRDefault="00B558AD" w:rsidP="00730835">
            <w:pPr>
              <w:jc w:val="left"/>
              <w:rPr>
                <w:rFonts w:cs="Arial"/>
                <w:sz w:val="18"/>
                <w:szCs w:val="18"/>
              </w:rPr>
            </w:pPr>
          </w:p>
        </w:tc>
        <w:tc>
          <w:tcPr>
            <w:tcW w:w="346" w:type="dxa"/>
            <w:vMerge/>
            <w:shd w:val="clear" w:color="auto" w:fill="auto"/>
          </w:tcPr>
          <w:p w14:paraId="2F6348CB" w14:textId="77777777" w:rsidR="00B558AD" w:rsidRPr="00B558AD" w:rsidRDefault="00B558AD" w:rsidP="00730835">
            <w:pPr>
              <w:jc w:val="left"/>
              <w:rPr>
                <w:rFonts w:cs="Arial"/>
                <w:sz w:val="18"/>
                <w:szCs w:val="18"/>
              </w:rPr>
            </w:pPr>
          </w:p>
        </w:tc>
      </w:tr>
    </w:tbl>
    <w:p w14:paraId="1C6C053D" w14:textId="77777777" w:rsidR="004D04AE" w:rsidRPr="00B558AD" w:rsidRDefault="004D04AE" w:rsidP="004F582E">
      <w:pPr>
        <w:rPr>
          <w:rFonts w:cs="Arial"/>
          <w:sz w:val="18"/>
          <w:szCs w:val="18"/>
        </w:rPr>
      </w:pPr>
    </w:p>
    <w:p w14:paraId="7711C0C3" w14:textId="77777777" w:rsidR="004F582E" w:rsidRPr="00A94802" w:rsidRDefault="00000AB3" w:rsidP="001D52EE">
      <w:pPr>
        <w:pStyle w:val="Heading4"/>
      </w:pPr>
      <w:r>
        <w:br w:type="page"/>
      </w:r>
      <w:r w:rsidR="004F582E">
        <w:lastRenderedPageBreak/>
        <w:t>2.5.7 f</w:t>
      </w:r>
      <w:r w:rsidR="004F582E" w:rsidRPr="00A94802">
        <w:t xml:space="preserve">) </w:t>
      </w:r>
      <w:r w:rsidR="003417A2" w:rsidRPr="003417A2">
        <w:t>ECDIS management of ENC re-issued cells</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1"/>
        <w:gridCol w:w="897"/>
        <w:gridCol w:w="1234"/>
        <w:gridCol w:w="1133"/>
        <w:gridCol w:w="1133"/>
        <w:gridCol w:w="113"/>
        <w:gridCol w:w="1020"/>
        <w:gridCol w:w="1275"/>
        <w:gridCol w:w="85"/>
        <w:gridCol w:w="2039"/>
        <w:gridCol w:w="346"/>
      </w:tblGrid>
      <w:tr w:rsidR="004F582E" w14:paraId="113D59AD" w14:textId="77777777" w:rsidTr="00B558AD">
        <w:trPr>
          <w:trHeight w:val="454"/>
          <w:tblHeader/>
        </w:trPr>
        <w:tc>
          <w:tcPr>
            <w:tcW w:w="2382" w:type="dxa"/>
            <w:gridSpan w:val="3"/>
            <w:shd w:val="clear" w:color="auto" w:fill="CCFFCC"/>
            <w:vAlign w:val="center"/>
          </w:tcPr>
          <w:p w14:paraId="7F1CDD3D" w14:textId="77777777" w:rsidR="004F582E" w:rsidRPr="004065B1" w:rsidRDefault="004F582E" w:rsidP="00CB4150">
            <w:r w:rsidRPr="000A066E">
              <w:rPr>
                <w:b/>
              </w:rPr>
              <w:t>Test Reference</w:t>
            </w:r>
          </w:p>
        </w:tc>
        <w:tc>
          <w:tcPr>
            <w:tcW w:w="2379" w:type="dxa"/>
            <w:gridSpan w:val="3"/>
            <w:shd w:val="clear" w:color="auto" w:fill="CCFFCC"/>
            <w:vAlign w:val="center"/>
          </w:tcPr>
          <w:p w14:paraId="11607CA7" w14:textId="77777777" w:rsidR="004F582E" w:rsidRPr="004065B1" w:rsidRDefault="001E2A73" w:rsidP="00CB4150">
            <w:r>
              <w:t>2.5.7 f</w:t>
            </w:r>
            <w:r w:rsidR="004F582E" w:rsidRPr="00A94802">
              <w:t>)</w:t>
            </w:r>
          </w:p>
        </w:tc>
        <w:tc>
          <w:tcPr>
            <w:tcW w:w="2380" w:type="dxa"/>
            <w:gridSpan w:val="3"/>
            <w:shd w:val="clear" w:color="auto" w:fill="CCFFCC"/>
            <w:vAlign w:val="center"/>
          </w:tcPr>
          <w:p w14:paraId="3D9AC026" w14:textId="77777777" w:rsidR="004F582E" w:rsidRPr="004065B1" w:rsidRDefault="004F582E" w:rsidP="00CB4150">
            <w:r w:rsidRPr="000A066E">
              <w:rPr>
                <w:b/>
              </w:rPr>
              <w:t>IHO Reference</w:t>
            </w:r>
          </w:p>
        </w:tc>
        <w:tc>
          <w:tcPr>
            <w:tcW w:w="2385" w:type="dxa"/>
            <w:gridSpan w:val="2"/>
            <w:shd w:val="clear" w:color="auto" w:fill="CCFFCC"/>
            <w:vAlign w:val="center"/>
          </w:tcPr>
          <w:p w14:paraId="74CA5575" w14:textId="77777777" w:rsidR="004F582E" w:rsidRPr="004065B1" w:rsidRDefault="004F582E" w:rsidP="00CB4150">
            <w:r w:rsidRPr="00A94802">
              <w:t xml:space="preserve">S-63 </w:t>
            </w:r>
            <w:r w:rsidR="001E2A73">
              <w:t>6.2.3</w:t>
            </w:r>
          </w:p>
        </w:tc>
      </w:tr>
      <w:tr w:rsidR="004F582E" w14:paraId="6E488841" w14:textId="77777777" w:rsidTr="00B558AD">
        <w:trPr>
          <w:tblHeader/>
        </w:trPr>
        <w:tc>
          <w:tcPr>
            <w:tcW w:w="9526" w:type="dxa"/>
            <w:gridSpan w:val="11"/>
            <w:shd w:val="clear" w:color="auto" w:fill="CCFFCC"/>
            <w:vAlign w:val="center"/>
          </w:tcPr>
          <w:p w14:paraId="79A5F22C" w14:textId="77777777" w:rsidR="004F582E" w:rsidRDefault="004F582E" w:rsidP="00CB4150">
            <w:r w:rsidRPr="000A066E">
              <w:rPr>
                <w:b/>
              </w:rPr>
              <w:t>Test description</w:t>
            </w:r>
          </w:p>
        </w:tc>
      </w:tr>
      <w:tr w:rsidR="004F582E" w14:paraId="6AF7B5C7" w14:textId="77777777" w:rsidTr="00B558AD">
        <w:trPr>
          <w:tblHeader/>
        </w:trPr>
        <w:tc>
          <w:tcPr>
            <w:tcW w:w="9526" w:type="dxa"/>
            <w:gridSpan w:val="11"/>
            <w:vAlign w:val="center"/>
          </w:tcPr>
          <w:p w14:paraId="6FA012A2" w14:textId="77777777" w:rsidR="004F582E" w:rsidRPr="00DC4578" w:rsidRDefault="00C526F9" w:rsidP="002164D3">
            <w:pPr>
              <w:jc w:val="left"/>
              <w:rPr>
                <w:i/>
              </w:rPr>
            </w:pPr>
            <w:r w:rsidRPr="00DC4578">
              <w:rPr>
                <w:i/>
              </w:rPr>
              <w:t>To test how the system responds when a cell is published as a re-issue. Confirm that the system operates correctly as defined in the S-63 standard. (The PRODUCTS.TXT file has “Base cell update number” field in each cell record that identifies and flags the update that carries any re-issued cell)</w:t>
            </w:r>
          </w:p>
        </w:tc>
      </w:tr>
      <w:tr w:rsidR="004F582E" w14:paraId="3B15569C" w14:textId="77777777" w:rsidTr="00B558AD">
        <w:trPr>
          <w:tblHeader/>
        </w:trPr>
        <w:tc>
          <w:tcPr>
            <w:tcW w:w="9526" w:type="dxa"/>
            <w:gridSpan w:val="11"/>
            <w:shd w:val="clear" w:color="auto" w:fill="CCFFCC"/>
            <w:vAlign w:val="center"/>
          </w:tcPr>
          <w:p w14:paraId="3C0586E8" w14:textId="77777777" w:rsidR="004F582E" w:rsidRPr="004065B1" w:rsidRDefault="004F582E" w:rsidP="00CB4150">
            <w:r w:rsidRPr="000A066E">
              <w:rPr>
                <w:b/>
              </w:rPr>
              <w:t>Setup</w:t>
            </w:r>
          </w:p>
        </w:tc>
      </w:tr>
      <w:tr w:rsidR="004F582E" w14:paraId="7E65C97F" w14:textId="77777777" w:rsidTr="00B558AD">
        <w:trPr>
          <w:tblHeader/>
        </w:trPr>
        <w:tc>
          <w:tcPr>
            <w:tcW w:w="9526" w:type="dxa"/>
            <w:gridSpan w:val="11"/>
            <w:vAlign w:val="center"/>
          </w:tcPr>
          <w:p w14:paraId="3CA880D4" w14:textId="77777777" w:rsidR="00C526F9" w:rsidRPr="00DC4578" w:rsidRDefault="00C526F9" w:rsidP="00C526F9">
            <w:pPr>
              <w:rPr>
                <w:i/>
              </w:rPr>
            </w:pPr>
            <w:r w:rsidRPr="00DC4578">
              <w:rPr>
                <w:i/>
              </w:rPr>
              <w:t xml:space="preserve">IHO certificate/public key installed from previous test 2.5.7e. </w:t>
            </w:r>
          </w:p>
          <w:p w14:paraId="27631CE9" w14:textId="77777777" w:rsidR="00C526F9" w:rsidRPr="00DC4578" w:rsidRDefault="00C526F9" w:rsidP="00C526F9">
            <w:pPr>
              <w:rPr>
                <w:i/>
              </w:rPr>
            </w:pPr>
            <w:r w:rsidRPr="00DC4578">
              <w:rPr>
                <w:i/>
              </w:rPr>
              <w:t>No pre-installed permits or ENCs.</w:t>
            </w:r>
          </w:p>
          <w:p w14:paraId="2058CC98" w14:textId="77777777" w:rsidR="00C526F9" w:rsidRPr="00DC4578" w:rsidRDefault="00C526F9" w:rsidP="00C526F9">
            <w:pPr>
              <w:rPr>
                <w:i/>
              </w:rPr>
            </w:pPr>
            <w:r w:rsidRPr="00DC4578">
              <w:rPr>
                <w:i/>
              </w:rPr>
              <w:t>Test data used:</w:t>
            </w:r>
          </w:p>
          <w:p w14:paraId="09ADB4AB" w14:textId="77777777" w:rsidR="00C526F9" w:rsidRPr="00DC4578" w:rsidRDefault="00C526F9" w:rsidP="00C526F9">
            <w:pPr>
              <w:rPr>
                <w:i/>
              </w:rPr>
            </w:pPr>
            <w:r w:rsidRPr="00DC4578">
              <w:rPr>
                <w:i/>
              </w:rPr>
              <w:t>1) IHO.CRT / IHO.PUB [Pre-installed]</w:t>
            </w:r>
          </w:p>
          <w:p w14:paraId="67F8C89A" w14:textId="77777777" w:rsidR="00C526F9" w:rsidRPr="00DC4578" w:rsidRDefault="00C526F9" w:rsidP="00C526F9">
            <w:pPr>
              <w:rPr>
                <w:i/>
              </w:rPr>
            </w:pPr>
            <w:r w:rsidRPr="00DC4578">
              <w:rPr>
                <w:i/>
              </w:rPr>
              <w:t>2) PERMIT.TXT</w:t>
            </w:r>
          </w:p>
          <w:p w14:paraId="4E34BCE5" w14:textId="77777777" w:rsidR="00C526F9" w:rsidRPr="00DC4578" w:rsidRDefault="00C526F9" w:rsidP="00C526F9">
            <w:pPr>
              <w:rPr>
                <w:i/>
              </w:rPr>
            </w:pPr>
            <w:r w:rsidRPr="00DC4578">
              <w:rPr>
                <w:i/>
              </w:rPr>
              <w:t>3) Base [Exchange Set – GB303040]</w:t>
            </w:r>
          </w:p>
          <w:p w14:paraId="583F8E2F" w14:textId="77777777" w:rsidR="00C526F9" w:rsidRPr="00DC4578" w:rsidRDefault="00C526F9" w:rsidP="00C526F9">
            <w:pPr>
              <w:rPr>
                <w:i/>
              </w:rPr>
            </w:pPr>
            <w:r w:rsidRPr="00DC4578">
              <w:rPr>
                <w:i/>
              </w:rPr>
              <w:t>4) Update [Exchange Set – GB303040 &amp; GB50162D]</w:t>
            </w:r>
          </w:p>
          <w:p w14:paraId="193E779E" w14:textId="77777777" w:rsidR="00C526F9" w:rsidRPr="00DC4578" w:rsidRDefault="00C526F9" w:rsidP="00C526F9">
            <w:pPr>
              <w:rPr>
                <w:i/>
              </w:rPr>
            </w:pPr>
            <w:r w:rsidRPr="00DC4578">
              <w:rPr>
                <w:i/>
              </w:rPr>
              <w:t>Test data location:</w:t>
            </w:r>
          </w:p>
          <w:p w14:paraId="0C7FBA60" w14:textId="77777777" w:rsidR="00C526F9" w:rsidRPr="00DC4578" w:rsidRDefault="00C526F9" w:rsidP="00C526F9">
            <w:pPr>
              <w:rPr>
                <w:i/>
              </w:rPr>
            </w:pPr>
            <w:r w:rsidRPr="00DC4578">
              <w:rPr>
                <w:i/>
              </w:rPr>
              <w:t>a) D:\IHO S-64 [S-63 TDS v1.2.1]\7 ENC Data Management\Test 7f</w:t>
            </w:r>
          </w:p>
          <w:p w14:paraId="1B1D9D6A" w14:textId="77777777" w:rsidR="00C526F9" w:rsidRPr="00DC4578" w:rsidRDefault="00C526F9" w:rsidP="00C526F9">
            <w:pPr>
              <w:rPr>
                <w:i/>
              </w:rPr>
            </w:pPr>
            <w:r w:rsidRPr="00DC4578">
              <w:rPr>
                <w:i/>
              </w:rPr>
              <w:t>b) D:\IHO S-64 [S-63 TDS v1.2.1]\7 ENC Data Management\Test 7f\Base</w:t>
            </w:r>
          </w:p>
          <w:p w14:paraId="5A2CA93F" w14:textId="77777777" w:rsidR="004F582E" w:rsidRPr="00DC4578" w:rsidRDefault="00C526F9" w:rsidP="00C526F9">
            <w:pPr>
              <w:rPr>
                <w:i/>
              </w:rPr>
            </w:pPr>
            <w:r w:rsidRPr="00DC4578">
              <w:rPr>
                <w:i/>
              </w:rPr>
              <w:t>c) D:\IHO S-64 [S-63 TDS v1.2.1]\7 ENC Data Management\Test 7f\Update</w:t>
            </w:r>
          </w:p>
        </w:tc>
      </w:tr>
      <w:tr w:rsidR="004F582E" w14:paraId="12CC2274" w14:textId="77777777" w:rsidTr="00B558AD">
        <w:trPr>
          <w:tblHeader/>
        </w:trPr>
        <w:tc>
          <w:tcPr>
            <w:tcW w:w="9526" w:type="dxa"/>
            <w:gridSpan w:val="11"/>
            <w:shd w:val="clear" w:color="auto" w:fill="CCFFCC"/>
            <w:vAlign w:val="center"/>
          </w:tcPr>
          <w:p w14:paraId="21F017C2" w14:textId="77777777" w:rsidR="004F582E" w:rsidRPr="004065B1" w:rsidRDefault="004F582E" w:rsidP="00CB4150">
            <w:r w:rsidRPr="000A066E">
              <w:rPr>
                <w:b/>
              </w:rPr>
              <w:t>Action</w:t>
            </w:r>
          </w:p>
        </w:tc>
      </w:tr>
      <w:tr w:rsidR="004F582E" w14:paraId="08FAC46D" w14:textId="77777777" w:rsidTr="00B558AD">
        <w:trPr>
          <w:tblHeader/>
        </w:trPr>
        <w:tc>
          <w:tcPr>
            <w:tcW w:w="9526" w:type="dxa"/>
            <w:gridSpan w:val="11"/>
            <w:vAlign w:val="center"/>
          </w:tcPr>
          <w:p w14:paraId="3C527FBA" w14:textId="77777777" w:rsidR="00C526F9" w:rsidRPr="00DC4578" w:rsidRDefault="00C526F9" w:rsidP="00C526F9">
            <w:pPr>
              <w:rPr>
                <w:i/>
              </w:rPr>
            </w:pPr>
            <w:r w:rsidRPr="00DC4578">
              <w:rPr>
                <w:i/>
              </w:rPr>
              <w:t>Install the ENC permits at location (a) above. Load the base exchange set at</w:t>
            </w:r>
          </w:p>
          <w:p w14:paraId="43FAD644" w14:textId="77777777" w:rsidR="004F582E" w:rsidRPr="00DC4578" w:rsidRDefault="00C526F9" w:rsidP="00C526F9">
            <w:pPr>
              <w:rPr>
                <w:i/>
              </w:rPr>
            </w:pPr>
            <w:r w:rsidRPr="00DC4578">
              <w:rPr>
                <w:i/>
              </w:rPr>
              <w:t>(b) and then update using the exchange set at (c).</w:t>
            </w:r>
          </w:p>
        </w:tc>
      </w:tr>
      <w:tr w:rsidR="004F582E" w14:paraId="2E5EE107" w14:textId="77777777" w:rsidTr="00B558AD">
        <w:trPr>
          <w:tblHeader/>
        </w:trPr>
        <w:tc>
          <w:tcPr>
            <w:tcW w:w="9526" w:type="dxa"/>
            <w:gridSpan w:val="11"/>
            <w:tcBorders>
              <w:bottom w:val="single" w:sz="4" w:space="0" w:color="auto"/>
            </w:tcBorders>
            <w:shd w:val="clear" w:color="auto" w:fill="CCFFCC"/>
            <w:vAlign w:val="center"/>
          </w:tcPr>
          <w:p w14:paraId="174E3549" w14:textId="77777777" w:rsidR="004F582E" w:rsidRPr="004065B1" w:rsidRDefault="004F582E" w:rsidP="00CB4150">
            <w:r w:rsidRPr="000A066E">
              <w:rPr>
                <w:b/>
              </w:rPr>
              <w:t>Results</w:t>
            </w:r>
          </w:p>
        </w:tc>
      </w:tr>
      <w:tr w:rsidR="004F582E" w14:paraId="7E55CCF5" w14:textId="77777777" w:rsidTr="00B558AD">
        <w:trPr>
          <w:tblHeader/>
        </w:trPr>
        <w:tc>
          <w:tcPr>
            <w:tcW w:w="9526" w:type="dxa"/>
            <w:gridSpan w:val="11"/>
            <w:tcBorders>
              <w:bottom w:val="nil"/>
            </w:tcBorders>
            <w:vAlign w:val="center"/>
          </w:tcPr>
          <w:p w14:paraId="08EB832B" w14:textId="77777777" w:rsidR="00C526F9" w:rsidRPr="00DC4578" w:rsidRDefault="00C526F9" w:rsidP="00C526F9">
            <w:pPr>
              <w:jc w:val="left"/>
              <w:rPr>
                <w:i/>
              </w:rPr>
            </w:pPr>
            <w:r w:rsidRPr="00DC4578">
              <w:rPr>
                <w:i/>
              </w:rPr>
              <w:t>The system must load the base exchange set and then the re-issued cells</w:t>
            </w:r>
          </w:p>
          <w:p w14:paraId="4E13AFE2" w14:textId="77777777" w:rsidR="00C526F9" w:rsidRPr="00DC4578" w:rsidRDefault="00C526F9" w:rsidP="00C526F9">
            <w:pPr>
              <w:jc w:val="left"/>
              <w:rPr>
                <w:i/>
              </w:rPr>
            </w:pPr>
            <w:r w:rsidRPr="00DC4578">
              <w:rPr>
                <w:i/>
              </w:rPr>
              <w:t>(GB303040 &amp; GB50162D) on the update as though they were a new data set or a new edition of a data set. The system must also install the subsequent updates GB303040 [Ed 11 Up10] and GB50162D [Ed 6 Up 6].</w:t>
            </w:r>
          </w:p>
          <w:p w14:paraId="644F51D5" w14:textId="77777777" w:rsidR="00C526F9" w:rsidRPr="00DC4578" w:rsidRDefault="00C526F9" w:rsidP="00C526F9">
            <w:pPr>
              <w:jc w:val="left"/>
              <w:rPr>
                <w:i/>
              </w:rPr>
            </w:pPr>
          </w:p>
          <w:p w14:paraId="52034553" w14:textId="77777777" w:rsidR="004F582E" w:rsidRPr="00DC4578" w:rsidRDefault="00C526F9" w:rsidP="00C526F9">
            <w:pPr>
              <w:jc w:val="left"/>
              <w:rPr>
                <w:i/>
              </w:rPr>
            </w:pPr>
            <w:r w:rsidRPr="00DC4578">
              <w:rPr>
                <w:i/>
              </w:rPr>
              <w:t>GB50162D is a straight re-issue with no previous history, i.e. new cell. GB303040 is a re-issued cell with history, i.e. base cell already installed in the ECDIS. Both re-issued cells have subsequent updates to test the loading sequence is continuous.</w:t>
            </w:r>
          </w:p>
          <w:p w14:paraId="62875F09" w14:textId="77777777" w:rsidR="00C526F9" w:rsidRPr="00DC4578" w:rsidRDefault="00C526F9" w:rsidP="00C526F9">
            <w:pPr>
              <w:jc w:val="left"/>
              <w:rPr>
                <w:i/>
              </w:rPr>
            </w:pPr>
          </w:p>
        </w:tc>
      </w:tr>
      <w:tr w:rsidR="00B558AD" w14:paraId="691B5465" w14:textId="77777777" w:rsidTr="00B558AD">
        <w:trPr>
          <w:trHeight w:val="28"/>
          <w:tblHeader/>
        </w:trPr>
        <w:tc>
          <w:tcPr>
            <w:tcW w:w="251" w:type="dxa"/>
            <w:vMerge w:val="restart"/>
            <w:tcBorders>
              <w:top w:val="nil"/>
              <w:bottom w:val="nil"/>
            </w:tcBorders>
            <w:shd w:val="clear" w:color="auto" w:fill="auto"/>
          </w:tcPr>
          <w:p w14:paraId="3CA4DA66" w14:textId="77777777" w:rsidR="00B558AD" w:rsidRPr="00000AB3" w:rsidRDefault="00B558AD" w:rsidP="00730835">
            <w:pPr>
              <w:jc w:val="center"/>
              <w:rPr>
                <w:b/>
                <w:sz w:val="18"/>
                <w:szCs w:val="18"/>
              </w:rPr>
            </w:pPr>
          </w:p>
        </w:tc>
        <w:tc>
          <w:tcPr>
            <w:tcW w:w="897" w:type="dxa"/>
            <w:vMerge w:val="restart"/>
            <w:tcBorders>
              <w:top w:val="single" w:sz="4" w:space="0" w:color="auto"/>
            </w:tcBorders>
            <w:shd w:val="clear" w:color="auto" w:fill="8DB3E2"/>
            <w:vAlign w:val="center"/>
          </w:tcPr>
          <w:p w14:paraId="1B5B5D97" w14:textId="77777777" w:rsidR="00B558AD" w:rsidRPr="00000AB3" w:rsidRDefault="00B558AD" w:rsidP="00730835">
            <w:pPr>
              <w:jc w:val="center"/>
              <w:rPr>
                <w:b/>
                <w:sz w:val="18"/>
                <w:szCs w:val="18"/>
              </w:rPr>
            </w:pPr>
            <w:r w:rsidRPr="00000AB3">
              <w:rPr>
                <w:b/>
                <w:sz w:val="18"/>
                <w:szCs w:val="18"/>
              </w:rPr>
              <w:t>Test</w:t>
            </w:r>
          </w:p>
        </w:tc>
        <w:tc>
          <w:tcPr>
            <w:tcW w:w="1234" w:type="dxa"/>
            <w:vMerge w:val="restart"/>
            <w:tcBorders>
              <w:top w:val="single" w:sz="4" w:space="0" w:color="auto"/>
            </w:tcBorders>
            <w:shd w:val="clear" w:color="auto" w:fill="8DB3E2"/>
            <w:vAlign w:val="center"/>
          </w:tcPr>
          <w:p w14:paraId="1B2217DD" w14:textId="77777777" w:rsidR="00B558AD" w:rsidRPr="00000AB3" w:rsidRDefault="00B558AD" w:rsidP="00730835">
            <w:pPr>
              <w:jc w:val="left"/>
              <w:rPr>
                <w:b/>
                <w:sz w:val="18"/>
                <w:szCs w:val="18"/>
              </w:rPr>
            </w:pPr>
            <w:r w:rsidRPr="00000AB3">
              <w:rPr>
                <w:b/>
                <w:sz w:val="18"/>
                <w:szCs w:val="18"/>
              </w:rPr>
              <w:t>Cell Name</w:t>
            </w:r>
          </w:p>
        </w:tc>
        <w:tc>
          <w:tcPr>
            <w:tcW w:w="2266" w:type="dxa"/>
            <w:gridSpan w:val="2"/>
            <w:tcBorders>
              <w:top w:val="single" w:sz="4" w:space="0" w:color="auto"/>
            </w:tcBorders>
            <w:shd w:val="clear" w:color="auto" w:fill="8DB3E2"/>
            <w:vAlign w:val="center"/>
          </w:tcPr>
          <w:p w14:paraId="05FA40FF" w14:textId="77777777" w:rsidR="00B558AD" w:rsidRPr="00000AB3" w:rsidRDefault="00B558AD" w:rsidP="00730835">
            <w:pPr>
              <w:jc w:val="center"/>
              <w:rPr>
                <w:b/>
                <w:sz w:val="18"/>
                <w:szCs w:val="18"/>
              </w:rPr>
            </w:pPr>
            <w:r w:rsidRPr="00000AB3">
              <w:rPr>
                <w:b/>
                <w:sz w:val="18"/>
                <w:szCs w:val="18"/>
              </w:rPr>
              <w:t>Exchange Set Content</w:t>
            </w:r>
          </w:p>
        </w:tc>
        <w:tc>
          <w:tcPr>
            <w:tcW w:w="2408" w:type="dxa"/>
            <w:gridSpan w:val="3"/>
            <w:tcBorders>
              <w:top w:val="single" w:sz="4" w:space="0" w:color="auto"/>
            </w:tcBorders>
            <w:shd w:val="clear" w:color="auto" w:fill="8DB3E2"/>
            <w:vAlign w:val="center"/>
          </w:tcPr>
          <w:p w14:paraId="6C9C2397" w14:textId="77777777" w:rsidR="00B558AD" w:rsidRPr="00000AB3" w:rsidRDefault="00B558AD" w:rsidP="00730835">
            <w:pPr>
              <w:jc w:val="center"/>
              <w:rPr>
                <w:b/>
                <w:sz w:val="18"/>
                <w:szCs w:val="18"/>
              </w:rPr>
            </w:pPr>
            <w:r w:rsidRPr="00000AB3">
              <w:rPr>
                <w:b/>
                <w:sz w:val="18"/>
                <w:szCs w:val="18"/>
              </w:rPr>
              <w:t>Expected SENC Content</w:t>
            </w:r>
          </w:p>
        </w:tc>
        <w:tc>
          <w:tcPr>
            <w:tcW w:w="2124" w:type="dxa"/>
            <w:gridSpan w:val="2"/>
            <w:vMerge w:val="restart"/>
            <w:tcBorders>
              <w:top w:val="single" w:sz="4" w:space="0" w:color="auto"/>
            </w:tcBorders>
            <w:shd w:val="clear" w:color="auto" w:fill="8DB3E2"/>
            <w:vAlign w:val="center"/>
          </w:tcPr>
          <w:p w14:paraId="3D0E5775" w14:textId="77777777" w:rsidR="00B558AD" w:rsidRPr="00000AB3" w:rsidRDefault="00B558AD" w:rsidP="00730835">
            <w:pPr>
              <w:jc w:val="center"/>
              <w:rPr>
                <w:b/>
                <w:sz w:val="18"/>
                <w:szCs w:val="18"/>
              </w:rPr>
            </w:pPr>
            <w:r w:rsidRPr="00000AB3">
              <w:rPr>
                <w:b/>
                <w:sz w:val="18"/>
                <w:szCs w:val="18"/>
              </w:rPr>
              <w:t>Comments</w:t>
            </w:r>
          </w:p>
        </w:tc>
        <w:tc>
          <w:tcPr>
            <w:tcW w:w="346" w:type="dxa"/>
            <w:vMerge w:val="restart"/>
            <w:tcBorders>
              <w:top w:val="nil"/>
            </w:tcBorders>
            <w:shd w:val="clear" w:color="auto" w:fill="auto"/>
          </w:tcPr>
          <w:p w14:paraId="6A3E0A3A" w14:textId="77777777" w:rsidR="00B558AD" w:rsidRPr="00000AB3" w:rsidRDefault="00B558AD" w:rsidP="00730835">
            <w:pPr>
              <w:jc w:val="center"/>
              <w:rPr>
                <w:b/>
                <w:sz w:val="18"/>
                <w:szCs w:val="18"/>
              </w:rPr>
            </w:pPr>
          </w:p>
        </w:tc>
      </w:tr>
      <w:tr w:rsidR="00B558AD" w14:paraId="38CC8A88" w14:textId="77777777" w:rsidTr="00B558AD">
        <w:trPr>
          <w:trHeight w:val="22"/>
          <w:tblHeader/>
        </w:trPr>
        <w:tc>
          <w:tcPr>
            <w:tcW w:w="251" w:type="dxa"/>
            <w:vMerge/>
            <w:tcBorders>
              <w:bottom w:val="nil"/>
            </w:tcBorders>
            <w:shd w:val="clear" w:color="auto" w:fill="auto"/>
          </w:tcPr>
          <w:p w14:paraId="58819429" w14:textId="77777777" w:rsidR="00B558AD" w:rsidRPr="00000AB3" w:rsidRDefault="00B558AD" w:rsidP="00730835">
            <w:pPr>
              <w:jc w:val="left"/>
              <w:rPr>
                <w:sz w:val="18"/>
                <w:szCs w:val="18"/>
              </w:rPr>
            </w:pPr>
          </w:p>
        </w:tc>
        <w:tc>
          <w:tcPr>
            <w:tcW w:w="897" w:type="dxa"/>
            <w:vMerge/>
            <w:shd w:val="clear" w:color="auto" w:fill="6699FF"/>
            <w:vAlign w:val="center"/>
          </w:tcPr>
          <w:p w14:paraId="7E1DD131" w14:textId="77777777" w:rsidR="00B558AD" w:rsidRPr="00000AB3" w:rsidRDefault="00B558AD" w:rsidP="00730835">
            <w:pPr>
              <w:jc w:val="left"/>
              <w:rPr>
                <w:sz w:val="18"/>
                <w:szCs w:val="18"/>
              </w:rPr>
            </w:pPr>
          </w:p>
        </w:tc>
        <w:tc>
          <w:tcPr>
            <w:tcW w:w="1234" w:type="dxa"/>
            <w:vMerge/>
            <w:shd w:val="clear" w:color="auto" w:fill="6699FF"/>
            <w:vAlign w:val="center"/>
          </w:tcPr>
          <w:p w14:paraId="58EF3F02" w14:textId="77777777" w:rsidR="00B558AD" w:rsidRPr="00000AB3" w:rsidRDefault="00B558AD" w:rsidP="00730835">
            <w:pPr>
              <w:jc w:val="left"/>
              <w:rPr>
                <w:sz w:val="18"/>
                <w:szCs w:val="18"/>
              </w:rPr>
            </w:pPr>
          </w:p>
        </w:tc>
        <w:tc>
          <w:tcPr>
            <w:tcW w:w="1133" w:type="dxa"/>
            <w:shd w:val="clear" w:color="auto" w:fill="8DB3E2"/>
            <w:vAlign w:val="center"/>
          </w:tcPr>
          <w:p w14:paraId="6D511374" w14:textId="77777777" w:rsidR="00B558AD" w:rsidRPr="00000AB3" w:rsidRDefault="00B558AD" w:rsidP="00730835">
            <w:pPr>
              <w:jc w:val="left"/>
              <w:rPr>
                <w:b/>
                <w:sz w:val="18"/>
                <w:szCs w:val="18"/>
              </w:rPr>
            </w:pPr>
            <w:r w:rsidRPr="00000AB3">
              <w:rPr>
                <w:b/>
                <w:sz w:val="18"/>
                <w:szCs w:val="18"/>
              </w:rPr>
              <w:t>Edition N°</w:t>
            </w:r>
          </w:p>
        </w:tc>
        <w:tc>
          <w:tcPr>
            <w:tcW w:w="1133" w:type="dxa"/>
            <w:shd w:val="clear" w:color="auto" w:fill="8DB3E2"/>
            <w:vAlign w:val="center"/>
          </w:tcPr>
          <w:p w14:paraId="5A644046" w14:textId="77777777" w:rsidR="00B558AD" w:rsidRPr="00000AB3" w:rsidRDefault="00B558AD" w:rsidP="00730835">
            <w:pPr>
              <w:jc w:val="left"/>
              <w:rPr>
                <w:b/>
                <w:sz w:val="18"/>
                <w:szCs w:val="18"/>
              </w:rPr>
            </w:pPr>
            <w:r w:rsidRPr="00000AB3">
              <w:rPr>
                <w:b/>
                <w:sz w:val="18"/>
                <w:szCs w:val="18"/>
              </w:rPr>
              <w:t>Update N°</w:t>
            </w:r>
          </w:p>
        </w:tc>
        <w:tc>
          <w:tcPr>
            <w:tcW w:w="1133" w:type="dxa"/>
            <w:gridSpan w:val="2"/>
            <w:shd w:val="clear" w:color="auto" w:fill="8DB3E2"/>
            <w:vAlign w:val="center"/>
          </w:tcPr>
          <w:p w14:paraId="5302B670" w14:textId="77777777" w:rsidR="00B558AD" w:rsidRPr="00000AB3" w:rsidRDefault="00B558AD" w:rsidP="00730835">
            <w:pPr>
              <w:jc w:val="left"/>
              <w:rPr>
                <w:b/>
                <w:sz w:val="18"/>
                <w:szCs w:val="18"/>
              </w:rPr>
            </w:pPr>
            <w:r w:rsidRPr="00000AB3">
              <w:rPr>
                <w:b/>
                <w:sz w:val="18"/>
                <w:szCs w:val="18"/>
              </w:rPr>
              <w:t>Edition N°</w:t>
            </w:r>
          </w:p>
        </w:tc>
        <w:tc>
          <w:tcPr>
            <w:tcW w:w="1275" w:type="dxa"/>
            <w:shd w:val="clear" w:color="auto" w:fill="8DB3E2"/>
            <w:vAlign w:val="center"/>
          </w:tcPr>
          <w:p w14:paraId="2A1DCDF1" w14:textId="77777777" w:rsidR="00B558AD" w:rsidRPr="00000AB3" w:rsidRDefault="00B558AD" w:rsidP="00730835">
            <w:pPr>
              <w:jc w:val="left"/>
              <w:rPr>
                <w:b/>
                <w:sz w:val="18"/>
                <w:szCs w:val="18"/>
              </w:rPr>
            </w:pPr>
            <w:r w:rsidRPr="00000AB3">
              <w:rPr>
                <w:b/>
                <w:sz w:val="18"/>
                <w:szCs w:val="18"/>
              </w:rPr>
              <w:t>Update N°</w:t>
            </w:r>
          </w:p>
        </w:tc>
        <w:tc>
          <w:tcPr>
            <w:tcW w:w="2124" w:type="dxa"/>
            <w:gridSpan w:val="2"/>
            <w:vMerge/>
            <w:shd w:val="clear" w:color="auto" w:fill="6699FF"/>
            <w:vAlign w:val="center"/>
          </w:tcPr>
          <w:p w14:paraId="54725591" w14:textId="77777777" w:rsidR="00B558AD" w:rsidRPr="00000AB3" w:rsidRDefault="00B558AD" w:rsidP="00730835">
            <w:pPr>
              <w:jc w:val="left"/>
              <w:rPr>
                <w:sz w:val="18"/>
                <w:szCs w:val="18"/>
              </w:rPr>
            </w:pPr>
          </w:p>
        </w:tc>
        <w:tc>
          <w:tcPr>
            <w:tcW w:w="346" w:type="dxa"/>
            <w:vMerge/>
            <w:shd w:val="clear" w:color="auto" w:fill="auto"/>
          </w:tcPr>
          <w:p w14:paraId="41496C4D" w14:textId="77777777" w:rsidR="00B558AD" w:rsidRPr="00000AB3" w:rsidRDefault="00B558AD" w:rsidP="00730835">
            <w:pPr>
              <w:jc w:val="left"/>
              <w:rPr>
                <w:sz w:val="18"/>
                <w:szCs w:val="18"/>
              </w:rPr>
            </w:pPr>
          </w:p>
        </w:tc>
      </w:tr>
      <w:tr w:rsidR="00B558AD" w14:paraId="13C02650" w14:textId="77777777" w:rsidTr="00B558AD">
        <w:trPr>
          <w:trHeight w:val="842"/>
          <w:tblHeader/>
        </w:trPr>
        <w:tc>
          <w:tcPr>
            <w:tcW w:w="251" w:type="dxa"/>
            <w:vMerge/>
            <w:tcBorders>
              <w:bottom w:val="nil"/>
            </w:tcBorders>
            <w:shd w:val="clear" w:color="auto" w:fill="auto"/>
          </w:tcPr>
          <w:p w14:paraId="19EB64F7" w14:textId="77777777" w:rsidR="00B558AD" w:rsidRPr="00000AB3" w:rsidRDefault="00B558AD" w:rsidP="00730835">
            <w:pPr>
              <w:jc w:val="left"/>
              <w:rPr>
                <w:sz w:val="18"/>
                <w:szCs w:val="18"/>
              </w:rPr>
            </w:pPr>
          </w:p>
        </w:tc>
        <w:tc>
          <w:tcPr>
            <w:tcW w:w="897" w:type="dxa"/>
            <w:tcBorders>
              <w:bottom w:val="single" w:sz="4" w:space="0" w:color="auto"/>
            </w:tcBorders>
            <w:shd w:val="clear" w:color="auto" w:fill="DBE5F1"/>
          </w:tcPr>
          <w:p w14:paraId="768D1E3C" w14:textId="77777777" w:rsidR="00B558AD" w:rsidRPr="00000AB3" w:rsidRDefault="00B558AD" w:rsidP="00730835">
            <w:pPr>
              <w:jc w:val="left"/>
              <w:rPr>
                <w:sz w:val="18"/>
                <w:szCs w:val="18"/>
              </w:rPr>
            </w:pPr>
            <w:r w:rsidRPr="00000AB3">
              <w:rPr>
                <w:sz w:val="18"/>
                <w:szCs w:val="18"/>
              </w:rPr>
              <w:t>2.5.7f</w:t>
            </w:r>
          </w:p>
          <w:p w14:paraId="1ECDE114" w14:textId="77777777" w:rsidR="00B558AD" w:rsidRPr="00000AB3" w:rsidRDefault="00B558AD" w:rsidP="00730835">
            <w:pPr>
              <w:jc w:val="left"/>
              <w:rPr>
                <w:sz w:val="18"/>
                <w:szCs w:val="18"/>
              </w:rPr>
            </w:pPr>
            <w:r w:rsidRPr="00000AB3">
              <w:rPr>
                <w:sz w:val="18"/>
                <w:szCs w:val="18"/>
              </w:rPr>
              <w:t>[Base]</w:t>
            </w:r>
          </w:p>
        </w:tc>
        <w:tc>
          <w:tcPr>
            <w:tcW w:w="1234" w:type="dxa"/>
            <w:tcBorders>
              <w:bottom w:val="single" w:sz="4" w:space="0" w:color="auto"/>
            </w:tcBorders>
            <w:shd w:val="clear" w:color="auto" w:fill="DBE5F1"/>
          </w:tcPr>
          <w:p w14:paraId="5B408AB7" w14:textId="77777777" w:rsidR="00B558AD" w:rsidRPr="00000AB3" w:rsidRDefault="00B558AD" w:rsidP="00730835">
            <w:pPr>
              <w:jc w:val="left"/>
              <w:rPr>
                <w:sz w:val="18"/>
                <w:szCs w:val="18"/>
              </w:rPr>
            </w:pPr>
            <w:r w:rsidRPr="00000AB3">
              <w:rPr>
                <w:sz w:val="18"/>
                <w:szCs w:val="18"/>
              </w:rPr>
              <w:t>GB303040</w:t>
            </w:r>
          </w:p>
        </w:tc>
        <w:tc>
          <w:tcPr>
            <w:tcW w:w="1133" w:type="dxa"/>
            <w:tcBorders>
              <w:bottom w:val="single" w:sz="4" w:space="0" w:color="auto"/>
            </w:tcBorders>
            <w:shd w:val="clear" w:color="auto" w:fill="DBE5F1"/>
          </w:tcPr>
          <w:p w14:paraId="56166F23" w14:textId="77777777" w:rsidR="00B558AD" w:rsidRPr="00000AB3" w:rsidRDefault="00B558AD" w:rsidP="00730835">
            <w:pPr>
              <w:jc w:val="center"/>
              <w:rPr>
                <w:sz w:val="18"/>
                <w:szCs w:val="18"/>
              </w:rPr>
            </w:pPr>
            <w:r w:rsidRPr="00000AB3">
              <w:rPr>
                <w:sz w:val="18"/>
                <w:szCs w:val="18"/>
              </w:rPr>
              <w:t>11</w:t>
            </w:r>
          </w:p>
        </w:tc>
        <w:tc>
          <w:tcPr>
            <w:tcW w:w="1133" w:type="dxa"/>
            <w:tcBorders>
              <w:bottom w:val="single" w:sz="4" w:space="0" w:color="auto"/>
            </w:tcBorders>
            <w:shd w:val="clear" w:color="auto" w:fill="DBE5F1"/>
          </w:tcPr>
          <w:p w14:paraId="35B277B1" w14:textId="77777777" w:rsidR="00B558AD" w:rsidRPr="00000AB3" w:rsidRDefault="00B558AD" w:rsidP="00730835">
            <w:pPr>
              <w:jc w:val="center"/>
              <w:rPr>
                <w:sz w:val="18"/>
                <w:szCs w:val="18"/>
              </w:rPr>
            </w:pPr>
            <w:r w:rsidRPr="00000AB3">
              <w:rPr>
                <w:sz w:val="18"/>
                <w:szCs w:val="18"/>
              </w:rPr>
              <w:t>9</w:t>
            </w:r>
          </w:p>
        </w:tc>
        <w:tc>
          <w:tcPr>
            <w:tcW w:w="1133" w:type="dxa"/>
            <w:gridSpan w:val="2"/>
            <w:tcBorders>
              <w:bottom w:val="single" w:sz="4" w:space="0" w:color="auto"/>
            </w:tcBorders>
            <w:shd w:val="clear" w:color="auto" w:fill="DBE5F1"/>
          </w:tcPr>
          <w:p w14:paraId="1AA6A34F" w14:textId="77777777" w:rsidR="00B558AD" w:rsidRPr="00000AB3" w:rsidRDefault="00B558AD" w:rsidP="00730835">
            <w:pPr>
              <w:jc w:val="center"/>
              <w:rPr>
                <w:sz w:val="18"/>
                <w:szCs w:val="18"/>
              </w:rPr>
            </w:pPr>
            <w:r w:rsidRPr="00000AB3">
              <w:rPr>
                <w:sz w:val="18"/>
                <w:szCs w:val="18"/>
              </w:rPr>
              <w:t>11</w:t>
            </w:r>
          </w:p>
        </w:tc>
        <w:tc>
          <w:tcPr>
            <w:tcW w:w="1275" w:type="dxa"/>
            <w:tcBorders>
              <w:bottom w:val="single" w:sz="4" w:space="0" w:color="auto"/>
            </w:tcBorders>
            <w:shd w:val="clear" w:color="auto" w:fill="DBE5F1"/>
          </w:tcPr>
          <w:p w14:paraId="05D3D7A8" w14:textId="77777777" w:rsidR="00B558AD" w:rsidRPr="00000AB3" w:rsidRDefault="00B558AD" w:rsidP="00730835">
            <w:pPr>
              <w:jc w:val="center"/>
              <w:rPr>
                <w:sz w:val="18"/>
                <w:szCs w:val="18"/>
              </w:rPr>
            </w:pPr>
            <w:r w:rsidRPr="00000AB3">
              <w:rPr>
                <w:sz w:val="18"/>
                <w:szCs w:val="18"/>
              </w:rPr>
              <w:t>9</w:t>
            </w:r>
          </w:p>
        </w:tc>
        <w:tc>
          <w:tcPr>
            <w:tcW w:w="2124" w:type="dxa"/>
            <w:gridSpan w:val="2"/>
            <w:tcBorders>
              <w:bottom w:val="single" w:sz="4" w:space="0" w:color="auto"/>
            </w:tcBorders>
            <w:shd w:val="clear" w:color="auto" w:fill="DBE5F1"/>
          </w:tcPr>
          <w:p w14:paraId="2B050639" w14:textId="77777777" w:rsidR="00B558AD" w:rsidRPr="00000AB3" w:rsidRDefault="00B558AD" w:rsidP="00730835">
            <w:pPr>
              <w:jc w:val="left"/>
              <w:rPr>
                <w:sz w:val="18"/>
                <w:szCs w:val="18"/>
              </w:rPr>
            </w:pPr>
            <w:r w:rsidRPr="00000AB3">
              <w:rPr>
                <w:sz w:val="18"/>
                <w:szCs w:val="18"/>
              </w:rPr>
              <w:t>Edition 11 of GB303040 installed with updates  1-9</w:t>
            </w:r>
          </w:p>
        </w:tc>
        <w:tc>
          <w:tcPr>
            <w:tcW w:w="346" w:type="dxa"/>
            <w:vMerge/>
            <w:shd w:val="clear" w:color="auto" w:fill="auto"/>
          </w:tcPr>
          <w:p w14:paraId="7ACC8967" w14:textId="77777777" w:rsidR="00B558AD" w:rsidRPr="00000AB3" w:rsidRDefault="00B558AD" w:rsidP="00730835">
            <w:pPr>
              <w:jc w:val="left"/>
              <w:rPr>
                <w:sz w:val="18"/>
                <w:szCs w:val="18"/>
              </w:rPr>
            </w:pPr>
          </w:p>
        </w:tc>
      </w:tr>
      <w:tr w:rsidR="00B558AD" w14:paraId="08B7F658" w14:textId="77777777" w:rsidTr="00B558AD">
        <w:trPr>
          <w:trHeight w:val="973"/>
          <w:tblHeader/>
        </w:trPr>
        <w:tc>
          <w:tcPr>
            <w:tcW w:w="251" w:type="dxa"/>
            <w:vMerge/>
            <w:tcBorders>
              <w:bottom w:val="nil"/>
            </w:tcBorders>
            <w:shd w:val="clear" w:color="auto" w:fill="auto"/>
          </w:tcPr>
          <w:p w14:paraId="4D8A8222" w14:textId="77777777" w:rsidR="00B558AD" w:rsidRPr="00000AB3" w:rsidRDefault="00B558AD" w:rsidP="00730835">
            <w:pPr>
              <w:jc w:val="left"/>
              <w:rPr>
                <w:sz w:val="18"/>
                <w:szCs w:val="18"/>
              </w:rPr>
            </w:pPr>
          </w:p>
        </w:tc>
        <w:tc>
          <w:tcPr>
            <w:tcW w:w="897" w:type="dxa"/>
            <w:vMerge w:val="restart"/>
            <w:shd w:val="clear" w:color="auto" w:fill="DBE5F1"/>
          </w:tcPr>
          <w:p w14:paraId="55AF3F99" w14:textId="77777777" w:rsidR="00B558AD" w:rsidRPr="00000AB3" w:rsidRDefault="00B558AD" w:rsidP="00730835">
            <w:pPr>
              <w:jc w:val="left"/>
              <w:rPr>
                <w:sz w:val="18"/>
                <w:szCs w:val="18"/>
              </w:rPr>
            </w:pPr>
            <w:r w:rsidRPr="00000AB3">
              <w:rPr>
                <w:sz w:val="18"/>
                <w:szCs w:val="18"/>
              </w:rPr>
              <w:t>2.5.7f [Update]</w:t>
            </w:r>
          </w:p>
        </w:tc>
        <w:tc>
          <w:tcPr>
            <w:tcW w:w="1234" w:type="dxa"/>
            <w:shd w:val="clear" w:color="auto" w:fill="DBE5F1"/>
          </w:tcPr>
          <w:p w14:paraId="3F27A3FA" w14:textId="77777777" w:rsidR="00B558AD" w:rsidRPr="00000AB3" w:rsidRDefault="00B558AD" w:rsidP="00730835">
            <w:pPr>
              <w:jc w:val="left"/>
              <w:rPr>
                <w:sz w:val="18"/>
                <w:szCs w:val="18"/>
              </w:rPr>
            </w:pPr>
            <w:r w:rsidRPr="00000AB3">
              <w:rPr>
                <w:sz w:val="18"/>
                <w:szCs w:val="18"/>
              </w:rPr>
              <w:t>GB303040</w:t>
            </w:r>
          </w:p>
        </w:tc>
        <w:tc>
          <w:tcPr>
            <w:tcW w:w="1133" w:type="dxa"/>
            <w:shd w:val="clear" w:color="auto" w:fill="DBE5F1"/>
          </w:tcPr>
          <w:p w14:paraId="6ECA8E07" w14:textId="77777777" w:rsidR="00B558AD" w:rsidRPr="00000AB3" w:rsidRDefault="00B558AD" w:rsidP="00730835">
            <w:pPr>
              <w:jc w:val="center"/>
              <w:rPr>
                <w:sz w:val="18"/>
                <w:szCs w:val="18"/>
              </w:rPr>
            </w:pPr>
            <w:r w:rsidRPr="00000AB3">
              <w:rPr>
                <w:sz w:val="18"/>
                <w:szCs w:val="18"/>
              </w:rPr>
              <w:t>11</w:t>
            </w:r>
          </w:p>
        </w:tc>
        <w:tc>
          <w:tcPr>
            <w:tcW w:w="1133" w:type="dxa"/>
            <w:shd w:val="clear" w:color="auto" w:fill="DBE5F1"/>
          </w:tcPr>
          <w:p w14:paraId="6BB78512" w14:textId="77777777" w:rsidR="00B558AD" w:rsidRPr="00000AB3" w:rsidRDefault="00B558AD" w:rsidP="00730835">
            <w:pPr>
              <w:jc w:val="center"/>
              <w:rPr>
                <w:sz w:val="18"/>
                <w:szCs w:val="18"/>
              </w:rPr>
            </w:pPr>
            <w:r w:rsidRPr="00000AB3">
              <w:rPr>
                <w:sz w:val="18"/>
                <w:szCs w:val="18"/>
              </w:rPr>
              <w:t>10</w:t>
            </w:r>
          </w:p>
        </w:tc>
        <w:tc>
          <w:tcPr>
            <w:tcW w:w="1133" w:type="dxa"/>
            <w:gridSpan w:val="2"/>
            <w:shd w:val="clear" w:color="auto" w:fill="DBE5F1"/>
          </w:tcPr>
          <w:p w14:paraId="7A78FE58" w14:textId="77777777" w:rsidR="00B558AD" w:rsidRPr="00000AB3" w:rsidRDefault="00B558AD" w:rsidP="00730835">
            <w:pPr>
              <w:jc w:val="center"/>
              <w:rPr>
                <w:sz w:val="18"/>
                <w:szCs w:val="18"/>
              </w:rPr>
            </w:pPr>
            <w:r w:rsidRPr="00000AB3">
              <w:rPr>
                <w:sz w:val="18"/>
                <w:szCs w:val="18"/>
              </w:rPr>
              <w:t>11</w:t>
            </w:r>
          </w:p>
        </w:tc>
        <w:tc>
          <w:tcPr>
            <w:tcW w:w="1275" w:type="dxa"/>
            <w:shd w:val="clear" w:color="auto" w:fill="DBE5F1"/>
          </w:tcPr>
          <w:p w14:paraId="0EC26B16" w14:textId="77777777" w:rsidR="00B558AD" w:rsidRPr="00000AB3" w:rsidRDefault="00B558AD" w:rsidP="00730835">
            <w:pPr>
              <w:jc w:val="center"/>
              <w:rPr>
                <w:sz w:val="18"/>
                <w:szCs w:val="18"/>
              </w:rPr>
            </w:pPr>
            <w:r w:rsidRPr="00000AB3">
              <w:rPr>
                <w:sz w:val="18"/>
                <w:szCs w:val="18"/>
              </w:rPr>
              <w:t>10</w:t>
            </w:r>
          </w:p>
        </w:tc>
        <w:tc>
          <w:tcPr>
            <w:tcW w:w="2124" w:type="dxa"/>
            <w:gridSpan w:val="2"/>
            <w:vMerge w:val="restart"/>
            <w:shd w:val="clear" w:color="auto" w:fill="DBE5F1"/>
          </w:tcPr>
          <w:p w14:paraId="5392DADF" w14:textId="77777777" w:rsidR="00B558AD" w:rsidRPr="00000AB3" w:rsidRDefault="00B558AD" w:rsidP="00730835">
            <w:pPr>
              <w:jc w:val="left"/>
              <w:rPr>
                <w:sz w:val="18"/>
                <w:szCs w:val="18"/>
              </w:rPr>
            </w:pPr>
            <w:r w:rsidRPr="00000AB3">
              <w:rPr>
                <w:sz w:val="18"/>
                <w:szCs w:val="18"/>
              </w:rPr>
              <w:t>GB50162D is a straight re-issue with no previous history, i.e. new cell. GB303040 is a re-issued cell with history, i.e. base cell already installed in the ECDIS.</w:t>
            </w:r>
          </w:p>
        </w:tc>
        <w:tc>
          <w:tcPr>
            <w:tcW w:w="346" w:type="dxa"/>
            <w:vMerge/>
            <w:shd w:val="clear" w:color="auto" w:fill="auto"/>
          </w:tcPr>
          <w:p w14:paraId="43E37979" w14:textId="77777777" w:rsidR="00B558AD" w:rsidRPr="00000AB3" w:rsidRDefault="00B558AD" w:rsidP="00730835">
            <w:pPr>
              <w:jc w:val="left"/>
              <w:rPr>
                <w:sz w:val="18"/>
                <w:szCs w:val="18"/>
              </w:rPr>
            </w:pPr>
          </w:p>
        </w:tc>
      </w:tr>
      <w:tr w:rsidR="00B558AD" w:rsidRPr="00B558AD" w14:paraId="21C7ED46" w14:textId="77777777" w:rsidTr="00B558AD">
        <w:trPr>
          <w:trHeight w:val="995"/>
          <w:tblHeader/>
        </w:trPr>
        <w:tc>
          <w:tcPr>
            <w:tcW w:w="251" w:type="dxa"/>
            <w:vMerge/>
            <w:tcBorders>
              <w:bottom w:val="nil"/>
            </w:tcBorders>
            <w:shd w:val="clear" w:color="auto" w:fill="auto"/>
          </w:tcPr>
          <w:p w14:paraId="14724A37" w14:textId="77777777" w:rsidR="00B558AD" w:rsidRPr="00B558AD" w:rsidRDefault="00B558AD" w:rsidP="00730835">
            <w:pPr>
              <w:jc w:val="left"/>
              <w:rPr>
                <w:sz w:val="18"/>
                <w:szCs w:val="18"/>
              </w:rPr>
            </w:pPr>
          </w:p>
        </w:tc>
        <w:tc>
          <w:tcPr>
            <w:tcW w:w="897" w:type="dxa"/>
            <w:vMerge/>
            <w:tcBorders>
              <w:bottom w:val="single" w:sz="4" w:space="0" w:color="auto"/>
            </w:tcBorders>
            <w:shd w:val="clear" w:color="auto" w:fill="DBE5F1"/>
            <w:vAlign w:val="center"/>
          </w:tcPr>
          <w:p w14:paraId="7F95D4F4" w14:textId="77777777" w:rsidR="00B558AD" w:rsidRPr="00B558AD" w:rsidRDefault="00B558AD" w:rsidP="00730835">
            <w:pPr>
              <w:jc w:val="left"/>
              <w:rPr>
                <w:sz w:val="18"/>
                <w:szCs w:val="18"/>
              </w:rPr>
            </w:pPr>
          </w:p>
        </w:tc>
        <w:tc>
          <w:tcPr>
            <w:tcW w:w="1234" w:type="dxa"/>
            <w:tcBorders>
              <w:bottom w:val="single" w:sz="4" w:space="0" w:color="auto"/>
            </w:tcBorders>
            <w:shd w:val="clear" w:color="auto" w:fill="DBE5F1"/>
          </w:tcPr>
          <w:p w14:paraId="32177E97" w14:textId="77777777" w:rsidR="00B558AD" w:rsidRPr="00B558AD" w:rsidRDefault="00B558AD" w:rsidP="00730835">
            <w:pPr>
              <w:jc w:val="left"/>
              <w:rPr>
                <w:sz w:val="18"/>
                <w:szCs w:val="18"/>
              </w:rPr>
            </w:pPr>
            <w:r w:rsidRPr="00B558AD">
              <w:rPr>
                <w:sz w:val="18"/>
                <w:szCs w:val="18"/>
              </w:rPr>
              <w:t>GB50162D</w:t>
            </w:r>
          </w:p>
        </w:tc>
        <w:tc>
          <w:tcPr>
            <w:tcW w:w="1133" w:type="dxa"/>
            <w:tcBorders>
              <w:bottom w:val="single" w:sz="4" w:space="0" w:color="auto"/>
            </w:tcBorders>
            <w:shd w:val="clear" w:color="auto" w:fill="DBE5F1"/>
          </w:tcPr>
          <w:p w14:paraId="4A603AB3" w14:textId="77777777" w:rsidR="00B558AD" w:rsidRPr="00B558AD" w:rsidRDefault="00B558AD" w:rsidP="00730835">
            <w:pPr>
              <w:jc w:val="center"/>
              <w:rPr>
                <w:sz w:val="18"/>
                <w:szCs w:val="18"/>
              </w:rPr>
            </w:pPr>
            <w:r w:rsidRPr="00B558AD">
              <w:rPr>
                <w:sz w:val="18"/>
                <w:szCs w:val="18"/>
              </w:rPr>
              <w:t>6</w:t>
            </w:r>
          </w:p>
        </w:tc>
        <w:tc>
          <w:tcPr>
            <w:tcW w:w="1133" w:type="dxa"/>
            <w:tcBorders>
              <w:bottom w:val="single" w:sz="4" w:space="0" w:color="auto"/>
            </w:tcBorders>
            <w:shd w:val="clear" w:color="auto" w:fill="DBE5F1"/>
          </w:tcPr>
          <w:p w14:paraId="68B8C8AE" w14:textId="77777777" w:rsidR="00B558AD" w:rsidRPr="00B558AD" w:rsidRDefault="00B558AD" w:rsidP="00730835">
            <w:pPr>
              <w:jc w:val="center"/>
              <w:rPr>
                <w:sz w:val="18"/>
                <w:szCs w:val="18"/>
              </w:rPr>
            </w:pPr>
            <w:r w:rsidRPr="00B558AD">
              <w:rPr>
                <w:sz w:val="18"/>
                <w:szCs w:val="18"/>
              </w:rPr>
              <w:t>6</w:t>
            </w:r>
          </w:p>
        </w:tc>
        <w:tc>
          <w:tcPr>
            <w:tcW w:w="1133" w:type="dxa"/>
            <w:gridSpan w:val="2"/>
            <w:tcBorders>
              <w:bottom w:val="single" w:sz="4" w:space="0" w:color="auto"/>
            </w:tcBorders>
            <w:shd w:val="clear" w:color="auto" w:fill="DBE5F1"/>
          </w:tcPr>
          <w:p w14:paraId="13F7AB62" w14:textId="77777777" w:rsidR="00B558AD" w:rsidRPr="00B558AD" w:rsidRDefault="00B558AD" w:rsidP="00730835">
            <w:pPr>
              <w:jc w:val="center"/>
              <w:rPr>
                <w:sz w:val="18"/>
                <w:szCs w:val="18"/>
              </w:rPr>
            </w:pPr>
            <w:r w:rsidRPr="00B558AD">
              <w:rPr>
                <w:sz w:val="18"/>
                <w:szCs w:val="18"/>
              </w:rPr>
              <w:t>6</w:t>
            </w:r>
          </w:p>
        </w:tc>
        <w:tc>
          <w:tcPr>
            <w:tcW w:w="1275" w:type="dxa"/>
            <w:tcBorders>
              <w:bottom w:val="single" w:sz="4" w:space="0" w:color="auto"/>
            </w:tcBorders>
            <w:shd w:val="clear" w:color="auto" w:fill="DBE5F1"/>
          </w:tcPr>
          <w:p w14:paraId="1F767EDC" w14:textId="77777777" w:rsidR="00B558AD" w:rsidRPr="00B558AD" w:rsidRDefault="00B558AD" w:rsidP="00730835">
            <w:pPr>
              <w:jc w:val="center"/>
              <w:rPr>
                <w:sz w:val="18"/>
                <w:szCs w:val="18"/>
              </w:rPr>
            </w:pPr>
            <w:r w:rsidRPr="00B558AD">
              <w:rPr>
                <w:sz w:val="18"/>
                <w:szCs w:val="18"/>
              </w:rPr>
              <w:t>6</w:t>
            </w:r>
          </w:p>
        </w:tc>
        <w:tc>
          <w:tcPr>
            <w:tcW w:w="2124" w:type="dxa"/>
            <w:gridSpan w:val="2"/>
            <w:vMerge/>
            <w:tcBorders>
              <w:bottom w:val="single" w:sz="4" w:space="0" w:color="auto"/>
            </w:tcBorders>
            <w:shd w:val="clear" w:color="auto" w:fill="DBE5F1"/>
          </w:tcPr>
          <w:p w14:paraId="1FED7080" w14:textId="77777777" w:rsidR="00B558AD" w:rsidRPr="00B558AD" w:rsidRDefault="00B558AD" w:rsidP="00730835">
            <w:pPr>
              <w:jc w:val="left"/>
              <w:rPr>
                <w:sz w:val="18"/>
                <w:szCs w:val="18"/>
              </w:rPr>
            </w:pPr>
          </w:p>
        </w:tc>
        <w:tc>
          <w:tcPr>
            <w:tcW w:w="346" w:type="dxa"/>
            <w:vMerge/>
            <w:tcBorders>
              <w:bottom w:val="nil"/>
            </w:tcBorders>
            <w:shd w:val="clear" w:color="auto" w:fill="auto"/>
          </w:tcPr>
          <w:p w14:paraId="7301A947" w14:textId="77777777" w:rsidR="00B558AD" w:rsidRPr="00B558AD" w:rsidRDefault="00B558AD" w:rsidP="00730835">
            <w:pPr>
              <w:jc w:val="left"/>
              <w:rPr>
                <w:sz w:val="18"/>
                <w:szCs w:val="18"/>
              </w:rPr>
            </w:pPr>
          </w:p>
        </w:tc>
      </w:tr>
      <w:tr w:rsidR="00B558AD" w14:paraId="5A06B46A" w14:textId="77777777" w:rsidTr="00B558AD">
        <w:trPr>
          <w:tblHeader/>
        </w:trPr>
        <w:tc>
          <w:tcPr>
            <w:tcW w:w="9526" w:type="dxa"/>
            <w:gridSpan w:val="11"/>
            <w:tcBorders>
              <w:top w:val="nil"/>
            </w:tcBorders>
            <w:vAlign w:val="center"/>
          </w:tcPr>
          <w:p w14:paraId="0DE6603D" w14:textId="77777777" w:rsidR="00B558AD" w:rsidRDefault="00B558AD" w:rsidP="00730835">
            <w:pPr>
              <w:jc w:val="left"/>
            </w:pPr>
          </w:p>
        </w:tc>
      </w:tr>
    </w:tbl>
    <w:p w14:paraId="4E441F72" w14:textId="77777777" w:rsidR="00B558AD" w:rsidRDefault="00B558AD" w:rsidP="004F582E"/>
    <w:p w14:paraId="2677498F" w14:textId="77777777" w:rsidR="00B558AD" w:rsidRDefault="00B558AD" w:rsidP="004F582E"/>
    <w:p w14:paraId="494DB111" w14:textId="77777777" w:rsidR="004F582E" w:rsidRDefault="004F582E" w:rsidP="001D52EE">
      <w:pPr>
        <w:pStyle w:val="Heading4"/>
      </w:pPr>
      <w:r>
        <w:t>2.5.7 g</w:t>
      </w:r>
      <w:r w:rsidRPr="00A94802">
        <w:t xml:space="preserve">) </w:t>
      </w:r>
      <w:r w:rsidR="003417A2" w:rsidRPr="003417A2">
        <w:t>ECDIS management of Base and Update Exchange Sets</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28"/>
        <w:gridCol w:w="2344"/>
        <w:gridCol w:w="2350"/>
        <w:gridCol w:w="2304"/>
      </w:tblGrid>
      <w:tr w:rsidR="00000AB3" w14:paraId="344630A1" w14:textId="77777777" w:rsidTr="000946D3">
        <w:trPr>
          <w:trHeight w:val="454"/>
          <w:tblHeader/>
        </w:trPr>
        <w:tc>
          <w:tcPr>
            <w:tcW w:w="2528" w:type="dxa"/>
            <w:shd w:val="clear" w:color="auto" w:fill="CCFFCC"/>
            <w:vAlign w:val="center"/>
          </w:tcPr>
          <w:p w14:paraId="448EA2E8" w14:textId="77777777" w:rsidR="00000AB3" w:rsidRPr="004065B1" w:rsidRDefault="00000AB3" w:rsidP="000946D3">
            <w:r w:rsidRPr="000A066E">
              <w:rPr>
                <w:b/>
              </w:rPr>
              <w:t>Test Reference</w:t>
            </w:r>
          </w:p>
        </w:tc>
        <w:tc>
          <w:tcPr>
            <w:tcW w:w="2344" w:type="dxa"/>
            <w:shd w:val="clear" w:color="auto" w:fill="CCFFCC"/>
            <w:vAlign w:val="center"/>
          </w:tcPr>
          <w:p w14:paraId="2F0C6DEE" w14:textId="77777777" w:rsidR="00000AB3" w:rsidRPr="004065B1" w:rsidRDefault="00000AB3" w:rsidP="000946D3">
            <w:r>
              <w:t>2.5.7 g</w:t>
            </w:r>
            <w:r w:rsidRPr="00A94802">
              <w:t>)</w:t>
            </w:r>
          </w:p>
        </w:tc>
        <w:tc>
          <w:tcPr>
            <w:tcW w:w="2350" w:type="dxa"/>
            <w:shd w:val="clear" w:color="auto" w:fill="CCFFCC"/>
            <w:vAlign w:val="center"/>
          </w:tcPr>
          <w:p w14:paraId="0AE22087" w14:textId="77777777" w:rsidR="00000AB3" w:rsidRPr="004065B1" w:rsidRDefault="00000AB3" w:rsidP="000946D3">
            <w:r w:rsidRPr="000A066E">
              <w:rPr>
                <w:b/>
              </w:rPr>
              <w:t>IHO Reference</w:t>
            </w:r>
          </w:p>
        </w:tc>
        <w:tc>
          <w:tcPr>
            <w:tcW w:w="2304" w:type="dxa"/>
            <w:shd w:val="clear" w:color="auto" w:fill="CCFFCC"/>
            <w:vAlign w:val="center"/>
          </w:tcPr>
          <w:p w14:paraId="20067F16" w14:textId="77777777" w:rsidR="00000AB3" w:rsidRPr="004065B1" w:rsidRDefault="00000AB3" w:rsidP="000946D3">
            <w:r>
              <w:t>S-63 6</w:t>
            </w:r>
            <w:r w:rsidRPr="00A94802">
              <w:t>.5.1</w:t>
            </w:r>
          </w:p>
        </w:tc>
      </w:tr>
      <w:tr w:rsidR="00000AB3" w14:paraId="21DC626E" w14:textId="77777777" w:rsidTr="000946D3">
        <w:trPr>
          <w:tblHeader/>
        </w:trPr>
        <w:tc>
          <w:tcPr>
            <w:tcW w:w="9526" w:type="dxa"/>
            <w:gridSpan w:val="4"/>
            <w:shd w:val="clear" w:color="auto" w:fill="CCFFCC"/>
            <w:vAlign w:val="center"/>
          </w:tcPr>
          <w:p w14:paraId="03C46ED4" w14:textId="77777777" w:rsidR="00000AB3" w:rsidRDefault="00000AB3" w:rsidP="000946D3">
            <w:r w:rsidRPr="000A066E">
              <w:rPr>
                <w:b/>
              </w:rPr>
              <w:t>Test description</w:t>
            </w:r>
          </w:p>
        </w:tc>
      </w:tr>
      <w:tr w:rsidR="00000AB3" w14:paraId="3533BB68" w14:textId="77777777" w:rsidTr="000946D3">
        <w:trPr>
          <w:tblHeader/>
        </w:trPr>
        <w:tc>
          <w:tcPr>
            <w:tcW w:w="9526" w:type="dxa"/>
            <w:gridSpan w:val="4"/>
            <w:vAlign w:val="center"/>
          </w:tcPr>
          <w:p w14:paraId="1EB8DE45" w14:textId="77777777" w:rsidR="00000AB3" w:rsidRPr="00DC4578" w:rsidRDefault="00000AB3" w:rsidP="002164D3">
            <w:pPr>
              <w:jc w:val="left"/>
              <w:rPr>
                <w:i/>
              </w:rPr>
            </w:pPr>
            <w:r w:rsidRPr="00DC4578">
              <w:rPr>
                <w:i/>
              </w:rPr>
              <w:t>To confirm the user is informed when there is incompatibility between installed ENCs and the applied update exchange set.</w:t>
            </w:r>
          </w:p>
        </w:tc>
      </w:tr>
    </w:tbl>
    <w:p w14:paraId="1CA9636B" w14:textId="77777777" w:rsidR="00000AB3" w:rsidRPr="00000AB3" w:rsidRDefault="00000AB3" w:rsidP="00000AB3"/>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0"/>
        <w:gridCol w:w="1057"/>
        <w:gridCol w:w="1211"/>
        <w:gridCol w:w="1134"/>
        <w:gridCol w:w="1134"/>
        <w:gridCol w:w="1134"/>
        <w:gridCol w:w="1134"/>
        <w:gridCol w:w="2126"/>
        <w:gridCol w:w="346"/>
      </w:tblGrid>
      <w:tr w:rsidR="004F582E" w14:paraId="26E6B3B8" w14:textId="77777777" w:rsidTr="006D6859">
        <w:trPr>
          <w:tblHeader/>
        </w:trPr>
        <w:tc>
          <w:tcPr>
            <w:tcW w:w="9526" w:type="dxa"/>
            <w:gridSpan w:val="9"/>
            <w:shd w:val="clear" w:color="auto" w:fill="CCFFCC"/>
            <w:vAlign w:val="center"/>
          </w:tcPr>
          <w:p w14:paraId="2957C329" w14:textId="77777777" w:rsidR="004F582E" w:rsidRPr="004065B1" w:rsidRDefault="004F582E" w:rsidP="00CB4150">
            <w:r w:rsidRPr="000A066E">
              <w:rPr>
                <w:b/>
              </w:rPr>
              <w:lastRenderedPageBreak/>
              <w:t>Setup</w:t>
            </w:r>
          </w:p>
        </w:tc>
      </w:tr>
      <w:tr w:rsidR="004F582E" w14:paraId="771871CA" w14:textId="77777777" w:rsidTr="006D6859">
        <w:trPr>
          <w:tblHeader/>
        </w:trPr>
        <w:tc>
          <w:tcPr>
            <w:tcW w:w="9526" w:type="dxa"/>
            <w:gridSpan w:val="9"/>
            <w:vAlign w:val="center"/>
          </w:tcPr>
          <w:p w14:paraId="7B8959AE" w14:textId="77777777" w:rsidR="00C7047F" w:rsidRPr="00DC4578" w:rsidRDefault="00C7047F" w:rsidP="00C7047F">
            <w:pPr>
              <w:rPr>
                <w:i/>
              </w:rPr>
            </w:pPr>
            <w:r w:rsidRPr="00DC4578">
              <w:rPr>
                <w:i/>
              </w:rPr>
              <w:t>No permits or ENCs installed</w:t>
            </w:r>
          </w:p>
          <w:p w14:paraId="5F425F1F" w14:textId="77777777" w:rsidR="00C7047F" w:rsidRPr="00DC4578" w:rsidRDefault="00C7047F" w:rsidP="00C7047F">
            <w:pPr>
              <w:rPr>
                <w:i/>
              </w:rPr>
            </w:pPr>
            <w:r w:rsidRPr="00DC4578">
              <w:rPr>
                <w:i/>
              </w:rPr>
              <w:t>Test data used:</w:t>
            </w:r>
          </w:p>
          <w:p w14:paraId="10480C4B" w14:textId="5552306C" w:rsidR="00C7047F" w:rsidRPr="00DC4578" w:rsidRDefault="00C7047F" w:rsidP="00C7047F">
            <w:pPr>
              <w:rPr>
                <w:i/>
              </w:rPr>
            </w:pPr>
            <w:r w:rsidRPr="00DC4578">
              <w:rPr>
                <w:i/>
              </w:rPr>
              <w:t>1) IHO.CRT</w:t>
            </w:r>
            <w:r w:rsidR="0009326C">
              <w:rPr>
                <w:i/>
              </w:rPr>
              <w:t xml:space="preserve"> </w:t>
            </w:r>
            <w:r w:rsidRPr="00DC4578">
              <w:rPr>
                <w:i/>
              </w:rPr>
              <w:t>/</w:t>
            </w:r>
            <w:r w:rsidR="0009326C">
              <w:rPr>
                <w:i/>
              </w:rPr>
              <w:t xml:space="preserve"> </w:t>
            </w:r>
            <w:r w:rsidRPr="00DC4578">
              <w:rPr>
                <w:i/>
              </w:rPr>
              <w:t>IHO.PUB [Pre-installed from previous tests]</w:t>
            </w:r>
          </w:p>
          <w:p w14:paraId="370C5F88" w14:textId="77777777" w:rsidR="00C7047F" w:rsidRPr="00DC4578" w:rsidRDefault="00C7047F" w:rsidP="00C7047F">
            <w:pPr>
              <w:rPr>
                <w:i/>
              </w:rPr>
            </w:pPr>
            <w:r w:rsidRPr="00DC4578">
              <w:rPr>
                <w:i/>
              </w:rPr>
              <w:t>2) PERMIT.TXT</w:t>
            </w:r>
          </w:p>
          <w:p w14:paraId="70B9A66A" w14:textId="77777777" w:rsidR="00C7047F" w:rsidRPr="00DC4578" w:rsidRDefault="00C7047F" w:rsidP="00C7047F">
            <w:pPr>
              <w:rPr>
                <w:i/>
              </w:rPr>
            </w:pPr>
            <w:r w:rsidRPr="00DC4578">
              <w:rPr>
                <w:i/>
              </w:rPr>
              <w:t>3) BASE 1 WK23_07, BASE 2 WK30_06 &amp; BASE 3 WK27_07</w:t>
            </w:r>
          </w:p>
          <w:p w14:paraId="1D3231B0" w14:textId="77777777" w:rsidR="00C7047F" w:rsidRPr="00DC4578" w:rsidRDefault="00C7047F" w:rsidP="00C7047F">
            <w:pPr>
              <w:rPr>
                <w:i/>
              </w:rPr>
            </w:pPr>
            <w:r w:rsidRPr="00DC4578">
              <w:rPr>
                <w:i/>
              </w:rPr>
              <w:t>4) UPDATE WK37_07</w:t>
            </w:r>
          </w:p>
          <w:p w14:paraId="29A8E61C" w14:textId="77777777" w:rsidR="00C7047F" w:rsidRPr="00DC4578" w:rsidRDefault="00C7047F" w:rsidP="00C7047F">
            <w:pPr>
              <w:rPr>
                <w:i/>
              </w:rPr>
            </w:pPr>
            <w:r w:rsidRPr="00DC4578">
              <w:rPr>
                <w:i/>
              </w:rPr>
              <w:t>Test data location:</w:t>
            </w:r>
          </w:p>
          <w:p w14:paraId="4F908A5A" w14:textId="77777777" w:rsidR="004F582E" w:rsidRPr="00DC4578" w:rsidRDefault="00C7047F" w:rsidP="00C7047F">
            <w:pPr>
              <w:rPr>
                <w:i/>
              </w:rPr>
            </w:pPr>
            <w:r w:rsidRPr="00DC4578">
              <w:rPr>
                <w:i/>
              </w:rPr>
              <w:t>D:\IHO S-64 [S-63 TDS v1.2.1]\7 ENC Data Management\Test 7g</w:t>
            </w:r>
          </w:p>
        </w:tc>
      </w:tr>
      <w:tr w:rsidR="004F582E" w14:paraId="3F7E1B48" w14:textId="77777777" w:rsidTr="006D6859">
        <w:trPr>
          <w:tblHeader/>
        </w:trPr>
        <w:tc>
          <w:tcPr>
            <w:tcW w:w="9526" w:type="dxa"/>
            <w:gridSpan w:val="9"/>
            <w:shd w:val="clear" w:color="auto" w:fill="CCFFCC"/>
            <w:vAlign w:val="center"/>
          </w:tcPr>
          <w:p w14:paraId="7FD23D14" w14:textId="77777777" w:rsidR="004F582E" w:rsidRPr="004065B1" w:rsidRDefault="004F582E" w:rsidP="00CB4150">
            <w:r w:rsidRPr="000A066E">
              <w:rPr>
                <w:b/>
              </w:rPr>
              <w:t>Action</w:t>
            </w:r>
          </w:p>
        </w:tc>
      </w:tr>
      <w:tr w:rsidR="004F582E" w14:paraId="0CE4FE36" w14:textId="77777777" w:rsidTr="006D6859">
        <w:trPr>
          <w:tblHeader/>
        </w:trPr>
        <w:tc>
          <w:tcPr>
            <w:tcW w:w="9526" w:type="dxa"/>
            <w:gridSpan w:val="9"/>
            <w:vAlign w:val="center"/>
          </w:tcPr>
          <w:p w14:paraId="63E96C1A" w14:textId="77777777" w:rsidR="004F582E" w:rsidRPr="00DC4578" w:rsidRDefault="00C7047F" w:rsidP="00CB4150">
            <w:pPr>
              <w:rPr>
                <w:i/>
              </w:rPr>
            </w:pPr>
            <w:r w:rsidRPr="00DC4578">
              <w:rPr>
                <w:i/>
              </w:rPr>
              <w:t>Install permits and load the Update and Base media at the location above.</w:t>
            </w:r>
          </w:p>
        </w:tc>
      </w:tr>
      <w:tr w:rsidR="004F582E" w14:paraId="3853DFED" w14:textId="77777777" w:rsidTr="006D6859">
        <w:trPr>
          <w:tblHeader/>
        </w:trPr>
        <w:tc>
          <w:tcPr>
            <w:tcW w:w="9526" w:type="dxa"/>
            <w:gridSpan w:val="9"/>
            <w:tcBorders>
              <w:bottom w:val="single" w:sz="4" w:space="0" w:color="auto"/>
            </w:tcBorders>
            <w:shd w:val="clear" w:color="auto" w:fill="CCFFCC"/>
            <w:vAlign w:val="center"/>
          </w:tcPr>
          <w:p w14:paraId="47F90C26" w14:textId="77777777" w:rsidR="004F582E" w:rsidRPr="004065B1" w:rsidRDefault="004F582E" w:rsidP="00CB4150">
            <w:r w:rsidRPr="000A066E">
              <w:rPr>
                <w:b/>
              </w:rPr>
              <w:t>Results</w:t>
            </w:r>
          </w:p>
        </w:tc>
      </w:tr>
      <w:tr w:rsidR="004F582E" w14:paraId="0354737B" w14:textId="77777777" w:rsidTr="006D6859">
        <w:trPr>
          <w:tblHeader/>
        </w:trPr>
        <w:tc>
          <w:tcPr>
            <w:tcW w:w="9526" w:type="dxa"/>
            <w:gridSpan w:val="9"/>
            <w:tcBorders>
              <w:bottom w:val="nil"/>
            </w:tcBorders>
            <w:vAlign w:val="center"/>
          </w:tcPr>
          <w:p w14:paraId="46101605" w14:textId="6DDBDC8D" w:rsidR="0076683D" w:rsidRDefault="00C7047F" w:rsidP="00C7047F">
            <w:pPr>
              <w:jc w:val="left"/>
              <w:rPr>
                <w:b/>
                <w:i/>
              </w:rPr>
            </w:pPr>
            <w:r w:rsidRPr="00DC4578">
              <w:rPr>
                <w:i/>
              </w:rPr>
              <w:t>The ENC bases should load without error. However when the update media set is loaded the system should install the band 3 (Coastal) and band 5 (Harbour) ENC updates without error but the system must return the following warning</w:t>
            </w:r>
            <w:r w:rsidR="0009326C">
              <w:rPr>
                <w:i/>
              </w:rPr>
              <w:t xml:space="preserve">: </w:t>
            </w:r>
            <w:r w:rsidR="003D3505">
              <w:rPr>
                <w:b/>
                <w:i/>
              </w:rPr>
              <w:t xml:space="preserve">This </w:t>
            </w:r>
            <w:r w:rsidR="003D3505" w:rsidRPr="003D3505">
              <w:rPr>
                <w:b/>
                <w:i/>
              </w:rPr>
              <w:t>Update Media’ is not compatible with the actual installed ‘Base Media’. Please install the following ‘Base Media’ first and then continue with the ‘Update Media’</w:t>
            </w:r>
            <w:r w:rsidR="003D3505">
              <w:rPr>
                <w:b/>
                <w:i/>
              </w:rPr>
              <w:t xml:space="preserve"> </w:t>
            </w:r>
          </w:p>
          <w:p w14:paraId="0A094BC0" w14:textId="624D2EFA" w:rsidR="003D3505" w:rsidRDefault="003D3505" w:rsidP="00C7047F">
            <w:pPr>
              <w:jc w:val="left"/>
              <w:rPr>
                <w:b/>
                <w:i/>
              </w:rPr>
            </w:pPr>
            <w:r w:rsidRPr="003D3505">
              <w:rPr>
                <w:b/>
                <w:i/>
              </w:rPr>
              <w:t>‘BASE CD 2 dated 21 June 2007’</w:t>
            </w:r>
          </w:p>
          <w:p w14:paraId="59DE0F0E" w14:textId="77777777" w:rsidR="003D3505" w:rsidRDefault="003D3505" w:rsidP="00C7047F">
            <w:pPr>
              <w:jc w:val="left"/>
              <w:rPr>
                <w:b/>
                <w:i/>
              </w:rPr>
            </w:pPr>
          </w:p>
          <w:p w14:paraId="7B5EE1D9" w14:textId="5429EA62" w:rsidR="001A4004" w:rsidRPr="001A4004" w:rsidRDefault="001A4004" w:rsidP="001A4004">
            <w:pPr>
              <w:jc w:val="left"/>
              <w:rPr>
                <w:i/>
              </w:rPr>
            </w:pPr>
            <w:r w:rsidRPr="001A4004">
              <w:rPr>
                <w:i/>
              </w:rPr>
              <w:t>Note: Systems must appropriately manage the import of base data from different Data Servers and store</w:t>
            </w:r>
          </w:p>
          <w:p w14:paraId="020B2C29" w14:textId="77777777" w:rsidR="001A4004" w:rsidRPr="0076683D" w:rsidRDefault="001A4004" w:rsidP="001A4004">
            <w:pPr>
              <w:jc w:val="left"/>
              <w:rPr>
                <w:i/>
              </w:rPr>
            </w:pPr>
            <w:r w:rsidRPr="0076683D">
              <w:rPr>
                <w:i/>
              </w:rPr>
              <w:t>information of installed base data. When loading new update media (either CD, DVD, etc) Data</w:t>
            </w:r>
          </w:p>
          <w:p w14:paraId="01A9CAC9" w14:textId="77777777" w:rsidR="001A4004" w:rsidRPr="0076683D" w:rsidRDefault="001A4004" w:rsidP="001A4004">
            <w:pPr>
              <w:jc w:val="left"/>
              <w:rPr>
                <w:i/>
              </w:rPr>
            </w:pPr>
            <w:r w:rsidRPr="0076683D">
              <w:rPr>
                <w:i/>
              </w:rPr>
              <w:t>Clients should check that latest base media listed in the STATUS.LST is concurrent with those</w:t>
            </w:r>
          </w:p>
          <w:p w14:paraId="73712865" w14:textId="7F45CDB7" w:rsidR="00C7047F" w:rsidRDefault="001A4004" w:rsidP="001A4004">
            <w:pPr>
              <w:jc w:val="left"/>
              <w:rPr>
                <w:i/>
              </w:rPr>
            </w:pPr>
            <w:r w:rsidRPr="0076683D">
              <w:rPr>
                <w:i/>
              </w:rPr>
              <w:t>installed on the system.</w:t>
            </w:r>
            <w:r w:rsidRPr="002164D3">
              <w:rPr>
                <w:i/>
              </w:rPr>
              <w:t xml:space="preserve"> U</w:t>
            </w:r>
            <w:r w:rsidRPr="001A4004">
              <w:rPr>
                <w:i/>
              </w:rPr>
              <w:t>sers should only be prompted to install compatible base media that contains licenced</w:t>
            </w:r>
            <w:r>
              <w:rPr>
                <w:i/>
              </w:rPr>
              <w:t xml:space="preserve"> </w:t>
            </w:r>
            <w:r w:rsidRPr="001A4004">
              <w:rPr>
                <w:i/>
              </w:rPr>
              <w:t>ENC cells.</w:t>
            </w:r>
          </w:p>
          <w:p w14:paraId="408D4CB1" w14:textId="77777777" w:rsidR="0009326C" w:rsidRPr="001A4004" w:rsidRDefault="0009326C" w:rsidP="001A4004">
            <w:pPr>
              <w:jc w:val="left"/>
              <w:rPr>
                <w:i/>
              </w:rPr>
            </w:pPr>
          </w:p>
          <w:p w14:paraId="5727A965" w14:textId="77777777" w:rsidR="00C7047F" w:rsidRPr="00DC4578" w:rsidRDefault="00C7047F" w:rsidP="00C7047F">
            <w:pPr>
              <w:jc w:val="left"/>
              <w:rPr>
                <w:i/>
              </w:rPr>
            </w:pPr>
            <w:r w:rsidRPr="00DC4578">
              <w:rPr>
                <w:i/>
              </w:rPr>
              <w:t>[The system will also display continuity errors as a result of non sequential loading when attempting to load and install the updates for GB40162A, GB40184A, GB40186D &amp; GBGB40202A.]</w:t>
            </w:r>
          </w:p>
          <w:p w14:paraId="279A6787" w14:textId="77777777" w:rsidR="00C7047F" w:rsidRPr="00DC4578" w:rsidRDefault="00C7047F" w:rsidP="00C7047F">
            <w:pPr>
              <w:jc w:val="left"/>
              <w:rPr>
                <w:i/>
              </w:rPr>
            </w:pPr>
          </w:p>
          <w:p w14:paraId="698265BB" w14:textId="77777777" w:rsidR="004F582E" w:rsidRPr="00DC4578" w:rsidRDefault="00C7047F" w:rsidP="00C7047F">
            <w:pPr>
              <w:jc w:val="left"/>
              <w:rPr>
                <w:i/>
              </w:rPr>
            </w:pPr>
            <w:r w:rsidRPr="00DC4578">
              <w:rPr>
                <w:i/>
              </w:rPr>
              <w:t>Base media 2 used in this test is dated 20 July 2006 and pre dates the latest Base media 2.</w:t>
            </w:r>
          </w:p>
          <w:p w14:paraId="4A859FE8" w14:textId="77777777" w:rsidR="00C7047F" w:rsidRPr="00DC4578" w:rsidRDefault="00C7047F" w:rsidP="00C7047F">
            <w:pPr>
              <w:jc w:val="left"/>
              <w:rPr>
                <w:i/>
              </w:rPr>
            </w:pPr>
          </w:p>
        </w:tc>
      </w:tr>
      <w:tr w:rsidR="006D6859" w14:paraId="63AB79F1" w14:textId="77777777" w:rsidTr="006D6859">
        <w:trPr>
          <w:trHeight w:val="28"/>
          <w:tblHeader/>
        </w:trPr>
        <w:tc>
          <w:tcPr>
            <w:tcW w:w="250" w:type="dxa"/>
            <w:vMerge w:val="restart"/>
            <w:tcBorders>
              <w:top w:val="nil"/>
            </w:tcBorders>
            <w:shd w:val="clear" w:color="auto" w:fill="auto"/>
          </w:tcPr>
          <w:p w14:paraId="59DEF43F" w14:textId="77777777" w:rsidR="006D6859" w:rsidRPr="00000AB3" w:rsidRDefault="006D6859" w:rsidP="00730835">
            <w:pPr>
              <w:jc w:val="center"/>
              <w:rPr>
                <w:b/>
                <w:sz w:val="18"/>
                <w:szCs w:val="18"/>
              </w:rPr>
            </w:pPr>
          </w:p>
        </w:tc>
        <w:tc>
          <w:tcPr>
            <w:tcW w:w="1057" w:type="dxa"/>
            <w:vMerge w:val="restart"/>
            <w:tcBorders>
              <w:top w:val="single" w:sz="4" w:space="0" w:color="auto"/>
            </w:tcBorders>
            <w:shd w:val="clear" w:color="auto" w:fill="8DB3E2"/>
            <w:vAlign w:val="center"/>
          </w:tcPr>
          <w:p w14:paraId="594D086D" w14:textId="77777777" w:rsidR="006D6859" w:rsidRPr="00000AB3" w:rsidRDefault="006D6859" w:rsidP="00730835">
            <w:pPr>
              <w:jc w:val="center"/>
              <w:rPr>
                <w:b/>
                <w:sz w:val="18"/>
                <w:szCs w:val="18"/>
              </w:rPr>
            </w:pPr>
            <w:r w:rsidRPr="00000AB3">
              <w:rPr>
                <w:b/>
                <w:sz w:val="18"/>
                <w:szCs w:val="18"/>
              </w:rPr>
              <w:t>Test</w:t>
            </w:r>
          </w:p>
        </w:tc>
        <w:tc>
          <w:tcPr>
            <w:tcW w:w="1211" w:type="dxa"/>
            <w:vMerge w:val="restart"/>
            <w:tcBorders>
              <w:top w:val="single" w:sz="4" w:space="0" w:color="auto"/>
            </w:tcBorders>
            <w:shd w:val="clear" w:color="auto" w:fill="8DB3E2"/>
            <w:vAlign w:val="center"/>
          </w:tcPr>
          <w:p w14:paraId="7B4931E2" w14:textId="77777777" w:rsidR="006D6859" w:rsidRPr="00000AB3" w:rsidRDefault="006D6859" w:rsidP="00730835">
            <w:pPr>
              <w:jc w:val="left"/>
              <w:rPr>
                <w:b/>
                <w:sz w:val="18"/>
                <w:szCs w:val="18"/>
              </w:rPr>
            </w:pPr>
            <w:r w:rsidRPr="00000AB3">
              <w:rPr>
                <w:b/>
                <w:sz w:val="18"/>
                <w:szCs w:val="18"/>
              </w:rPr>
              <w:t>Cell Name</w:t>
            </w:r>
          </w:p>
        </w:tc>
        <w:tc>
          <w:tcPr>
            <w:tcW w:w="2268" w:type="dxa"/>
            <w:gridSpan w:val="2"/>
            <w:tcBorders>
              <w:top w:val="single" w:sz="4" w:space="0" w:color="auto"/>
            </w:tcBorders>
            <w:shd w:val="clear" w:color="auto" w:fill="8DB3E2"/>
            <w:vAlign w:val="center"/>
          </w:tcPr>
          <w:p w14:paraId="420BA7B5" w14:textId="77777777" w:rsidR="006D6859" w:rsidRPr="00000AB3" w:rsidRDefault="006D6859" w:rsidP="00730835">
            <w:pPr>
              <w:jc w:val="center"/>
              <w:rPr>
                <w:b/>
                <w:sz w:val="18"/>
                <w:szCs w:val="18"/>
              </w:rPr>
            </w:pPr>
            <w:r w:rsidRPr="00000AB3">
              <w:rPr>
                <w:b/>
                <w:sz w:val="18"/>
                <w:szCs w:val="18"/>
              </w:rPr>
              <w:t>Exchange Set Content</w:t>
            </w:r>
          </w:p>
        </w:tc>
        <w:tc>
          <w:tcPr>
            <w:tcW w:w="2268" w:type="dxa"/>
            <w:gridSpan w:val="2"/>
            <w:tcBorders>
              <w:top w:val="single" w:sz="4" w:space="0" w:color="auto"/>
            </w:tcBorders>
            <w:shd w:val="clear" w:color="auto" w:fill="8DB3E2"/>
            <w:vAlign w:val="center"/>
          </w:tcPr>
          <w:p w14:paraId="542DA74A" w14:textId="77777777" w:rsidR="006D6859" w:rsidRPr="00000AB3" w:rsidRDefault="006D6859" w:rsidP="00730835">
            <w:pPr>
              <w:jc w:val="center"/>
              <w:rPr>
                <w:b/>
                <w:sz w:val="18"/>
                <w:szCs w:val="18"/>
              </w:rPr>
            </w:pPr>
            <w:r w:rsidRPr="00000AB3">
              <w:rPr>
                <w:b/>
                <w:sz w:val="18"/>
                <w:szCs w:val="18"/>
              </w:rPr>
              <w:t>Expected SENC Content</w:t>
            </w:r>
          </w:p>
        </w:tc>
        <w:tc>
          <w:tcPr>
            <w:tcW w:w="2126" w:type="dxa"/>
            <w:vMerge w:val="restart"/>
            <w:tcBorders>
              <w:top w:val="single" w:sz="4" w:space="0" w:color="auto"/>
            </w:tcBorders>
            <w:shd w:val="clear" w:color="auto" w:fill="8DB3E2"/>
            <w:vAlign w:val="center"/>
          </w:tcPr>
          <w:p w14:paraId="7677A83B" w14:textId="77777777" w:rsidR="006D6859" w:rsidRPr="00000AB3" w:rsidRDefault="006D6859" w:rsidP="00730835">
            <w:pPr>
              <w:jc w:val="center"/>
              <w:rPr>
                <w:b/>
                <w:sz w:val="18"/>
                <w:szCs w:val="18"/>
              </w:rPr>
            </w:pPr>
            <w:r w:rsidRPr="00000AB3">
              <w:rPr>
                <w:b/>
                <w:sz w:val="18"/>
                <w:szCs w:val="18"/>
              </w:rPr>
              <w:t>Comments</w:t>
            </w:r>
          </w:p>
        </w:tc>
        <w:tc>
          <w:tcPr>
            <w:tcW w:w="346" w:type="dxa"/>
            <w:vMerge w:val="restart"/>
            <w:tcBorders>
              <w:top w:val="nil"/>
            </w:tcBorders>
            <w:shd w:val="clear" w:color="auto" w:fill="auto"/>
          </w:tcPr>
          <w:p w14:paraId="677DE448" w14:textId="77777777" w:rsidR="006D6859" w:rsidRPr="00000AB3" w:rsidRDefault="006D6859" w:rsidP="00730835">
            <w:pPr>
              <w:jc w:val="center"/>
              <w:rPr>
                <w:b/>
                <w:sz w:val="18"/>
                <w:szCs w:val="18"/>
              </w:rPr>
            </w:pPr>
          </w:p>
        </w:tc>
      </w:tr>
      <w:tr w:rsidR="006D6859" w14:paraId="4CE3DC7E" w14:textId="77777777" w:rsidTr="006D6859">
        <w:trPr>
          <w:trHeight w:val="22"/>
          <w:tblHeader/>
        </w:trPr>
        <w:tc>
          <w:tcPr>
            <w:tcW w:w="250" w:type="dxa"/>
            <w:vMerge/>
            <w:shd w:val="clear" w:color="auto" w:fill="auto"/>
          </w:tcPr>
          <w:p w14:paraId="4471FFF2" w14:textId="77777777" w:rsidR="006D6859" w:rsidRPr="00000AB3" w:rsidRDefault="006D6859" w:rsidP="00730835">
            <w:pPr>
              <w:jc w:val="left"/>
              <w:rPr>
                <w:sz w:val="18"/>
                <w:szCs w:val="18"/>
              </w:rPr>
            </w:pPr>
          </w:p>
        </w:tc>
        <w:tc>
          <w:tcPr>
            <w:tcW w:w="1057" w:type="dxa"/>
            <w:vMerge/>
            <w:shd w:val="clear" w:color="auto" w:fill="6699FF"/>
            <w:vAlign w:val="center"/>
          </w:tcPr>
          <w:p w14:paraId="6474C83E" w14:textId="77777777" w:rsidR="006D6859" w:rsidRPr="00000AB3" w:rsidRDefault="006D6859" w:rsidP="00730835">
            <w:pPr>
              <w:jc w:val="left"/>
              <w:rPr>
                <w:sz w:val="18"/>
                <w:szCs w:val="18"/>
              </w:rPr>
            </w:pPr>
          </w:p>
        </w:tc>
        <w:tc>
          <w:tcPr>
            <w:tcW w:w="1211" w:type="dxa"/>
            <w:vMerge/>
            <w:shd w:val="clear" w:color="auto" w:fill="6699FF"/>
            <w:vAlign w:val="center"/>
          </w:tcPr>
          <w:p w14:paraId="6F32F0DA" w14:textId="77777777" w:rsidR="006D6859" w:rsidRPr="00000AB3" w:rsidRDefault="006D6859" w:rsidP="00730835">
            <w:pPr>
              <w:jc w:val="left"/>
              <w:rPr>
                <w:sz w:val="18"/>
                <w:szCs w:val="18"/>
              </w:rPr>
            </w:pPr>
          </w:p>
        </w:tc>
        <w:tc>
          <w:tcPr>
            <w:tcW w:w="1134" w:type="dxa"/>
            <w:shd w:val="clear" w:color="auto" w:fill="8DB3E2"/>
            <w:vAlign w:val="center"/>
          </w:tcPr>
          <w:p w14:paraId="104EBE7B" w14:textId="77777777" w:rsidR="006D6859" w:rsidRPr="00000AB3" w:rsidRDefault="006D6859" w:rsidP="00730835">
            <w:pPr>
              <w:jc w:val="left"/>
              <w:rPr>
                <w:b/>
                <w:sz w:val="18"/>
                <w:szCs w:val="18"/>
              </w:rPr>
            </w:pPr>
            <w:r w:rsidRPr="00000AB3">
              <w:rPr>
                <w:b/>
                <w:sz w:val="18"/>
                <w:szCs w:val="18"/>
              </w:rPr>
              <w:t>Edition N°</w:t>
            </w:r>
          </w:p>
        </w:tc>
        <w:tc>
          <w:tcPr>
            <w:tcW w:w="1134" w:type="dxa"/>
            <w:shd w:val="clear" w:color="auto" w:fill="8DB3E2"/>
            <w:vAlign w:val="center"/>
          </w:tcPr>
          <w:p w14:paraId="37EE1BB9" w14:textId="77777777" w:rsidR="006D6859" w:rsidRPr="00000AB3" w:rsidRDefault="006D6859" w:rsidP="00730835">
            <w:pPr>
              <w:jc w:val="left"/>
              <w:rPr>
                <w:b/>
                <w:sz w:val="18"/>
                <w:szCs w:val="18"/>
              </w:rPr>
            </w:pPr>
            <w:r w:rsidRPr="00000AB3">
              <w:rPr>
                <w:b/>
                <w:sz w:val="18"/>
                <w:szCs w:val="18"/>
              </w:rPr>
              <w:t>Update N°</w:t>
            </w:r>
          </w:p>
        </w:tc>
        <w:tc>
          <w:tcPr>
            <w:tcW w:w="1134" w:type="dxa"/>
            <w:shd w:val="clear" w:color="auto" w:fill="8DB3E2"/>
            <w:vAlign w:val="center"/>
          </w:tcPr>
          <w:p w14:paraId="44AA5409" w14:textId="77777777" w:rsidR="006D6859" w:rsidRPr="00000AB3" w:rsidRDefault="006D6859" w:rsidP="00730835">
            <w:pPr>
              <w:jc w:val="left"/>
              <w:rPr>
                <w:b/>
                <w:sz w:val="18"/>
                <w:szCs w:val="18"/>
              </w:rPr>
            </w:pPr>
            <w:r w:rsidRPr="00000AB3">
              <w:rPr>
                <w:b/>
                <w:sz w:val="18"/>
                <w:szCs w:val="18"/>
              </w:rPr>
              <w:t>Edition N°</w:t>
            </w:r>
          </w:p>
        </w:tc>
        <w:tc>
          <w:tcPr>
            <w:tcW w:w="1134" w:type="dxa"/>
            <w:shd w:val="clear" w:color="auto" w:fill="8DB3E2"/>
            <w:vAlign w:val="center"/>
          </w:tcPr>
          <w:p w14:paraId="5566B037" w14:textId="77777777" w:rsidR="006D6859" w:rsidRPr="00000AB3" w:rsidRDefault="006D6859" w:rsidP="00730835">
            <w:pPr>
              <w:jc w:val="left"/>
              <w:rPr>
                <w:b/>
                <w:sz w:val="18"/>
                <w:szCs w:val="18"/>
              </w:rPr>
            </w:pPr>
            <w:r w:rsidRPr="00000AB3">
              <w:rPr>
                <w:b/>
                <w:sz w:val="18"/>
                <w:szCs w:val="18"/>
              </w:rPr>
              <w:t>Update N°</w:t>
            </w:r>
          </w:p>
        </w:tc>
        <w:tc>
          <w:tcPr>
            <w:tcW w:w="2126" w:type="dxa"/>
            <w:vMerge/>
            <w:shd w:val="clear" w:color="auto" w:fill="6699FF"/>
            <w:vAlign w:val="center"/>
          </w:tcPr>
          <w:p w14:paraId="5F830ABD" w14:textId="77777777" w:rsidR="006D6859" w:rsidRPr="00000AB3" w:rsidRDefault="006D6859" w:rsidP="00730835">
            <w:pPr>
              <w:jc w:val="left"/>
              <w:rPr>
                <w:sz w:val="18"/>
                <w:szCs w:val="18"/>
              </w:rPr>
            </w:pPr>
          </w:p>
        </w:tc>
        <w:tc>
          <w:tcPr>
            <w:tcW w:w="346" w:type="dxa"/>
            <w:vMerge/>
            <w:shd w:val="clear" w:color="auto" w:fill="auto"/>
          </w:tcPr>
          <w:p w14:paraId="413FEFEB" w14:textId="77777777" w:rsidR="006D6859" w:rsidRPr="00000AB3" w:rsidRDefault="006D6859" w:rsidP="00730835">
            <w:pPr>
              <w:jc w:val="left"/>
              <w:rPr>
                <w:sz w:val="18"/>
                <w:szCs w:val="18"/>
              </w:rPr>
            </w:pPr>
          </w:p>
        </w:tc>
      </w:tr>
      <w:tr w:rsidR="006D6859" w14:paraId="1C7DF97B" w14:textId="77777777" w:rsidTr="006D6859">
        <w:trPr>
          <w:trHeight w:val="22"/>
          <w:tblHeader/>
        </w:trPr>
        <w:tc>
          <w:tcPr>
            <w:tcW w:w="250" w:type="dxa"/>
            <w:vMerge/>
            <w:shd w:val="clear" w:color="auto" w:fill="auto"/>
          </w:tcPr>
          <w:p w14:paraId="5C8EAA9C" w14:textId="77777777" w:rsidR="006D6859" w:rsidRPr="00000AB3" w:rsidRDefault="006D6859" w:rsidP="00730835">
            <w:pPr>
              <w:jc w:val="left"/>
              <w:rPr>
                <w:sz w:val="18"/>
                <w:szCs w:val="18"/>
              </w:rPr>
            </w:pPr>
          </w:p>
        </w:tc>
        <w:tc>
          <w:tcPr>
            <w:tcW w:w="1057" w:type="dxa"/>
            <w:vMerge w:val="restart"/>
            <w:shd w:val="clear" w:color="auto" w:fill="DBE5F1"/>
            <w:vAlign w:val="center"/>
          </w:tcPr>
          <w:p w14:paraId="6833FE88" w14:textId="77777777" w:rsidR="006D6859" w:rsidRPr="00000AB3" w:rsidRDefault="006D6859" w:rsidP="00730835">
            <w:pPr>
              <w:jc w:val="left"/>
              <w:rPr>
                <w:sz w:val="18"/>
                <w:szCs w:val="18"/>
              </w:rPr>
            </w:pPr>
            <w:r w:rsidRPr="00000AB3">
              <w:rPr>
                <w:sz w:val="18"/>
                <w:szCs w:val="18"/>
              </w:rPr>
              <w:t>2.5.7g</w:t>
            </w:r>
          </w:p>
          <w:p w14:paraId="2DB89BC5" w14:textId="77777777" w:rsidR="006D6859" w:rsidRPr="00000AB3" w:rsidRDefault="006D6859" w:rsidP="00730835">
            <w:pPr>
              <w:jc w:val="left"/>
              <w:rPr>
                <w:sz w:val="18"/>
                <w:szCs w:val="18"/>
              </w:rPr>
            </w:pPr>
            <w:r w:rsidRPr="00000AB3">
              <w:rPr>
                <w:sz w:val="18"/>
                <w:szCs w:val="18"/>
              </w:rPr>
              <w:t>[BASE 1 WK23_07]</w:t>
            </w:r>
          </w:p>
        </w:tc>
        <w:tc>
          <w:tcPr>
            <w:tcW w:w="1211" w:type="dxa"/>
            <w:shd w:val="clear" w:color="auto" w:fill="DBE5F1"/>
          </w:tcPr>
          <w:p w14:paraId="1E3CB1C8" w14:textId="77777777" w:rsidR="006D6859" w:rsidRPr="00000AB3" w:rsidRDefault="006D6859" w:rsidP="00730835">
            <w:pPr>
              <w:jc w:val="left"/>
              <w:rPr>
                <w:sz w:val="18"/>
                <w:szCs w:val="18"/>
              </w:rPr>
            </w:pPr>
            <w:r w:rsidRPr="00000AB3">
              <w:rPr>
                <w:sz w:val="18"/>
                <w:szCs w:val="18"/>
              </w:rPr>
              <w:t>GB302840</w:t>
            </w:r>
          </w:p>
        </w:tc>
        <w:tc>
          <w:tcPr>
            <w:tcW w:w="1134" w:type="dxa"/>
            <w:shd w:val="clear" w:color="auto" w:fill="DBE5F1"/>
          </w:tcPr>
          <w:p w14:paraId="197CF7A3" w14:textId="77777777" w:rsidR="006D6859" w:rsidRPr="00000AB3" w:rsidRDefault="006D6859" w:rsidP="00730835">
            <w:pPr>
              <w:jc w:val="center"/>
              <w:rPr>
                <w:sz w:val="18"/>
                <w:szCs w:val="18"/>
              </w:rPr>
            </w:pPr>
            <w:r w:rsidRPr="00000AB3">
              <w:rPr>
                <w:sz w:val="18"/>
                <w:szCs w:val="18"/>
              </w:rPr>
              <w:t>22</w:t>
            </w:r>
          </w:p>
        </w:tc>
        <w:tc>
          <w:tcPr>
            <w:tcW w:w="1134" w:type="dxa"/>
            <w:shd w:val="clear" w:color="auto" w:fill="DBE5F1"/>
          </w:tcPr>
          <w:p w14:paraId="6A34E19C" w14:textId="77777777" w:rsidR="006D6859" w:rsidRPr="00000AB3" w:rsidRDefault="006D6859" w:rsidP="00730835">
            <w:pPr>
              <w:jc w:val="center"/>
              <w:rPr>
                <w:sz w:val="18"/>
                <w:szCs w:val="18"/>
              </w:rPr>
            </w:pPr>
            <w:r w:rsidRPr="00000AB3">
              <w:rPr>
                <w:sz w:val="18"/>
                <w:szCs w:val="18"/>
              </w:rPr>
              <w:t>16</w:t>
            </w:r>
          </w:p>
        </w:tc>
        <w:tc>
          <w:tcPr>
            <w:tcW w:w="1134" w:type="dxa"/>
            <w:shd w:val="clear" w:color="auto" w:fill="DBE5F1"/>
          </w:tcPr>
          <w:p w14:paraId="09BFFCC2" w14:textId="77777777" w:rsidR="006D6859" w:rsidRPr="00000AB3" w:rsidRDefault="006D6859" w:rsidP="00730835">
            <w:pPr>
              <w:jc w:val="center"/>
              <w:rPr>
                <w:sz w:val="18"/>
                <w:szCs w:val="18"/>
              </w:rPr>
            </w:pPr>
            <w:r w:rsidRPr="00000AB3">
              <w:rPr>
                <w:sz w:val="18"/>
                <w:szCs w:val="18"/>
              </w:rPr>
              <w:t>22</w:t>
            </w:r>
          </w:p>
        </w:tc>
        <w:tc>
          <w:tcPr>
            <w:tcW w:w="1134" w:type="dxa"/>
            <w:shd w:val="clear" w:color="auto" w:fill="DBE5F1"/>
          </w:tcPr>
          <w:p w14:paraId="25506536" w14:textId="77777777" w:rsidR="006D6859" w:rsidRPr="00000AB3" w:rsidRDefault="006D6859" w:rsidP="00730835">
            <w:pPr>
              <w:jc w:val="center"/>
              <w:rPr>
                <w:sz w:val="18"/>
                <w:szCs w:val="18"/>
              </w:rPr>
            </w:pPr>
            <w:r w:rsidRPr="00000AB3">
              <w:rPr>
                <w:sz w:val="18"/>
                <w:szCs w:val="18"/>
              </w:rPr>
              <w:t>16</w:t>
            </w:r>
          </w:p>
        </w:tc>
        <w:tc>
          <w:tcPr>
            <w:tcW w:w="2126" w:type="dxa"/>
            <w:shd w:val="clear" w:color="auto" w:fill="DBE5F1"/>
          </w:tcPr>
          <w:p w14:paraId="18478E14" w14:textId="77777777" w:rsidR="006D6859" w:rsidRPr="00000AB3" w:rsidRDefault="006D6859" w:rsidP="00730835">
            <w:pPr>
              <w:jc w:val="left"/>
              <w:rPr>
                <w:sz w:val="18"/>
                <w:szCs w:val="18"/>
              </w:rPr>
            </w:pPr>
          </w:p>
        </w:tc>
        <w:tc>
          <w:tcPr>
            <w:tcW w:w="346" w:type="dxa"/>
            <w:vMerge/>
            <w:shd w:val="clear" w:color="auto" w:fill="auto"/>
          </w:tcPr>
          <w:p w14:paraId="0C22575B" w14:textId="77777777" w:rsidR="006D6859" w:rsidRPr="00000AB3" w:rsidRDefault="006D6859" w:rsidP="00730835">
            <w:pPr>
              <w:jc w:val="left"/>
              <w:rPr>
                <w:sz w:val="18"/>
                <w:szCs w:val="18"/>
              </w:rPr>
            </w:pPr>
          </w:p>
        </w:tc>
      </w:tr>
      <w:tr w:rsidR="006D6859" w14:paraId="2C2B41AE" w14:textId="77777777" w:rsidTr="006D6859">
        <w:trPr>
          <w:trHeight w:val="22"/>
          <w:tblHeader/>
        </w:trPr>
        <w:tc>
          <w:tcPr>
            <w:tcW w:w="250" w:type="dxa"/>
            <w:vMerge/>
            <w:shd w:val="clear" w:color="auto" w:fill="auto"/>
          </w:tcPr>
          <w:p w14:paraId="27D898BC" w14:textId="77777777" w:rsidR="006D6859" w:rsidRPr="00000AB3" w:rsidRDefault="006D6859" w:rsidP="00730835">
            <w:pPr>
              <w:jc w:val="left"/>
              <w:rPr>
                <w:sz w:val="18"/>
                <w:szCs w:val="18"/>
              </w:rPr>
            </w:pPr>
          </w:p>
        </w:tc>
        <w:tc>
          <w:tcPr>
            <w:tcW w:w="1057" w:type="dxa"/>
            <w:vMerge/>
            <w:shd w:val="clear" w:color="auto" w:fill="DBE5F1"/>
            <w:vAlign w:val="center"/>
          </w:tcPr>
          <w:p w14:paraId="3B682EDA" w14:textId="77777777" w:rsidR="006D6859" w:rsidRPr="00000AB3" w:rsidRDefault="006D6859" w:rsidP="00730835">
            <w:pPr>
              <w:jc w:val="left"/>
              <w:rPr>
                <w:sz w:val="18"/>
                <w:szCs w:val="18"/>
              </w:rPr>
            </w:pPr>
          </w:p>
        </w:tc>
        <w:tc>
          <w:tcPr>
            <w:tcW w:w="1211" w:type="dxa"/>
            <w:shd w:val="clear" w:color="auto" w:fill="DBE5F1"/>
          </w:tcPr>
          <w:p w14:paraId="26DA30C5" w14:textId="77777777" w:rsidR="006D6859" w:rsidRPr="00000AB3" w:rsidRDefault="006D6859" w:rsidP="00730835">
            <w:pPr>
              <w:jc w:val="left"/>
              <w:rPr>
                <w:sz w:val="18"/>
                <w:szCs w:val="18"/>
              </w:rPr>
            </w:pPr>
            <w:r w:rsidRPr="00000AB3">
              <w:rPr>
                <w:sz w:val="18"/>
                <w:szCs w:val="18"/>
              </w:rPr>
              <w:t>GB303220</w:t>
            </w:r>
          </w:p>
        </w:tc>
        <w:tc>
          <w:tcPr>
            <w:tcW w:w="1134" w:type="dxa"/>
            <w:shd w:val="clear" w:color="auto" w:fill="DBE5F1"/>
          </w:tcPr>
          <w:p w14:paraId="1B8DCBA9" w14:textId="77777777" w:rsidR="006D6859" w:rsidRPr="00000AB3" w:rsidRDefault="006D6859" w:rsidP="00730835">
            <w:pPr>
              <w:jc w:val="center"/>
              <w:rPr>
                <w:sz w:val="18"/>
                <w:szCs w:val="18"/>
              </w:rPr>
            </w:pPr>
            <w:r w:rsidRPr="00000AB3">
              <w:rPr>
                <w:sz w:val="18"/>
                <w:szCs w:val="18"/>
              </w:rPr>
              <w:t>4</w:t>
            </w:r>
          </w:p>
        </w:tc>
        <w:tc>
          <w:tcPr>
            <w:tcW w:w="1134" w:type="dxa"/>
            <w:shd w:val="clear" w:color="auto" w:fill="DBE5F1"/>
          </w:tcPr>
          <w:p w14:paraId="29CAE0EC" w14:textId="77777777" w:rsidR="006D6859" w:rsidRPr="00000AB3" w:rsidRDefault="006D6859" w:rsidP="00730835">
            <w:pPr>
              <w:jc w:val="center"/>
              <w:rPr>
                <w:sz w:val="18"/>
                <w:szCs w:val="18"/>
              </w:rPr>
            </w:pPr>
            <w:r w:rsidRPr="00000AB3">
              <w:rPr>
                <w:sz w:val="18"/>
                <w:szCs w:val="18"/>
              </w:rPr>
              <w:t>6</w:t>
            </w:r>
          </w:p>
        </w:tc>
        <w:tc>
          <w:tcPr>
            <w:tcW w:w="1134" w:type="dxa"/>
            <w:shd w:val="clear" w:color="auto" w:fill="DBE5F1"/>
          </w:tcPr>
          <w:p w14:paraId="67237EFF" w14:textId="77777777" w:rsidR="006D6859" w:rsidRPr="00000AB3" w:rsidRDefault="006D6859" w:rsidP="00730835">
            <w:pPr>
              <w:jc w:val="center"/>
              <w:rPr>
                <w:sz w:val="18"/>
                <w:szCs w:val="18"/>
              </w:rPr>
            </w:pPr>
            <w:r w:rsidRPr="00000AB3">
              <w:rPr>
                <w:sz w:val="18"/>
                <w:szCs w:val="18"/>
              </w:rPr>
              <w:t>4</w:t>
            </w:r>
          </w:p>
        </w:tc>
        <w:tc>
          <w:tcPr>
            <w:tcW w:w="1134" w:type="dxa"/>
            <w:shd w:val="clear" w:color="auto" w:fill="DBE5F1"/>
          </w:tcPr>
          <w:p w14:paraId="57CBDE7E" w14:textId="77777777" w:rsidR="006D6859" w:rsidRPr="00000AB3" w:rsidRDefault="006D6859" w:rsidP="00730835">
            <w:pPr>
              <w:jc w:val="center"/>
              <w:rPr>
                <w:sz w:val="18"/>
                <w:szCs w:val="18"/>
              </w:rPr>
            </w:pPr>
            <w:r w:rsidRPr="00000AB3">
              <w:rPr>
                <w:sz w:val="18"/>
                <w:szCs w:val="18"/>
              </w:rPr>
              <w:t>6</w:t>
            </w:r>
          </w:p>
        </w:tc>
        <w:tc>
          <w:tcPr>
            <w:tcW w:w="2126" w:type="dxa"/>
            <w:shd w:val="clear" w:color="auto" w:fill="DBE5F1"/>
          </w:tcPr>
          <w:p w14:paraId="43236A28" w14:textId="77777777" w:rsidR="006D6859" w:rsidRPr="00000AB3" w:rsidRDefault="006D6859" w:rsidP="00730835">
            <w:pPr>
              <w:jc w:val="left"/>
              <w:rPr>
                <w:sz w:val="18"/>
                <w:szCs w:val="18"/>
              </w:rPr>
            </w:pPr>
          </w:p>
        </w:tc>
        <w:tc>
          <w:tcPr>
            <w:tcW w:w="346" w:type="dxa"/>
            <w:vMerge/>
            <w:shd w:val="clear" w:color="auto" w:fill="auto"/>
          </w:tcPr>
          <w:p w14:paraId="40AC46F7" w14:textId="77777777" w:rsidR="006D6859" w:rsidRPr="00000AB3" w:rsidRDefault="006D6859" w:rsidP="00730835">
            <w:pPr>
              <w:jc w:val="left"/>
              <w:rPr>
                <w:sz w:val="18"/>
                <w:szCs w:val="18"/>
              </w:rPr>
            </w:pPr>
          </w:p>
        </w:tc>
      </w:tr>
      <w:tr w:rsidR="006D6859" w14:paraId="61BD3DD0" w14:textId="77777777" w:rsidTr="006D6859">
        <w:trPr>
          <w:trHeight w:val="22"/>
          <w:tblHeader/>
        </w:trPr>
        <w:tc>
          <w:tcPr>
            <w:tcW w:w="250" w:type="dxa"/>
            <w:vMerge/>
            <w:shd w:val="clear" w:color="auto" w:fill="auto"/>
          </w:tcPr>
          <w:p w14:paraId="128382C9" w14:textId="77777777" w:rsidR="006D6859" w:rsidRPr="00000AB3" w:rsidRDefault="006D6859" w:rsidP="00730835">
            <w:pPr>
              <w:jc w:val="left"/>
              <w:rPr>
                <w:sz w:val="18"/>
                <w:szCs w:val="18"/>
              </w:rPr>
            </w:pPr>
          </w:p>
        </w:tc>
        <w:tc>
          <w:tcPr>
            <w:tcW w:w="1057" w:type="dxa"/>
            <w:vMerge/>
            <w:shd w:val="clear" w:color="auto" w:fill="DBE5F1"/>
            <w:vAlign w:val="center"/>
          </w:tcPr>
          <w:p w14:paraId="5A3D12F0" w14:textId="77777777" w:rsidR="006D6859" w:rsidRPr="00000AB3" w:rsidRDefault="006D6859" w:rsidP="00730835">
            <w:pPr>
              <w:jc w:val="left"/>
              <w:rPr>
                <w:sz w:val="18"/>
                <w:szCs w:val="18"/>
              </w:rPr>
            </w:pPr>
          </w:p>
        </w:tc>
        <w:tc>
          <w:tcPr>
            <w:tcW w:w="1211" w:type="dxa"/>
            <w:shd w:val="clear" w:color="auto" w:fill="DBE5F1"/>
          </w:tcPr>
          <w:p w14:paraId="740C6AAF" w14:textId="77777777" w:rsidR="006D6859" w:rsidRPr="00000AB3" w:rsidRDefault="006D6859" w:rsidP="00730835">
            <w:pPr>
              <w:jc w:val="left"/>
              <w:rPr>
                <w:sz w:val="18"/>
                <w:szCs w:val="18"/>
              </w:rPr>
            </w:pPr>
            <w:r w:rsidRPr="00000AB3">
              <w:rPr>
                <w:sz w:val="18"/>
                <w:szCs w:val="18"/>
              </w:rPr>
              <w:t>GB303420</w:t>
            </w:r>
          </w:p>
        </w:tc>
        <w:tc>
          <w:tcPr>
            <w:tcW w:w="1134" w:type="dxa"/>
            <w:shd w:val="clear" w:color="auto" w:fill="DBE5F1"/>
          </w:tcPr>
          <w:p w14:paraId="1B65B230" w14:textId="77777777" w:rsidR="006D6859" w:rsidRPr="00000AB3" w:rsidRDefault="006D6859" w:rsidP="00730835">
            <w:pPr>
              <w:jc w:val="center"/>
              <w:rPr>
                <w:sz w:val="18"/>
                <w:szCs w:val="18"/>
              </w:rPr>
            </w:pPr>
            <w:r w:rsidRPr="00000AB3">
              <w:rPr>
                <w:sz w:val="18"/>
                <w:szCs w:val="18"/>
              </w:rPr>
              <w:t>3</w:t>
            </w:r>
          </w:p>
        </w:tc>
        <w:tc>
          <w:tcPr>
            <w:tcW w:w="1134" w:type="dxa"/>
            <w:shd w:val="clear" w:color="auto" w:fill="DBE5F1"/>
          </w:tcPr>
          <w:p w14:paraId="2771A398" w14:textId="77777777" w:rsidR="006D6859" w:rsidRPr="00000AB3" w:rsidRDefault="006D6859" w:rsidP="00730835">
            <w:pPr>
              <w:jc w:val="center"/>
              <w:rPr>
                <w:sz w:val="18"/>
                <w:szCs w:val="18"/>
              </w:rPr>
            </w:pPr>
            <w:r w:rsidRPr="00000AB3">
              <w:rPr>
                <w:sz w:val="18"/>
                <w:szCs w:val="18"/>
              </w:rPr>
              <w:t>9</w:t>
            </w:r>
          </w:p>
        </w:tc>
        <w:tc>
          <w:tcPr>
            <w:tcW w:w="1134" w:type="dxa"/>
            <w:shd w:val="clear" w:color="auto" w:fill="DBE5F1"/>
          </w:tcPr>
          <w:p w14:paraId="4D9DD4FC" w14:textId="77777777" w:rsidR="006D6859" w:rsidRPr="00000AB3" w:rsidRDefault="006D6859" w:rsidP="00730835">
            <w:pPr>
              <w:jc w:val="center"/>
              <w:rPr>
                <w:sz w:val="18"/>
                <w:szCs w:val="18"/>
              </w:rPr>
            </w:pPr>
            <w:r w:rsidRPr="00000AB3">
              <w:rPr>
                <w:sz w:val="18"/>
                <w:szCs w:val="18"/>
              </w:rPr>
              <w:t>3</w:t>
            </w:r>
          </w:p>
        </w:tc>
        <w:tc>
          <w:tcPr>
            <w:tcW w:w="1134" w:type="dxa"/>
            <w:shd w:val="clear" w:color="auto" w:fill="DBE5F1"/>
          </w:tcPr>
          <w:p w14:paraId="3B00AE6D" w14:textId="77777777" w:rsidR="006D6859" w:rsidRPr="00000AB3" w:rsidRDefault="006D6859" w:rsidP="00730835">
            <w:pPr>
              <w:jc w:val="center"/>
              <w:rPr>
                <w:sz w:val="18"/>
                <w:szCs w:val="18"/>
              </w:rPr>
            </w:pPr>
            <w:r w:rsidRPr="00000AB3">
              <w:rPr>
                <w:sz w:val="18"/>
                <w:szCs w:val="18"/>
              </w:rPr>
              <w:t>9</w:t>
            </w:r>
          </w:p>
        </w:tc>
        <w:tc>
          <w:tcPr>
            <w:tcW w:w="2126" w:type="dxa"/>
            <w:shd w:val="clear" w:color="auto" w:fill="DBE5F1"/>
          </w:tcPr>
          <w:p w14:paraId="24304E23" w14:textId="77777777" w:rsidR="006D6859" w:rsidRPr="00000AB3" w:rsidRDefault="006D6859" w:rsidP="00730835">
            <w:pPr>
              <w:jc w:val="left"/>
              <w:rPr>
                <w:sz w:val="18"/>
                <w:szCs w:val="18"/>
              </w:rPr>
            </w:pPr>
          </w:p>
        </w:tc>
        <w:tc>
          <w:tcPr>
            <w:tcW w:w="346" w:type="dxa"/>
            <w:vMerge/>
            <w:shd w:val="clear" w:color="auto" w:fill="auto"/>
          </w:tcPr>
          <w:p w14:paraId="6C325394" w14:textId="77777777" w:rsidR="006D6859" w:rsidRPr="00000AB3" w:rsidRDefault="006D6859" w:rsidP="00730835">
            <w:pPr>
              <w:jc w:val="left"/>
              <w:rPr>
                <w:sz w:val="18"/>
                <w:szCs w:val="18"/>
              </w:rPr>
            </w:pPr>
          </w:p>
        </w:tc>
      </w:tr>
      <w:tr w:rsidR="006D6859" w14:paraId="580476C3" w14:textId="77777777" w:rsidTr="006D6859">
        <w:trPr>
          <w:trHeight w:val="22"/>
          <w:tblHeader/>
        </w:trPr>
        <w:tc>
          <w:tcPr>
            <w:tcW w:w="250" w:type="dxa"/>
            <w:vMerge/>
            <w:shd w:val="clear" w:color="auto" w:fill="auto"/>
          </w:tcPr>
          <w:p w14:paraId="33F947E1" w14:textId="77777777" w:rsidR="006D6859" w:rsidRPr="00000AB3" w:rsidRDefault="006D6859" w:rsidP="00730835">
            <w:pPr>
              <w:jc w:val="left"/>
              <w:rPr>
                <w:sz w:val="18"/>
                <w:szCs w:val="18"/>
              </w:rPr>
            </w:pPr>
          </w:p>
        </w:tc>
        <w:tc>
          <w:tcPr>
            <w:tcW w:w="1057" w:type="dxa"/>
            <w:vMerge/>
            <w:shd w:val="clear" w:color="auto" w:fill="DBE5F1"/>
            <w:vAlign w:val="center"/>
          </w:tcPr>
          <w:p w14:paraId="7D474B1E" w14:textId="77777777" w:rsidR="006D6859" w:rsidRPr="00000AB3" w:rsidRDefault="006D6859" w:rsidP="00730835">
            <w:pPr>
              <w:jc w:val="left"/>
              <w:rPr>
                <w:sz w:val="18"/>
                <w:szCs w:val="18"/>
              </w:rPr>
            </w:pPr>
          </w:p>
        </w:tc>
        <w:tc>
          <w:tcPr>
            <w:tcW w:w="1211" w:type="dxa"/>
            <w:shd w:val="clear" w:color="auto" w:fill="DBE5F1"/>
          </w:tcPr>
          <w:p w14:paraId="3319A992" w14:textId="77777777" w:rsidR="006D6859" w:rsidRPr="00000AB3" w:rsidRDefault="006D6859" w:rsidP="00730835">
            <w:pPr>
              <w:jc w:val="left"/>
              <w:rPr>
                <w:sz w:val="18"/>
                <w:szCs w:val="18"/>
              </w:rPr>
            </w:pPr>
            <w:r w:rsidRPr="00000AB3">
              <w:rPr>
                <w:sz w:val="18"/>
                <w:szCs w:val="18"/>
              </w:rPr>
              <w:t>GB303460</w:t>
            </w:r>
          </w:p>
        </w:tc>
        <w:tc>
          <w:tcPr>
            <w:tcW w:w="1134" w:type="dxa"/>
            <w:shd w:val="clear" w:color="auto" w:fill="DBE5F1"/>
          </w:tcPr>
          <w:p w14:paraId="7A8B20A0" w14:textId="77777777" w:rsidR="006D6859" w:rsidRPr="00000AB3" w:rsidRDefault="006D6859" w:rsidP="00730835">
            <w:pPr>
              <w:jc w:val="center"/>
              <w:rPr>
                <w:sz w:val="18"/>
                <w:szCs w:val="18"/>
              </w:rPr>
            </w:pPr>
            <w:r w:rsidRPr="00000AB3">
              <w:rPr>
                <w:sz w:val="18"/>
                <w:szCs w:val="18"/>
              </w:rPr>
              <w:t>11</w:t>
            </w:r>
          </w:p>
        </w:tc>
        <w:tc>
          <w:tcPr>
            <w:tcW w:w="1134" w:type="dxa"/>
            <w:shd w:val="clear" w:color="auto" w:fill="DBE5F1"/>
          </w:tcPr>
          <w:p w14:paraId="466F8B1E" w14:textId="77777777" w:rsidR="006D6859" w:rsidRPr="00000AB3" w:rsidRDefault="006D6859" w:rsidP="00730835">
            <w:pPr>
              <w:jc w:val="center"/>
              <w:rPr>
                <w:sz w:val="18"/>
                <w:szCs w:val="18"/>
              </w:rPr>
            </w:pPr>
            <w:r w:rsidRPr="00000AB3">
              <w:rPr>
                <w:sz w:val="18"/>
                <w:szCs w:val="18"/>
              </w:rPr>
              <w:t>0</w:t>
            </w:r>
          </w:p>
        </w:tc>
        <w:tc>
          <w:tcPr>
            <w:tcW w:w="1134" w:type="dxa"/>
            <w:shd w:val="clear" w:color="auto" w:fill="DBE5F1"/>
          </w:tcPr>
          <w:p w14:paraId="4038D471" w14:textId="77777777" w:rsidR="006D6859" w:rsidRPr="00000AB3" w:rsidRDefault="006D6859" w:rsidP="00730835">
            <w:pPr>
              <w:jc w:val="center"/>
              <w:rPr>
                <w:sz w:val="18"/>
                <w:szCs w:val="18"/>
              </w:rPr>
            </w:pPr>
            <w:r w:rsidRPr="00000AB3">
              <w:rPr>
                <w:sz w:val="18"/>
                <w:szCs w:val="18"/>
              </w:rPr>
              <w:t>11</w:t>
            </w:r>
          </w:p>
        </w:tc>
        <w:tc>
          <w:tcPr>
            <w:tcW w:w="1134" w:type="dxa"/>
            <w:shd w:val="clear" w:color="auto" w:fill="DBE5F1"/>
          </w:tcPr>
          <w:p w14:paraId="5F3AC505" w14:textId="77777777" w:rsidR="006D6859" w:rsidRPr="00000AB3" w:rsidRDefault="006D6859" w:rsidP="00730835">
            <w:pPr>
              <w:jc w:val="center"/>
              <w:rPr>
                <w:sz w:val="18"/>
                <w:szCs w:val="18"/>
              </w:rPr>
            </w:pPr>
            <w:r w:rsidRPr="00000AB3">
              <w:rPr>
                <w:sz w:val="18"/>
                <w:szCs w:val="18"/>
              </w:rPr>
              <w:t>0</w:t>
            </w:r>
          </w:p>
        </w:tc>
        <w:tc>
          <w:tcPr>
            <w:tcW w:w="2126" w:type="dxa"/>
            <w:shd w:val="clear" w:color="auto" w:fill="DBE5F1"/>
          </w:tcPr>
          <w:p w14:paraId="6CA54614" w14:textId="77777777" w:rsidR="006D6859" w:rsidRPr="00000AB3" w:rsidRDefault="006D6859" w:rsidP="00730835">
            <w:pPr>
              <w:jc w:val="left"/>
              <w:rPr>
                <w:sz w:val="18"/>
                <w:szCs w:val="18"/>
              </w:rPr>
            </w:pPr>
          </w:p>
        </w:tc>
        <w:tc>
          <w:tcPr>
            <w:tcW w:w="346" w:type="dxa"/>
            <w:vMerge/>
            <w:shd w:val="clear" w:color="auto" w:fill="auto"/>
          </w:tcPr>
          <w:p w14:paraId="1B7E515F" w14:textId="77777777" w:rsidR="006D6859" w:rsidRPr="00000AB3" w:rsidRDefault="006D6859" w:rsidP="00730835">
            <w:pPr>
              <w:jc w:val="left"/>
              <w:rPr>
                <w:sz w:val="18"/>
                <w:szCs w:val="18"/>
              </w:rPr>
            </w:pPr>
          </w:p>
        </w:tc>
      </w:tr>
      <w:tr w:rsidR="006D6859" w14:paraId="15A505E0" w14:textId="77777777" w:rsidTr="006D6859">
        <w:trPr>
          <w:trHeight w:val="22"/>
          <w:tblHeader/>
        </w:trPr>
        <w:tc>
          <w:tcPr>
            <w:tcW w:w="250" w:type="dxa"/>
            <w:vMerge/>
            <w:shd w:val="clear" w:color="auto" w:fill="auto"/>
          </w:tcPr>
          <w:p w14:paraId="3E4CFB18" w14:textId="77777777" w:rsidR="006D6859" w:rsidRPr="00000AB3" w:rsidRDefault="006D6859" w:rsidP="00730835">
            <w:pPr>
              <w:jc w:val="left"/>
              <w:rPr>
                <w:sz w:val="18"/>
                <w:szCs w:val="18"/>
              </w:rPr>
            </w:pPr>
          </w:p>
        </w:tc>
        <w:tc>
          <w:tcPr>
            <w:tcW w:w="1057" w:type="dxa"/>
            <w:vMerge w:val="restart"/>
            <w:shd w:val="clear" w:color="auto" w:fill="DBE5F1"/>
            <w:vAlign w:val="center"/>
          </w:tcPr>
          <w:p w14:paraId="2A49A2E8" w14:textId="77777777" w:rsidR="006D6859" w:rsidRPr="00000AB3" w:rsidRDefault="006D6859" w:rsidP="00730835">
            <w:pPr>
              <w:jc w:val="left"/>
              <w:rPr>
                <w:sz w:val="18"/>
                <w:szCs w:val="18"/>
              </w:rPr>
            </w:pPr>
            <w:r w:rsidRPr="00000AB3">
              <w:rPr>
                <w:sz w:val="18"/>
                <w:szCs w:val="18"/>
              </w:rPr>
              <w:t>2.5.7g</w:t>
            </w:r>
          </w:p>
          <w:p w14:paraId="65FB7A4B" w14:textId="77777777" w:rsidR="006D6859" w:rsidRPr="00000AB3" w:rsidRDefault="006D6859" w:rsidP="00730835">
            <w:pPr>
              <w:jc w:val="left"/>
              <w:rPr>
                <w:sz w:val="18"/>
                <w:szCs w:val="18"/>
              </w:rPr>
            </w:pPr>
            <w:r w:rsidRPr="00000AB3">
              <w:rPr>
                <w:sz w:val="18"/>
                <w:szCs w:val="18"/>
              </w:rPr>
              <w:t>[BASE 2 WK30_06]</w:t>
            </w:r>
          </w:p>
        </w:tc>
        <w:tc>
          <w:tcPr>
            <w:tcW w:w="1211" w:type="dxa"/>
            <w:shd w:val="clear" w:color="auto" w:fill="DBE5F1"/>
          </w:tcPr>
          <w:p w14:paraId="7B8F6B2E" w14:textId="77777777" w:rsidR="006D6859" w:rsidRPr="00000AB3" w:rsidRDefault="006D6859" w:rsidP="00730835">
            <w:pPr>
              <w:jc w:val="left"/>
              <w:rPr>
                <w:sz w:val="18"/>
                <w:szCs w:val="18"/>
              </w:rPr>
            </w:pPr>
            <w:r w:rsidRPr="00000AB3">
              <w:rPr>
                <w:sz w:val="18"/>
                <w:szCs w:val="18"/>
              </w:rPr>
              <w:t>GB40162A</w:t>
            </w:r>
          </w:p>
        </w:tc>
        <w:tc>
          <w:tcPr>
            <w:tcW w:w="1134" w:type="dxa"/>
            <w:shd w:val="clear" w:color="auto" w:fill="DBE5F1"/>
          </w:tcPr>
          <w:p w14:paraId="480FBF0B" w14:textId="77777777" w:rsidR="006D6859" w:rsidRPr="00000AB3" w:rsidRDefault="006D6859" w:rsidP="00730835">
            <w:pPr>
              <w:jc w:val="center"/>
              <w:rPr>
                <w:sz w:val="18"/>
                <w:szCs w:val="18"/>
              </w:rPr>
            </w:pPr>
            <w:r w:rsidRPr="00000AB3">
              <w:rPr>
                <w:sz w:val="18"/>
                <w:szCs w:val="18"/>
              </w:rPr>
              <w:t>9</w:t>
            </w:r>
          </w:p>
        </w:tc>
        <w:tc>
          <w:tcPr>
            <w:tcW w:w="1134" w:type="dxa"/>
            <w:shd w:val="clear" w:color="auto" w:fill="DBE5F1"/>
          </w:tcPr>
          <w:p w14:paraId="1F20E23D" w14:textId="77777777" w:rsidR="006D6859" w:rsidRPr="00000AB3" w:rsidRDefault="006D6859" w:rsidP="00730835">
            <w:pPr>
              <w:jc w:val="center"/>
              <w:rPr>
                <w:sz w:val="18"/>
                <w:szCs w:val="18"/>
              </w:rPr>
            </w:pPr>
            <w:r w:rsidRPr="00000AB3">
              <w:rPr>
                <w:sz w:val="18"/>
                <w:szCs w:val="18"/>
              </w:rPr>
              <w:t>0</w:t>
            </w:r>
          </w:p>
        </w:tc>
        <w:tc>
          <w:tcPr>
            <w:tcW w:w="1134" w:type="dxa"/>
            <w:shd w:val="clear" w:color="auto" w:fill="DBE5F1"/>
          </w:tcPr>
          <w:p w14:paraId="4B93FE73" w14:textId="77777777" w:rsidR="006D6859" w:rsidRPr="00000AB3" w:rsidRDefault="006D6859" w:rsidP="00730835">
            <w:pPr>
              <w:jc w:val="center"/>
              <w:rPr>
                <w:sz w:val="18"/>
                <w:szCs w:val="18"/>
              </w:rPr>
            </w:pPr>
            <w:r w:rsidRPr="00000AB3">
              <w:rPr>
                <w:sz w:val="18"/>
                <w:szCs w:val="18"/>
              </w:rPr>
              <w:t>9</w:t>
            </w:r>
          </w:p>
        </w:tc>
        <w:tc>
          <w:tcPr>
            <w:tcW w:w="1134" w:type="dxa"/>
            <w:shd w:val="clear" w:color="auto" w:fill="DBE5F1"/>
          </w:tcPr>
          <w:p w14:paraId="079555C7" w14:textId="77777777" w:rsidR="006D6859" w:rsidRPr="00000AB3" w:rsidRDefault="006D6859" w:rsidP="00730835">
            <w:pPr>
              <w:jc w:val="center"/>
              <w:rPr>
                <w:sz w:val="18"/>
                <w:szCs w:val="18"/>
              </w:rPr>
            </w:pPr>
            <w:r w:rsidRPr="00000AB3">
              <w:rPr>
                <w:sz w:val="18"/>
                <w:szCs w:val="18"/>
              </w:rPr>
              <w:t>0</w:t>
            </w:r>
          </w:p>
        </w:tc>
        <w:tc>
          <w:tcPr>
            <w:tcW w:w="2126" w:type="dxa"/>
            <w:vMerge w:val="restart"/>
            <w:shd w:val="clear" w:color="auto" w:fill="DBE5F1"/>
          </w:tcPr>
          <w:p w14:paraId="07085829" w14:textId="77777777" w:rsidR="006D6859" w:rsidRPr="00000AB3" w:rsidRDefault="006D6859" w:rsidP="00730835">
            <w:pPr>
              <w:jc w:val="left"/>
              <w:rPr>
                <w:sz w:val="18"/>
                <w:szCs w:val="18"/>
              </w:rPr>
            </w:pPr>
            <w:r w:rsidRPr="00000AB3">
              <w:rPr>
                <w:sz w:val="18"/>
                <w:szCs w:val="18"/>
              </w:rPr>
              <w:t>Cells installed for this base but with the incompatibility warning</w:t>
            </w:r>
          </w:p>
        </w:tc>
        <w:tc>
          <w:tcPr>
            <w:tcW w:w="346" w:type="dxa"/>
            <w:vMerge/>
            <w:shd w:val="clear" w:color="auto" w:fill="auto"/>
          </w:tcPr>
          <w:p w14:paraId="662ADE74" w14:textId="77777777" w:rsidR="006D6859" w:rsidRPr="00000AB3" w:rsidRDefault="006D6859" w:rsidP="00730835">
            <w:pPr>
              <w:jc w:val="left"/>
              <w:rPr>
                <w:sz w:val="18"/>
                <w:szCs w:val="18"/>
              </w:rPr>
            </w:pPr>
          </w:p>
        </w:tc>
      </w:tr>
      <w:tr w:rsidR="006D6859" w14:paraId="21272F9F" w14:textId="77777777" w:rsidTr="006D6859">
        <w:trPr>
          <w:trHeight w:val="22"/>
          <w:tblHeader/>
        </w:trPr>
        <w:tc>
          <w:tcPr>
            <w:tcW w:w="250" w:type="dxa"/>
            <w:vMerge/>
            <w:shd w:val="clear" w:color="auto" w:fill="auto"/>
          </w:tcPr>
          <w:p w14:paraId="76DF0DE8" w14:textId="77777777" w:rsidR="006D6859" w:rsidRPr="00000AB3" w:rsidRDefault="006D6859" w:rsidP="00730835">
            <w:pPr>
              <w:jc w:val="left"/>
              <w:rPr>
                <w:sz w:val="18"/>
                <w:szCs w:val="18"/>
              </w:rPr>
            </w:pPr>
          </w:p>
        </w:tc>
        <w:tc>
          <w:tcPr>
            <w:tcW w:w="1057" w:type="dxa"/>
            <w:vMerge/>
            <w:shd w:val="clear" w:color="auto" w:fill="DBE5F1"/>
            <w:vAlign w:val="center"/>
          </w:tcPr>
          <w:p w14:paraId="66256B93" w14:textId="77777777" w:rsidR="006D6859" w:rsidRPr="00000AB3" w:rsidRDefault="006D6859" w:rsidP="00730835">
            <w:pPr>
              <w:jc w:val="left"/>
              <w:rPr>
                <w:sz w:val="18"/>
                <w:szCs w:val="18"/>
              </w:rPr>
            </w:pPr>
          </w:p>
        </w:tc>
        <w:tc>
          <w:tcPr>
            <w:tcW w:w="1211" w:type="dxa"/>
            <w:shd w:val="clear" w:color="auto" w:fill="DBE5F1"/>
          </w:tcPr>
          <w:p w14:paraId="449CCEA1" w14:textId="77777777" w:rsidR="006D6859" w:rsidRPr="00000AB3" w:rsidRDefault="006D6859" w:rsidP="00730835">
            <w:pPr>
              <w:jc w:val="left"/>
              <w:rPr>
                <w:sz w:val="18"/>
                <w:szCs w:val="18"/>
              </w:rPr>
            </w:pPr>
            <w:r w:rsidRPr="00000AB3">
              <w:rPr>
                <w:sz w:val="18"/>
                <w:szCs w:val="18"/>
              </w:rPr>
              <w:t>GB40184A</w:t>
            </w:r>
          </w:p>
        </w:tc>
        <w:tc>
          <w:tcPr>
            <w:tcW w:w="1134" w:type="dxa"/>
            <w:shd w:val="clear" w:color="auto" w:fill="DBE5F1"/>
          </w:tcPr>
          <w:p w14:paraId="4EAFC35D" w14:textId="77777777" w:rsidR="006D6859" w:rsidRPr="00000AB3" w:rsidRDefault="006D6859" w:rsidP="00730835">
            <w:pPr>
              <w:jc w:val="center"/>
              <w:rPr>
                <w:sz w:val="18"/>
                <w:szCs w:val="18"/>
              </w:rPr>
            </w:pPr>
            <w:r w:rsidRPr="00000AB3">
              <w:rPr>
                <w:sz w:val="18"/>
                <w:szCs w:val="18"/>
              </w:rPr>
              <w:t>2</w:t>
            </w:r>
          </w:p>
        </w:tc>
        <w:tc>
          <w:tcPr>
            <w:tcW w:w="1134" w:type="dxa"/>
            <w:shd w:val="clear" w:color="auto" w:fill="DBE5F1"/>
          </w:tcPr>
          <w:p w14:paraId="47E6AE90" w14:textId="77777777" w:rsidR="006D6859" w:rsidRPr="00000AB3" w:rsidRDefault="006D6859" w:rsidP="00730835">
            <w:pPr>
              <w:jc w:val="center"/>
              <w:rPr>
                <w:sz w:val="18"/>
                <w:szCs w:val="18"/>
              </w:rPr>
            </w:pPr>
            <w:r w:rsidRPr="00000AB3">
              <w:rPr>
                <w:sz w:val="18"/>
                <w:szCs w:val="18"/>
              </w:rPr>
              <w:t>3</w:t>
            </w:r>
          </w:p>
        </w:tc>
        <w:tc>
          <w:tcPr>
            <w:tcW w:w="1134" w:type="dxa"/>
            <w:shd w:val="clear" w:color="auto" w:fill="DBE5F1"/>
          </w:tcPr>
          <w:p w14:paraId="77C393BD" w14:textId="77777777" w:rsidR="006D6859" w:rsidRPr="00000AB3" w:rsidRDefault="006D6859" w:rsidP="00730835">
            <w:pPr>
              <w:jc w:val="center"/>
              <w:rPr>
                <w:sz w:val="18"/>
                <w:szCs w:val="18"/>
              </w:rPr>
            </w:pPr>
            <w:r w:rsidRPr="00000AB3">
              <w:rPr>
                <w:sz w:val="18"/>
                <w:szCs w:val="18"/>
              </w:rPr>
              <w:t>2</w:t>
            </w:r>
          </w:p>
        </w:tc>
        <w:tc>
          <w:tcPr>
            <w:tcW w:w="1134" w:type="dxa"/>
            <w:shd w:val="clear" w:color="auto" w:fill="DBE5F1"/>
          </w:tcPr>
          <w:p w14:paraId="2507BA2A" w14:textId="77777777" w:rsidR="006D6859" w:rsidRPr="00000AB3" w:rsidRDefault="006D6859" w:rsidP="00730835">
            <w:pPr>
              <w:jc w:val="center"/>
              <w:rPr>
                <w:sz w:val="18"/>
                <w:szCs w:val="18"/>
              </w:rPr>
            </w:pPr>
            <w:r w:rsidRPr="00000AB3">
              <w:rPr>
                <w:sz w:val="18"/>
                <w:szCs w:val="18"/>
              </w:rPr>
              <w:t>3</w:t>
            </w:r>
          </w:p>
        </w:tc>
        <w:tc>
          <w:tcPr>
            <w:tcW w:w="2126" w:type="dxa"/>
            <w:vMerge/>
            <w:shd w:val="clear" w:color="auto" w:fill="DBE5F1"/>
          </w:tcPr>
          <w:p w14:paraId="347DA484" w14:textId="77777777" w:rsidR="006D6859" w:rsidRPr="00000AB3" w:rsidRDefault="006D6859" w:rsidP="00730835">
            <w:pPr>
              <w:jc w:val="left"/>
              <w:rPr>
                <w:sz w:val="18"/>
                <w:szCs w:val="18"/>
              </w:rPr>
            </w:pPr>
          </w:p>
        </w:tc>
        <w:tc>
          <w:tcPr>
            <w:tcW w:w="346" w:type="dxa"/>
            <w:vMerge/>
            <w:shd w:val="clear" w:color="auto" w:fill="auto"/>
          </w:tcPr>
          <w:p w14:paraId="531D2BD3" w14:textId="77777777" w:rsidR="006D6859" w:rsidRPr="00000AB3" w:rsidRDefault="006D6859" w:rsidP="00730835">
            <w:pPr>
              <w:jc w:val="left"/>
              <w:rPr>
                <w:sz w:val="18"/>
                <w:szCs w:val="18"/>
              </w:rPr>
            </w:pPr>
          </w:p>
        </w:tc>
      </w:tr>
      <w:tr w:rsidR="006D6859" w14:paraId="72E92B7A" w14:textId="77777777" w:rsidTr="006D6859">
        <w:trPr>
          <w:trHeight w:val="22"/>
          <w:tblHeader/>
        </w:trPr>
        <w:tc>
          <w:tcPr>
            <w:tcW w:w="250" w:type="dxa"/>
            <w:vMerge/>
            <w:shd w:val="clear" w:color="auto" w:fill="auto"/>
          </w:tcPr>
          <w:p w14:paraId="775AA4CD" w14:textId="77777777" w:rsidR="006D6859" w:rsidRPr="00000AB3" w:rsidRDefault="006D6859" w:rsidP="00730835">
            <w:pPr>
              <w:jc w:val="left"/>
              <w:rPr>
                <w:sz w:val="18"/>
                <w:szCs w:val="18"/>
              </w:rPr>
            </w:pPr>
          </w:p>
        </w:tc>
        <w:tc>
          <w:tcPr>
            <w:tcW w:w="1057" w:type="dxa"/>
            <w:vMerge/>
            <w:shd w:val="clear" w:color="auto" w:fill="DBE5F1"/>
            <w:vAlign w:val="center"/>
          </w:tcPr>
          <w:p w14:paraId="6B713598" w14:textId="77777777" w:rsidR="006D6859" w:rsidRPr="00000AB3" w:rsidRDefault="006D6859" w:rsidP="00730835">
            <w:pPr>
              <w:jc w:val="left"/>
              <w:rPr>
                <w:sz w:val="18"/>
                <w:szCs w:val="18"/>
              </w:rPr>
            </w:pPr>
          </w:p>
        </w:tc>
        <w:tc>
          <w:tcPr>
            <w:tcW w:w="1211" w:type="dxa"/>
            <w:shd w:val="clear" w:color="auto" w:fill="DBE5F1"/>
          </w:tcPr>
          <w:p w14:paraId="7122026D" w14:textId="77777777" w:rsidR="006D6859" w:rsidRPr="00000AB3" w:rsidRDefault="006D6859" w:rsidP="00730835">
            <w:pPr>
              <w:jc w:val="left"/>
              <w:rPr>
                <w:sz w:val="18"/>
                <w:szCs w:val="18"/>
              </w:rPr>
            </w:pPr>
            <w:r w:rsidRPr="00000AB3">
              <w:rPr>
                <w:sz w:val="18"/>
                <w:szCs w:val="18"/>
              </w:rPr>
              <w:t>GB40186D</w:t>
            </w:r>
          </w:p>
        </w:tc>
        <w:tc>
          <w:tcPr>
            <w:tcW w:w="1134" w:type="dxa"/>
            <w:shd w:val="clear" w:color="auto" w:fill="DBE5F1"/>
          </w:tcPr>
          <w:p w14:paraId="40C3F354" w14:textId="77777777" w:rsidR="006D6859" w:rsidRPr="00000AB3" w:rsidRDefault="006D6859" w:rsidP="00730835">
            <w:pPr>
              <w:jc w:val="center"/>
              <w:rPr>
                <w:sz w:val="18"/>
                <w:szCs w:val="18"/>
              </w:rPr>
            </w:pPr>
            <w:r w:rsidRPr="00000AB3">
              <w:rPr>
                <w:sz w:val="18"/>
                <w:szCs w:val="18"/>
              </w:rPr>
              <w:t>1</w:t>
            </w:r>
          </w:p>
        </w:tc>
        <w:tc>
          <w:tcPr>
            <w:tcW w:w="1134" w:type="dxa"/>
            <w:shd w:val="clear" w:color="auto" w:fill="DBE5F1"/>
          </w:tcPr>
          <w:p w14:paraId="385AAE5D" w14:textId="77777777" w:rsidR="006D6859" w:rsidRPr="00000AB3" w:rsidRDefault="006D6859" w:rsidP="00730835">
            <w:pPr>
              <w:jc w:val="center"/>
              <w:rPr>
                <w:sz w:val="18"/>
                <w:szCs w:val="18"/>
              </w:rPr>
            </w:pPr>
            <w:r w:rsidRPr="00000AB3">
              <w:rPr>
                <w:sz w:val="18"/>
                <w:szCs w:val="18"/>
              </w:rPr>
              <w:t>1</w:t>
            </w:r>
          </w:p>
        </w:tc>
        <w:tc>
          <w:tcPr>
            <w:tcW w:w="1134" w:type="dxa"/>
            <w:shd w:val="clear" w:color="auto" w:fill="DBE5F1"/>
          </w:tcPr>
          <w:p w14:paraId="09DFFF41" w14:textId="77777777" w:rsidR="006D6859" w:rsidRPr="00000AB3" w:rsidRDefault="006D6859" w:rsidP="00730835">
            <w:pPr>
              <w:jc w:val="center"/>
              <w:rPr>
                <w:sz w:val="18"/>
                <w:szCs w:val="18"/>
              </w:rPr>
            </w:pPr>
            <w:r w:rsidRPr="00000AB3">
              <w:rPr>
                <w:sz w:val="18"/>
                <w:szCs w:val="18"/>
              </w:rPr>
              <w:t>1</w:t>
            </w:r>
          </w:p>
        </w:tc>
        <w:tc>
          <w:tcPr>
            <w:tcW w:w="1134" w:type="dxa"/>
            <w:shd w:val="clear" w:color="auto" w:fill="DBE5F1"/>
          </w:tcPr>
          <w:p w14:paraId="71500F71" w14:textId="77777777" w:rsidR="006D6859" w:rsidRPr="00000AB3" w:rsidRDefault="006D6859" w:rsidP="00730835">
            <w:pPr>
              <w:jc w:val="center"/>
              <w:rPr>
                <w:sz w:val="18"/>
                <w:szCs w:val="18"/>
              </w:rPr>
            </w:pPr>
            <w:r w:rsidRPr="00000AB3">
              <w:rPr>
                <w:sz w:val="18"/>
                <w:szCs w:val="18"/>
              </w:rPr>
              <w:t>1</w:t>
            </w:r>
          </w:p>
        </w:tc>
        <w:tc>
          <w:tcPr>
            <w:tcW w:w="2126" w:type="dxa"/>
            <w:vMerge/>
            <w:shd w:val="clear" w:color="auto" w:fill="DBE5F1"/>
          </w:tcPr>
          <w:p w14:paraId="276D500C" w14:textId="77777777" w:rsidR="006D6859" w:rsidRPr="00000AB3" w:rsidRDefault="006D6859" w:rsidP="00730835">
            <w:pPr>
              <w:jc w:val="left"/>
              <w:rPr>
                <w:sz w:val="18"/>
                <w:szCs w:val="18"/>
              </w:rPr>
            </w:pPr>
          </w:p>
        </w:tc>
        <w:tc>
          <w:tcPr>
            <w:tcW w:w="346" w:type="dxa"/>
            <w:vMerge/>
            <w:shd w:val="clear" w:color="auto" w:fill="auto"/>
          </w:tcPr>
          <w:p w14:paraId="27A4A8B7" w14:textId="77777777" w:rsidR="006D6859" w:rsidRPr="00000AB3" w:rsidRDefault="006D6859" w:rsidP="00730835">
            <w:pPr>
              <w:jc w:val="left"/>
              <w:rPr>
                <w:sz w:val="18"/>
                <w:szCs w:val="18"/>
              </w:rPr>
            </w:pPr>
          </w:p>
        </w:tc>
      </w:tr>
      <w:tr w:rsidR="006D6859" w14:paraId="2FCA913A" w14:textId="77777777" w:rsidTr="006D6859">
        <w:trPr>
          <w:trHeight w:val="22"/>
          <w:tblHeader/>
        </w:trPr>
        <w:tc>
          <w:tcPr>
            <w:tcW w:w="250" w:type="dxa"/>
            <w:vMerge/>
            <w:shd w:val="clear" w:color="auto" w:fill="auto"/>
          </w:tcPr>
          <w:p w14:paraId="7635CD98" w14:textId="77777777" w:rsidR="006D6859" w:rsidRPr="00000AB3" w:rsidRDefault="006D6859" w:rsidP="00730835">
            <w:pPr>
              <w:jc w:val="left"/>
              <w:rPr>
                <w:sz w:val="18"/>
                <w:szCs w:val="18"/>
              </w:rPr>
            </w:pPr>
          </w:p>
        </w:tc>
        <w:tc>
          <w:tcPr>
            <w:tcW w:w="1057" w:type="dxa"/>
            <w:vMerge/>
            <w:shd w:val="clear" w:color="auto" w:fill="DBE5F1"/>
            <w:vAlign w:val="center"/>
          </w:tcPr>
          <w:p w14:paraId="091D3E2D" w14:textId="77777777" w:rsidR="006D6859" w:rsidRPr="00000AB3" w:rsidRDefault="006D6859" w:rsidP="00730835">
            <w:pPr>
              <w:jc w:val="left"/>
              <w:rPr>
                <w:sz w:val="18"/>
                <w:szCs w:val="18"/>
              </w:rPr>
            </w:pPr>
          </w:p>
        </w:tc>
        <w:tc>
          <w:tcPr>
            <w:tcW w:w="1211" w:type="dxa"/>
            <w:shd w:val="clear" w:color="auto" w:fill="DBE5F1"/>
          </w:tcPr>
          <w:p w14:paraId="41E704DC" w14:textId="77777777" w:rsidR="006D6859" w:rsidRPr="00000AB3" w:rsidRDefault="006D6859" w:rsidP="00730835">
            <w:pPr>
              <w:jc w:val="left"/>
              <w:rPr>
                <w:sz w:val="18"/>
                <w:szCs w:val="18"/>
              </w:rPr>
            </w:pPr>
            <w:r w:rsidRPr="00000AB3">
              <w:rPr>
                <w:sz w:val="18"/>
                <w:szCs w:val="18"/>
              </w:rPr>
              <w:t>GB40202A</w:t>
            </w:r>
          </w:p>
        </w:tc>
        <w:tc>
          <w:tcPr>
            <w:tcW w:w="1134" w:type="dxa"/>
            <w:shd w:val="clear" w:color="auto" w:fill="DBE5F1"/>
          </w:tcPr>
          <w:p w14:paraId="56B254D2" w14:textId="77777777" w:rsidR="006D6859" w:rsidRPr="00000AB3" w:rsidRDefault="006D6859" w:rsidP="00730835">
            <w:pPr>
              <w:jc w:val="center"/>
              <w:rPr>
                <w:sz w:val="18"/>
                <w:szCs w:val="18"/>
              </w:rPr>
            </w:pPr>
            <w:r w:rsidRPr="00000AB3">
              <w:rPr>
                <w:sz w:val="18"/>
                <w:szCs w:val="18"/>
              </w:rPr>
              <w:t>4</w:t>
            </w:r>
          </w:p>
        </w:tc>
        <w:tc>
          <w:tcPr>
            <w:tcW w:w="1134" w:type="dxa"/>
            <w:shd w:val="clear" w:color="auto" w:fill="DBE5F1"/>
          </w:tcPr>
          <w:p w14:paraId="126CE185" w14:textId="77777777" w:rsidR="006D6859" w:rsidRPr="00000AB3" w:rsidRDefault="006D6859" w:rsidP="00730835">
            <w:pPr>
              <w:jc w:val="center"/>
              <w:rPr>
                <w:sz w:val="18"/>
                <w:szCs w:val="18"/>
              </w:rPr>
            </w:pPr>
            <w:r w:rsidRPr="00000AB3">
              <w:rPr>
                <w:sz w:val="18"/>
                <w:szCs w:val="18"/>
              </w:rPr>
              <w:t>0</w:t>
            </w:r>
          </w:p>
        </w:tc>
        <w:tc>
          <w:tcPr>
            <w:tcW w:w="1134" w:type="dxa"/>
            <w:shd w:val="clear" w:color="auto" w:fill="DBE5F1"/>
          </w:tcPr>
          <w:p w14:paraId="76146E00" w14:textId="77777777" w:rsidR="006D6859" w:rsidRPr="00000AB3" w:rsidRDefault="006D6859" w:rsidP="00730835">
            <w:pPr>
              <w:jc w:val="center"/>
              <w:rPr>
                <w:sz w:val="18"/>
                <w:szCs w:val="18"/>
              </w:rPr>
            </w:pPr>
            <w:r w:rsidRPr="00000AB3">
              <w:rPr>
                <w:sz w:val="18"/>
                <w:szCs w:val="18"/>
              </w:rPr>
              <w:t>4</w:t>
            </w:r>
          </w:p>
        </w:tc>
        <w:tc>
          <w:tcPr>
            <w:tcW w:w="1134" w:type="dxa"/>
            <w:shd w:val="clear" w:color="auto" w:fill="DBE5F1"/>
          </w:tcPr>
          <w:p w14:paraId="08CCE92B" w14:textId="77777777" w:rsidR="006D6859" w:rsidRPr="00000AB3" w:rsidRDefault="006D6859" w:rsidP="00730835">
            <w:pPr>
              <w:jc w:val="center"/>
              <w:rPr>
                <w:sz w:val="18"/>
                <w:szCs w:val="18"/>
              </w:rPr>
            </w:pPr>
            <w:r w:rsidRPr="00000AB3">
              <w:rPr>
                <w:sz w:val="18"/>
                <w:szCs w:val="18"/>
              </w:rPr>
              <w:t>0</w:t>
            </w:r>
          </w:p>
        </w:tc>
        <w:tc>
          <w:tcPr>
            <w:tcW w:w="2126" w:type="dxa"/>
            <w:vMerge/>
            <w:shd w:val="clear" w:color="auto" w:fill="DBE5F1"/>
          </w:tcPr>
          <w:p w14:paraId="3819D124" w14:textId="77777777" w:rsidR="006D6859" w:rsidRPr="00000AB3" w:rsidRDefault="006D6859" w:rsidP="00730835">
            <w:pPr>
              <w:jc w:val="left"/>
              <w:rPr>
                <w:sz w:val="18"/>
                <w:szCs w:val="18"/>
              </w:rPr>
            </w:pPr>
          </w:p>
        </w:tc>
        <w:tc>
          <w:tcPr>
            <w:tcW w:w="346" w:type="dxa"/>
            <w:vMerge/>
            <w:shd w:val="clear" w:color="auto" w:fill="auto"/>
          </w:tcPr>
          <w:p w14:paraId="51792699" w14:textId="77777777" w:rsidR="006D6859" w:rsidRPr="00000AB3" w:rsidRDefault="006D6859" w:rsidP="00730835">
            <w:pPr>
              <w:jc w:val="left"/>
              <w:rPr>
                <w:sz w:val="18"/>
                <w:szCs w:val="18"/>
              </w:rPr>
            </w:pPr>
          </w:p>
        </w:tc>
      </w:tr>
      <w:tr w:rsidR="006D6859" w14:paraId="6422E644" w14:textId="77777777" w:rsidTr="006D6859">
        <w:trPr>
          <w:trHeight w:val="22"/>
          <w:tblHeader/>
        </w:trPr>
        <w:tc>
          <w:tcPr>
            <w:tcW w:w="250" w:type="dxa"/>
            <w:vMerge/>
            <w:shd w:val="clear" w:color="auto" w:fill="auto"/>
          </w:tcPr>
          <w:p w14:paraId="09322927" w14:textId="77777777" w:rsidR="006D6859" w:rsidRPr="00000AB3" w:rsidRDefault="006D6859" w:rsidP="00730835">
            <w:pPr>
              <w:jc w:val="left"/>
              <w:rPr>
                <w:sz w:val="18"/>
                <w:szCs w:val="18"/>
              </w:rPr>
            </w:pPr>
          </w:p>
        </w:tc>
        <w:tc>
          <w:tcPr>
            <w:tcW w:w="1057" w:type="dxa"/>
            <w:vMerge w:val="restart"/>
            <w:shd w:val="clear" w:color="auto" w:fill="DBE5F1"/>
            <w:vAlign w:val="center"/>
          </w:tcPr>
          <w:p w14:paraId="646170CB" w14:textId="77777777" w:rsidR="006D6859" w:rsidRPr="00000AB3" w:rsidRDefault="006D6859" w:rsidP="00730835">
            <w:pPr>
              <w:jc w:val="left"/>
              <w:rPr>
                <w:sz w:val="18"/>
                <w:szCs w:val="18"/>
              </w:rPr>
            </w:pPr>
            <w:r w:rsidRPr="00000AB3">
              <w:rPr>
                <w:sz w:val="18"/>
                <w:szCs w:val="18"/>
              </w:rPr>
              <w:t>2.5.7g</w:t>
            </w:r>
          </w:p>
          <w:p w14:paraId="0930FB5C" w14:textId="77777777" w:rsidR="006D6859" w:rsidRPr="00000AB3" w:rsidRDefault="006D6859" w:rsidP="00730835">
            <w:pPr>
              <w:jc w:val="left"/>
              <w:rPr>
                <w:sz w:val="18"/>
                <w:szCs w:val="18"/>
              </w:rPr>
            </w:pPr>
            <w:r w:rsidRPr="00000AB3">
              <w:rPr>
                <w:sz w:val="18"/>
                <w:szCs w:val="18"/>
              </w:rPr>
              <w:t>[BASE 3 WK27_07]</w:t>
            </w:r>
          </w:p>
        </w:tc>
        <w:tc>
          <w:tcPr>
            <w:tcW w:w="1211" w:type="dxa"/>
            <w:shd w:val="clear" w:color="auto" w:fill="DBE5F1"/>
          </w:tcPr>
          <w:p w14:paraId="3727A335" w14:textId="77777777" w:rsidR="006D6859" w:rsidRPr="00000AB3" w:rsidRDefault="006D6859" w:rsidP="00730835">
            <w:pPr>
              <w:jc w:val="left"/>
              <w:rPr>
                <w:sz w:val="18"/>
                <w:szCs w:val="18"/>
              </w:rPr>
            </w:pPr>
            <w:r w:rsidRPr="00000AB3">
              <w:rPr>
                <w:sz w:val="18"/>
                <w:szCs w:val="18"/>
              </w:rPr>
              <w:t>GB50162B</w:t>
            </w:r>
          </w:p>
        </w:tc>
        <w:tc>
          <w:tcPr>
            <w:tcW w:w="1134" w:type="dxa"/>
            <w:shd w:val="clear" w:color="auto" w:fill="DBE5F1"/>
          </w:tcPr>
          <w:p w14:paraId="06ACF73B" w14:textId="77777777" w:rsidR="006D6859" w:rsidRPr="00000AB3" w:rsidRDefault="006D6859" w:rsidP="00730835">
            <w:pPr>
              <w:jc w:val="center"/>
              <w:rPr>
                <w:sz w:val="18"/>
                <w:szCs w:val="18"/>
              </w:rPr>
            </w:pPr>
            <w:r w:rsidRPr="00000AB3">
              <w:rPr>
                <w:sz w:val="18"/>
                <w:szCs w:val="18"/>
              </w:rPr>
              <w:t>10</w:t>
            </w:r>
          </w:p>
        </w:tc>
        <w:tc>
          <w:tcPr>
            <w:tcW w:w="1134" w:type="dxa"/>
            <w:shd w:val="clear" w:color="auto" w:fill="DBE5F1"/>
          </w:tcPr>
          <w:p w14:paraId="34955725" w14:textId="77777777" w:rsidR="006D6859" w:rsidRPr="00000AB3" w:rsidRDefault="006D6859" w:rsidP="00730835">
            <w:pPr>
              <w:jc w:val="center"/>
              <w:rPr>
                <w:sz w:val="18"/>
                <w:szCs w:val="18"/>
              </w:rPr>
            </w:pPr>
            <w:r w:rsidRPr="00000AB3">
              <w:rPr>
                <w:sz w:val="18"/>
                <w:szCs w:val="18"/>
              </w:rPr>
              <w:t>7</w:t>
            </w:r>
          </w:p>
        </w:tc>
        <w:tc>
          <w:tcPr>
            <w:tcW w:w="1134" w:type="dxa"/>
            <w:shd w:val="clear" w:color="auto" w:fill="DBE5F1"/>
          </w:tcPr>
          <w:p w14:paraId="603CEF92" w14:textId="77777777" w:rsidR="006D6859" w:rsidRPr="00000AB3" w:rsidRDefault="006D6859" w:rsidP="00730835">
            <w:pPr>
              <w:jc w:val="center"/>
              <w:rPr>
                <w:sz w:val="18"/>
                <w:szCs w:val="18"/>
              </w:rPr>
            </w:pPr>
            <w:r w:rsidRPr="00000AB3">
              <w:rPr>
                <w:sz w:val="18"/>
                <w:szCs w:val="18"/>
              </w:rPr>
              <w:t>10</w:t>
            </w:r>
          </w:p>
        </w:tc>
        <w:tc>
          <w:tcPr>
            <w:tcW w:w="1134" w:type="dxa"/>
            <w:shd w:val="clear" w:color="auto" w:fill="DBE5F1"/>
          </w:tcPr>
          <w:p w14:paraId="1CBF98AC" w14:textId="77777777" w:rsidR="006D6859" w:rsidRPr="00000AB3" w:rsidRDefault="006D6859" w:rsidP="00730835">
            <w:pPr>
              <w:jc w:val="center"/>
              <w:rPr>
                <w:sz w:val="18"/>
                <w:szCs w:val="18"/>
              </w:rPr>
            </w:pPr>
            <w:r w:rsidRPr="00000AB3">
              <w:rPr>
                <w:sz w:val="18"/>
                <w:szCs w:val="18"/>
              </w:rPr>
              <w:t>7</w:t>
            </w:r>
          </w:p>
        </w:tc>
        <w:tc>
          <w:tcPr>
            <w:tcW w:w="2126" w:type="dxa"/>
            <w:shd w:val="clear" w:color="auto" w:fill="DBE5F1"/>
          </w:tcPr>
          <w:p w14:paraId="7D50AFC9" w14:textId="77777777" w:rsidR="006D6859" w:rsidRPr="00000AB3" w:rsidRDefault="006D6859" w:rsidP="00730835">
            <w:pPr>
              <w:jc w:val="left"/>
              <w:rPr>
                <w:sz w:val="18"/>
                <w:szCs w:val="18"/>
              </w:rPr>
            </w:pPr>
          </w:p>
        </w:tc>
        <w:tc>
          <w:tcPr>
            <w:tcW w:w="346" w:type="dxa"/>
            <w:vMerge/>
            <w:shd w:val="clear" w:color="auto" w:fill="auto"/>
          </w:tcPr>
          <w:p w14:paraId="1B749FCB" w14:textId="77777777" w:rsidR="006D6859" w:rsidRPr="00000AB3" w:rsidRDefault="006D6859" w:rsidP="00730835">
            <w:pPr>
              <w:jc w:val="left"/>
              <w:rPr>
                <w:sz w:val="18"/>
                <w:szCs w:val="18"/>
              </w:rPr>
            </w:pPr>
          </w:p>
        </w:tc>
      </w:tr>
      <w:tr w:rsidR="006D6859" w14:paraId="615AF58C" w14:textId="77777777" w:rsidTr="006D6859">
        <w:trPr>
          <w:trHeight w:val="22"/>
          <w:tblHeader/>
        </w:trPr>
        <w:tc>
          <w:tcPr>
            <w:tcW w:w="250" w:type="dxa"/>
            <w:vMerge/>
            <w:shd w:val="clear" w:color="auto" w:fill="auto"/>
          </w:tcPr>
          <w:p w14:paraId="29E8AF66" w14:textId="77777777" w:rsidR="006D6859" w:rsidRPr="00000AB3" w:rsidRDefault="006D6859" w:rsidP="00730835">
            <w:pPr>
              <w:jc w:val="left"/>
              <w:rPr>
                <w:sz w:val="18"/>
                <w:szCs w:val="18"/>
              </w:rPr>
            </w:pPr>
          </w:p>
        </w:tc>
        <w:tc>
          <w:tcPr>
            <w:tcW w:w="1057" w:type="dxa"/>
            <w:vMerge/>
            <w:shd w:val="clear" w:color="auto" w:fill="DBE5F1"/>
            <w:vAlign w:val="center"/>
          </w:tcPr>
          <w:p w14:paraId="5E9D96B9" w14:textId="77777777" w:rsidR="006D6859" w:rsidRPr="00000AB3" w:rsidRDefault="006D6859" w:rsidP="00730835">
            <w:pPr>
              <w:jc w:val="left"/>
              <w:rPr>
                <w:sz w:val="18"/>
                <w:szCs w:val="18"/>
              </w:rPr>
            </w:pPr>
          </w:p>
        </w:tc>
        <w:tc>
          <w:tcPr>
            <w:tcW w:w="1211" w:type="dxa"/>
            <w:shd w:val="clear" w:color="auto" w:fill="DBE5F1"/>
          </w:tcPr>
          <w:p w14:paraId="5EAC19A9" w14:textId="77777777" w:rsidR="006D6859" w:rsidRPr="00000AB3" w:rsidRDefault="006D6859" w:rsidP="00730835">
            <w:pPr>
              <w:jc w:val="left"/>
              <w:rPr>
                <w:sz w:val="18"/>
                <w:szCs w:val="18"/>
              </w:rPr>
            </w:pPr>
            <w:r w:rsidRPr="00000AB3">
              <w:rPr>
                <w:sz w:val="18"/>
                <w:szCs w:val="18"/>
              </w:rPr>
              <w:t>GB50162C</w:t>
            </w:r>
          </w:p>
        </w:tc>
        <w:tc>
          <w:tcPr>
            <w:tcW w:w="1134" w:type="dxa"/>
            <w:shd w:val="clear" w:color="auto" w:fill="DBE5F1"/>
          </w:tcPr>
          <w:p w14:paraId="0B615C2A" w14:textId="77777777" w:rsidR="006D6859" w:rsidRPr="00000AB3" w:rsidRDefault="006D6859" w:rsidP="00730835">
            <w:pPr>
              <w:jc w:val="center"/>
              <w:rPr>
                <w:sz w:val="18"/>
                <w:szCs w:val="18"/>
              </w:rPr>
            </w:pPr>
            <w:r w:rsidRPr="00000AB3">
              <w:rPr>
                <w:sz w:val="18"/>
                <w:szCs w:val="18"/>
              </w:rPr>
              <w:t>9</w:t>
            </w:r>
          </w:p>
        </w:tc>
        <w:tc>
          <w:tcPr>
            <w:tcW w:w="1134" w:type="dxa"/>
            <w:shd w:val="clear" w:color="auto" w:fill="DBE5F1"/>
          </w:tcPr>
          <w:p w14:paraId="31195CB9" w14:textId="77777777" w:rsidR="006D6859" w:rsidRPr="00000AB3" w:rsidRDefault="006D6859" w:rsidP="00730835">
            <w:pPr>
              <w:jc w:val="center"/>
              <w:rPr>
                <w:sz w:val="18"/>
                <w:szCs w:val="18"/>
              </w:rPr>
            </w:pPr>
            <w:r w:rsidRPr="00000AB3">
              <w:rPr>
                <w:sz w:val="18"/>
                <w:szCs w:val="18"/>
              </w:rPr>
              <w:t>5</w:t>
            </w:r>
          </w:p>
        </w:tc>
        <w:tc>
          <w:tcPr>
            <w:tcW w:w="1134" w:type="dxa"/>
            <w:shd w:val="clear" w:color="auto" w:fill="DBE5F1"/>
          </w:tcPr>
          <w:p w14:paraId="3506F827" w14:textId="77777777" w:rsidR="006D6859" w:rsidRPr="00000AB3" w:rsidRDefault="006D6859" w:rsidP="00730835">
            <w:pPr>
              <w:jc w:val="center"/>
              <w:rPr>
                <w:sz w:val="18"/>
                <w:szCs w:val="18"/>
              </w:rPr>
            </w:pPr>
            <w:r w:rsidRPr="00000AB3">
              <w:rPr>
                <w:sz w:val="18"/>
                <w:szCs w:val="18"/>
              </w:rPr>
              <w:t>9</w:t>
            </w:r>
          </w:p>
        </w:tc>
        <w:tc>
          <w:tcPr>
            <w:tcW w:w="1134" w:type="dxa"/>
            <w:shd w:val="clear" w:color="auto" w:fill="DBE5F1"/>
          </w:tcPr>
          <w:p w14:paraId="676ACCED" w14:textId="77777777" w:rsidR="006D6859" w:rsidRPr="00000AB3" w:rsidRDefault="006D6859" w:rsidP="00730835">
            <w:pPr>
              <w:jc w:val="center"/>
              <w:rPr>
                <w:sz w:val="18"/>
                <w:szCs w:val="18"/>
              </w:rPr>
            </w:pPr>
            <w:r w:rsidRPr="00000AB3">
              <w:rPr>
                <w:sz w:val="18"/>
                <w:szCs w:val="18"/>
              </w:rPr>
              <w:t>5</w:t>
            </w:r>
          </w:p>
        </w:tc>
        <w:tc>
          <w:tcPr>
            <w:tcW w:w="2126" w:type="dxa"/>
            <w:shd w:val="clear" w:color="auto" w:fill="DBE5F1"/>
          </w:tcPr>
          <w:p w14:paraId="07449B5C" w14:textId="77777777" w:rsidR="006D6859" w:rsidRPr="00000AB3" w:rsidRDefault="006D6859" w:rsidP="00730835">
            <w:pPr>
              <w:jc w:val="left"/>
              <w:rPr>
                <w:sz w:val="18"/>
                <w:szCs w:val="18"/>
              </w:rPr>
            </w:pPr>
          </w:p>
        </w:tc>
        <w:tc>
          <w:tcPr>
            <w:tcW w:w="346" w:type="dxa"/>
            <w:vMerge/>
            <w:shd w:val="clear" w:color="auto" w:fill="auto"/>
          </w:tcPr>
          <w:p w14:paraId="6E08C42D" w14:textId="77777777" w:rsidR="006D6859" w:rsidRPr="00000AB3" w:rsidRDefault="006D6859" w:rsidP="00730835">
            <w:pPr>
              <w:jc w:val="left"/>
              <w:rPr>
                <w:sz w:val="18"/>
                <w:szCs w:val="18"/>
              </w:rPr>
            </w:pPr>
          </w:p>
        </w:tc>
      </w:tr>
      <w:tr w:rsidR="006D6859" w14:paraId="362C1647" w14:textId="77777777" w:rsidTr="006D6859">
        <w:trPr>
          <w:trHeight w:val="22"/>
          <w:tblHeader/>
        </w:trPr>
        <w:tc>
          <w:tcPr>
            <w:tcW w:w="250" w:type="dxa"/>
            <w:vMerge/>
            <w:shd w:val="clear" w:color="auto" w:fill="auto"/>
          </w:tcPr>
          <w:p w14:paraId="798AD7CB" w14:textId="77777777" w:rsidR="006D6859" w:rsidRPr="00000AB3" w:rsidRDefault="006D6859" w:rsidP="00730835">
            <w:pPr>
              <w:jc w:val="left"/>
              <w:rPr>
                <w:sz w:val="18"/>
                <w:szCs w:val="18"/>
              </w:rPr>
            </w:pPr>
          </w:p>
        </w:tc>
        <w:tc>
          <w:tcPr>
            <w:tcW w:w="1057" w:type="dxa"/>
            <w:vMerge/>
            <w:shd w:val="clear" w:color="auto" w:fill="DBE5F1"/>
            <w:vAlign w:val="center"/>
          </w:tcPr>
          <w:p w14:paraId="5E858214" w14:textId="77777777" w:rsidR="006D6859" w:rsidRPr="00000AB3" w:rsidRDefault="006D6859" w:rsidP="00730835">
            <w:pPr>
              <w:jc w:val="left"/>
              <w:rPr>
                <w:sz w:val="18"/>
                <w:szCs w:val="18"/>
              </w:rPr>
            </w:pPr>
          </w:p>
        </w:tc>
        <w:tc>
          <w:tcPr>
            <w:tcW w:w="1211" w:type="dxa"/>
            <w:shd w:val="clear" w:color="auto" w:fill="DBE5F1"/>
          </w:tcPr>
          <w:p w14:paraId="42DC1281" w14:textId="77777777" w:rsidR="006D6859" w:rsidRPr="00000AB3" w:rsidRDefault="006D6859" w:rsidP="00730835">
            <w:pPr>
              <w:jc w:val="left"/>
              <w:rPr>
                <w:sz w:val="18"/>
                <w:szCs w:val="18"/>
              </w:rPr>
            </w:pPr>
            <w:r w:rsidRPr="00000AB3">
              <w:rPr>
                <w:sz w:val="18"/>
                <w:szCs w:val="18"/>
              </w:rPr>
              <w:t>GB50162D</w:t>
            </w:r>
          </w:p>
        </w:tc>
        <w:tc>
          <w:tcPr>
            <w:tcW w:w="1134" w:type="dxa"/>
            <w:shd w:val="clear" w:color="auto" w:fill="DBE5F1"/>
          </w:tcPr>
          <w:p w14:paraId="0FBEC585" w14:textId="77777777" w:rsidR="006D6859" w:rsidRPr="00000AB3" w:rsidRDefault="006D6859" w:rsidP="00730835">
            <w:pPr>
              <w:jc w:val="center"/>
              <w:rPr>
                <w:sz w:val="18"/>
                <w:szCs w:val="18"/>
              </w:rPr>
            </w:pPr>
            <w:r w:rsidRPr="00000AB3">
              <w:rPr>
                <w:sz w:val="18"/>
                <w:szCs w:val="18"/>
              </w:rPr>
              <w:t>5</w:t>
            </w:r>
          </w:p>
        </w:tc>
        <w:tc>
          <w:tcPr>
            <w:tcW w:w="1134" w:type="dxa"/>
            <w:shd w:val="clear" w:color="auto" w:fill="DBE5F1"/>
          </w:tcPr>
          <w:p w14:paraId="24AC2CF3" w14:textId="77777777" w:rsidR="006D6859" w:rsidRPr="00000AB3" w:rsidRDefault="006D6859" w:rsidP="00730835">
            <w:pPr>
              <w:jc w:val="center"/>
              <w:rPr>
                <w:sz w:val="18"/>
                <w:szCs w:val="18"/>
              </w:rPr>
            </w:pPr>
            <w:r w:rsidRPr="00000AB3">
              <w:rPr>
                <w:sz w:val="18"/>
                <w:szCs w:val="18"/>
              </w:rPr>
              <w:t>2</w:t>
            </w:r>
          </w:p>
        </w:tc>
        <w:tc>
          <w:tcPr>
            <w:tcW w:w="1134" w:type="dxa"/>
            <w:shd w:val="clear" w:color="auto" w:fill="DBE5F1"/>
          </w:tcPr>
          <w:p w14:paraId="7C453181" w14:textId="77777777" w:rsidR="006D6859" w:rsidRPr="00000AB3" w:rsidRDefault="006D6859" w:rsidP="00730835">
            <w:pPr>
              <w:jc w:val="center"/>
              <w:rPr>
                <w:sz w:val="18"/>
                <w:szCs w:val="18"/>
              </w:rPr>
            </w:pPr>
            <w:r w:rsidRPr="00000AB3">
              <w:rPr>
                <w:sz w:val="18"/>
                <w:szCs w:val="18"/>
              </w:rPr>
              <w:t>5</w:t>
            </w:r>
          </w:p>
        </w:tc>
        <w:tc>
          <w:tcPr>
            <w:tcW w:w="1134" w:type="dxa"/>
            <w:shd w:val="clear" w:color="auto" w:fill="DBE5F1"/>
          </w:tcPr>
          <w:p w14:paraId="058909CB" w14:textId="77777777" w:rsidR="006D6859" w:rsidRPr="00000AB3" w:rsidRDefault="006D6859" w:rsidP="00730835">
            <w:pPr>
              <w:jc w:val="center"/>
              <w:rPr>
                <w:sz w:val="18"/>
                <w:szCs w:val="18"/>
              </w:rPr>
            </w:pPr>
            <w:r w:rsidRPr="00000AB3">
              <w:rPr>
                <w:sz w:val="18"/>
                <w:szCs w:val="18"/>
              </w:rPr>
              <w:t>2</w:t>
            </w:r>
          </w:p>
        </w:tc>
        <w:tc>
          <w:tcPr>
            <w:tcW w:w="2126" w:type="dxa"/>
            <w:shd w:val="clear" w:color="auto" w:fill="DBE5F1"/>
          </w:tcPr>
          <w:p w14:paraId="754961D2" w14:textId="77777777" w:rsidR="006D6859" w:rsidRPr="00000AB3" w:rsidRDefault="006D6859" w:rsidP="00730835">
            <w:pPr>
              <w:jc w:val="left"/>
              <w:rPr>
                <w:sz w:val="18"/>
                <w:szCs w:val="18"/>
              </w:rPr>
            </w:pPr>
          </w:p>
        </w:tc>
        <w:tc>
          <w:tcPr>
            <w:tcW w:w="346" w:type="dxa"/>
            <w:vMerge/>
            <w:shd w:val="clear" w:color="auto" w:fill="auto"/>
          </w:tcPr>
          <w:p w14:paraId="1B3AB485" w14:textId="77777777" w:rsidR="006D6859" w:rsidRPr="00000AB3" w:rsidRDefault="006D6859" w:rsidP="00730835">
            <w:pPr>
              <w:jc w:val="left"/>
              <w:rPr>
                <w:sz w:val="18"/>
                <w:szCs w:val="18"/>
              </w:rPr>
            </w:pPr>
          </w:p>
        </w:tc>
      </w:tr>
      <w:tr w:rsidR="006D6859" w14:paraId="1BD9D974" w14:textId="77777777" w:rsidTr="006D6859">
        <w:trPr>
          <w:trHeight w:val="22"/>
          <w:tblHeader/>
        </w:trPr>
        <w:tc>
          <w:tcPr>
            <w:tcW w:w="250" w:type="dxa"/>
            <w:vMerge/>
            <w:shd w:val="clear" w:color="auto" w:fill="auto"/>
          </w:tcPr>
          <w:p w14:paraId="545F71F7" w14:textId="77777777" w:rsidR="006D6859" w:rsidRPr="00000AB3" w:rsidRDefault="006D6859" w:rsidP="00730835">
            <w:pPr>
              <w:jc w:val="left"/>
              <w:rPr>
                <w:sz w:val="18"/>
                <w:szCs w:val="18"/>
              </w:rPr>
            </w:pPr>
          </w:p>
        </w:tc>
        <w:tc>
          <w:tcPr>
            <w:tcW w:w="1057" w:type="dxa"/>
            <w:vMerge/>
            <w:tcBorders>
              <w:bottom w:val="single" w:sz="4" w:space="0" w:color="auto"/>
            </w:tcBorders>
            <w:shd w:val="clear" w:color="auto" w:fill="DBE5F1"/>
            <w:vAlign w:val="center"/>
          </w:tcPr>
          <w:p w14:paraId="6CA3F834" w14:textId="77777777" w:rsidR="006D6859" w:rsidRPr="00000AB3" w:rsidRDefault="006D6859" w:rsidP="00730835">
            <w:pPr>
              <w:jc w:val="left"/>
              <w:rPr>
                <w:sz w:val="18"/>
                <w:szCs w:val="18"/>
              </w:rPr>
            </w:pPr>
          </w:p>
        </w:tc>
        <w:tc>
          <w:tcPr>
            <w:tcW w:w="1211" w:type="dxa"/>
            <w:tcBorders>
              <w:bottom w:val="single" w:sz="4" w:space="0" w:color="auto"/>
            </w:tcBorders>
            <w:shd w:val="clear" w:color="auto" w:fill="DBE5F1"/>
          </w:tcPr>
          <w:p w14:paraId="6975DD2C" w14:textId="77777777" w:rsidR="006D6859" w:rsidRPr="00000AB3" w:rsidRDefault="006D6859" w:rsidP="00730835">
            <w:pPr>
              <w:jc w:val="left"/>
              <w:rPr>
                <w:sz w:val="18"/>
                <w:szCs w:val="18"/>
              </w:rPr>
            </w:pPr>
            <w:r w:rsidRPr="00000AB3">
              <w:rPr>
                <w:sz w:val="18"/>
                <w:szCs w:val="18"/>
              </w:rPr>
              <w:t>GB50182A</w:t>
            </w:r>
          </w:p>
        </w:tc>
        <w:tc>
          <w:tcPr>
            <w:tcW w:w="1134" w:type="dxa"/>
            <w:tcBorders>
              <w:bottom w:val="single" w:sz="4" w:space="0" w:color="auto"/>
            </w:tcBorders>
            <w:shd w:val="clear" w:color="auto" w:fill="DBE5F1"/>
          </w:tcPr>
          <w:p w14:paraId="69B2CB9B" w14:textId="77777777" w:rsidR="006D6859" w:rsidRPr="00000AB3" w:rsidRDefault="006D6859" w:rsidP="00730835">
            <w:pPr>
              <w:jc w:val="center"/>
              <w:rPr>
                <w:sz w:val="18"/>
                <w:szCs w:val="18"/>
              </w:rPr>
            </w:pPr>
            <w:r w:rsidRPr="00000AB3">
              <w:rPr>
                <w:sz w:val="18"/>
                <w:szCs w:val="18"/>
              </w:rPr>
              <w:t>2</w:t>
            </w:r>
          </w:p>
        </w:tc>
        <w:tc>
          <w:tcPr>
            <w:tcW w:w="1134" w:type="dxa"/>
            <w:tcBorders>
              <w:bottom w:val="single" w:sz="4" w:space="0" w:color="auto"/>
            </w:tcBorders>
            <w:shd w:val="clear" w:color="auto" w:fill="DBE5F1"/>
          </w:tcPr>
          <w:p w14:paraId="0B39E55C" w14:textId="77777777" w:rsidR="006D6859" w:rsidRPr="00000AB3" w:rsidRDefault="006D6859" w:rsidP="00730835">
            <w:pPr>
              <w:jc w:val="center"/>
              <w:rPr>
                <w:sz w:val="18"/>
                <w:szCs w:val="18"/>
              </w:rPr>
            </w:pPr>
            <w:r w:rsidRPr="00000AB3">
              <w:rPr>
                <w:sz w:val="18"/>
                <w:szCs w:val="18"/>
              </w:rPr>
              <w:t>1</w:t>
            </w:r>
          </w:p>
        </w:tc>
        <w:tc>
          <w:tcPr>
            <w:tcW w:w="1134" w:type="dxa"/>
            <w:tcBorders>
              <w:bottom w:val="single" w:sz="4" w:space="0" w:color="auto"/>
            </w:tcBorders>
            <w:shd w:val="clear" w:color="auto" w:fill="DBE5F1"/>
          </w:tcPr>
          <w:p w14:paraId="4720AB0D" w14:textId="77777777" w:rsidR="006D6859" w:rsidRPr="00000AB3" w:rsidRDefault="006D6859" w:rsidP="00730835">
            <w:pPr>
              <w:jc w:val="center"/>
              <w:rPr>
                <w:sz w:val="18"/>
                <w:szCs w:val="18"/>
              </w:rPr>
            </w:pPr>
            <w:r w:rsidRPr="00000AB3">
              <w:rPr>
                <w:sz w:val="18"/>
                <w:szCs w:val="18"/>
              </w:rPr>
              <w:t>2</w:t>
            </w:r>
          </w:p>
        </w:tc>
        <w:tc>
          <w:tcPr>
            <w:tcW w:w="1134" w:type="dxa"/>
            <w:tcBorders>
              <w:bottom w:val="single" w:sz="4" w:space="0" w:color="auto"/>
            </w:tcBorders>
            <w:shd w:val="clear" w:color="auto" w:fill="DBE5F1"/>
          </w:tcPr>
          <w:p w14:paraId="4B4EE724" w14:textId="77777777" w:rsidR="006D6859" w:rsidRPr="00000AB3" w:rsidRDefault="006D6859" w:rsidP="00730835">
            <w:pPr>
              <w:jc w:val="center"/>
              <w:rPr>
                <w:sz w:val="18"/>
                <w:szCs w:val="18"/>
              </w:rPr>
            </w:pPr>
            <w:r w:rsidRPr="00000AB3">
              <w:rPr>
                <w:sz w:val="18"/>
                <w:szCs w:val="18"/>
              </w:rPr>
              <w:t>1</w:t>
            </w:r>
          </w:p>
        </w:tc>
        <w:tc>
          <w:tcPr>
            <w:tcW w:w="2126" w:type="dxa"/>
            <w:tcBorders>
              <w:bottom w:val="single" w:sz="4" w:space="0" w:color="auto"/>
            </w:tcBorders>
            <w:shd w:val="clear" w:color="auto" w:fill="DBE5F1"/>
          </w:tcPr>
          <w:p w14:paraId="2D062C9E" w14:textId="77777777" w:rsidR="006D6859" w:rsidRPr="00000AB3" w:rsidRDefault="006D6859" w:rsidP="00730835">
            <w:pPr>
              <w:jc w:val="left"/>
              <w:rPr>
                <w:sz w:val="18"/>
                <w:szCs w:val="18"/>
              </w:rPr>
            </w:pPr>
          </w:p>
        </w:tc>
        <w:tc>
          <w:tcPr>
            <w:tcW w:w="346" w:type="dxa"/>
            <w:vMerge/>
            <w:shd w:val="clear" w:color="auto" w:fill="auto"/>
          </w:tcPr>
          <w:p w14:paraId="60EA6963" w14:textId="77777777" w:rsidR="006D6859" w:rsidRPr="00000AB3" w:rsidRDefault="006D6859" w:rsidP="00730835">
            <w:pPr>
              <w:jc w:val="left"/>
              <w:rPr>
                <w:sz w:val="18"/>
                <w:szCs w:val="18"/>
              </w:rPr>
            </w:pPr>
          </w:p>
        </w:tc>
      </w:tr>
      <w:tr w:rsidR="006D6859" w14:paraId="0AA09AB0" w14:textId="77777777" w:rsidTr="006D6859">
        <w:trPr>
          <w:trHeight w:val="22"/>
          <w:tblHeader/>
        </w:trPr>
        <w:tc>
          <w:tcPr>
            <w:tcW w:w="250" w:type="dxa"/>
            <w:vMerge/>
            <w:shd w:val="clear" w:color="auto" w:fill="auto"/>
          </w:tcPr>
          <w:p w14:paraId="0F77EC7E" w14:textId="77777777" w:rsidR="006D6859" w:rsidRPr="00000AB3" w:rsidRDefault="006D6859" w:rsidP="00730835">
            <w:pPr>
              <w:jc w:val="left"/>
              <w:rPr>
                <w:sz w:val="18"/>
                <w:szCs w:val="18"/>
              </w:rPr>
            </w:pPr>
          </w:p>
        </w:tc>
        <w:tc>
          <w:tcPr>
            <w:tcW w:w="1057" w:type="dxa"/>
            <w:vMerge w:val="restart"/>
            <w:shd w:val="clear" w:color="auto" w:fill="DBE5F1"/>
            <w:vAlign w:val="center"/>
          </w:tcPr>
          <w:p w14:paraId="06B85DD7" w14:textId="77777777" w:rsidR="006D6859" w:rsidRPr="00000AB3" w:rsidRDefault="006D6859" w:rsidP="00730835">
            <w:pPr>
              <w:jc w:val="left"/>
              <w:rPr>
                <w:sz w:val="18"/>
                <w:szCs w:val="18"/>
              </w:rPr>
            </w:pPr>
            <w:r w:rsidRPr="00000AB3">
              <w:rPr>
                <w:sz w:val="18"/>
                <w:szCs w:val="18"/>
              </w:rPr>
              <w:t>2.5.7g</w:t>
            </w:r>
          </w:p>
          <w:p w14:paraId="69F4C031" w14:textId="77777777" w:rsidR="006D6859" w:rsidRPr="00000AB3" w:rsidRDefault="006D6859" w:rsidP="00730835">
            <w:pPr>
              <w:jc w:val="left"/>
              <w:rPr>
                <w:sz w:val="18"/>
                <w:szCs w:val="18"/>
              </w:rPr>
            </w:pPr>
            <w:r w:rsidRPr="00000AB3">
              <w:rPr>
                <w:sz w:val="18"/>
                <w:szCs w:val="18"/>
              </w:rPr>
              <w:t>[UPDATE WK37_07]</w:t>
            </w:r>
          </w:p>
        </w:tc>
        <w:tc>
          <w:tcPr>
            <w:tcW w:w="1211" w:type="dxa"/>
            <w:shd w:val="clear" w:color="auto" w:fill="DBE5F1"/>
            <w:vAlign w:val="center"/>
          </w:tcPr>
          <w:p w14:paraId="6D7E15C1" w14:textId="77777777" w:rsidR="006D6859" w:rsidRPr="00000AB3" w:rsidRDefault="006D6859" w:rsidP="00730835">
            <w:pPr>
              <w:jc w:val="left"/>
              <w:rPr>
                <w:sz w:val="18"/>
                <w:szCs w:val="18"/>
              </w:rPr>
            </w:pPr>
            <w:r w:rsidRPr="00000AB3">
              <w:rPr>
                <w:sz w:val="18"/>
                <w:szCs w:val="18"/>
              </w:rPr>
              <w:t>GB302840</w:t>
            </w:r>
          </w:p>
        </w:tc>
        <w:tc>
          <w:tcPr>
            <w:tcW w:w="1134" w:type="dxa"/>
            <w:shd w:val="clear" w:color="auto" w:fill="DBE5F1"/>
            <w:vAlign w:val="center"/>
          </w:tcPr>
          <w:p w14:paraId="191573EB" w14:textId="77777777" w:rsidR="006D6859" w:rsidRPr="00000AB3" w:rsidRDefault="006D6859" w:rsidP="00730835">
            <w:pPr>
              <w:jc w:val="center"/>
              <w:rPr>
                <w:sz w:val="18"/>
                <w:szCs w:val="18"/>
              </w:rPr>
            </w:pPr>
            <w:r w:rsidRPr="00000AB3">
              <w:rPr>
                <w:sz w:val="18"/>
                <w:szCs w:val="18"/>
              </w:rPr>
              <w:t>23</w:t>
            </w:r>
          </w:p>
        </w:tc>
        <w:tc>
          <w:tcPr>
            <w:tcW w:w="1134" w:type="dxa"/>
            <w:shd w:val="clear" w:color="auto" w:fill="DBE5F1"/>
            <w:vAlign w:val="center"/>
          </w:tcPr>
          <w:p w14:paraId="670CB9F0" w14:textId="77777777" w:rsidR="006D6859" w:rsidRPr="00000AB3" w:rsidRDefault="006D6859" w:rsidP="00730835">
            <w:pPr>
              <w:jc w:val="center"/>
              <w:rPr>
                <w:sz w:val="18"/>
                <w:szCs w:val="18"/>
              </w:rPr>
            </w:pPr>
            <w:r w:rsidRPr="00000AB3">
              <w:rPr>
                <w:sz w:val="18"/>
                <w:szCs w:val="18"/>
              </w:rPr>
              <w:t>4</w:t>
            </w:r>
          </w:p>
        </w:tc>
        <w:tc>
          <w:tcPr>
            <w:tcW w:w="1134" w:type="dxa"/>
            <w:shd w:val="clear" w:color="auto" w:fill="DBE5F1"/>
            <w:vAlign w:val="center"/>
          </w:tcPr>
          <w:p w14:paraId="6E461589" w14:textId="77777777" w:rsidR="006D6859" w:rsidRPr="00000AB3" w:rsidRDefault="006D6859" w:rsidP="00730835">
            <w:pPr>
              <w:jc w:val="center"/>
              <w:rPr>
                <w:sz w:val="18"/>
                <w:szCs w:val="18"/>
              </w:rPr>
            </w:pPr>
            <w:r w:rsidRPr="00000AB3">
              <w:rPr>
                <w:sz w:val="18"/>
                <w:szCs w:val="18"/>
              </w:rPr>
              <w:t>23</w:t>
            </w:r>
          </w:p>
        </w:tc>
        <w:tc>
          <w:tcPr>
            <w:tcW w:w="1134" w:type="dxa"/>
            <w:shd w:val="clear" w:color="auto" w:fill="DBE5F1"/>
            <w:vAlign w:val="center"/>
          </w:tcPr>
          <w:p w14:paraId="11B51173" w14:textId="77777777" w:rsidR="006D6859" w:rsidRPr="00000AB3" w:rsidRDefault="006D6859" w:rsidP="00730835">
            <w:pPr>
              <w:jc w:val="center"/>
              <w:rPr>
                <w:sz w:val="18"/>
                <w:szCs w:val="18"/>
              </w:rPr>
            </w:pPr>
            <w:r w:rsidRPr="00000AB3">
              <w:rPr>
                <w:sz w:val="18"/>
                <w:szCs w:val="18"/>
              </w:rPr>
              <w:t>4</w:t>
            </w:r>
          </w:p>
        </w:tc>
        <w:tc>
          <w:tcPr>
            <w:tcW w:w="2126" w:type="dxa"/>
            <w:shd w:val="clear" w:color="auto" w:fill="DBE5F1"/>
          </w:tcPr>
          <w:p w14:paraId="6A6B12CF" w14:textId="77777777" w:rsidR="006D6859" w:rsidRPr="00000AB3" w:rsidRDefault="006D6859" w:rsidP="00730835">
            <w:pPr>
              <w:jc w:val="left"/>
              <w:rPr>
                <w:sz w:val="18"/>
                <w:szCs w:val="18"/>
              </w:rPr>
            </w:pPr>
            <w:r w:rsidRPr="00000AB3">
              <w:rPr>
                <w:sz w:val="18"/>
                <w:szCs w:val="18"/>
              </w:rPr>
              <w:t>NE installed from WK37/07 Update</w:t>
            </w:r>
          </w:p>
        </w:tc>
        <w:tc>
          <w:tcPr>
            <w:tcW w:w="346" w:type="dxa"/>
            <w:vMerge/>
            <w:shd w:val="clear" w:color="auto" w:fill="auto"/>
          </w:tcPr>
          <w:p w14:paraId="28BD8B95" w14:textId="77777777" w:rsidR="006D6859" w:rsidRPr="00000AB3" w:rsidRDefault="006D6859" w:rsidP="00730835">
            <w:pPr>
              <w:jc w:val="left"/>
              <w:rPr>
                <w:sz w:val="18"/>
                <w:szCs w:val="18"/>
              </w:rPr>
            </w:pPr>
          </w:p>
        </w:tc>
      </w:tr>
      <w:tr w:rsidR="006D6859" w14:paraId="44DA3186" w14:textId="77777777" w:rsidTr="006D6859">
        <w:trPr>
          <w:trHeight w:val="22"/>
          <w:tblHeader/>
        </w:trPr>
        <w:tc>
          <w:tcPr>
            <w:tcW w:w="250" w:type="dxa"/>
            <w:vMerge/>
            <w:shd w:val="clear" w:color="auto" w:fill="auto"/>
          </w:tcPr>
          <w:p w14:paraId="4E5B1752" w14:textId="77777777" w:rsidR="006D6859" w:rsidRPr="00000AB3" w:rsidRDefault="006D6859" w:rsidP="00730835">
            <w:pPr>
              <w:jc w:val="left"/>
              <w:rPr>
                <w:sz w:val="18"/>
                <w:szCs w:val="18"/>
              </w:rPr>
            </w:pPr>
          </w:p>
        </w:tc>
        <w:tc>
          <w:tcPr>
            <w:tcW w:w="1057" w:type="dxa"/>
            <w:vMerge/>
            <w:shd w:val="clear" w:color="auto" w:fill="DBE5F1"/>
            <w:vAlign w:val="center"/>
          </w:tcPr>
          <w:p w14:paraId="179A8646" w14:textId="77777777" w:rsidR="006D6859" w:rsidRPr="00000AB3" w:rsidRDefault="006D6859" w:rsidP="00730835">
            <w:pPr>
              <w:jc w:val="left"/>
              <w:rPr>
                <w:sz w:val="18"/>
                <w:szCs w:val="18"/>
              </w:rPr>
            </w:pPr>
          </w:p>
        </w:tc>
        <w:tc>
          <w:tcPr>
            <w:tcW w:w="1211" w:type="dxa"/>
            <w:shd w:val="clear" w:color="auto" w:fill="DBE5F1"/>
            <w:vAlign w:val="center"/>
          </w:tcPr>
          <w:p w14:paraId="1E1DEAF9" w14:textId="77777777" w:rsidR="006D6859" w:rsidRPr="00000AB3" w:rsidRDefault="006D6859" w:rsidP="00730835">
            <w:pPr>
              <w:jc w:val="left"/>
              <w:rPr>
                <w:sz w:val="18"/>
                <w:szCs w:val="18"/>
              </w:rPr>
            </w:pPr>
            <w:r w:rsidRPr="00000AB3">
              <w:rPr>
                <w:sz w:val="18"/>
                <w:szCs w:val="18"/>
              </w:rPr>
              <w:t>GB303220</w:t>
            </w:r>
          </w:p>
        </w:tc>
        <w:tc>
          <w:tcPr>
            <w:tcW w:w="1134" w:type="dxa"/>
            <w:shd w:val="clear" w:color="auto" w:fill="DBE5F1"/>
            <w:vAlign w:val="center"/>
          </w:tcPr>
          <w:p w14:paraId="7CCC0721" w14:textId="77777777" w:rsidR="006D6859" w:rsidRPr="00000AB3" w:rsidRDefault="006D6859" w:rsidP="00730835">
            <w:pPr>
              <w:jc w:val="center"/>
              <w:rPr>
                <w:sz w:val="18"/>
                <w:szCs w:val="18"/>
              </w:rPr>
            </w:pPr>
            <w:r w:rsidRPr="00000AB3">
              <w:rPr>
                <w:sz w:val="18"/>
                <w:szCs w:val="18"/>
              </w:rPr>
              <w:t>4</w:t>
            </w:r>
          </w:p>
        </w:tc>
        <w:tc>
          <w:tcPr>
            <w:tcW w:w="1134" w:type="dxa"/>
            <w:shd w:val="clear" w:color="auto" w:fill="DBE5F1"/>
            <w:vAlign w:val="center"/>
          </w:tcPr>
          <w:p w14:paraId="3A3A716D" w14:textId="77777777" w:rsidR="006D6859" w:rsidRPr="00000AB3" w:rsidRDefault="006D6859" w:rsidP="00730835">
            <w:pPr>
              <w:jc w:val="center"/>
              <w:rPr>
                <w:sz w:val="18"/>
                <w:szCs w:val="18"/>
              </w:rPr>
            </w:pPr>
            <w:r w:rsidRPr="00000AB3">
              <w:rPr>
                <w:sz w:val="18"/>
                <w:szCs w:val="18"/>
              </w:rPr>
              <w:t>7</w:t>
            </w:r>
          </w:p>
        </w:tc>
        <w:tc>
          <w:tcPr>
            <w:tcW w:w="1134" w:type="dxa"/>
            <w:shd w:val="clear" w:color="auto" w:fill="DBE5F1"/>
            <w:vAlign w:val="center"/>
          </w:tcPr>
          <w:p w14:paraId="6F1E46ED" w14:textId="77777777" w:rsidR="006D6859" w:rsidRPr="00000AB3" w:rsidRDefault="006D6859" w:rsidP="00730835">
            <w:pPr>
              <w:jc w:val="center"/>
              <w:rPr>
                <w:sz w:val="18"/>
                <w:szCs w:val="18"/>
              </w:rPr>
            </w:pPr>
            <w:r w:rsidRPr="00000AB3">
              <w:rPr>
                <w:sz w:val="18"/>
                <w:szCs w:val="18"/>
              </w:rPr>
              <w:t>4</w:t>
            </w:r>
          </w:p>
        </w:tc>
        <w:tc>
          <w:tcPr>
            <w:tcW w:w="1134" w:type="dxa"/>
            <w:shd w:val="clear" w:color="auto" w:fill="DBE5F1"/>
            <w:vAlign w:val="center"/>
          </w:tcPr>
          <w:p w14:paraId="7793D440" w14:textId="77777777" w:rsidR="006D6859" w:rsidRPr="00000AB3" w:rsidRDefault="006D6859" w:rsidP="00730835">
            <w:pPr>
              <w:jc w:val="center"/>
              <w:rPr>
                <w:sz w:val="18"/>
                <w:szCs w:val="18"/>
              </w:rPr>
            </w:pPr>
            <w:r w:rsidRPr="00000AB3">
              <w:rPr>
                <w:sz w:val="18"/>
                <w:szCs w:val="18"/>
              </w:rPr>
              <w:t>7</w:t>
            </w:r>
          </w:p>
        </w:tc>
        <w:tc>
          <w:tcPr>
            <w:tcW w:w="2126" w:type="dxa"/>
            <w:shd w:val="clear" w:color="auto" w:fill="DBE5F1"/>
          </w:tcPr>
          <w:p w14:paraId="7D4299A7" w14:textId="77777777" w:rsidR="006D6859" w:rsidRPr="00000AB3" w:rsidRDefault="006D6859" w:rsidP="00730835">
            <w:pPr>
              <w:jc w:val="left"/>
              <w:rPr>
                <w:sz w:val="18"/>
                <w:szCs w:val="18"/>
              </w:rPr>
            </w:pPr>
          </w:p>
        </w:tc>
        <w:tc>
          <w:tcPr>
            <w:tcW w:w="346" w:type="dxa"/>
            <w:vMerge/>
            <w:shd w:val="clear" w:color="auto" w:fill="auto"/>
          </w:tcPr>
          <w:p w14:paraId="7F0D85FD" w14:textId="77777777" w:rsidR="006D6859" w:rsidRPr="00000AB3" w:rsidRDefault="006D6859" w:rsidP="00730835">
            <w:pPr>
              <w:jc w:val="left"/>
              <w:rPr>
                <w:sz w:val="18"/>
                <w:szCs w:val="18"/>
              </w:rPr>
            </w:pPr>
          </w:p>
        </w:tc>
      </w:tr>
      <w:tr w:rsidR="006D6859" w14:paraId="621B3EDC" w14:textId="77777777" w:rsidTr="006D6859">
        <w:trPr>
          <w:trHeight w:val="22"/>
          <w:tblHeader/>
        </w:trPr>
        <w:tc>
          <w:tcPr>
            <w:tcW w:w="250" w:type="dxa"/>
            <w:vMerge/>
            <w:shd w:val="clear" w:color="auto" w:fill="auto"/>
          </w:tcPr>
          <w:p w14:paraId="01AAA9D7" w14:textId="77777777" w:rsidR="006D6859" w:rsidRPr="00000AB3" w:rsidRDefault="006D6859" w:rsidP="00730835">
            <w:pPr>
              <w:jc w:val="left"/>
              <w:rPr>
                <w:sz w:val="18"/>
                <w:szCs w:val="18"/>
              </w:rPr>
            </w:pPr>
          </w:p>
        </w:tc>
        <w:tc>
          <w:tcPr>
            <w:tcW w:w="1057" w:type="dxa"/>
            <w:vMerge/>
            <w:shd w:val="clear" w:color="auto" w:fill="DBE5F1"/>
            <w:vAlign w:val="center"/>
          </w:tcPr>
          <w:p w14:paraId="0B424D83" w14:textId="77777777" w:rsidR="006D6859" w:rsidRPr="00000AB3" w:rsidRDefault="006D6859" w:rsidP="00730835">
            <w:pPr>
              <w:jc w:val="left"/>
              <w:rPr>
                <w:sz w:val="18"/>
                <w:szCs w:val="18"/>
              </w:rPr>
            </w:pPr>
          </w:p>
        </w:tc>
        <w:tc>
          <w:tcPr>
            <w:tcW w:w="1211" w:type="dxa"/>
            <w:shd w:val="clear" w:color="auto" w:fill="DBE5F1"/>
            <w:vAlign w:val="center"/>
          </w:tcPr>
          <w:p w14:paraId="09A45B1C" w14:textId="77777777" w:rsidR="006D6859" w:rsidRPr="00000AB3" w:rsidRDefault="006D6859" w:rsidP="00730835">
            <w:pPr>
              <w:jc w:val="left"/>
              <w:rPr>
                <w:sz w:val="18"/>
                <w:szCs w:val="18"/>
              </w:rPr>
            </w:pPr>
            <w:r w:rsidRPr="00000AB3">
              <w:rPr>
                <w:sz w:val="18"/>
                <w:szCs w:val="18"/>
              </w:rPr>
              <w:t>GB303420</w:t>
            </w:r>
          </w:p>
        </w:tc>
        <w:tc>
          <w:tcPr>
            <w:tcW w:w="1134" w:type="dxa"/>
            <w:shd w:val="clear" w:color="auto" w:fill="DBE5F1"/>
            <w:vAlign w:val="center"/>
          </w:tcPr>
          <w:p w14:paraId="0147F458" w14:textId="77777777" w:rsidR="006D6859" w:rsidRPr="00000AB3" w:rsidRDefault="006D6859" w:rsidP="00730835">
            <w:pPr>
              <w:jc w:val="center"/>
              <w:rPr>
                <w:sz w:val="18"/>
                <w:szCs w:val="18"/>
              </w:rPr>
            </w:pPr>
            <w:r w:rsidRPr="00000AB3">
              <w:rPr>
                <w:sz w:val="18"/>
                <w:szCs w:val="18"/>
              </w:rPr>
              <w:t>3</w:t>
            </w:r>
          </w:p>
        </w:tc>
        <w:tc>
          <w:tcPr>
            <w:tcW w:w="1134" w:type="dxa"/>
            <w:shd w:val="clear" w:color="auto" w:fill="DBE5F1"/>
            <w:vAlign w:val="center"/>
          </w:tcPr>
          <w:p w14:paraId="40757A83" w14:textId="77777777" w:rsidR="006D6859" w:rsidRPr="00000AB3" w:rsidRDefault="006D6859" w:rsidP="00730835">
            <w:pPr>
              <w:jc w:val="center"/>
              <w:rPr>
                <w:sz w:val="18"/>
                <w:szCs w:val="18"/>
              </w:rPr>
            </w:pPr>
            <w:r w:rsidRPr="00000AB3">
              <w:rPr>
                <w:sz w:val="18"/>
                <w:szCs w:val="18"/>
              </w:rPr>
              <w:t>12</w:t>
            </w:r>
          </w:p>
        </w:tc>
        <w:tc>
          <w:tcPr>
            <w:tcW w:w="1134" w:type="dxa"/>
            <w:shd w:val="clear" w:color="auto" w:fill="DBE5F1"/>
            <w:vAlign w:val="center"/>
          </w:tcPr>
          <w:p w14:paraId="75E9BC69" w14:textId="77777777" w:rsidR="006D6859" w:rsidRPr="00000AB3" w:rsidRDefault="006D6859" w:rsidP="00730835">
            <w:pPr>
              <w:jc w:val="center"/>
              <w:rPr>
                <w:sz w:val="18"/>
                <w:szCs w:val="18"/>
              </w:rPr>
            </w:pPr>
            <w:r w:rsidRPr="00000AB3">
              <w:rPr>
                <w:sz w:val="18"/>
                <w:szCs w:val="18"/>
              </w:rPr>
              <w:t>3</w:t>
            </w:r>
          </w:p>
        </w:tc>
        <w:tc>
          <w:tcPr>
            <w:tcW w:w="1134" w:type="dxa"/>
            <w:shd w:val="clear" w:color="auto" w:fill="DBE5F1"/>
            <w:vAlign w:val="center"/>
          </w:tcPr>
          <w:p w14:paraId="22EDF385" w14:textId="77777777" w:rsidR="006D6859" w:rsidRPr="00000AB3" w:rsidRDefault="006D6859" w:rsidP="00730835">
            <w:pPr>
              <w:jc w:val="center"/>
              <w:rPr>
                <w:sz w:val="18"/>
                <w:szCs w:val="18"/>
              </w:rPr>
            </w:pPr>
            <w:r w:rsidRPr="00000AB3">
              <w:rPr>
                <w:sz w:val="18"/>
                <w:szCs w:val="18"/>
              </w:rPr>
              <w:t>12</w:t>
            </w:r>
          </w:p>
        </w:tc>
        <w:tc>
          <w:tcPr>
            <w:tcW w:w="2126" w:type="dxa"/>
            <w:shd w:val="clear" w:color="auto" w:fill="DBE5F1"/>
          </w:tcPr>
          <w:p w14:paraId="1DA3F409" w14:textId="77777777" w:rsidR="006D6859" w:rsidRPr="00000AB3" w:rsidRDefault="006D6859" w:rsidP="00730835">
            <w:pPr>
              <w:jc w:val="left"/>
              <w:rPr>
                <w:sz w:val="18"/>
                <w:szCs w:val="18"/>
              </w:rPr>
            </w:pPr>
          </w:p>
        </w:tc>
        <w:tc>
          <w:tcPr>
            <w:tcW w:w="346" w:type="dxa"/>
            <w:vMerge/>
            <w:shd w:val="clear" w:color="auto" w:fill="auto"/>
          </w:tcPr>
          <w:p w14:paraId="35D5B205" w14:textId="77777777" w:rsidR="006D6859" w:rsidRPr="00000AB3" w:rsidRDefault="006D6859" w:rsidP="00730835">
            <w:pPr>
              <w:jc w:val="left"/>
              <w:rPr>
                <w:sz w:val="18"/>
                <w:szCs w:val="18"/>
              </w:rPr>
            </w:pPr>
          </w:p>
        </w:tc>
      </w:tr>
      <w:tr w:rsidR="006D6859" w14:paraId="71F44259" w14:textId="77777777" w:rsidTr="006D6859">
        <w:trPr>
          <w:trHeight w:val="22"/>
          <w:tblHeader/>
        </w:trPr>
        <w:tc>
          <w:tcPr>
            <w:tcW w:w="250" w:type="dxa"/>
            <w:vMerge/>
            <w:shd w:val="clear" w:color="auto" w:fill="auto"/>
          </w:tcPr>
          <w:p w14:paraId="4A475DFB" w14:textId="77777777" w:rsidR="006D6859" w:rsidRPr="00000AB3" w:rsidRDefault="006D6859" w:rsidP="00730835">
            <w:pPr>
              <w:jc w:val="left"/>
              <w:rPr>
                <w:sz w:val="18"/>
                <w:szCs w:val="18"/>
              </w:rPr>
            </w:pPr>
          </w:p>
        </w:tc>
        <w:tc>
          <w:tcPr>
            <w:tcW w:w="1057" w:type="dxa"/>
            <w:vMerge/>
            <w:shd w:val="clear" w:color="auto" w:fill="DBE5F1"/>
            <w:vAlign w:val="center"/>
          </w:tcPr>
          <w:p w14:paraId="2EED3AC7" w14:textId="77777777" w:rsidR="006D6859" w:rsidRPr="00000AB3" w:rsidRDefault="006D6859" w:rsidP="00730835">
            <w:pPr>
              <w:jc w:val="left"/>
              <w:rPr>
                <w:sz w:val="18"/>
                <w:szCs w:val="18"/>
              </w:rPr>
            </w:pPr>
          </w:p>
        </w:tc>
        <w:tc>
          <w:tcPr>
            <w:tcW w:w="1211" w:type="dxa"/>
            <w:shd w:val="clear" w:color="auto" w:fill="DBE5F1"/>
            <w:vAlign w:val="center"/>
          </w:tcPr>
          <w:p w14:paraId="5DF4C0E7" w14:textId="77777777" w:rsidR="006D6859" w:rsidRPr="00000AB3" w:rsidRDefault="006D6859" w:rsidP="00730835">
            <w:pPr>
              <w:jc w:val="left"/>
              <w:rPr>
                <w:sz w:val="18"/>
                <w:szCs w:val="18"/>
              </w:rPr>
            </w:pPr>
            <w:r w:rsidRPr="00000AB3">
              <w:rPr>
                <w:sz w:val="18"/>
                <w:szCs w:val="18"/>
              </w:rPr>
              <w:t>GB303460</w:t>
            </w:r>
          </w:p>
        </w:tc>
        <w:tc>
          <w:tcPr>
            <w:tcW w:w="1134" w:type="dxa"/>
            <w:shd w:val="clear" w:color="auto" w:fill="DBE5F1"/>
            <w:vAlign w:val="center"/>
          </w:tcPr>
          <w:p w14:paraId="11994B3E" w14:textId="77777777" w:rsidR="006D6859" w:rsidRPr="00000AB3" w:rsidRDefault="006D6859" w:rsidP="00730835">
            <w:pPr>
              <w:jc w:val="center"/>
              <w:rPr>
                <w:sz w:val="18"/>
                <w:szCs w:val="18"/>
              </w:rPr>
            </w:pPr>
            <w:r w:rsidRPr="00000AB3">
              <w:rPr>
                <w:sz w:val="18"/>
                <w:szCs w:val="18"/>
              </w:rPr>
              <w:t>11</w:t>
            </w:r>
          </w:p>
        </w:tc>
        <w:tc>
          <w:tcPr>
            <w:tcW w:w="1134" w:type="dxa"/>
            <w:shd w:val="clear" w:color="auto" w:fill="DBE5F1"/>
            <w:vAlign w:val="center"/>
          </w:tcPr>
          <w:p w14:paraId="40E83D86" w14:textId="77777777" w:rsidR="006D6859" w:rsidRPr="00000AB3" w:rsidRDefault="006D6859" w:rsidP="00730835">
            <w:pPr>
              <w:jc w:val="center"/>
              <w:rPr>
                <w:sz w:val="18"/>
                <w:szCs w:val="18"/>
              </w:rPr>
            </w:pPr>
            <w:r w:rsidRPr="00000AB3">
              <w:rPr>
                <w:sz w:val="18"/>
                <w:szCs w:val="18"/>
              </w:rPr>
              <w:t>1</w:t>
            </w:r>
          </w:p>
        </w:tc>
        <w:tc>
          <w:tcPr>
            <w:tcW w:w="1134" w:type="dxa"/>
            <w:shd w:val="clear" w:color="auto" w:fill="DBE5F1"/>
            <w:vAlign w:val="center"/>
          </w:tcPr>
          <w:p w14:paraId="288D19C5" w14:textId="77777777" w:rsidR="006D6859" w:rsidRPr="00000AB3" w:rsidRDefault="006D6859" w:rsidP="00730835">
            <w:pPr>
              <w:jc w:val="center"/>
              <w:rPr>
                <w:sz w:val="18"/>
                <w:szCs w:val="18"/>
              </w:rPr>
            </w:pPr>
            <w:r w:rsidRPr="00000AB3">
              <w:rPr>
                <w:sz w:val="18"/>
                <w:szCs w:val="18"/>
              </w:rPr>
              <w:t>11</w:t>
            </w:r>
          </w:p>
        </w:tc>
        <w:tc>
          <w:tcPr>
            <w:tcW w:w="1134" w:type="dxa"/>
            <w:shd w:val="clear" w:color="auto" w:fill="DBE5F1"/>
            <w:vAlign w:val="center"/>
          </w:tcPr>
          <w:p w14:paraId="4822571C" w14:textId="77777777" w:rsidR="006D6859" w:rsidRPr="00000AB3" w:rsidRDefault="006D6859" w:rsidP="00730835">
            <w:pPr>
              <w:jc w:val="center"/>
              <w:rPr>
                <w:sz w:val="18"/>
                <w:szCs w:val="18"/>
              </w:rPr>
            </w:pPr>
            <w:r w:rsidRPr="00000AB3">
              <w:rPr>
                <w:sz w:val="18"/>
                <w:szCs w:val="18"/>
              </w:rPr>
              <w:t>1</w:t>
            </w:r>
          </w:p>
        </w:tc>
        <w:tc>
          <w:tcPr>
            <w:tcW w:w="2126" w:type="dxa"/>
            <w:shd w:val="clear" w:color="auto" w:fill="DBE5F1"/>
          </w:tcPr>
          <w:p w14:paraId="68749E04" w14:textId="77777777" w:rsidR="006D6859" w:rsidRPr="00000AB3" w:rsidRDefault="006D6859" w:rsidP="00730835">
            <w:pPr>
              <w:jc w:val="left"/>
              <w:rPr>
                <w:sz w:val="18"/>
                <w:szCs w:val="18"/>
              </w:rPr>
            </w:pPr>
          </w:p>
        </w:tc>
        <w:tc>
          <w:tcPr>
            <w:tcW w:w="346" w:type="dxa"/>
            <w:vMerge/>
            <w:shd w:val="clear" w:color="auto" w:fill="auto"/>
          </w:tcPr>
          <w:p w14:paraId="5CDEFF48" w14:textId="77777777" w:rsidR="006D6859" w:rsidRPr="00000AB3" w:rsidRDefault="006D6859" w:rsidP="00730835">
            <w:pPr>
              <w:jc w:val="left"/>
              <w:rPr>
                <w:sz w:val="18"/>
                <w:szCs w:val="18"/>
              </w:rPr>
            </w:pPr>
          </w:p>
        </w:tc>
      </w:tr>
      <w:tr w:rsidR="006D6859" w14:paraId="4E42E189" w14:textId="77777777" w:rsidTr="006D6859">
        <w:trPr>
          <w:trHeight w:val="22"/>
          <w:tblHeader/>
        </w:trPr>
        <w:tc>
          <w:tcPr>
            <w:tcW w:w="250" w:type="dxa"/>
            <w:vMerge/>
            <w:shd w:val="clear" w:color="auto" w:fill="auto"/>
          </w:tcPr>
          <w:p w14:paraId="42A23E54" w14:textId="77777777" w:rsidR="006D6859" w:rsidRPr="00000AB3" w:rsidRDefault="006D6859" w:rsidP="00730835">
            <w:pPr>
              <w:jc w:val="left"/>
              <w:rPr>
                <w:sz w:val="18"/>
                <w:szCs w:val="18"/>
              </w:rPr>
            </w:pPr>
          </w:p>
        </w:tc>
        <w:tc>
          <w:tcPr>
            <w:tcW w:w="1057" w:type="dxa"/>
            <w:vMerge/>
            <w:shd w:val="clear" w:color="auto" w:fill="DBE5F1"/>
            <w:vAlign w:val="center"/>
          </w:tcPr>
          <w:p w14:paraId="653DE8DE" w14:textId="77777777" w:rsidR="006D6859" w:rsidRPr="00000AB3" w:rsidRDefault="006D6859" w:rsidP="00730835">
            <w:pPr>
              <w:jc w:val="left"/>
              <w:rPr>
                <w:sz w:val="18"/>
                <w:szCs w:val="18"/>
              </w:rPr>
            </w:pPr>
          </w:p>
        </w:tc>
        <w:tc>
          <w:tcPr>
            <w:tcW w:w="1211" w:type="dxa"/>
            <w:shd w:val="clear" w:color="auto" w:fill="DBE5F1"/>
            <w:vAlign w:val="center"/>
          </w:tcPr>
          <w:p w14:paraId="131B6A03" w14:textId="77777777" w:rsidR="006D6859" w:rsidRPr="00000AB3" w:rsidRDefault="006D6859" w:rsidP="00730835">
            <w:pPr>
              <w:jc w:val="left"/>
              <w:rPr>
                <w:sz w:val="18"/>
                <w:szCs w:val="18"/>
              </w:rPr>
            </w:pPr>
            <w:r w:rsidRPr="00000AB3">
              <w:rPr>
                <w:sz w:val="18"/>
                <w:szCs w:val="18"/>
              </w:rPr>
              <w:t>GB40162A</w:t>
            </w:r>
          </w:p>
        </w:tc>
        <w:tc>
          <w:tcPr>
            <w:tcW w:w="1134" w:type="dxa"/>
            <w:shd w:val="clear" w:color="auto" w:fill="DBE5F1"/>
            <w:vAlign w:val="center"/>
          </w:tcPr>
          <w:p w14:paraId="1DBEB502" w14:textId="77777777" w:rsidR="006D6859" w:rsidRPr="00000AB3" w:rsidRDefault="006D6859" w:rsidP="00730835">
            <w:pPr>
              <w:jc w:val="center"/>
              <w:rPr>
                <w:sz w:val="18"/>
                <w:szCs w:val="18"/>
              </w:rPr>
            </w:pPr>
            <w:r w:rsidRPr="00000AB3">
              <w:rPr>
                <w:sz w:val="18"/>
                <w:szCs w:val="18"/>
              </w:rPr>
              <w:t>9</w:t>
            </w:r>
          </w:p>
        </w:tc>
        <w:tc>
          <w:tcPr>
            <w:tcW w:w="1134" w:type="dxa"/>
            <w:shd w:val="clear" w:color="auto" w:fill="DBE5F1"/>
            <w:vAlign w:val="center"/>
          </w:tcPr>
          <w:p w14:paraId="3832BEE1" w14:textId="77777777" w:rsidR="006D6859" w:rsidRPr="00000AB3" w:rsidRDefault="006D6859" w:rsidP="00730835">
            <w:pPr>
              <w:jc w:val="center"/>
              <w:rPr>
                <w:sz w:val="18"/>
                <w:szCs w:val="18"/>
              </w:rPr>
            </w:pPr>
            <w:r w:rsidRPr="00000AB3">
              <w:rPr>
                <w:sz w:val="18"/>
                <w:szCs w:val="18"/>
              </w:rPr>
              <w:t>5</w:t>
            </w:r>
          </w:p>
        </w:tc>
        <w:tc>
          <w:tcPr>
            <w:tcW w:w="1134" w:type="dxa"/>
            <w:shd w:val="clear" w:color="auto" w:fill="DBE5F1"/>
            <w:vAlign w:val="center"/>
          </w:tcPr>
          <w:p w14:paraId="0DD19D93" w14:textId="77777777" w:rsidR="006D6859" w:rsidRPr="00000AB3" w:rsidRDefault="006D6859" w:rsidP="00730835">
            <w:pPr>
              <w:jc w:val="center"/>
              <w:rPr>
                <w:sz w:val="18"/>
                <w:szCs w:val="18"/>
              </w:rPr>
            </w:pPr>
            <w:r w:rsidRPr="00000AB3">
              <w:rPr>
                <w:sz w:val="18"/>
                <w:szCs w:val="18"/>
              </w:rPr>
              <w:t>9</w:t>
            </w:r>
          </w:p>
        </w:tc>
        <w:tc>
          <w:tcPr>
            <w:tcW w:w="1134" w:type="dxa"/>
            <w:shd w:val="clear" w:color="auto" w:fill="DBE5F1"/>
            <w:vAlign w:val="center"/>
          </w:tcPr>
          <w:p w14:paraId="3D96D018" w14:textId="77777777" w:rsidR="006D6859" w:rsidRPr="00000AB3" w:rsidRDefault="006D6859" w:rsidP="00730835">
            <w:pPr>
              <w:jc w:val="center"/>
              <w:rPr>
                <w:sz w:val="18"/>
                <w:szCs w:val="18"/>
              </w:rPr>
            </w:pPr>
            <w:r w:rsidRPr="00000AB3">
              <w:rPr>
                <w:sz w:val="18"/>
                <w:szCs w:val="18"/>
              </w:rPr>
              <w:t>0</w:t>
            </w:r>
          </w:p>
        </w:tc>
        <w:tc>
          <w:tcPr>
            <w:tcW w:w="2126" w:type="dxa"/>
            <w:vMerge w:val="restart"/>
            <w:shd w:val="clear" w:color="auto" w:fill="DBE5F1"/>
          </w:tcPr>
          <w:p w14:paraId="5DB9EB54" w14:textId="77777777" w:rsidR="006D6859" w:rsidRPr="00000AB3" w:rsidRDefault="006D6859" w:rsidP="00730835">
            <w:pPr>
              <w:jc w:val="left"/>
              <w:rPr>
                <w:sz w:val="18"/>
                <w:szCs w:val="18"/>
              </w:rPr>
            </w:pPr>
            <w:r w:rsidRPr="00000AB3">
              <w:rPr>
                <w:sz w:val="18"/>
                <w:szCs w:val="18"/>
              </w:rPr>
              <w:t>Cells not updated due to incompatible</w:t>
            </w:r>
          </w:p>
          <w:p w14:paraId="4085E1B6" w14:textId="77777777" w:rsidR="006D6859" w:rsidRPr="00000AB3" w:rsidRDefault="006D6859" w:rsidP="00730835">
            <w:pPr>
              <w:jc w:val="left"/>
              <w:rPr>
                <w:sz w:val="18"/>
                <w:szCs w:val="18"/>
              </w:rPr>
            </w:pPr>
            <w:r w:rsidRPr="00000AB3">
              <w:rPr>
                <w:sz w:val="18"/>
                <w:szCs w:val="18"/>
              </w:rPr>
              <w:t>BASE 2</w:t>
            </w:r>
          </w:p>
        </w:tc>
        <w:tc>
          <w:tcPr>
            <w:tcW w:w="346" w:type="dxa"/>
            <w:vMerge/>
            <w:shd w:val="clear" w:color="auto" w:fill="auto"/>
          </w:tcPr>
          <w:p w14:paraId="6B30E80B" w14:textId="77777777" w:rsidR="006D6859" w:rsidRPr="00000AB3" w:rsidRDefault="006D6859" w:rsidP="00730835">
            <w:pPr>
              <w:jc w:val="left"/>
              <w:rPr>
                <w:sz w:val="18"/>
                <w:szCs w:val="18"/>
              </w:rPr>
            </w:pPr>
          </w:p>
        </w:tc>
      </w:tr>
      <w:tr w:rsidR="006D6859" w14:paraId="4CB10167" w14:textId="77777777" w:rsidTr="006D6859">
        <w:trPr>
          <w:trHeight w:val="22"/>
          <w:tblHeader/>
        </w:trPr>
        <w:tc>
          <w:tcPr>
            <w:tcW w:w="250" w:type="dxa"/>
            <w:vMerge/>
            <w:shd w:val="clear" w:color="auto" w:fill="auto"/>
          </w:tcPr>
          <w:p w14:paraId="76D32234" w14:textId="77777777" w:rsidR="006D6859" w:rsidRPr="00000AB3" w:rsidRDefault="006D6859" w:rsidP="00730835">
            <w:pPr>
              <w:jc w:val="left"/>
              <w:rPr>
                <w:sz w:val="18"/>
                <w:szCs w:val="18"/>
              </w:rPr>
            </w:pPr>
          </w:p>
        </w:tc>
        <w:tc>
          <w:tcPr>
            <w:tcW w:w="1057" w:type="dxa"/>
            <w:vMerge/>
            <w:shd w:val="clear" w:color="auto" w:fill="DBE5F1"/>
            <w:vAlign w:val="center"/>
          </w:tcPr>
          <w:p w14:paraId="1CD41223" w14:textId="77777777" w:rsidR="006D6859" w:rsidRPr="00000AB3" w:rsidRDefault="006D6859" w:rsidP="00730835">
            <w:pPr>
              <w:jc w:val="left"/>
              <w:rPr>
                <w:sz w:val="18"/>
                <w:szCs w:val="18"/>
              </w:rPr>
            </w:pPr>
          </w:p>
        </w:tc>
        <w:tc>
          <w:tcPr>
            <w:tcW w:w="1211" w:type="dxa"/>
            <w:shd w:val="clear" w:color="auto" w:fill="DBE5F1"/>
            <w:vAlign w:val="center"/>
          </w:tcPr>
          <w:p w14:paraId="0EC89C43" w14:textId="77777777" w:rsidR="006D6859" w:rsidRPr="00000AB3" w:rsidRDefault="006D6859" w:rsidP="00730835">
            <w:pPr>
              <w:jc w:val="left"/>
              <w:rPr>
                <w:sz w:val="18"/>
                <w:szCs w:val="18"/>
              </w:rPr>
            </w:pPr>
            <w:r w:rsidRPr="00000AB3">
              <w:rPr>
                <w:sz w:val="18"/>
                <w:szCs w:val="18"/>
              </w:rPr>
              <w:t>GB40184A</w:t>
            </w:r>
          </w:p>
        </w:tc>
        <w:tc>
          <w:tcPr>
            <w:tcW w:w="1134" w:type="dxa"/>
            <w:shd w:val="clear" w:color="auto" w:fill="DBE5F1"/>
            <w:vAlign w:val="center"/>
          </w:tcPr>
          <w:p w14:paraId="411F7E1F" w14:textId="77777777" w:rsidR="006D6859" w:rsidRPr="00000AB3" w:rsidRDefault="006D6859" w:rsidP="00730835">
            <w:pPr>
              <w:jc w:val="center"/>
              <w:rPr>
                <w:sz w:val="18"/>
                <w:szCs w:val="18"/>
              </w:rPr>
            </w:pPr>
            <w:r w:rsidRPr="00000AB3">
              <w:rPr>
                <w:sz w:val="18"/>
                <w:szCs w:val="18"/>
              </w:rPr>
              <w:t>3</w:t>
            </w:r>
          </w:p>
        </w:tc>
        <w:tc>
          <w:tcPr>
            <w:tcW w:w="1134" w:type="dxa"/>
            <w:shd w:val="clear" w:color="auto" w:fill="DBE5F1"/>
            <w:vAlign w:val="center"/>
          </w:tcPr>
          <w:p w14:paraId="7036458C" w14:textId="77777777" w:rsidR="006D6859" w:rsidRPr="00000AB3" w:rsidRDefault="006D6859" w:rsidP="00730835">
            <w:pPr>
              <w:jc w:val="center"/>
              <w:rPr>
                <w:sz w:val="18"/>
                <w:szCs w:val="18"/>
              </w:rPr>
            </w:pPr>
            <w:r w:rsidRPr="00000AB3">
              <w:rPr>
                <w:sz w:val="18"/>
                <w:szCs w:val="18"/>
              </w:rPr>
              <w:t>5</w:t>
            </w:r>
          </w:p>
        </w:tc>
        <w:tc>
          <w:tcPr>
            <w:tcW w:w="1134" w:type="dxa"/>
            <w:shd w:val="clear" w:color="auto" w:fill="DBE5F1"/>
            <w:vAlign w:val="center"/>
          </w:tcPr>
          <w:p w14:paraId="6D170757" w14:textId="77777777" w:rsidR="006D6859" w:rsidRPr="00000AB3" w:rsidRDefault="006D6859" w:rsidP="00730835">
            <w:pPr>
              <w:jc w:val="center"/>
              <w:rPr>
                <w:sz w:val="18"/>
                <w:szCs w:val="18"/>
              </w:rPr>
            </w:pPr>
            <w:r w:rsidRPr="00000AB3">
              <w:rPr>
                <w:sz w:val="18"/>
                <w:szCs w:val="18"/>
              </w:rPr>
              <w:t>2</w:t>
            </w:r>
          </w:p>
        </w:tc>
        <w:tc>
          <w:tcPr>
            <w:tcW w:w="1134" w:type="dxa"/>
            <w:shd w:val="clear" w:color="auto" w:fill="DBE5F1"/>
            <w:vAlign w:val="center"/>
          </w:tcPr>
          <w:p w14:paraId="27817BA2" w14:textId="77777777" w:rsidR="006D6859" w:rsidRPr="00000AB3" w:rsidRDefault="006D6859" w:rsidP="00730835">
            <w:pPr>
              <w:jc w:val="center"/>
              <w:rPr>
                <w:sz w:val="18"/>
                <w:szCs w:val="18"/>
              </w:rPr>
            </w:pPr>
            <w:r w:rsidRPr="00000AB3">
              <w:rPr>
                <w:sz w:val="18"/>
                <w:szCs w:val="18"/>
              </w:rPr>
              <w:t>3</w:t>
            </w:r>
          </w:p>
        </w:tc>
        <w:tc>
          <w:tcPr>
            <w:tcW w:w="2126" w:type="dxa"/>
            <w:vMerge/>
            <w:shd w:val="clear" w:color="auto" w:fill="DBE5F1"/>
            <w:vAlign w:val="center"/>
          </w:tcPr>
          <w:p w14:paraId="2D70C667" w14:textId="77777777" w:rsidR="006D6859" w:rsidRPr="00000AB3" w:rsidRDefault="006D6859" w:rsidP="00730835">
            <w:pPr>
              <w:jc w:val="left"/>
              <w:rPr>
                <w:sz w:val="18"/>
                <w:szCs w:val="18"/>
              </w:rPr>
            </w:pPr>
          </w:p>
        </w:tc>
        <w:tc>
          <w:tcPr>
            <w:tcW w:w="346" w:type="dxa"/>
            <w:vMerge/>
            <w:shd w:val="clear" w:color="auto" w:fill="auto"/>
          </w:tcPr>
          <w:p w14:paraId="5A781B02" w14:textId="77777777" w:rsidR="006D6859" w:rsidRPr="00000AB3" w:rsidRDefault="006D6859" w:rsidP="00730835">
            <w:pPr>
              <w:jc w:val="left"/>
              <w:rPr>
                <w:sz w:val="18"/>
                <w:szCs w:val="18"/>
              </w:rPr>
            </w:pPr>
          </w:p>
        </w:tc>
      </w:tr>
      <w:tr w:rsidR="006D6859" w14:paraId="71199547" w14:textId="77777777" w:rsidTr="006D6859">
        <w:trPr>
          <w:trHeight w:val="22"/>
          <w:tblHeader/>
        </w:trPr>
        <w:tc>
          <w:tcPr>
            <w:tcW w:w="250" w:type="dxa"/>
            <w:vMerge/>
            <w:shd w:val="clear" w:color="auto" w:fill="auto"/>
          </w:tcPr>
          <w:p w14:paraId="3D8FB8EA" w14:textId="77777777" w:rsidR="006D6859" w:rsidRPr="00000AB3" w:rsidRDefault="006D6859" w:rsidP="00730835">
            <w:pPr>
              <w:jc w:val="left"/>
              <w:rPr>
                <w:sz w:val="18"/>
                <w:szCs w:val="18"/>
              </w:rPr>
            </w:pPr>
          </w:p>
        </w:tc>
        <w:tc>
          <w:tcPr>
            <w:tcW w:w="1057" w:type="dxa"/>
            <w:vMerge/>
            <w:shd w:val="clear" w:color="auto" w:fill="DBE5F1"/>
            <w:vAlign w:val="center"/>
          </w:tcPr>
          <w:p w14:paraId="4DB5C372" w14:textId="77777777" w:rsidR="006D6859" w:rsidRPr="00000AB3" w:rsidRDefault="006D6859" w:rsidP="00730835">
            <w:pPr>
              <w:jc w:val="left"/>
              <w:rPr>
                <w:sz w:val="18"/>
                <w:szCs w:val="18"/>
              </w:rPr>
            </w:pPr>
          </w:p>
        </w:tc>
        <w:tc>
          <w:tcPr>
            <w:tcW w:w="1211" w:type="dxa"/>
            <w:shd w:val="clear" w:color="auto" w:fill="DBE5F1"/>
            <w:vAlign w:val="center"/>
          </w:tcPr>
          <w:p w14:paraId="5117CF78" w14:textId="77777777" w:rsidR="006D6859" w:rsidRPr="00000AB3" w:rsidRDefault="006D6859" w:rsidP="00730835">
            <w:pPr>
              <w:jc w:val="left"/>
              <w:rPr>
                <w:sz w:val="18"/>
                <w:szCs w:val="18"/>
              </w:rPr>
            </w:pPr>
            <w:r w:rsidRPr="00000AB3">
              <w:rPr>
                <w:sz w:val="18"/>
                <w:szCs w:val="18"/>
              </w:rPr>
              <w:t>GB40186D</w:t>
            </w:r>
          </w:p>
        </w:tc>
        <w:tc>
          <w:tcPr>
            <w:tcW w:w="1134" w:type="dxa"/>
            <w:shd w:val="clear" w:color="auto" w:fill="DBE5F1"/>
            <w:vAlign w:val="center"/>
          </w:tcPr>
          <w:p w14:paraId="197F0D61" w14:textId="77777777" w:rsidR="006D6859" w:rsidRPr="00000AB3" w:rsidRDefault="006D6859" w:rsidP="00730835">
            <w:pPr>
              <w:jc w:val="center"/>
              <w:rPr>
                <w:sz w:val="18"/>
                <w:szCs w:val="18"/>
              </w:rPr>
            </w:pPr>
            <w:r w:rsidRPr="00000AB3">
              <w:rPr>
                <w:sz w:val="18"/>
                <w:szCs w:val="18"/>
              </w:rPr>
              <w:t>1</w:t>
            </w:r>
          </w:p>
        </w:tc>
        <w:tc>
          <w:tcPr>
            <w:tcW w:w="1134" w:type="dxa"/>
            <w:shd w:val="clear" w:color="auto" w:fill="DBE5F1"/>
            <w:vAlign w:val="center"/>
          </w:tcPr>
          <w:p w14:paraId="3A311376" w14:textId="77777777" w:rsidR="006D6859" w:rsidRPr="00000AB3" w:rsidRDefault="006D6859" w:rsidP="00730835">
            <w:pPr>
              <w:jc w:val="center"/>
              <w:rPr>
                <w:sz w:val="18"/>
                <w:szCs w:val="18"/>
              </w:rPr>
            </w:pPr>
            <w:r w:rsidRPr="00000AB3">
              <w:rPr>
                <w:sz w:val="18"/>
                <w:szCs w:val="18"/>
              </w:rPr>
              <w:t>7</w:t>
            </w:r>
          </w:p>
        </w:tc>
        <w:tc>
          <w:tcPr>
            <w:tcW w:w="1134" w:type="dxa"/>
            <w:shd w:val="clear" w:color="auto" w:fill="DBE5F1"/>
            <w:vAlign w:val="center"/>
          </w:tcPr>
          <w:p w14:paraId="07C46BD0" w14:textId="77777777" w:rsidR="006D6859" w:rsidRPr="00000AB3" w:rsidRDefault="006D6859" w:rsidP="00730835">
            <w:pPr>
              <w:jc w:val="center"/>
              <w:rPr>
                <w:sz w:val="18"/>
                <w:szCs w:val="18"/>
              </w:rPr>
            </w:pPr>
            <w:r w:rsidRPr="00000AB3">
              <w:rPr>
                <w:sz w:val="18"/>
                <w:szCs w:val="18"/>
              </w:rPr>
              <w:t>1</w:t>
            </w:r>
          </w:p>
        </w:tc>
        <w:tc>
          <w:tcPr>
            <w:tcW w:w="1134" w:type="dxa"/>
            <w:shd w:val="clear" w:color="auto" w:fill="DBE5F1"/>
            <w:vAlign w:val="center"/>
          </w:tcPr>
          <w:p w14:paraId="1568CB27" w14:textId="77777777" w:rsidR="006D6859" w:rsidRPr="00000AB3" w:rsidRDefault="006D6859" w:rsidP="00730835">
            <w:pPr>
              <w:jc w:val="center"/>
              <w:rPr>
                <w:sz w:val="18"/>
                <w:szCs w:val="18"/>
              </w:rPr>
            </w:pPr>
            <w:r w:rsidRPr="00000AB3">
              <w:rPr>
                <w:sz w:val="18"/>
                <w:szCs w:val="18"/>
              </w:rPr>
              <w:t>1</w:t>
            </w:r>
          </w:p>
        </w:tc>
        <w:tc>
          <w:tcPr>
            <w:tcW w:w="2126" w:type="dxa"/>
            <w:shd w:val="clear" w:color="auto" w:fill="DBE5F1"/>
            <w:vAlign w:val="center"/>
          </w:tcPr>
          <w:p w14:paraId="704660AC" w14:textId="2561935B" w:rsidR="006D6859" w:rsidRPr="00000AB3" w:rsidRDefault="00FC5A9F" w:rsidP="00730835">
            <w:pPr>
              <w:jc w:val="left"/>
              <w:rPr>
                <w:sz w:val="18"/>
                <w:szCs w:val="18"/>
              </w:rPr>
            </w:pPr>
            <w:r w:rsidRPr="00FC5A9F">
              <w:rPr>
                <w:sz w:val="18"/>
                <w:szCs w:val="18"/>
              </w:rPr>
              <w:t>Cell not updated due to non-sequential update</w:t>
            </w:r>
          </w:p>
        </w:tc>
        <w:tc>
          <w:tcPr>
            <w:tcW w:w="346" w:type="dxa"/>
            <w:vMerge/>
            <w:shd w:val="clear" w:color="auto" w:fill="auto"/>
          </w:tcPr>
          <w:p w14:paraId="56F78797" w14:textId="77777777" w:rsidR="006D6859" w:rsidRPr="00000AB3" w:rsidRDefault="006D6859" w:rsidP="00730835">
            <w:pPr>
              <w:jc w:val="left"/>
              <w:rPr>
                <w:sz w:val="18"/>
                <w:szCs w:val="18"/>
              </w:rPr>
            </w:pPr>
          </w:p>
        </w:tc>
      </w:tr>
      <w:tr w:rsidR="006D6859" w14:paraId="6F3AA061" w14:textId="77777777" w:rsidTr="006D6859">
        <w:trPr>
          <w:trHeight w:val="22"/>
          <w:tblHeader/>
        </w:trPr>
        <w:tc>
          <w:tcPr>
            <w:tcW w:w="250" w:type="dxa"/>
            <w:vMerge/>
            <w:shd w:val="clear" w:color="auto" w:fill="auto"/>
          </w:tcPr>
          <w:p w14:paraId="7D80B46F" w14:textId="77777777" w:rsidR="006D6859" w:rsidRPr="00000AB3" w:rsidRDefault="006D6859" w:rsidP="00730835">
            <w:pPr>
              <w:jc w:val="left"/>
              <w:rPr>
                <w:sz w:val="18"/>
                <w:szCs w:val="18"/>
              </w:rPr>
            </w:pPr>
          </w:p>
        </w:tc>
        <w:tc>
          <w:tcPr>
            <w:tcW w:w="1057" w:type="dxa"/>
            <w:vMerge/>
            <w:shd w:val="clear" w:color="auto" w:fill="DBE5F1"/>
            <w:vAlign w:val="center"/>
          </w:tcPr>
          <w:p w14:paraId="4D96F90A" w14:textId="77777777" w:rsidR="006D6859" w:rsidRPr="00000AB3" w:rsidRDefault="006D6859" w:rsidP="00730835">
            <w:pPr>
              <w:jc w:val="left"/>
              <w:rPr>
                <w:sz w:val="18"/>
                <w:szCs w:val="18"/>
              </w:rPr>
            </w:pPr>
          </w:p>
        </w:tc>
        <w:tc>
          <w:tcPr>
            <w:tcW w:w="1211" w:type="dxa"/>
            <w:shd w:val="clear" w:color="auto" w:fill="DBE5F1"/>
            <w:vAlign w:val="center"/>
          </w:tcPr>
          <w:p w14:paraId="33DCD212" w14:textId="77777777" w:rsidR="006D6859" w:rsidRPr="00000AB3" w:rsidRDefault="006D6859" w:rsidP="00730835">
            <w:pPr>
              <w:jc w:val="left"/>
              <w:rPr>
                <w:sz w:val="18"/>
                <w:szCs w:val="18"/>
              </w:rPr>
            </w:pPr>
            <w:r w:rsidRPr="00000AB3">
              <w:rPr>
                <w:sz w:val="18"/>
                <w:szCs w:val="18"/>
              </w:rPr>
              <w:t>GB40202A</w:t>
            </w:r>
          </w:p>
        </w:tc>
        <w:tc>
          <w:tcPr>
            <w:tcW w:w="1134" w:type="dxa"/>
            <w:shd w:val="clear" w:color="auto" w:fill="DBE5F1"/>
            <w:vAlign w:val="center"/>
          </w:tcPr>
          <w:p w14:paraId="3973C36C" w14:textId="77777777" w:rsidR="006D6859" w:rsidRPr="00000AB3" w:rsidRDefault="006D6859" w:rsidP="00730835">
            <w:pPr>
              <w:jc w:val="center"/>
              <w:rPr>
                <w:sz w:val="18"/>
                <w:szCs w:val="18"/>
              </w:rPr>
            </w:pPr>
            <w:r w:rsidRPr="00000AB3">
              <w:rPr>
                <w:sz w:val="18"/>
                <w:szCs w:val="18"/>
              </w:rPr>
              <w:t>5</w:t>
            </w:r>
          </w:p>
        </w:tc>
        <w:tc>
          <w:tcPr>
            <w:tcW w:w="1134" w:type="dxa"/>
            <w:shd w:val="clear" w:color="auto" w:fill="DBE5F1"/>
            <w:vAlign w:val="center"/>
          </w:tcPr>
          <w:p w14:paraId="291CD9A2" w14:textId="77777777" w:rsidR="006D6859" w:rsidRPr="00000AB3" w:rsidRDefault="006D6859" w:rsidP="00730835">
            <w:pPr>
              <w:jc w:val="center"/>
              <w:rPr>
                <w:sz w:val="18"/>
                <w:szCs w:val="18"/>
              </w:rPr>
            </w:pPr>
            <w:r w:rsidRPr="00000AB3">
              <w:rPr>
                <w:sz w:val="18"/>
                <w:szCs w:val="18"/>
              </w:rPr>
              <w:t>2</w:t>
            </w:r>
          </w:p>
        </w:tc>
        <w:tc>
          <w:tcPr>
            <w:tcW w:w="1134" w:type="dxa"/>
            <w:shd w:val="clear" w:color="auto" w:fill="DBE5F1"/>
            <w:vAlign w:val="center"/>
          </w:tcPr>
          <w:p w14:paraId="52D5D5B2" w14:textId="77777777" w:rsidR="006D6859" w:rsidRPr="00000AB3" w:rsidRDefault="006D6859" w:rsidP="00730835">
            <w:pPr>
              <w:jc w:val="center"/>
              <w:rPr>
                <w:sz w:val="18"/>
                <w:szCs w:val="18"/>
              </w:rPr>
            </w:pPr>
            <w:r w:rsidRPr="00000AB3">
              <w:rPr>
                <w:sz w:val="18"/>
                <w:szCs w:val="18"/>
              </w:rPr>
              <w:t>4</w:t>
            </w:r>
          </w:p>
        </w:tc>
        <w:tc>
          <w:tcPr>
            <w:tcW w:w="1134" w:type="dxa"/>
            <w:shd w:val="clear" w:color="auto" w:fill="DBE5F1"/>
            <w:vAlign w:val="center"/>
          </w:tcPr>
          <w:p w14:paraId="7073F031" w14:textId="77777777" w:rsidR="006D6859" w:rsidRPr="00000AB3" w:rsidRDefault="006D6859" w:rsidP="00730835">
            <w:pPr>
              <w:jc w:val="center"/>
              <w:rPr>
                <w:sz w:val="18"/>
                <w:szCs w:val="18"/>
              </w:rPr>
            </w:pPr>
            <w:r w:rsidRPr="00000AB3">
              <w:rPr>
                <w:sz w:val="18"/>
                <w:szCs w:val="18"/>
              </w:rPr>
              <w:t>0</w:t>
            </w:r>
          </w:p>
        </w:tc>
        <w:tc>
          <w:tcPr>
            <w:tcW w:w="2126" w:type="dxa"/>
            <w:shd w:val="clear" w:color="auto" w:fill="DBE5F1"/>
            <w:vAlign w:val="center"/>
          </w:tcPr>
          <w:p w14:paraId="2AD28289" w14:textId="1B96767D" w:rsidR="006D6859" w:rsidRPr="00000AB3" w:rsidRDefault="00FC5A9F" w:rsidP="00730835">
            <w:pPr>
              <w:jc w:val="left"/>
              <w:rPr>
                <w:sz w:val="18"/>
                <w:szCs w:val="18"/>
              </w:rPr>
            </w:pPr>
            <w:r w:rsidRPr="00FC5A9F">
              <w:rPr>
                <w:sz w:val="18"/>
                <w:szCs w:val="18"/>
              </w:rPr>
              <w:t>Cell not updated due to incompatible BASE 2</w:t>
            </w:r>
          </w:p>
        </w:tc>
        <w:tc>
          <w:tcPr>
            <w:tcW w:w="346" w:type="dxa"/>
            <w:vMerge/>
            <w:shd w:val="clear" w:color="auto" w:fill="auto"/>
          </w:tcPr>
          <w:p w14:paraId="68E689A0" w14:textId="77777777" w:rsidR="006D6859" w:rsidRPr="00000AB3" w:rsidRDefault="006D6859" w:rsidP="00730835">
            <w:pPr>
              <w:jc w:val="left"/>
              <w:rPr>
                <w:sz w:val="18"/>
                <w:szCs w:val="18"/>
              </w:rPr>
            </w:pPr>
          </w:p>
        </w:tc>
      </w:tr>
      <w:tr w:rsidR="006D6859" w14:paraId="3FBECE8D" w14:textId="77777777" w:rsidTr="006D6859">
        <w:trPr>
          <w:trHeight w:val="22"/>
          <w:tblHeader/>
        </w:trPr>
        <w:tc>
          <w:tcPr>
            <w:tcW w:w="250" w:type="dxa"/>
            <w:vMerge/>
            <w:shd w:val="clear" w:color="auto" w:fill="auto"/>
          </w:tcPr>
          <w:p w14:paraId="3727A09A" w14:textId="77777777" w:rsidR="006D6859" w:rsidRPr="00000AB3" w:rsidRDefault="006D6859" w:rsidP="00730835">
            <w:pPr>
              <w:jc w:val="left"/>
              <w:rPr>
                <w:sz w:val="18"/>
                <w:szCs w:val="18"/>
              </w:rPr>
            </w:pPr>
          </w:p>
        </w:tc>
        <w:tc>
          <w:tcPr>
            <w:tcW w:w="1057" w:type="dxa"/>
            <w:vMerge/>
            <w:shd w:val="clear" w:color="auto" w:fill="DBE5F1"/>
            <w:vAlign w:val="center"/>
          </w:tcPr>
          <w:p w14:paraId="0648F510" w14:textId="77777777" w:rsidR="006D6859" w:rsidRPr="00000AB3" w:rsidRDefault="006D6859" w:rsidP="00730835">
            <w:pPr>
              <w:jc w:val="left"/>
              <w:rPr>
                <w:sz w:val="18"/>
                <w:szCs w:val="18"/>
              </w:rPr>
            </w:pPr>
          </w:p>
        </w:tc>
        <w:tc>
          <w:tcPr>
            <w:tcW w:w="1211" w:type="dxa"/>
            <w:shd w:val="clear" w:color="auto" w:fill="DBE5F1"/>
            <w:vAlign w:val="center"/>
          </w:tcPr>
          <w:p w14:paraId="37EE145F" w14:textId="77777777" w:rsidR="006D6859" w:rsidRPr="00000AB3" w:rsidRDefault="006D6859" w:rsidP="00730835">
            <w:pPr>
              <w:jc w:val="left"/>
              <w:rPr>
                <w:sz w:val="18"/>
                <w:szCs w:val="18"/>
              </w:rPr>
            </w:pPr>
            <w:r w:rsidRPr="00000AB3">
              <w:rPr>
                <w:sz w:val="18"/>
                <w:szCs w:val="18"/>
              </w:rPr>
              <w:t>GB50162B</w:t>
            </w:r>
          </w:p>
        </w:tc>
        <w:tc>
          <w:tcPr>
            <w:tcW w:w="1134" w:type="dxa"/>
            <w:shd w:val="clear" w:color="auto" w:fill="DBE5F1"/>
            <w:vAlign w:val="center"/>
          </w:tcPr>
          <w:p w14:paraId="439044C6" w14:textId="77777777" w:rsidR="006D6859" w:rsidRPr="00000AB3" w:rsidRDefault="006D6859" w:rsidP="00730835">
            <w:pPr>
              <w:jc w:val="center"/>
              <w:rPr>
                <w:sz w:val="18"/>
                <w:szCs w:val="18"/>
              </w:rPr>
            </w:pPr>
            <w:r w:rsidRPr="00000AB3">
              <w:rPr>
                <w:sz w:val="18"/>
                <w:szCs w:val="18"/>
              </w:rPr>
              <w:t>11</w:t>
            </w:r>
          </w:p>
        </w:tc>
        <w:tc>
          <w:tcPr>
            <w:tcW w:w="1134" w:type="dxa"/>
            <w:shd w:val="clear" w:color="auto" w:fill="DBE5F1"/>
            <w:vAlign w:val="center"/>
          </w:tcPr>
          <w:p w14:paraId="10AB259E" w14:textId="77777777" w:rsidR="006D6859" w:rsidRPr="00000AB3" w:rsidRDefault="006D6859" w:rsidP="00730835">
            <w:pPr>
              <w:jc w:val="center"/>
              <w:rPr>
                <w:sz w:val="18"/>
                <w:szCs w:val="18"/>
              </w:rPr>
            </w:pPr>
            <w:r w:rsidRPr="00000AB3">
              <w:rPr>
                <w:sz w:val="18"/>
                <w:szCs w:val="18"/>
              </w:rPr>
              <w:t>0</w:t>
            </w:r>
          </w:p>
        </w:tc>
        <w:tc>
          <w:tcPr>
            <w:tcW w:w="1134" w:type="dxa"/>
            <w:shd w:val="clear" w:color="auto" w:fill="DBE5F1"/>
            <w:vAlign w:val="center"/>
          </w:tcPr>
          <w:p w14:paraId="10CECF08" w14:textId="77777777" w:rsidR="006D6859" w:rsidRPr="00000AB3" w:rsidRDefault="006D6859" w:rsidP="00730835">
            <w:pPr>
              <w:jc w:val="center"/>
              <w:rPr>
                <w:sz w:val="18"/>
                <w:szCs w:val="18"/>
              </w:rPr>
            </w:pPr>
            <w:r w:rsidRPr="00000AB3">
              <w:rPr>
                <w:sz w:val="18"/>
                <w:szCs w:val="18"/>
              </w:rPr>
              <w:t>11</w:t>
            </w:r>
          </w:p>
        </w:tc>
        <w:tc>
          <w:tcPr>
            <w:tcW w:w="1134" w:type="dxa"/>
            <w:shd w:val="clear" w:color="auto" w:fill="DBE5F1"/>
            <w:vAlign w:val="center"/>
          </w:tcPr>
          <w:p w14:paraId="68E914F6" w14:textId="77777777" w:rsidR="006D6859" w:rsidRPr="00000AB3" w:rsidRDefault="006D6859" w:rsidP="00730835">
            <w:pPr>
              <w:jc w:val="center"/>
              <w:rPr>
                <w:sz w:val="18"/>
                <w:szCs w:val="18"/>
              </w:rPr>
            </w:pPr>
            <w:r w:rsidRPr="00000AB3">
              <w:rPr>
                <w:sz w:val="18"/>
                <w:szCs w:val="18"/>
              </w:rPr>
              <w:t>0</w:t>
            </w:r>
          </w:p>
        </w:tc>
        <w:tc>
          <w:tcPr>
            <w:tcW w:w="2126" w:type="dxa"/>
            <w:shd w:val="clear" w:color="auto" w:fill="DBE5F1"/>
            <w:vAlign w:val="center"/>
          </w:tcPr>
          <w:p w14:paraId="50D5FDE7" w14:textId="77777777" w:rsidR="006D6859" w:rsidRPr="00000AB3" w:rsidRDefault="006D6859" w:rsidP="00730835">
            <w:pPr>
              <w:jc w:val="left"/>
              <w:rPr>
                <w:sz w:val="18"/>
                <w:szCs w:val="18"/>
              </w:rPr>
            </w:pPr>
            <w:r w:rsidRPr="00000AB3">
              <w:rPr>
                <w:sz w:val="18"/>
                <w:szCs w:val="18"/>
              </w:rPr>
              <w:t>NE installed from WK37/07 Update</w:t>
            </w:r>
          </w:p>
        </w:tc>
        <w:tc>
          <w:tcPr>
            <w:tcW w:w="346" w:type="dxa"/>
            <w:vMerge/>
            <w:shd w:val="clear" w:color="auto" w:fill="auto"/>
          </w:tcPr>
          <w:p w14:paraId="3C7A6D45" w14:textId="77777777" w:rsidR="006D6859" w:rsidRPr="00000AB3" w:rsidRDefault="006D6859" w:rsidP="00730835">
            <w:pPr>
              <w:jc w:val="left"/>
              <w:rPr>
                <w:sz w:val="18"/>
                <w:szCs w:val="18"/>
              </w:rPr>
            </w:pPr>
          </w:p>
        </w:tc>
      </w:tr>
      <w:tr w:rsidR="006D6859" w14:paraId="3047B528" w14:textId="77777777" w:rsidTr="006D6859">
        <w:trPr>
          <w:trHeight w:val="22"/>
          <w:tblHeader/>
        </w:trPr>
        <w:tc>
          <w:tcPr>
            <w:tcW w:w="250" w:type="dxa"/>
            <w:vMerge/>
            <w:shd w:val="clear" w:color="auto" w:fill="auto"/>
          </w:tcPr>
          <w:p w14:paraId="1606D2F0" w14:textId="77777777" w:rsidR="006D6859" w:rsidRPr="00000AB3" w:rsidRDefault="006D6859" w:rsidP="00730835">
            <w:pPr>
              <w:jc w:val="left"/>
              <w:rPr>
                <w:sz w:val="18"/>
                <w:szCs w:val="18"/>
              </w:rPr>
            </w:pPr>
          </w:p>
        </w:tc>
        <w:tc>
          <w:tcPr>
            <w:tcW w:w="1057" w:type="dxa"/>
            <w:vMerge/>
            <w:shd w:val="clear" w:color="auto" w:fill="DBE5F1"/>
            <w:vAlign w:val="center"/>
          </w:tcPr>
          <w:p w14:paraId="1ED70141" w14:textId="77777777" w:rsidR="006D6859" w:rsidRPr="00000AB3" w:rsidRDefault="006D6859" w:rsidP="00730835">
            <w:pPr>
              <w:jc w:val="left"/>
              <w:rPr>
                <w:sz w:val="18"/>
                <w:szCs w:val="18"/>
              </w:rPr>
            </w:pPr>
          </w:p>
        </w:tc>
        <w:tc>
          <w:tcPr>
            <w:tcW w:w="1211" w:type="dxa"/>
            <w:shd w:val="clear" w:color="auto" w:fill="DBE5F1"/>
            <w:vAlign w:val="center"/>
          </w:tcPr>
          <w:p w14:paraId="3957D9B4" w14:textId="77777777" w:rsidR="006D6859" w:rsidRPr="00000AB3" w:rsidRDefault="006D6859" w:rsidP="00730835">
            <w:pPr>
              <w:jc w:val="left"/>
              <w:rPr>
                <w:sz w:val="18"/>
                <w:szCs w:val="18"/>
              </w:rPr>
            </w:pPr>
            <w:r w:rsidRPr="00000AB3">
              <w:rPr>
                <w:sz w:val="18"/>
                <w:szCs w:val="18"/>
              </w:rPr>
              <w:t>GB50162C</w:t>
            </w:r>
          </w:p>
        </w:tc>
        <w:tc>
          <w:tcPr>
            <w:tcW w:w="1134" w:type="dxa"/>
            <w:shd w:val="clear" w:color="auto" w:fill="DBE5F1"/>
            <w:vAlign w:val="center"/>
          </w:tcPr>
          <w:p w14:paraId="7A47A5FB" w14:textId="77777777" w:rsidR="006D6859" w:rsidRPr="00000AB3" w:rsidRDefault="006D6859" w:rsidP="00730835">
            <w:pPr>
              <w:jc w:val="center"/>
              <w:rPr>
                <w:sz w:val="18"/>
                <w:szCs w:val="18"/>
              </w:rPr>
            </w:pPr>
          </w:p>
        </w:tc>
        <w:tc>
          <w:tcPr>
            <w:tcW w:w="1134" w:type="dxa"/>
            <w:shd w:val="clear" w:color="auto" w:fill="DBE5F1"/>
            <w:vAlign w:val="center"/>
          </w:tcPr>
          <w:p w14:paraId="29B774FD" w14:textId="77777777" w:rsidR="006D6859" w:rsidRPr="00000AB3" w:rsidRDefault="006D6859" w:rsidP="00730835">
            <w:pPr>
              <w:jc w:val="center"/>
              <w:rPr>
                <w:sz w:val="18"/>
                <w:szCs w:val="18"/>
              </w:rPr>
            </w:pPr>
          </w:p>
        </w:tc>
        <w:tc>
          <w:tcPr>
            <w:tcW w:w="1134" w:type="dxa"/>
            <w:shd w:val="clear" w:color="auto" w:fill="DBE5F1"/>
            <w:vAlign w:val="center"/>
          </w:tcPr>
          <w:p w14:paraId="7E0FC97A" w14:textId="77777777" w:rsidR="006D6859" w:rsidRPr="00000AB3" w:rsidRDefault="006D6859" w:rsidP="00730835">
            <w:pPr>
              <w:jc w:val="center"/>
              <w:rPr>
                <w:sz w:val="18"/>
                <w:szCs w:val="18"/>
              </w:rPr>
            </w:pPr>
          </w:p>
        </w:tc>
        <w:tc>
          <w:tcPr>
            <w:tcW w:w="1134" w:type="dxa"/>
            <w:shd w:val="clear" w:color="auto" w:fill="DBE5F1"/>
            <w:vAlign w:val="center"/>
          </w:tcPr>
          <w:p w14:paraId="3EB136AB" w14:textId="77777777" w:rsidR="006D6859" w:rsidRPr="00000AB3" w:rsidRDefault="006D6859" w:rsidP="00730835">
            <w:pPr>
              <w:jc w:val="center"/>
              <w:rPr>
                <w:sz w:val="18"/>
                <w:szCs w:val="18"/>
              </w:rPr>
            </w:pPr>
          </w:p>
        </w:tc>
        <w:tc>
          <w:tcPr>
            <w:tcW w:w="2126" w:type="dxa"/>
            <w:shd w:val="clear" w:color="auto" w:fill="DBE5F1"/>
            <w:vAlign w:val="center"/>
          </w:tcPr>
          <w:p w14:paraId="2F8B26F2" w14:textId="77777777" w:rsidR="006D6859" w:rsidRPr="00000AB3" w:rsidRDefault="006D6859" w:rsidP="00730835">
            <w:pPr>
              <w:jc w:val="left"/>
              <w:rPr>
                <w:sz w:val="18"/>
                <w:szCs w:val="18"/>
              </w:rPr>
            </w:pPr>
            <w:r w:rsidRPr="00000AB3">
              <w:rPr>
                <w:sz w:val="18"/>
                <w:szCs w:val="18"/>
              </w:rPr>
              <w:t>No updates for this cell</w:t>
            </w:r>
          </w:p>
        </w:tc>
        <w:tc>
          <w:tcPr>
            <w:tcW w:w="346" w:type="dxa"/>
            <w:vMerge/>
            <w:shd w:val="clear" w:color="auto" w:fill="auto"/>
          </w:tcPr>
          <w:p w14:paraId="0861F02D" w14:textId="77777777" w:rsidR="006D6859" w:rsidRPr="00000AB3" w:rsidRDefault="006D6859" w:rsidP="00730835">
            <w:pPr>
              <w:jc w:val="left"/>
              <w:rPr>
                <w:sz w:val="18"/>
                <w:szCs w:val="18"/>
              </w:rPr>
            </w:pPr>
          </w:p>
        </w:tc>
      </w:tr>
      <w:tr w:rsidR="006D6859" w14:paraId="14A7A6F8" w14:textId="77777777" w:rsidTr="006D6859">
        <w:trPr>
          <w:trHeight w:val="22"/>
          <w:tblHeader/>
        </w:trPr>
        <w:tc>
          <w:tcPr>
            <w:tcW w:w="250" w:type="dxa"/>
            <w:vMerge/>
            <w:shd w:val="clear" w:color="auto" w:fill="auto"/>
          </w:tcPr>
          <w:p w14:paraId="49FD8BF5" w14:textId="77777777" w:rsidR="006D6859" w:rsidRPr="00000AB3" w:rsidRDefault="006D6859" w:rsidP="00730835">
            <w:pPr>
              <w:jc w:val="left"/>
              <w:rPr>
                <w:sz w:val="18"/>
                <w:szCs w:val="18"/>
              </w:rPr>
            </w:pPr>
          </w:p>
        </w:tc>
        <w:tc>
          <w:tcPr>
            <w:tcW w:w="1057" w:type="dxa"/>
            <w:vMerge/>
            <w:shd w:val="clear" w:color="auto" w:fill="DBE5F1"/>
            <w:vAlign w:val="center"/>
          </w:tcPr>
          <w:p w14:paraId="1EEF1A56" w14:textId="77777777" w:rsidR="006D6859" w:rsidRPr="00000AB3" w:rsidRDefault="006D6859" w:rsidP="00730835">
            <w:pPr>
              <w:jc w:val="left"/>
              <w:rPr>
                <w:sz w:val="18"/>
                <w:szCs w:val="18"/>
              </w:rPr>
            </w:pPr>
          </w:p>
        </w:tc>
        <w:tc>
          <w:tcPr>
            <w:tcW w:w="1211" w:type="dxa"/>
            <w:shd w:val="clear" w:color="auto" w:fill="DBE5F1"/>
            <w:vAlign w:val="center"/>
          </w:tcPr>
          <w:p w14:paraId="55D21109" w14:textId="77777777" w:rsidR="006D6859" w:rsidRPr="00000AB3" w:rsidRDefault="006D6859" w:rsidP="00730835">
            <w:pPr>
              <w:jc w:val="left"/>
              <w:rPr>
                <w:sz w:val="18"/>
                <w:szCs w:val="18"/>
              </w:rPr>
            </w:pPr>
            <w:r w:rsidRPr="00000AB3">
              <w:rPr>
                <w:sz w:val="18"/>
                <w:szCs w:val="18"/>
              </w:rPr>
              <w:t>GB50162D</w:t>
            </w:r>
          </w:p>
        </w:tc>
        <w:tc>
          <w:tcPr>
            <w:tcW w:w="1134" w:type="dxa"/>
            <w:shd w:val="clear" w:color="auto" w:fill="DBE5F1"/>
            <w:vAlign w:val="center"/>
          </w:tcPr>
          <w:p w14:paraId="76E45E28" w14:textId="77777777" w:rsidR="006D6859" w:rsidRPr="00000AB3" w:rsidRDefault="006D6859" w:rsidP="00730835">
            <w:pPr>
              <w:jc w:val="center"/>
              <w:rPr>
                <w:sz w:val="18"/>
                <w:szCs w:val="18"/>
              </w:rPr>
            </w:pPr>
          </w:p>
        </w:tc>
        <w:tc>
          <w:tcPr>
            <w:tcW w:w="1134" w:type="dxa"/>
            <w:shd w:val="clear" w:color="auto" w:fill="DBE5F1"/>
            <w:vAlign w:val="center"/>
          </w:tcPr>
          <w:p w14:paraId="31FD2735" w14:textId="77777777" w:rsidR="006D6859" w:rsidRPr="00000AB3" w:rsidRDefault="006D6859" w:rsidP="00730835">
            <w:pPr>
              <w:jc w:val="center"/>
              <w:rPr>
                <w:sz w:val="18"/>
                <w:szCs w:val="18"/>
              </w:rPr>
            </w:pPr>
          </w:p>
        </w:tc>
        <w:tc>
          <w:tcPr>
            <w:tcW w:w="1134" w:type="dxa"/>
            <w:shd w:val="clear" w:color="auto" w:fill="DBE5F1"/>
            <w:vAlign w:val="center"/>
          </w:tcPr>
          <w:p w14:paraId="57D5EDB3" w14:textId="77777777" w:rsidR="006D6859" w:rsidRPr="00000AB3" w:rsidRDefault="006D6859" w:rsidP="00730835">
            <w:pPr>
              <w:jc w:val="center"/>
              <w:rPr>
                <w:sz w:val="18"/>
                <w:szCs w:val="18"/>
              </w:rPr>
            </w:pPr>
          </w:p>
        </w:tc>
        <w:tc>
          <w:tcPr>
            <w:tcW w:w="1134" w:type="dxa"/>
            <w:shd w:val="clear" w:color="auto" w:fill="DBE5F1"/>
            <w:vAlign w:val="center"/>
          </w:tcPr>
          <w:p w14:paraId="450CD6E0" w14:textId="77777777" w:rsidR="006D6859" w:rsidRPr="00000AB3" w:rsidRDefault="006D6859" w:rsidP="00730835">
            <w:pPr>
              <w:jc w:val="center"/>
              <w:rPr>
                <w:sz w:val="18"/>
                <w:szCs w:val="18"/>
              </w:rPr>
            </w:pPr>
          </w:p>
        </w:tc>
        <w:tc>
          <w:tcPr>
            <w:tcW w:w="2126" w:type="dxa"/>
            <w:shd w:val="clear" w:color="auto" w:fill="DBE5F1"/>
            <w:vAlign w:val="center"/>
          </w:tcPr>
          <w:p w14:paraId="189C29F7" w14:textId="77777777" w:rsidR="006D6859" w:rsidRPr="00000AB3" w:rsidRDefault="006D6859" w:rsidP="00730835">
            <w:pPr>
              <w:jc w:val="left"/>
              <w:rPr>
                <w:sz w:val="18"/>
                <w:szCs w:val="18"/>
              </w:rPr>
            </w:pPr>
            <w:r w:rsidRPr="00000AB3">
              <w:rPr>
                <w:sz w:val="18"/>
                <w:szCs w:val="18"/>
              </w:rPr>
              <w:t>No updates for this cell</w:t>
            </w:r>
          </w:p>
        </w:tc>
        <w:tc>
          <w:tcPr>
            <w:tcW w:w="346" w:type="dxa"/>
            <w:vMerge/>
            <w:shd w:val="clear" w:color="auto" w:fill="auto"/>
          </w:tcPr>
          <w:p w14:paraId="3A02B35C" w14:textId="77777777" w:rsidR="006D6859" w:rsidRPr="00000AB3" w:rsidRDefault="006D6859" w:rsidP="00730835">
            <w:pPr>
              <w:jc w:val="left"/>
              <w:rPr>
                <w:sz w:val="18"/>
                <w:szCs w:val="18"/>
              </w:rPr>
            </w:pPr>
          </w:p>
        </w:tc>
      </w:tr>
      <w:tr w:rsidR="006D6859" w14:paraId="7FA608FD" w14:textId="77777777" w:rsidTr="006D6859">
        <w:trPr>
          <w:trHeight w:val="22"/>
          <w:tblHeader/>
        </w:trPr>
        <w:tc>
          <w:tcPr>
            <w:tcW w:w="250" w:type="dxa"/>
            <w:vMerge/>
            <w:tcBorders>
              <w:bottom w:val="nil"/>
            </w:tcBorders>
            <w:shd w:val="clear" w:color="auto" w:fill="DBE5F1"/>
          </w:tcPr>
          <w:p w14:paraId="7EBD23B3" w14:textId="77777777" w:rsidR="006D6859" w:rsidRPr="00000AB3" w:rsidRDefault="006D6859" w:rsidP="00730835">
            <w:pPr>
              <w:jc w:val="left"/>
              <w:rPr>
                <w:sz w:val="18"/>
                <w:szCs w:val="18"/>
              </w:rPr>
            </w:pPr>
          </w:p>
        </w:tc>
        <w:tc>
          <w:tcPr>
            <w:tcW w:w="1057" w:type="dxa"/>
            <w:vMerge/>
            <w:tcBorders>
              <w:bottom w:val="single" w:sz="4" w:space="0" w:color="auto"/>
            </w:tcBorders>
            <w:shd w:val="clear" w:color="auto" w:fill="DBE5F1"/>
            <w:vAlign w:val="center"/>
          </w:tcPr>
          <w:p w14:paraId="390F7F4A" w14:textId="77777777" w:rsidR="006D6859" w:rsidRPr="00000AB3" w:rsidRDefault="006D6859" w:rsidP="00730835">
            <w:pPr>
              <w:jc w:val="left"/>
              <w:rPr>
                <w:sz w:val="18"/>
                <w:szCs w:val="18"/>
              </w:rPr>
            </w:pPr>
          </w:p>
        </w:tc>
        <w:tc>
          <w:tcPr>
            <w:tcW w:w="1211" w:type="dxa"/>
            <w:tcBorders>
              <w:bottom w:val="single" w:sz="4" w:space="0" w:color="auto"/>
            </w:tcBorders>
            <w:shd w:val="clear" w:color="auto" w:fill="DBE5F1"/>
            <w:vAlign w:val="center"/>
          </w:tcPr>
          <w:p w14:paraId="22931E10" w14:textId="77777777" w:rsidR="006D6859" w:rsidRPr="00000AB3" w:rsidRDefault="006D6859" w:rsidP="00730835">
            <w:pPr>
              <w:jc w:val="left"/>
              <w:rPr>
                <w:sz w:val="18"/>
                <w:szCs w:val="18"/>
              </w:rPr>
            </w:pPr>
            <w:r w:rsidRPr="00000AB3">
              <w:rPr>
                <w:sz w:val="18"/>
                <w:szCs w:val="18"/>
              </w:rPr>
              <w:t>GB50182A</w:t>
            </w:r>
          </w:p>
        </w:tc>
        <w:tc>
          <w:tcPr>
            <w:tcW w:w="1134" w:type="dxa"/>
            <w:tcBorders>
              <w:bottom w:val="single" w:sz="4" w:space="0" w:color="auto"/>
            </w:tcBorders>
            <w:shd w:val="clear" w:color="auto" w:fill="DBE5F1"/>
            <w:vAlign w:val="center"/>
          </w:tcPr>
          <w:p w14:paraId="00F52009" w14:textId="77777777" w:rsidR="006D6859" w:rsidRPr="00000AB3" w:rsidRDefault="006D6859" w:rsidP="00730835">
            <w:pPr>
              <w:jc w:val="center"/>
              <w:rPr>
                <w:sz w:val="18"/>
                <w:szCs w:val="18"/>
              </w:rPr>
            </w:pPr>
            <w:r w:rsidRPr="00000AB3">
              <w:rPr>
                <w:sz w:val="18"/>
                <w:szCs w:val="18"/>
              </w:rPr>
              <w:t>2</w:t>
            </w:r>
          </w:p>
        </w:tc>
        <w:tc>
          <w:tcPr>
            <w:tcW w:w="1134" w:type="dxa"/>
            <w:tcBorders>
              <w:bottom w:val="single" w:sz="4" w:space="0" w:color="auto"/>
            </w:tcBorders>
            <w:shd w:val="clear" w:color="auto" w:fill="DBE5F1"/>
            <w:vAlign w:val="center"/>
          </w:tcPr>
          <w:p w14:paraId="56DAB30A" w14:textId="77777777" w:rsidR="006D6859" w:rsidRPr="00000AB3" w:rsidRDefault="006D6859" w:rsidP="00730835">
            <w:pPr>
              <w:jc w:val="center"/>
              <w:rPr>
                <w:sz w:val="18"/>
                <w:szCs w:val="18"/>
              </w:rPr>
            </w:pPr>
            <w:r w:rsidRPr="00000AB3">
              <w:rPr>
                <w:sz w:val="18"/>
                <w:szCs w:val="18"/>
              </w:rPr>
              <w:t>2</w:t>
            </w:r>
          </w:p>
        </w:tc>
        <w:tc>
          <w:tcPr>
            <w:tcW w:w="1134" w:type="dxa"/>
            <w:tcBorders>
              <w:bottom w:val="single" w:sz="4" w:space="0" w:color="auto"/>
            </w:tcBorders>
            <w:shd w:val="clear" w:color="auto" w:fill="DBE5F1"/>
            <w:vAlign w:val="center"/>
          </w:tcPr>
          <w:p w14:paraId="1F136233" w14:textId="77777777" w:rsidR="006D6859" w:rsidRPr="00000AB3" w:rsidRDefault="006D6859" w:rsidP="00730835">
            <w:pPr>
              <w:jc w:val="center"/>
              <w:rPr>
                <w:sz w:val="18"/>
                <w:szCs w:val="18"/>
              </w:rPr>
            </w:pPr>
            <w:r w:rsidRPr="00000AB3">
              <w:rPr>
                <w:sz w:val="18"/>
                <w:szCs w:val="18"/>
              </w:rPr>
              <w:t>2</w:t>
            </w:r>
          </w:p>
        </w:tc>
        <w:tc>
          <w:tcPr>
            <w:tcW w:w="1134" w:type="dxa"/>
            <w:tcBorders>
              <w:bottom w:val="single" w:sz="4" w:space="0" w:color="auto"/>
            </w:tcBorders>
            <w:shd w:val="clear" w:color="auto" w:fill="DBE5F1"/>
            <w:vAlign w:val="center"/>
          </w:tcPr>
          <w:p w14:paraId="45AAFC1E" w14:textId="77777777" w:rsidR="006D6859" w:rsidRPr="00000AB3" w:rsidRDefault="006D6859" w:rsidP="00730835">
            <w:pPr>
              <w:jc w:val="center"/>
              <w:rPr>
                <w:sz w:val="18"/>
                <w:szCs w:val="18"/>
              </w:rPr>
            </w:pPr>
            <w:r w:rsidRPr="00000AB3">
              <w:rPr>
                <w:sz w:val="18"/>
                <w:szCs w:val="18"/>
              </w:rPr>
              <w:t>2</w:t>
            </w:r>
          </w:p>
        </w:tc>
        <w:tc>
          <w:tcPr>
            <w:tcW w:w="2126" w:type="dxa"/>
            <w:tcBorders>
              <w:bottom w:val="single" w:sz="4" w:space="0" w:color="auto"/>
            </w:tcBorders>
            <w:shd w:val="clear" w:color="auto" w:fill="DBE5F1"/>
            <w:vAlign w:val="center"/>
          </w:tcPr>
          <w:p w14:paraId="4B96F093" w14:textId="77777777" w:rsidR="006D6859" w:rsidRPr="00000AB3" w:rsidRDefault="006D6859" w:rsidP="00730835">
            <w:pPr>
              <w:jc w:val="left"/>
              <w:rPr>
                <w:sz w:val="18"/>
                <w:szCs w:val="18"/>
              </w:rPr>
            </w:pPr>
          </w:p>
        </w:tc>
        <w:tc>
          <w:tcPr>
            <w:tcW w:w="346" w:type="dxa"/>
            <w:vMerge/>
            <w:tcBorders>
              <w:bottom w:val="nil"/>
            </w:tcBorders>
            <w:shd w:val="clear" w:color="auto" w:fill="DBE5F1"/>
          </w:tcPr>
          <w:p w14:paraId="789823E5" w14:textId="77777777" w:rsidR="006D6859" w:rsidRPr="00000AB3" w:rsidRDefault="006D6859" w:rsidP="00730835">
            <w:pPr>
              <w:jc w:val="left"/>
              <w:rPr>
                <w:sz w:val="18"/>
                <w:szCs w:val="18"/>
              </w:rPr>
            </w:pPr>
          </w:p>
        </w:tc>
      </w:tr>
      <w:tr w:rsidR="000D5D3E" w14:paraId="51F4E43F" w14:textId="77777777" w:rsidTr="006D6859">
        <w:trPr>
          <w:tblHeader/>
        </w:trPr>
        <w:tc>
          <w:tcPr>
            <w:tcW w:w="9526" w:type="dxa"/>
            <w:gridSpan w:val="9"/>
            <w:tcBorders>
              <w:top w:val="nil"/>
            </w:tcBorders>
            <w:vAlign w:val="center"/>
          </w:tcPr>
          <w:p w14:paraId="1FB3DB68" w14:textId="77777777" w:rsidR="000D5D3E" w:rsidRDefault="000D5D3E" w:rsidP="00730835">
            <w:pPr>
              <w:jc w:val="left"/>
            </w:pPr>
          </w:p>
        </w:tc>
      </w:tr>
    </w:tbl>
    <w:p w14:paraId="3AE518F5" w14:textId="77777777" w:rsidR="000D5D3E" w:rsidRDefault="000D5D3E" w:rsidP="004F582E"/>
    <w:p w14:paraId="01FB4134" w14:textId="77777777" w:rsidR="004F582E" w:rsidRPr="00A94802" w:rsidRDefault="004F582E" w:rsidP="001D52EE">
      <w:pPr>
        <w:pStyle w:val="Heading4"/>
      </w:pPr>
      <w:r>
        <w:t>2.5.7 h</w:t>
      </w:r>
      <w:r w:rsidRPr="00A94802">
        <w:t xml:space="preserve">) </w:t>
      </w:r>
      <w:r w:rsidR="003417A2" w:rsidRPr="003417A2">
        <w:t>ENC Update Status Report</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4F582E" w14:paraId="7CFF58F2" w14:textId="77777777" w:rsidTr="00CB4150">
        <w:trPr>
          <w:trHeight w:val="454"/>
          <w:tblHeader/>
        </w:trPr>
        <w:tc>
          <w:tcPr>
            <w:tcW w:w="2381" w:type="dxa"/>
            <w:shd w:val="clear" w:color="auto" w:fill="CCFFCC"/>
            <w:vAlign w:val="center"/>
          </w:tcPr>
          <w:p w14:paraId="1F012556" w14:textId="77777777" w:rsidR="004F582E" w:rsidRPr="004065B1" w:rsidRDefault="004F582E" w:rsidP="00CB4150">
            <w:r w:rsidRPr="000A066E">
              <w:rPr>
                <w:b/>
              </w:rPr>
              <w:t>Test Reference</w:t>
            </w:r>
          </w:p>
        </w:tc>
        <w:tc>
          <w:tcPr>
            <w:tcW w:w="2381" w:type="dxa"/>
            <w:shd w:val="clear" w:color="auto" w:fill="CCFFCC"/>
            <w:vAlign w:val="center"/>
          </w:tcPr>
          <w:p w14:paraId="0A0205A0" w14:textId="77777777" w:rsidR="004F582E" w:rsidRPr="004065B1" w:rsidRDefault="003417A2" w:rsidP="00CB4150">
            <w:r>
              <w:t>2.5.7 h</w:t>
            </w:r>
            <w:r w:rsidR="004F582E" w:rsidRPr="00A94802">
              <w:t>)</w:t>
            </w:r>
          </w:p>
        </w:tc>
        <w:tc>
          <w:tcPr>
            <w:tcW w:w="2382" w:type="dxa"/>
            <w:shd w:val="clear" w:color="auto" w:fill="CCFFCC"/>
            <w:vAlign w:val="center"/>
          </w:tcPr>
          <w:p w14:paraId="0A9E8A25" w14:textId="77777777" w:rsidR="004F582E" w:rsidRPr="004065B1" w:rsidRDefault="004F582E" w:rsidP="00CB4150">
            <w:r w:rsidRPr="000A066E">
              <w:rPr>
                <w:b/>
              </w:rPr>
              <w:t>IHO Reference</w:t>
            </w:r>
          </w:p>
        </w:tc>
        <w:tc>
          <w:tcPr>
            <w:tcW w:w="2382" w:type="dxa"/>
            <w:shd w:val="clear" w:color="auto" w:fill="CCFFCC"/>
            <w:vAlign w:val="center"/>
          </w:tcPr>
          <w:p w14:paraId="7F2657B3" w14:textId="77777777" w:rsidR="004F582E" w:rsidRPr="004065B1" w:rsidRDefault="00D51C33" w:rsidP="00CB4150">
            <w:r w:rsidRPr="00D51C33">
              <w:t>S-63 Annex C</w:t>
            </w:r>
          </w:p>
        </w:tc>
      </w:tr>
      <w:tr w:rsidR="004F582E" w14:paraId="1DAE0F33" w14:textId="77777777" w:rsidTr="00CB4150">
        <w:trPr>
          <w:tblHeader/>
        </w:trPr>
        <w:tc>
          <w:tcPr>
            <w:tcW w:w="9526" w:type="dxa"/>
            <w:gridSpan w:val="4"/>
            <w:shd w:val="clear" w:color="auto" w:fill="CCFFCC"/>
            <w:vAlign w:val="center"/>
          </w:tcPr>
          <w:p w14:paraId="6B0443E8" w14:textId="77777777" w:rsidR="004F582E" w:rsidRDefault="004F582E" w:rsidP="00CB4150">
            <w:r w:rsidRPr="000A066E">
              <w:rPr>
                <w:b/>
              </w:rPr>
              <w:t>Test description</w:t>
            </w:r>
          </w:p>
        </w:tc>
      </w:tr>
      <w:tr w:rsidR="004F582E" w14:paraId="763DB708" w14:textId="77777777" w:rsidTr="00CB4150">
        <w:trPr>
          <w:tblHeader/>
        </w:trPr>
        <w:tc>
          <w:tcPr>
            <w:tcW w:w="9526" w:type="dxa"/>
            <w:gridSpan w:val="4"/>
            <w:vAlign w:val="center"/>
          </w:tcPr>
          <w:p w14:paraId="3989CB01" w14:textId="77777777" w:rsidR="004F582E" w:rsidRPr="00DC4578" w:rsidRDefault="00D51C33" w:rsidP="002164D3">
            <w:pPr>
              <w:jc w:val="left"/>
              <w:rPr>
                <w:i/>
              </w:rPr>
            </w:pPr>
            <w:r w:rsidRPr="00DC4578">
              <w:rPr>
                <w:i/>
              </w:rPr>
              <w:t>Confirm that the ECDIS is capable of executing the ENC Update status report as documented in S-63 edition 1.2.0 Annex C.</w:t>
            </w:r>
          </w:p>
        </w:tc>
      </w:tr>
      <w:tr w:rsidR="004F582E" w14:paraId="7A49FAB1" w14:textId="77777777" w:rsidTr="00CB4150">
        <w:trPr>
          <w:tblHeader/>
        </w:trPr>
        <w:tc>
          <w:tcPr>
            <w:tcW w:w="9526" w:type="dxa"/>
            <w:gridSpan w:val="4"/>
            <w:shd w:val="clear" w:color="auto" w:fill="CCFFCC"/>
            <w:vAlign w:val="center"/>
          </w:tcPr>
          <w:p w14:paraId="38A3ADA9" w14:textId="77777777" w:rsidR="004F582E" w:rsidRPr="004065B1" w:rsidRDefault="004F582E" w:rsidP="00CB4150">
            <w:r w:rsidRPr="000A066E">
              <w:rPr>
                <w:b/>
              </w:rPr>
              <w:t>Setup</w:t>
            </w:r>
          </w:p>
        </w:tc>
      </w:tr>
      <w:tr w:rsidR="004F582E" w14:paraId="3225B338" w14:textId="77777777" w:rsidTr="00CB4150">
        <w:trPr>
          <w:tblHeader/>
        </w:trPr>
        <w:tc>
          <w:tcPr>
            <w:tcW w:w="9526" w:type="dxa"/>
            <w:gridSpan w:val="4"/>
            <w:vAlign w:val="center"/>
          </w:tcPr>
          <w:p w14:paraId="03235164" w14:textId="77777777" w:rsidR="00D51C33" w:rsidRPr="00DC4578" w:rsidRDefault="00D51C33" w:rsidP="00D51C33">
            <w:pPr>
              <w:rPr>
                <w:i/>
              </w:rPr>
            </w:pPr>
            <w:r w:rsidRPr="00DC4578">
              <w:rPr>
                <w:i/>
              </w:rPr>
              <w:t>Pre-installed permits and data from previous test (2.5.7f). IHO certificate from previous tests.</w:t>
            </w:r>
          </w:p>
          <w:p w14:paraId="7CF60AD1" w14:textId="77777777" w:rsidR="00D51C33" w:rsidRPr="00DC4578" w:rsidRDefault="00D51C33" w:rsidP="00D51C33">
            <w:pPr>
              <w:rPr>
                <w:b/>
                <w:i/>
              </w:rPr>
            </w:pPr>
            <w:r w:rsidRPr="00DC4578">
              <w:rPr>
                <w:b/>
                <w:i/>
              </w:rPr>
              <w:t>Set system time to 10th  February 2009</w:t>
            </w:r>
          </w:p>
          <w:p w14:paraId="0609FB8D" w14:textId="77777777" w:rsidR="00D51C33" w:rsidRPr="00DC4578" w:rsidRDefault="00D51C33" w:rsidP="00D51C33">
            <w:pPr>
              <w:rPr>
                <w:i/>
              </w:rPr>
            </w:pPr>
            <w:r w:rsidRPr="00DC4578">
              <w:rPr>
                <w:i/>
              </w:rPr>
              <w:t>Test data used:</w:t>
            </w:r>
          </w:p>
          <w:p w14:paraId="480411EF" w14:textId="25A0A016" w:rsidR="00D51C33" w:rsidRPr="00DC4578" w:rsidRDefault="00D51C33" w:rsidP="00D51C33">
            <w:pPr>
              <w:rPr>
                <w:i/>
              </w:rPr>
            </w:pPr>
            <w:r w:rsidRPr="00DC4578">
              <w:rPr>
                <w:i/>
              </w:rPr>
              <w:t>1)</w:t>
            </w:r>
            <w:r w:rsidRPr="00DC4578">
              <w:rPr>
                <w:i/>
              </w:rPr>
              <w:tab/>
              <w:t>IHO.CRT</w:t>
            </w:r>
            <w:r w:rsidR="0009326C">
              <w:rPr>
                <w:i/>
              </w:rPr>
              <w:t xml:space="preserve"> </w:t>
            </w:r>
            <w:r w:rsidRPr="00DC4578">
              <w:rPr>
                <w:i/>
              </w:rPr>
              <w:t>/</w:t>
            </w:r>
            <w:r w:rsidR="0009326C">
              <w:rPr>
                <w:i/>
              </w:rPr>
              <w:t xml:space="preserve"> </w:t>
            </w:r>
            <w:r w:rsidRPr="00DC4578">
              <w:rPr>
                <w:i/>
              </w:rPr>
              <w:t>IHO.PUB [Pre-installed]</w:t>
            </w:r>
          </w:p>
          <w:p w14:paraId="5F30E320" w14:textId="77777777" w:rsidR="00D51C33" w:rsidRPr="00DC4578" w:rsidRDefault="00D51C33" w:rsidP="00D51C33">
            <w:pPr>
              <w:rPr>
                <w:i/>
              </w:rPr>
            </w:pPr>
            <w:r w:rsidRPr="00DC4578">
              <w:rPr>
                <w:i/>
              </w:rPr>
              <w:t>2)</w:t>
            </w:r>
            <w:r w:rsidRPr="00DC4578">
              <w:rPr>
                <w:i/>
              </w:rPr>
              <w:tab/>
              <w:t>PERMIT.TXT</w:t>
            </w:r>
          </w:p>
          <w:p w14:paraId="718632A4" w14:textId="77777777" w:rsidR="00D51C33" w:rsidRPr="00DC4578" w:rsidRDefault="00D51C33" w:rsidP="00D51C33">
            <w:pPr>
              <w:rPr>
                <w:i/>
              </w:rPr>
            </w:pPr>
            <w:r w:rsidRPr="00DC4578">
              <w:rPr>
                <w:i/>
              </w:rPr>
              <w:t>3)</w:t>
            </w:r>
            <w:r w:rsidRPr="00DC4578">
              <w:rPr>
                <w:i/>
              </w:rPr>
              <w:tab/>
              <w:t>Base [Exchange Set – GB303040]</w:t>
            </w:r>
          </w:p>
          <w:p w14:paraId="4451AC9F" w14:textId="77777777" w:rsidR="00D51C33" w:rsidRPr="00DC4578" w:rsidRDefault="00D51C33" w:rsidP="00D51C33">
            <w:pPr>
              <w:rPr>
                <w:i/>
              </w:rPr>
            </w:pPr>
            <w:r w:rsidRPr="00DC4578">
              <w:rPr>
                <w:i/>
              </w:rPr>
              <w:t>4)</w:t>
            </w:r>
            <w:r w:rsidRPr="00DC4578">
              <w:rPr>
                <w:i/>
              </w:rPr>
              <w:tab/>
              <w:t>Update [Exchange Set – GB303040 &amp; GB50162D]</w:t>
            </w:r>
          </w:p>
          <w:p w14:paraId="0C583119" w14:textId="77777777" w:rsidR="00D51C33" w:rsidRPr="00DC4578" w:rsidRDefault="00D51C33" w:rsidP="00D51C33">
            <w:pPr>
              <w:rPr>
                <w:i/>
              </w:rPr>
            </w:pPr>
          </w:p>
          <w:p w14:paraId="2E603DB0" w14:textId="77777777" w:rsidR="00D51C33" w:rsidRPr="00DC4578" w:rsidRDefault="00D51C33" w:rsidP="00D51C33">
            <w:pPr>
              <w:rPr>
                <w:i/>
              </w:rPr>
            </w:pPr>
            <w:r w:rsidRPr="00DC4578">
              <w:rPr>
                <w:i/>
              </w:rPr>
              <w:t xml:space="preserve">Test data location: </w:t>
            </w:r>
          </w:p>
          <w:p w14:paraId="3D2B45DB" w14:textId="77777777" w:rsidR="00D51C33" w:rsidRPr="00DC4578" w:rsidRDefault="00D51C33" w:rsidP="00D51C33">
            <w:pPr>
              <w:rPr>
                <w:i/>
              </w:rPr>
            </w:pPr>
            <w:r w:rsidRPr="00DC4578">
              <w:rPr>
                <w:i/>
              </w:rPr>
              <w:t>D:\IHO S-64 [S-64 V 1.2.1]\7 ENC Data Management\Test 7f</w:t>
            </w:r>
          </w:p>
          <w:p w14:paraId="4023AFE3" w14:textId="77777777" w:rsidR="00D51C33" w:rsidRPr="00DC4578" w:rsidRDefault="00D51C33" w:rsidP="00D51C33">
            <w:pPr>
              <w:rPr>
                <w:i/>
              </w:rPr>
            </w:pPr>
            <w:r w:rsidRPr="00DC4578">
              <w:rPr>
                <w:i/>
              </w:rPr>
              <w:t>D:\IHO S-64 [S-64 V 1.2.1]\7 ENC Data Management\Test 7f\Base</w:t>
            </w:r>
          </w:p>
          <w:p w14:paraId="341F5C53" w14:textId="77777777" w:rsidR="004F582E" w:rsidRPr="00DC4578" w:rsidRDefault="00D51C33" w:rsidP="00D51C33">
            <w:pPr>
              <w:rPr>
                <w:i/>
              </w:rPr>
            </w:pPr>
            <w:r w:rsidRPr="00DC4578">
              <w:rPr>
                <w:i/>
              </w:rPr>
              <w:t>D:\IHO S-64 [S-64 V 1.2.1]\7 ENC Data Management\Test 7f\Update</w:t>
            </w:r>
          </w:p>
        </w:tc>
      </w:tr>
      <w:tr w:rsidR="004F582E" w14:paraId="5B21A959" w14:textId="77777777" w:rsidTr="00CB4150">
        <w:trPr>
          <w:tblHeader/>
        </w:trPr>
        <w:tc>
          <w:tcPr>
            <w:tcW w:w="9526" w:type="dxa"/>
            <w:gridSpan w:val="4"/>
            <w:shd w:val="clear" w:color="auto" w:fill="CCFFCC"/>
            <w:vAlign w:val="center"/>
          </w:tcPr>
          <w:p w14:paraId="6B5947BA" w14:textId="77777777" w:rsidR="004F582E" w:rsidRPr="004065B1" w:rsidRDefault="004F582E" w:rsidP="00CB4150">
            <w:r w:rsidRPr="000A066E">
              <w:rPr>
                <w:b/>
              </w:rPr>
              <w:t>Action</w:t>
            </w:r>
          </w:p>
        </w:tc>
      </w:tr>
      <w:tr w:rsidR="004F582E" w14:paraId="56D7F469" w14:textId="77777777" w:rsidTr="00CB4150">
        <w:trPr>
          <w:tblHeader/>
        </w:trPr>
        <w:tc>
          <w:tcPr>
            <w:tcW w:w="9526" w:type="dxa"/>
            <w:gridSpan w:val="4"/>
            <w:vAlign w:val="center"/>
          </w:tcPr>
          <w:p w14:paraId="356AA20F" w14:textId="77777777" w:rsidR="004F582E" w:rsidRPr="00DC4578" w:rsidRDefault="00D51C33" w:rsidP="00CB4150">
            <w:pPr>
              <w:rPr>
                <w:i/>
              </w:rPr>
            </w:pPr>
            <w:r w:rsidRPr="00DC4578">
              <w:rPr>
                <w:i/>
              </w:rPr>
              <w:t>Ensure ECDIS has S-63 data installed as per test (2.5.7f). Locate and execute the ENC Update Status Report and inspect output. If ECDIS also supports route filtering of the ENC Status Report then construct a route intersecting with the cells loaded and run the ENC Status Report with the route filtered option.</w:t>
            </w:r>
          </w:p>
        </w:tc>
      </w:tr>
      <w:tr w:rsidR="004F582E" w14:paraId="60566855" w14:textId="77777777" w:rsidTr="00CB4150">
        <w:trPr>
          <w:tblHeader/>
        </w:trPr>
        <w:tc>
          <w:tcPr>
            <w:tcW w:w="9526" w:type="dxa"/>
            <w:gridSpan w:val="4"/>
            <w:shd w:val="clear" w:color="auto" w:fill="CCFFCC"/>
            <w:vAlign w:val="center"/>
          </w:tcPr>
          <w:p w14:paraId="35C84D9E" w14:textId="77777777" w:rsidR="004F582E" w:rsidRPr="004065B1" w:rsidRDefault="004F582E" w:rsidP="00CB4150">
            <w:r w:rsidRPr="000A066E">
              <w:rPr>
                <w:b/>
              </w:rPr>
              <w:t>Results</w:t>
            </w:r>
          </w:p>
        </w:tc>
      </w:tr>
      <w:tr w:rsidR="004F582E" w14:paraId="4B3152A5" w14:textId="77777777" w:rsidTr="00CB4150">
        <w:trPr>
          <w:tblHeader/>
        </w:trPr>
        <w:tc>
          <w:tcPr>
            <w:tcW w:w="9526" w:type="dxa"/>
            <w:gridSpan w:val="4"/>
            <w:vAlign w:val="center"/>
          </w:tcPr>
          <w:p w14:paraId="6DED7F16" w14:textId="34905DA4" w:rsidR="004F582E" w:rsidRPr="00DC4578" w:rsidRDefault="00D51C33" w:rsidP="00FC5A9F">
            <w:pPr>
              <w:jc w:val="left"/>
              <w:rPr>
                <w:i/>
              </w:rPr>
            </w:pPr>
            <w:r w:rsidRPr="00DC4578">
              <w:rPr>
                <w:i/>
              </w:rPr>
              <w:t xml:space="preserve">The ECDIS should report the status of all ENCs loaded in accordance with S-63. It should use the issue date of the exchange set as the reference date and should display its reference date as </w:t>
            </w:r>
            <w:r w:rsidR="00FC5A9F" w:rsidRPr="006E4AB5">
              <w:rPr>
                <w:color w:val="FF0000"/>
              </w:rPr>
              <w:t>9</w:t>
            </w:r>
            <w:r w:rsidR="00FC5A9F" w:rsidRPr="006E4AB5">
              <w:rPr>
                <w:color w:val="FF0000"/>
                <w:vertAlign w:val="superscript"/>
              </w:rPr>
              <w:t>th</w:t>
            </w:r>
            <w:r w:rsidR="00FC5A9F" w:rsidRPr="006E4AB5">
              <w:rPr>
                <w:color w:val="FF0000"/>
              </w:rPr>
              <w:t xml:space="preserve"> February</w:t>
            </w:r>
            <w:r w:rsidR="00FC5A9F" w:rsidRPr="00DC4578" w:rsidDel="00FC5A9F">
              <w:rPr>
                <w:i/>
              </w:rPr>
              <w:t xml:space="preserve"> </w:t>
            </w:r>
            <w:r w:rsidRPr="00DC4578">
              <w:rPr>
                <w:i/>
              </w:rPr>
              <w:t xml:space="preserve">2009 (the SERIAL .ENC date of the last update loaded). The cells should show in the report as “up to date”. Then reset the system time to a </w:t>
            </w:r>
            <w:r w:rsidR="00FC5A9F" w:rsidRPr="006E4AB5">
              <w:rPr>
                <w:color w:val="FF0000"/>
              </w:rPr>
              <w:t>1</w:t>
            </w:r>
            <w:r w:rsidR="00FC5A9F" w:rsidRPr="006E4AB5">
              <w:rPr>
                <w:color w:val="FF0000"/>
                <w:vertAlign w:val="superscript"/>
              </w:rPr>
              <w:t>st</w:t>
            </w:r>
            <w:r w:rsidR="00FC5A9F" w:rsidRPr="006E4AB5">
              <w:rPr>
                <w:color w:val="FF0000"/>
              </w:rPr>
              <w:t xml:space="preserve"> April 2009</w:t>
            </w:r>
            <w:r w:rsidR="00FC5A9F">
              <w:t xml:space="preserve"> </w:t>
            </w:r>
            <w:r w:rsidRPr="00DC4578">
              <w:rPr>
                <w:i/>
              </w:rPr>
              <w:t>–rerun the report, all the cells should show as “</w:t>
            </w:r>
            <w:r w:rsidR="0076683D">
              <w:rPr>
                <w:i/>
              </w:rPr>
              <w:t>not up to date</w:t>
            </w:r>
            <w:r w:rsidRPr="00DC4578">
              <w:rPr>
                <w:i/>
              </w:rPr>
              <w:t>”.</w:t>
            </w:r>
          </w:p>
        </w:tc>
      </w:tr>
    </w:tbl>
    <w:p w14:paraId="3E3C7442" w14:textId="77777777" w:rsidR="004F582E" w:rsidRDefault="004F582E" w:rsidP="004F582E"/>
    <w:p w14:paraId="3044EC88" w14:textId="77777777" w:rsidR="004F582E" w:rsidRDefault="004F582E" w:rsidP="001D52EE">
      <w:pPr>
        <w:pStyle w:val="Heading4"/>
      </w:pPr>
      <w:r>
        <w:t>2.5.7 i</w:t>
      </w:r>
      <w:r w:rsidRPr="00A94802">
        <w:t xml:space="preserve">) </w:t>
      </w:r>
      <w:r w:rsidR="003417A2" w:rsidRPr="003417A2">
        <w:t>ECDIS management of multiple exchange sets</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73"/>
        <w:gridCol w:w="2350"/>
        <w:gridCol w:w="2354"/>
        <w:gridCol w:w="2349"/>
      </w:tblGrid>
      <w:tr w:rsidR="005B4573" w14:paraId="78333BBD" w14:textId="77777777" w:rsidTr="000946D3">
        <w:trPr>
          <w:trHeight w:val="454"/>
          <w:tblHeader/>
        </w:trPr>
        <w:tc>
          <w:tcPr>
            <w:tcW w:w="2473" w:type="dxa"/>
            <w:shd w:val="clear" w:color="auto" w:fill="CCFFCC"/>
            <w:vAlign w:val="center"/>
          </w:tcPr>
          <w:p w14:paraId="5F32EE1A" w14:textId="77777777" w:rsidR="005B4573" w:rsidRPr="004065B1" w:rsidRDefault="005B4573" w:rsidP="000946D3">
            <w:r w:rsidRPr="000A066E">
              <w:rPr>
                <w:b/>
              </w:rPr>
              <w:t>Test Reference</w:t>
            </w:r>
          </w:p>
        </w:tc>
        <w:tc>
          <w:tcPr>
            <w:tcW w:w="2350" w:type="dxa"/>
            <w:shd w:val="clear" w:color="auto" w:fill="CCFFCC"/>
            <w:vAlign w:val="center"/>
          </w:tcPr>
          <w:p w14:paraId="3FE54D56" w14:textId="77777777" w:rsidR="005B4573" w:rsidRPr="004065B1" w:rsidRDefault="005B4573" w:rsidP="000946D3">
            <w:r>
              <w:t>2.5.7 i</w:t>
            </w:r>
            <w:r w:rsidRPr="00A94802">
              <w:t>)</w:t>
            </w:r>
          </w:p>
        </w:tc>
        <w:tc>
          <w:tcPr>
            <w:tcW w:w="2354" w:type="dxa"/>
            <w:shd w:val="clear" w:color="auto" w:fill="CCFFCC"/>
            <w:vAlign w:val="center"/>
          </w:tcPr>
          <w:p w14:paraId="5AD4B9AD" w14:textId="77777777" w:rsidR="005B4573" w:rsidRPr="004065B1" w:rsidRDefault="005B4573" w:rsidP="000946D3">
            <w:r w:rsidRPr="000A066E">
              <w:rPr>
                <w:b/>
              </w:rPr>
              <w:t>IHO Reference</w:t>
            </w:r>
          </w:p>
        </w:tc>
        <w:tc>
          <w:tcPr>
            <w:tcW w:w="2349" w:type="dxa"/>
            <w:shd w:val="clear" w:color="auto" w:fill="CCFFCC"/>
            <w:vAlign w:val="center"/>
          </w:tcPr>
          <w:p w14:paraId="2DE40F18" w14:textId="77777777" w:rsidR="005B4573" w:rsidRDefault="005B4573" w:rsidP="000946D3">
            <w:r>
              <w:t>S-63 6.5.1 &amp; Sect</w:t>
            </w:r>
          </w:p>
          <w:p w14:paraId="2123DF1E" w14:textId="77777777" w:rsidR="005B4573" w:rsidRPr="004065B1" w:rsidRDefault="005B4573" w:rsidP="000946D3">
            <w:r>
              <w:t>5 Appendix 2</w:t>
            </w:r>
          </w:p>
        </w:tc>
      </w:tr>
      <w:tr w:rsidR="005B4573" w14:paraId="54727E07" w14:textId="77777777" w:rsidTr="000946D3">
        <w:trPr>
          <w:tblHeader/>
        </w:trPr>
        <w:tc>
          <w:tcPr>
            <w:tcW w:w="9526" w:type="dxa"/>
            <w:gridSpan w:val="4"/>
            <w:shd w:val="clear" w:color="auto" w:fill="CCFFCC"/>
            <w:vAlign w:val="center"/>
          </w:tcPr>
          <w:p w14:paraId="6087CA8D" w14:textId="77777777" w:rsidR="005B4573" w:rsidRDefault="005B4573" w:rsidP="000946D3">
            <w:r w:rsidRPr="000A066E">
              <w:rPr>
                <w:b/>
              </w:rPr>
              <w:t>Test description</w:t>
            </w:r>
          </w:p>
        </w:tc>
      </w:tr>
      <w:tr w:rsidR="005B4573" w14:paraId="74776621" w14:textId="77777777" w:rsidTr="000946D3">
        <w:trPr>
          <w:tblHeader/>
        </w:trPr>
        <w:tc>
          <w:tcPr>
            <w:tcW w:w="9526" w:type="dxa"/>
            <w:gridSpan w:val="4"/>
            <w:vAlign w:val="center"/>
          </w:tcPr>
          <w:p w14:paraId="4759C795" w14:textId="77777777" w:rsidR="005B4573" w:rsidRPr="00EF287F" w:rsidRDefault="005B4573" w:rsidP="002164D3">
            <w:pPr>
              <w:jc w:val="left"/>
              <w:rPr>
                <w:b/>
                <w:i/>
              </w:rPr>
            </w:pPr>
            <w:r w:rsidRPr="00EF287F">
              <w:rPr>
                <w:b/>
                <w:i/>
              </w:rPr>
              <w:t>ONLY FOR SYSTEMS THAT USE THE LATEST UPDATE EXCHANGE SET TO MANAGE THE IMPORT OF ENCs ACROSS MULTIPLE BASES</w:t>
            </w:r>
          </w:p>
          <w:p w14:paraId="5A4A6E54" w14:textId="77777777" w:rsidR="005B4573" w:rsidRPr="00DC4578" w:rsidRDefault="005B4573" w:rsidP="002164D3">
            <w:pPr>
              <w:jc w:val="left"/>
              <w:rPr>
                <w:i/>
              </w:rPr>
            </w:pPr>
            <w:r w:rsidRPr="00DC4578">
              <w:rPr>
                <w:i/>
              </w:rPr>
              <w:t>This optional test checks a system’s ability to use the PERMIT.TXT;PRODUCTS.TXT &amp; STATUS.LST file to manage the efficient loading of ENCs. Confirm the system provides intuitive prompts to the user when installing the ENC update and base media.</w:t>
            </w:r>
          </w:p>
        </w:tc>
      </w:tr>
      <w:tr w:rsidR="00000AB3" w14:paraId="4836DBBA" w14:textId="77777777" w:rsidTr="00000AB3">
        <w:trPr>
          <w:tblHeader/>
        </w:trPr>
        <w:tc>
          <w:tcPr>
            <w:tcW w:w="9526" w:type="dxa"/>
            <w:gridSpan w:val="4"/>
            <w:tcBorders>
              <w:top w:val="single" w:sz="4" w:space="0" w:color="auto"/>
              <w:left w:val="single" w:sz="4" w:space="0" w:color="auto"/>
              <w:bottom w:val="single" w:sz="4" w:space="0" w:color="auto"/>
              <w:right w:val="single" w:sz="4" w:space="0" w:color="auto"/>
            </w:tcBorders>
            <w:shd w:val="clear" w:color="auto" w:fill="CCFFCC"/>
            <w:vAlign w:val="center"/>
          </w:tcPr>
          <w:p w14:paraId="2395E31F" w14:textId="77777777" w:rsidR="00000AB3" w:rsidRPr="004065B1" w:rsidRDefault="00000AB3" w:rsidP="000946D3">
            <w:r w:rsidRPr="00000AB3">
              <w:t>Setup</w:t>
            </w:r>
          </w:p>
        </w:tc>
      </w:tr>
      <w:tr w:rsidR="00000AB3" w14:paraId="308D882F" w14:textId="77777777" w:rsidTr="00000AB3">
        <w:trPr>
          <w:tblHeader/>
        </w:trPr>
        <w:tc>
          <w:tcPr>
            <w:tcW w:w="9526" w:type="dxa"/>
            <w:gridSpan w:val="4"/>
            <w:tcBorders>
              <w:top w:val="single" w:sz="4" w:space="0" w:color="auto"/>
              <w:left w:val="single" w:sz="4" w:space="0" w:color="auto"/>
              <w:bottom w:val="single" w:sz="4" w:space="0" w:color="auto"/>
              <w:right w:val="single" w:sz="4" w:space="0" w:color="auto"/>
            </w:tcBorders>
            <w:vAlign w:val="center"/>
          </w:tcPr>
          <w:p w14:paraId="7B9842A3" w14:textId="77777777" w:rsidR="00000AB3" w:rsidRPr="00DC4578" w:rsidRDefault="00000AB3" w:rsidP="000946D3">
            <w:pPr>
              <w:rPr>
                <w:i/>
              </w:rPr>
            </w:pPr>
            <w:r w:rsidRPr="00DC4578">
              <w:rPr>
                <w:i/>
              </w:rPr>
              <w:t>No ENC permits or ENC cells installed.</w:t>
            </w:r>
          </w:p>
          <w:p w14:paraId="1B415FC7" w14:textId="77777777" w:rsidR="00000AB3" w:rsidRPr="00DC4578" w:rsidRDefault="00000AB3" w:rsidP="000946D3">
            <w:pPr>
              <w:rPr>
                <w:i/>
              </w:rPr>
            </w:pPr>
            <w:r w:rsidRPr="00DC4578">
              <w:rPr>
                <w:i/>
              </w:rPr>
              <w:t>Test data used:</w:t>
            </w:r>
          </w:p>
          <w:p w14:paraId="360412CF" w14:textId="524AE1A7" w:rsidR="00000AB3" w:rsidRPr="00DC4578" w:rsidRDefault="00000AB3" w:rsidP="000946D3">
            <w:pPr>
              <w:rPr>
                <w:i/>
              </w:rPr>
            </w:pPr>
            <w:r w:rsidRPr="00DC4578">
              <w:rPr>
                <w:i/>
              </w:rPr>
              <w:t>1) IHO.CRT</w:t>
            </w:r>
            <w:r w:rsidR="0009326C">
              <w:rPr>
                <w:i/>
              </w:rPr>
              <w:t xml:space="preserve"> </w:t>
            </w:r>
            <w:r w:rsidRPr="00DC4578">
              <w:rPr>
                <w:i/>
              </w:rPr>
              <w:t>/</w:t>
            </w:r>
            <w:r w:rsidR="0009326C">
              <w:rPr>
                <w:i/>
              </w:rPr>
              <w:t xml:space="preserve"> </w:t>
            </w:r>
            <w:r w:rsidRPr="00DC4578">
              <w:rPr>
                <w:i/>
              </w:rPr>
              <w:t>IHO.PUB [Pre-installed from test 2.5.7g]</w:t>
            </w:r>
          </w:p>
          <w:p w14:paraId="55526DE8" w14:textId="77777777" w:rsidR="00000AB3" w:rsidRPr="00DC4578" w:rsidRDefault="00000AB3" w:rsidP="000946D3">
            <w:pPr>
              <w:rPr>
                <w:i/>
              </w:rPr>
            </w:pPr>
            <w:r w:rsidRPr="00DC4578">
              <w:rPr>
                <w:i/>
              </w:rPr>
              <w:t>2) PERMIT.TXT</w:t>
            </w:r>
          </w:p>
          <w:p w14:paraId="564F4DE6" w14:textId="77777777" w:rsidR="00000AB3" w:rsidRPr="00DC4578" w:rsidRDefault="00000AB3" w:rsidP="000946D3">
            <w:pPr>
              <w:rPr>
                <w:i/>
              </w:rPr>
            </w:pPr>
            <w:r w:rsidRPr="00DC4578">
              <w:rPr>
                <w:i/>
              </w:rPr>
              <w:t>3) Update Exchange Set (UPDATE WK19_07)</w:t>
            </w:r>
          </w:p>
          <w:p w14:paraId="3B6C4A9E" w14:textId="77777777" w:rsidR="00000AB3" w:rsidRPr="00DC4578" w:rsidRDefault="00000AB3" w:rsidP="000946D3">
            <w:pPr>
              <w:rPr>
                <w:i/>
              </w:rPr>
            </w:pPr>
            <w:r w:rsidRPr="00DC4578">
              <w:rPr>
                <w:i/>
              </w:rPr>
              <w:t>4) Base Exchange sets (BASE 1 WK28_06, BASE 2 WK30_06 &amp; BASE 3 WK32_06)</w:t>
            </w:r>
          </w:p>
          <w:p w14:paraId="447775FA" w14:textId="77777777" w:rsidR="00000AB3" w:rsidRPr="00DC4578" w:rsidRDefault="00000AB3" w:rsidP="000946D3">
            <w:pPr>
              <w:rPr>
                <w:i/>
              </w:rPr>
            </w:pPr>
            <w:r w:rsidRPr="00DC4578">
              <w:rPr>
                <w:i/>
              </w:rPr>
              <w:t>Test data location:</w:t>
            </w:r>
          </w:p>
          <w:p w14:paraId="35F5C4D9" w14:textId="77777777" w:rsidR="00000AB3" w:rsidRPr="00DC4578" w:rsidRDefault="00000AB3" w:rsidP="000946D3">
            <w:pPr>
              <w:rPr>
                <w:i/>
              </w:rPr>
            </w:pPr>
            <w:r w:rsidRPr="00DC4578">
              <w:rPr>
                <w:i/>
              </w:rPr>
              <w:t>D:\IHO S-64 [S-63 TDS v1.2.1]\7 ENC Data Management [Optional]\Test 7i]]</w:t>
            </w:r>
          </w:p>
        </w:tc>
      </w:tr>
    </w:tbl>
    <w:p w14:paraId="40AE3443" w14:textId="77777777" w:rsidR="005B4573" w:rsidRDefault="005B4573" w:rsidP="005B4573"/>
    <w:p w14:paraId="7617C93A" w14:textId="21652CD4" w:rsidR="005B4573" w:rsidRPr="005B4573" w:rsidRDefault="005B4573" w:rsidP="005B4573"/>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0"/>
        <w:gridCol w:w="1137"/>
        <w:gridCol w:w="1131"/>
        <w:gridCol w:w="1134"/>
        <w:gridCol w:w="1134"/>
        <w:gridCol w:w="1134"/>
        <w:gridCol w:w="1276"/>
        <w:gridCol w:w="1984"/>
        <w:gridCol w:w="346"/>
      </w:tblGrid>
      <w:tr w:rsidR="004F582E" w14:paraId="65767975" w14:textId="77777777" w:rsidTr="00FF3E83">
        <w:trPr>
          <w:tblHeader/>
        </w:trPr>
        <w:tc>
          <w:tcPr>
            <w:tcW w:w="9526" w:type="dxa"/>
            <w:gridSpan w:val="9"/>
            <w:shd w:val="clear" w:color="auto" w:fill="CCFFCC"/>
            <w:vAlign w:val="center"/>
          </w:tcPr>
          <w:p w14:paraId="098F9C93" w14:textId="77777777" w:rsidR="004F582E" w:rsidRPr="004065B1" w:rsidRDefault="004F582E" w:rsidP="00CB4150">
            <w:r w:rsidRPr="000A066E">
              <w:rPr>
                <w:b/>
              </w:rPr>
              <w:t>Action</w:t>
            </w:r>
          </w:p>
        </w:tc>
      </w:tr>
      <w:tr w:rsidR="004F582E" w14:paraId="42F90A86" w14:textId="77777777" w:rsidTr="00FF3E83">
        <w:trPr>
          <w:tblHeader/>
        </w:trPr>
        <w:tc>
          <w:tcPr>
            <w:tcW w:w="9526" w:type="dxa"/>
            <w:gridSpan w:val="9"/>
            <w:vAlign w:val="center"/>
          </w:tcPr>
          <w:p w14:paraId="58E2A1D8" w14:textId="77777777" w:rsidR="001835F6" w:rsidRDefault="00D51C33" w:rsidP="00D51C33">
            <w:pPr>
              <w:rPr>
                <w:i/>
              </w:rPr>
            </w:pPr>
            <w:r w:rsidRPr="00DC4578">
              <w:rPr>
                <w:i/>
              </w:rPr>
              <w:t>Install the permits at the location above</w:t>
            </w:r>
            <w:r w:rsidR="00850E5D">
              <w:rPr>
                <w:i/>
              </w:rPr>
              <w:t xml:space="preserve"> then load the “UPDATE WK19_07” </w:t>
            </w:r>
            <w:r w:rsidRPr="00DC4578">
              <w:rPr>
                <w:i/>
              </w:rPr>
              <w:t xml:space="preserve">exchange set. </w:t>
            </w:r>
          </w:p>
          <w:p w14:paraId="64D5056B" w14:textId="0967B250" w:rsidR="00D51C33" w:rsidRPr="00DC4578" w:rsidRDefault="00D51C33" w:rsidP="00D51C33">
            <w:pPr>
              <w:rPr>
                <w:i/>
              </w:rPr>
            </w:pPr>
            <w:r w:rsidRPr="00DC4578">
              <w:rPr>
                <w:i/>
              </w:rPr>
              <w:t>Load the base exchange sets as prompted by the system. For this test this should be the following:</w:t>
            </w:r>
          </w:p>
          <w:p w14:paraId="5B3DB848" w14:textId="77777777" w:rsidR="00D51C33" w:rsidRPr="00DC4578" w:rsidRDefault="00D51C33" w:rsidP="00D51C33">
            <w:pPr>
              <w:rPr>
                <w:i/>
              </w:rPr>
            </w:pPr>
            <w:r w:rsidRPr="00DC4578">
              <w:rPr>
                <w:i/>
              </w:rPr>
              <w:t>Base 1 dated 06 July 2006</w:t>
            </w:r>
          </w:p>
          <w:p w14:paraId="69D376E6" w14:textId="77777777" w:rsidR="00D51C33" w:rsidRPr="00DC4578" w:rsidRDefault="00D51C33" w:rsidP="00D51C33">
            <w:pPr>
              <w:rPr>
                <w:i/>
              </w:rPr>
            </w:pPr>
            <w:r w:rsidRPr="00DC4578">
              <w:rPr>
                <w:i/>
              </w:rPr>
              <w:t>Base 3 dated 03 August 2006</w:t>
            </w:r>
          </w:p>
          <w:p w14:paraId="7085401A" w14:textId="77777777" w:rsidR="004F582E" w:rsidRPr="00DC4578" w:rsidRDefault="00D51C33" w:rsidP="00D51C33">
            <w:pPr>
              <w:rPr>
                <w:i/>
              </w:rPr>
            </w:pPr>
            <w:r w:rsidRPr="00DC4578">
              <w:rPr>
                <w:i/>
              </w:rPr>
              <w:t>Finally re-install the UPDATE WK19_07 and bring the system fully up to date.</w:t>
            </w:r>
          </w:p>
        </w:tc>
      </w:tr>
      <w:tr w:rsidR="004F582E" w14:paraId="4189CDA9" w14:textId="77777777" w:rsidTr="00FF3E83">
        <w:trPr>
          <w:tblHeader/>
        </w:trPr>
        <w:tc>
          <w:tcPr>
            <w:tcW w:w="9526" w:type="dxa"/>
            <w:gridSpan w:val="9"/>
            <w:tcBorders>
              <w:bottom w:val="single" w:sz="4" w:space="0" w:color="auto"/>
            </w:tcBorders>
            <w:shd w:val="clear" w:color="auto" w:fill="CCFFCC"/>
            <w:vAlign w:val="center"/>
          </w:tcPr>
          <w:p w14:paraId="671591DE" w14:textId="77777777" w:rsidR="004F582E" w:rsidRPr="004065B1" w:rsidRDefault="004F582E" w:rsidP="00CB4150">
            <w:r w:rsidRPr="000A066E">
              <w:rPr>
                <w:b/>
              </w:rPr>
              <w:t>Results</w:t>
            </w:r>
          </w:p>
        </w:tc>
      </w:tr>
      <w:tr w:rsidR="004F582E" w14:paraId="730CD85A" w14:textId="77777777" w:rsidTr="00FF3E83">
        <w:trPr>
          <w:tblHeader/>
        </w:trPr>
        <w:tc>
          <w:tcPr>
            <w:tcW w:w="9526" w:type="dxa"/>
            <w:gridSpan w:val="9"/>
            <w:tcBorders>
              <w:bottom w:val="nil"/>
            </w:tcBorders>
            <w:vAlign w:val="center"/>
          </w:tcPr>
          <w:p w14:paraId="5EA3A854" w14:textId="77777777" w:rsidR="00D51C33" w:rsidRPr="00DC4578" w:rsidRDefault="00D51C33" w:rsidP="00D51C33">
            <w:pPr>
              <w:jc w:val="left"/>
              <w:rPr>
                <w:i/>
              </w:rPr>
            </w:pPr>
            <w:r w:rsidRPr="00DC4578">
              <w:rPr>
                <w:i/>
              </w:rPr>
              <w:t>The system should read the permit file and the full products listing from the WK19/07 Update. The system should read the product listing to determine where all licensed ENC base [EN] cells are located, then using the STATUS.LST file to prompt users to install the appropriate BASE media. The system should then prompt the user to load the appropriate base media in order. For example,</w:t>
            </w:r>
          </w:p>
          <w:p w14:paraId="477D99D9" w14:textId="77777777" w:rsidR="00D51C33" w:rsidRPr="00DC4578" w:rsidRDefault="00D51C33" w:rsidP="00D51C33">
            <w:pPr>
              <w:jc w:val="left"/>
              <w:rPr>
                <w:i/>
              </w:rPr>
            </w:pPr>
            <w:r w:rsidRPr="00DC4578">
              <w:rPr>
                <w:i/>
              </w:rPr>
              <w:t>“Please load BASE media 1 dated 06 July 2006”. “Please load BASE media 3 dated 03 August 2006”.</w:t>
            </w:r>
          </w:p>
          <w:p w14:paraId="3883F2EC" w14:textId="77777777" w:rsidR="00D51C33" w:rsidRPr="00DC4578" w:rsidRDefault="00D51C33" w:rsidP="00D51C33">
            <w:pPr>
              <w:jc w:val="left"/>
              <w:rPr>
                <w:i/>
              </w:rPr>
            </w:pPr>
            <w:r w:rsidRPr="00DC4578">
              <w:rPr>
                <w:i/>
              </w:rPr>
              <w:t>When all licensed cells have been loaded from the bases the system should display a message similar to the following example:</w:t>
            </w:r>
          </w:p>
          <w:p w14:paraId="390B2073" w14:textId="77777777" w:rsidR="00D51C33" w:rsidRPr="00DC4578" w:rsidRDefault="00D51C33" w:rsidP="00D51C33">
            <w:pPr>
              <w:jc w:val="left"/>
              <w:rPr>
                <w:i/>
              </w:rPr>
            </w:pPr>
            <w:r w:rsidRPr="00DC4578">
              <w:rPr>
                <w:i/>
              </w:rPr>
              <w:t>“Please load WK19/07 Update to bring all licensed cells up to date”.</w:t>
            </w:r>
          </w:p>
          <w:p w14:paraId="7AE8B803" w14:textId="77777777" w:rsidR="00D51C33" w:rsidRPr="00DC4578" w:rsidRDefault="00D51C33" w:rsidP="00D51C33">
            <w:pPr>
              <w:jc w:val="left"/>
              <w:rPr>
                <w:i/>
              </w:rPr>
            </w:pPr>
            <w:r w:rsidRPr="00DC4578">
              <w:rPr>
                <w:i/>
              </w:rPr>
              <w:t>Finally the system may display a message similar to the following example:</w:t>
            </w:r>
          </w:p>
          <w:p w14:paraId="4CE83BEE" w14:textId="77777777" w:rsidR="00D51C33" w:rsidRPr="00DC4578" w:rsidRDefault="00D51C33" w:rsidP="00D51C33">
            <w:pPr>
              <w:jc w:val="left"/>
              <w:rPr>
                <w:i/>
              </w:rPr>
            </w:pPr>
            <w:r w:rsidRPr="00DC4578">
              <w:rPr>
                <w:i/>
              </w:rPr>
              <w:t>“All licensed cells are installed and up to date to WK19/07”.</w:t>
            </w:r>
          </w:p>
          <w:p w14:paraId="04500895" w14:textId="77777777" w:rsidR="00D51C33" w:rsidRPr="00DC4578" w:rsidRDefault="00D51C33" w:rsidP="00D51C33">
            <w:pPr>
              <w:jc w:val="left"/>
              <w:rPr>
                <w:i/>
              </w:rPr>
            </w:pPr>
            <w:r w:rsidRPr="00DC4578">
              <w:rPr>
                <w:i/>
              </w:rPr>
              <w:t>The system status should be the same as that described in the table below.</w:t>
            </w:r>
          </w:p>
          <w:p w14:paraId="0D65FDEB" w14:textId="77777777" w:rsidR="00D51C33" w:rsidRPr="00DC4578" w:rsidRDefault="00D51C33" w:rsidP="00D51C33">
            <w:pPr>
              <w:jc w:val="left"/>
              <w:rPr>
                <w:i/>
              </w:rPr>
            </w:pPr>
          </w:p>
          <w:p w14:paraId="1CCAE648" w14:textId="77777777" w:rsidR="004F582E" w:rsidRPr="00DC4578" w:rsidRDefault="00D51C33" w:rsidP="00D51C33">
            <w:pPr>
              <w:jc w:val="left"/>
              <w:rPr>
                <w:i/>
              </w:rPr>
            </w:pPr>
            <w:r w:rsidRPr="00DC4578">
              <w:rPr>
                <w:i/>
              </w:rPr>
              <w:t>The permit file for this test only contains permits for Bases 1 and 3. Base 2 has no valid permits and should not be prompted for by the system.</w:t>
            </w:r>
          </w:p>
          <w:p w14:paraId="2EF11DB1" w14:textId="77777777" w:rsidR="00D51C33" w:rsidRPr="00DC4578" w:rsidRDefault="00D51C33" w:rsidP="00D51C33">
            <w:pPr>
              <w:jc w:val="left"/>
              <w:rPr>
                <w:i/>
              </w:rPr>
            </w:pPr>
          </w:p>
        </w:tc>
      </w:tr>
      <w:tr w:rsidR="00FF3E83" w14:paraId="3C4431A9" w14:textId="77777777" w:rsidTr="00FF3E83">
        <w:trPr>
          <w:trHeight w:val="28"/>
          <w:tblHeader/>
        </w:trPr>
        <w:tc>
          <w:tcPr>
            <w:tcW w:w="250" w:type="dxa"/>
            <w:vMerge w:val="restart"/>
            <w:tcBorders>
              <w:top w:val="nil"/>
            </w:tcBorders>
            <w:shd w:val="clear" w:color="auto" w:fill="auto"/>
          </w:tcPr>
          <w:p w14:paraId="4ED4F8B8" w14:textId="77777777" w:rsidR="00FF3E83" w:rsidRPr="00000AB3" w:rsidRDefault="00FF3E83" w:rsidP="00730835">
            <w:pPr>
              <w:jc w:val="center"/>
              <w:rPr>
                <w:b/>
                <w:sz w:val="18"/>
                <w:szCs w:val="18"/>
              </w:rPr>
            </w:pPr>
          </w:p>
        </w:tc>
        <w:tc>
          <w:tcPr>
            <w:tcW w:w="1137" w:type="dxa"/>
            <w:vMerge w:val="restart"/>
            <w:tcBorders>
              <w:top w:val="single" w:sz="4" w:space="0" w:color="auto"/>
            </w:tcBorders>
            <w:shd w:val="clear" w:color="auto" w:fill="8DB3E2"/>
            <w:vAlign w:val="center"/>
          </w:tcPr>
          <w:p w14:paraId="5B5686C8" w14:textId="77777777" w:rsidR="00FF3E83" w:rsidRPr="00000AB3" w:rsidRDefault="00FF3E83" w:rsidP="00730835">
            <w:pPr>
              <w:jc w:val="center"/>
              <w:rPr>
                <w:b/>
                <w:sz w:val="18"/>
                <w:szCs w:val="18"/>
              </w:rPr>
            </w:pPr>
            <w:r w:rsidRPr="00000AB3">
              <w:rPr>
                <w:b/>
                <w:sz w:val="18"/>
                <w:szCs w:val="18"/>
              </w:rPr>
              <w:t>Test</w:t>
            </w:r>
          </w:p>
        </w:tc>
        <w:tc>
          <w:tcPr>
            <w:tcW w:w="1131" w:type="dxa"/>
            <w:vMerge w:val="restart"/>
            <w:tcBorders>
              <w:top w:val="single" w:sz="4" w:space="0" w:color="auto"/>
            </w:tcBorders>
            <w:shd w:val="clear" w:color="auto" w:fill="8DB3E2"/>
            <w:vAlign w:val="center"/>
          </w:tcPr>
          <w:p w14:paraId="217D7BA1" w14:textId="77777777" w:rsidR="00FF3E83" w:rsidRPr="00000AB3" w:rsidRDefault="00FF3E83" w:rsidP="00730835">
            <w:pPr>
              <w:jc w:val="left"/>
              <w:rPr>
                <w:b/>
                <w:sz w:val="18"/>
                <w:szCs w:val="18"/>
              </w:rPr>
            </w:pPr>
            <w:r w:rsidRPr="00000AB3">
              <w:rPr>
                <w:b/>
                <w:sz w:val="18"/>
                <w:szCs w:val="18"/>
              </w:rPr>
              <w:t>Cell Name</w:t>
            </w:r>
          </w:p>
        </w:tc>
        <w:tc>
          <w:tcPr>
            <w:tcW w:w="2268" w:type="dxa"/>
            <w:gridSpan w:val="2"/>
            <w:tcBorders>
              <w:top w:val="single" w:sz="4" w:space="0" w:color="auto"/>
            </w:tcBorders>
            <w:shd w:val="clear" w:color="auto" w:fill="8DB3E2"/>
            <w:vAlign w:val="center"/>
          </w:tcPr>
          <w:p w14:paraId="65FC8236" w14:textId="77777777" w:rsidR="00FF3E83" w:rsidRPr="00000AB3" w:rsidRDefault="00FF3E83" w:rsidP="00730835">
            <w:pPr>
              <w:jc w:val="center"/>
              <w:rPr>
                <w:b/>
                <w:sz w:val="18"/>
                <w:szCs w:val="18"/>
              </w:rPr>
            </w:pPr>
            <w:r w:rsidRPr="00000AB3">
              <w:rPr>
                <w:b/>
                <w:sz w:val="18"/>
                <w:szCs w:val="18"/>
              </w:rPr>
              <w:t>Exchange Set Content</w:t>
            </w:r>
          </w:p>
        </w:tc>
        <w:tc>
          <w:tcPr>
            <w:tcW w:w="2410" w:type="dxa"/>
            <w:gridSpan w:val="2"/>
            <w:tcBorders>
              <w:top w:val="single" w:sz="4" w:space="0" w:color="auto"/>
            </w:tcBorders>
            <w:shd w:val="clear" w:color="auto" w:fill="8DB3E2"/>
            <w:vAlign w:val="center"/>
          </w:tcPr>
          <w:p w14:paraId="231C50B3" w14:textId="77777777" w:rsidR="00FF3E83" w:rsidRPr="00000AB3" w:rsidRDefault="00FF3E83" w:rsidP="00730835">
            <w:pPr>
              <w:jc w:val="center"/>
              <w:rPr>
                <w:b/>
                <w:sz w:val="18"/>
                <w:szCs w:val="18"/>
              </w:rPr>
            </w:pPr>
            <w:r w:rsidRPr="00000AB3">
              <w:rPr>
                <w:b/>
                <w:sz w:val="18"/>
                <w:szCs w:val="18"/>
              </w:rPr>
              <w:t>Expected SENC Content</w:t>
            </w:r>
          </w:p>
        </w:tc>
        <w:tc>
          <w:tcPr>
            <w:tcW w:w="1984" w:type="dxa"/>
            <w:vMerge w:val="restart"/>
            <w:tcBorders>
              <w:top w:val="single" w:sz="4" w:space="0" w:color="auto"/>
            </w:tcBorders>
            <w:shd w:val="clear" w:color="auto" w:fill="8DB3E2"/>
            <w:vAlign w:val="center"/>
          </w:tcPr>
          <w:p w14:paraId="105098E7" w14:textId="77777777" w:rsidR="00FF3E83" w:rsidRPr="00000AB3" w:rsidRDefault="00FF3E83" w:rsidP="00730835">
            <w:pPr>
              <w:jc w:val="center"/>
              <w:rPr>
                <w:b/>
                <w:sz w:val="18"/>
                <w:szCs w:val="18"/>
              </w:rPr>
            </w:pPr>
            <w:r w:rsidRPr="00000AB3">
              <w:rPr>
                <w:b/>
                <w:sz w:val="18"/>
                <w:szCs w:val="18"/>
              </w:rPr>
              <w:t>Comments</w:t>
            </w:r>
          </w:p>
        </w:tc>
        <w:tc>
          <w:tcPr>
            <w:tcW w:w="346" w:type="dxa"/>
            <w:vMerge w:val="restart"/>
            <w:tcBorders>
              <w:top w:val="nil"/>
            </w:tcBorders>
            <w:shd w:val="clear" w:color="auto" w:fill="auto"/>
          </w:tcPr>
          <w:p w14:paraId="7F06A065" w14:textId="77777777" w:rsidR="00FF3E83" w:rsidRPr="00000AB3" w:rsidRDefault="00FF3E83" w:rsidP="00730835">
            <w:pPr>
              <w:jc w:val="center"/>
              <w:rPr>
                <w:b/>
                <w:sz w:val="18"/>
                <w:szCs w:val="18"/>
              </w:rPr>
            </w:pPr>
          </w:p>
        </w:tc>
      </w:tr>
      <w:tr w:rsidR="00FF3E83" w14:paraId="251A58B8" w14:textId="77777777" w:rsidTr="00FF3E83">
        <w:trPr>
          <w:trHeight w:val="22"/>
          <w:tblHeader/>
        </w:trPr>
        <w:tc>
          <w:tcPr>
            <w:tcW w:w="250" w:type="dxa"/>
            <w:vMerge/>
            <w:shd w:val="clear" w:color="auto" w:fill="auto"/>
          </w:tcPr>
          <w:p w14:paraId="1F31FAAF" w14:textId="77777777" w:rsidR="00FF3E83" w:rsidRPr="00000AB3" w:rsidRDefault="00FF3E83" w:rsidP="00730835">
            <w:pPr>
              <w:jc w:val="left"/>
              <w:rPr>
                <w:sz w:val="18"/>
                <w:szCs w:val="18"/>
              </w:rPr>
            </w:pPr>
          </w:p>
        </w:tc>
        <w:tc>
          <w:tcPr>
            <w:tcW w:w="1137" w:type="dxa"/>
            <w:vMerge/>
            <w:shd w:val="clear" w:color="auto" w:fill="6699FF"/>
            <w:vAlign w:val="center"/>
          </w:tcPr>
          <w:p w14:paraId="5B6AE0B1" w14:textId="77777777" w:rsidR="00FF3E83" w:rsidRPr="00000AB3" w:rsidRDefault="00FF3E83" w:rsidP="00730835">
            <w:pPr>
              <w:jc w:val="left"/>
              <w:rPr>
                <w:sz w:val="18"/>
                <w:szCs w:val="18"/>
              </w:rPr>
            </w:pPr>
          </w:p>
        </w:tc>
        <w:tc>
          <w:tcPr>
            <w:tcW w:w="1131" w:type="dxa"/>
            <w:vMerge/>
            <w:shd w:val="clear" w:color="auto" w:fill="6699FF"/>
            <w:vAlign w:val="center"/>
          </w:tcPr>
          <w:p w14:paraId="2E3ACD54" w14:textId="77777777" w:rsidR="00FF3E83" w:rsidRPr="00000AB3" w:rsidRDefault="00FF3E83" w:rsidP="00730835">
            <w:pPr>
              <w:jc w:val="left"/>
              <w:rPr>
                <w:sz w:val="18"/>
                <w:szCs w:val="18"/>
              </w:rPr>
            </w:pPr>
          </w:p>
        </w:tc>
        <w:tc>
          <w:tcPr>
            <w:tcW w:w="1134" w:type="dxa"/>
            <w:shd w:val="clear" w:color="auto" w:fill="8DB3E2"/>
            <w:vAlign w:val="center"/>
          </w:tcPr>
          <w:p w14:paraId="20E3DFFE" w14:textId="77777777" w:rsidR="00FF3E83" w:rsidRPr="00000AB3" w:rsidRDefault="00FF3E83" w:rsidP="00730835">
            <w:pPr>
              <w:jc w:val="left"/>
              <w:rPr>
                <w:b/>
                <w:sz w:val="18"/>
                <w:szCs w:val="18"/>
              </w:rPr>
            </w:pPr>
            <w:r w:rsidRPr="00000AB3">
              <w:rPr>
                <w:b/>
                <w:sz w:val="18"/>
                <w:szCs w:val="18"/>
              </w:rPr>
              <w:t>Edition N°</w:t>
            </w:r>
          </w:p>
        </w:tc>
        <w:tc>
          <w:tcPr>
            <w:tcW w:w="1134" w:type="dxa"/>
            <w:shd w:val="clear" w:color="auto" w:fill="8DB3E2"/>
            <w:vAlign w:val="center"/>
          </w:tcPr>
          <w:p w14:paraId="6114C9E5" w14:textId="77777777" w:rsidR="00FF3E83" w:rsidRPr="00000AB3" w:rsidRDefault="00FF3E83" w:rsidP="00730835">
            <w:pPr>
              <w:jc w:val="left"/>
              <w:rPr>
                <w:b/>
                <w:sz w:val="18"/>
                <w:szCs w:val="18"/>
              </w:rPr>
            </w:pPr>
            <w:r w:rsidRPr="00000AB3">
              <w:rPr>
                <w:b/>
                <w:sz w:val="18"/>
                <w:szCs w:val="18"/>
              </w:rPr>
              <w:t>Update N°</w:t>
            </w:r>
          </w:p>
        </w:tc>
        <w:tc>
          <w:tcPr>
            <w:tcW w:w="1134" w:type="dxa"/>
            <w:shd w:val="clear" w:color="auto" w:fill="8DB3E2"/>
            <w:vAlign w:val="center"/>
          </w:tcPr>
          <w:p w14:paraId="75923FFD" w14:textId="77777777" w:rsidR="00FF3E83" w:rsidRPr="00000AB3" w:rsidRDefault="00FF3E83" w:rsidP="00730835">
            <w:pPr>
              <w:jc w:val="left"/>
              <w:rPr>
                <w:b/>
                <w:sz w:val="18"/>
                <w:szCs w:val="18"/>
              </w:rPr>
            </w:pPr>
            <w:r w:rsidRPr="00000AB3">
              <w:rPr>
                <w:b/>
                <w:sz w:val="18"/>
                <w:szCs w:val="18"/>
              </w:rPr>
              <w:t>Edition N°</w:t>
            </w:r>
          </w:p>
        </w:tc>
        <w:tc>
          <w:tcPr>
            <w:tcW w:w="1276" w:type="dxa"/>
            <w:shd w:val="clear" w:color="auto" w:fill="8DB3E2"/>
            <w:vAlign w:val="center"/>
          </w:tcPr>
          <w:p w14:paraId="06ADB909" w14:textId="77777777" w:rsidR="00FF3E83" w:rsidRPr="00000AB3" w:rsidRDefault="00FF3E83" w:rsidP="00730835">
            <w:pPr>
              <w:jc w:val="left"/>
              <w:rPr>
                <w:b/>
                <w:sz w:val="18"/>
                <w:szCs w:val="18"/>
              </w:rPr>
            </w:pPr>
            <w:r w:rsidRPr="00000AB3">
              <w:rPr>
                <w:b/>
                <w:sz w:val="18"/>
                <w:szCs w:val="18"/>
              </w:rPr>
              <w:t>Update N°</w:t>
            </w:r>
          </w:p>
        </w:tc>
        <w:tc>
          <w:tcPr>
            <w:tcW w:w="1984" w:type="dxa"/>
            <w:vMerge/>
            <w:shd w:val="clear" w:color="auto" w:fill="6699FF"/>
            <w:vAlign w:val="center"/>
          </w:tcPr>
          <w:p w14:paraId="51A045F1" w14:textId="77777777" w:rsidR="00FF3E83" w:rsidRPr="00000AB3" w:rsidRDefault="00FF3E83" w:rsidP="00730835">
            <w:pPr>
              <w:jc w:val="left"/>
              <w:rPr>
                <w:sz w:val="18"/>
                <w:szCs w:val="18"/>
              </w:rPr>
            </w:pPr>
          </w:p>
        </w:tc>
        <w:tc>
          <w:tcPr>
            <w:tcW w:w="346" w:type="dxa"/>
            <w:vMerge/>
            <w:shd w:val="clear" w:color="auto" w:fill="auto"/>
          </w:tcPr>
          <w:p w14:paraId="0CA806D2" w14:textId="77777777" w:rsidR="00FF3E83" w:rsidRPr="00000AB3" w:rsidRDefault="00FF3E83" w:rsidP="00730835">
            <w:pPr>
              <w:jc w:val="left"/>
              <w:rPr>
                <w:sz w:val="18"/>
                <w:szCs w:val="18"/>
              </w:rPr>
            </w:pPr>
          </w:p>
        </w:tc>
      </w:tr>
      <w:tr w:rsidR="00FF3E83" w14:paraId="31DE0C09" w14:textId="77777777" w:rsidTr="00FF3E83">
        <w:trPr>
          <w:trHeight w:val="22"/>
          <w:tblHeader/>
        </w:trPr>
        <w:tc>
          <w:tcPr>
            <w:tcW w:w="250" w:type="dxa"/>
            <w:vMerge/>
            <w:shd w:val="clear" w:color="auto" w:fill="auto"/>
          </w:tcPr>
          <w:p w14:paraId="7ECA47AF" w14:textId="77777777" w:rsidR="00FF3E83" w:rsidRPr="00000AB3" w:rsidRDefault="00FF3E83" w:rsidP="00730835">
            <w:pPr>
              <w:jc w:val="left"/>
              <w:rPr>
                <w:sz w:val="18"/>
                <w:szCs w:val="18"/>
              </w:rPr>
            </w:pPr>
          </w:p>
        </w:tc>
        <w:tc>
          <w:tcPr>
            <w:tcW w:w="1137" w:type="dxa"/>
            <w:vMerge w:val="restart"/>
            <w:shd w:val="clear" w:color="auto" w:fill="DBE5F1"/>
            <w:vAlign w:val="center"/>
          </w:tcPr>
          <w:p w14:paraId="312CF14C" w14:textId="77777777" w:rsidR="00FF3E83" w:rsidRPr="00000AB3" w:rsidRDefault="00FF3E83" w:rsidP="00730835">
            <w:pPr>
              <w:jc w:val="left"/>
              <w:rPr>
                <w:sz w:val="18"/>
                <w:szCs w:val="18"/>
              </w:rPr>
            </w:pPr>
            <w:r w:rsidRPr="00000AB3">
              <w:rPr>
                <w:sz w:val="18"/>
                <w:szCs w:val="18"/>
              </w:rPr>
              <w:t>7i</w:t>
            </w:r>
          </w:p>
          <w:p w14:paraId="2431B9AB" w14:textId="77777777" w:rsidR="00FF3E83" w:rsidRPr="00000AB3" w:rsidRDefault="00FF3E83" w:rsidP="00730835">
            <w:pPr>
              <w:jc w:val="left"/>
              <w:rPr>
                <w:sz w:val="18"/>
                <w:szCs w:val="18"/>
              </w:rPr>
            </w:pPr>
            <w:r w:rsidRPr="00000AB3">
              <w:rPr>
                <w:sz w:val="18"/>
                <w:szCs w:val="18"/>
              </w:rPr>
              <w:t>[BASE 1 WK28_06]</w:t>
            </w:r>
          </w:p>
        </w:tc>
        <w:tc>
          <w:tcPr>
            <w:tcW w:w="1131" w:type="dxa"/>
            <w:shd w:val="clear" w:color="auto" w:fill="DBE5F1"/>
          </w:tcPr>
          <w:p w14:paraId="22AC8C6C" w14:textId="77777777" w:rsidR="00FF3E83" w:rsidRPr="00000AB3" w:rsidRDefault="00FF3E83" w:rsidP="00730835">
            <w:pPr>
              <w:jc w:val="left"/>
              <w:rPr>
                <w:sz w:val="18"/>
                <w:szCs w:val="18"/>
              </w:rPr>
            </w:pPr>
            <w:r w:rsidRPr="00000AB3">
              <w:rPr>
                <w:sz w:val="18"/>
                <w:szCs w:val="18"/>
              </w:rPr>
              <w:t>GB302840</w:t>
            </w:r>
          </w:p>
        </w:tc>
        <w:tc>
          <w:tcPr>
            <w:tcW w:w="1134" w:type="dxa"/>
            <w:shd w:val="clear" w:color="auto" w:fill="DBE5F1"/>
          </w:tcPr>
          <w:p w14:paraId="5093C0A8" w14:textId="77777777" w:rsidR="00FF3E83" w:rsidRPr="00000AB3" w:rsidRDefault="00FF3E83" w:rsidP="00730835">
            <w:pPr>
              <w:jc w:val="center"/>
              <w:rPr>
                <w:sz w:val="18"/>
                <w:szCs w:val="18"/>
              </w:rPr>
            </w:pPr>
            <w:r w:rsidRPr="00000AB3">
              <w:rPr>
                <w:sz w:val="18"/>
                <w:szCs w:val="18"/>
              </w:rPr>
              <w:t>22</w:t>
            </w:r>
          </w:p>
        </w:tc>
        <w:tc>
          <w:tcPr>
            <w:tcW w:w="1134" w:type="dxa"/>
            <w:shd w:val="clear" w:color="auto" w:fill="DBE5F1"/>
          </w:tcPr>
          <w:p w14:paraId="4F52DA6D" w14:textId="77777777" w:rsidR="00FF3E83" w:rsidRPr="00000AB3" w:rsidRDefault="00FF3E83" w:rsidP="00730835">
            <w:pPr>
              <w:jc w:val="center"/>
              <w:rPr>
                <w:sz w:val="18"/>
                <w:szCs w:val="18"/>
              </w:rPr>
            </w:pPr>
            <w:r w:rsidRPr="00000AB3">
              <w:rPr>
                <w:sz w:val="18"/>
                <w:szCs w:val="18"/>
              </w:rPr>
              <w:t>0</w:t>
            </w:r>
          </w:p>
        </w:tc>
        <w:tc>
          <w:tcPr>
            <w:tcW w:w="1134" w:type="dxa"/>
            <w:shd w:val="clear" w:color="auto" w:fill="DBE5F1"/>
          </w:tcPr>
          <w:p w14:paraId="389268EE" w14:textId="77777777" w:rsidR="00FF3E83" w:rsidRPr="00000AB3" w:rsidRDefault="00FF3E83" w:rsidP="00730835">
            <w:pPr>
              <w:jc w:val="center"/>
              <w:rPr>
                <w:sz w:val="18"/>
                <w:szCs w:val="18"/>
              </w:rPr>
            </w:pPr>
            <w:r w:rsidRPr="00000AB3">
              <w:rPr>
                <w:sz w:val="18"/>
                <w:szCs w:val="18"/>
              </w:rPr>
              <w:t>22</w:t>
            </w:r>
          </w:p>
        </w:tc>
        <w:tc>
          <w:tcPr>
            <w:tcW w:w="1276" w:type="dxa"/>
            <w:shd w:val="clear" w:color="auto" w:fill="DBE5F1"/>
          </w:tcPr>
          <w:p w14:paraId="63D04A6D" w14:textId="77777777" w:rsidR="00FF3E83" w:rsidRPr="00000AB3" w:rsidRDefault="00FF3E83" w:rsidP="00730835">
            <w:pPr>
              <w:jc w:val="center"/>
              <w:rPr>
                <w:sz w:val="18"/>
                <w:szCs w:val="18"/>
              </w:rPr>
            </w:pPr>
            <w:r w:rsidRPr="00000AB3">
              <w:rPr>
                <w:sz w:val="18"/>
                <w:szCs w:val="18"/>
              </w:rPr>
              <w:t>0</w:t>
            </w:r>
          </w:p>
        </w:tc>
        <w:tc>
          <w:tcPr>
            <w:tcW w:w="1984" w:type="dxa"/>
            <w:shd w:val="clear" w:color="auto" w:fill="DBE5F1"/>
          </w:tcPr>
          <w:p w14:paraId="48C41AE1" w14:textId="77777777" w:rsidR="00FF3E83" w:rsidRPr="00000AB3" w:rsidRDefault="00FF3E83" w:rsidP="00730835">
            <w:pPr>
              <w:jc w:val="left"/>
              <w:rPr>
                <w:sz w:val="18"/>
                <w:szCs w:val="18"/>
              </w:rPr>
            </w:pPr>
          </w:p>
        </w:tc>
        <w:tc>
          <w:tcPr>
            <w:tcW w:w="346" w:type="dxa"/>
            <w:vMerge/>
            <w:shd w:val="clear" w:color="auto" w:fill="auto"/>
          </w:tcPr>
          <w:p w14:paraId="2647F711" w14:textId="77777777" w:rsidR="00FF3E83" w:rsidRPr="00000AB3" w:rsidRDefault="00FF3E83" w:rsidP="00730835">
            <w:pPr>
              <w:jc w:val="left"/>
              <w:rPr>
                <w:sz w:val="18"/>
                <w:szCs w:val="18"/>
              </w:rPr>
            </w:pPr>
          </w:p>
        </w:tc>
      </w:tr>
      <w:tr w:rsidR="00FF3E83" w14:paraId="50DA46B3" w14:textId="77777777" w:rsidTr="00FF3E83">
        <w:trPr>
          <w:trHeight w:val="22"/>
          <w:tblHeader/>
        </w:trPr>
        <w:tc>
          <w:tcPr>
            <w:tcW w:w="250" w:type="dxa"/>
            <w:vMerge/>
            <w:shd w:val="clear" w:color="auto" w:fill="auto"/>
          </w:tcPr>
          <w:p w14:paraId="2E808C56" w14:textId="77777777" w:rsidR="00FF3E83" w:rsidRPr="00000AB3" w:rsidRDefault="00FF3E83" w:rsidP="00730835">
            <w:pPr>
              <w:jc w:val="left"/>
              <w:rPr>
                <w:sz w:val="18"/>
                <w:szCs w:val="18"/>
              </w:rPr>
            </w:pPr>
          </w:p>
        </w:tc>
        <w:tc>
          <w:tcPr>
            <w:tcW w:w="1137" w:type="dxa"/>
            <w:vMerge/>
            <w:shd w:val="clear" w:color="auto" w:fill="DBE5F1"/>
            <w:vAlign w:val="center"/>
          </w:tcPr>
          <w:p w14:paraId="14949BA2" w14:textId="77777777" w:rsidR="00FF3E83" w:rsidRPr="00000AB3" w:rsidRDefault="00FF3E83" w:rsidP="00730835">
            <w:pPr>
              <w:jc w:val="left"/>
              <w:rPr>
                <w:sz w:val="18"/>
                <w:szCs w:val="18"/>
              </w:rPr>
            </w:pPr>
          </w:p>
        </w:tc>
        <w:tc>
          <w:tcPr>
            <w:tcW w:w="1131" w:type="dxa"/>
            <w:shd w:val="clear" w:color="auto" w:fill="DBE5F1"/>
          </w:tcPr>
          <w:p w14:paraId="242347E8" w14:textId="77777777" w:rsidR="00FF3E83" w:rsidRPr="00000AB3" w:rsidRDefault="00FF3E83" w:rsidP="00730835">
            <w:pPr>
              <w:jc w:val="left"/>
              <w:rPr>
                <w:sz w:val="18"/>
                <w:szCs w:val="18"/>
              </w:rPr>
            </w:pPr>
            <w:r w:rsidRPr="00000AB3">
              <w:rPr>
                <w:sz w:val="18"/>
                <w:szCs w:val="18"/>
              </w:rPr>
              <w:t>GB303220</w:t>
            </w:r>
          </w:p>
        </w:tc>
        <w:tc>
          <w:tcPr>
            <w:tcW w:w="1134" w:type="dxa"/>
            <w:shd w:val="clear" w:color="auto" w:fill="DBE5F1"/>
          </w:tcPr>
          <w:p w14:paraId="788A4FA4" w14:textId="77777777" w:rsidR="00FF3E83" w:rsidRPr="00000AB3" w:rsidRDefault="00FF3E83" w:rsidP="00730835">
            <w:pPr>
              <w:jc w:val="center"/>
              <w:rPr>
                <w:sz w:val="18"/>
                <w:szCs w:val="18"/>
              </w:rPr>
            </w:pPr>
            <w:r w:rsidRPr="00000AB3">
              <w:rPr>
                <w:sz w:val="18"/>
                <w:szCs w:val="18"/>
              </w:rPr>
              <w:t>4</w:t>
            </w:r>
          </w:p>
        </w:tc>
        <w:tc>
          <w:tcPr>
            <w:tcW w:w="1134" w:type="dxa"/>
            <w:shd w:val="clear" w:color="auto" w:fill="DBE5F1"/>
          </w:tcPr>
          <w:p w14:paraId="6D1E47E7" w14:textId="77777777" w:rsidR="00FF3E83" w:rsidRPr="00000AB3" w:rsidRDefault="00FF3E83" w:rsidP="00730835">
            <w:pPr>
              <w:jc w:val="center"/>
              <w:rPr>
                <w:sz w:val="18"/>
                <w:szCs w:val="18"/>
              </w:rPr>
            </w:pPr>
            <w:r w:rsidRPr="00000AB3">
              <w:rPr>
                <w:sz w:val="18"/>
                <w:szCs w:val="18"/>
              </w:rPr>
              <w:t>1</w:t>
            </w:r>
          </w:p>
        </w:tc>
        <w:tc>
          <w:tcPr>
            <w:tcW w:w="1134" w:type="dxa"/>
            <w:shd w:val="clear" w:color="auto" w:fill="DBE5F1"/>
          </w:tcPr>
          <w:p w14:paraId="3DB9568A" w14:textId="77777777" w:rsidR="00FF3E83" w:rsidRPr="00000AB3" w:rsidRDefault="00FF3E83" w:rsidP="00730835">
            <w:pPr>
              <w:jc w:val="center"/>
              <w:rPr>
                <w:sz w:val="18"/>
                <w:szCs w:val="18"/>
              </w:rPr>
            </w:pPr>
            <w:r w:rsidRPr="00000AB3">
              <w:rPr>
                <w:sz w:val="18"/>
                <w:szCs w:val="18"/>
              </w:rPr>
              <w:t>4</w:t>
            </w:r>
          </w:p>
        </w:tc>
        <w:tc>
          <w:tcPr>
            <w:tcW w:w="1276" w:type="dxa"/>
            <w:shd w:val="clear" w:color="auto" w:fill="DBE5F1"/>
          </w:tcPr>
          <w:p w14:paraId="0A39BC16" w14:textId="77777777" w:rsidR="00FF3E83" w:rsidRPr="00000AB3" w:rsidRDefault="00FF3E83" w:rsidP="00730835">
            <w:pPr>
              <w:jc w:val="center"/>
              <w:rPr>
                <w:sz w:val="18"/>
                <w:szCs w:val="18"/>
              </w:rPr>
            </w:pPr>
            <w:r w:rsidRPr="00000AB3">
              <w:rPr>
                <w:sz w:val="18"/>
                <w:szCs w:val="18"/>
              </w:rPr>
              <w:t>1</w:t>
            </w:r>
          </w:p>
        </w:tc>
        <w:tc>
          <w:tcPr>
            <w:tcW w:w="1984" w:type="dxa"/>
            <w:shd w:val="clear" w:color="auto" w:fill="DBE5F1"/>
          </w:tcPr>
          <w:p w14:paraId="63F14433" w14:textId="77777777" w:rsidR="00FF3E83" w:rsidRPr="00000AB3" w:rsidRDefault="00FF3E83" w:rsidP="00730835">
            <w:pPr>
              <w:jc w:val="left"/>
              <w:rPr>
                <w:sz w:val="18"/>
                <w:szCs w:val="18"/>
              </w:rPr>
            </w:pPr>
          </w:p>
        </w:tc>
        <w:tc>
          <w:tcPr>
            <w:tcW w:w="346" w:type="dxa"/>
            <w:vMerge/>
            <w:shd w:val="clear" w:color="auto" w:fill="auto"/>
          </w:tcPr>
          <w:p w14:paraId="39D238D0" w14:textId="77777777" w:rsidR="00FF3E83" w:rsidRPr="00000AB3" w:rsidRDefault="00FF3E83" w:rsidP="00730835">
            <w:pPr>
              <w:jc w:val="left"/>
              <w:rPr>
                <w:sz w:val="18"/>
                <w:szCs w:val="18"/>
              </w:rPr>
            </w:pPr>
          </w:p>
        </w:tc>
      </w:tr>
      <w:tr w:rsidR="00FF3E83" w14:paraId="7D3E0638" w14:textId="77777777" w:rsidTr="00FF3E83">
        <w:trPr>
          <w:trHeight w:val="22"/>
          <w:tblHeader/>
        </w:trPr>
        <w:tc>
          <w:tcPr>
            <w:tcW w:w="250" w:type="dxa"/>
            <w:vMerge/>
            <w:shd w:val="clear" w:color="auto" w:fill="auto"/>
          </w:tcPr>
          <w:p w14:paraId="60D71146" w14:textId="77777777" w:rsidR="00FF3E83" w:rsidRPr="00000AB3" w:rsidRDefault="00FF3E83" w:rsidP="00730835">
            <w:pPr>
              <w:jc w:val="left"/>
              <w:rPr>
                <w:sz w:val="18"/>
                <w:szCs w:val="18"/>
              </w:rPr>
            </w:pPr>
          </w:p>
        </w:tc>
        <w:tc>
          <w:tcPr>
            <w:tcW w:w="1137" w:type="dxa"/>
            <w:vMerge/>
            <w:shd w:val="clear" w:color="auto" w:fill="DBE5F1"/>
            <w:vAlign w:val="center"/>
          </w:tcPr>
          <w:p w14:paraId="35BE98E0" w14:textId="77777777" w:rsidR="00FF3E83" w:rsidRPr="00000AB3" w:rsidRDefault="00FF3E83" w:rsidP="00730835">
            <w:pPr>
              <w:jc w:val="left"/>
              <w:rPr>
                <w:sz w:val="18"/>
                <w:szCs w:val="18"/>
              </w:rPr>
            </w:pPr>
          </w:p>
        </w:tc>
        <w:tc>
          <w:tcPr>
            <w:tcW w:w="1131" w:type="dxa"/>
            <w:shd w:val="clear" w:color="auto" w:fill="DBE5F1"/>
          </w:tcPr>
          <w:p w14:paraId="6BFB992C" w14:textId="77777777" w:rsidR="00FF3E83" w:rsidRPr="00000AB3" w:rsidRDefault="00FF3E83" w:rsidP="00730835">
            <w:pPr>
              <w:jc w:val="left"/>
              <w:rPr>
                <w:sz w:val="18"/>
                <w:szCs w:val="18"/>
              </w:rPr>
            </w:pPr>
            <w:r w:rsidRPr="00000AB3">
              <w:rPr>
                <w:sz w:val="18"/>
                <w:szCs w:val="18"/>
              </w:rPr>
              <w:t>GB303420</w:t>
            </w:r>
          </w:p>
        </w:tc>
        <w:tc>
          <w:tcPr>
            <w:tcW w:w="1134" w:type="dxa"/>
            <w:shd w:val="clear" w:color="auto" w:fill="DBE5F1"/>
          </w:tcPr>
          <w:p w14:paraId="2E3017FC" w14:textId="77777777" w:rsidR="00FF3E83" w:rsidRPr="00000AB3" w:rsidRDefault="00FF3E83" w:rsidP="00730835">
            <w:pPr>
              <w:jc w:val="center"/>
              <w:rPr>
                <w:sz w:val="18"/>
                <w:szCs w:val="18"/>
              </w:rPr>
            </w:pPr>
            <w:r w:rsidRPr="00000AB3">
              <w:rPr>
                <w:sz w:val="18"/>
                <w:szCs w:val="18"/>
              </w:rPr>
              <w:t>3</w:t>
            </w:r>
          </w:p>
        </w:tc>
        <w:tc>
          <w:tcPr>
            <w:tcW w:w="1134" w:type="dxa"/>
            <w:shd w:val="clear" w:color="auto" w:fill="DBE5F1"/>
          </w:tcPr>
          <w:p w14:paraId="0614E0B6" w14:textId="77777777" w:rsidR="00FF3E83" w:rsidRPr="00000AB3" w:rsidRDefault="00FF3E83" w:rsidP="00730835">
            <w:pPr>
              <w:jc w:val="center"/>
              <w:rPr>
                <w:sz w:val="18"/>
                <w:szCs w:val="18"/>
              </w:rPr>
            </w:pPr>
            <w:r w:rsidRPr="00000AB3">
              <w:rPr>
                <w:sz w:val="18"/>
                <w:szCs w:val="18"/>
              </w:rPr>
              <w:t>4</w:t>
            </w:r>
          </w:p>
        </w:tc>
        <w:tc>
          <w:tcPr>
            <w:tcW w:w="1134" w:type="dxa"/>
            <w:shd w:val="clear" w:color="auto" w:fill="DBE5F1"/>
          </w:tcPr>
          <w:p w14:paraId="69FD6880" w14:textId="77777777" w:rsidR="00FF3E83" w:rsidRPr="00000AB3" w:rsidRDefault="00FF3E83" w:rsidP="00730835">
            <w:pPr>
              <w:jc w:val="center"/>
              <w:rPr>
                <w:sz w:val="18"/>
                <w:szCs w:val="18"/>
              </w:rPr>
            </w:pPr>
            <w:r w:rsidRPr="00000AB3">
              <w:rPr>
                <w:sz w:val="18"/>
                <w:szCs w:val="18"/>
              </w:rPr>
              <w:t>3</w:t>
            </w:r>
          </w:p>
        </w:tc>
        <w:tc>
          <w:tcPr>
            <w:tcW w:w="1276" w:type="dxa"/>
            <w:shd w:val="clear" w:color="auto" w:fill="DBE5F1"/>
          </w:tcPr>
          <w:p w14:paraId="399EF428" w14:textId="77777777" w:rsidR="00FF3E83" w:rsidRPr="00000AB3" w:rsidRDefault="00FF3E83" w:rsidP="00730835">
            <w:pPr>
              <w:jc w:val="center"/>
              <w:rPr>
                <w:sz w:val="18"/>
                <w:szCs w:val="18"/>
              </w:rPr>
            </w:pPr>
            <w:r w:rsidRPr="00000AB3">
              <w:rPr>
                <w:sz w:val="18"/>
                <w:szCs w:val="18"/>
              </w:rPr>
              <w:t>4</w:t>
            </w:r>
          </w:p>
        </w:tc>
        <w:tc>
          <w:tcPr>
            <w:tcW w:w="1984" w:type="dxa"/>
            <w:shd w:val="clear" w:color="auto" w:fill="DBE5F1"/>
          </w:tcPr>
          <w:p w14:paraId="22096D76" w14:textId="77777777" w:rsidR="00FF3E83" w:rsidRPr="00000AB3" w:rsidRDefault="00FF3E83" w:rsidP="00730835">
            <w:pPr>
              <w:jc w:val="left"/>
              <w:rPr>
                <w:sz w:val="18"/>
                <w:szCs w:val="18"/>
              </w:rPr>
            </w:pPr>
          </w:p>
        </w:tc>
        <w:tc>
          <w:tcPr>
            <w:tcW w:w="346" w:type="dxa"/>
            <w:vMerge/>
            <w:shd w:val="clear" w:color="auto" w:fill="auto"/>
          </w:tcPr>
          <w:p w14:paraId="5EB913EB" w14:textId="77777777" w:rsidR="00FF3E83" w:rsidRPr="00000AB3" w:rsidRDefault="00FF3E83" w:rsidP="00730835">
            <w:pPr>
              <w:jc w:val="left"/>
              <w:rPr>
                <w:sz w:val="18"/>
                <w:szCs w:val="18"/>
              </w:rPr>
            </w:pPr>
          </w:p>
        </w:tc>
      </w:tr>
      <w:tr w:rsidR="00FF3E83" w14:paraId="429844EE" w14:textId="77777777" w:rsidTr="00FF3E83">
        <w:trPr>
          <w:trHeight w:val="22"/>
          <w:tblHeader/>
        </w:trPr>
        <w:tc>
          <w:tcPr>
            <w:tcW w:w="250" w:type="dxa"/>
            <w:vMerge/>
            <w:shd w:val="clear" w:color="auto" w:fill="auto"/>
          </w:tcPr>
          <w:p w14:paraId="4F81891B" w14:textId="77777777" w:rsidR="00FF3E83" w:rsidRPr="00000AB3" w:rsidRDefault="00FF3E83" w:rsidP="00730835">
            <w:pPr>
              <w:jc w:val="left"/>
              <w:rPr>
                <w:sz w:val="18"/>
                <w:szCs w:val="18"/>
              </w:rPr>
            </w:pPr>
          </w:p>
        </w:tc>
        <w:tc>
          <w:tcPr>
            <w:tcW w:w="1137" w:type="dxa"/>
            <w:vMerge/>
            <w:shd w:val="clear" w:color="auto" w:fill="DBE5F1"/>
            <w:vAlign w:val="center"/>
          </w:tcPr>
          <w:p w14:paraId="3775A6E7" w14:textId="77777777" w:rsidR="00FF3E83" w:rsidRPr="00000AB3" w:rsidRDefault="00FF3E83" w:rsidP="00730835">
            <w:pPr>
              <w:jc w:val="left"/>
              <w:rPr>
                <w:sz w:val="18"/>
                <w:szCs w:val="18"/>
              </w:rPr>
            </w:pPr>
          </w:p>
        </w:tc>
        <w:tc>
          <w:tcPr>
            <w:tcW w:w="1131" w:type="dxa"/>
            <w:shd w:val="clear" w:color="auto" w:fill="DBE5F1"/>
          </w:tcPr>
          <w:p w14:paraId="3790BA72" w14:textId="77777777" w:rsidR="00FF3E83" w:rsidRPr="00000AB3" w:rsidRDefault="00FF3E83" w:rsidP="00730835">
            <w:pPr>
              <w:jc w:val="left"/>
              <w:rPr>
                <w:sz w:val="18"/>
                <w:szCs w:val="18"/>
              </w:rPr>
            </w:pPr>
            <w:r w:rsidRPr="00000AB3">
              <w:rPr>
                <w:sz w:val="18"/>
                <w:szCs w:val="18"/>
              </w:rPr>
              <w:t>GB303460</w:t>
            </w:r>
          </w:p>
        </w:tc>
        <w:tc>
          <w:tcPr>
            <w:tcW w:w="1134" w:type="dxa"/>
            <w:shd w:val="clear" w:color="auto" w:fill="DBE5F1"/>
          </w:tcPr>
          <w:p w14:paraId="464D68AD" w14:textId="77777777" w:rsidR="00FF3E83" w:rsidRPr="00000AB3" w:rsidRDefault="00FF3E83" w:rsidP="00730835">
            <w:pPr>
              <w:jc w:val="center"/>
              <w:rPr>
                <w:sz w:val="18"/>
                <w:szCs w:val="18"/>
              </w:rPr>
            </w:pPr>
            <w:r w:rsidRPr="00000AB3">
              <w:rPr>
                <w:sz w:val="18"/>
                <w:szCs w:val="18"/>
              </w:rPr>
              <w:t>10</w:t>
            </w:r>
          </w:p>
        </w:tc>
        <w:tc>
          <w:tcPr>
            <w:tcW w:w="1134" w:type="dxa"/>
            <w:shd w:val="clear" w:color="auto" w:fill="DBE5F1"/>
          </w:tcPr>
          <w:p w14:paraId="22B596B5" w14:textId="77777777" w:rsidR="00FF3E83" w:rsidRPr="00000AB3" w:rsidRDefault="00FF3E83" w:rsidP="00730835">
            <w:pPr>
              <w:jc w:val="center"/>
              <w:rPr>
                <w:sz w:val="18"/>
                <w:szCs w:val="18"/>
              </w:rPr>
            </w:pPr>
            <w:r w:rsidRPr="00000AB3">
              <w:rPr>
                <w:sz w:val="18"/>
                <w:szCs w:val="18"/>
              </w:rPr>
              <w:t>3</w:t>
            </w:r>
          </w:p>
        </w:tc>
        <w:tc>
          <w:tcPr>
            <w:tcW w:w="1134" w:type="dxa"/>
            <w:shd w:val="clear" w:color="auto" w:fill="DBE5F1"/>
          </w:tcPr>
          <w:p w14:paraId="2B6359C6" w14:textId="77777777" w:rsidR="00FF3E83" w:rsidRPr="00000AB3" w:rsidRDefault="00FF3E83" w:rsidP="00730835">
            <w:pPr>
              <w:jc w:val="center"/>
              <w:rPr>
                <w:sz w:val="18"/>
                <w:szCs w:val="18"/>
              </w:rPr>
            </w:pPr>
            <w:r w:rsidRPr="00000AB3">
              <w:rPr>
                <w:sz w:val="18"/>
                <w:szCs w:val="18"/>
              </w:rPr>
              <w:t>10</w:t>
            </w:r>
          </w:p>
        </w:tc>
        <w:tc>
          <w:tcPr>
            <w:tcW w:w="1276" w:type="dxa"/>
            <w:shd w:val="clear" w:color="auto" w:fill="DBE5F1"/>
          </w:tcPr>
          <w:p w14:paraId="1D77C75D" w14:textId="77777777" w:rsidR="00FF3E83" w:rsidRPr="00000AB3" w:rsidRDefault="00FF3E83" w:rsidP="00730835">
            <w:pPr>
              <w:jc w:val="center"/>
              <w:rPr>
                <w:sz w:val="18"/>
                <w:szCs w:val="18"/>
              </w:rPr>
            </w:pPr>
            <w:r w:rsidRPr="00000AB3">
              <w:rPr>
                <w:sz w:val="18"/>
                <w:szCs w:val="18"/>
              </w:rPr>
              <w:t>3</w:t>
            </w:r>
          </w:p>
        </w:tc>
        <w:tc>
          <w:tcPr>
            <w:tcW w:w="1984" w:type="dxa"/>
            <w:shd w:val="clear" w:color="auto" w:fill="DBE5F1"/>
          </w:tcPr>
          <w:p w14:paraId="17280ABD" w14:textId="77777777" w:rsidR="00FF3E83" w:rsidRPr="00000AB3" w:rsidRDefault="00FF3E83" w:rsidP="00730835">
            <w:pPr>
              <w:jc w:val="left"/>
              <w:rPr>
                <w:sz w:val="18"/>
                <w:szCs w:val="18"/>
              </w:rPr>
            </w:pPr>
          </w:p>
        </w:tc>
        <w:tc>
          <w:tcPr>
            <w:tcW w:w="346" w:type="dxa"/>
            <w:vMerge/>
            <w:shd w:val="clear" w:color="auto" w:fill="auto"/>
          </w:tcPr>
          <w:p w14:paraId="7630A0DD" w14:textId="77777777" w:rsidR="00FF3E83" w:rsidRPr="00000AB3" w:rsidRDefault="00FF3E83" w:rsidP="00730835">
            <w:pPr>
              <w:jc w:val="left"/>
              <w:rPr>
                <w:sz w:val="18"/>
                <w:szCs w:val="18"/>
              </w:rPr>
            </w:pPr>
          </w:p>
        </w:tc>
      </w:tr>
      <w:tr w:rsidR="00FF3E83" w14:paraId="78ECFD04" w14:textId="77777777" w:rsidTr="00FF3E83">
        <w:trPr>
          <w:trHeight w:val="22"/>
          <w:tblHeader/>
        </w:trPr>
        <w:tc>
          <w:tcPr>
            <w:tcW w:w="250" w:type="dxa"/>
            <w:vMerge/>
            <w:shd w:val="clear" w:color="auto" w:fill="auto"/>
          </w:tcPr>
          <w:p w14:paraId="66994808" w14:textId="77777777" w:rsidR="00FF3E83" w:rsidRPr="00000AB3" w:rsidRDefault="00FF3E83" w:rsidP="00730835">
            <w:pPr>
              <w:jc w:val="left"/>
              <w:rPr>
                <w:sz w:val="18"/>
                <w:szCs w:val="18"/>
              </w:rPr>
            </w:pPr>
          </w:p>
        </w:tc>
        <w:tc>
          <w:tcPr>
            <w:tcW w:w="1137" w:type="dxa"/>
            <w:vMerge w:val="restart"/>
            <w:shd w:val="clear" w:color="auto" w:fill="DBE5F1"/>
            <w:vAlign w:val="center"/>
          </w:tcPr>
          <w:p w14:paraId="216D587D" w14:textId="77777777" w:rsidR="00FF3E83" w:rsidRPr="00000AB3" w:rsidRDefault="00FF3E83" w:rsidP="00730835">
            <w:pPr>
              <w:jc w:val="left"/>
              <w:rPr>
                <w:sz w:val="18"/>
                <w:szCs w:val="18"/>
              </w:rPr>
            </w:pPr>
            <w:r w:rsidRPr="00000AB3">
              <w:rPr>
                <w:sz w:val="18"/>
                <w:szCs w:val="18"/>
              </w:rPr>
              <w:t>7i</w:t>
            </w:r>
          </w:p>
          <w:p w14:paraId="7AE8775E" w14:textId="77777777" w:rsidR="00FF3E83" w:rsidRPr="00000AB3" w:rsidRDefault="00FF3E83" w:rsidP="00730835">
            <w:pPr>
              <w:jc w:val="left"/>
              <w:rPr>
                <w:sz w:val="18"/>
                <w:szCs w:val="18"/>
              </w:rPr>
            </w:pPr>
            <w:r w:rsidRPr="00000AB3">
              <w:rPr>
                <w:sz w:val="18"/>
                <w:szCs w:val="18"/>
              </w:rPr>
              <w:t>[BASE 2 WK30_06]</w:t>
            </w:r>
          </w:p>
        </w:tc>
        <w:tc>
          <w:tcPr>
            <w:tcW w:w="1131" w:type="dxa"/>
            <w:shd w:val="clear" w:color="auto" w:fill="DBE5F1"/>
          </w:tcPr>
          <w:p w14:paraId="433847AF" w14:textId="77777777" w:rsidR="00FF3E83" w:rsidRPr="00000AB3" w:rsidRDefault="00FF3E83" w:rsidP="00730835">
            <w:pPr>
              <w:jc w:val="left"/>
              <w:rPr>
                <w:sz w:val="18"/>
                <w:szCs w:val="18"/>
              </w:rPr>
            </w:pPr>
            <w:r w:rsidRPr="00000AB3">
              <w:rPr>
                <w:sz w:val="18"/>
                <w:szCs w:val="18"/>
              </w:rPr>
              <w:t>GB40162A</w:t>
            </w:r>
          </w:p>
        </w:tc>
        <w:tc>
          <w:tcPr>
            <w:tcW w:w="1134" w:type="dxa"/>
            <w:shd w:val="clear" w:color="auto" w:fill="DBE5F1"/>
          </w:tcPr>
          <w:p w14:paraId="6122EC33" w14:textId="77777777" w:rsidR="00FF3E83" w:rsidRPr="00000AB3" w:rsidRDefault="00FF3E83" w:rsidP="00730835">
            <w:pPr>
              <w:jc w:val="center"/>
              <w:rPr>
                <w:sz w:val="18"/>
                <w:szCs w:val="18"/>
              </w:rPr>
            </w:pPr>
            <w:r w:rsidRPr="00000AB3">
              <w:rPr>
                <w:sz w:val="18"/>
                <w:szCs w:val="18"/>
              </w:rPr>
              <w:t>9</w:t>
            </w:r>
          </w:p>
        </w:tc>
        <w:tc>
          <w:tcPr>
            <w:tcW w:w="1134" w:type="dxa"/>
            <w:shd w:val="clear" w:color="auto" w:fill="DBE5F1"/>
          </w:tcPr>
          <w:p w14:paraId="13CC4263" w14:textId="77777777" w:rsidR="00FF3E83" w:rsidRPr="00000AB3" w:rsidRDefault="00FF3E83" w:rsidP="00730835">
            <w:pPr>
              <w:jc w:val="center"/>
              <w:rPr>
                <w:sz w:val="18"/>
                <w:szCs w:val="18"/>
              </w:rPr>
            </w:pPr>
            <w:r w:rsidRPr="00000AB3">
              <w:rPr>
                <w:sz w:val="18"/>
                <w:szCs w:val="18"/>
              </w:rPr>
              <w:t>0</w:t>
            </w:r>
          </w:p>
        </w:tc>
        <w:tc>
          <w:tcPr>
            <w:tcW w:w="1134" w:type="dxa"/>
            <w:shd w:val="clear" w:color="auto" w:fill="DBE5F1"/>
          </w:tcPr>
          <w:p w14:paraId="1E1B8BFC" w14:textId="77777777" w:rsidR="00FF3E83" w:rsidRPr="00000AB3" w:rsidRDefault="00FF3E83" w:rsidP="00730835">
            <w:pPr>
              <w:jc w:val="center"/>
              <w:rPr>
                <w:sz w:val="18"/>
                <w:szCs w:val="18"/>
              </w:rPr>
            </w:pPr>
          </w:p>
        </w:tc>
        <w:tc>
          <w:tcPr>
            <w:tcW w:w="1276" w:type="dxa"/>
            <w:shd w:val="clear" w:color="auto" w:fill="DBE5F1"/>
          </w:tcPr>
          <w:p w14:paraId="21D608FB" w14:textId="77777777" w:rsidR="00FF3E83" w:rsidRPr="00000AB3" w:rsidRDefault="00FF3E83" w:rsidP="00730835">
            <w:pPr>
              <w:jc w:val="center"/>
              <w:rPr>
                <w:sz w:val="18"/>
                <w:szCs w:val="18"/>
              </w:rPr>
            </w:pPr>
          </w:p>
        </w:tc>
        <w:tc>
          <w:tcPr>
            <w:tcW w:w="1984" w:type="dxa"/>
            <w:vMerge w:val="restart"/>
            <w:shd w:val="clear" w:color="auto" w:fill="DBE5F1"/>
          </w:tcPr>
          <w:p w14:paraId="2B235522" w14:textId="77777777" w:rsidR="00FF3E83" w:rsidRPr="00000AB3" w:rsidRDefault="00FF3E83" w:rsidP="00730835">
            <w:pPr>
              <w:jc w:val="left"/>
              <w:rPr>
                <w:sz w:val="18"/>
                <w:szCs w:val="18"/>
              </w:rPr>
            </w:pPr>
            <w:r w:rsidRPr="00000AB3">
              <w:rPr>
                <w:sz w:val="18"/>
                <w:szCs w:val="18"/>
              </w:rPr>
              <w:t>No ENC permits</w:t>
            </w:r>
          </w:p>
        </w:tc>
        <w:tc>
          <w:tcPr>
            <w:tcW w:w="346" w:type="dxa"/>
            <w:vMerge/>
            <w:shd w:val="clear" w:color="auto" w:fill="auto"/>
          </w:tcPr>
          <w:p w14:paraId="0585CBED" w14:textId="77777777" w:rsidR="00FF3E83" w:rsidRPr="00000AB3" w:rsidRDefault="00FF3E83" w:rsidP="00730835">
            <w:pPr>
              <w:jc w:val="left"/>
              <w:rPr>
                <w:sz w:val="18"/>
                <w:szCs w:val="18"/>
              </w:rPr>
            </w:pPr>
          </w:p>
        </w:tc>
      </w:tr>
      <w:tr w:rsidR="00FF3E83" w14:paraId="0B6CBC88" w14:textId="77777777" w:rsidTr="00FF3E83">
        <w:trPr>
          <w:trHeight w:val="22"/>
          <w:tblHeader/>
        </w:trPr>
        <w:tc>
          <w:tcPr>
            <w:tcW w:w="250" w:type="dxa"/>
            <w:vMerge/>
            <w:shd w:val="clear" w:color="auto" w:fill="auto"/>
          </w:tcPr>
          <w:p w14:paraId="36B36BF4" w14:textId="77777777" w:rsidR="00FF3E83" w:rsidRPr="00000AB3" w:rsidRDefault="00FF3E83" w:rsidP="00730835">
            <w:pPr>
              <w:jc w:val="left"/>
              <w:rPr>
                <w:sz w:val="18"/>
                <w:szCs w:val="18"/>
              </w:rPr>
            </w:pPr>
          </w:p>
        </w:tc>
        <w:tc>
          <w:tcPr>
            <w:tcW w:w="1137" w:type="dxa"/>
            <w:vMerge/>
            <w:shd w:val="clear" w:color="auto" w:fill="DBE5F1"/>
            <w:vAlign w:val="center"/>
          </w:tcPr>
          <w:p w14:paraId="1C413FE4" w14:textId="77777777" w:rsidR="00FF3E83" w:rsidRPr="00000AB3" w:rsidRDefault="00FF3E83" w:rsidP="00730835">
            <w:pPr>
              <w:jc w:val="left"/>
              <w:rPr>
                <w:sz w:val="18"/>
                <w:szCs w:val="18"/>
              </w:rPr>
            </w:pPr>
          </w:p>
        </w:tc>
        <w:tc>
          <w:tcPr>
            <w:tcW w:w="1131" w:type="dxa"/>
            <w:shd w:val="clear" w:color="auto" w:fill="DBE5F1"/>
          </w:tcPr>
          <w:p w14:paraId="0E3CD5EA" w14:textId="77777777" w:rsidR="00FF3E83" w:rsidRPr="00000AB3" w:rsidRDefault="00FF3E83" w:rsidP="00730835">
            <w:pPr>
              <w:jc w:val="left"/>
              <w:rPr>
                <w:sz w:val="18"/>
                <w:szCs w:val="18"/>
              </w:rPr>
            </w:pPr>
            <w:r w:rsidRPr="00000AB3">
              <w:rPr>
                <w:sz w:val="18"/>
                <w:szCs w:val="18"/>
              </w:rPr>
              <w:t>GB40184A</w:t>
            </w:r>
          </w:p>
        </w:tc>
        <w:tc>
          <w:tcPr>
            <w:tcW w:w="1134" w:type="dxa"/>
            <w:shd w:val="clear" w:color="auto" w:fill="DBE5F1"/>
          </w:tcPr>
          <w:p w14:paraId="4EE71B71" w14:textId="77777777" w:rsidR="00FF3E83" w:rsidRPr="00000AB3" w:rsidRDefault="00FF3E83" w:rsidP="00730835">
            <w:pPr>
              <w:jc w:val="center"/>
              <w:rPr>
                <w:sz w:val="18"/>
                <w:szCs w:val="18"/>
              </w:rPr>
            </w:pPr>
            <w:r w:rsidRPr="00000AB3">
              <w:rPr>
                <w:sz w:val="18"/>
                <w:szCs w:val="18"/>
              </w:rPr>
              <w:t>2</w:t>
            </w:r>
          </w:p>
        </w:tc>
        <w:tc>
          <w:tcPr>
            <w:tcW w:w="1134" w:type="dxa"/>
            <w:shd w:val="clear" w:color="auto" w:fill="DBE5F1"/>
          </w:tcPr>
          <w:p w14:paraId="1314A90D" w14:textId="77777777" w:rsidR="00FF3E83" w:rsidRPr="00000AB3" w:rsidRDefault="00FF3E83" w:rsidP="00730835">
            <w:pPr>
              <w:jc w:val="center"/>
              <w:rPr>
                <w:sz w:val="18"/>
                <w:szCs w:val="18"/>
              </w:rPr>
            </w:pPr>
            <w:r w:rsidRPr="00000AB3">
              <w:rPr>
                <w:sz w:val="18"/>
                <w:szCs w:val="18"/>
              </w:rPr>
              <w:t>3</w:t>
            </w:r>
          </w:p>
        </w:tc>
        <w:tc>
          <w:tcPr>
            <w:tcW w:w="1134" w:type="dxa"/>
            <w:shd w:val="clear" w:color="auto" w:fill="DBE5F1"/>
          </w:tcPr>
          <w:p w14:paraId="1AA619E3" w14:textId="77777777" w:rsidR="00FF3E83" w:rsidRPr="00000AB3" w:rsidRDefault="00FF3E83" w:rsidP="00730835">
            <w:pPr>
              <w:jc w:val="center"/>
              <w:rPr>
                <w:sz w:val="18"/>
                <w:szCs w:val="18"/>
              </w:rPr>
            </w:pPr>
          </w:p>
        </w:tc>
        <w:tc>
          <w:tcPr>
            <w:tcW w:w="1276" w:type="dxa"/>
            <w:shd w:val="clear" w:color="auto" w:fill="DBE5F1"/>
          </w:tcPr>
          <w:p w14:paraId="713BDBD9" w14:textId="77777777" w:rsidR="00FF3E83" w:rsidRPr="00000AB3" w:rsidRDefault="00FF3E83" w:rsidP="00730835">
            <w:pPr>
              <w:jc w:val="center"/>
              <w:rPr>
                <w:sz w:val="18"/>
                <w:szCs w:val="18"/>
              </w:rPr>
            </w:pPr>
          </w:p>
        </w:tc>
        <w:tc>
          <w:tcPr>
            <w:tcW w:w="1984" w:type="dxa"/>
            <w:vMerge/>
            <w:shd w:val="clear" w:color="auto" w:fill="DBE5F1"/>
          </w:tcPr>
          <w:p w14:paraId="206E117D" w14:textId="77777777" w:rsidR="00FF3E83" w:rsidRPr="00000AB3" w:rsidRDefault="00FF3E83" w:rsidP="00730835">
            <w:pPr>
              <w:jc w:val="left"/>
              <w:rPr>
                <w:sz w:val="18"/>
                <w:szCs w:val="18"/>
              </w:rPr>
            </w:pPr>
          </w:p>
        </w:tc>
        <w:tc>
          <w:tcPr>
            <w:tcW w:w="346" w:type="dxa"/>
            <w:vMerge/>
            <w:shd w:val="clear" w:color="auto" w:fill="auto"/>
          </w:tcPr>
          <w:p w14:paraId="39A1B36A" w14:textId="77777777" w:rsidR="00FF3E83" w:rsidRPr="00000AB3" w:rsidRDefault="00FF3E83" w:rsidP="00730835">
            <w:pPr>
              <w:jc w:val="left"/>
              <w:rPr>
                <w:sz w:val="18"/>
                <w:szCs w:val="18"/>
              </w:rPr>
            </w:pPr>
          </w:p>
        </w:tc>
      </w:tr>
      <w:tr w:rsidR="00FF3E83" w14:paraId="7CDCE22F" w14:textId="77777777" w:rsidTr="00FF3E83">
        <w:trPr>
          <w:trHeight w:val="22"/>
          <w:tblHeader/>
        </w:trPr>
        <w:tc>
          <w:tcPr>
            <w:tcW w:w="250" w:type="dxa"/>
            <w:vMerge/>
            <w:shd w:val="clear" w:color="auto" w:fill="auto"/>
          </w:tcPr>
          <w:p w14:paraId="65896AC5" w14:textId="77777777" w:rsidR="00FF3E83" w:rsidRPr="00000AB3" w:rsidRDefault="00FF3E83" w:rsidP="00730835">
            <w:pPr>
              <w:jc w:val="left"/>
              <w:rPr>
                <w:sz w:val="18"/>
                <w:szCs w:val="18"/>
              </w:rPr>
            </w:pPr>
          </w:p>
        </w:tc>
        <w:tc>
          <w:tcPr>
            <w:tcW w:w="1137" w:type="dxa"/>
            <w:vMerge/>
            <w:shd w:val="clear" w:color="auto" w:fill="DBE5F1"/>
            <w:vAlign w:val="center"/>
          </w:tcPr>
          <w:p w14:paraId="63D1FEB3" w14:textId="77777777" w:rsidR="00FF3E83" w:rsidRPr="00000AB3" w:rsidRDefault="00FF3E83" w:rsidP="00730835">
            <w:pPr>
              <w:jc w:val="left"/>
              <w:rPr>
                <w:sz w:val="18"/>
                <w:szCs w:val="18"/>
              </w:rPr>
            </w:pPr>
          </w:p>
        </w:tc>
        <w:tc>
          <w:tcPr>
            <w:tcW w:w="1131" w:type="dxa"/>
            <w:shd w:val="clear" w:color="auto" w:fill="DBE5F1"/>
          </w:tcPr>
          <w:p w14:paraId="0A2511E4" w14:textId="77777777" w:rsidR="00FF3E83" w:rsidRPr="00000AB3" w:rsidRDefault="00FF3E83" w:rsidP="00730835">
            <w:pPr>
              <w:jc w:val="left"/>
              <w:rPr>
                <w:sz w:val="18"/>
                <w:szCs w:val="18"/>
              </w:rPr>
            </w:pPr>
            <w:r w:rsidRPr="00000AB3">
              <w:rPr>
                <w:sz w:val="18"/>
                <w:szCs w:val="18"/>
              </w:rPr>
              <w:t>GB40186D</w:t>
            </w:r>
          </w:p>
        </w:tc>
        <w:tc>
          <w:tcPr>
            <w:tcW w:w="1134" w:type="dxa"/>
            <w:shd w:val="clear" w:color="auto" w:fill="DBE5F1"/>
          </w:tcPr>
          <w:p w14:paraId="4B2C0AC7" w14:textId="77777777" w:rsidR="00FF3E83" w:rsidRPr="00000AB3" w:rsidRDefault="00FF3E83" w:rsidP="00730835">
            <w:pPr>
              <w:jc w:val="center"/>
              <w:rPr>
                <w:sz w:val="18"/>
                <w:szCs w:val="18"/>
              </w:rPr>
            </w:pPr>
            <w:r w:rsidRPr="00000AB3">
              <w:rPr>
                <w:sz w:val="18"/>
                <w:szCs w:val="18"/>
              </w:rPr>
              <w:t>1</w:t>
            </w:r>
          </w:p>
        </w:tc>
        <w:tc>
          <w:tcPr>
            <w:tcW w:w="1134" w:type="dxa"/>
            <w:shd w:val="clear" w:color="auto" w:fill="DBE5F1"/>
          </w:tcPr>
          <w:p w14:paraId="73A661E9" w14:textId="77777777" w:rsidR="00FF3E83" w:rsidRPr="00000AB3" w:rsidRDefault="00FF3E83" w:rsidP="00730835">
            <w:pPr>
              <w:jc w:val="center"/>
              <w:rPr>
                <w:sz w:val="18"/>
                <w:szCs w:val="18"/>
              </w:rPr>
            </w:pPr>
            <w:r w:rsidRPr="00000AB3">
              <w:rPr>
                <w:sz w:val="18"/>
                <w:szCs w:val="18"/>
              </w:rPr>
              <w:t>1</w:t>
            </w:r>
          </w:p>
        </w:tc>
        <w:tc>
          <w:tcPr>
            <w:tcW w:w="1134" w:type="dxa"/>
            <w:shd w:val="clear" w:color="auto" w:fill="DBE5F1"/>
          </w:tcPr>
          <w:p w14:paraId="51071DE1" w14:textId="77777777" w:rsidR="00FF3E83" w:rsidRPr="00000AB3" w:rsidRDefault="00FF3E83" w:rsidP="00730835">
            <w:pPr>
              <w:jc w:val="center"/>
              <w:rPr>
                <w:sz w:val="18"/>
                <w:szCs w:val="18"/>
              </w:rPr>
            </w:pPr>
          </w:p>
        </w:tc>
        <w:tc>
          <w:tcPr>
            <w:tcW w:w="1276" w:type="dxa"/>
            <w:shd w:val="clear" w:color="auto" w:fill="DBE5F1"/>
          </w:tcPr>
          <w:p w14:paraId="191232DB" w14:textId="77777777" w:rsidR="00FF3E83" w:rsidRPr="00000AB3" w:rsidRDefault="00FF3E83" w:rsidP="00730835">
            <w:pPr>
              <w:jc w:val="center"/>
              <w:rPr>
                <w:sz w:val="18"/>
                <w:szCs w:val="18"/>
              </w:rPr>
            </w:pPr>
          </w:p>
        </w:tc>
        <w:tc>
          <w:tcPr>
            <w:tcW w:w="1984" w:type="dxa"/>
            <w:vMerge/>
            <w:shd w:val="clear" w:color="auto" w:fill="DBE5F1"/>
          </w:tcPr>
          <w:p w14:paraId="6A35C789" w14:textId="77777777" w:rsidR="00FF3E83" w:rsidRPr="00000AB3" w:rsidRDefault="00FF3E83" w:rsidP="00730835">
            <w:pPr>
              <w:jc w:val="left"/>
              <w:rPr>
                <w:sz w:val="18"/>
                <w:szCs w:val="18"/>
              </w:rPr>
            </w:pPr>
          </w:p>
        </w:tc>
        <w:tc>
          <w:tcPr>
            <w:tcW w:w="346" w:type="dxa"/>
            <w:vMerge/>
            <w:shd w:val="clear" w:color="auto" w:fill="auto"/>
          </w:tcPr>
          <w:p w14:paraId="2C34B3A7" w14:textId="77777777" w:rsidR="00FF3E83" w:rsidRPr="00000AB3" w:rsidRDefault="00FF3E83" w:rsidP="00730835">
            <w:pPr>
              <w:jc w:val="left"/>
              <w:rPr>
                <w:sz w:val="18"/>
                <w:szCs w:val="18"/>
              </w:rPr>
            </w:pPr>
          </w:p>
        </w:tc>
      </w:tr>
      <w:tr w:rsidR="00FF3E83" w14:paraId="629A2BB8" w14:textId="77777777" w:rsidTr="00FF3E83">
        <w:trPr>
          <w:trHeight w:val="22"/>
          <w:tblHeader/>
        </w:trPr>
        <w:tc>
          <w:tcPr>
            <w:tcW w:w="250" w:type="dxa"/>
            <w:vMerge/>
            <w:shd w:val="clear" w:color="auto" w:fill="auto"/>
          </w:tcPr>
          <w:p w14:paraId="40DE2115" w14:textId="77777777" w:rsidR="00FF3E83" w:rsidRPr="00000AB3" w:rsidRDefault="00FF3E83" w:rsidP="00730835">
            <w:pPr>
              <w:jc w:val="left"/>
              <w:rPr>
                <w:sz w:val="18"/>
                <w:szCs w:val="18"/>
              </w:rPr>
            </w:pPr>
          </w:p>
        </w:tc>
        <w:tc>
          <w:tcPr>
            <w:tcW w:w="1137" w:type="dxa"/>
            <w:vMerge/>
            <w:shd w:val="clear" w:color="auto" w:fill="DBE5F1"/>
            <w:vAlign w:val="center"/>
          </w:tcPr>
          <w:p w14:paraId="24A7EDC9" w14:textId="77777777" w:rsidR="00FF3E83" w:rsidRPr="00000AB3" w:rsidRDefault="00FF3E83" w:rsidP="00730835">
            <w:pPr>
              <w:jc w:val="left"/>
              <w:rPr>
                <w:sz w:val="18"/>
                <w:szCs w:val="18"/>
              </w:rPr>
            </w:pPr>
          </w:p>
        </w:tc>
        <w:tc>
          <w:tcPr>
            <w:tcW w:w="1131" w:type="dxa"/>
            <w:shd w:val="clear" w:color="auto" w:fill="DBE5F1"/>
          </w:tcPr>
          <w:p w14:paraId="5959F29D" w14:textId="77777777" w:rsidR="00FF3E83" w:rsidRPr="00000AB3" w:rsidRDefault="00FF3E83" w:rsidP="00730835">
            <w:pPr>
              <w:jc w:val="left"/>
              <w:rPr>
                <w:sz w:val="18"/>
                <w:szCs w:val="18"/>
              </w:rPr>
            </w:pPr>
            <w:r w:rsidRPr="00000AB3">
              <w:rPr>
                <w:sz w:val="18"/>
                <w:szCs w:val="18"/>
              </w:rPr>
              <w:t>GB40202A</w:t>
            </w:r>
          </w:p>
        </w:tc>
        <w:tc>
          <w:tcPr>
            <w:tcW w:w="1134" w:type="dxa"/>
            <w:shd w:val="clear" w:color="auto" w:fill="DBE5F1"/>
          </w:tcPr>
          <w:p w14:paraId="6ABD4C85" w14:textId="77777777" w:rsidR="00FF3E83" w:rsidRPr="00000AB3" w:rsidRDefault="00FF3E83" w:rsidP="00730835">
            <w:pPr>
              <w:jc w:val="center"/>
              <w:rPr>
                <w:sz w:val="18"/>
                <w:szCs w:val="18"/>
              </w:rPr>
            </w:pPr>
            <w:r w:rsidRPr="00000AB3">
              <w:rPr>
                <w:sz w:val="18"/>
                <w:szCs w:val="18"/>
              </w:rPr>
              <w:t>4</w:t>
            </w:r>
          </w:p>
        </w:tc>
        <w:tc>
          <w:tcPr>
            <w:tcW w:w="1134" w:type="dxa"/>
            <w:shd w:val="clear" w:color="auto" w:fill="DBE5F1"/>
          </w:tcPr>
          <w:p w14:paraId="7B2D8233" w14:textId="77777777" w:rsidR="00FF3E83" w:rsidRPr="00000AB3" w:rsidRDefault="00FF3E83" w:rsidP="00730835">
            <w:pPr>
              <w:jc w:val="center"/>
              <w:rPr>
                <w:sz w:val="18"/>
                <w:szCs w:val="18"/>
              </w:rPr>
            </w:pPr>
            <w:r w:rsidRPr="00000AB3">
              <w:rPr>
                <w:sz w:val="18"/>
                <w:szCs w:val="18"/>
              </w:rPr>
              <w:t>0</w:t>
            </w:r>
          </w:p>
        </w:tc>
        <w:tc>
          <w:tcPr>
            <w:tcW w:w="1134" w:type="dxa"/>
            <w:shd w:val="clear" w:color="auto" w:fill="DBE5F1"/>
          </w:tcPr>
          <w:p w14:paraId="1BE8D059" w14:textId="77777777" w:rsidR="00FF3E83" w:rsidRPr="00000AB3" w:rsidRDefault="00FF3E83" w:rsidP="00730835">
            <w:pPr>
              <w:jc w:val="center"/>
              <w:rPr>
                <w:sz w:val="18"/>
                <w:szCs w:val="18"/>
              </w:rPr>
            </w:pPr>
          </w:p>
        </w:tc>
        <w:tc>
          <w:tcPr>
            <w:tcW w:w="1276" w:type="dxa"/>
            <w:shd w:val="clear" w:color="auto" w:fill="DBE5F1"/>
          </w:tcPr>
          <w:p w14:paraId="4D8D9683" w14:textId="77777777" w:rsidR="00FF3E83" w:rsidRPr="00000AB3" w:rsidRDefault="00FF3E83" w:rsidP="00730835">
            <w:pPr>
              <w:jc w:val="center"/>
              <w:rPr>
                <w:sz w:val="18"/>
                <w:szCs w:val="18"/>
              </w:rPr>
            </w:pPr>
          </w:p>
        </w:tc>
        <w:tc>
          <w:tcPr>
            <w:tcW w:w="1984" w:type="dxa"/>
            <w:vMerge/>
            <w:shd w:val="clear" w:color="auto" w:fill="DBE5F1"/>
          </w:tcPr>
          <w:p w14:paraId="4BD3F190" w14:textId="77777777" w:rsidR="00FF3E83" w:rsidRPr="00000AB3" w:rsidRDefault="00FF3E83" w:rsidP="00730835">
            <w:pPr>
              <w:jc w:val="left"/>
              <w:rPr>
                <w:sz w:val="18"/>
                <w:szCs w:val="18"/>
              </w:rPr>
            </w:pPr>
          </w:p>
        </w:tc>
        <w:tc>
          <w:tcPr>
            <w:tcW w:w="346" w:type="dxa"/>
            <w:vMerge/>
            <w:shd w:val="clear" w:color="auto" w:fill="auto"/>
          </w:tcPr>
          <w:p w14:paraId="1CE6F037" w14:textId="77777777" w:rsidR="00FF3E83" w:rsidRPr="00000AB3" w:rsidRDefault="00FF3E83" w:rsidP="00730835">
            <w:pPr>
              <w:jc w:val="left"/>
              <w:rPr>
                <w:sz w:val="18"/>
                <w:szCs w:val="18"/>
              </w:rPr>
            </w:pPr>
          </w:p>
        </w:tc>
      </w:tr>
      <w:tr w:rsidR="0083030C" w14:paraId="0B683AAD" w14:textId="77777777" w:rsidTr="00FF3E83">
        <w:trPr>
          <w:trHeight w:val="22"/>
          <w:tblHeader/>
        </w:trPr>
        <w:tc>
          <w:tcPr>
            <w:tcW w:w="250" w:type="dxa"/>
            <w:vMerge/>
            <w:shd w:val="clear" w:color="auto" w:fill="auto"/>
          </w:tcPr>
          <w:p w14:paraId="4F8C2575" w14:textId="77777777" w:rsidR="0083030C" w:rsidRPr="00000AB3" w:rsidRDefault="0083030C" w:rsidP="00730835">
            <w:pPr>
              <w:jc w:val="left"/>
              <w:rPr>
                <w:sz w:val="18"/>
                <w:szCs w:val="18"/>
              </w:rPr>
            </w:pPr>
          </w:p>
        </w:tc>
        <w:tc>
          <w:tcPr>
            <w:tcW w:w="1137" w:type="dxa"/>
            <w:vMerge w:val="restart"/>
            <w:shd w:val="clear" w:color="auto" w:fill="DBE5F1"/>
            <w:vAlign w:val="center"/>
          </w:tcPr>
          <w:p w14:paraId="4E85DDC2" w14:textId="77777777" w:rsidR="0083030C" w:rsidRPr="00000AB3" w:rsidRDefault="0083030C" w:rsidP="00730835">
            <w:pPr>
              <w:jc w:val="left"/>
              <w:rPr>
                <w:sz w:val="18"/>
                <w:szCs w:val="18"/>
              </w:rPr>
            </w:pPr>
            <w:r w:rsidRPr="00000AB3">
              <w:rPr>
                <w:sz w:val="18"/>
                <w:szCs w:val="18"/>
              </w:rPr>
              <w:t>7i</w:t>
            </w:r>
          </w:p>
          <w:p w14:paraId="009936AB" w14:textId="77777777" w:rsidR="0083030C" w:rsidRPr="00000AB3" w:rsidRDefault="0083030C" w:rsidP="00730835">
            <w:pPr>
              <w:jc w:val="left"/>
              <w:rPr>
                <w:sz w:val="18"/>
                <w:szCs w:val="18"/>
              </w:rPr>
            </w:pPr>
            <w:r w:rsidRPr="00000AB3">
              <w:rPr>
                <w:sz w:val="18"/>
                <w:szCs w:val="18"/>
              </w:rPr>
              <w:t>[BASE 3 WK32_06]</w:t>
            </w:r>
          </w:p>
        </w:tc>
        <w:tc>
          <w:tcPr>
            <w:tcW w:w="1131" w:type="dxa"/>
            <w:shd w:val="clear" w:color="auto" w:fill="DBE5F1"/>
          </w:tcPr>
          <w:p w14:paraId="10D2F3C6" w14:textId="77777777" w:rsidR="0083030C" w:rsidRPr="00000AB3" w:rsidRDefault="0083030C" w:rsidP="00730835">
            <w:pPr>
              <w:jc w:val="left"/>
              <w:rPr>
                <w:sz w:val="18"/>
                <w:szCs w:val="18"/>
              </w:rPr>
            </w:pPr>
            <w:r w:rsidRPr="00000AB3">
              <w:rPr>
                <w:sz w:val="18"/>
                <w:szCs w:val="18"/>
              </w:rPr>
              <w:t>GB50162B</w:t>
            </w:r>
          </w:p>
        </w:tc>
        <w:tc>
          <w:tcPr>
            <w:tcW w:w="1134" w:type="dxa"/>
            <w:shd w:val="clear" w:color="auto" w:fill="DBE5F1"/>
          </w:tcPr>
          <w:p w14:paraId="07DEA882" w14:textId="77777777" w:rsidR="0083030C" w:rsidRPr="00000AB3" w:rsidRDefault="0083030C" w:rsidP="00730835">
            <w:pPr>
              <w:jc w:val="center"/>
              <w:rPr>
                <w:sz w:val="18"/>
                <w:szCs w:val="18"/>
              </w:rPr>
            </w:pPr>
            <w:r w:rsidRPr="00000AB3">
              <w:rPr>
                <w:sz w:val="18"/>
                <w:szCs w:val="18"/>
              </w:rPr>
              <w:t>10</w:t>
            </w:r>
          </w:p>
        </w:tc>
        <w:tc>
          <w:tcPr>
            <w:tcW w:w="1134" w:type="dxa"/>
            <w:shd w:val="clear" w:color="auto" w:fill="DBE5F1"/>
          </w:tcPr>
          <w:p w14:paraId="03F33D56" w14:textId="77777777" w:rsidR="0083030C" w:rsidRPr="00000AB3" w:rsidRDefault="0083030C" w:rsidP="00730835">
            <w:pPr>
              <w:jc w:val="center"/>
              <w:rPr>
                <w:sz w:val="18"/>
                <w:szCs w:val="18"/>
              </w:rPr>
            </w:pPr>
            <w:r w:rsidRPr="00000AB3">
              <w:rPr>
                <w:sz w:val="18"/>
                <w:szCs w:val="18"/>
              </w:rPr>
              <w:t>3</w:t>
            </w:r>
          </w:p>
        </w:tc>
        <w:tc>
          <w:tcPr>
            <w:tcW w:w="1134" w:type="dxa"/>
            <w:shd w:val="clear" w:color="auto" w:fill="DBE5F1"/>
          </w:tcPr>
          <w:p w14:paraId="2584CD9E" w14:textId="77777777" w:rsidR="0083030C" w:rsidRPr="00000AB3" w:rsidRDefault="0083030C" w:rsidP="00730835">
            <w:pPr>
              <w:jc w:val="center"/>
              <w:rPr>
                <w:sz w:val="18"/>
                <w:szCs w:val="18"/>
              </w:rPr>
            </w:pPr>
          </w:p>
        </w:tc>
        <w:tc>
          <w:tcPr>
            <w:tcW w:w="1276" w:type="dxa"/>
            <w:shd w:val="clear" w:color="auto" w:fill="DBE5F1"/>
          </w:tcPr>
          <w:p w14:paraId="72D0FF86" w14:textId="77777777" w:rsidR="0083030C" w:rsidRPr="00000AB3" w:rsidRDefault="0083030C" w:rsidP="00730835">
            <w:pPr>
              <w:jc w:val="center"/>
              <w:rPr>
                <w:sz w:val="18"/>
                <w:szCs w:val="18"/>
              </w:rPr>
            </w:pPr>
          </w:p>
        </w:tc>
        <w:tc>
          <w:tcPr>
            <w:tcW w:w="1984" w:type="dxa"/>
            <w:shd w:val="clear" w:color="auto" w:fill="DBE5F1"/>
          </w:tcPr>
          <w:p w14:paraId="56E7A70F" w14:textId="41758919" w:rsidR="0083030C" w:rsidRPr="00000AB3" w:rsidRDefault="0083030C" w:rsidP="00730835">
            <w:pPr>
              <w:jc w:val="left"/>
              <w:rPr>
                <w:sz w:val="18"/>
                <w:szCs w:val="18"/>
              </w:rPr>
            </w:pPr>
          </w:p>
        </w:tc>
        <w:tc>
          <w:tcPr>
            <w:tcW w:w="346" w:type="dxa"/>
            <w:vMerge/>
            <w:shd w:val="clear" w:color="auto" w:fill="auto"/>
          </w:tcPr>
          <w:p w14:paraId="1000D7EC" w14:textId="77777777" w:rsidR="0083030C" w:rsidRPr="00000AB3" w:rsidRDefault="0083030C" w:rsidP="00730835">
            <w:pPr>
              <w:jc w:val="left"/>
              <w:rPr>
                <w:sz w:val="18"/>
                <w:szCs w:val="18"/>
              </w:rPr>
            </w:pPr>
          </w:p>
        </w:tc>
      </w:tr>
      <w:tr w:rsidR="0083030C" w14:paraId="541AC92B" w14:textId="77777777" w:rsidTr="00FF3E83">
        <w:trPr>
          <w:trHeight w:val="22"/>
          <w:tblHeader/>
        </w:trPr>
        <w:tc>
          <w:tcPr>
            <w:tcW w:w="250" w:type="dxa"/>
            <w:vMerge/>
            <w:shd w:val="clear" w:color="auto" w:fill="auto"/>
          </w:tcPr>
          <w:p w14:paraId="389FAC54" w14:textId="77777777" w:rsidR="0083030C" w:rsidRPr="00000AB3" w:rsidRDefault="0083030C" w:rsidP="00730835">
            <w:pPr>
              <w:jc w:val="left"/>
              <w:rPr>
                <w:sz w:val="18"/>
                <w:szCs w:val="18"/>
              </w:rPr>
            </w:pPr>
          </w:p>
        </w:tc>
        <w:tc>
          <w:tcPr>
            <w:tcW w:w="1137" w:type="dxa"/>
            <w:vMerge/>
            <w:shd w:val="clear" w:color="auto" w:fill="DBE5F1"/>
            <w:vAlign w:val="center"/>
          </w:tcPr>
          <w:p w14:paraId="60A2F62B" w14:textId="77777777" w:rsidR="0083030C" w:rsidRPr="00000AB3" w:rsidRDefault="0083030C" w:rsidP="00730835">
            <w:pPr>
              <w:jc w:val="left"/>
              <w:rPr>
                <w:sz w:val="18"/>
                <w:szCs w:val="18"/>
              </w:rPr>
            </w:pPr>
          </w:p>
        </w:tc>
        <w:tc>
          <w:tcPr>
            <w:tcW w:w="1131" w:type="dxa"/>
            <w:shd w:val="clear" w:color="auto" w:fill="DBE5F1"/>
          </w:tcPr>
          <w:p w14:paraId="66CABFC9" w14:textId="77777777" w:rsidR="0083030C" w:rsidRPr="00000AB3" w:rsidRDefault="0083030C" w:rsidP="00730835">
            <w:pPr>
              <w:jc w:val="left"/>
              <w:rPr>
                <w:sz w:val="18"/>
                <w:szCs w:val="18"/>
              </w:rPr>
            </w:pPr>
            <w:r w:rsidRPr="00000AB3">
              <w:rPr>
                <w:sz w:val="18"/>
                <w:szCs w:val="18"/>
              </w:rPr>
              <w:t>GB50162C</w:t>
            </w:r>
          </w:p>
        </w:tc>
        <w:tc>
          <w:tcPr>
            <w:tcW w:w="1134" w:type="dxa"/>
            <w:shd w:val="clear" w:color="auto" w:fill="DBE5F1"/>
          </w:tcPr>
          <w:p w14:paraId="0B2C7F01" w14:textId="77777777" w:rsidR="0083030C" w:rsidRPr="00000AB3" w:rsidRDefault="0083030C" w:rsidP="00730835">
            <w:pPr>
              <w:jc w:val="center"/>
              <w:rPr>
                <w:sz w:val="18"/>
                <w:szCs w:val="18"/>
              </w:rPr>
            </w:pPr>
            <w:r w:rsidRPr="00000AB3">
              <w:rPr>
                <w:sz w:val="18"/>
                <w:szCs w:val="18"/>
              </w:rPr>
              <w:t>9</w:t>
            </w:r>
          </w:p>
        </w:tc>
        <w:tc>
          <w:tcPr>
            <w:tcW w:w="1134" w:type="dxa"/>
            <w:shd w:val="clear" w:color="auto" w:fill="DBE5F1"/>
          </w:tcPr>
          <w:p w14:paraId="4510FBF1" w14:textId="77777777" w:rsidR="0083030C" w:rsidRPr="00000AB3" w:rsidRDefault="0083030C" w:rsidP="00730835">
            <w:pPr>
              <w:jc w:val="center"/>
              <w:rPr>
                <w:sz w:val="18"/>
                <w:szCs w:val="18"/>
              </w:rPr>
            </w:pPr>
            <w:r w:rsidRPr="00000AB3">
              <w:rPr>
                <w:sz w:val="18"/>
                <w:szCs w:val="18"/>
              </w:rPr>
              <w:t>1</w:t>
            </w:r>
          </w:p>
        </w:tc>
        <w:tc>
          <w:tcPr>
            <w:tcW w:w="1134" w:type="dxa"/>
            <w:shd w:val="clear" w:color="auto" w:fill="DBE5F1"/>
          </w:tcPr>
          <w:p w14:paraId="379E1754" w14:textId="77777777" w:rsidR="0083030C" w:rsidRPr="00000AB3" w:rsidRDefault="0083030C" w:rsidP="00730835">
            <w:pPr>
              <w:jc w:val="center"/>
              <w:rPr>
                <w:sz w:val="18"/>
                <w:szCs w:val="18"/>
              </w:rPr>
            </w:pPr>
          </w:p>
        </w:tc>
        <w:tc>
          <w:tcPr>
            <w:tcW w:w="1276" w:type="dxa"/>
            <w:shd w:val="clear" w:color="auto" w:fill="DBE5F1"/>
          </w:tcPr>
          <w:p w14:paraId="46F1D5FF" w14:textId="77777777" w:rsidR="0083030C" w:rsidRPr="00000AB3" w:rsidRDefault="0083030C" w:rsidP="00730835">
            <w:pPr>
              <w:jc w:val="center"/>
              <w:rPr>
                <w:sz w:val="18"/>
                <w:szCs w:val="18"/>
              </w:rPr>
            </w:pPr>
          </w:p>
        </w:tc>
        <w:tc>
          <w:tcPr>
            <w:tcW w:w="1984" w:type="dxa"/>
            <w:shd w:val="clear" w:color="auto" w:fill="DBE5F1"/>
          </w:tcPr>
          <w:p w14:paraId="46AB615E" w14:textId="77777777" w:rsidR="0083030C" w:rsidRPr="00000AB3" w:rsidRDefault="0083030C" w:rsidP="00730835">
            <w:pPr>
              <w:jc w:val="left"/>
              <w:rPr>
                <w:sz w:val="18"/>
                <w:szCs w:val="18"/>
              </w:rPr>
            </w:pPr>
          </w:p>
        </w:tc>
        <w:tc>
          <w:tcPr>
            <w:tcW w:w="346" w:type="dxa"/>
            <w:vMerge/>
            <w:shd w:val="clear" w:color="auto" w:fill="auto"/>
          </w:tcPr>
          <w:p w14:paraId="37C322CC" w14:textId="77777777" w:rsidR="0083030C" w:rsidRPr="00000AB3" w:rsidRDefault="0083030C" w:rsidP="00730835">
            <w:pPr>
              <w:jc w:val="left"/>
              <w:rPr>
                <w:sz w:val="18"/>
                <w:szCs w:val="18"/>
              </w:rPr>
            </w:pPr>
          </w:p>
        </w:tc>
      </w:tr>
      <w:tr w:rsidR="0083030C" w14:paraId="29389D95" w14:textId="77777777" w:rsidTr="00FF3E83">
        <w:trPr>
          <w:trHeight w:val="22"/>
          <w:tblHeader/>
        </w:trPr>
        <w:tc>
          <w:tcPr>
            <w:tcW w:w="250" w:type="dxa"/>
            <w:vMerge/>
            <w:shd w:val="clear" w:color="auto" w:fill="auto"/>
          </w:tcPr>
          <w:p w14:paraId="22A46764" w14:textId="77777777" w:rsidR="0083030C" w:rsidRPr="00000AB3" w:rsidRDefault="0083030C" w:rsidP="00730835">
            <w:pPr>
              <w:jc w:val="left"/>
              <w:rPr>
                <w:sz w:val="18"/>
                <w:szCs w:val="18"/>
              </w:rPr>
            </w:pPr>
          </w:p>
        </w:tc>
        <w:tc>
          <w:tcPr>
            <w:tcW w:w="1137" w:type="dxa"/>
            <w:vMerge/>
            <w:shd w:val="clear" w:color="auto" w:fill="DBE5F1"/>
            <w:vAlign w:val="center"/>
          </w:tcPr>
          <w:p w14:paraId="181F28F8" w14:textId="77777777" w:rsidR="0083030C" w:rsidRPr="00000AB3" w:rsidRDefault="0083030C" w:rsidP="00730835">
            <w:pPr>
              <w:jc w:val="left"/>
              <w:rPr>
                <w:sz w:val="18"/>
                <w:szCs w:val="18"/>
              </w:rPr>
            </w:pPr>
          </w:p>
        </w:tc>
        <w:tc>
          <w:tcPr>
            <w:tcW w:w="1131" w:type="dxa"/>
            <w:shd w:val="clear" w:color="auto" w:fill="DBE5F1"/>
          </w:tcPr>
          <w:p w14:paraId="7E736A10" w14:textId="77777777" w:rsidR="0083030C" w:rsidRPr="00000AB3" w:rsidRDefault="0083030C" w:rsidP="00730835">
            <w:pPr>
              <w:jc w:val="left"/>
              <w:rPr>
                <w:sz w:val="18"/>
                <w:szCs w:val="18"/>
              </w:rPr>
            </w:pPr>
            <w:r w:rsidRPr="00000AB3">
              <w:rPr>
                <w:sz w:val="18"/>
                <w:szCs w:val="18"/>
              </w:rPr>
              <w:t>GB50162D</w:t>
            </w:r>
          </w:p>
        </w:tc>
        <w:tc>
          <w:tcPr>
            <w:tcW w:w="1134" w:type="dxa"/>
            <w:shd w:val="clear" w:color="auto" w:fill="DBE5F1"/>
          </w:tcPr>
          <w:p w14:paraId="2CB8DBF4" w14:textId="77777777" w:rsidR="0083030C" w:rsidRPr="00000AB3" w:rsidRDefault="0083030C" w:rsidP="00730835">
            <w:pPr>
              <w:jc w:val="center"/>
              <w:rPr>
                <w:sz w:val="18"/>
                <w:szCs w:val="18"/>
              </w:rPr>
            </w:pPr>
            <w:r w:rsidRPr="00000AB3">
              <w:rPr>
                <w:sz w:val="18"/>
                <w:szCs w:val="18"/>
              </w:rPr>
              <w:t>5</w:t>
            </w:r>
          </w:p>
        </w:tc>
        <w:tc>
          <w:tcPr>
            <w:tcW w:w="1134" w:type="dxa"/>
            <w:shd w:val="clear" w:color="auto" w:fill="DBE5F1"/>
          </w:tcPr>
          <w:p w14:paraId="4ADAE819" w14:textId="77777777" w:rsidR="0083030C" w:rsidRPr="00000AB3" w:rsidRDefault="0083030C" w:rsidP="00730835">
            <w:pPr>
              <w:jc w:val="center"/>
              <w:rPr>
                <w:sz w:val="18"/>
                <w:szCs w:val="18"/>
              </w:rPr>
            </w:pPr>
            <w:r w:rsidRPr="00000AB3">
              <w:rPr>
                <w:sz w:val="18"/>
                <w:szCs w:val="18"/>
              </w:rPr>
              <w:t>1</w:t>
            </w:r>
          </w:p>
        </w:tc>
        <w:tc>
          <w:tcPr>
            <w:tcW w:w="1134" w:type="dxa"/>
            <w:shd w:val="clear" w:color="auto" w:fill="DBE5F1"/>
          </w:tcPr>
          <w:p w14:paraId="4B06D35C" w14:textId="77777777" w:rsidR="0083030C" w:rsidRPr="00000AB3" w:rsidRDefault="0083030C" w:rsidP="00730835">
            <w:pPr>
              <w:jc w:val="center"/>
              <w:rPr>
                <w:sz w:val="18"/>
                <w:szCs w:val="18"/>
              </w:rPr>
            </w:pPr>
          </w:p>
        </w:tc>
        <w:tc>
          <w:tcPr>
            <w:tcW w:w="1276" w:type="dxa"/>
            <w:shd w:val="clear" w:color="auto" w:fill="DBE5F1"/>
          </w:tcPr>
          <w:p w14:paraId="5FE746D0" w14:textId="77777777" w:rsidR="0083030C" w:rsidRPr="00000AB3" w:rsidRDefault="0083030C" w:rsidP="00730835">
            <w:pPr>
              <w:jc w:val="center"/>
              <w:rPr>
                <w:sz w:val="18"/>
                <w:szCs w:val="18"/>
              </w:rPr>
            </w:pPr>
          </w:p>
        </w:tc>
        <w:tc>
          <w:tcPr>
            <w:tcW w:w="1984" w:type="dxa"/>
            <w:shd w:val="clear" w:color="auto" w:fill="DBE5F1"/>
          </w:tcPr>
          <w:p w14:paraId="469483F6" w14:textId="77777777" w:rsidR="0083030C" w:rsidRPr="00000AB3" w:rsidRDefault="0083030C" w:rsidP="00730835">
            <w:pPr>
              <w:jc w:val="left"/>
              <w:rPr>
                <w:sz w:val="18"/>
                <w:szCs w:val="18"/>
              </w:rPr>
            </w:pPr>
          </w:p>
        </w:tc>
        <w:tc>
          <w:tcPr>
            <w:tcW w:w="346" w:type="dxa"/>
            <w:vMerge/>
            <w:shd w:val="clear" w:color="auto" w:fill="auto"/>
          </w:tcPr>
          <w:p w14:paraId="4A974B82" w14:textId="77777777" w:rsidR="0083030C" w:rsidRPr="00000AB3" w:rsidRDefault="0083030C" w:rsidP="00730835">
            <w:pPr>
              <w:jc w:val="left"/>
              <w:rPr>
                <w:sz w:val="18"/>
                <w:szCs w:val="18"/>
              </w:rPr>
            </w:pPr>
          </w:p>
        </w:tc>
      </w:tr>
      <w:tr w:rsidR="00FF3E83" w14:paraId="08980FB0" w14:textId="77777777" w:rsidTr="00FF3E83">
        <w:trPr>
          <w:trHeight w:val="22"/>
          <w:tblHeader/>
        </w:trPr>
        <w:tc>
          <w:tcPr>
            <w:tcW w:w="250" w:type="dxa"/>
            <w:vMerge/>
            <w:shd w:val="clear" w:color="auto" w:fill="auto"/>
          </w:tcPr>
          <w:p w14:paraId="7C02316B" w14:textId="77777777" w:rsidR="00FF3E83" w:rsidRPr="00000AB3" w:rsidRDefault="00FF3E83" w:rsidP="00730835">
            <w:pPr>
              <w:jc w:val="left"/>
              <w:rPr>
                <w:sz w:val="18"/>
                <w:szCs w:val="18"/>
              </w:rPr>
            </w:pPr>
          </w:p>
        </w:tc>
        <w:tc>
          <w:tcPr>
            <w:tcW w:w="1137" w:type="dxa"/>
            <w:vMerge/>
            <w:tcBorders>
              <w:bottom w:val="single" w:sz="4" w:space="0" w:color="auto"/>
            </w:tcBorders>
            <w:shd w:val="clear" w:color="auto" w:fill="DBE5F1"/>
            <w:vAlign w:val="center"/>
          </w:tcPr>
          <w:p w14:paraId="7B2EE355" w14:textId="77777777" w:rsidR="00FF3E83" w:rsidRPr="00000AB3" w:rsidRDefault="00FF3E83" w:rsidP="00730835">
            <w:pPr>
              <w:jc w:val="left"/>
              <w:rPr>
                <w:sz w:val="18"/>
                <w:szCs w:val="18"/>
              </w:rPr>
            </w:pPr>
          </w:p>
        </w:tc>
        <w:tc>
          <w:tcPr>
            <w:tcW w:w="1131" w:type="dxa"/>
            <w:tcBorders>
              <w:bottom w:val="single" w:sz="4" w:space="0" w:color="auto"/>
            </w:tcBorders>
            <w:shd w:val="clear" w:color="auto" w:fill="DBE5F1"/>
          </w:tcPr>
          <w:p w14:paraId="50D431AF" w14:textId="77777777" w:rsidR="00FF3E83" w:rsidRPr="00000AB3" w:rsidRDefault="00FF3E83" w:rsidP="00730835">
            <w:pPr>
              <w:jc w:val="left"/>
              <w:rPr>
                <w:sz w:val="18"/>
                <w:szCs w:val="18"/>
              </w:rPr>
            </w:pPr>
            <w:r w:rsidRPr="00000AB3">
              <w:rPr>
                <w:sz w:val="18"/>
                <w:szCs w:val="18"/>
              </w:rPr>
              <w:t>GB50182A</w:t>
            </w:r>
          </w:p>
        </w:tc>
        <w:tc>
          <w:tcPr>
            <w:tcW w:w="1134" w:type="dxa"/>
            <w:tcBorders>
              <w:bottom w:val="single" w:sz="4" w:space="0" w:color="auto"/>
            </w:tcBorders>
            <w:shd w:val="clear" w:color="auto" w:fill="DBE5F1"/>
          </w:tcPr>
          <w:p w14:paraId="7782DF83" w14:textId="77777777" w:rsidR="00FF3E83" w:rsidRPr="00000AB3" w:rsidRDefault="00FF3E83" w:rsidP="00730835">
            <w:pPr>
              <w:jc w:val="center"/>
              <w:rPr>
                <w:sz w:val="18"/>
                <w:szCs w:val="18"/>
              </w:rPr>
            </w:pPr>
            <w:r w:rsidRPr="00000AB3">
              <w:rPr>
                <w:sz w:val="18"/>
                <w:szCs w:val="18"/>
              </w:rPr>
              <w:t>1</w:t>
            </w:r>
          </w:p>
        </w:tc>
        <w:tc>
          <w:tcPr>
            <w:tcW w:w="1134" w:type="dxa"/>
            <w:tcBorders>
              <w:bottom w:val="single" w:sz="4" w:space="0" w:color="auto"/>
            </w:tcBorders>
            <w:shd w:val="clear" w:color="auto" w:fill="DBE5F1"/>
          </w:tcPr>
          <w:p w14:paraId="72C595BB" w14:textId="77777777" w:rsidR="00FF3E83" w:rsidRPr="00000AB3" w:rsidRDefault="00FF3E83" w:rsidP="00730835">
            <w:pPr>
              <w:jc w:val="center"/>
              <w:rPr>
                <w:sz w:val="18"/>
                <w:szCs w:val="18"/>
              </w:rPr>
            </w:pPr>
            <w:r w:rsidRPr="00000AB3">
              <w:rPr>
                <w:sz w:val="18"/>
                <w:szCs w:val="18"/>
              </w:rPr>
              <w:t>5</w:t>
            </w:r>
          </w:p>
        </w:tc>
        <w:tc>
          <w:tcPr>
            <w:tcW w:w="1134" w:type="dxa"/>
            <w:tcBorders>
              <w:bottom w:val="single" w:sz="4" w:space="0" w:color="auto"/>
            </w:tcBorders>
            <w:shd w:val="clear" w:color="auto" w:fill="DBE5F1"/>
          </w:tcPr>
          <w:p w14:paraId="210E0B91" w14:textId="77777777" w:rsidR="00FF3E83" w:rsidRPr="00000AB3" w:rsidRDefault="00FF3E83" w:rsidP="00730835">
            <w:pPr>
              <w:jc w:val="center"/>
              <w:rPr>
                <w:sz w:val="18"/>
                <w:szCs w:val="18"/>
              </w:rPr>
            </w:pPr>
            <w:r w:rsidRPr="00000AB3">
              <w:rPr>
                <w:sz w:val="18"/>
                <w:szCs w:val="18"/>
              </w:rPr>
              <w:t>1</w:t>
            </w:r>
          </w:p>
        </w:tc>
        <w:tc>
          <w:tcPr>
            <w:tcW w:w="1276" w:type="dxa"/>
            <w:tcBorders>
              <w:bottom w:val="single" w:sz="4" w:space="0" w:color="auto"/>
            </w:tcBorders>
            <w:shd w:val="clear" w:color="auto" w:fill="DBE5F1"/>
          </w:tcPr>
          <w:p w14:paraId="32DE6B0E" w14:textId="77777777" w:rsidR="00FF3E83" w:rsidRPr="00000AB3" w:rsidRDefault="00FF3E83" w:rsidP="00730835">
            <w:pPr>
              <w:jc w:val="center"/>
              <w:rPr>
                <w:sz w:val="18"/>
                <w:szCs w:val="18"/>
              </w:rPr>
            </w:pPr>
            <w:r w:rsidRPr="00000AB3">
              <w:rPr>
                <w:sz w:val="18"/>
                <w:szCs w:val="18"/>
              </w:rPr>
              <w:t>5</w:t>
            </w:r>
          </w:p>
        </w:tc>
        <w:tc>
          <w:tcPr>
            <w:tcW w:w="1984" w:type="dxa"/>
            <w:tcBorders>
              <w:bottom w:val="single" w:sz="4" w:space="0" w:color="auto"/>
            </w:tcBorders>
            <w:shd w:val="clear" w:color="auto" w:fill="DBE5F1"/>
          </w:tcPr>
          <w:p w14:paraId="19BDC677" w14:textId="77777777" w:rsidR="00FF3E83" w:rsidRPr="00000AB3" w:rsidRDefault="00FF3E83" w:rsidP="00730835">
            <w:pPr>
              <w:jc w:val="left"/>
              <w:rPr>
                <w:sz w:val="18"/>
                <w:szCs w:val="18"/>
              </w:rPr>
            </w:pPr>
          </w:p>
        </w:tc>
        <w:tc>
          <w:tcPr>
            <w:tcW w:w="346" w:type="dxa"/>
            <w:vMerge/>
            <w:shd w:val="clear" w:color="auto" w:fill="auto"/>
          </w:tcPr>
          <w:p w14:paraId="2073768F" w14:textId="77777777" w:rsidR="00FF3E83" w:rsidRPr="00000AB3" w:rsidRDefault="00FF3E83" w:rsidP="00730835">
            <w:pPr>
              <w:jc w:val="left"/>
              <w:rPr>
                <w:sz w:val="18"/>
                <w:szCs w:val="18"/>
              </w:rPr>
            </w:pPr>
          </w:p>
        </w:tc>
      </w:tr>
      <w:tr w:rsidR="00FF3E83" w14:paraId="73C2B807" w14:textId="77777777" w:rsidTr="00FF3E83">
        <w:trPr>
          <w:trHeight w:val="22"/>
          <w:tblHeader/>
        </w:trPr>
        <w:tc>
          <w:tcPr>
            <w:tcW w:w="250" w:type="dxa"/>
            <w:vMerge/>
            <w:shd w:val="clear" w:color="auto" w:fill="auto"/>
          </w:tcPr>
          <w:p w14:paraId="4C9E8E35" w14:textId="77777777" w:rsidR="00FF3E83" w:rsidRPr="00000AB3" w:rsidRDefault="00FF3E83" w:rsidP="00730835">
            <w:pPr>
              <w:jc w:val="left"/>
              <w:rPr>
                <w:sz w:val="18"/>
                <w:szCs w:val="18"/>
              </w:rPr>
            </w:pPr>
          </w:p>
        </w:tc>
        <w:tc>
          <w:tcPr>
            <w:tcW w:w="1137" w:type="dxa"/>
            <w:vMerge w:val="restart"/>
            <w:shd w:val="clear" w:color="auto" w:fill="DBE5F1"/>
            <w:vAlign w:val="center"/>
          </w:tcPr>
          <w:p w14:paraId="79C254BA" w14:textId="77777777" w:rsidR="00FF3E83" w:rsidRPr="00000AB3" w:rsidRDefault="00FF3E83" w:rsidP="00730835">
            <w:pPr>
              <w:jc w:val="left"/>
              <w:rPr>
                <w:sz w:val="18"/>
                <w:szCs w:val="18"/>
              </w:rPr>
            </w:pPr>
            <w:r w:rsidRPr="00000AB3">
              <w:rPr>
                <w:sz w:val="18"/>
                <w:szCs w:val="18"/>
              </w:rPr>
              <w:t>7i[UPDATE WK19_07]</w:t>
            </w:r>
          </w:p>
        </w:tc>
        <w:tc>
          <w:tcPr>
            <w:tcW w:w="1131" w:type="dxa"/>
            <w:shd w:val="clear" w:color="auto" w:fill="DBE5F1"/>
            <w:vAlign w:val="center"/>
          </w:tcPr>
          <w:p w14:paraId="2F395CBB" w14:textId="77777777" w:rsidR="00FF3E83" w:rsidRPr="00000AB3" w:rsidRDefault="00FF3E83" w:rsidP="00730835">
            <w:pPr>
              <w:jc w:val="left"/>
              <w:rPr>
                <w:sz w:val="18"/>
                <w:szCs w:val="18"/>
              </w:rPr>
            </w:pPr>
            <w:r w:rsidRPr="00000AB3">
              <w:rPr>
                <w:sz w:val="18"/>
                <w:szCs w:val="18"/>
              </w:rPr>
              <w:t>GB302840</w:t>
            </w:r>
          </w:p>
        </w:tc>
        <w:tc>
          <w:tcPr>
            <w:tcW w:w="1134" w:type="dxa"/>
            <w:shd w:val="clear" w:color="auto" w:fill="DBE5F1"/>
            <w:vAlign w:val="center"/>
          </w:tcPr>
          <w:p w14:paraId="46A740D5" w14:textId="77777777" w:rsidR="00FF3E83" w:rsidRPr="00000AB3" w:rsidRDefault="00FF3E83" w:rsidP="00730835">
            <w:pPr>
              <w:jc w:val="center"/>
              <w:rPr>
                <w:sz w:val="18"/>
                <w:szCs w:val="18"/>
              </w:rPr>
            </w:pPr>
            <w:r w:rsidRPr="00000AB3">
              <w:rPr>
                <w:sz w:val="18"/>
                <w:szCs w:val="18"/>
              </w:rPr>
              <w:t>22</w:t>
            </w:r>
          </w:p>
        </w:tc>
        <w:tc>
          <w:tcPr>
            <w:tcW w:w="1134" w:type="dxa"/>
            <w:shd w:val="clear" w:color="auto" w:fill="DBE5F1"/>
            <w:vAlign w:val="center"/>
          </w:tcPr>
          <w:p w14:paraId="196F0F7C" w14:textId="77777777" w:rsidR="00FF3E83" w:rsidRPr="00000AB3" w:rsidRDefault="00FF3E83" w:rsidP="00730835">
            <w:pPr>
              <w:jc w:val="center"/>
              <w:rPr>
                <w:sz w:val="18"/>
                <w:szCs w:val="18"/>
              </w:rPr>
            </w:pPr>
            <w:r w:rsidRPr="00000AB3">
              <w:rPr>
                <w:sz w:val="18"/>
                <w:szCs w:val="18"/>
              </w:rPr>
              <w:t>16</w:t>
            </w:r>
          </w:p>
        </w:tc>
        <w:tc>
          <w:tcPr>
            <w:tcW w:w="1134" w:type="dxa"/>
            <w:shd w:val="clear" w:color="auto" w:fill="DBE5F1"/>
            <w:vAlign w:val="center"/>
          </w:tcPr>
          <w:p w14:paraId="54B1D54C" w14:textId="77777777" w:rsidR="00FF3E83" w:rsidRPr="00000AB3" w:rsidRDefault="00FF3E83" w:rsidP="00730835">
            <w:pPr>
              <w:jc w:val="center"/>
              <w:rPr>
                <w:sz w:val="18"/>
                <w:szCs w:val="18"/>
              </w:rPr>
            </w:pPr>
            <w:r w:rsidRPr="00000AB3">
              <w:rPr>
                <w:sz w:val="18"/>
                <w:szCs w:val="18"/>
              </w:rPr>
              <w:t>22</w:t>
            </w:r>
          </w:p>
        </w:tc>
        <w:tc>
          <w:tcPr>
            <w:tcW w:w="1276" w:type="dxa"/>
            <w:shd w:val="clear" w:color="auto" w:fill="DBE5F1"/>
            <w:vAlign w:val="center"/>
          </w:tcPr>
          <w:p w14:paraId="4550A8DD" w14:textId="77777777" w:rsidR="00FF3E83" w:rsidRPr="00000AB3" w:rsidRDefault="00FF3E83" w:rsidP="00730835">
            <w:pPr>
              <w:jc w:val="center"/>
              <w:rPr>
                <w:sz w:val="18"/>
                <w:szCs w:val="18"/>
              </w:rPr>
            </w:pPr>
            <w:r w:rsidRPr="00000AB3">
              <w:rPr>
                <w:sz w:val="18"/>
                <w:szCs w:val="18"/>
              </w:rPr>
              <w:t>16</w:t>
            </w:r>
          </w:p>
        </w:tc>
        <w:tc>
          <w:tcPr>
            <w:tcW w:w="1984" w:type="dxa"/>
            <w:shd w:val="clear" w:color="auto" w:fill="DBE5F1"/>
          </w:tcPr>
          <w:p w14:paraId="426B0179" w14:textId="77777777" w:rsidR="00FF3E83" w:rsidRPr="00000AB3" w:rsidRDefault="00FF3E83" w:rsidP="00730835">
            <w:pPr>
              <w:jc w:val="left"/>
              <w:rPr>
                <w:sz w:val="18"/>
                <w:szCs w:val="18"/>
              </w:rPr>
            </w:pPr>
          </w:p>
        </w:tc>
        <w:tc>
          <w:tcPr>
            <w:tcW w:w="346" w:type="dxa"/>
            <w:vMerge/>
            <w:shd w:val="clear" w:color="auto" w:fill="auto"/>
          </w:tcPr>
          <w:p w14:paraId="1E245AF9" w14:textId="77777777" w:rsidR="00FF3E83" w:rsidRPr="00000AB3" w:rsidRDefault="00FF3E83" w:rsidP="00730835">
            <w:pPr>
              <w:jc w:val="left"/>
              <w:rPr>
                <w:sz w:val="18"/>
                <w:szCs w:val="18"/>
              </w:rPr>
            </w:pPr>
          </w:p>
        </w:tc>
      </w:tr>
      <w:tr w:rsidR="00FF3E83" w14:paraId="799DAECF" w14:textId="77777777" w:rsidTr="00FF3E83">
        <w:trPr>
          <w:trHeight w:val="22"/>
          <w:tblHeader/>
        </w:trPr>
        <w:tc>
          <w:tcPr>
            <w:tcW w:w="250" w:type="dxa"/>
            <w:vMerge/>
            <w:shd w:val="clear" w:color="auto" w:fill="auto"/>
          </w:tcPr>
          <w:p w14:paraId="101ADFE1" w14:textId="77777777" w:rsidR="00FF3E83" w:rsidRPr="00000AB3" w:rsidRDefault="00FF3E83" w:rsidP="00730835">
            <w:pPr>
              <w:jc w:val="left"/>
              <w:rPr>
                <w:sz w:val="18"/>
                <w:szCs w:val="18"/>
              </w:rPr>
            </w:pPr>
          </w:p>
        </w:tc>
        <w:tc>
          <w:tcPr>
            <w:tcW w:w="1137" w:type="dxa"/>
            <w:vMerge/>
            <w:shd w:val="clear" w:color="auto" w:fill="DBE5F1"/>
            <w:vAlign w:val="center"/>
          </w:tcPr>
          <w:p w14:paraId="720B6D9D" w14:textId="77777777" w:rsidR="00FF3E83" w:rsidRPr="00000AB3" w:rsidRDefault="00FF3E83" w:rsidP="00730835">
            <w:pPr>
              <w:jc w:val="left"/>
              <w:rPr>
                <w:sz w:val="18"/>
                <w:szCs w:val="18"/>
              </w:rPr>
            </w:pPr>
          </w:p>
        </w:tc>
        <w:tc>
          <w:tcPr>
            <w:tcW w:w="1131" w:type="dxa"/>
            <w:shd w:val="clear" w:color="auto" w:fill="DBE5F1"/>
            <w:vAlign w:val="center"/>
          </w:tcPr>
          <w:p w14:paraId="3B7906B0" w14:textId="77777777" w:rsidR="00FF3E83" w:rsidRPr="00000AB3" w:rsidRDefault="00FF3E83" w:rsidP="00730835">
            <w:pPr>
              <w:jc w:val="left"/>
              <w:rPr>
                <w:sz w:val="18"/>
                <w:szCs w:val="18"/>
              </w:rPr>
            </w:pPr>
            <w:r w:rsidRPr="00000AB3">
              <w:rPr>
                <w:sz w:val="18"/>
                <w:szCs w:val="18"/>
              </w:rPr>
              <w:t>GB303220</w:t>
            </w:r>
          </w:p>
        </w:tc>
        <w:tc>
          <w:tcPr>
            <w:tcW w:w="1134" w:type="dxa"/>
            <w:shd w:val="clear" w:color="auto" w:fill="DBE5F1"/>
            <w:vAlign w:val="center"/>
          </w:tcPr>
          <w:p w14:paraId="2D026215" w14:textId="77777777" w:rsidR="00FF3E83" w:rsidRPr="00000AB3" w:rsidRDefault="00FF3E83" w:rsidP="00730835">
            <w:pPr>
              <w:jc w:val="center"/>
              <w:rPr>
                <w:sz w:val="18"/>
                <w:szCs w:val="18"/>
              </w:rPr>
            </w:pPr>
            <w:r w:rsidRPr="00000AB3">
              <w:rPr>
                <w:sz w:val="18"/>
                <w:szCs w:val="18"/>
              </w:rPr>
              <w:t>4</w:t>
            </w:r>
          </w:p>
        </w:tc>
        <w:tc>
          <w:tcPr>
            <w:tcW w:w="1134" w:type="dxa"/>
            <w:shd w:val="clear" w:color="auto" w:fill="DBE5F1"/>
            <w:vAlign w:val="center"/>
          </w:tcPr>
          <w:p w14:paraId="4F7998CB" w14:textId="77777777" w:rsidR="00FF3E83" w:rsidRPr="00000AB3" w:rsidRDefault="00FF3E83" w:rsidP="00730835">
            <w:pPr>
              <w:jc w:val="center"/>
              <w:rPr>
                <w:sz w:val="18"/>
                <w:szCs w:val="18"/>
              </w:rPr>
            </w:pPr>
            <w:r w:rsidRPr="00000AB3">
              <w:rPr>
                <w:sz w:val="18"/>
                <w:szCs w:val="18"/>
              </w:rPr>
              <w:t>6</w:t>
            </w:r>
          </w:p>
        </w:tc>
        <w:tc>
          <w:tcPr>
            <w:tcW w:w="1134" w:type="dxa"/>
            <w:shd w:val="clear" w:color="auto" w:fill="DBE5F1"/>
            <w:vAlign w:val="center"/>
          </w:tcPr>
          <w:p w14:paraId="06E7836F" w14:textId="77777777" w:rsidR="00FF3E83" w:rsidRPr="00000AB3" w:rsidRDefault="00FF3E83" w:rsidP="00730835">
            <w:pPr>
              <w:jc w:val="center"/>
              <w:rPr>
                <w:sz w:val="18"/>
                <w:szCs w:val="18"/>
              </w:rPr>
            </w:pPr>
            <w:r w:rsidRPr="00000AB3">
              <w:rPr>
                <w:sz w:val="18"/>
                <w:szCs w:val="18"/>
              </w:rPr>
              <w:t>4</w:t>
            </w:r>
          </w:p>
        </w:tc>
        <w:tc>
          <w:tcPr>
            <w:tcW w:w="1276" w:type="dxa"/>
            <w:shd w:val="clear" w:color="auto" w:fill="DBE5F1"/>
            <w:vAlign w:val="center"/>
          </w:tcPr>
          <w:p w14:paraId="7AA9EB13" w14:textId="77777777" w:rsidR="00FF3E83" w:rsidRPr="00000AB3" w:rsidRDefault="00FF3E83" w:rsidP="00730835">
            <w:pPr>
              <w:jc w:val="center"/>
              <w:rPr>
                <w:sz w:val="18"/>
                <w:szCs w:val="18"/>
              </w:rPr>
            </w:pPr>
            <w:r w:rsidRPr="00000AB3">
              <w:rPr>
                <w:sz w:val="18"/>
                <w:szCs w:val="18"/>
              </w:rPr>
              <w:t>6</w:t>
            </w:r>
          </w:p>
        </w:tc>
        <w:tc>
          <w:tcPr>
            <w:tcW w:w="1984" w:type="dxa"/>
            <w:shd w:val="clear" w:color="auto" w:fill="DBE5F1"/>
          </w:tcPr>
          <w:p w14:paraId="63AC291E" w14:textId="77777777" w:rsidR="00FF3E83" w:rsidRPr="00000AB3" w:rsidRDefault="00FF3E83" w:rsidP="00730835">
            <w:pPr>
              <w:jc w:val="left"/>
              <w:rPr>
                <w:sz w:val="18"/>
                <w:szCs w:val="18"/>
              </w:rPr>
            </w:pPr>
          </w:p>
        </w:tc>
        <w:tc>
          <w:tcPr>
            <w:tcW w:w="346" w:type="dxa"/>
            <w:vMerge/>
            <w:shd w:val="clear" w:color="auto" w:fill="auto"/>
          </w:tcPr>
          <w:p w14:paraId="5EB24F6B" w14:textId="77777777" w:rsidR="00FF3E83" w:rsidRPr="00000AB3" w:rsidRDefault="00FF3E83" w:rsidP="00730835">
            <w:pPr>
              <w:jc w:val="left"/>
              <w:rPr>
                <w:sz w:val="18"/>
                <w:szCs w:val="18"/>
              </w:rPr>
            </w:pPr>
          </w:p>
        </w:tc>
      </w:tr>
      <w:tr w:rsidR="00FF3E83" w14:paraId="3602B336" w14:textId="77777777" w:rsidTr="00FF3E83">
        <w:trPr>
          <w:trHeight w:val="22"/>
          <w:tblHeader/>
        </w:trPr>
        <w:tc>
          <w:tcPr>
            <w:tcW w:w="250" w:type="dxa"/>
            <w:vMerge/>
            <w:shd w:val="clear" w:color="auto" w:fill="auto"/>
          </w:tcPr>
          <w:p w14:paraId="31482D77" w14:textId="77777777" w:rsidR="00FF3E83" w:rsidRPr="00000AB3" w:rsidRDefault="00FF3E83" w:rsidP="00730835">
            <w:pPr>
              <w:jc w:val="left"/>
              <w:rPr>
                <w:sz w:val="18"/>
                <w:szCs w:val="18"/>
              </w:rPr>
            </w:pPr>
          </w:p>
        </w:tc>
        <w:tc>
          <w:tcPr>
            <w:tcW w:w="1137" w:type="dxa"/>
            <w:vMerge/>
            <w:shd w:val="clear" w:color="auto" w:fill="DBE5F1"/>
            <w:vAlign w:val="center"/>
          </w:tcPr>
          <w:p w14:paraId="39050838" w14:textId="77777777" w:rsidR="00FF3E83" w:rsidRPr="00000AB3" w:rsidRDefault="00FF3E83" w:rsidP="00730835">
            <w:pPr>
              <w:jc w:val="left"/>
              <w:rPr>
                <w:sz w:val="18"/>
                <w:szCs w:val="18"/>
              </w:rPr>
            </w:pPr>
          </w:p>
        </w:tc>
        <w:tc>
          <w:tcPr>
            <w:tcW w:w="1131" w:type="dxa"/>
            <w:shd w:val="clear" w:color="auto" w:fill="DBE5F1"/>
            <w:vAlign w:val="center"/>
          </w:tcPr>
          <w:p w14:paraId="11192BF5" w14:textId="77777777" w:rsidR="00FF3E83" w:rsidRPr="00000AB3" w:rsidRDefault="00FF3E83" w:rsidP="00730835">
            <w:pPr>
              <w:jc w:val="left"/>
              <w:rPr>
                <w:sz w:val="18"/>
                <w:szCs w:val="18"/>
              </w:rPr>
            </w:pPr>
            <w:r w:rsidRPr="00000AB3">
              <w:rPr>
                <w:sz w:val="18"/>
                <w:szCs w:val="18"/>
              </w:rPr>
              <w:t>GB303420</w:t>
            </w:r>
          </w:p>
        </w:tc>
        <w:tc>
          <w:tcPr>
            <w:tcW w:w="1134" w:type="dxa"/>
            <w:shd w:val="clear" w:color="auto" w:fill="DBE5F1"/>
            <w:vAlign w:val="center"/>
          </w:tcPr>
          <w:p w14:paraId="0DB800CB" w14:textId="77777777" w:rsidR="00FF3E83" w:rsidRPr="00000AB3" w:rsidRDefault="00FF3E83" w:rsidP="00730835">
            <w:pPr>
              <w:jc w:val="center"/>
              <w:rPr>
                <w:sz w:val="18"/>
                <w:szCs w:val="18"/>
              </w:rPr>
            </w:pPr>
            <w:r w:rsidRPr="00000AB3">
              <w:rPr>
                <w:sz w:val="18"/>
                <w:szCs w:val="18"/>
              </w:rPr>
              <w:t>3</w:t>
            </w:r>
          </w:p>
        </w:tc>
        <w:tc>
          <w:tcPr>
            <w:tcW w:w="1134" w:type="dxa"/>
            <w:shd w:val="clear" w:color="auto" w:fill="DBE5F1"/>
            <w:vAlign w:val="center"/>
          </w:tcPr>
          <w:p w14:paraId="6703145B" w14:textId="77777777" w:rsidR="00FF3E83" w:rsidRPr="00000AB3" w:rsidRDefault="00FF3E83" w:rsidP="00730835">
            <w:pPr>
              <w:jc w:val="center"/>
              <w:rPr>
                <w:sz w:val="18"/>
                <w:szCs w:val="18"/>
              </w:rPr>
            </w:pPr>
            <w:r w:rsidRPr="00000AB3">
              <w:rPr>
                <w:sz w:val="18"/>
                <w:szCs w:val="18"/>
              </w:rPr>
              <w:t>9</w:t>
            </w:r>
          </w:p>
        </w:tc>
        <w:tc>
          <w:tcPr>
            <w:tcW w:w="1134" w:type="dxa"/>
            <w:shd w:val="clear" w:color="auto" w:fill="DBE5F1"/>
            <w:vAlign w:val="center"/>
          </w:tcPr>
          <w:p w14:paraId="7C30D221" w14:textId="77777777" w:rsidR="00FF3E83" w:rsidRPr="00000AB3" w:rsidRDefault="00FF3E83" w:rsidP="00730835">
            <w:pPr>
              <w:jc w:val="center"/>
              <w:rPr>
                <w:sz w:val="18"/>
                <w:szCs w:val="18"/>
              </w:rPr>
            </w:pPr>
            <w:r w:rsidRPr="00000AB3">
              <w:rPr>
                <w:sz w:val="18"/>
                <w:szCs w:val="18"/>
              </w:rPr>
              <w:t>3</w:t>
            </w:r>
          </w:p>
        </w:tc>
        <w:tc>
          <w:tcPr>
            <w:tcW w:w="1276" w:type="dxa"/>
            <w:shd w:val="clear" w:color="auto" w:fill="DBE5F1"/>
            <w:vAlign w:val="center"/>
          </w:tcPr>
          <w:p w14:paraId="77FA2B7A" w14:textId="77777777" w:rsidR="00FF3E83" w:rsidRPr="00000AB3" w:rsidRDefault="00FF3E83" w:rsidP="00730835">
            <w:pPr>
              <w:jc w:val="center"/>
              <w:rPr>
                <w:sz w:val="18"/>
                <w:szCs w:val="18"/>
              </w:rPr>
            </w:pPr>
            <w:r w:rsidRPr="00000AB3">
              <w:rPr>
                <w:sz w:val="18"/>
                <w:szCs w:val="18"/>
              </w:rPr>
              <w:t>9</w:t>
            </w:r>
          </w:p>
        </w:tc>
        <w:tc>
          <w:tcPr>
            <w:tcW w:w="1984" w:type="dxa"/>
            <w:shd w:val="clear" w:color="auto" w:fill="DBE5F1"/>
          </w:tcPr>
          <w:p w14:paraId="5362F250" w14:textId="77777777" w:rsidR="00FF3E83" w:rsidRPr="00000AB3" w:rsidRDefault="00FF3E83" w:rsidP="00730835">
            <w:pPr>
              <w:jc w:val="left"/>
              <w:rPr>
                <w:sz w:val="18"/>
                <w:szCs w:val="18"/>
              </w:rPr>
            </w:pPr>
          </w:p>
        </w:tc>
        <w:tc>
          <w:tcPr>
            <w:tcW w:w="346" w:type="dxa"/>
            <w:vMerge/>
            <w:shd w:val="clear" w:color="auto" w:fill="auto"/>
          </w:tcPr>
          <w:p w14:paraId="15F6BECE" w14:textId="77777777" w:rsidR="00FF3E83" w:rsidRPr="00000AB3" w:rsidRDefault="00FF3E83" w:rsidP="00730835">
            <w:pPr>
              <w:jc w:val="left"/>
              <w:rPr>
                <w:sz w:val="18"/>
                <w:szCs w:val="18"/>
              </w:rPr>
            </w:pPr>
          </w:p>
        </w:tc>
      </w:tr>
      <w:tr w:rsidR="00FF3E83" w14:paraId="57E7818A" w14:textId="77777777" w:rsidTr="00FF3E83">
        <w:trPr>
          <w:trHeight w:val="22"/>
          <w:tblHeader/>
        </w:trPr>
        <w:tc>
          <w:tcPr>
            <w:tcW w:w="250" w:type="dxa"/>
            <w:vMerge/>
            <w:shd w:val="clear" w:color="auto" w:fill="auto"/>
          </w:tcPr>
          <w:p w14:paraId="20A1F84F" w14:textId="77777777" w:rsidR="00FF3E83" w:rsidRPr="00000AB3" w:rsidRDefault="00FF3E83" w:rsidP="00730835">
            <w:pPr>
              <w:jc w:val="left"/>
              <w:rPr>
                <w:sz w:val="18"/>
                <w:szCs w:val="18"/>
              </w:rPr>
            </w:pPr>
          </w:p>
        </w:tc>
        <w:tc>
          <w:tcPr>
            <w:tcW w:w="1137" w:type="dxa"/>
            <w:vMerge/>
            <w:shd w:val="clear" w:color="auto" w:fill="DBE5F1"/>
            <w:vAlign w:val="center"/>
          </w:tcPr>
          <w:p w14:paraId="00BFB270" w14:textId="77777777" w:rsidR="00FF3E83" w:rsidRPr="00000AB3" w:rsidRDefault="00FF3E83" w:rsidP="00730835">
            <w:pPr>
              <w:jc w:val="left"/>
              <w:rPr>
                <w:sz w:val="18"/>
                <w:szCs w:val="18"/>
              </w:rPr>
            </w:pPr>
          </w:p>
        </w:tc>
        <w:tc>
          <w:tcPr>
            <w:tcW w:w="1131" w:type="dxa"/>
            <w:shd w:val="clear" w:color="auto" w:fill="DBE5F1"/>
            <w:vAlign w:val="center"/>
          </w:tcPr>
          <w:p w14:paraId="552D2DF4" w14:textId="77777777" w:rsidR="00FF3E83" w:rsidRPr="00000AB3" w:rsidRDefault="00FF3E83" w:rsidP="00730835">
            <w:pPr>
              <w:jc w:val="left"/>
              <w:rPr>
                <w:sz w:val="18"/>
                <w:szCs w:val="18"/>
              </w:rPr>
            </w:pPr>
            <w:r w:rsidRPr="00000AB3">
              <w:rPr>
                <w:sz w:val="18"/>
                <w:szCs w:val="18"/>
              </w:rPr>
              <w:t>GB303460</w:t>
            </w:r>
          </w:p>
        </w:tc>
        <w:tc>
          <w:tcPr>
            <w:tcW w:w="1134" w:type="dxa"/>
            <w:shd w:val="clear" w:color="auto" w:fill="DBE5F1"/>
            <w:vAlign w:val="center"/>
          </w:tcPr>
          <w:p w14:paraId="4148DD7B" w14:textId="77777777" w:rsidR="00FF3E83" w:rsidRPr="00000AB3" w:rsidRDefault="00FF3E83" w:rsidP="00730835">
            <w:pPr>
              <w:jc w:val="center"/>
              <w:rPr>
                <w:sz w:val="18"/>
                <w:szCs w:val="18"/>
              </w:rPr>
            </w:pPr>
            <w:r w:rsidRPr="00000AB3">
              <w:rPr>
                <w:sz w:val="18"/>
                <w:szCs w:val="18"/>
              </w:rPr>
              <w:t>11</w:t>
            </w:r>
          </w:p>
        </w:tc>
        <w:tc>
          <w:tcPr>
            <w:tcW w:w="1134" w:type="dxa"/>
            <w:shd w:val="clear" w:color="auto" w:fill="DBE5F1"/>
            <w:vAlign w:val="center"/>
          </w:tcPr>
          <w:p w14:paraId="236595F2" w14:textId="77777777" w:rsidR="00FF3E83" w:rsidRPr="00000AB3" w:rsidRDefault="00FF3E83" w:rsidP="00730835">
            <w:pPr>
              <w:jc w:val="center"/>
              <w:rPr>
                <w:sz w:val="18"/>
                <w:szCs w:val="18"/>
              </w:rPr>
            </w:pPr>
            <w:r w:rsidRPr="00000AB3">
              <w:rPr>
                <w:sz w:val="18"/>
                <w:szCs w:val="18"/>
              </w:rPr>
              <w:t>0</w:t>
            </w:r>
          </w:p>
        </w:tc>
        <w:tc>
          <w:tcPr>
            <w:tcW w:w="1134" w:type="dxa"/>
            <w:shd w:val="clear" w:color="auto" w:fill="DBE5F1"/>
            <w:vAlign w:val="center"/>
          </w:tcPr>
          <w:p w14:paraId="0B362BBA" w14:textId="77777777" w:rsidR="00FF3E83" w:rsidRPr="00000AB3" w:rsidRDefault="00FF3E83" w:rsidP="00730835">
            <w:pPr>
              <w:jc w:val="center"/>
              <w:rPr>
                <w:sz w:val="18"/>
                <w:szCs w:val="18"/>
              </w:rPr>
            </w:pPr>
            <w:r w:rsidRPr="00000AB3">
              <w:rPr>
                <w:sz w:val="18"/>
                <w:szCs w:val="18"/>
              </w:rPr>
              <w:t>11</w:t>
            </w:r>
          </w:p>
        </w:tc>
        <w:tc>
          <w:tcPr>
            <w:tcW w:w="1276" w:type="dxa"/>
            <w:shd w:val="clear" w:color="auto" w:fill="DBE5F1"/>
            <w:vAlign w:val="center"/>
          </w:tcPr>
          <w:p w14:paraId="383824A2" w14:textId="77777777" w:rsidR="00FF3E83" w:rsidRPr="00000AB3" w:rsidRDefault="00FF3E83" w:rsidP="00730835">
            <w:pPr>
              <w:jc w:val="center"/>
              <w:rPr>
                <w:sz w:val="18"/>
                <w:szCs w:val="18"/>
              </w:rPr>
            </w:pPr>
            <w:r w:rsidRPr="00000AB3">
              <w:rPr>
                <w:sz w:val="18"/>
                <w:szCs w:val="18"/>
              </w:rPr>
              <w:t>0</w:t>
            </w:r>
          </w:p>
        </w:tc>
        <w:tc>
          <w:tcPr>
            <w:tcW w:w="1984" w:type="dxa"/>
            <w:shd w:val="clear" w:color="auto" w:fill="DBE5F1"/>
          </w:tcPr>
          <w:p w14:paraId="5CE23F2E" w14:textId="77777777" w:rsidR="00FF3E83" w:rsidRPr="00000AB3" w:rsidRDefault="00FF3E83" w:rsidP="00730835">
            <w:pPr>
              <w:jc w:val="left"/>
              <w:rPr>
                <w:sz w:val="18"/>
                <w:szCs w:val="18"/>
              </w:rPr>
            </w:pPr>
            <w:r w:rsidRPr="00000AB3">
              <w:rPr>
                <w:sz w:val="18"/>
                <w:szCs w:val="18"/>
              </w:rPr>
              <w:t>NE installed from WK19/07 Update</w:t>
            </w:r>
          </w:p>
        </w:tc>
        <w:tc>
          <w:tcPr>
            <w:tcW w:w="346" w:type="dxa"/>
            <w:vMerge/>
            <w:shd w:val="clear" w:color="auto" w:fill="auto"/>
          </w:tcPr>
          <w:p w14:paraId="6E9EA9DD" w14:textId="77777777" w:rsidR="00FF3E83" w:rsidRPr="00000AB3" w:rsidRDefault="00FF3E83" w:rsidP="00730835">
            <w:pPr>
              <w:jc w:val="left"/>
              <w:rPr>
                <w:sz w:val="18"/>
                <w:szCs w:val="18"/>
              </w:rPr>
            </w:pPr>
          </w:p>
        </w:tc>
      </w:tr>
      <w:tr w:rsidR="00FF3E83" w14:paraId="4244A26C" w14:textId="77777777" w:rsidTr="00FF3E83">
        <w:trPr>
          <w:trHeight w:val="22"/>
          <w:tblHeader/>
        </w:trPr>
        <w:tc>
          <w:tcPr>
            <w:tcW w:w="250" w:type="dxa"/>
            <w:vMerge/>
            <w:shd w:val="clear" w:color="auto" w:fill="auto"/>
          </w:tcPr>
          <w:p w14:paraId="67616784" w14:textId="77777777" w:rsidR="00FF3E83" w:rsidRPr="00000AB3" w:rsidRDefault="00FF3E83" w:rsidP="00730835">
            <w:pPr>
              <w:jc w:val="left"/>
              <w:rPr>
                <w:sz w:val="18"/>
                <w:szCs w:val="18"/>
              </w:rPr>
            </w:pPr>
          </w:p>
        </w:tc>
        <w:tc>
          <w:tcPr>
            <w:tcW w:w="1137" w:type="dxa"/>
            <w:vMerge/>
            <w:shd w:val="clear" w:color="auto" w:fill="DBE5F1"/>
            <w:vAlign w:val="center"/>
          </w:tcPr>
          <w:p w14:paraId="1ECD31BC" w14:textId="77777777" w:rsidR="00FF3E83" w:rsidRPr="00000AB3" w:rsidRDefault="00FF3E83" w:rsidP="00730835">
            <w:pPr>
              <w:jc w:val="left"/>
              <w:rPr>
                <w:sz w:val="18"/>
                <w:szCs w:val="18"/>
              </w:rPr>
            </w:pPr>
          </w:p>
        </w:tc>
        <w:tc>
          <w:tcPr>
            <w:tcW w:w="1131" w:type="dxa"/>
            <w:shd w:val="clear" w:color="auto" w:fill="DBE5F1"/>
            <w:vAlign w:val="center"/>
          </w:tcPr>
          <w:p w14:paraId="40F9B9A9" w14:textId="77777777" w:rsidR="00FF3E83" w:rsidRPr="00000AB3" w:rsidRDefault="00FF3E83" w:rsidP="00730835">
            <w:pPr>
              <w:jc w:val="left"/>
              <w:rPr>
                <w:sz w:val="18"/>
                <w:szCs w:val="18"/>
              </w:rPr>
            </w:pPr>
            <w:r w:rsidRPr="00000AB3">
              <w:rPr>
                <w:sz w:val="18"/>
                <w:szCs w:val="18"/>
              </w:rPr>
              <w:t>GB40162A</w:t>
            </w:r>
          </w:p>
        </w:tc>
        <w:tc>
          <w:tcPr>
            <w:tcW w:w="1134" w:type="dxa"/>
            <w:shd w:val="clear" w:color="auto" w:fill="DBE5F1"/>
            <w:vAlign w:val="center"/>
          </w:tcPr>
          <w:p w14:paraId="4754635B" w14:textId="77777777" w:rsidR="00FF3E83" w:rsidRPr="00000AB3" w:rsidRDefault="00FF3E83" w:rsidP="00730835">
            <w:pPr>
              <w:jc w:val="center"/>
              <w:rPr>
                <w:sz w:val="18"/>
                <w:szCs w:val="18"/>
              </w:rPr>
            </w:pPr>
            <w:r w:rsidRPr="00000AB3">
              <w:rPr>
                <w:sz w:val="18"/>
                <w:szCs w:val="18"/>
              </w:rPr>
              <w:t>9</w:t>
            </w:r>
          </w:p>
        </w:tc>
        <w:tc>
          <w:tcPr>
            <w:tcW w:w="1134" w:type="dxa"/>
            <w:shd w:val="clear" w:color="auto" w:fill="DBE5F1"/>
            <w:vAlign w:val="center"/>
          </w:tcPr>
          <w:p w14:paraId="0B748788" w14:textId="77777777" w:rsidR="00FF3E83" w:rsidRPr="00000AB3" w:rsidRDefault="00FF3E83" w:rsidP="00730835">
            <w:pPr>
              <w:jc w:val="center"/>
              <w:rPr>
                <w:sz w:val="18"/>
                <w:szCs w:val="18"/>
              </w:rPr>
            </w:pPr>
            <w:r w:rsidRPr="00000AB3">
              <w:rPr>
                <w:sz w:val="18"/>
                <w:szCs w:val="18"/>
              </w:rPr>
              <w:t>3</w:t>
            </w:r>
          </w:p>
        </w:tc>
        <w:tc>
          <w:tcPr>
            <w:tcW w:w="1134" w:type="dxa"/>
            <w:shd w:val="clear" w:color="auto" w:fill="DBE5F1"/>
            <w:vAlign w:val="center"/>
          </w:tcPr>
          <w:p w14:paraId="10802E59" w14:textId="77777777" w:rsidR="00FF3E83" w:rsidRPr="00000AB3" w:rsidRDefault="00FF3E83" w:rsidP="00730835">
            <w:pPr>
              <w:jc w:val="center"/>
              <w:rPr>
                <w:sz w:val="18"/>
                <w:szCs w:val="18"/>
              </w:rPr>
            </w:pPr>
          </w:p>
        </w:tc>
        <w:tc>
          <w:tcPr>
            <w:tcW w:w="1276" w:type="dxa"/>
            <w:shd w:val="clear" w:color="auto" w:fill="DBE5F1"/>
            <w:vAlign w:val="center"/>
          </w:tcPr>
          <w:p w14:paraId="207EB9D1" w14:textId="77777777" w:rsidR="00FF3E83" w:rsidRPr="00000AB3" w:rsidRDefault="00FF3E83" w:rsidP="00730835">
            <w:pPr>
              <w:jc w:val="center"/>
              <w:rPr>
                <w:sz w:val="18"/>
                <w:szCs w:val="18"/>
              </w:rPr>
            </w:pPr>
          </w:p>
        </w:tc>
        <w:tc>
          <w:tcPr>
            <w:tcW w:w="1984" w:type="dxa"/>
            <w:vMerge w:val="restart"/>
            <w:shd w:val="clear" w:color="auto" w:fill="DBE5F1"/>
          </w:tcPr>
          <w:p w14:paraId="38AB4438" w14:textId="77777777" w:rsidR="00FF3E83" w:rsidRPr="00000AB3" w:rsidRDefault="00FF3E83" w:rsidP="00730835">
            <w:pPr>
              <w:jc w:val="left"/>
              <w:rPr>
                <w:sz w:val="18"/>
                <w:szCs w:val="18"/>
              </w:rPr>
            </w:pPr>
            <w:r w:rsidRPr="00000AB3">
              <w:rPr>
                <w:sz w:val="18"/>
                <w:szCs w:val="18"/>
              </w:rPr>
              <w:t>No ENC permits</w:t>
            </w:r>
          </w:p>
        </w:tc>
        <w:tc>
          <w:tcPr>
            <w:tcW w:w="346" w:type="dxa"/>
            <w:vMerge/>
            <w:shd w:val="clear" w:color="auto" w:fill="auto"/>
          </w:tcPr>
          <w:p w14:paraId="1D64E227" w14:textId="77777777" w:rsidR="00FF3E83" w:rsidRPr="00000AB3" w:rsidRDefault="00FF3E83" w:rsidP="00730835">
            <w:pPr>
              <w:jc w:val="left"/>
              <w:rPr>
                <w:sz w:val="18"/>
                <w:szCs w:val="18"/>
              </w:rPr>
            </w:pPr>
          </w:p>
        </w:tc>
      </w:tr>
      <w:tr w:rsidR="00FF3E83" w14:paraId="71F787A7" w14:textId="77777777" w:rsidTr="00FF3E83">
        <w:trPr>
          <w:trHeight w:val="22"/>
          <w:tblHeader/>
        </w:trPr>
        <w:tc>
          <w:tcPr>
            <w:tcW w:w="250" w:type="dxa"/>
            <w:vMerge/>
            <w:shd w:val="clear" w:color="auto" w:fill="auto"/>
          </w:tcPr>
          <w:p w14:paraId="5E17E22C" w14:textId="77777777" w:rsidR="00FF3E83" w:rsidRPr="00000AB3" w:rsidRDefault="00FF3E83" w:rsidP="00730835">
            <w:pPr>
              <w:jc w:val="left"/>
              <w:rPr>
                <w:sz w:val="18"/>
                <w:szCs w:val="18"/>
              </w:rPr>
            </w:pPr>
          </w:p>
        </w:tc>
        <w:tc>
          <w:tcPr>
            <w:tcW w:w="1137" w:type="dxa"/>
            <w:vMerge/>
            <w:shd w:val="clear" w:color="auto" w:fill="DBE5F1"/>
            <w:vAlign w:val="center"/>
          </w:tcPr>
          <w:p w14:paraId="554CA320" w14:textId="77777777" w:rsidR="00FF3E83" w:rsidRPr="00000AB3" w:rsidRDefault="00FF3E83" w:rsidP="00730835">
            <w:pPr>
              <w:jc w:val="left"/>
              <w:rPr>
                <w:sz w:val="18"/>
                <w:szCs w:val="18"/>
              </w:rPr>
            </w:pPr>
          </w:p>
        </w:tc>
        <w:tc>
          <w:tcPr>
            <w:tcW w:w="1131" w:type="dxa"/>
            <w:shd w:val="clear" w:color="auto" w:fill="DBE5F1"/>
            <w:vAlign w:val="center"/>
          </w:tcPr>
          <w:p w14:paraId="781AE71A" w14:textId="77777777" w:rsidR="00FF3E83" w:rsidRPr="00000AB3" w:rsidRDefault="00FF3E83" w:rsidP="00730835">
            <w:pPr>
              <w:jc w:val="left"/>
              <w:rPr>
                <w:sz w:val="18"/>
                <w:szCs w:val="18"/>
              </w:rPr>
            </w:pPr>
            <w:r w:rsidRPr="00000AB3">
              <w:rPr>
                <w:sz w:val="18"/>
                <w:szCs w:val="18"/>
              </w:rPr>
              <w:t>GB40184A</w:t>
            </w:r>
          </w:p>
        </w:tc>
        <w:tc>
          <w:tcPr>
            <w:tcW w:w="1134" w:type="dxa"/>
            <w:shd w:val="clear" w:color="auto" w:fill="DBE5F1"/>
            <w:vAlign w:val="center"/>
          </w:tcPr>
          <w:p w14:paraId="3B20C08A" w14:textId="77777777" w:rsidR="00FF3E83" w:rsidRPr="00000AB3" w:rsidRDefault="00FF3E83" w:rsidP="00730835">
            <w:pPr>
              <w:jc w:val="center"/>
              <w:rPr>
                <w:sz w:val="18"/>
                <w:szCs w:val="18"/>
              </w:rPr>
            </w:pPr>
            <w:r w:rsidRPr="00000AB3">
              <w:rPr>
                <w:sz w:val="18"/>
                <w:szCs w:val="18"/>
              </w:rPr>
              <w:t>3</w:t>
            </w:r>
          </w:p>
        </w:tc>
        <w:tc>
          <w:tcPr>
            <w:tcW w:w="1134" w:type="dxa"/>
            <w:shd w:val="clear" w:color="auto" w:fill="DBE5F1"/>
            <w:vAlign w:val="center"/>
          </w:tcPr>
          <w:p w14:paraId="72873DC7" w14:textId="77777777" w:rsidR="00FF3E83" w:rsidRPr="00000AB3" w:rsidRDefault="00FF3E83" w:rsidP="00730835">
            <w:pPr>
              <w:jc w:val="center"/>
              <w:rPr>
                <w:sz w:val="18"/>
                <w:szCs w:val="18"/>
              </w:rPr>
            </w:pPr>
            <w:r w:rsidRPr="00000AB3">
              <w:rPr>
                <w:sz w:val="18"/>
                <w:szCs w:val="18"/>
              </w:rPr>
              <w:t>3</w:t>
            </w:r>
          </w:p>
        </w:tc>
        <w:tc>
          <w:tcPr>
            <w:tcW w:w="1134" w:type="dxa"/>
            <w:shd w:val="clear" w:color="auto" w:fill="DBE5F1"/>
            <w:vAlign w:val="center"/>
          </w:tcPr>
          <w:p w14:paraId="4959FEB8" w14:textId="77777777" w:rsidR="00FF3E83" w:rsidRPr="00000AB3" w:rsidRDefault="00FF3E83" w:rsidP="00730835">
            <w:pPr>
              <w:jc w:val="center"/>
              <w:rPr>
                <w:sz w:val="18"/>
                <w:szCs w:val="18"/>
              </w:rPr>
            </w:pPr>
          </w:p>
        </w:tc>
        <w:tc>
          <w:tcPr>
            <w:tcW w:w="1276" w:type="dxa"/>
            <w:shd w:val="clear" w:color="auto" w:fill="DBE5F1"/>
            <w:vAlign w:val="center"/>
          </w:tcPr>
          <w:p w14:paraId="1C8DA366" w14:textId="77777777" w:rsidR="00FF3E83" w:rsidRPr="00000AB3" w:rsidRDefault="00FF3E83" w:rsidP="00730835">
            <w:pPr>
              <w:jc w:val="center"/>
              <w:rPr>
                <w:sz w:val="18"/>
                <w:szCs w:val="18"/>
              </w:rPr>
            </w:pPr>
          </w:p>
        </w:tc>
        <w:tc>
          <w:tcPr>
            <w:tcW w:w="1984" w:type="dxa"/>
            <w:vMerge/>
            <w:shd w:val="clear" w:color="auto" w:fill="DBE5F1"/>
            <w:vAlign w:val="center"/>
          </w:tcPr>
          <w:p w14:paraId="00C24FA2" w14:textId="77777777" w:rsidR="00FF3E83" w:rsidRPr="00000AB3" w:rsidRDefault="00FF3E83" w:rsidP="00730835">
            <w:pPr>
              <w:jc w:val="left"/>
              <w:rPr>
                <w:sz w:val="18"/>
                <w:szCs w:val="18"/>
              </w:rPr>
            </w:pPr>
          </w:p>
        </w:tc>
        <w:tc>
          <w:tcPr>
            <w:tcW w:w="346" w:type="dxa"/>
            <w:vMerge/>
            <w:shd w:val="clear" w:color="auto" w:fill="auto"/>
          </w:tcPr>
          <w:p w14:paraId="3975A995" w14:textId="77777777" w:rsidR="00FF3E83" w:rsidRPr="00000AB3" w:rsidRDefault="00FF3E83" w:rsidP="00730835">
            <w:pPr>
              <w:jc w:val="left"/>
              <w:rPr>
                <w:sz w:val="18"/>
                <w:szCs w:val="18"/>
              </w:rPr>
            </w:pPr>
          </w:p>
        </w:tc>
      </w:tr>
      <w:tr w:rsidR="00FF3E83" w14:paraId="7603AF5D" w14:textId="77777777" w:rsidTr="00FF3E83">
        <w:trPr>
          <w:trHeight w:val="22"/>
          <w:tblHeader/>
        </w:trPr>
        <w:tc>
          <w:tcPr>
            <w:tcW w:w="250" w:type="dxa"/>
            <w:vMerge/>
            <w:shd w:val="clear" w:color="auto" w:fill="auto"/>
          </w:tcPr>
          <w:p w14:paraId="401C04C2" w14:textId="77777777" w:rsidR="00FF3E83" w:rsidRPr="00000AB3" w:rsidRDefault="00FF3E83" w:rsidP="00730835">
            <w:pPr>
              <w:jc w:val="left"/>
              <w:rPr>
                <w:sz w:val="18"/>
                <w:szCs w:val="18"/>
              </w:rPr>
            </w:pPr>
          </w:p>
        </w:tc>
        <w:tc>
          <w:tcPr>
            <w:tcW w:w="1137" w:type="dxa"/>
            <w:vMerge/>
            <w:shd w:val="clear" w:color="auto" w:fill="DBE5F1"/>
            <w:vAlign w:val="center"/>
          </w:tcPr>
          <w:p w14:paraId="0DEF6052" w14:textId="77777777" w:rsidR="00FF3E83" w:rsidRPr="00000AB3" w:rsidRDefault="00FF3E83" w:rsidP="00730835">
            <w:pPr>
              <w:jc w:val="left"/>
              <w:rPr>
                <w:sz w:val="18"/>
                <w:szCs w:val="18"/>
              </w:rPr>
            </w:pPr>
          </w:p>
        </w:tc>
        <w:tc>
          <w:tcPr>
            <w:tcW w:w="1131" w:type="dxa"/>
            <w:shd w:val="clear" w:color="auto" w:fill="DBE5F1"/>
            <w:vAlign w:val="center"/>
          </w:tcPr>
          <w:p w14:paraId="334ED519" w14:textId="77777777" w:rsidR="00FF3E83" w:rsidRPr="00000AB3" w:rsidRDefault="00FF3E83" w:rsidP="00730835">
            <w:pPr>
              <w:jc w:val="left"/>
              <w:rPr>
                <w:sz w:val="18"/>
                <w:szCs w:val="18"/>
              </w:rPr>
            </w:pPr>
            <w:r w:rsidRPr="00000AB3">
              <w:rPr>
                <w:sz w:val="18"/>
                <w:szCs w:val="18"/>
              </w:rPr>
              <w:t>GB40186D</w:t>
            </w:r>
          </w:p>
        </w:tc>
        <w:tc>
          <w:tcPr>
            <w:tcW w:w="1134" w:type="dxa"/>
            <w:shd w:val="clear" w:color="auto" w:fill="DBE5F1"/>
            <w:vAlign w:val="center"/>
          </w:tcPr>
          <w:p w14:paraId="7251F978" w14:textId="77777777" w:rsidR="00FF3E83" w:rsidRPr="00000AB3" w:rsidRDefault="00FF3E83" w:rsidP="00730835">
            <w:pPr>
              <w:jc w:val="center"/>
              <w:rPr>
                <w:sz w:val="18"/>
                <w:szCs w:val="18"/>
              </w:rPr>
            </w:pPr>
            <w:r w:rsidRPr="00000AB3">
              <w:rPr>
                <w:sz w:val="18"/>
                <w:szCs w:val="18"/>
              </w:rPr>
              <w:t>1</w:t>
            </w:r>
          </w:p>
        </w:tc>
        <w:tc>
          <w:tcPr>
            <w:tcW w:w="1134" w:type="dxa"/>
            <w:shd w:val="clear" w:color="auto" w:fill="DBE5F1"/>
            <w:vAlign w:val="center"/>
          </w:tcPr>
          <w:p w14:paraId="4DDC652F" w14:textId="77777777" w:rsidR="00FF3E83" w:rsidRPr="00000AB3" w:rsidRDefault="00FF3E83" w:rsidP="00730835">
            <w:pPr>
              <w:jc w:val="center"/>
              <w:rPr>
                <w:sz w:val="18"/>
                <w:szCs w:val="18"/>
              </w:rPr>
            </w:pPr>
            <w:r w:rsidRPr="00000AB3">
              <w:rPr>
                <w:sz w:val="18"/>
                <w:szCs w:val="18"/>
              </w:rPr>
              <w:t>6</w:t>
            </w:r>
          </w:p>
        </w:tc>
        <w:tc>
          <w:tcPr>
            <w:tcW w:w="1134" w:type="dxa"/>
            <w:shd w:val="clear" w:color="auto" w:fill="DBE5F1"/>
            <w:vAlign w:val="center"/>
          </w:tcPr>
          <w:p w14:paraId="1B2287D4" w14:textId="77777777" w:rsidR="00FF3E83" w:rsidRPr="00000AB3" w:rsidRDefault="00FF3E83" w:rsidP="00730835">
            <w:pPr>
              <w:jc w:val="center"/>
              <w:rPr>
                <w:sz w:val="18"/>
                <w:szCs w:val="18"/>
              </w:rPr>
            </w:pPr>
          </w:p>
        </w:tc>
        <w:tc>
          <w:tcPr>
            <w:tcW w:w="1276" w:type="dxa"/>
            <w:shd w:val="clear" w:color="auto" w:fill="DBE5F1"/>
            <w:vAlign w:val="center"/>
          </w:tcPr>
          <w:p w14:paraId="16C19BFF" w14:textId="77777777" w:rsidR="00FF3E83" w:rsidRPr="00000AB3" w:rsidRDefault="00FF3E83" w:rsidP="00730835">
            <w:pPr>
              <w:jc w:val="center"/>
              <w:rPr>
                <w:sz w:val="18"/>
                <w:szCs w:val="18"/>
              </w:rPr>
            </w:pPr>
          </w:p>
        </w:tc>
        <w:tc>
          <w:tcPr>
            <w:tcW w:w="1984" w:type="dxa"/>
            <w:vMerge/>
            <w:shd w:val="clear" w:color="auto" w:fill="DBE5F1"/>
            <w:vAlign w:val="center"/>
          </w:tcPr>
          <w:p w14:paraId="1C8A4029" w14:textId="77777777" w:rsidR="00FF3E83" w:rsidRPr="00000AB3" w:rsidRDefault="00FF3E83" w:rsidP="00730835">
            <w:pPr>
              <w:jc w:val="left"/>
              <w:rPr>
                <w:sz w:val="18"/>
                <w:szCs w:val="18"/>
              </w:rPr>
            </w:pPr>
          </w:p>
        </w:tc>
        <w:tc>
          <w:tcPr>
            <w:tcW w:w="346" w:type="dxa"/>
            <w:vMerge/>
            <w:shd w:val="clear" w:color="auto" w:fill="auto"/>
          </w:tcPr>
          <w:p w14:paraId="7ECC130C" w14:textId="77777777" w:rsidR="00FF3E83" w:rsidRPr="00000AB3" w:rsidRDefault="00FF3E83" w:rsidP="00730835">
            <w:pPr>
              <w:jc w:val="left"/>
              <w:rPr>
                <w:sz w:val="18"/>
                <w:szCs w:val="18"/>
              </w:rPr>
            </w:pPr>
          </w:p>
        </w:tc>
      </w:tr>
      <w:tr w:rsidR="00FF3E83" w14:paraId="467D1DBC" w14:textId="77777777" w:rsidTr="00FF3E83">
        <w:trPr>
          <w:trHeight w:val="22"/>
          <w:tblHeader/>
        </w:trPr>
        <w:tc>
          <w:tcPr>
            <w:tcW w:w="250" w:type="dxa"/>
            <w:vMerge/>
            <w:shd w:val="clear" w:color="auto" w:fill="auto"/>
          </w:tcPr>
          <w:p w14:paraId="066B744E" w14:textId="77777777" w:rsidR="00FF3E83" w:rsidRPr="00000AB3" w:rsidRDefault="00FF3E83" w:rsidP="00730835">
            <w:pPr>
              <w:jc w:val="left"/>
              <w:rPr>
                <w:sz w:val="18"/>
                <w:szCs w:val="18"/>
              </w:rPr>
            </w:pPr>
          </w:p>
        </w:tc>
        <w:tc>
          <w:tcPr>
            <w:tcW w:w="1137" w:type="dxa"/>
            <w:vMerge/>
            <w:shd w:val="clear" w:color="auto" w:fill="DBE5F1"/>
            <w:vAlign w:val="center"/>
          </w:tcPr>
          <w:p w14:paraId="63598F01" w14:textId="77777777" w:rsidR="00FF3E83" w:rsidRPr="00000AB3" w:rsidRDefault="00FF3E83" w:rsidP="00730835">
            <w:pPr>
              <w:jc w:val="left"/>
              <w:rPr>
                <w:sz w:val="18"/>
                <w:szCs w:val="18"/>
              </w:rPr>
            </w:pPr>
          </w:p>
        </w:tc>
        <w:tc>
          <w:tcPr>
            <w:tcW w:w="1131" w:type="dxa"/>
            <w:shd w:val="clear" w:color="auto" w:fill="DBE5F1"/>
            <w:vAlign w:val="center"/>
          </w:tcPr>
          <w:p w14:paraId="7DCFFBD1" w14:textId="77777777" w:rsidR="00FF3E83" w:rsidRPr="00000AB3" w:rsidRDefault="00FF3E83" w:rsidP="00730835">
            <w:pPr>
              <w:jc w:val="left"/>
              <w:rPr>
                <w:sz w:val="18"/>
                <w:szCs w:val="18"/>
              </w:rPr>
            </w:pPr>
            <w:r w:rsidRPr="00000AB3">
              <w:rPr>
                <w:sz w:val="18"/>
                <w:szCs w:val="18"/>
              </w:rPr>
              <w:t>GB40202A</w:t>
            </w:r>
          </w:p>
        </w:tc>
        <w:tc>
          <w:tcPr>
            <w:tcW w:w="1134" w:type="dxa"/>
            <w:shd w:val="clear" w:color="auto" w:fill="DBE5F1"/>
            <w:vAlign w:val="center"/>
          </w:tcPr>
          <w:p w14:paraId="2EFC74B1" w14:textId="77777777" w:rsidR="00FF3E83" w:rsidRPr="00000AB3" w:rsidRDefault="00FF3E83" w:rsidP="00730835">
            <w:pPr>
              <w:jc w:val="center"/>
              <w:rPr>
                <w:sz w:val="18"/>
                <w:szCs w:val="18"/>
              </w:rPr>
            </w:pPr>
            <w:r w:rsidRPr="00000AB3">
              <w:rPr>
                <w:sz w:val="18"/>
                <w:szCs w:val="18"/>
              </w:rPr>
              <w:t>5</w:t>
            </w:r>
          </w:p>
        </w:tc>
        <w:tc>
          <w:tcPr>
            <w:tcW w:w="1134" w:type="dxa"/>
            <w:shd w:val="clear" w:color="auto" w:fill="DBE5F1"/>
            <w:vAlign w:val="center"/>
          </w:tcPr>
          <w:p w14:paraId="26157634" w14:textId="77777777" w:rsidR="00FF3E83" w:rsidRPr="00000AB3" w:rsidRDefault="00FF3E83" w:rsidP="00730835">
            <w:pPr>
              <w:jc w:val="center"/>
              <w:rPr>
                <w:sz w:val="18"/>
                <w:szCs w:val="18"/>
              </w:rPr>
            </w:pPr>
            <w:r w:rsidRPr="00000AB3">
              <w:rPr>
                <w:sz w:val="18"/>
                <w:szCs w:val="18"/>
              </w:rPr>
              <w:t>1</w:t>
            </w:r>
          </w:p>
        </w:tc>
        <w:tc>
          <w:tcPr>
            <w:tcW w:w="1134" w:type="dxa"/>
            <w:shd w:val="clear" w:color="auto" w:fill="DBE5F1"/>
            <w:vAlign w:val="center"/>
          </w:tcPr>
          <w:p w14:paraId="206482CF" w14:textId="77777777" w:rsidR="00FF3E83" w:rsidRPr="00000AB3" w:rsidRDefault="00FF3E83" w:rsidP="00730835">
            <w:pPr>
              <w:jc w:val="center"/>
              <w:rPr>
                <w:sz w:val="18"/>
                <w:szCs w:val="18"/>
              </w:rPr>
            </w:pPr>
          </w:p>
        </w:tc>
        <w:tc>
          <w:tcPr>
            <w:tcW w:w="1276" w:type="dxa"/>
            <w:shd w:val="clear" w:color="auto" w:fill="DBE5F1"/>
            <w:vAlign w:val="center"/>
          </w:tcPr>
          <w:p w14:paraId="4AFAF17A" w14:textId="77777777" w:rsidR="00FF3E83" w:rsidRPr="00000AB3" w:rsidRDefault="00FF3E83" w:rsidP="00730835">
            <w:pPr>
              <w:jc w:val="center"/>
              <w:rPr>
                <w:sz w:val="18"/>
                <w:szCs w:val="18"/>
              </w:rPr>
            </w:pPr>
          </w:p>
        </w:tc>
        <w:tc>
          <w:tcPr>
            <w:tcW w:w="1984" w:type="dxa"/>
            <w:vMerge/>
            <w:shd w:val="clear" w:color="auto" w:fill="DBE5F1"/>
            <w:vAlign w:val="center"/>
          </w:tcPr>
          <w:p w14:paraId="180EAA97" w14:textId="77777777" w:rsidR="00FF3E83" w:rsidRPr="00000AB3" w:rsidRDefault="00FF3E83" w:rsidP="00730835">
            <w:pPr>
              <w:jc w:val="left"/>
              <w:rPr>
                <w:sz w:val="18"/>
                <w:szCs w:val="18"/>
              </w:rPr>
            </w:pPr>
          </w:p>
        </w:tc>
        <w:tc>
          <w:tcPr>
            <w:tcW w:w="346" w:type="dxa"/>
            <w:vMerge/>
            <w:shd w:val="clear" w:color="auto" w:fill="auto"/>
          </w:tcPr>
          <w:p w14:paraId="05B33176" w14:textId="77777777" w:rsidR="00FF3E83" w:rsidRPr="00000AB3" w:rsidRDefault="00FF3E83" w:rsidP="00730835">
            <w:pPr>
              <w:jc w:val="left"/>
              <w:rPr>
                <w:sz w:val="18"/>
                <w:szCs w:val="18"/>
              </w:rPr>
            </w:pPr>
          </w:p>
        </w:tc>
      </w:tr>
      <w:tr w:rsidR="00FF3E83" w14:paraId="23C2C5A3" w14:textId="77777777" w:rsidTr="00FF3E83">
        <w:trPr>
          <w:trHeight w:val="22"/>
          <w:tblHeader/>
        </w:trPr>
        <w:tc>
          <w:tcPr>
            <w:tcW w:w="250" w:type="dxa"/>
            <w:vMerge/>
            <w:shd w:val="clear" w:color="auto" w:fill="auto"/>
          </w:tcPr>
          <w:p w14:paraId="48EA9308" w14:textId="77777777" w:rsidR="00FF3E83" w:rsidRPr="00000AB3" w:rsidRDefault="00FF3E83" w:rsidP="00730835">
            <w:pPr>
              <w:jc w:val="left"/>
              <w:rPr>
                <w:sz w:val="18"/>
                <w:szCs w:val="18"/>
              </w:rPr>
            </w:pPr>
          </w:p>
        </w:tc>
        <w:tc>
          <w:tcPr>
            <w:tcW w:w="1137" w:type="dxa"/>
            <w:vMerge/>
            <w:shd w:val="clear" w:color="auto" w:fill="DBE5F1"/>
            <w:vAlign w:val="center"/>
          </w:tcPr>
          <w:p w14:paraId="6A177CA9" w14:textId="77777777" w:rsidR="00FF3E83" w:rsidRPr="00000AB3" w:rsidRDefault="00FF3E83" w:rsidP="00730835">
            <w:pPr>
              <w:jc w:val="left"/>
              <w:rPr>
                <w:sz w:val="18"/>
                <w:szCs w:val="18"/>
              </w:rPr>
            </w:pPr>
          </w:p>
        </w:tc>
        <w:tc>
          <w:tcPr>
            <w:tcW w:w="1131" w:type="dxa"/>
            <w:shd w:val="clear" w:color="auto" w:fill="DBE5F1"/>
            <w:vAlign w:val="center"/>
          </w:tcPr>
          <w:p w14:paraId="221648AC" w14:textId="77777777" w:rsidR="00FF3E83" w:rsidRPr="00000AB3" w:rsidRDefault="00FF3E83" w:rsidP="00730835">
            <w:pPr>
              <w:jc w:val="left"/>
              <w:rPr>
                <w:sz w:val="18"/>
                <w:szCs w:val="18"/>
              </w:rPr>
            </w:pPr>
            <w:r w:rsidRPr="00000AB3">
              <w:rPr>
                <w:sz w:val="18"/>
                <w:szCs w:val="18"/>
              </w:rPr>
              <w:t>GB50162B</w:t>
            </w:r>
          </w:p>
        </w:tc>
        <w:tc>
          <w:tcPr>
            <w:tcW w:w="1134" w:type="dxa"/>
            <w:shd w:val="clear" w:color="auto" w:fill="DBE5F1"/>
            <w:vAlign w:val="center"/>
          </w:tcPr>
          <w:p w14:paraId="4BEEA9D4" w14:textId="77777777" w:rsidR="00FF3E83" w:rsidRPr="00000AB3" w:rsidRDefault="00FF3E83" w:rsidP="00730835">
            <w:pPr>
              <w:jc w:val="center"/>
              <w:rPr>
                <w:sz w:val="18"/>
                <w:szCs w:val="18"/>
              </w:rPr>
            </w:pPr>
            <w:r w:rsidRPr="00000AB3">
              <w:rPr>
                <w:sz w:val="18"/>
                <w:szCs w:val="18"/>
              </w:rPr>
              <w:t>10</w:t>
            </w:r>
          </w:p>
        </w:tc>
        <w:tc>
          <w:tcPr>
            <w:tcW w:w="1134" w:type="dxa"/>
            <w:shd w:val="clear" w:color="auto" w:fill="DBE5F1"/>
            <w:vAlign w:val="center"/>
          </w:tcPr>
          <w:p w14:paraId="1DF5FE76" w14:textId="77777777" w:rsidR="00FF3E83" w:rsidRPr="00000AB3" w:rsidRDefault="00FF3E83" w:rsidP="00730835">
            <w:pPr>
              <w:jc w:val="center"/>
              <w:rPr>
                <w:sz w:val="18"/>
                <w:szCs w:val="18"/>
              </w:rPr>
            </w:pPr>
            <w:r w:rsidRPr="00000AB3">
              <w:rPr>
                <w:sz w:val="18"/>
                <w:szCs w:val="18"/>
              </w:rPr>
              <w:t>7</w:t>
            </w:r>
          </w:p>
        </w:tc>
        <w:tc>
          <w:tcPr>
            <w:tcW w:w="1134" w:type="dxa"/>
            <w:shd w:val="clear" w:color="auto" w:fill="DBE5F1"/>
            <w:vAlign w:val="center"/>
          </w:tcPr>
          <w:p w14:paraId="012FC38C" w14:textId="77777777" w:rsidR="00FF3E83" w:rsidRPr="00000AB3" w:rsidRDefault="00FF3E83" w:rsidP="00730835">
            <w:pPr>
              <w:jc w:val="center"/>
              <w:rPr>
                <w:sz w:val="18"/>
                <w:szCs w:val="18"/>
              </w:rPr>
            </w:pPr>
          </w:p>
        </w:tc>
        <w:tc>
          <w:tcPr>
            <w:tcW w:w="1276" w:type="dxa"/>
            <w:shd w:val="clear" w:color="auto" w:fill="DBE5F1"/>
            <w:vAlign w:val="center"/>
          </w:tcPr>
          <w:p w14:paraId="206D7AB3" w14:textId="77777777" w:rsidR="00FF3E83" w:rsidRPr="00000AB3" w:rsidRDefault="00FF3E83" w:rsidP="00730835">
            <w:pPr>
              <w:jc w:val="center"/>
              <w:rPr>
                <w:sz w:val="18"/>
                <w:szCs w:val="18"/>
              </w:rPr>
            </w:pPr>
          </w:p>
        </w:tc>
        <w:tc>
          <w:tcPr>
            <w:tcW w:w="1984" w:type="dxa"/>
            <w:vMerge/>
            <w:shd w:val="clear" w:color="auto" w:fill="DBE5F1"/>
            <w:vAlign w:val="center"/>
          </w:tcPr>
          <w:p w14:paraId="2308D848" w14:textId="77777777" w:rsidR="00FF3E83" w:rsidRPr="00000AB3" w:rsidRDefault="00FF3E83" w:rsidP="00730835">
            <w:pPr>
              <w:jc w:val="left"/>
              <w:rPr>
                <w:sz w:val="18"/>
                <w:szCs w:val="18"/>
              </w:rPr>
            </w:pPr>
          </w:p>
        </w:tc>
        <w:tc>
          <w:tcPr>
            <w:tcW w:w="346" w:type="dxa"/>
            <w:vMerge/>
            <w:shd w:val="clear" w:color="auto" w:fill="auto"/>
          </w:tcPr>
          <w:p w14:paraId="255E0A6D" w14:textId="77777777" w:rsidR="00FF3E83" w:rsidRPr="00000AB3" w:rsidRDefault="00FF3E83" w:rsidP="00730835">
            <w:pPr>
              <w:jc w:val="left"/>
              <w:rPr>
                <w:sz w:val="18"/>
                <w:szCs w:val="18"/>
              </w:rPr>
            </w:pPr>
          </w:p>
        </w:tc>
      </w:tr>
      <w:tr w:rsidR="00FF3E83" w14:paraId="1D194EA6" w14:textId="77777777" w:rsidTr="00FF3E83">
        <w:trPr>
          <w:trHeight w:val="22"/>
          <w:tblHeader/>
        </w:trPr>
        <w:tc>
          <w:tcPr>
            <w:tcW w:w="250" w:type="dxa"/>
            <w:vMerge/>
            <w:shd w:val="clear" w:color="auto" w:fill="auto"/>
          </w:tcPr>
          <w:p w14:paraId="0224CBBB" w14:textId="77777777" w:rsidR="00FF3E83" w:rsidRPr="00000AB3" w:rsidRDefault="00FF3E83" w:rsidP="00730835">
            <w:pPr>
              <w:jc w:val="left"/>
              <w:rPr>
                <w:sz w:val="18"/>
                <w:szCs w:val="18"/>
              </w:rPr>
            </w:pPr>
          </w:p>
        </w:tc>
        <w:tc>
          <w:tcPr>
            <w:tcW w:w="1137" w:type="dxa"/>
            <w:vMerge/>
            <w:shd w:val="clear" w:color="auto" w:fill="DBE5F1"/>
            <w:vAlign w:val="center"/>
          </w:tcPr>
          <w:p w14:paraId="58A88808" w14:textId="77777777" w:rsidR="00FF3E83" w:rsidRPr="00000AB3" w:rsidRDefault="00FF3E83" w:rsidP="00730835">
            <w:pPr>
              <w:jc w:val="left"/>
              <w:rPr>
                <w:sz w:val="18"/>
                <w:szCs w:val="18"/>
              </w:rPr>
            </w:pPr>
          </w:p>
        </w:tc>
        <w:tc>
          <w:tcPr>
            <w:tcW w:w="1131" w:type="dxa"/>
            <w:shd w:val="clear" w:color="auto" w:fill="DBE5F1"/>
            <w:vAlign w:val="center"/>
          </w:tcPr>
          <w:p w14:paraId="54777ADA" w14:textId="77777777" w:rsidR="00FF3E83" w:rsidRPr="00000AB3" w:rsidRDefault="00FF3E83" w:rsidP="00730835">
            <w:pPr>
              <w:jc w:val="left"/>
              <w:rPr>
                <w:sz w:val="18"/>
                <w:szCs w:val="18"/>
              </w:rPr>
            </w:pPr>
            <w:r w:rsidRPr="00000AB3">
              <w:rPr>
                <w:sz w:val="18"/>
                <w:szCs w:val="18"/>
              </w:rPr>
              <w:t>GB50162C</w:t>
            </w:r>
          </w:p>
        </w:tc>
        <w:tc>
          <w:tcPr>
            <w:tcW w:w="1134" w:type="dxa"/>
            <w:shd w:val="clear" w:color="auto" w:fill="DBE5F1"/>
            <w:vAlign w:val="center"/>
          </w:tcPr>
          <w:p w14:paraId="06B0F17D" w14:textId="77777777" w:rsidR="00FF3E83" w:rsidRPr="00000AB3" w:rsidRDefault="00FF3E83" w:rsidP="00730835">
            <w:pPr>
              <w:jc w:val="center"/>
              <w:rPr>
                <w:sz w:val="18"/>
                <w:szCs w:val="18"/>
              </w:rPr>
            </w:pPr>
            <w:r w:rsidRPr="00000AB3">
              <w:rPr>
                <w:sz w:val="18"/>
                <w:szCs w:val="18"/>
              </w:rPr>
              <w:t>9</w:t>
            </w:r>
          </w:p>
        </w:tc>
        <w:tc>
          <w:tcPr>
            <w:tcW w:w="1134" w:type="dxa"/>
            <w:shd w:val="clear" w:color="auto" w:fill="DBE5F1"/>
            <w:vAlign w:val="center"/>
          </w:tcPr>
          <w:p w14:paraId="4D2CF84A" w14:textId="77777777" w:rsidR="00FF3E83" w:rsidRPr="00000AB3" w:rsidRDefault="00FF3E83" w:rsidP="00730835">
            <w:pPr>
              <w:jc w:val="center"/>
              <w:rPr>
                <w:sz w:val="18"/>
                <w:szCs w:val="18"/>
              </w:rPr>
            </w:pPr>
            <w:r w:rsidRPr="00000AB3">
              <w:rPr>
                <w:sz w:val="18"/>
                <w:szCs w:val="18"/>
              </w:rPr>
              <w:t>5</w:t>
            </w:r>
          </w:p>
        </w:tc>
        <w:tc>
          <w:tcPr>
            <w:tcW w:w="1134" w:type="dxa"/>
            <w:shd w:val="clear" w:color="auto" w:fill="DBE5F1"/>
            <w:vAlign w:val="center"/>
          </w:tcPr>
          <w:p w14:paraId="513E0B58" w14:textId="77777777" w:rsidR="00FF3E83" w:rsidRPr="00000AB3" w:rsidRDefault="00FF3E83" w:rsidP="00730835">
            <w:pPr>
              <w:jc w:val="center"/>
              <w:rPr>
                <w:sz w:val="18"/>
                <w:szCs w:val="18"/>
              </w:rPr>
            </w:pPr>
          </w:p>
        </w:tc>
        <w:tc>
          <w:tcPr>
            <w:tcW w:w="1276" w:type="dxa"/>
            <w:shd w:val="clear" w:color="auto" w:fill="DBE5F1"/>
            <w:vAlign w:val="center"/>
          </w:tcPr>
          <w:p w14:paraId="54460E5A" w14:textId="77777777" w:rsidR="00FF3E83" w:rsidRPr="00000AB3" w:rsidRDefault="00FF3E83" w:rsidP="00730835">
            <w:pPr>
              <w:jc w:val="center"/>
              <w:rPr>
                <w:sz w:val="18"/>
                <w:szCs w:val="18"/>
              </w:rPr>
            </w:pPr>
          </w:p>
        </w:tc>
        <w:tc>
          <w:tcPr>
            <w:tcW w:w="1984" w:type="dxa"/>
            <w:vMerge/>
            <w:shd w:val="clear" w:color="auto" w:fill="DBE5F1"/>
            <w:vAlign w:val="center"/>
          </w:tcPr>
          <w:p w14:paraId="1EA1754E" w14:textId="77777777" w:rsidR="00FF3E83" w:rsidRPr="00000AB3" w:rsidRDefault="00FF3E83" w:rsidP="00730835">
            <w:pPr>
              <w:jc w:val="left"/>
              <w:rPr>
                <w:sz w:val="18"/>
                <w:szCs w:val="18"/>
              </w:rPr>
            </w:pPr>
          </w:p>
        </w:tc>
        <w:tc>
          <w:tcPr>
            <w:tcW w:w="346" w:type="dxa"/>
            <w:vMerge/>
            <w:shd w:val="clear" w:color="auto" w:fill="auto"/>
          </w:tcPr>
          <w:p w14:paraId="331DE650" w14:textId="77777777" w:rsidR="00FF3E83" w:rsidRPr="00000AB3" w:rsidRDefault="00FF3E83" w:rsidP="00730835">
            <w:pPr>
              <w:jc w:val="left"/>
              <w:rPr>
                <w:sz w:val="18"/>
                <w:szCs w:val="18"/>
              </w:rPr>
            </w:pPr>
          </w:p>
        </w:tc>
      </w:tr>
      <w:tr w:rsidR="00FF3E83" w14:paraId="76706F92" w14:textId="77777777" w:rsidTr="00FF3E83">
        <w:trPr>
          <w:trHeight w:val="22"/>
          <w:tblHeader/>
        </w:trPr>
        <w:tc>
          <w:tcPr>
            <w:tcW w:w="250" w:type="dxa"/>
            <w:vMerge/>
            <w:shd w:val="clear" w:color="auto" w:fill="auto"/>
          </w:tcPr>
          <w:p w14:paraId="6EEB09FF" w14:textId="77777777" w:rsidR="00FF3E83" w:rsidRPr="00000AB3" w:rsidRDefault="00FF3E83" w:rsidP="00730835">
            <w:pPr>
              <w:jc w:val="left"/>
              <w:rPr>
                <w:sz w:val="18"/>
                <w:szCs w:val="18"/>
              </w:rPr>
            </w:pPr>
          </w:p>
        </w:tc>
        <w:tc>
          <w:tcPr>
            <w:tcW w:w="1137" w:type="dxa"/>
            <w:vMerge/>
            <w:shd w:val="clear" w:color="auto" w:fill="DBE5F1"/>
            <w:vAlign w:val="center"/>
          </w:tcPr>
          <w:p w14:paraId="49EB77B8" w14:textId="77777777" w:rsidR="00FF3E83" w:rsidRPr="00000AB3" w:rsidRDefault="00FF3E83" w:rsidP="00730835">
            <w:pPr>
              <w:jc w:val="left"/>
              <w:rPr>
                <w:sz w:val="18"/>
                <w:szCs w:val="18"/>
              </w:rPr>
            </w:pPr>
          </w:p>
        </w:tc>
        <w:tc>
          <w:tcPr>
            <w:tcW w:w="1131" w:type="dxa"/>
            <w:shd w:val="clear" w:color="auto" w:fill="DBE5F1"/>
            <w:vAlign w:val="center"/>
          </w:tcPr>
          <w:p w14:paraId="695C9FE3" w14:textId="77777777" w:rsidR="00FF3E83" w:rsidRPr="00000AB3" w:rsidRDefault="00FF3E83" w:rsidP="00730835">
            <w:pPr>
              <w:jc w:val="left"/>
              <w:rPr>
                <w:sz w:val="18"/>
                <w:szCs w:val="18"/>
              </w:rPr>
            </w:pPr>
            <w:r w:rsidRPr="00000AB3">
              <w:rPr>
                <w:sz w:val="18"/>
                <w:szCs w:val="18"/>
              </w:rPr>
              <w:t>GB50162D</w:t>
            </w:r>
          </w:p>
        </w:tc>
        <w:tc>
          <w:tcPr>
            <w:tcW w:w="1134" w:type="dxa"/>
            <w:shd w:val="clear" w:color="auto" w:fill="DBE5F1"/>
            <w:vAlign w:val="center"/>
          </w:tcPr>
          <w:p w14:paraId="216EC3B3" w14:textId="77777777" w:rsidR="00FF3E83" w:rsidRPr="00000AB3" w:rsidRDefault="00FF3E83" w:rsidP="00730835">
            <w:pPr>
              <w:jc w:val="center"/>
              <w:rPr>
                <w:sz w:val="18"/>
                <w:szCs w:val="18"/>
              </w:rPr>
            </w:pPr>
            <w:r w:rsidRPr="00000AB3">
              <w:rPr>
                <w:sz w:val="18"/>
                <w:szCs w:val="18"/>
              </w:rPr>
              <w:t>5</w:t>
            </w:r>
          </w:p>
        </w:tc>
        <w:tc>
          <w:tcPr>
            <w:tcW w:w="1134" w:type="dxa"/>
            <w:shd w:val="clear" w:color="auto" w:fill="DBE5F1"/>
            <w:vAlign w:val="center"/>
          </w:tcPr>
          <w:p w14:paraId="315663A6" w14:textId="77777777" w:rsidR="00FF3E83" w:rsidRPr="00000AB3" w:rsidRDefault="00FF3E83" w:rsidP="00730835">
            <w:pPr>
              <w:jc w:val="center"/>
              <w:rPr>
                <w:sz w:val="18"/>
                <w:szCs w:val="18"/>
              </w:rPr>
            </w:pPr>
            <w:r w:rsidRPr="00000AB3">
              <w:rPr>
                <w:sz w:val="18"/>
                <w:szCs w:val="18"/>
              </w:rPr>
              <w:t>2</w:t>
            </w:r>
          </w:p>
        </w:tc>
        <w:tc>
          <w:tcPr>
            <w:tcW w:w="1134" w:type="dxa"/>
            <w:shd w:val="clear" w:color="auto" w:fill="DBE5F1"/>
            <w:vAlign w:val="center"/>
          </w:tcPr>
          <w:p w14:paraId="5A39A4EE" w14:textId="77777777" w:rsidR="00FF3E83" w:rsidRPr="00000AB3" w:rsidRDefault="00FF3E83" w:rsidP="00730835">
            <w:pPr>
              <w:jc w:val="center"/>
              <w:rPr>
                <w:sz w:val="18"/>
                <w:szCs w:val="18"/>
              </w:rPr>
            </w:pPr>
          </w:p>
        </w:tc>
        <w:tc>
          <w:tcPr>
            <w:tcW w:w="1276" w:type="dxa"/>
            <w:shd w:val="clear" w:color="auto" w:fill="DBE5F1"/>
            <w:vAlign w:val="center"/>
          </w:tcPr>
          <w:p w14:paraId="70791F31" w14:textId="77777777" w:rsidR="00FF3E83" w:rsidRPr="00000AB3" w:rsidRDefault="00FF3E83" w:rsidP="00730835">
            <w:pPr>
              <w:jc w:val="center"/>
              <w:rPr>
                <w:sz w:val="18"/>
                <w:szCs w:val="18"/>
              </w:rPr>
            </w:pPr>
          </w:p>
        </w:tc>
        <w:tc>
          <w:tcPr>
            <w:tcW w:w="1984" w:type="dxa"/>
            <w:vMerge/>
            <w:shd w:val="clear" w:color="auto" w:fill="DBE5F1"/>
            <w:vAlign w:val="center"/>
          </w:tcPr>
          <w:p w14:paraId="71AE87BE" w14:textId="77777777" w:rsidR="00FF3E83" w:rsidRPr="00000AB3" w:rsidRDefault="00FF3E83" w:rsidP="00730835">
            <w:pPr>
              <w:jc w:val="left"/>
              <w:rPr>
                <w:sz w:val="18"/>
                <w:szCs w:val="18"/>
              </w:rPr>
            </w:pPr>
          </w:p>
        </w:tc>
        <w:tc>
          <w:tcPr>
            <w:tcW w:w="346" w:type="dxa"/>
            <w:vMerge/>
            <w:shd w:val="clear" w:color="auto" w:fill="auto"/>
          </w:tcPr>
          <w:p w14:paraId="4F9A886C" w14:textId="77777777" w:rsidR="00FF3E83" w:rsidRPr="00000AB3" w:rsidRDefault="00FF3E83" w:rsidP="00730835">
            <w:pPr>
              <w:jc w:val="left"/>
              <w:rPr>
                <w:sz w:val="18"/>
                <w:szCs w:val="18"/>
              </w:rPr>
            </w:pPr>
          </w:p>
        </w:tc>
      </w:tr>
      <w:tr w:rsidR="00FF3E83" w14:paraId="7B3F0C69" w14:textId="77777777" w:rsidTr="00FF3E83">
        <w:trPr>
          <w:trHeight w:val="22"/>
          <w:tblHeader/>
        </w:trPr>
        <w:tc>
          <w:tcPr>
            <w:tcW w:w="250" w:type="dxa"/>
            <w:vMerge/>
            <w:tcBorders>
              <w:bottom w:val="nil"/>
            </w:tcBorders>
            <w:shd w:val="clear" w:color="auto" w:fill="auto"/>
          </w:tcPr>
          <w:p w14:paraId="52753A29" w14:textId="77777777" w:rsidR="00FF3E83" w:rsidRPr="00000AB3" w:rsidRDefault="00FF3E83" w:rsidP="00730835">
            <w:pPr>
              <w:jc w:val="left"/>
              <w:rPr>
                <w:sz w:val="18"/>
                <w:szCs w:val="18"/>
              </w:rPr>
            </w:pPr>
          </w:p>
        </w:tc>
        <w:tc>
          <w:tcPr>
            <w:tcW w:w="1137" w:type="dxa"/>
            <w:vMerge/>
            <w:tcBorders>
              <w:bottom w:val="single" w:sz="4" w:space="0" w:color="auto"/>
            </w:tcBorders>
            <w:shd w:val="clear" w:color="auto" w:fill="DBE5F1"/>
            <w:vAlign w:val="center"/>
          </w:tcPr>
          <w:p w14:paraId="76451620" w14:textId="77777777" w:rsidR="00FF3E83" w:rsidRPr="00000AB3" w:rsidRDefault="00FF3E83" w:rsidP="00730835">
            <w:pPr>
              <w:jc w:val="left"/>
              <w:rPr>
                <w:sz w:val="18"/>
                <w:szCs w:val="18"/>
              </w:rPr>
            </w:pPr>
          </w:p>
        </w:tc>
        <w:tc>
          <w:tcPr>
            <w:tcW w:w="1131" w:type="dxa"/>
            <w:tcBorders>
              <w:bottom w:val="single" w:sz="4" w:space="0" w:color="auto"/>
            </w:tcBorders>
            <w:shd w:val="clear" w:color="auto" w:fill="DBE5F1"/>
            <w:vAlign w:val="center"/>
          </w:tcPr>
          <w:p w14:paraId="536EC4A8" w14:textId="77777777" w:rsidR="00FF3E83" w:rsidRPr="00000AB3" w:rsidRDefault="00FF3E83" w:rsidP="00730835">
            <w:pPr>
              <w:jc w:val="left"/>
              <w:rPr>
                <w:sz w:val="18"/>
                <w:szCs w:val="18"/>
              </w:rPr>
            </w:pPr>
            <w:r w:rsidRPr="00000AB3">
              <w:rPr>
                <w:sz w:val="18"/>
                <w:szCs w:val="18"/>
              </w:rPr>
              <w:t>GB50182A</w:t>
            </w:r>
          </w:p>
        </w:tc>
        <w:tc>
          <w:tcPr>
            <w:tcW w:w="1134" w:type="dxa"/>
            <w:tcBorders>
              <w:bottom w:val="single" w:sz="4" w:space="0" w:color="auto"/>
            </w:tcBorders>
            <w:shd w:val="clear" w:color="auto" w:fill="DBE5F1"/>
            <w:vAlign w:val="center"/>
          </w:tcPr>
          <w:p w14:paraId="5B7B44C2" w14:textId="77777777" w:rsidR="00FF3E83" w:rsidRPr="00000AB3" w:rsidRDefault="00FF3E83" w:rsidP="00730835">
            <w:pPr>
              <w:jc w:val="center"/>
              <w:rPr>
                <w:sz w:val="18"/>
                <w:szCs w:val="18"/>
              </w:rPr>
            </w:pPr>
            <w:r w:rsidRPr="00000AB3">
              <w:rPr>
                <w:sz w:val="18"/>
                <w:szCs w:val="18"/>
              </w:rPr>
              <w:t>2</w:t>
            </w:r>
          </w:p>
        </w:tc>
        <w:tc>
          <w:tcPr>
            <w:tcW w:w="1134" w:type="dxa"/>
            <w:tcBorders>
              <w:bottom w:val="single" w:sz="4" w:space="0" w:color="auto"/>
            </w:tcBorders>
            <w:shd w:val="clear" w:color="auto" w:fill="DBE5F1"/>
            <w:vAlign w:val="center"/>
          </w:tcPr>
          <w:p w14:paraId="2309BD9D" w14:textId="77777777" w:rsidR="00FF3E83" w:rsidRPr="00000AB3" w:rsidRDefault="00FF3E83" w:rsidP="00730835">
            <w:pPr>
              <w:jc w:val="center"/>
              <w:rPr>
                <w:sz w:val="18"/>
                <w:szCs w:val="18"/>
              </w:rPr>
            </w:pPr>
            <w:r w:rsidRPr="00000AB3">
              <w:rPr>
                <w:sz w:val="18"/>
                <w:szCs w:val="18"/>
              </w:rPr>
              <w:t>1</w:t>
            </w:r>
          </w:p>
        </w:tc>
        <w:tc>
          <w:tcPr>
            <w:tcW w:w="1134" w:type="dxa"/>
            <w:tcBorders>
              <w:bottom w:val="single" w:sz="4" w:space="0" w:color="auto"/>
            </w:tcBorders>
            <w:shd w:val="clear" w:color="auto" w:fill="DBE5F1"/>
            <w:vAlign w:val="center"/>
          </w:tcPr>
          <w:p w14:paraId="47BC0288" w14:textId="77777777" w:rsidR="00FF3E83" w:rsidRPr="00000AB3" w:rsidRDefault="00FF3E83" w:rsidP="00730835">
            <w:pPr>
              <w:jc w:val="center"/>
              <w:rPr>
                <w:sz w:val="18"/>
                <w:szCs w:val="18"/>
              </w:rPr>
            </w:pPr>
            <w:r w:rsidRPr="00000AB3">
              <w:rPr>
                <w:sz w:val="18"/>
                <w:szCs w:val="18"/>
              </w:rPr>
              <w:t>2</w:t>
            </w:r>
          </w:p>
        </w:tc>
        <w:tc>
          <w:tcPr>
            <w:tcW w:w="1276" w:type="dxa"/>
            <w:tcBorders>
              <w:bottom w:val="single" w:sz="4" w:space="0" w:color="auto"/>
            </w:tcBorders>
            <w:shd w:val="clear" w:color="auto" w:fill="DBE5F1"/>
            <w:vAlign w:val="center"/>
          </w:tcPr>
          <w:p w14:paraId="12B9F4B9" w14:textId="77777777" w:rsidR="00FF3E83" w:rsidRPr="00000AB3" w:rsidRDefault="00FF3E83" w:rsidP="00730835">
            <w:pPr>
              <w:jc w:val="center"/>
              <w:rPr>
                <w:sz w:val="18"/>
                <w:szCs w:val="18"/>
              </w:rPr>
            </w:pPr>
            <w:r w:rsidRPr="00000AB3">
              <w:rPr>
                <w:sz w:val="18"/>
                <w:szCs w:val="18"/>
              </w:rPr>
              <w:t>1</w:t>
            </w:r>
          </w:p>
        </w:tc>
        <w:tc>
          <w:tcPr>
            <w:tcW w:w="1984" w:type="dxa"/>
            <w:tcBorders>
              <w:bottom w:val="single" w:sz="4" w:space="0" w:color="auto"/>
            </w:tcBorders>
            <w:shd w:val="clear" w:color="auto" w:fill="DBE5F1"/>
            <w:vAlign w:val="center"/>
          </w:tcPr>
          <w:p w14:paraId="02EE2478" w14:textId="77777777" w:rsidR="00FF3E83" w:rsidRPr="00000AB3" w:rsidRDefault="00FF3E83" w:rsidP="00730835">
            <w:pPr>
              <w:jc w:val="left"/>
              <w:rPr>
                <w:sz w:val="18"/>
                <w:szCs w:val="18"/>
              </w:rPr>
            </w:pPr>
            <w:r w:rsidRPr="00000AB3">
              <w:rPr>
                <w:sz w:val="18"/>
                <w:szCs w:val="18"/>
              </w:rPr>
              <w:t>NE installed from WK19/07 Update</w:t>
            </w:r>
          </w:p>
        </w:tc>
        <w:tc>
          <w:tcPr>
            <w:tcW w:w="346" w:type="dxa"/>
            <w:vMerge/>
            <w:tcBorders>
              <w:bottom w:val="nil"/>
            </w:tcBorders>
            <w:shd w:val="clear" w:color="auto" w:fill="auto"/>
          </w:tcPr>
          <w:p w14:paraId="04F9B91C" w14:textId="77777777" w:rsidR="00FF3E83" w:rsidRPr="00000AB3" w:rsidRDefault="00FF3E83" w:rsidP="00730835">
            <w:pPr>
              <w:jc w:val="left"/>
              <w:rPr>
                <w:sz w:val="18"/>
                <w:szCs w:val="18"/>
              </w:rPr>
            </w:pPr>
          </w:p>
        </w:tc>
      </w:tr>
      <w:tr w:rsidR="00FF3E83" w14:paraId="7C168C57" w14:textId="77777777" w:rsidTr="00FF3E83">
        <w:trPr>
          <w:tblHeader/>
        </w:trPr>
        <w:tc>
          <w:tcPr>
            <w:tcW w:w="9526" w:type="dxa"/>
            <w:gridSpan w:val="9"/>
            <w:tcBorders>
              <w:top w:val="nil"/>
            </w:tcBorders>
            <w:vAlign w:val="center"/>
          </w:tcPr>
          <w:p w14:paraId="3CCC138B" w14:textId="77777777" w:rsidR="00FF3E83" w:rsidRDefault="00FF3E83" w:rsidP="00730835">
            <w:pPr>
              <w:jc w:val="left"/>
            </w:pPr>
          </w:p>
        </w:tc>
      </w:tr>
    </w:tbl>
    <w:p w14:paraId="0812E570" w14:textId="77777777" w:rsidR="00FF3E83" w:rsidRDefault="00FF3E83" w:rsidP="004F582E"/>
    <w:p w14:paraId="57F8A8AB" w14:textId="77777777" w:rsidR="00FF3E83" w:rsidRDefault="00FF3E83" w:rsidP="004F582E"/>
    <w:p w14:paraId="796B7DB0" w14:textId="77777777" w:rsidR="004F582E" w:rsidRPr="00A94802" w:rsidRDefault="00141657" w:rsidP="001D52EE">
      <w:pPr>
        <w:pStyle w:val="Heading4"/>
      </w:pPr>
      <w:r>
        <w:br w:type="page"/>
      </w:r>
      <w:r w:rsidR="004F582E">
        <w:lastRenderedPageBreak/>
        <w:t>2.5.7 j</w:t>
      </w:r>
      <w:r w:rsidR="004F582E" w:rsidRPr="00A94802">
        <w:t xml:space="preserve">) </w:t>
      </w:r>
      <w:r w:rsidR="003417A2" w:rsidRPr="003417A2">
        <w:t>ECDIS management of multiple exchange sets and multiple purchases</w:t>
      </w:r>
    </w:p>
    <w:tbl>
      <w:tblPr>
        <w:tblW w:w="95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50"/>
        <w:gridCol w:w="1843"/>
        <w:gridCol w:w="288"/>
        <w:gridCol w:w="988"/>
        <w:gridCol w:w="1134"/>
        <w:gridCol w:w="259"/>
        <w:gridCol w:w="875"/>
        <w:gridCol w:w="1134"/>
        <w:gridCol w:w="373"/>
        <w:gridCol w:w="761"/>
        <w:gridCol w:w="1275"/>
        <w:gridCol w:w="349"/>
      </w:tblGrid>
      <w:tr w:rsidR="004F582E" w14:paraId="0CBAA7D6" w14:textId="77777777" w:rsidTr="00D7676B">
        <w:trPr>
          <w:trHeight w:val="454"/>
          <w:tblHeader/>
        </w:trPr>
        <w:tc>
          <w:tcPr>
            <w:tcW w:w="2381" w:type="dxa"/>
            <w:gridSpan w:val="3"/>
            <w:shd w:val="clear" w:color="auto" w:fill="CCFFCC"/>
            <w:vAlign w:val="center"/>
          </w:tcPr>
          <w:p w14:paraId="2BC1B36A" w14:textId="77777777" w:rsidR="004F582E" w:rsidRPr="004065B1" w:rsidRDefault="004F582E" w:rsidP="00CB4150">
            <w:r w:rsidRPr="000A066E">
              <w:rPr>
                <w:b/>
              </w:rPr>
              <w:t>Test Reference</w:t>
            </w:r>
          </w:p>
        </w:tc>
        <w:tc>
          <w:tcPr>
            <w:tcW w:w="2381" w:type="dxa"/>
            <w:gridSpan w:val="3"/>
            <w:shd w:val="clear" w:color="auto" w:fill="CCFFCC"/>
            <w:vAlign w:val="center"/>
          </w:tcPr>
          <w:p w14:paraId="410CA154" w14:textId="77777777" w:rsidR="004F582E" w:rsidRPr="004065B1" w:rsidRDefault="003417A2" w:rsidP="00CB4150">
            <w:r>
              <w:t>2.5.7 j</w:t>
            </w:r>
            <w:r w:rsidR="004F582E" w:rsidRPr="00A94802">
              <w:t>)</w:t>
            </w:r>
          </w:p>
        </w:tc>
        <w:tc>
          <w:tcPr>
            <w:tcW w:w="2382" w:type="dxa"/>
            <w:gridSpan w:val="3"/>
            <w:shd w:val="clear" w:color="auto" w:fill="CCFFCC"/>
            <w:vAlign w:val="center"/>
          </w:tcPr>
          <w:p w14:paraId="1C95F9B8" w14:textId="77777777" w:rsidR="004F582E" w:rsidRPr="004065B1" w:rsidRDefault="004F582E" w:rsidP="00CB4150">
            <w:r w:rsidRPr="000A066E">
              <w:rPr>
                <w:b/>
              </w:rPr>
              <w:t>IHO Reference</w:t>
            </w:r>
          </w:p>
        </w:tc>
        <w:tc>
          <w:tcPr>
            <w:tcW w:w="2382" w:type="dxa"/>
            <w:gridSpan w:val="3"/>
            <w:shd w:val="clear" w:color="auto" w:fill="CCFFCC"/>
            <w:vAlign w:val="center"/>
          </w:tcPr>
          <w:p w14:paraId="4099D864" w14:textId="77777777" w:rsidR="00141657" w:rsidRDefault="00141657" w:rsidP="00141657">
            <w:r>
              <w:t>S-63 6.5.1 &amp; Sect</w:t>
            </w:r>
          </w:p>
          <w:p w14:paraId="690F5848" w14:textId="77777777" w:rsidR="004F582E" w:rsidRPr="004065B1" w:rsidRDefault="00141657" w:rsidP="00141657">
            <w:r>
              <w:t>5 Appendix 2</w:t>
            </w:r>
          </w:p>
        </w:tc>
      </w:tr>
      <w:tr w:rsidR="004F582E" w14:paraId="073AA5D1" w14:textId="77777777" w:rsidTr="00D7676B">
        <w:trPr>
          <w:tblHeader/>
        </w:trPr>
        <w:tc>
          <w:tcPr>
            <w:tcW w:w="9526" w:type="dxa"/>
            <w:gridSpan w:val="12"/>
            <w:shd w:val="clear" w:color="auto" w:fill="CCFFCC"/>
            <w:vAlign w:val="center"/>
          </w:tcPr>
          <w:p w14:paraId="6FC582DF" w14:textId="77777777" w:rsidR="004F582E" w:rsidRDefault="004F582E" w:rsidP="00CB4150">
            <w:r w:rsidRPr="000A066E">
              <w:rPr>
                <w:b/>
              </w:rPr>
              <w:t>Test description</w:t>
            </w:r>
          </w:p>
        </w:tc>
      </w:tr>
      <w:tr w:rsidR="004F582E" w14:paraId="14635957" w14:textId="77777777" w:rsidTr="00D7676B">
        <w:trPr>
          <w:tblHeader/>
        </w:trPr>
        <w:tc>
          <w:tcPr>
            <w:tcW w:w="9526" w:type="dxa"/>
            <w:gridSpan w:val="12"/>
            <w:vAlign w:val="center"/>
          </w:tcPr>
          <w:p w14:paraId="6FF7FFB1" w14:textId="77777777" w:rsidR="00141657" w:rsidRPr="00850E5D" w:rsidRDefault="00141657" w:rsidP="002164D3">
            <w:pPr>
              <w:jc w:val="left"/>
              <w:rPr>
                <w:b/>
                <w:i/>
              </w:rPr>
            </w:pPr>
            <w:r w:rsidRPr="00850E5D">
              <w:rPr>
                <w:b/>
                <w:i/>
              </w:rPr>
              <w:t>ONLY FOR SYSTEMS THAT USE THE LATEST UPDATE EXCHANGE SET TO MANAGE THE IMPORT OF ENCs ACROSS MULTIPLE BASES</w:t>
            </w:r>
          </w:p>
          <w:p w14:paraId="18190F0E" w14:textId="77777777" w:rsidR="004F582E" w:rsidRPr="00DC4578" w:rsidRDefault="00141657" w:rsidP="002164D3">
            <w:pPr>
              <w:jc w:val="left"/>
              <w:rPr>
                <w:i/>
              </w:rPr>
            </w:pPr>
            <w:r w:rsidRPr="00DC4578">
              <w:rPr>
                <w:i/>
              </w:rPr>
              <w:t>This optional test is similar to Test 2.5.7i but covers the scenario where the user purchases additional ENC cells.</w:t>
            </w:r>
          </w:p>
        </w:tc>
      </w:tr>
      <w:tr w:rsidR="004F582E" w14:paraId="08BD0F54" w14:textId="77777777" w:rsidTr="00D7676B">
        <w:trPr>
          <w:tblHeader/>
        </w:trPr>
        <w:tc>
          <w:tcPr>
            <w:tcW w:w="9526" w:type="dxa"/>
            <w:gridSpan w:val="12"/>
            <w:shd w:val="clear" w:color="auto" w:fill="CCFFCC"/>
            <w:vAlign w:val="center"/>
          </w:tcPr>
          <w:p w14:paraId="42671C7F" w14:textId="77777777" w:rsidR="004F582E" w:rsidRPr="004065B1" w:rsidRDefault="004F582E" w:rsidP="00CB4150">
            <w:r w:rsidRPr="000A066E">
              <w:rPr>
                <w:b/>
              </w:rPr>
              <w:t>Setup</w:t>
            </w:r>
          </w:p>
        </w:tc>
      </w:tr>
      <w:tr w:rsidR="004F582E" w14:paraId="7B598847" w14:textId="77777777" w:rsidTr="00D7676B">
        <w:trPr>
          <w:tblHeader/>
        </w:trPr>
        <w:tc>
          <w:tcPr>
            <w:tcW w:w="9526" w:type="dxa"/>
            <w:gridSpan w:val="12"/>
            <w:vAlign w:val="center"/>
          </w:tcPr>
          <w:p w14:paraId="5801BF2A" w14:textId="77777777" w:rsidR="00141657" w:rsidRPr="00DC4578" w:rsidRDefault="00141657" w:rsidP="00141657">
            <w:pPr>
              <w:rPr>
                <w:i/>
              </w:rPr>
            </w:pPr>
            <w:r w:rsidRPr="00DC4578">
              <w:rPr>
                <w:i/>
              </w:rPr>
              <w:t xml:space="preserve">No ENC permits or ENC cells installed. </w:t>
            </w:r>
          </w:p>
          <w:p w14:paraId="560F8A32" w14:textId="77777777" w:rsidR="00141657" w:rsidRPr="00DC4578" w:rsidRDefault="00141657" w:rsidP="00141657">
            <w:pPr>
              <w:rPr>
                <w:i/>
              </w:rPr>
            </w:pPr>
            <w:r w:rsidRPr="00DC4578">
              <w:rPr>
                <w:i/>
              </w:rPr>
              <w:t>Test data used:</w:t>
            </w:r>
          </w:p>
          <w:p w14:paraId="2D357522" w14:textId="77777777" w:rsidR="00141657" w:rsidRPr="00DC4578" w:rsidRDefault="00141657" w:rsidP="00141657">
            <w:pPr>
              <w:rPr>
                <w:i/>
              </w:rPr>
            </w:pPr>
            <w:r w:rsidRPr="00DC4578">
              <w:rPr>
                <w:i/>
              </w:rPr>
              <w:t>Purchase 1</w:t>
            </w:r>
          </w:p>
          <w:p w14:paraId="76DB7270" w14:textId="77777777" w:rsidR="00141657" w:rsidRPr="00DC4578" w:rsidRDefault="00141657" w:rsidP="00141657">
            <w:pPr>
              <w:rPr>
                <w:i/>
              </w:rPr>
            </w:pPr>
            <w:r w:rsidRPr="00DC4578">
              <w:rPr>
                <w:i/>
              </w:rPr>
              <w:t>1) IHO.CRT / IHO.PUB [Pre-installed]</w:t>
            </w:r>
          </w:p>
          <w:p w14:paraId="5BC231C4" w14:textId="77777777" w:rsidR="00141657" w:rsidRPr="00DC4578" w:rsidRDefault="00141657" w:rsidP="00141657">
            <w:pPr>
              <w:rPr>
                <w:i/>
              </w:rPr>
            </w:pPr>
            <w:r w:rsidRPr="00DC4578">
              <w:rPr>
                <w:i/>
              </w:rPr>
              <w:t>2) PERMIT.TXT</w:t>
            </w:r>
          </w:p>
          <w:p w14:paraId="43FC0871" w14:textId="77777777" w:rsidR="00141657" w:rsidRPr="00DC4578" w:rsidRDefault="00141657" w:rsidP="00141657">
            <w:pPr>
              <w:rPr>
                <w:i/>
              </w:rPr>
            </w:pPr>
            <w:r w:rsidRPr="00DC4578">
              <w:rPr>
                <w:i/>
              </w:rPr>
              <w:t>3) UPDATE WK19_07</w:t>
            </w:r>
          </w:p>
          <w:p w14:paraId="36DCA188" w14:textId="77777777" w:rsidR="00141657" w:rsidRPr="00DC4578" w:rsidRDefault="00141657" w:rsidP="00141657">
            <w:pPr>
              <w:rPr>
                <w:i/>
              </w:rPr>
            </w:pPr>
            <w:r w:rsidRPr="00DC4578">
              <w:rPr>
                <w:i/>
              </w:rPr>
              <w:t>4) Base Exchange set 1</w:t>
            </w:r>
            <w:r w:rsidRPr="00DC4578">
              <w:rPr>
                <w:i/>
              </w:rPr>
              <w:tab/>
            </w:r>
          </w:p>
          <w:p w14:paraId="492DA703" w14:textId="77777777" w:rsidR="00141657" w:rsidRPr="00DC4578" w:rsidRDefault="00141657" w:rsidP="00141657">
            <w:pPr>
              <w:rPr>
                <w:i/>
              </w:rPr>
            </w:pPr>
            <w:r w:rsidRPr="00DC4578">
              <w:rPr>
                <w:i/>
              </w:rPr>
              <w:t>Purchase 2</w:t>
            </w:r>
          </w:p>
          <w:p w14:paraId="776CF84D" w14:textId="77777777" w:rsidR="00141657" w:rsidRPr="00DC4578" w:rsidRDefault="00141657" w:rsidP="00141657">
            <w:pPr>
              <w:rPr>
                <w:i/>
              </w:rPr>
            </w:pPr>
            <w:r w:rsidRPr="00DC4578">
              <w:rPr>
                <w:i/>
              </w:rPr>
              <w:t xml:space="preserve">1) IHO.CRT [Pre-installed]  </w:t>
            </w:r>
          </w:p>
          <w:p w14:paraId="2A7E967D" w14:textId="77777777" w:rsidR="00141657" w:rsidRPr="00DC4578" w:rsidRDefault="00141657" w:rsidP="00141657">
            <w:pPr>
              <w:rPr>
                <w:i/>
              </w:rPr>
            </w:pPr>
            <w:r w:rsidRPr="00DC4578">
              <w:rPr>
                <w:i/>
              </w:rPr>
              <w:t>2) PERMIT.TXT</w:t>
            </w:r>
          </w:p>
          <w:p w14:paraId="555FFE45" w14:textId="77777777" w:rsidR="00141657" w:rsidRPr="00DC4578" w:rsidRDefault="00141657" w:rsidP="00141657">
            <w:pPr>
              <w:rPr>
                <w:i/>
              </w:rPr>
            </w:pPr>
            <w:r w:rsidRPr="00DC4578">
              <w:rPr>
                <w:i/>
              </w:rPr>
              <w:t>3) UPDATE WK37_07</w:t>
            </w:r>
          </w:p>
          <w:p w14:paraId="5EAA7422" w14:textId="77777777" w:rsidR="00141657" w:rsidRPr="00DC4578" w:rsidRDefault="00141657" w:rsidP="00141657">
            <w:pPr>
              <w:rPr>
                <w:i/>
              </w:rPr>
            </w:pPr>
            <w:r w:rsidRPr="00DC4578">
              <w:rPr>
                <w:i/>
              </w:rPr>
              <w:t>4) Base Exchange sets (2 &amp; 3)</w:t>
            </w:r>
          </w:p>
          <w:p w14:paraId="4C3618BD" w14:textId="77777777" w:rsidR="00141657" w:rsidRPr="00DC4578" w:rsidRDefault="00141657" w:rsidP="00141657">
            <w:pPr>
              <w:rPr>
                <w:i/>
              </w:rPr>
            </w:pPr>
          </w:p>
          <w:p w14:paraId="525FE313" w14:textId="77777777" w:rsidR="00141657" w:rsidRPr="00DC4578" w:rsidRDefault="00141657" w:rsidP="00141657">
            <w:pPr>
              <w:rPr>
                <w:i/>
              </w:rPr>
            </w:pPr>
            <w:r w:rsidRPr="00DC4578">
              <w:rPr>
                <w:i/>
              </w:rPr>
              <w:t>Test data location:</w:t>
            </w:r>
          </w:p>
          <w:p w14:paraId="439736A1" w14:textId="77777777" w:rsidR="00141657" w:rsidRPr="00DC4578" w:rsidRDefault="00141657" w:rsidP="00141657">
            <w:pPr>
              <w:rPr>
                <w:i/>
              </w:rPr>
            </w:pPr>
            <w:r w:rsidRPr="00DC4578">
              <w:rPr>
                <w:i/>
              </w:rPr>
              <w:t>a) D:\IHO S-64 [S-63 TDS v1.2.1]\7 ENC Data Management [Optional]\Test</w:t>
            </w:r>
          </w:p>
          <w:p w14:paraId="1B179974" w14:textId="77777777" w:rsidR="00141657" w:rsidRPr="00DC4578" w:rsidRDefault="00141657" w:rsidP="00141657">
            <w:pPr>
              <w:rPr>
                <w:i/>
              </w:rPr>
            </w:pPr>
            <w:r w:rsidRPr="00DC4578">
              <w:rPr>
                <w:i/>
              </w:rPr>
              <w:t>7j\Purchase 1</w:t>
            </w:r>
          </w:p>
          <w:p w14:paraId="7366BE3F" w14:textId="77777777" w:rsidR="00141657" w:rsidRPr="00DC4578" w:rsidRDefault="00141657" w:rsidP="00141657">
            <w:pPr>
              <w:rPr>
                <w:i/>
              </w:rPr>
            </w:pPr>
            <w:r w:rsidRPr="00DC4578">
              <w:rPr>
                <w:i/>
              </w:rPr>
              <w:t>b) D:\IHO S-64 [S-63 TDS v1.2.1]\7 ENC Data Management [Optional]\Test</w:t>
            </w:r>
          </w:p>
          <w:p w14:paraId="479D5F30" w14:textId="77777777" w:rsidR="004F582E" w:rsidRPr="00DC4578" w:rsidRDefault="00141657" w:rsidP="00141657">
            <w:pPr>
              <w:rPr>
                <w:i/>
              </w:rPr>
            </w:pPr>
            <w:r w:rsidRPr="00DC4578">
              <w:rPr>
                <w:i/>
              </w:rPr>
              <w:t>7j\Purchase 2</w:t>
            </w:r>
          </w:p>
        </w:tc>
      </w:tr>
      <w:tr w:rsidR="004F582E" w14:paraId="61279684" w14:textId="77777777" w:rsidTr="00D7676B">
        <w:trPr>
          <w:tblHeader/>
        </w:trPr>
        <w:tc>
          <w:tcPr>
            <w:tcW w:w="9526" w:type="dxa"/>
            <w:gridSpan w:val="12"/>
            <w:tcBorders>
              <w:bottom w:val="single" w:sz="4" w:space="0" w:color="auto"/>
            </w:tcBorders>
            <w:shd w:val="clear" w:color="auto" w:fill="CCFFCC"/>
            <w:vAlign w:val="center"/>
          </w:tcPr>
          <w:p w14:paraId="34CE15D0" w14:textId="77777777" w:rsidR="004F582E" w:rsidRPr="004065B1" w:rsidRDefault="004F582E" w:rsidP="00CB4150">
            <w:r w:rsidRPr="000A066E">
              <w:rPr>
                <w:b/>
              </w:rPr>
              <w:t>Results</w:t>
            </w:r>
          </w:p>
        </w:tc>
      </w:tr>
      <w:tr w:rsidR="004F582E" w14:paraId="0655D30D" w14:textId="77777777" w:rsidTr="00D7676B">
        <w:trPr>
          <w:tblHeader/>
        </w:trPr>
        <w:tc>
          <w:tcPr>
            <w:tcW w:w="9526" w:type="dxa"/>
            <w:gridSpan w:val="12"/>
            <w:tcBorders>
              <w:bottom w:val="nil"/>
            </w:tcBorders>
            <w:vAlign w:val="center"/>
          </w:tcPr>
          <w:p w14:paraId="46C62A82" w14:textId="77777777" w:rsidR="00141657" w:rsidRPr="00DC4578" w:rsidRDefault="00141657" w:rsidP="00141657">
            <w:pPr>
              <w:jc w:val="left"/>
              <w:rPr>
                <w:i/>
              </w:rPr>
            </w:pPr>
            <w:r w:rsidRPr="00DC4578">
              <w:rPr>
                <w:i/>
              </w:rPr>
              <w:t>In each instance the system should respond similar to the previous test (2.5.7i) and prompt the user to load the appropriate media and install the following ENC cells.</w:t>
            </w:r>
          </w:p>
          <w:p w14:paraId="3B598DED" w14:textId="77777777" w:rsidR="00141657" w:rsidRPr="00DC4578" w:rsidRDefault="00141657" w:rsidP="00141657">
            <w:pPr>
              <w:jc w:val="left"/>
              <w:rPr>
                <w:i/>
              </w:rPr>
            </w:pPr>
            <w:r w:rsidRPr="00DC4578">
              <w:rPr>
                <w:i/>
              </w:rPr>
              <w:t>Purchase 1 – The system will prompt for BASE 1 WK28_06 and install four cells [GB302840, GB303220, GB303420 and GB303460].</w:t>
            </w:r>
          </w:p>
          <w:p w14:paraId="75A6889F" w14:textId="77777777" w:rsidR="00141657" w:rsidRPr="00DC4578" w:rsidRDefault="00141657" w:rsidP="00141657">
            <w:pPr>
              <w:jc w:val="left"/>
              <w:rPr>
                <w:i/>
              </w:rPr>
            </w:pPr>
            <w:r w:rsidRPr="00DC4578">
              <w:rPr>
                <w:i/>
              </w:rPr>
              <w:t>Purchase 2 – (BASE1 has no new cells, new editions or updates. If the system maintains an up to date product listing the user should not be prompted to install this base). The system will prompt for BASE 2 WK25_07 [GB40162A &amp; GB40184A] and finally BASE 3 WK27_07 [GB50162D].</w:t>
            </w:r>
          </w:p>
          <w:p w14:paraId="10D43F90" w14:textId="77777777" w:rsidR="00141657" w:rsidRPr="00DC4578" w:rsidRDefault="00141657" w:rsidP="00141657">
            <w:pPr>
              <w:jc w:val="left"/>
              <w:rPr>
                <w:i/>
              </w:rPr>
            </w:pPr>
          </w:p>
          <w:p w14:paraId="39973E45" w14:textId="77777777" w:rsidR="00141657" w:rsidRPr="00DC4578" w:rsidRDefault="00141657" w:rsidP="00141657">
            <w:pPr>
              <w:jc w:val="left"/>
              <w:rPr>
                <w:i/>
              </w:rPr>
            </w:pPr>
            <w:r w:rsidRPr="00DC4578">
              <w:rPr>
                <w:i/>
              </w:rPr>
              <w:t>The results should be as specified in the table below. See additional comments in table below.</w:t>
            </w:r>
          </w:p>
          <w:p w14:paraId="7A3CB76D" w14:textId="77777777" w:rsidR="008D1ACF" w:rsidRPr="00DC4578" w:rsidRDefault="00141657" w:rsidP="00141657">
            <w:pPr>
              <w:jc w:val="left"/>
              <w:rPr>
                <w:i/>
              </w:rPr>
            </w:pPr>
            <w:r w:rsidRPr="00DC4578">
              <w:rPr>
                <w:i/>
              </w:rPr>
              <w:t>Purchase 2, BASE 1 has no new cells, new editions or updates. If the system maintains an up to date product listing the user should not be prompted to install this base.</w:t>
            </w:r>
          </w:p>
        </w:tc>
      </w:tr>
      <w:tr w:rsidR="00D7676B" w:rsidRPr="00000AB3" w14:paraId="6267A835" w14:textId="77777777" w:rsidTr="00D7676B">
        <w:trPr>
          <w:trHeight w:val="28"/>
          <w:tblHeader/>
        </w:trPr>
        <w:tc>
          <w:tcPr>
            <w:tcW w:w="250" w:type="dxa"/>
            <w:vMerge w:val="restart"/>
            <w:tcBorders>
              <w:top w:val="nil"/>
            </w:tcBorders>
            <w:shd w:val="clear" w:color="auto" w:fill="auto"/>
          </w:tcPr>
          <w:p w14:paraId="258E5657" w14:textId="77777777" w:rsidR="00D7676B" w:rsidRPr="00000AB3" w:rsidRDefault="00D7676B" w:rsidP="00730835">
            <w:pPr>
              <w:jc w:val="center"/>
              <w:rPr>
                <w:b/>
                <w:sz w:val="18"/>
                <w:szCs w:val="18"/>
              </w:rPr>
            </w:pPr>
          </w:p>
        </w:tc>
        <w:tc>
          <w:tcPr>
            <w:tcW w:w="1843" w:type="dxa"/>
            <w:vMerge w:val="restart"/>
            <w:tcBorders>
              <w:top w:val="single" w:sz="4" w:space="0" w:color="auto"/>
            </w:tcBorders>
            <w:shd w:val="clear" w:color="auto" w:fill="8DB3E2"/>
            <w:vAlign w:val="center"/>
          </w:tcPr>
          <w:p w14:paraId="60931F6B" w14:textId="77777777" w:rsidR="00D7676B" w:rsidRPr="00000AB3" w:rsidRDefault="00D7676B" w:rsidP="00730835">
            <w:pPr>
              <w:jc w:val="center"/>
              <w:rPr>
                <w:b/>
                <w:sz w:val="18"/>
                <w:szCs w:val="18"/>
              </w:rPr>
            </w:pPr>
            <w:r w:rsidRPr="00000AB3">
              <w:rPr>
                <w:b/>
                <w:sz w:val="18"/>
                <w:szCs w:val="18"/>
              </w:rPr>
              <w:t>Test</w:t>
            </w:r>
          </w:p>
        </w:tc>
        <w:tc>
          <w:tcPr>
            <w:tcW w:w="1276" w:type="dxa"/>
            <w:gridSpan w:val="2"/>
            <w:vMerge w:val="restart"/>
            <w:tcBorders>
              <w:top w:val="single" w:sz="4" w:space="0" w:color="auto"/>
            </w:tcBorders>
            <w:shd w:val="clear" w:color="auto" w:fill="8DB3E2"/>
            <w:vAlign w:val="center"/>
          </w:tcPr>
          <w:p w14:paraId="07294795" w14:textId="77777777" w:rsidR="00D7676B" w:rsidRPr="00000AB3" w:rsidRDefault="00D7676B" w:rsidP="00730835">
            <w:pPr>
              <w:jc w:val="left"/>
              <w:rPr>
                <w:b/>
                <w:sz w:val="18"/>
                <w:szCs w:val="18"/>
              </w:rPr>
            </w:pPr>
            <w:r w:rsidRPr="00000AB3">
              <w:rPr>
                <w:b/>
                <w:sz w:val="18"/>
                <w:szCs w:val="18"/>
              </w:rPr>
              <w:t>Cell Name</w:t>
            </w:r>
          </w:p>
        </w:tc>
        <w:tc>
          <w:tcPr>
            <w:tcW w:w="2268" w:type="dxa"/>
            <w:gridSpan w:val="3"/>
            <w:tcBorders>
              <w:top w:val="single" w:sz="4" w:space="0" w:color="auto"/>
            </w:tcBorders>
            <w:shd w:val="clear" w:color="auto" w:fill="8DB3E2"/>
            <w:vAlign w:val="center"/>
          </w:tcPr>
          <w:p w14:paraId="55ABCE55" w14:textId="77777777" w:rsidR="00D7676B" w:rsidRPr="00000AB3" w:rsidRDefault="00D7676B" w:rsidP="00730835">
            <w:pPr>
              <w:jc w:val="center"/>
              <w:rPr>
                <w:b/>
                <w:sz w:val="18"/>
                <w:szCs w:val="18"/>
              </w:rPr>
            </w:pPr>
            <w:r w:rsidRPr="00000AB3">
              <w:rPr>
                <w:b/>
                <w:sz w:val="18"/>
                <w:szCs w:val="18"/>
              </w:rPr>
              <w:t>Exchange Set Content</w:t>
            </w:r>
          </w:p>
        </w:tc>
        <w:tc>
          <w:tcPr>
            <w:tcW w:w="2268" w:type="dxa"/>
            <w:gridSpan w:val="3"/>
            <w:tcBorders>
              <w:top w:val="single" w:sz="4" w:space="0" w:color="auto"/>
            </w:tcBorders>
            <w:shd w:val="clear" w:color="auto" w:fill="8DB3E2"/>
            <w:vAlign w:val="center"/>
          </w:tcPr>
          <w:p w14:paraId="3B177D5A" w14:textId="77777777" w:rsidR="00D7676B" w:rsidRPr="00000AB3" w:rsidRDefault="00D7676B" w:rsidP="00730835">
            <w:pPr>
              <w:jc w:val="center"/>
              <w:rPr>
                <w:b/>
                <w:sz w:val="18"/>
                <w:szCs w:val="18"/>
              </w:rPr>
            </w:pPr>
            <w:r w:rsidRPr="00000AB3">
              <w:rPr>
                <w:b/>
                <w:sz w:val="18"/>
                <w:szCs w:val="18"/>
              </w:rPr>
              <w:t>Expected SENC Content</w:t>
            </w:r>
          </w:p>
        </w:tc>
        <w:tc>
          <w:tcPr>
            <w:tcW w:w="1275" w:type="dxa"/>
            <w:vMerge w:val="restart"/>
            <w:tcBorders>
              <w:top w:val="single" w:sz="4" w:space="0" w:color="auto"/>
            </w:tcBorders>
            <w:shd w:val="clear" w:color="auto" w:fill="8DB3E2"/>
            <w:vAlign w:val="center"/>
          </w:tcPr>
          <w:p w14:paraId="0F30C3CF" w14:textId="77777777" w:rsidR="00D7676B" w:rsidRPr="00000AB3" w:rsidRDefault="00D7676B" w:rsidP="00730835">
            <w:pPr>
              <w:jc w:val="center"/>
              <w:rPr>
                <w:b/>
                <w:sz w:val="18"/>
                <w:szCs w:val="18"/>
              </w:rPr>
            </w:pPr>
            <w:r w:rsidRPr="00000AB3">
              <w:rPr>
                <w:b/>
                <w:sz w:val="18"/>
                <w:szCs w:val="18"/>
              </w:rPr>
              <w:t>Comments</w:t>
            </w:r>
          </w:p>
        </w:tc>
        <w:tc>
          <w:tcPr>
            <w:tcW w:w="349" w:type="dxa"/>
            <w:vMerge w:val="restart"/>
            <w:tcBorders>
              <w:top w:val="nil"/>
            </w:tcBorders>
            <w:shd w:val="clear" w:color="auto" w:fill="auto"/>
          </w:tcPr>
          <w:p w14:paraId="5CD49512" w14:textId="77777777" w:rsidR="00D7676B" w:rsidRPr="00000AB3" w:rsidRDefault="00D7676B" w:rsidP="00730835">
            <w:pPr>
              <w:jc w:val="center"/>
              <w:rPr>
                <w:b/>
                <w:sz w:val="18"/>
                <w:szCs w:val="18"/>
              </w:rPr>
            </w:pPr>
          </w:p>
        </w:tc>
      </w:tr>
      <w:tr w:rsidR="00D7676B" w:rsidRPr="00000AB3" w14:paraId="5A7D7D32" w14:textId="77777777" w:rsidTr="00D7676B">
        <w:trPr>
          <w:trHeight w:val="22"/>
          <w:tblHeader/>
        </w:trPr>
        <w:tc>
          <w:tcPr>
            <w:tcW w:w="250" w:type="dxa"/>
            <w:vMerge/>
            <w:shd w:val="clear" w:color="auto" w:fill="auto"/>
          </w:tcPr>
          <w:p w14:paraId="3DACDCD6" w14:textId="77777777" w:rsidR="00D7676B" w:rsidRPr="00000AB3" w:rsidRDefault="00D7676B" w:rsidP="00730835">
            <w:pPr>
              <w:jc w:val="left"/>
              <w:rPr>
                <w:sz w:val="18"/>
                <w:szCs w:val="18"/>
              </w:rPr>
            </w:pPr>
          </w:p>
        </w:tc>
        <w:tc>
          <w:tcPr>
            <w:tcW w:w="1843" w:type="dxa"/>
            <w:vMerge/>
            <w:shd w:val="clear" w:color="auto" w:fill="6699FF"/>
            <w:vAlign w:val="center"/>
          </w:tcPr>
          <w:p w14:paraId="2BA0C094" w14:textId="77777777" w:rsidR="00D7676B" w:rsidRPr="00000AB3" w:rsidRDefault="00D7676B" w:rsidP="00730835">
            <w:pPr>
              <w:jc w:val="left"/>
              <w:rPr>
                <w:sz w:val="18"/>
                <w:szCs w:val="18"/>
              </w:rPr>
            </w:pPr>
          </w:p>
        </w:tc>
        <w:tc>
          <w:tcPr>
            <w:tcW w:w="1276" w:type="dxa"/>
            <w:gridSpan w:val="2"/>
            <w:vMerge/>
            <w:shd w:val="clear" w:color="auto" w:fill="6699FF"/>
            <w:vAlign w:val="center"/>
          </w:tcPr>
          <w:p w14:paraId="5108C881" w14:textId="77777777" w:rsidR="00D7676B" w:rsidRPr="00000AB3" w:rsidRDefault="00D7676B" w:rsidP="00730835">
            <w:pPr>
              <w:jc w:val="left"/>
              <w:rPr>
                <w:sz w:val="18"/>
                <w:szCs w:val="18"/>
              </w:rPr>
            </w:pPr>
          </w:p>
        </w:tc>
        <w:tc>
          <w:tcPr>
            <w:tcW w:w="1134" w:type="dxa"/>
            <w:shd w:val="clear" w:color="auto" w:fill="8DB3E2"/>
            <w:vAlign w:val="center"/>
          </w:tcPr>
          <w:p w14:paraId="5900D56D" w14:textId="77777777" w:rsidR="00D7676B" w:rsidRPr="00000AB3" w:rsidRDefault="00D7676B" w:rsidP="00730835">
            <w:pPr>
              <w:jc w:val="left"/>
              <w:rPr>
                <w:b/>
                <w:sz w:val="18"/>
                <w:szCs w:val="18"/>
              </w:rPr>
            </w:pPr>
            <w:r w:rsidRPr="00000AB3">
              <w:rPr>
                <w:b/>
                <w:sz w:val="18"/>
                <w:szCs w:val="18"/>
              </w:rPr>
              <w:t>Edition N°</w:t>
            </w:r>
          </w:p>
        </w:tc>
        <w:tc>
          <w:tcPr>
            <w:tcW w:w="1134" w:type="dxa"/>
            <w:gridSpan w:val="2"/>
            <w:shd w:val="clear" w:color="auto" w:fill="8DB3E2"/>
            <w:vAlign w:val="center"/>
          </w:tcPr>
          <w:p w14:paraId="1008AB44" w14:textId="77777777" w:rsidR="00D7676B" w:rsidRPr="00000AB3" w:rsidRDefault="00D7676B" w:rsidP="00730835">
            <w:pPr>
              <w:jc w:val="left"/>
              <w:rPr>
                <w:b/>
                <w:sz w:val="18"/>
                <w:szCs w:val="18"/>
              </w:rPr>
            </w:pPr>
            <w:r w:rsidRPr="00000AB3">
              <w:rPr>
                <w:b/>
                <w:sz w:val="18"/>
                <w:szCs w:val="18"/>
              </w:rPr>
              <w:t>Update N°</w:t>
            </w:r>
          </w:p>
        </w:tc>
        <w:tc>
          <w:tcPr>
            <w:tcW w:w="1134" w:type="dxa"/>
            <w:shd w:val="clear" w:color="auto" w:fill="8DB3E2"/>
            <w:vAlign w:val="center"/>
          </w:tcPr>
          <w:p w14:paraId="379EFC10" w14:textId="77777777" w:rsidR="00D7676B" w:rsidRPr="00000AB3" w:rsidRDefault="00D7676B" w:rsidP="00730835">
            <w:pPr>
              <w:jc w:val="left"/>
              <w:rPr>
                <w:b/>
                <w:sz w:val="18"/>
                <w:szCs w:val="18"/>
              </w:rPr>
            </w:pPr>
            <w:r w:rsidRPr="00000AB3">
              <w:rPr>
                <w:b/>
                <w:sz w:val="18"/>
                <w:szCs w:val="18"/>
              </w:rPr>
              <w:t>Edition N°</w:t>
            </w:r>
          </w:p>
        </w:tc>
        <w:tc>
          <w:tcPr>
            <w:tcW w:w="1134" w:type="dxa"/>
            <w:gridSpan w:val="2"/>
            <w:shd w:val="clear" w:color="auto" w:fill="8DB3E2"/>
            <w:vAlign w:val="center"/>
          </w:tcPr>
          <w:p w14:paraId="6938B9AB" w14:textId="77777777" w:rsidR="00D7676B" w:rsidRPr="00000AB3" w:rsidRDefault="00D7676B" w:rsidP="00730835">
            <w:pPr>
              <w:jc w:val="left"/>
              <w:rPr>
                <w:b/>
                <w:sz w:val="18"/>
                <w:szCs w:val="18"/>
              </w:rPr>
            </w:pPr>
            <w:r w:rsidRPr="00000AB3">
              <w:rPr>
                <w:b/>
                <w:sz w:val="18"/>
                <w:szCs w:val="18"/>
              </w:rPr>
              <w:t>Update N°</w:t>
            </w:r>
          </w:p>
        </w:tc>
        <w:tc>
          <w:tcPr>
            <w:tcW w:w="1275" w:type="dxa"/>
            <w:vMerge/>
            <w:shd w:val="clear" w:color="auto" w:fill="6699FF"/>
            <w:vAlign w:val="center"/>
          </w:tcPr>
          <w:p w14:paraId="4037B661" w14:textId="77777777" w:rsidR="00D7676B" w:rsidRPr="00000AB3" w:rsidRDefault="00D7676B" w:rsidP="00730835">
            <w:pPr>
              <w:jc w:val="left"/>
              <w:rPr>
                <w:sz w:val="18"/>
                <w:szCs w:val="18"/>
              </w:rPr>
            </w:pPr>
          </w:p>
        </w:tc>
        <w:tc>
          <w:tcPr>
            <w:tcW w:w="349" w:type="dxa"/>
            <w:vMerge/>
            <w:shd w:val="clear" w:color="auto" w:fill="auto"/>
          </w:tcPr>
          <w:p w14:paraId="345C783D" w14:textId="77777777" w:rsidR="00D7676B" w:rsidRPr="00000AB3" w:rsidRDefault="00D7676B" w:rsidP="00730835">
            <w:pPr>
              <w:jc w:val="left"/>
              <w:rPr>
                <w:sz w:val="18"/>
                <w:szCs w:val="18"/>
              </w:rPr>
            </w:pPr>
          </w:p>
        </w:tc>
      </w:tr>
      <w:tr w:rsidR="00D7676B" w:rsidRPr="00000AB3" w14:paraId="7F419404" w14:textId="77777777" w:rsidTr="00D7676B">
        <w:trPr>
          <w:trHeight w:val="22"/>
          <w:tblHeader/>
        </w:trPr>
        <w:tc>
          <w:tcPr>
            <w:tcW w:w="250" w:type="dxa"/>
            <w:vMerge/>
            <w:shd w:val="clear" w:color="auto" w:fill="auto"/>
          </w:tcPr>
          <w:p w14:paraId="1B38DA7B" w14:textId="77777777" w:rsidR="00D7676B" w:rsidRPr="00000AB3" w:rsidRDefault="00D7676B" w:rsidP="00730835">
            <w:pPr>
              <w:jc w:val="left"/>
              <w:rPr>
                <w:sz w:val="18"/>
                <w:szCs w:val="18"/>
              </w:rPr>
            </w:pPr>
          </w:p>
        </w:tc>
        <w:tc>
          <w:tcPr>
            <w:tcW w:w="1843" w:type="dxa"/>
            <w:vMerge w:val="restart"/>
            <w:shd w:val="clear" w:color="auto" w:fill="DBE5F1"/>
            <w:vAlign w:val="center"/>
          </w:tcPr>
          <w:p w14:paraId="6F226910" w14:textId="77777777" w:rsidR="00D7676B" w:rsidRPr="00850E5D" w:rsidRDefault="00D7676B" w:rsidP="00730835">
            <w:pPr>
              <w:jc w:val="left"/>
              <w:rPr>
                <w:i/>
                <w:sz w:val="18"/>
                <w:szCs w:val="18"/>
              </w:rPr>
            </w:pPr>
            <w:r w:rsidRPr="00850E5D">
              <w:rPr>
                <w:i/>
                <w:sz w:val="18"/>
                <w:szCs w:val="18"/>
              </w:rPr>
              <w:t xml:space="preserve">7j – Purchase 1 </w:t>
            </w:r>
          </w:p>
          <w:p w14:paraId="1625767D" w14:textId="77777777" w:rsidR="00D7676B" w:rsidRPr="00850E5D" w:rsidRDefault="00D7676B" w:rsidP="00730835">
            <w:pPr>
              <w:jc w:val="left"/>
              <w:rPr>
                <w:i/>
                <w:sz w:val="18"/>
                <w:szCs w:val="18"/>
              </w:rPr>
            </w:pPr>
            <w:r w:rsidRPr="00850E5D">
              <w:rPr>
                <w:i/>
                <w:sz w:val="18"/>
                <w:szCs w:val="18"/>
              </w:rPr>
              <w:t>[BASE 1 WK28_06]</w:t>
            </w:r>
          </w:p>
        </w:tc>
        <w:tc>
          <w:tcPr>
            <w:tcW w:w="1276" w:type="dxa"/>
            <w:gridSpan w:val="2"/>
            <w:shd w:val="clear" w:color="auto" w:fill="DBE5F1"/>
          </w:tcPr>
          <w:p w14:paraId="363F4DA3" w14:textId="77777777" w:rsidR="00D7676B" w:rsidRPr="00000AB3" w:rsidRDefault="00D7676B" w:rsidP="00730835">
            <w:pPr>
              <w:jc w:val="left"/>
              <w:rPr>
                <w:sz w:val="18"/>
                <w:szCs w:val="18"/>
              </w:rPr>
            </w:pPr>
            <w:r w:rsidRPr="00000AB3">
              <w:rPr>
                <w:sz w:val="18"/>
                <w:szCs w:val="18"/>
              </w:rPr>
              <w:t>GB302840</w:t>
            </w:r>
          </w:p>
        </w:tc>
        <w:tc>
          <w:tcPr>
            <w:tcW w:w="1134" w:type="dxa"/>
            <w:shd w:val="clear" w:color="auto" w:fill="DBE5F1"/>
          </w:tcPr>
          <w:p w14:paraId="359230D8" w14:textId="77777777" w:rsidR="00D7676B" w:rsidRPr="00000AB3" w:rsidRDefault="00D7676B" w:rsidP="00730835">
            <w:pPr>
              <w:jc w:val="center"/>
              <w:rPr>
                <w:sz w:val="18"/>
                <w:szCs w:val="18"/>
              </w:rPr>
            </w:pPr>
            <w:r w:rsidRPr="00000AB3">
              <w:rPr>
                <w:sz w:val="18"/>
                <w:szCs w:val="18"/>
              </w:rPr>
              <w:t>22</w:t>
            </w:r>
          </w:p>
        </w:tc>
        <w:tc>
          <w:tcPr>
            <w:tcW w:w="1134" w:type="dxa"/>
            <w:gridSpan w:val="2"/>
            <w:shd w:val="clear" w:color="auto" w:fill="DBE5F1"/>
          </w:tcPr>
          <w:p w14:paraId="4468A503" w14:textId="77777777" w:rsidR="00D7676B" w:rsidRPr="00000AB3" w:rsidRDefault="00D7676B" w:rsidP="00730835">
            <w:pPr>
              <w:jc w:val="center"/>
              <w:rPr>
                <w:sz w:val="18"/>
                <w:szCs w:val="18"/>
              </w:rPr>
            </w:pPr>
            <w:r w:rsidRPr="00000AB3">
              <w:rPr>
                <w:sz w:val="18"/>
                <w:szCs w:val="18"/>
              </w:rPr>
              <w:t>0</w:t>
            </w:r>
          </w:p>
        </w:tc>
        <w:tc>
          <w:tcPr>
            <w:tcW w:w="1134" w:type="dxa"/>
            <w:shd w:val="clear" w:color="auto" w:fill="DBE5F1"/>
          </w:tcPr>
          <w:p w14:paraId="7D8F360F" w14:textId="77777777" w:rsidR="00D7676B" w:rsidRPr="00000AB3" w:rsidRDefault="00D7676B" w:rsidP="00730835">
            <w:pPr>
              <w:jc w:val="center"/>
              <w:rPr>
                <w:sz w:val="18"/>
                <w:szCs w:val="18"/>
              </w:rPr>
            </w:pPr>
            <w:r w:rsidRPr="00000AB3">
              <w:rPr>
                <w:sz w:val="18"/>
                <w:szCs w:val="18"/>
              </w:rPr>
              <w:t>22</w:t>
            </w:r>
          </w:p>
        </w:tc>
        <w:tc>
          <w:tcPr>
            <w:tcW w:w="1134" w:type="dxa"/>
            <w:gridSpan w:val="2"/>
            <w:shd w:val="clear" w:color="auto" w:fill="DBE5F1"/>
          </w:tcPr>
          <w:p w14:paraId="7A19D2B5" w14:textId="77777777" w:rsidR="00D7676B" w:rsidRPr="00000AB3" w:rsidRDefault="00D7676B" w:rsidP="00730835">
            <w:pPr>
              <w:jc w:val="center"/>
              <w:rPr>
                <w:sz w:val="18"/>
                <w:szCs w:val="18"/>
              </w:rPr>
            </w:pPr>
            <w:r w:rsidRPr="00000AB3">
              <w:rPr>
                <w:sz w:val="18"/>
                <w:szCs w:val="18"/>
              </w:rPr>
              <w:t>0</w:t>
            </w:r>
          </w:p>
        </w:tc>
        <w:tc>
          <w:tcPr>
            <w:tcW w:w="1275" w:type="dxa"/>
            <w:shd w:val="clear" w:color="auto" w:fill="DBE5F1"/>
          </w:tcPr>
          <w:p w14:paraId="4BB5744C" w14:textId="77777777" w:rsidR="00D7676B" w:rsidRPr="00850E5D" w:rsidRDefault="00D7676B" w:rsidP="00730835">
            <w:pPr>
              <w:jc w:val="left"/>
              <w:rPr>
                <w:i/>
                <w:sz w:val="18"/>
                <w:szCs w:val="18"/>
              </w:rPr>
            </w:pPr>
          </w:p>
        </w:tc>
        <w:tc>
          <w:tcPr>
            <w:tcW w:w="349" w:type="dxa"/>
            <w:vMerge/>
            <w:shd w:val="clear" w:color="auto" w:fill="auto"/>
          </w:tcPr>
          <w:p w14:paraId="0B3B5BE8" w14:textId="77777777" w:rsidR="00D7676B" w:rsidRPr="00000AB3" w:rsidRDefault="00D7676B" w:rsidP="00730835">
            <w:pPr>
              <w:jc w:val="left"/>
              <w:rPr>
                <w:sz w:val="18"/>
                <w:szCs w:val="18"/>
              </w:rPr>
            </w:pPr>
          </w:p>
        </w:tc>
      </w:tr>
      <w:tr w:rsidR="00D7676B" w:rsidRPr="00000AB3" w14:paraId="6DE16945" w14:textId="77777777" w:rsidTr="00D7676B">
        <w:trPr>
          <w:trHeight w:val="22"/>
          <w:tblHeader/>
        </w:trPr>
        <w:tc>
          <w:tcPr>
            <w:tcW w:w="250" w:type="dxa"/>
            <w:vMerge/>
            <w:shd w:val="clear" w:color="auto" w:fill="auto"/>
          </w:tcPr>
          <w:p w14:paraId="11D85B43" w14:textId="77777777" w:rsidR="00D7676B" w:rsidRPr="00000AB3" w:rsidRDefault="00D7676B" w:rsidP="00730835">
            <w:pPr>
              <w:jc w:val="left"/>
              <w:rPr>
                <w:sz w:val="18"/>
                <w:szCs w:val="18"/>
              </w:rPr>
            </w:pPr>
          </w:p>
        </w:tc>
        <w:tc>
          <w:tcPr>
            <w:tcW w:w="1843" w:type="dxa"/>
            <w:vMerge/>
            <w:shd w:val="clear" w:color="auto" w:fill="DBE5F1"/>
            <w:vAlign w:val="center"/>
          </w:tcPr>
          <w:p w14:paraId="3431CBEB" w14:textId="77777777" w:rsidR="00D7676B" w:rsidRPr="00850E5D" w:rsidRDefault="00D7676B" w:rsidP="00730835">
            <w:pPr>
              <w:jc w:val="left"/>
              <w:rPr>
                <w:i/>
                <w:sz w:val="18"/>
                <w:szCs w:val="18"/>
              </w:rPr>
            </w:pPr>
          </w:p>
        </w:tc>
        <w:tc>
          <w:tcPr>
            <w:tcW w:w="1276" w:type="dxa"/>
            <w:gridSpan w:val="2"/>
            <w:shd w:val="clear" w:color="auto" w:fill="DBE5F1"/>
          </w:tcPr>
          <w:p w14:paraId="7568C126" w14:textId="77777777" w:rsidR="00D7676B" w:rsidRPr="00000AB3" w:rsidRDefault="00D7676B" w:rsidP="00730835">
            <w:pPr>
              <w:jc w:val="left"/>
              <w:rPr>
                <w:sz w:val="18"/>
                <w:szCs w:val="18"/>
              </w:rPr>
            </w:pPr>
            <w:r w:rsidRPr="00000AB3">
              <w:rPr>
                <w:sz w:val="18"/>
                <w:szCs w:val="18"/>
              </w:rPr>
              <w:t>GB303220</w:t>
            </w:r>
          </w:p>
        </w:tc>
        <w:tc>
          <w:tcPr>
            <w:tcW w:w="1134" w:type="dxa"/>
            <w:shd w:val="clear" w:color="auto" w:fill="DBE5F1"/>
          </w:tcPr>
          <w:p w14:paraId="4EC6B348" w14:textId="77777777" w:rsidR="00D7676B" w:rsidRPr="00000AB3" w:rsidRDefault="00D7676B" w:rsidP="00730835">
            <w:pPr>
              <w:jc w:val="center"/>
              <w:rPr>
                <w:sz w:val="18"/>
                <w:szCs w:val="18"/>
              </w:rPr>
            </w:pPr>
            <w:r w:rsidRPr="00000AB3">
              <w:rPr>
                <w:sz w:val="18"/>
                <w:szCs w:val="18"/>
              </w:rPr>
              <w:t>4</w:t>
            </w:r>
          </w:p>
        </w:tc>
        <w:tc>
          <w:tcPr>
            <w:tcW w:w="1134" w:type="dxa"/>
            <w:gridSpan w:val="2"/>
            <w:shd w:val="clear" w:color="auto" w:fill="DBE5F1"/>
          </w:tcPr>
          <w:p w14:paraId="37D8C153" w14:textId="77777777" w:rsidR="00D7676B" w:rsidRPr="00000AB3" w:rsidRDefault="00D7676B" w:rsidP="00730835">
            <w:pPr>
              <w:jc w:val="center"/>
              <w:rPr>
                <w:sz w:val="18"/>
                <w:szCs w:val="18"/>
              </w:rPr>
            </w:pPr>
            <w:r w:rsidRPr="00000AB3">
              <w:rPr>
                <w:sz w:val="18"/>
                <w:szCs w:val="18"/>
              </w:rPr>
              <w:t>1</w:t>
            </w:r>
          </w:p>
        </w:tc>
        <w:tc>
          <w:tcPr>
            <w:tcW w:w="1134" w:type="dxa"/>
            <w:shd w:val="clear" w:color="auto" w:fill="DBE5F1"/>
          </w:tcPr>
          <w:p w14:paraId="117D63C6" w14:textId="77777777" w:rsidR="00D7676B" w:rsidRPr="00000AB3" w:rsidRDefault="00D7676B" w:rsidP="00730835">
            <w:pPr>
              <w:jc w:val="center"/>
              <w:rPr>
                <w:sz w:val="18"/>
                <w:szCs w:val="18"/>
              </w:rPr>
            </w:pPr>
            <w:r w:rsidRPr="00000AB3">
              <w:rPr>
                <w:sz w:val="18"/>
                <w:szCs w:val="18"/>
              </w:rPr>
              <w:t>4</w:t>
            </w:r>
          </w:p>
        </w:tc>
        <w:tc>
          <w:tcPr>
            <w:tcW w:w="1134" w:type="dxa"/>
            <w:gridSpan w:val="2"/>
            <w:shd w:val="clear" w:color="auto" w:fill="DBE5F1"/>
          </w:tcPr>
          <w:p w14:paraId="12695582" w14:textId="77777777" w:rsidR="00D7676B" w:rsidRPr="00000AB3" w:rsidRDefault="00D7676B" w:rsidP="00730835">
            <w:pPr>
              <w:jc w:val="center"/>
              <w:rPr>
                <w:sz w:val="18"/>
                <w:szCs w:val="18"/>
              </w:rPr>
            </w:pPr>
            <w:r w:rsidRPr="00000AB3">
              <w:rPr>
                <w:sz w:val="18"/>
                <w:szCs w:val="18"/>
              </w:rPr>
              <w:t>1</w:t>
            </w:r>
          </w:p>
        </w:tc>
        <w:tc>
          <w:tcPr>
            <w:tcW w:w="1275" w:type="dxa"/>
            <w:shd w:val="clear" w:color="auto" w:fill="DBE5F1"/>
          </w:tcPr>
          <w:p w14:paraId="6E022701" w14:textId="77777777" w:rsidR="00D7676B" w:rsidRPr="00850E5D" w:rsidRDefault="00D7676B" w:rsidP="00730835">
            <w:pPr>
              <w:jc w:val="left"/>
              <w:rPr>
                <w:i/>
                <w:sz w:val="18"/>
                <w:szCs w:val="18"/>
              </w:rPr>
            </w:pPr>
          </w:p>
        </w:tc>
        <w:tc>
          <w:tcPr>
            <w:tcW w:w="349" w:type="dxa"/>
            <w:vMerge/>
            <w:shd w:val="clear" w:color="auto" w:fill="auto"/>
          </w:tcPr>
          <w:p w14:paraId="639F35D7" w14:textId="77777777" w:rsidR="00D7676B" w:rsidRPr="00000AB3" w:rsidRDefault="00D7676B" w:rsidP="00730835">
            <w:pPr>
              <w:jc w:val="left"/>
              <w:rPr>
                <w:sz w:val="18"/>
                <w:szCs w:val="18"/>
              </w:rPr>
            </w:pPr>
          </w:p>
        </w:tc>
      </w:tr>
      <w:tr w:rsidR="00D7676B" w:rsidRPr="00000AB3" w14:paraId="75640F26" w14:textId="77777777" w:rsidTr="00D7676B">
        <w:trPr>
          <w:trHeight w:val="22"/>
          <w:tblHeader/>
        </w:trPr>
        <w:tc>
          <w:tcPr>
            <w:tcW w:w="250" w:type="dxa"/>
            <w:vMerge/>
            <w:shd w:val="clear" w:color="auto" w:fill="auto"/>
          </w:tcPr>
          <w:p w14:paraId="7B90790B" w14:textId="77777777" w:rsidR="00D7676B" w:rsidRPr="00000AB3" w:rsidRDefault="00D7676B" w:rsidP="00730835">
            <w:pPr>
              <w:jc w:val="left"/>
              <w:rPr>
                <w:sz w:val="18"/>
                <w:szCs w:val="18"/>
              </w:rPr>
            </w:pPr>
          </w:p>
        </w:tc>
        <w:tc>
          <w:tcPr>
            <w:tcW w:w="1843" w:type="dxa"/>
            <w:vMerge/>
            <w:shd w:val="clear" w:color="auto" w:fill="DBE5F1"/>
            <w:vAlign w:val="center"/>
          </w:tcPr>
          <w:p w14:paraId="70809A4C" w14:textId="77777777" w:rsidR="00D7676B" w:rsidRPr="00850E5D" w:rsidRDefault="00D7676B" w:rsidP="00730835">
            <w:pPr>
              <w:jc w:val="left"/>
              <w:rPr>
                <w:i/>
                <w:sz w:val="18"/>
                <w:szCs w:val="18"/>
              </w:rPr>
            </w:pPr>
          </w:p>
        </w:tc>
        <w:tc>
          <w:tcPr>
            <w:tcW w:w="1276" w:type="dxa"/>
            <w:gridSpan w:val="2"/>
            <w:shd w:val="clear" w:color="auto" w:fill="DBE5F1"/>
          </w:tcPr>
          <w:p w14:paraId="10AC46D4" w14:textId="77777777" w:rsidR="00D7676B" w:rsidRPr="00000AB3" w:rsidRDefault="00D7676B" w:rsidP="00730835">
            <w:pPr>
              <w:jc w:val="left"/>
              <w:rPr>
                <w:sz w:val="18"/>
                <w:szCs w:val="18"/>
              </w:rPr>
            </w:pPr>
            <w:r w:rsidRPr="00000AB3">
              <w:rPr>
                <w:sz w:val="18"/>
                <w:szCs w:val="18"/>
              </w:rPr>
              <w:t>GB303420</w:t>
            </w:r>
          </w:p>
        </w:tc>
        <w:tc>
          <w:tcPr>
            <w:tcW w:w="1134" w:type="dxa"/>
            <w:shd w:val="clear" w:color="auto" w:fill="DBE5F1"/>
          </w:tcPr>
          <w:p w14:paraId="3C25F82D" w14:textId="77777777" w:rsidR="00D7676B" w:rsidRPr="00000AB3" w:rsidRDefault="00D7676B" w:rsidP="00730835">
            <w:pPr>
              <w:jc w:val="center"/>
              <w:rPr>
                <w:sz w:val="18"/>
                <w:szCs w:val="18"/>
              </w:rPr>
            </w:pPr>
            <w:r w:rsidRPr="00000AB3">
              <w:rPr>
                <w:sz w:val="18"/>
                <w:szCs w:val="18"/>
              </w:rPr>
              <w:t>3</w:t>
            </w:r>
          </w:p>
        </w:tc>
        <w:tc>
          <w:tcPr>
            <w:tcW w:w="1134" w:type="dxa"/>
            <w:gridSpan w:val="2"/>
            <w:shd w:val="clear" w:color="auto" w:fill="DBE5F1"/>
          </w:tcPr>
          <w:p w14:paraId="17AEA2ED" w14:textId="77777777" w:rsidR="00D7676B" w:rsidRPr="00000AB3" w:rsidRDefault="00D7676B" w:rsidP="00730835">
            <w:pPr>
              <w:jc w:val="center"/>
              <w:rPr>
                <w:sz w:val="18"/>
                <w:szCs w:val="18"/>
              </w:rPr>
            </w:pPr>
            <w:r w:rsidRPr="00000AB3">
              <w:rPr>
                <w:sz w:val="18"/>
                <w:szCs w:val="18"/>
              </w:rPr>
              <w:t>4</w:t>
            </w:r>
          </w:p>
        </w:tc>
        <w:tc>
          <w:tcPr>
            <w:tcW w:w="1134" w:type="dxa"/>
            <w:shd w:val="clear" w:color="auto" w:fill="DBE5F1"/>
          </w:tcPr>
          <w:p w14:paraId="21AD2A01" w14:textId="77777777" w:rsidR="00D7676B" w:rsidRPr="00000AB3" w:rsidRDefault="00D7676B" w:rsidP="00730835">
            <w:pPr>
              <w:jc w:val="center"/>
              <w:rPr>
                <w:sz w:val="18"/>
                <w:szCs w:val="18"/>
              </w:rPr>
            </w:pPr>
            <w:r w:rsidRPr="00000AB3">
              <w:rPr>
                <w:sz w:val="18"/>
                <w:szCs w:val="18"/>
              </w:rPr>
              <w:t>3</w:t>
            </w:r>
          </w:p>
        </w:tc>
        <w:tc>
          <w:tcPr>
            <w:tcW w:w="1134" w:type="dxa"/>
            <w:gridSpan w:val="2"/>
            <w:shd w:val="clear" w:color="auto" w:fill="DBE5F1"/>
          </w:tcPr>
          <w:p w14:paraId="0B311BEB" w14:textId="77777777" w:rsidR="00D7676B" w:rsidRPr="00000AB3" w:rsidRDefault="00D7676B" w:rsidP="00730835">
            <w:pPr>
              <w:jc w:val="center"/>
              <w:rPr>
                <w:sz w:val="18"/>
                <w:szCs w:val="18"/>
              </w:rPr>
            </w:pPr>
            <w:r w:rsidRPr="00000AB3">
              <w:rPr>
                <w:sz w:val="18"/>
                <w:szCs w:val="18"/>
              </w:rPr>
              <w:t>4</w:t>
            </w:r>
          </w:p>
        </w:tc>
        <w:tc>
          <w:tcPr>
            <w:tcW w:w="1275" w:type="dxa"/>
            <w:shd w:val="clear" w:color="auto" w:fill="DBE5F1"/>
          </w:tcPr>
          <w:p w14:paraId="7608B8A5" w14:textId="77777777" w:rsidR="00D7676B" w:rsidRPr="00850E5D" w:rsidRDefault="00D7676B" w:rsidP="00730835">
            <w:pPr>
              <w:jc w:val="left"/>
              <w:rPr>
                <w:i/>
                <w:sz w:val="18"/>
                <w:szCs w:val="18"/>
              </w:rPr>
            </w:pPr>
          </w:p>
        </w:tc>
        <w:tc>
          <w:tcPr>
            <w:tcW w:w="349" w:type="dxa"/>
            <w:vMerge/>
            <w:shd w:val="clear" w:color="auto" w:fill="auto"/>
          </w:tcPr>
          <w:p w14:paraId="47A08D93" w14:textId="77777777" w:rsidR="00D7676B" w:rsidRPr="00000AB3" w:rsidRDefault="00D7676B" w:rsidP="00730835">
            <w:pPr>
              <w:jc w:val="left"/>
              <w:rPr>
                <w:sz w:val="18"/>
                <w:szCs w:val="18"/>
              </w:rPr>
            </w:pPr>
          </w:p>
        </w:tc>
      </w:tr>
      <w:tr w:rsidR="00D7676B" w:rsidRPr="00000AB3" w14:paraId="3AA5D98A" w14:textId="77777777" w:rsidTr="00D7676B">
        <w:trPr>
          <w:trHeight w:val="22"/>
          <w:tblHeader/>
        </w:trPr>
        <w:tc>
          <w:tcPr>
            <w:tcW w:w="250" w:type="dxa"/>
            <w:vMerge/>
            <w:shd w:val="clear" w:color="auto" w:fill="auto"/>
          </w:tcPr>
          <w:p w14:paraId="1AA62157" w14:textId="77777777" w:rsidR="00D7676B" w:rsidRPr="00000AB3" w:rsidRDefault="00D7676B" w:rsidP="00730835">
            <w:pPr>
              <w:jc w:val="left"/>
              <w:rPr>
                <w:sz w:val="18"/>
                <w:szCs w:val="18"/>
              </w:rPr>
            </w:pPr>
          </w:p>
        </w:tc>
        <w:tc>
          <w:tcPr>
            <w:tcW w:w="1843" w:type="dxa"/>
            <w:vMerge/>
            <w:shd w:val="clear" w:color="auto" w:fill="DBE5F1"/>
            <w:vAlign w:val="center"/>
          </w:tcPr>
          <w:p w14:paraId="7259B5E2" w14:textId="77777777" w:rsidR="00D7676B" w:rsidRPr="00850E5D" w:rsidRDefault="00D7676B" w:rsidP="00730835">
            <w:pPr>
              <w:jc w:val="left"/>
              <w:rPr>
                <w:i/>
                <w:sz w:val="18"/>
                <w:szCs w:val="18"/>
              </w:rPr>
            </w:pPr>
          </w:p>
        </w:tc>
        <w:tc>
          <w:tcPr>
            <w:tcW w:w="1276" w:type="dxa"/>
            <w:gridSpan w:val="2"/>
            <w:shd w:val="clear" w:color="auto" w:fill="DBE5F1"/>
          </w:tcPr>
          <w:p w14:paraId="76A3908A" w14:textId="77777777" w:rsidR="00D7676B" w:rsidRPr="00000AB3" w:rsidRDefault="00D7676B" w:rsidP="00730835">
            <w:pPr>
              <w:jc w:val="left"/>
              <w:rPr>
                <w:sz w:val="18"/>
                <w:szCs w:val="18"/>
              </w:rPr>
            </w:pPr>
            <w:r w:rsidRPr="00000AB3">
              <w:rPr>
                <w:sz w:val="18"/>
                <w:szCs w:val="18"/>
              </w:rPr>
              <w:t>GB303460</w:t>
            </w:r>
          </w:p>
        </w:tc>
        <w:tc>
          <w:tcPr>
            <w:tcW w:w="1134" w:type="dxa"/>
            <w:shd w:val="clear" w:color="auto" w:fill="DBE5F1"/>
          </w:tcPr>
          <w:p w14:paraId="7BECFEA2" w14:textId="77777777" w:rsidR="00D7676B" w:rsidRPr="00000AB3" w:rsidRDefault="00D7676B" w:rsidP="00730835">
            <w:pPr>
              <w:jc w:val="center"/>
              <w:rPr>
                <w:sz w:val="18"/>
                <w:szCs w:val="18"/>
              </w:rPr>
            </w:pPr>
            <w:r w:rsidRPr="00000AB3">
              <w:rPr>
                <w:sz w:val="18"/>
                <w:szCs w:val="18"/>
              </w:rPr>
              <w:t>10</w:t>
            </w:r>
          </w:p>
        </w:tc>
        <w:tc>
          <w:tcPr>
            <w:tcW w:w="1134" w:type="dxa"/>
            <w:gridSpan w:val="2"/>
            <w:shd w:val="clear" w:color="auto" w:fill="DBE5F1"/>
          </w:tcPr>
          <w:p w14:paraId="4DF17A79" w14:textId="77777777" w:rsidR="00D7676B" w:rsidRPr="00000AB3" w:rsidRDefault="00D7676B" w:rsidP="00730835">
            <w:pPr>
              <w:jc w:val="center"/>
              <w:rPr>
                <w:sz w:val="18"/>
                <w:szCs w:val="18"/>
              </w:rPr>
            </w:pPr>
            <w:r w:rsidRPr="00000AB3">
              <w:rPr>
                <w:sz w:val="18"/>
                <w:szCs w:val="18"/>
              </w:rPr>
              <w:t>3</w:t>
            </w:r>
          </w:p>
        </w:tc>
        <w:tc>
          <w:tcPr>
            <w:tcW w:w="1134" w:type="dxa"/>
            <w:shd w:val="clear" w:color="auto" w:fill="DBE5F1"/>
          </w:tcPr>
          <w:p w14:paraId="43F443E8" w14:textId="77777777" w:rsidR="00D7676B" w:rsidRPr="00000AB3" w:rsidRDefault="00D7676B" w:rsidP="00730835">
            <w:pPr>
              <w:jc w:val="center"/>
              <w:rPr>
                <w:sz w:val="18"/>
                <w:szCs w:val="18"/>
              </w:rPr>
            </w:pPr>
            <w:r w:rsidRPr="00000AB3">
              <w:rPr>
                <w:sz w:val="18"/>
                <w:szCs w:val="18"/>
              </w:rPr>
              <w:t>10</w:t>
            </w:r>
          </w:p>
        </w:tc>
        <w:tc>
          <w:tcPr>
            <w:tcW w:w="1134" w:type="dxa"/>
            <w:gridSpan w:val="2"/>
            <w:shd w:val="clear" w:color="auto" w:fill="DBE5F1"/>
          </w:tcPr>
          <w:p w14:paraId="0CDDEDDB" w14:textId="77777777" w:rsidR="00D7676B" w:rsidRPr="00000AB3" w:rsidRDefault="00D7676B" w:rsidP="00730835">
            <w:pPr>
              <w:jc w:val="center"/>
              <w:rPr>
                <w:sz w:val="18"/>
                <w:szCs w:val="18"/>
              </w:rPr>
            </w:pPr>
            <w:r w:rsidRPr="00000AB3">
              <w:rPr>
                <w:sz w:val="18"/>
                <w:szCs w:val="18"/>
              </w:rPr>
              <w:t>3</w:t>
            </w:r>
          </w:p>
        </w:tc>
        <w:tc>
          <w:tcPr>
            <w:tcW w:w="1275" w:type="dxa"/>
            <w:shd w:val="clear" w:color="auto" w:fill="DBE5F1"/>
          </w:tcPr>
          <w:p w14:paraId="38FAA47B" w14:textId="77777777" w:rsidR="00D7676B" w:rsidRPr="00850E5D" w:rsidRDefault="00D7676B" w:rsidP="00730835">
            <w:pPr>
              <w:jc w:val="left"/>
              <w:rPr>
                <w:i/>
                <w:sz w:val="18"/>
                <w:szCs w:val="18"/>
              </w:rPr>
            </w:pPr>
          </w:p>
        </w:tc>
        <w:tc>
          <w:tcPr>
            <w:tcW w:w="349" w:type="dxa"/>
            <w:vMerge/>
            <w:shd w:val="clear" w:color="auto" w:fill="auto"/>
          </w:tcPr>
          <w:p w14:paraId="0284C5D3" w14:textId="77777777" w:rsidR="00D7676B" w:rsidRPr="00000AB3" w:rsidRDefault="00D7676B" w:rsidP="00730835">
            <w:pPr>
              <w:jc w:val="left"/>
              <w:rPr>
                <w:sz w:val="18"/>
                <w:szCs w:val="18"/>
              </w:rPr>
            </w:pPr>
          </w:p>
        </w:tc>
      </w:tr>
      <w:tr w:rsidR="00D7676B" w:rsidRPr="00000AB3" w14:paraId="6C6A6B3D" w14:textId="77777777" w:rsidTr="00D7676B">
        <w:trPr>
          <w:trHeight w:val="22"/>
          <w:tblHeader/>
        </w:trPr>
        <w:tc>
          <w:tcPr>
            <w:tcW w:w="250" w:type="dxa"/>
            <w:vMerge/>
            <w:shd w:val="clear" w:color="auto" w:fill="auto"/>
          </w:tcPr>
          <w:p w14:paraId="07974B38" w14:textId="77777777" w:rsidR="00D7676B" w:rsidRPr="00000AB3" w:rsidRDefault="00D7676B" w:rsidP="00730835">
            <w:pPr>
              <w:jc w:val="left"/>
              <w:rPr>
                <w:sz w:val="18"/>
                <w:szCs w:val="18"/>
              </w:rPr>
            </w:pPr>
          </w:p>
        </w:tc>
        <w:tc>
          <w:tcPr>
            <w:tcW w:w="1843" w:type="dxa"/>
            <w:vMerge w:val="restart"/>
            <w:shd w:val="clear" w:color="auto" w:fill="DBE5F1"/>
            <w:vAlign w:val="center"/>
          </w:tcPr>
          <w:p w14:paraId="522D63C8" w14:textId="77777777" w:rsidR="00D7676B" w:rsidRPr="00850E5D" w:rsidRDefault="00D7676B" w:rsidP="00730835">
            <w:pPr>
              <w:jc w:val="left"/>
              <w:rPr>
                <w:i/>
                <w:sz w:val="18"/>
                <w:szCs w:val="18"/>
              </w:rPr>
            </w:pPr>
            <w:r w:rsidRPr="00850E5D">
              <w:rPr>
                <w:i/>
                <w:sz w:val="18"/>
                <w:szCs w:val="18"/>
              </w:rPr>
              <w:t xml:space="preserve">7j – Purchase 1 </w:t>
            </w:r>
          </w:p>
          <w:p w14:paraId="3259D197" w14:textId="77777777" w:rsidR="00D7676B" w:rsidRPr="00850E5D" w:rsidRDefault="00D7676B" w:rsidP="00730835">
            <w:pPr>
              <w:jc w:val="left"/>
              <w:rPr>
                <w:i/>
                <w:sz w:val="18"/>
                <w:szCs w:val="18"/>
              </w:rPr>
            </w:pPr>
            <w:r w:rsidRPr="00850E5D">
              <w:rPr>
                <w:i/>
                <w:sz w:val="18"/>
                <w:szCs w:val="18"/>
              </w:rPr>
              <w:t>[BASE 2 WK30_06]</w:t>
            </w:r>
          </w:p>
        </w:tc>
        <w:tc>
          <w:tcPr>
            <w:tcW w:w="1276" w:type="dxa"/>
            <w:gridSpan w:val="2"/>
            <w:shd w:val="clear" w:color="auto" w:fill="DBE5F1"/>
          </w:tcPr>
          <w:p w14:paraId="3ACA50D8" w14:textId="77777777" w:rsidR="00D7676B" w:rsidRPr="00000AB3" w:rsidRDefault="00D7676B" w:rsidP="00730835">
            <w:pPr>
              <w:jc w:val="left"/>
              <w:rPr>
                <w:sz w:val="18"/>
                <w:szCs w:val="18"/>
              </w:rPr>
            </w:pPr>
            <w:r w:rsidRPr="00000AB3">
              <w:rPr>
                <w:sz w:val="18"/>
                <w:szCs w:val="18"/>
              </w:rPr>
              <w:t>GB40162A</w:t>
            </w:r>
          </w:p>
        </w:tc>
        <w:tc>
          <w:tcPr>
            <w:tcW w:w="1134" w:type="dxa"/>
            <w:shd w:val="clear" w:color="auto" w:fill="DBE5F1"/>
          </w:tcPr>
          <w:p w14:paraId="7E8C30C7" w14:textId="77777777" w:rsidR="00D7676B" w:rsidRPr="00000AB3" w:rsidRDefault="00D7676B" w:rsidP="00730835">
            <w:pPr>
              <w:jc w:val="center"/>
              <w:rPr>
                <w:sz w:val="18"/>
                <w:szCs w:val="18"/>
              </w:rPr>
            </w:pPr>
            <w:r w:rsidRPr="00000AB3">
              <w:rPr>
                <w:sz w:val="18"/>
                <w:szCs w:val="18"/>
              </w:rPr>
              <w:t>9</w:t>
            </w:r>
          </w:p>
        </w:tc>
        <w:tc>
          <w:tcPr>
            <w:tcW w:w="1134" w:type="dxa"/>
            <w:gridSpan w:val="2"/>
            <w:shd w:val="clear" w:color="auto" w:fill="DBE5F1"/>
          </w:tcPr>
          <w:p w14:paraId="633838FA" w14:textId="77777777" w:rsidR="00D7676B" w:rsidRPr="00000AB3" w:rsidRDefault="00D7676B" w:rsidP="00730835">
            <w:pPr>
              <w:jc w:val="center"/>
              <w:rPr>
                <w:sz w:val="18"/>
                <w:szCs w:val="18"/>
              </w:rPr>
            </w:pPr>
            <w:r w:rsidRPr="00000AB3">
              <w:rPr>
                <w:sz w:val="18"/>
                <w:szCs w:val="18"/>
              </w:rPr>
              <w:t>0</w:t>
            </w:r>
          </w:p>
        </w:tc>
        <w:tc>
          <w:tcPr>
            <w:tcW w:w="1134" w:type="dxa"/>
            <w:shd w:val="clear" w:color="auto" w:fill="DBE5F1"/>
          </w:tcPr>
          <w:p w14:paraId="7EEEC43B" w14:textId="77777777" w:rsidR="00D7676B" w:rsidRPr="00000AB3" w:rsidRDefault="00D7676B" w:rsidP="00730835">
            <w:pPr>
              <w:jc w:val="center"/>
              <w:rPr>
                <w:sz w:val="18"/>
                <w:szCs w:val="18"/>
              </w:rPr>
            </w:pPr>
          </w:p>
        </w:tc>
        <w:tc>
          <w:tcPr>
            <w:tcW w:w="1134" w:type="dxa"/>
            <w:gridSpan w:val="2"/>
            <w:shd w:val="clear" w:color="auto" w:fill="DBE5F1"/>
          </w:tcPr>
          <w:p w14:paraId="28EAFD7A" w14:textId="77777777" w:rsidR="00D7676B" w:rsidRPr="00000AB3" w:rsidRDefault="00D7676B" w:rsidP="00730835">
            <w:pPr>
              <w:jc w:val="center"/>
              <w:rPr>
                <w:sz w:val="18"/>
                <w:szCs w:val="18"/>
              </w:rPr>
            </w:pPr>
          </w:p>
        </w:tc>
        <w:tc>
          <w:tcPr>
            <w:tcW w:w="1275" w:type="dxa"/>
            <w:vMerge w:val="restart"/>
            <w:shd w:val="clear" w:color="auto" w:fill="DBE5F1"/>
          </w:tcPr>
          <w:p w14:paraId="5A0AF67A" w14:textId="77777777" w:rsidR="00D7676B" w:rsidRPr="00850E5D" w:rsidRDefault="00D7676B" w:rsidP="00730835">
            <w:pPr>
              <w:jc w:val="left"/>
              <w:rPr>
                <w:i/>
                <w:sz w:val="18"/>
                <w:szCs w:val="18"/>
              </w:rPr>
            </w:pPr>
            <w:r w:rsidRPr="00850E5D">
              <w:rPr>
                <w:i/>
                <w:sz w:val="18"/>
                <w:szCs w:val="18"/>
              </w:rPr>
              <w:t>No ENC permits</w:t>
            </w:r>
          </w:p>
        </w:tc>
        <w:tc>
          <w:tcPr>
            <w:tcW w:w="349" w:type="dxa"/>
            <w:vMerge/>
            <w:shd w:val="clear" w:color="auto" w:fill="auto"/>
          </w:tcPr>
          <w:p w14:paraId="719E9942" w14:textId="77777777" w:rsidR="00D7676B" w:rsidRPr="00000AB3" w:rsidRDefault="00D7676B" w:rsidP="00730835">
            <w:pPr>
              <w:jc w:val="left"/>
              <w:rPr>
                <w:sz w:val="18"/>
                <w:szCs w:val="18"/>
              </w:rPr>
            </w:pPr>
          </w:p>
        </w:tc>
      </w:tr>
      <w:tr w:rsidR="00D7676B" w:rsidRPr="00000AB3" w14:paraId="7B8FAFD5" w14:textId="77777777" w:rsidTr="00D7676B">
        <w:trPr>
          <w:trHeight w:val="22"/>
          <w:tblHeader/>
        </w:trPr>
        <w:tc>
          <w:tcPr>
            <w:tcW w:w="250" w:type="dxa"/>
            <w:vMerge/>
            <w:shd w:val="clear" w:color="auto" w:fill="auto"/>
          </w:tcPr>
          <w:p w14:paraId="49A10383" w14:textId="77777777" w:rsidR="00D7676B" w:rsidRPr="00000AB3" w:rsidRDefault="00D7676B" w:rsidP="00730835">
            <w:pPr>
              <w:jc w:val="left"/>
              <w:rPr>
                <w:sz w:val="18"/>
                <w:szCs w:val="18"/>
              </w:rPr>
            </w:pPr>
          </w:p>
        </w:tc>
        <w:tc>
          <w:tcPr>
            <w:tcW w:w="1843" w:type="dxa"/>
            <w:vMerge/>
            <w:shd w:val="clear" w:color="auto" w:fill="DBE5F1"/>
            <w:vAlign w:val="center"/>
          </w:tcPr>
          <w:p w14:paraId="41109846" w14:textId="77777777" w:rsidR="00D7676B" w:rsidRPr="00850E5D" w:rsidRDefault="00D7676B" w:rsidP="00730835">
            <w:pPr>
              <w:jc w:val="left"/>
              <w:rPr>
                <w:i/>
                <w:sz w:val="18"/>
                <w:szCs w:val="18"/>
              </w:rPr>
            </w:pPr>
          </w:p>
        </w:tc>
        <w:tc>
          <w:tcPr>
            <w:tcW w:w="1276" w:type="dxa"/>
            <w:gridSpan w:val="2"/>
            <w:shd w:val="clear" w:color="auto" w:fill="DBE5F1"/>
          </w:tcPr>
          <w:p w14:paraId="34AE8D8C" w14:textId="77777777" w:rsidR="00D7676B" w:rsidRPr="00000AB3" w:rsidRDefault="00D7676B" w:rsidP="00730835">
            <w:pPr>
              <w:jc w:val="left"/>
              <w:rPr>
                <w:sz w:val="18"/>
                <w:szCs w:val="18"/>
              </w:rPr>
            </w:pPr>
            <w:r w:rsidRPr="00000AB3">
              <w:rPr>
                <w:sz w:val="18"/>
                <w:szCs w:val="18"/>
              </w:rPr>
              <w:t>GB40184A</w:t>
            </w:r>
          </w:p>
        </w:tc>
        <w:tc>
          <w:tcPr>
            <w:tcW w:w="1134" w:type="dxa"/>
            <w:shd w:val="clear" w:color="auto" w:fill="DBE5F1"/>
          </w:tcPr>
          <w:p w14:paraId="2778FEB7" w14:textId="77777777" w:rsidR="00D7676B" w:rsidRPr="00000AB3" w:rsidRDefault="00D7676B" w:rsidP="00730835">
            <w:pPr>
              <w:jc w:val="center"/>
              <w:rPr>
                <w:sz w:val="18"/>
                <w:szCs w:val="18"/>
              </w:rPr>
            </w:pPr>
            <w:r w:rsidRPr="00000AB3">
              <w:rPr>
                <w:sz w:val="18"/>
                <w:szCs w:val="18"/>
              </w:rPr>
              <w:t>2</w:t>
            </w:r>
          </w:p>
        </w:tc>
        <w:tc>
          <w:tcPr>
            <w:tcW w:w="1134" w:type="dxa"/>
            <w:gridSpan w:val="2"/>
            <w:shd w:val="clear" w:color="auto" w:fill="DBE5F1"/>
          </w:tcPr>
          <w:p w14:paraId="67D07790" w14:textId="77777777" w:rsidR="00D7676B" w:rsidRPr="00000AB3" w:rsidRDefault="00D7676B" w:rsidP="00730835">
            <w:pPr>
              <w:jc w:val="center"/>
              <w:rPr>
                <w:sz w:val="18"/>
                <w:szCs w:val="18"/>
              </w:rPr>
            </w:pPr>
            <w:r w:rsidRPr="00000AB3">
              <w:rPr>
                <w:sz w:val="18"/>
                <w:szCs w:val="18"/>
              </w:rPr>
              <w:t>3</w:t>
            </w:r>
          </w:p>
        </w:tc>
        <w:tc>
          <w:tcPr>
            <w:tcW w:w="1134" w:type="dxa"/>
            <w:shd w:val="clear" w:color="auto" w:fill="DBE5F1"/>
          </w:tcPr>
          <w:p w14:paraId="4387BB49" w14:textId="77777777" w:rsidR="00D7676B" w:rsidRPr="00000AB3" w:rsidRDefault="00D7676B" w:rsidP="00730835">
            <w:pPr>
              <w:jc w:val="center"/>
              <w:rPr>
                <w:sz w:val="18"/>
                <w:szCs w:val="18"/>
              </w:rPr>
            </w:pPr>
          </w:p>
        </w:tc>
        <w:tc>
          <w:tcPr>
            <w:tcW w:w="1134" w:type="dxa"/>
            <w:gridSpan w:val="2"/>
            <w:shd w:val="clear" w:color="auto" w:fill="DBE5F1"/>
          </w:tcPr>
          <w:p w14:paraId="4928AF8B" w14:textId="77777777" w:rsidR="00D7676B" w:rsidRPr="00000AB3" w:rsidRDefault="00D7676B" w:rsidP="00730835">
            <w:pPr>
              <w:jc w:val="center"/>
              <w:rPr>
                <w:sz w:val="18"/>
                <w:szCs w:val="18"/>
              </w:rPr>
            </w:pPr>
          </w:p>
        </w:tc>
        <w:tc>
          <w:tcPr>
            <w:tcW w:w="1275" w:type="dxa"/>
            <w:vMerge/>
            <w:shd w:val="clear" w:color="auto" w:fill="DBE5F1"/>
          </w:tcPr>
          <w:p w14:paraId="38E34109" w14:textId="77777777" w:rsidR="00D7676B" w:rsidRPr="00850E5D" w:rsidRDefault="00D7676B" w:rsidP="00730835">
            <w:pPr>
              <w:jc w:val="left"/>
              <w:rPr>
                <w:i/>
                <w:sz w:val="18"/>
                <w:szCs w:val="18"/>
              </w:rPr>
            </w:pPr>
          </w:p>
        </w:tc>
        <w:tc>
          <w:tcPr>
            <w:tcW w:w="349" w:type="dxa"/>
            <w:vMerge/>
            <w:shd w:val="clear" w:color="auto" w:fill="auto"/>
          </w:tcPr>
          <w:p w14:paraId="0142D26F" w14:textId="77777777" w:rsidR="00D7676B" w:rsidRPr="00000AB3" w:rsidRDefault="00D7676B" w:rsidP="00730835">
            <w:pPr>
              <w:jc w:val="left"/>
              <w:rPr>
                <w:sz w:val="18"/>
                <w:szCs w:val="18"/>
              </w:rPr>
            </w:pPr>
          </w:p>
        </w:tc>
      </w:tr>
      <w:tr w:rsidR="00D7676B" w:rsidRPr="00000AB3" w14:paraId="38C21119" w14:textId="77777777" w:rsidTr="00D7676B">
        <w:trPr>
          <w:trHeight w:val="22"/>
          <w:tblHeader/>
        </w:trPr>
        <w:tc>
          <w:tcPr>
            <w:tcW w:w="250" w:type="dxa"/>
            <w:vMerge/>
            <w:shd w:val="clear" w:color="auto" w:fill="auto"/>
          </w:tcPr>
          <w:p w14:paraId="52597178" w14:textId="77777777" w:rsidR="00D7676B" w:rsidRPr="00000AB3" w:rsidRDefault="00D7676B" w:rsidP="00730835">
            <w:pPr>
              <w:jc w:val="left"/>
              <w:rPr>
                <w:sz w:val="18"/>
                <w:szCs w:val="18"/>
              </w:rPr>
            </w:pPr>
          </w:p>
        </w:tc>
        <w:tc>
          <w:tcPr>
            <w:tcW w:w="1843" w:type="dxa"/>
            <w:vMerge/>
            <w:shd w:val="clear" w:color="auto" w:fill="DBE5F1"/>
            <w:vAlign w:val="center"/>
          </w:tcPr>
          <w:p w14:paraId="4C62EDF9" w14:textId="77777777" w:rsidR="00D7676B" w:rsidRPr="00850E5D" w:rsidRDefault="00D7676B" w:rsidP="00730835">
            <w:pPr>
              <w:jc w:val="left"/>
              <w:rPr>
                <w:i/>
                <w:sz w:val="18"/>
                <w:szCs w:val="18"/>
              </w:rPr>
            </w:pPr>
          </w:p>
        </w:tc>
        <w:tc>
          <w:tcPr>
            <w:tcW w:w="1276" w:type="dxa"/>
            <w:gridSpan w:val="2"/>
            <w:shd w:val="clear" w:color="auto" w:fill="DBE5F1"/>
          </w:tcPr>
          <w:p w14:paraId="0A503A15" w14:textId="77777777" w:rsidR="00D7676B" w:rsidRPr="00000AB3" w:rsidRDefault="00D7676B" w:rsidP="00730835">
            <w:pPr>
              <w:jc w:val="left"/>
              <w:rPr>
                <w:sz w:val="18"/>
                <w:szCs w:val="18"/>
              </w:rPr>
            </w:pPr>
            <w:r w:rsidRPr="00000AB3">
              <w:rPr>
                <w:sz w:val="18"/>
                <w:szCs w:val="18"/>
              </w:rPr>
              <w:t>GB40186D</w:t>
            </w:r>
          </w:p>
        </w:tc>
        <w:tc>
          <w:tcPr>
            <w:tcW w:w="1134" w:type="dxa"/>
            <w:shd w:val="clear" w:color="auto" w:fill="DBE5F1"/>
          </w:tcPr>
          <w:p w14:paraId="42D0FC30" w14:textId="77777777" w:rsidR="00D7676B" w:rsidRPr="00000AB3" w:rsidRDefault="00D7676B" w:rsidP="00730835">
            <w:pPr>
              <w:jc w:val="center"/>
              <w:rPr>
                <w:sz w:val="18"/>
                <w:szCs w:val="18"/>
              </w:rPr>
            </w:pPr>
            <w:r w:rsidRPr="00000AB3">
              <w:rPr>
                <w:sz w:val="18"/>
                <w:szCs w:val="18"/>
              </w:rPr>
              <w:t>1</w:t>
            </w:r>
          </w:p>
        </w:tc>
        <w:tc>
          <w:tcPr>
            <w:tcW w:w="1134" w:type="dxa"/>
            <w:gridSpan w:val="2"/>
            <w:shd w:val="clear" w:color="auto" w:fill="DBE5F1"/>
          </w:tcPr>
          <w:p w14:paraId="66679EFE" w14:textId="77777777" w:rsidR="00D7676B" w:rsidRPr="00000AB3" w:rsidRDefault="00D7676B" w:rsidP="00730835">
            <w:pPr>
              <w:jc w:val="center"/>
              <w:rPr>
                <w:sz w:val="18"/>
                <w:szCs w:val="18"/>
              </w:rPr>
            </w:pPr>
            <w:r w:rsidRPr="00000AB3">
              <w:rPr>
                <w:sz w:val="18"/>
                <w:szCs w:val="18"/>
              </w:rPr>
              <w:t>1</w:t>
            </w:r>
          </w:p>
        </w:tc>
        <w:tc>
          <w:tcPr>
            <w:tcW w:w="1134" w:type="dxa"/>
            <w:shd w:val="clear" w:color="auto" w:fill="DBE5F1"/>
          </w:tcPr>
          <w:p w14:paraId="304B6325" w14:textId="77777777" w:rsidR="00D7676B" w:rsidRPr="00000AB3" w:rsidRDefault="00D7676B" w:rsidP="00730835">
            <w:pPr>
              <w:jc w:val="center"/>
              <w:rPr>
                <w:sz w:val="18"/>
                <w:szCs w:val="18"/>
              </w:rPr>
            </w:pPr>
          </w:p>
        </w:tc>
        <w:tc>
          <w:tcPr>
            <w:tcW w:w="1134" w:type="dxa"/>
            <w:gridSpan w:val="2"/>
            <w:shd w:val="clear" w:color="auto" w:fill="DBE5F1"/>
          </w:tcPr>
          <w:p w14:paraId="5727595B" w14:textId="77777777" w:rsidR="00D7676B" w:rsidRPr="00000AB3" w:rsidRDefault="00D7676B" w:rsidP="00730835">
            <w:pPr>
              <w:jc w:val="center"/>
              <w:rPr>
                <w:sz w:val="18"/>
                <w:szCs w:val="18"/>
              </w:rPr>
            </w:pPr>
          </w:p>
        </w:tc>
        <w:tc>
          <w:tcPr>
            <w:tcW w:w="1275" w:type="dxa"/>
            <w:vMerge/>
            <w:shd w:val="clear" w:color="auto" w:fill="DBE5F1"/>
          </w:tcPr>
          <w:p w14:paraId="1B9BECE0" w14:textId="77777777" w:rsidR="00D7676B" w:rsidRPr="00850E5D" w:rsidRDefault="00D7676B" w:rsidP="00730835">
            <w:pPr>
              <w:jc w:val="left"/>
              <w:rPr>
                <w:i/>
                <w:sz w:val="18"/>
                <w:szCs w:val="18"/>
              </w:rPr>
            </w:pPr>
          </w:p>
        </w:tc>
        <w:tc>
          <w:tcPr>
            <w:tcW w:w="349" w:type="dxa"/>
            <w:vMerge/>
            <w:shd w:val="clear" w:color="auto" w:fill="auto"/>
          </w:tcPr>
          <w:p w14:paraId="47DB07AB" w14:textId="77777777" w:rsidR="00D7676B" w:rsidRPr="00000AB3" w:rsidRDefault="00D7676B" w:rsidP="00730835">
            <w:pPr>
              <w:jc w:val="left"/>
              <w:rPr>
                <w:sz w:val="18"/>
                <w:szCs w:val="18"/>
              </w:rPr>
            </w:pPr>
          </w:p>
        </w:tc>
      </w:tr>
      <w:tr w:rsidR="00D7676B" w:rsidRPr="00000AB3" w14:paraId="5FA4A90A" w14:textId="77777777" w:rsidTr="00D7676B">
        <w:trPr>
          <w:trHeight w:val="22"/>
          <w:tblHeader/>
        </w:trPr>
        <w:tc>
          <w:tcPr>
            <w:tcW w:w="250" w:type="dxa"/>
            <w:vMerge/>
            <w:shd w:val="clear" w:color="auto" w:fill="auto"/>
          </w:tcPr>
          <w:p w14:paraId="0816CE18" w14:textId="77777777" w:rsidR="00D7676B" w:rsidRPr="00000AB3" w:rsidRDefault="00D7676B" w:rsidP="00730835">
            <w:pPr>
              <w:jc w:val="left"/>
              <w:rPr>
                <w:sz w:val="18"/>
                <w:szCs w:val="18"/>
              </w:rPr>
            </w:pPr>
          </w:p>
        </w:tc>
        <w:tc>
          <w:tcPr>
            <w:tcW w:w="1843" w:type="dxa"/>
            <w:vMerge/>
            <w:tcBorders>
              <w:bottom w:val="single" w:sz="4" w:space="0" w:color="auto"/>
            </w:tcBorders>
            <w:shd w:val="clear" w:color="auto" w:fill="DBE5F1"/>
            <w:vAlign w:val="center"/>
          </w:tcPr>
          <w:p w14:paraId="6DED124F" w14:textId="77777777" w:rsidR="00D7676B" w:rsidRPr="00850E5D" w:rsidRDefault="00D7676B" w:rsidP="00730835">
            <w:pPr>
              <w:jc w:val="left"/>
              <w:rPr>
                <w:i/>
                <w:sz w:val="18"/>
                <w:szCs w:val="18"/>
              </w:rPr>
            </w:pPr>
          </w:p>
        </w:tc>
        <w:tc>
          <w:tcPr>
            <w:tcW w:w="1276" w:type="dxa"/>
            <w:gridSpan w:val="2"/>
            <w:tcBorders>
              <w:bottom w:val="single" w:sz="4" w:space="0" w:color="auto"/>
            </w:tcBorders>
            <w:shd w:val="clear" w:color="auto" w:fill="DBE5F1"/>
          </w:tcPr>
          <w:p w14:paraId="3AE44541" w14:textId="77777777" w:rsidR="00D7676B" w:rsidRPr="00000AB3" w:rsidRDefault="00D7676B" w:rsidP="00730835">
            <w:pPr>
              <w:jc w:val="left"/>
              <w:rPr>
                <w:sz w:val="18"/>
                <w:szCs w:val="18"/>
              </w:rPr>
            </w:pPr>
            <w:r w:rsidRPr="00000AB3">
              <w:rPr>
                <w:sz w:val="18"/>
                <w:szCs w:val="18"/>
              </w:rPr>
              <w:t>GB40202A</w:t>
            </w:r>
          </w:p>
        </w:tc>
        <w:tc>
          <w:tcPr>
            <w:tcW w:w="1134" w:type="dxa"/>
            <w:tcBorders>
              <w:bottom w:val="single" w:sz="4" w:space="0" w:color="auto"/>
            </w:tcBorders>
            <w:shd w:val="clear" w:color="auto" w:fill="DBE5F1"/>
          </w:tcPr>
          <w:p w14:paraId="62419F76" w14:textId="77777777" w:rsidR="00D7676B" w:rsidRPr="00000AB3" w:rsidRDefault="00D7676B" w:rsidP="00730835">
            <w:pPr>
              <w:jc w:val="center"/>
              <w:rPr>
                <w:sz w:val="18"/>
                <w:szCs w:val="18"/>
              </w:rPr>
            </w:pPr>
            <w:r w:rsidRPr="00000AB3">
              <w:rPr>
                <w:sz w:val="18"/>
                <w:szCs w:val="18"/>
              </w:rPr>
              <w:t>4</w:t>
            </w:r>
          </w:p>
        </w:tc>
        <w:tc>
          <w:tcPr>
            <w:tcW w:w="1134" w:type="dxa"/>
            <w:gridSpan w:val="2"/>
            <w:tcBorders>
              <w:bottom w:val="single" w:sz="4" w:space="0" w:color="auto"/>
            </w:tcBorders>
            <w:shd w:val="clear" w:color="auto" w:fill="DBE5F1"/>
          </w:tcPr>
          <w:p w14:paraId="0A8F4B56" w14:textId="77777777" w:rsidR="00D7676B" w:rsidRPr="00000AB3" w:rsidRDefault="00D7676B" w:rsidP="00730835">
            <w:pPr>
              <w:jc w:val="center"/>
              <w:rPr>
                <w:sz w:val="18"/>
                <w:szCs w:val="18"/>
              </w:rPr>
            </w:pPr>
            <w:r w:rsidRPr="00000AB3">
              <w:rPr>
                <w:sz w:val="18"/>
                <w:szCs w:val="18"/>
              </w:rPr>
              <w:t>0</w:t>
            </w:r>
          </w:p>
        </w:tc>
        <w:tc>
          <w:tcPr>
            <w:tcW w:w="1134" w:type="dxa"/>
            <w:tcBorders>
              <w:bottom w:val="single" w:sz="4" w:space="0" w:color="auto"/>
            </w:tcBorders>
            <w:shd w:val="clear" w:color="auto" w:fill="DBE5F1"/>
          </w:tcPr>
          <w:p w14:paraId="3649D113" w14:textId="77777777" w:rsidR="00D7676B" w:rsidRPr="00000AB3" w:rsidRDefault="00D7676B" w:rsidP="00730835">
            <w:pPr>
              <w:jc w:val="center"/>
              <w:rPr>
                <w:sz w:val="18"/>
                <w:szCs w:val="18"/>
              </w:rPr>
            </w:pPr>
          </w:p>
        </w:tc>
        <w:tc>
          <w:tcPr>
            <w:tcW w:w="1134" w:type="dxa"/>
            <w:gridSpan w:val="2"/>
            <w:tcBorders>
              <w:bottom w:val="single" w:sz="4" w:space="0" w:color="auto"/>
            </w:tcBorders>
            <w:shd w:val="clear" w:color="auto" w:fill="DBE5F1"/>
          </w:tcPr>
          <w:p w14:paraId="48E68D89" w14:textId="77777777" w:rsidR="00D7676B" w:rsidRPr="00000AB3" w:rsidRDefault="00D7676B" w:rsidP="00730835">
            <w:pPr>
              <w:jc w:val="center"/>
              <w:rPr>
                <w:sz w:val="18"/>
                <w:szCs w:val="18"/>
              </w:rPr>
            </w:pPr>
          </w:p>
        </w:tc>
        <w:tc>
          <w:tcPr>
            <w:tcW w:w="1275" w:type="dxa"/>
            <w:vMerge/>
            <w:tcBorders>
              <w:bottom w:val="single" w:sz="4" w:space="0" w:color="auto"/>
            </w:tcBorders>
            <w:shd w:val="clear" w:color="auto" w:fill="DBE5F1"/>
          </w:tcPr>
          <w:p w14:paraId="4FD08D1F" w14:textId="77777777" w:rsidR="00D7676B" w:rsidRPr="00850E5D" w:rsidRDefault="00D7676B" w:rsidP="00730835">
            <w:pPr>
              <w:jc w:val="left"/>
              <w:rPr>
                <w:i/>
                <w:sz w:val="18"/>
                <w:szCs w:val="18"/>
              </w:rPr>
            </w:pPr>
          </w:p>
        </w:tc>
        <w:tc>
          <w:tcPr>
            <w:tcW w:w="349" w:type="dxa"/>
            <w:vMerge/>
            <w:shd w:val="clear" w:color="auto" w:fill="auto"/>
          </w:tcPr>
          <w:p w14:paraId="0EC2BBA0" w14:textId="77777777" w:rsidR="00D7676B" w:rsidRPr="00000AB3" w:rsidRDefault="00D7676B" w:rsidP="00730835">
            <w:pPr>
              <w:jc w:val="left"/>
              <w:rPr>
                <w:sz w:val="18"/>
                <w:szCs w:val="18"/>
              </w:rPr>
            </w:pPr>
          </w:p>
        </w:tc>
      </w:tr>
      <w:tr w:rsidR="00D7676B" w:rsidRPr="00000AB3" w14:paraId="36DB7E47" w14:textId="77777777" w:rsidTr="00D7676B">
        <w:trPr>
          <w:trHeight w:val="22"/>
          <w:tblHeader/>
        </w:trPr>
        <w:tc>
          <w:tcPr>
            <w:tcW w:w="250" w:type="dxa"/>
            <w:vMerge/>
            <w:shd w:val="clear" w:color="auto" w:fill="auto"/>
          </w:tcPr>
          <w:p w14:paraId="4AF5BC26" w14:textId="77777777" w:rsidR="00D7676B" w:rsidRPr="00000AB3" w:rsidRDefault="00D7676B" w:rsidP="00730835">
            <w:pPr>
              <w:jc w:val="left"/>
              <w:rPr>
                <w:sz w:val="18"/>
                <w:szCs w:val="18"/>
              </w:rPr>
            </w:pPr>
          </w:p>
        </w:tc>
        <w:tc>
          <w:tcPr>
            <w:tcW w:w="1843" w:type="dxa"/>
            <w:vMerge w:val="restart"/>
            <w:shd w:val="clear" w:color="auto" w:fill="DBE5F1"/>
            <w:vAlign w:val="center"/>
          </w:tcPr>
          <w:p w14:paraId="503FDDA3" w14:textId="77777777" w:rsidR="00D7676B" w:rsidRPr="00850E5D" w:rsidRDefault="00D7676B" w:rsidP="00730835">
            <w:pPr>
              <w:jc w:val="left"/>
              <w:rPr>
                <w:i/>
                <w:sz w:val="18"/>
                <w:szCs w:val="18"/>
              </w:rPr>
            </w:pPr>
            <w:r w:rsidRPr="00850E5D">
              <w:rPr>
                <w:i/>
                <w:sz w:val="18"/>
                <w:szCs w:val="18"/>
              </w:rPr>
              <w:t xml:space="preserve">7j – Purchase 1 </w:t>
            </w:r>
          </w:p>
          <w:p w14:paraId="3D269C45" w14:textId="77777777" w:rsidR="00D7676B" w:rsidRPr="00850E5D" w:rsidRDefault="00D7676B" w:rsidP="00730835">
            <w:pPr>
              <w:jc w:val="left"/>
              <w:rPr>
                <w:i/>
                <w:sz w:val="18"/>
                <w:szCs w:val="18"/>
              </w:rPr>
            </w:pPr>
            <w:r w:rsidRPr="00850E5D">
              <w:rPr>
                <w:i/>
                <w:sz w:val="18"/>
                <w:szCs w:val="18"/>
              </w:rPr>
              <w:t>[BASE 3 WK32_06]</w:t>
            </w:r>
          </w:p>
        </w:tc>
        <w:tc>
          <w:tcPr>
            <w:tcW w:w="1276" w:type="dxa"/>
            <w:gridSpan w:val="2"/>
            <w:shd w:val="clear" w:color="auto" w:fill="DBE5F1"/>
          </w:tcPr>
          <w:p w14:paraId="0D45C5AE" w14:textId="77777777" w:rsidR="00D7676B" w:rsidRPr="00000AB3" w:rsidRDefault="00D7676B" w:rsidP="00730835">
            <w:pPr>
              <w:jc w:val="left"/>
              <w:rPr>
                <w:sz w:val="18"/>
                <w:szCs w:val="18"/>
              </w:rPr>
            </w:pPr>
            <w:r w:rsidRPr="00000AB3">
              <w:rPr>
                <w:sz w:val="18"/>
                <w:szCs w:val="18"/>
              </w:rPr>
              <w:t>GB50162B</w:t>
            </w:r>
          </w:p>
        </w:tc>
        <w:tc>
          <w:tcPr>
            <w:tcW w:w="1134" w:type="dxa"/>
            <w:shd w:val="clear" w:color="auto" w:fill="DBE5F1"/>
          </w:tcPr>
          <w:p w14:paraId="48BD6A0B" w14:textId="77777777" w:rsidR="00D7676B" w:rsidRPr="00000AB3" w:rsidRDefault="00D7676B" w:rsidP="00730835">
            <w:pPr>
              <w:jc w:val="center"/>
              <w:rPr>
                <w:sz w:val="18"/>
                <w:szCs w:val="18"/>
              </w:rPr>
            </w:pPr>
            <w:r w:rsidRPr="00000AB3">
              <w:rPr>
                <w:sz w:val="18"/>
                <w:szCs w:val="18"/>
              </w:rPr>
              <w:t>10</w:t>
            </w:r>
          </w:p>
        </w:tc>
        <w:tc>
          <w:tcPr>
            <w:tcW w:w="1134" w:type="dxa"/>
            <w:gridSpan w:val="2"/>
            <w:shd w:val="clear" w:color="auto" w:fill="DBE5F1"/>
          </w:tcPr>
          <w:p w14:paraId="259A0CED" w14:textId="77777777" w:rsidR="00D7676B" w:rsidRPr="00000AB3" w:rsidRDefault="00D7676B" w:rsidP="00730835">
            <w:pPr>
              <w:jc w:val="center"/>
              <w:rPr>
                <w:sz w:val="18"/>
                <w:szCs w:val="18"/>
              </w:rPr>
            </w:pPr>
            <w:r w:rsidRPr="00000AB3">
              <w:rPr>
                <w:sz w:val="18"/>
                <w:szCs w:val="18"/>
              </w:rPr>
              <w:t>3</w:t>
            </w:r>
          </w:p>
        </w:tc>
        <w:tc>
          <w:tcPr>
            <w:tcW w:w="1134" w:type="dxa"/>
            <w:shd w:val="clear" w:color="auto" w:fill="DBE5F1"/>
          </w:tcPr>
          <w:p w14:paraId="21EEAD47" w14:textId="77777777" w:rsidR="00D7676B" w:rsidRPr="00000AB3" w:rsidRDefault="00D7676B" w:rsidP="00730835">
            <w:pPr>
              <w:jc w:val="center"/>
              <w:rPr>
                <w:sz w:val="18"/>
                <w:szCs w:val="18"/>
              </w:rPr>
            </w:pPr>
          </w:p>
        </w:tc>
        <w:tc>
          <w:tcPr>
            <w:tcW w:w="1134" w:type="dxa"/>
            <w:gridSpan w:val="2"/>
            <w:shd w:val="clear" w:color="auto" w:fill="DBE5F1"/>
          </w:tcPr>
          <w:p w14:paraId="5C7A33B7" w14:textId="77777777" w:rsidR="00D7676B" w:rsidRPr="00000AB3" w:rsidRDefault="00D7676B" w:rsidP="00730835">
            <w:pPr>
              <w:jc w:val="center"/>
              <w:rPr>
                <w:sz w:val="18"/>
                <w:szCs w:val="18"/>
              </w:rPr>
            </w:pPr>
          </w:p>
        </w:tc>
        <w:tc>
          <w:tcPr>
            <w:tcW w:w="1275" w:type="dxa"/>
            <w:vMerge w:val="restart"/>
            <w:shd w:val="clear" w:color="auto" w:fill="DBE5F1"/>
          </w:tcPr>
          <w:p w14:paraId="571ED2CA" w14:textId="77777777" w:rsidR="00D7676B" w:rsidRPr="00850E5D" w:rsidRDefault="00D7676B" w:rsidP="00730835">
            <w:pPr>
              <w:jc w:val="left"/>
              <w:rPr>
                <w:i/>
                <w:sz w:val="18"/>
                <w:szCs w:val="18"/>
              </w:rPr>
            </w:pPr>
            <w:r w:rsidRPr="00850E5D">
              <w:rPr>
                <w:i/>
                <w:sz w:val="18"/>
                <w:szCs w:val="18"/>
              </w:rPr>
              <w:t>No ENC permits</w:t>
            </w:r>
          </w:p>
        </w:tc>
        <w:tc>
          <w:tcPr>
            <w:tcW w:w="349" w:type="dxa"/>
            <w:vMerge/>
            <w:shd w:val="clear" w:color="auto" w:fill="auto"/>
          </w:tcPr>
          <w:p w14:paraId="54896B05" w14:textId="77777777" w:rsidR="00D7676B" w:rsidRPr="00000AB3" w:rsidRDefault="00D7676B" w:rsidP="00730835">
            <w:pPr>
              <w:jc w:val="left"/>
              <w:rPr>
                <w:sz w:val="18"/>
                <w:szCs w:val="18"/>
              </w:rPr>
            </w:pPr>
          </w:p>
        </w:tc>
      </w:tr>
      <w:tr w:rsidR="00D7676B" w:rsidRPr="00000AB3" w14:paraId="5640BD18" w14:textId="77777777" w:rsidTr="00D7676B">
        <w:trPr>
          <w:trHeight w:val="22"/>
          <w:tblHeader/>
        </w:trPr>
        <w:tc>
          <w:tcPr>
            <w:tcW w:w="250" w:type="dxa"/>
            <w:vMerge/>
            <w:shd w:val="clear" w:color="auto" w:fill="auto"/>
          </w:tcPr>
          <w:p w14:paraId="1D882D02" w14:textId="77777777" w:rsidR="00D7676B" w:rsidRPr="00000AB3" w:rsidRDefault="00D7676B" w:rsidP="00730835">
            <w:pPr>
              <w:jc w:val="left"/>
              <w:rPr>
                <w:sz w:val="18"/>
                <w:szCs w:val="18"/>
              </w:rPr>
            </w:pPr>
          </w:p>
        </w:tc>
        <w:tc>
          <w:tcPr>
            <w:tcW w:w="1843" w:type="dxa"/>
            <w:vMerge/>
            <w:shd w:val="clear" w:color="auto" w:fill="DBE5F1"/>
            <w:vAlign w:val="center"/>
          </w:tcPr>
          <w:p w14:paraId="0C335695" w14:textId="77777777" w:rsidR="00D7676B" w:rsidRPr="00000AB3" w:rsidRDefault="00D7676B" w:rsidP="00730835">
            <w:pPr>
              <w:jc w:val="left"/>
              <w:rPr>
                <w:sz w:val="18"/>
                <w:szCs w:val="18"/>
              </w:rPr>
            </w:pPr>
          </w:p>
        </w:tc>
        <w:tc>
          <w:tcPr>
            <w:tcW w:w="1276" w:type="dxa"/>
            <w:gridSpan w:val="2"/>
            <w:shd w:val="clear" w:color="auto" w:fill="DBE5F1"/>
          </w:tcPr>
          <w:p w14:paraId="288D5617" w14:textId="77777777" w:rsidR="00D7676B" w:rsidRPr="00000AB3" w:rsidRDefault="00D7676B" w:rsidP="00730835">
            <w:pPr>
              <w:jc w:val="left"/>
              <w:rPr>
                <w:sz w:val="18"/>
                <w:szCs w:val="18"/>
              </w:rPr>
            </w:pPr>
            <w:r w:rsidRPr="00000AB3">
              <w:rPr>
                <w:sz w:val="18"/>
                <w:szCs w:val="18"/>
              </w:rPr>
              <w:t>GB50162C</w:t>
            </w:r>
          </w:p>
        </w:tc>
        <w:tc>
          <w:tcPr>
            <w:tcW w:w="1134" w:type="dxa"/>
            <w:shd w:val="clear" w:color="auto" w:fill="DBE5F1"/>
          </w:tcPr>
          <w:p w14:paraId="512C8087" w14:textId="77777777" w:rsidR="00D7676B" w:rsidRPr="00000AB3" w:rsidRDefault="00D7676B" w:rsidP="00730835">
            <w:pPr>
              <w:jc w:val="center"/>
              <w:rPr>
                <w:sz w:val="18"/>
                <w:szCs w:val="18"/>
              </w:rPr>
            </w:pPr>
            <w:r w:rsidRPr="00000AB3">
              <w:rPr>
                <w:sz w:val="18"/>
                <w:szCs w:val="18"/>
              </w:rPr>
              <w:t>9</w:t>
            </w:r>
          </w:p>
        </w:tc>
        <w:tc>
          <w:tcPr>
            <w:tcW w:w="1134" w:type="dxa"/>
            <w:gridSpan w:val="2"/>
            <w:shd w:val="clear" w:color="auto" w:fill="DBE5F1"/>
          </w:tcPr>
          <w:p w14:paraId="334BA285" w14:textId="77777777" w:rsidR="00D7676B" w:rsidRPr="00000AB3" w:rsidRDefault="00D7676B" w:rsidP="00730835">
            <w:pPr>
              <w:jc w:val="center"/>
              <w:rPr>
                <w:sz w:val="18"/>
                <w:szCs w:val="18"/>
              </w:rPr>
            </w:pPr>
            <w:r w:rsidRPr="00000AB3">
              <w:rPr>
                <w:sz w:val="18"/>
                <w:szCs w:val="18"/>
              </w:rPr>
              <w:t>1</w:t>
            </w:r>
          </w:p>
        </w:tc>
        <w:tc>
          <w:tcPr>
            <w:tcW w:w="1134" w:type="dxa"/>
            <w:shd w:val="clear" w:color="auto" w:fill="DBE5F1"/>
          </w:tcPr>
          <w:p w14:paraId="77A69C3C" w14:textId="77777777" w:rsidR="00D7676B" w:rsidRPr="00000AB3" w:rsidRDefault="00D7676B" w:rsidP="00730835">
            <w:pPr>
              <w:jc w:val="center"/>
              <w:rPr>
                <w:sz w:val="18"/>
                <w:szCs w:val="18"/>
              </w:rPr>
            </w:pPr>
          </w:p>
        </w:tc>
        <w:tc>
          <w:tcPr>
            <w:tcW w:w="1134" w:type="dxa"/>
            <w:gridSpan w:val="2"/>
            <w:shd w:val="clear" w:color="auto" w:fill="DBE5F1"/>
          </w:tcPr>
          <w:p w14:paraId="4DC4946B" w14:textId="77777777" w:rsidR="00D7676B" w:rsidRPr="00000AB3" w:rsidRDefault="00D7676B" w:rsidP="00730835">
            <w:pPr>
              <w:jc w:val="center"/>
              <w:rPr>
                <w:sz w:val="18"/>
                <w:szCs w:val="18"/>
              </w:rPr>
            </w:pPr>
          </w:p>
        </w:tc>
        <w:tc>
          <w:tcPr>
            <w:tcW w:w="1275" w:type="dxa"/>
            <w:vMerge/>
            <w:shd w:val="clear" w:color="auto" w:fill="DBE5F1"/>
          </w:tcPr>
          <w:p w14:paraId="097EB8FF" w14:textId="77777777" w:rsidR="00D7676B" w:rsidRPr="00850E5D" w:rsidRDefault="00D7676B" w:rsidP="00730835">
            <w:pPr>
              <w:jc w:val="left"/>
              <w:rPr>
                <w:i/>
                <w:sz w:val="18"/>
                <w:szCs w:val="18"/>
              </w:rPr>
            </w:pPr>
          </w:p>
        </w:tc>
        <w:tc>
          <w:tcPr>
            <w:tcW w:w="349" w:type="dxa"/>
            <w:vMerge/>
            <w:shd w:val="clear" w:color="auto" w:fill="auto"/>
          </w:tcPr>
          <w:p w14:paraId="5D8BC63B" w14:textId="77777777" w:rsidR="00D7676B" w:rsidRPr="00000AB3" w:rsidRDefault="00D7676B" w:rsidP="00730835">
            <w:pPr>
              <w:jc w:val="left"/>
              <w:rPr>
                <w:sz w:val="18"/>
                <w:szCs w:val="18"/>
              </w:rPr>
            </w:pPr>
          </w:p>
        </w:tc>
      </w:tr>
      <w:tr w:rsidR="00D7676B" w:rsidRPr="00000AB3" w14:paraId="7E4544EB" w14:textId="77777777" w:rsidTr="00D7676B">
        <w:trPr>
          <w:trHeight w:val="22"/>
          <w:tblHeader/>
        </w:trPr>
        <w:tc>
          <w:tcPr>
            <w:tcW w:w="250" w:type="dxa"/>
            <w:vMerge/>
            <w:shd w:val="clear" w:color="auto" w:fill="auto"/>
          </w:tcPr>
          <w:p w14:paraId="0CA31EA2" w14:textId="77777777" w:rsidR="00D7676B" w:rsidRPr="00000AB3" w:rsidRDefault="00D7676B" w:rsidP="00730835">
            <w:pPr>
              <w:jc w:val="left"/>
              <w:rPr>
                <w:sz w:val="18"/>
                <w:szCs w:val="18"/>
              </w:rPr>
            </w:pPr>
          </w:p>
        </w:tc>
        <w:tc>
          <w:tcPr>
            <w:tcW w:w="1843" w:type="dxa"/>
            <w:vMerge/>
            <w:shd w:val="clear" w:color="auto" w:fill="DBE5F1"/>
            <w:vAlign w:val="center"/>
          </w:tcPr>
          <w:p w14:paraId="68DAE951" w14:textId="77777777" w:rsidR="00D7676B" w:rsidRPr="00000AB3" w:rsidRDefault="00D7676B" w:rsidP="00730835">
            <w:pPr>
              <w:jc w:val="left"/>
              <w:rPr>
                <w:sz w:val="18"/>
                <w:szCs w:val="18"/>
              </w:rPr>
            </w:pPr>
          </w:p>
        </w:tc>
        <w:tc>
          <w:tcPr>
            <w:tcW w:w="1276" w:type="dxa"/>
            <w:gridSpan w:val="2"/>
            <w:shd w:val="clear" w:color="auto" w:fill="DBE5F1"/>
          </w:tcPr>
          <w:p w14:paraId="3135B8AB" w14:textId="77777777" w:rsidR="00D7676B" w:rsidRPr="00000AB3" w:rsidRDefault="00D7676B" w:rsidP="00730835">
            <w:pPr>
              <w:jc w:val="left"/>
              <w:rPr>
                <w:sz w:val="18"/>
                <w:szCs w:val="18"/>
              </w:rPr>
            </w:pPr>
            <w:r w:rsidRPr="00000AB3">
              <w:rPr>
                <w:sz w:val="18"/>
                <w:szCs w:val="18"/>
              </w:rPr>
              <w:t>GB50162D</w:t>
            </w:r>
          </w:p>
        </w:tc>
        <w:tc>
          <w:tcPr>
            <w:tcW w:w="1134" w:type="dxa"/>
            <w:shd w:val="clear" w:color="auto" w:fill="DBE5F1"/>
          </w:tcPr>
          <w:p w14:paraId="74FA55B4" w14:textId="77777777" w:rsidR="00D7676B" w:rsidRPr="00000AB3" w:rsidRDefault="00D7676B" w:rsidP="00730835">
            <w:pPr>
              <w:jc w:val="center"/>
              <w:rPr>
                <w:sz w:val="18"/>
                <w:szCs w:val="18"/>
              </w:rPr>
            </w:pPr>
            <w:r w:rsidRPr="00000AB3">
              <w:rPr>
                <w:sz w:val="18"/>
                <w:szCs w:val="18"/>
              </w:rPr>
              <w:t>5</w:t>
            </w:r>
          </w:p>
        </w:tc>
        <w:tc>
          <w:tcPr>
            <w:tcW w:w="1134" w:type="dxa"/>
            <w:gridSpan w:val="2"/>
            <w:shd w:val="clear" w:color="auto" w:fill="DBE5F1"/>
          </w:tcPr>
          <w:p w14:paraId="42B6D593" w14:textId="77777777" w:rsidR="00D7676B" w:rsidRPr="00000AB3" w:rsidRDefault="00D7676B" w:rsidP="00730835">
            <w:pPr>
              <w:jc w:val="center"/>
              <w:rPr>
                <w:sz w:val="18"/>
                <w:szCs w:val="18"/>
              </w:rPr>
            </w:pPr>
            <w:r w:rsidRPr="00000AB3">
              <w:rPr>
                <w:sz w:val="18"/>
                <w:szCs w:val="18"/>
              </w:rPr>
              <w:t>1</w:t>
            </w:r>
          </w:p>
        </w:tc>
        <w:tc>
          <w:tcPr>
            <w:tcW w:w="1134" w:type="dxa"/>
            <w:shd w:val="clear" w:color="auto" w:fill="DBE5F1"/>
          </w:tcPr>
          <w:p w14:paraId="7B2C338D" w14:textId="77777777" w:rsidR="00D7676B" w:rsidRPr="00000AB3" w:rsidRDefault="00D7676B" w:rsidP="00730835">
            <w:pPr>
              <w:jc w:val="center"/>
              <w:rPr>
                <w:sz w:val="18"/>
                <w:szCs w:val="18"/>
              </w:rPr>
            </w:pPr>
          </w:p>
        </w:tc>
        <w:tc>
          <w:tcPr>
            <w:tcW w:w="1134" w:type="dxa"/>
            <w:gridSpan w:val="2"/>
            <w:shd w:val="clear" w:color="auto" w:fill="DBE5F1"/>
          </w:tcPr>
          <w:p w14:paraId="69C2AF8A" w14:textId="77777777" w:rsidR="00D7676B" w:rsidRPr="00000AB3" w:rsidRDefault="00D7676B" w:rsidP="00730835">
            <w:pPr>
              <w:jc w:val="center"/>
              <w:rPr>
                <w:sz w:val="18"/>
                <w:szCs w:val="18"/>
              </w:rPr>
            </w:pPr>
          </w:p>
        </w:tc>
        <w:tc>
          <w:tcPr>
            <w:tcW w:w="1275" w:type="dxa"/>
            <w:vMerge/>
            <w:shd w:val="clear" w:color="auto" w:fill="DBE5F1"/>
          </w:tcPr>
          <w:p w14:paraId="6CD54322" w14:textId="77777777" w:rsidR="00D7676B" w:rsidRPr="00850E5D" w:rsidRDefault="00D7676B" w:rsidP="00730835">
            <w:pPr>
              <w:jc w:val="left"/>
              <w:rPr>
                <w:i/>
                <w:sz w:val="18"/>
                <w:szCs w:val="18"/>
              </w:rPr>
            </w:pPr>
          </w:p>
        </w:tc>
        <w:tc>
          <w:tcPr>
            <w:tcW w:w="349" w:type="dxa"/>
            <w:vMerge/>
            <w:shd w:val="clear" w:color="auto" w:fill="auto"/>
          </w:tcPr>
          <w:p w14:paraId="4C7D4ECF" w14:textId="77777777" w:rsidR="00D7676B" w:rsidRPr="00000AB3" w:rsidRDefault="00D7676B" w:rsidP="00730835">
            <w:pPr>
              <w:jc w:val="left"/>
              <w:rPr>
                <w:sz w:val="18"/>
                <w:szCs w:val="18"/>
              </w:rPr>
            </w:pPr>
          </w:p>
        </w:tc>
      </w:tr>
      <w:tr w:rsidR="00D7676B" w:rsidRPr="00000AB3" w14:paraId="238E0AD6" w14:textId="77777777" w:rsidTr="00D7676B">
        <w:trPr>
          <w:trHeight w:val="22"/>
          <w:tblHeader/>
        </w:trPr>
        <w:tc>
          <w:tcPr>
            <w:tcW w:w="250" w:type="dxa"/>
            <w:vMerge/>
            <w:tcBorders>
              <w:bottom w:val="nil"/>
            </w:tcBorders>
            <w:shd w:val="clear" w:color="auto" w:fill="auto"/>
          </w:tcPr>
          <w:p w14:paraId="4271F6E3" w14:textId="77777777" w:rsidR="00D7676B" w:rsidRPr="00000AB3" w:rsidRDefault="00D7676B" w:rsidP="00730835">
            <w:pPr>
              <w:jc w:val="left"/>
              <w:rPr>
                <w:sz w:val="18"/>
                <w:szCs w:val="18"/>
              </w:rPr>
            </w:pPr>
          </w:p>
        </w:tc>
        <w:tc>
          <w:tcPr>
            <w:tcW w:w="1843" w:type="dxa"/>
            <w:vMerge/>
            <w:tcBorders>
              <w:bottom w:val="single" w:sz="4" w:space="0" w:color="auto"/>
            </w:tcBorders>
            <w:shd w:val="clear" w:color="auto" w:fill="DBE5F1"/>
            <w:vAlign w:val="center"/>
          </w:tcPr>
          <w:p w14:paraId="291944B3" w14:textId="77777777" w:rsidR="00D7676B" w:rsidRPr="00000AB3" w:rsidRDefault="00D7676B" w:rsidP="00730835">
            <w:pPr>
              <w:jc w:val="left"/>
              <w:rPr>
                <w:sz w:val="18"/>
                <w:szCs w:val="18"/>
              </w:rPr>
            </w:pPr>
          </w:p>
        </w:tc>
        <w:tc>
          <w:tcPr>
            <w:tcW w:w="1276" w:type="dxa"/>
            <w:gridSpan w:val="2"/>
            <w:tcBorders>
              <w:bottom w:val="single" w:sz="4" w:space="0" w:color="auto"/>
            </w:tcBorders>
            <w:shd w:val="clear" w:color="auto" w:fill="DBE5F1"/>
          </w:tcPr>
          <w:p w14:paraId="496D3F86" w14:textId="77777777" w:rsidR="00D7676B" w:rsidRPr="00000AB3" w:rsidRDefault="00D7676B" w:rsidP="00730835">
            <w:pPr>
              <w:jc w:val="left"/>
              <w:rPr>
                <w:sz w:val="18"/>
                <w:szCs w:val="18"/>
              </w:rPr>
            </w:pPr>
            <w:r w:rsidRPr="00000AB3">
              <w:rPr>
                <w:sz w:val="18"/>
                <w:szCs w:val="18"/>
              </w:rPr>
              <w:t>GB50182A</w:t>
            </w:r>
          </w:p>
        </w:tc>
        <w:tc>
          <w:tcPr>
            <w:tcW w:w="1134" w:type="dxa"/>
            <w:tcBorders>
              <w:bottom w:val="single" w:sz="4" w:space="0" w:color="auto"/>
            </w:tcBorders>
            <w:shd w:val="clear" w:color="auto" w:fill="DBE5F1"/>
          </w:tcPr>
          <w:p w14:paraId="7F2ACFDE" w14:textId="77777777" w:rsidR="00D7676B" w:rsidRPr="00000AB3" w:rsidRDefault="00D7676B" w:rsidP="00730835">
            <w:pPr>
              <w:jc w:val="center"/>
              <w:rPr>
                <w:sz w:val="18"/>
                <w:szCs w:val="18"/>
              </w:rPr>
            </w:pPr>
            <w:r w:rsidRPr="00000AB3">
              <w:rPr>
                <w:sz w:val="18"/>
                <w:szCs w:val="18"/>
              </w:rPr>
              <w:t>1</w:t>
            </w:r>
          </w:p>
        </w:tc>
        <w:tc>
          <w:tcPr>
            <w:tcW w:w="1134" w:type="dxa"/>
            <w:gridSpan w:val="2"/>
            <w:tcBorders>
              <w:bottom w:val="single" w:sz="4" w:space="0" w:color="auto"/>
            </w:tcBorders>
            <w:shd w:val="clear" w:color="auto" w:fill="DBE5F1"/>
          </w:tcPr>
          <w:p w14:paraId="28756FD6" w14:textId="77777777" w:rsidR="00D7676B" w:rsidRPr="00000AB3" w:rsidRDefault="00D7676B" w:rsidP="00730835">
            <w:pPr>
              <w:jc w:val="center"/>
              <w:rPr>
                <w:sz w:val="18"/>
                <w:szCs w:val="18"/>
              </w:rPr>
            </w:pPr>
            <w:r w:rsidRPr="00000AB3">
              <w:rPr>
                <w:sz w:val="18"/>
                <w:szCs w:val="18"/>
              </w:rPr>
              <w:t>5</w:t>
            </w:r>
          </w:p>
        </w:tc>
        <w:tc>
          <w:tcPr>
            <w:tcW w:w="1134" w:type="dxa"/>
            <w:tcBorders>
              <w:bottom w:val="single" w:sz="4" w:space="0" w:color="auto"/>
            </w:tcBorders>
            <w:shd w:val="clear" w:color="auto" w:fill="DBE5F1"/>
          </w:tcPr>
          <w:p w14:paraId="3C5025B5" w14:textId="77777777" w:rsidR="00D7676B" w:rsidRPr="00000AB3" w:rsidRDefault="00D7676B" w:rsidP="00730835">
            <w:pPr>
              <w:jc w:val="center"/>
              <w:rPr>
                <w:sz w:val="18"/>
                <w:szCs w:val="18"/>
              </w:rPr>
            </w:pPr>
            <w:r w:rsidRPr="00000AB3">
              <w:rPr>
                <w:sz w:val="18"/>
                <w:szCs w:val="18"/>
              </w:rPr>
              <w:t>1</w:t>
            </w:r>
          </w:p>
        </w:tc>
        <w:tc>
          <w:tcPr>
            <w:tcW w:w="1134" w:type="dxa"/>
            <w:gridSpan w:val="2"/>
            <w:tcBorders>
              <w:bottom w:val="single" w:sz="4" w:space="0" w:color="auto"/>
            </w:tcBorders>
            <w:shd w:val="clear" w:color="auto" w:fill="DBE5F1"/>
          </w:tcPr>
          <w:p w14:paraId="69C356BC" w14:textId="77777777" w:rsidR="00D7676B" w:rsidRPr="00000AB3" w:rsidRDefault="00D7676B" w:rsidP="00730835">
            <w:pPr>
              <w:jc w:val="center"/>
              <w:rPr>
                <w:sz w:val="18"/>
                <w:szCs w:val="18"/>
              </w:rPr>
            </w:pPr>
            <w:r w:rsidRPr="00000AB3">
              <w:rPr>
                <w:sz w:val="18"/>
                <w:szCs w:val="18"/>
              </w:rPr>
              <w:t>5</w:t>
            </w:r>
          </w:p>
        </w:tc>
        <w:tc>
          <w:tcPr>
            <w:tcW w:w="1275" w:type="dxa"/>
            <w:tcBorders>
              <w:bottom w:val="single" w:sz="4" w:space="0" w:color="auto"/>
            </w:tcBorders>
            <w:shd w:val="clear" w:color="auto" w:fill="DBE5F1"/>
          </w:tcPr>
          <w:p w14:paraId="05E35D2A" w14:textId="77777777" w:rsidR="00D7676B" w:rsidRPr="00850E5D" w:rsidRDefault="00D7676B" w:rsidP="00730835">
            <w:pPr>
              <w:jc w:val="left"/>
              <w:rPr>
                <w:i/>
                <w:sz w:val="18"/>
                <w:szCs w:val="18"/>
              </w:rPr>
            </w:pPr>
          </w:p>
        </w:tc>
        <w:tc>
          <w:tcPr>
            <w:tcW w:w="349" w:type="dxa"/>
            <w:vMerge/>
            <w:tcBorders>
              <w:bottom w:val="nil"/>
            </w:tcBorders>
            <w:shd w:val="clear" w:color="auto" w:fill="auto"/>
          </w:tcPr>
          <w:p w14:paraId="7E79D930" w14:textId="77777777" w:rsidR="00D7676B" w:rsidRPr="00000AB3" w:rsidRDefault="00D7676B" w:rsidP="00730835">
            <w:pPr>
              <w:jc w:val="left"/>
              <w:rPr>
                <w:sz w:val="18"/>
                <w:szCs w:val="18"/>
              </w:rPr>
            </w:pPr>
          </w:p>
        </w:tc>
      </w:tr>
      <w:tr w:rsidR="00FF3E83" w14:paraId="6304E163" w14:textId="77777777" w:rsidTr="00D7676B">
        <w:trPr>
          <w:tblHeader/>
        </w:trPr>
        <w:tc>
          <w:tcPr>
            <w:tcW w:w="9526" w:type="dxa"/>
            <w:gridSpan w:val="12"/>
            <w:tcBorders>
              <w:top w:val="nil"/>
            </w:tcBorders>
            <w:vAlign w:val="center"/>
          </w:tcPr>
          <w:p w14:paraId="1B428C16" w14:textId="77777777" w:rsidR="00FF3E83" w:rsidRDefault="00FF3E83" w:rsidP="00730835">
            <w:pPr>
              <w:jc w:val="left"/>
            </w:pPr>
          </w:p>
        </w:tc>
      </w:tr>
    </w:tbl>
    <w:p w14:paraId="4D47720C" w14:textId="77777777" w:rsidR="00FF3E83" w:rsidRDefault="00FF3E83" w:rsidP="004F582E"/>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1276"/>
        <w:gridCol w:w="1134"/>
        <w:gridCol w:w="1134"/>
        <w:gridCol w:w="1134"/>
        <w:gridCol w:w="1276"/>
        <w:gridCol w:w="1763"/>
      </w:tblGrid>
      <w:tr w:rsidR="00FF3E83" w:rsidRPr="00000AB3" w14:paraId="460CAE8A" w14:textId="77777777" w:rsidTr="00730835">
        <w:trPr>
          <w:trHeight w:val="22"/>
          <w:tblHeader/>
        </w:trPr>
        <w:tc>
          <w:tcPr>
            <w:tcW w:w="1809" w:type="dxa"/>
            <w:vMerge w:val="restart"/>
            <w:shd w:val="clear" w:color="auto" w:fill="DBE5F1"/>
            <w:vAlign w:val="center"/>
          </w:tcPr>
          <w:p w14:paraId="48EF2374" w14:textId="77777777" w:rsidR="00FF3E83" w:rsidRPr="00850E5D" w:rsidRDefault="00FF3E83" w:rsidP="00730835">
            <w:pPr>
              <w:jc w:val="left"/>
              <w:rPr>
                <w:i/>
                <w:sz w:val="18"/>
                <w:szCs w:val="18"/>
              </w:rPr>
            </w:pPr>
            <w:r w:rsidRPr="00850E5D">
              <w:rPr>
                <w:i/>
                <w:sz w:val="18"/>
                <w:szCs w:val="18"/>
              </w:rPr>
              <w:lastRenderedPageBreak/>
              <w:t xml:space="preserve">7j – Purchase 1 </w:t>
            </w:r>
          </w:p>
          <w:p w14:paraId="193004F7" w14:textId="77777777" w:rsidR="00FF3E83" w:rsidRPr="00850E5D" w:rsidRDefault="00FF3E83" w:rsidP="00730835">
            <w:pPr>
              <w:jc w:val="left"/>
              <w:rPr>
                <w:i/>
                <w:sz w:val="18"/>
                <w:szCs w:val="18"/>
              </w:rPr>
            </w:pPr>
            <w:r w:rsidRPr="00850E5D">
              <w:rPr>
                <w:i/>
                <w:sz w:val="18"/>
                <w:szCs w:val="18"/>
              </w:rPr>
              <w:t>[UPDATE WK19_07]</w:t>
            </w:r>
          </w:p>
        </w:tc>
        <w:tc>
          <w:tcPr>
            <w:tcW w:w="1276" w:type="dxa"/>
            <w:shd w:val="clear" w:color="auto" w:fill="DBE5F1"/>
            <w:vAlign w:val="center"/>
          </w:tcPr>
          <w:p w14:paraId="623B39D1" w14:textId="77777777" w:rsidR="00FF3E83" w:rsidRPr="00000AB3" w:rsidRDefault="00FF3E83" w:rsidP="00730835">
            <w:pPr>
              <w:jc w:val="left"/>
              <w:rPr>
                <w:sz w:val="18"/>
                <w:szCs w:val="18"/>
              </w:rPr>
            </w:pPr>
            <w:r w:rsidRPr="00000AB3">
              <w:rPr>
                <w:sz w:val="18"/>
                <w:szCs w:val="18"/>
              </w:rPr>
              <w:t>GB302840</w:t>
            </w:r>
          </w:p>
        </w:tc>
        <w:tc>
          <w:tcPr>
            <w:tcW w:w="1134" w:type="dxa"/>
            <w:shd w:val="clear" w:color="auto" w:fill="DBE5F1"/>
            <w:vAlign w:val="center"/>
          </w:tcPr>
          <w:p w14:paraId="1525E8B6" w14:textId="77777777" w:rsidR="00FF3E83" w:rsidRPr="00000AB3" w:rsidRDefault="00FF3E83" w:rsidP="00730835">
            <w:pPr>
              <w:jc w:val="center"/>
              <w:rPr>
                <w:sz w:val="18"/>
                <w:szCs w:val="18"/>
              </w:rPr>
            </w:pPr>
            <w:r w:rsidRPr="00000AB3">
              <w:rPr>
                <w:sz w:val="18"/>
                <w:szCs w:val="18"/>
              </w:rPr>
              <w:t>22</w:t>
            </w:r>
          </w:p>
        </w:tc>
        <w:tc>
          <w:tcPr>
            <w:tcW w:w="1134" w:type="dxa"/>
            <w:shd w:val="clear" w:color="auto" w:fill="DBE5F1"/>
            <w:vAlign w:val="center"/>
          </w:tcPr>
          <w:p w14:paraId="6A5D432A" w14:textId="77777777" w:rsidR="00FF3E83" w:rsidRPr="00000AB3" w:rsidRDefault="00FF3E83" w:rsidP="00730835">
            <w:pPr>
              <w:jc w:val="center"/>
              <w:rPr>
                <w:sz w:val="18"/>
                <w:szCs w:val="18"/>
              </w:rPr>
            </w:pPr>
            <w:r w:rsidRPr="00000AB3">
              <w:rPr>
                <w:sz w:val="18"/>
                <w:szCs w:val="18"/>
              </w:rPr>
              <w:t>16</w:t>
            </w:r>
          </w:p>
        </w:tc>
        <w:tc>
          <w:tcPr>
            <w:tcW w:w="1134" w:type="dxa"/>
            <w:shd w:val="clear" w:color="auto" w:fill="DBE5F1"/>
            <w:vAlign w:val="center"/>
          </w:tcPr>
          <w:p w14:paraId="16E6932D" w14:textId="77777777" w:rsidR="00FF3E83" w:rsidRPr="00000AB3" w:rsidRDefault="00FF3E83" w:rsidP="00730835">
            <w:pPr>
              <w:jc w:val="center"/>
              <w:rPr>
                <w:sz w:val="18"/>
                <w:szCs w:val="18"/>
              </w:rPr>
            </w:pPr>
            <w:r w:rsidRPr="00000AB3">
              <w:rPr>
                <w:sz w:val="18"/>
                <w:szCs w:val="18"/>
              </w:rPr>
              <w:t>22</w:t>
            </w:r>
          </w:p>
        </w:tc>
        <w:tc>
          <w:tcPr>
            <w:tcW w:w="1276" w:type="dxa"/>
            <w:shd w:val="clear" w:color="auto" w:fill="DBE5F1"/>
            <w:vAlign w:val="center"/>
          </w:tcPr>
          <w:p w14:paraId="26A8F4EC" w14:textId="77777777" w:rsidR="00FF3E83" w:rsidRPr="00000AB3" w:rsidRDefault="00FF3E83" w:rsidP="00730835">
            <w:pPr>
              <w:jc w:val="center"/>
              <w:rPr>
                <w:sz w:val="18"/>
                <w:szCs w:val="18"/>
              </w:rPr>
            </w:pPr>
            <w:r w:rsidRPr="00000AB3">
              <w:rPr>
                <w:sz w:val="18"/>
                <w:szCs w:val="18"/>
              </w:rPr>
              <w:t>16</w:t>
            </w:r>
          </w:p>
        </w:tc>
        <w:tc>
          <w:tcPr>
            <w:tcW w:w="1763" w:type="dxa"/>
            <w:shd w:val="clear" w:color="auto" w:fill="DBE5F1"/>
          </w:tcPr>
          <w:p w14:paraId="3AC8D7D4" w14:textId="77777777" w:rsidR="00FF3E83" w:rsidRPr="00000AB3" w:rsidRDefault="00FF3E83" w:rsidP="00730835">
            <w:pPr>
              <w:jc w:val="left"/>
              <w:rPr>
                <w:sz w:val="18"/>
                <w:szCs w:val="18"/>
              </w:rPr>
            </w:pPr>
          </w:p>
        </w:tc>
      </w:tr>
      <w:tr w:rsidR="00FF3E83" w:rsidRPr="00000AB3" w14:paraId="0D006980" w14:textId="77777777" w:rsidTr="00730835">
        <w:trPr>
          <w:trHeight w:val="22"/>
          <w:tblHeader/>
        </w:trPr>
        <w:tc>
          <w:tcPr>
            <w:tcW w:w="1809" w:type="dxa"/>
            <w:vMerge/>
            <w:shd w:val="clear" w:color="auto" w:fill="DBE5F1"/>
            <w:vAlign w:val="center"/>
          </w:tcPr>
          <w:p w14:paraId="6F90CBC2" w14:textId="77777777" w:rsidR="00FF3E83" w:rsidRPr="00850E5D" w:rsidRDefault="00FF3E83" w:rsidP="00730835">
            <w:pPr>
              <w:jc w:val="left"/>
              <w:rPr>
                <w:i/>
                <w:sz w:val="18"/>
                <w:szCs w:val="18"/>
              </w:rPr>
            </w:pPr>
          </w:p>
        </w:tc>
        <w:tc>
          <w:tcPr>
            <w:tcW w:w="1276" w:type="dxa"/>
            <w:shd w:val="clear" w:color="auto" w:fill="DBE5F1"/>
            <w:vAlign w:val="center"/>
          </w:tcPr>
          <w:p w14:paraId="20E5B356" w14:textId="77777777" w:rsidR="00FF3E83" w:rsidRPr="00000AB3" w:rsidRDefault="00FF3E83" w:rsidP="00730835">
            <w:pPr>
              <w:jc w:val="left"/>
              <w:rPr>
                <w:sz w:val="18"/>
                <w:szCs w:val="18"/>
              </w:rPr>
            </w:pPr>
            <w:r w:rsidRPr="00000AB3">
              <w:rPr>
                <w:sz w:val="18"/>
                <w:szCs w:val="18"/>
              </w:rPr>
              <w:t>GB303220</w:t>
            </w:r>
          </w:p>
        </w:tc>
        <w:tc>
          <w:tcPr>
            <w:tcW w:w="1134" w:type="dxa"/>
            <w:shd w:val="clear" w:color="auto" w:fill="DBE5F1"/>
            <w:vAlign w:val="center"/>
          </w:tcPr>
          <w:p w14:paraId="271DA669" w14:textId="77777777" w:rsidR="00FF3E83" w:rsidRPr="00000AB3" w:rsidRDefault="00FF3E83" w:rsidP="00730835">
            <w:pPr>
              <w:jc w:val="center"/>
              <w:rPr>
                <w:sz w:val="18"/>
                <w:szCs w:val="18"/>
              </w:rPr>
            </w:pPr>
            <w:r w:rsidRPr="00000AB3">
              <w:rPr>
                <w:sz w:val="18"/>
                <w:szCs w:val="18"/>
              </w:rPr>
              <w:t>4</w:t>
            </w:r>
          </w:p>
        </w:tc>
        <w:tc>
          <w:tcPr>
            <w:tcW w:w="1134" w:type="dxa"/>
            <w:shd w:val="clear" w:color="auto" w:fill="DBE5F1"/>
            <w:vAlign w:val="center"/>
          </w:tcPr>
          <w:p w14:paraId="3785DE84" w14:textId="77777777" w:rsidR="00FF3E83" w:rsidRPr="00000AB3" w:rsidRDefault="00FF3E83" w:rsidP="00730835">
            <w:pPr>
              <w:jc w:val="center"/>
              <w:rPr>
                <w:sz w:val="18"/>
                <w:szCs w:val="18"/>
              </w:rPr>
            </w:pPr>
            <w:r w:rsidRPr="00000AB3">
              <w:rPr>
                <w:sz w:val="18"/>
                <w:szCs w:val="18"/>
              </w:rPr>
              <w:t>6</w:t>
            </w:r>
          </w:p>
        </w:tc>
        <w:tc>
          <w:tcPr>
            <w:tcW w:w="1134" w:type="dxa"/>
            <w:shd w:val="clear" w:color="auto" w:fill="DBE5F1"/>
            <w:vAlign w:val="center"/>
          </w:tcPr>
          <w:p w14:paraId="25B635A9" w14:textId="77777777" w:rsidR="00FF3E83" w:rsidRPr="00000AB3" w:rsidRDefault="00FF3E83" w:rsidP="00730835">
            <w:pPr>
              <w:jc w:val="center"/>
              <w:rPr>
                <w:sz w:val="18"/>
                <w:szCs w:val="18"/>
              </w:rPr>
            </w:pPr>
            <w:r w:rsidRPr="00000AB3">
              <w:rPr>
                <w:sz w:val="18"/>
                <w:szCs w:val="18"/>
              </w:rPr>
              <w:t>4</w:t>
            </w:r>
          </w:p>
        </w:tc>
        <w:tc>
          <w:tcPr>
            <w:tcW w:w="1276" w:type="dxa"/>
            <w:shd w:val="clear" w:color="auto" w:fill="DBE5F1"/>
            <w:vAlign w:val="center"/>
          </w:tcPr>
          <w:p w14:paraId="5A3567B7" w14:textId="77777777" w:rsidR="00FF3E83" w:rsidRPr="00000AB3" w:rsidRDefault="00FF3E83" w:rsidP="00730835">
            <w:pPr>
              <w:jc w:val="center"/>
              <w:rPr>
                <w:sz w:val="18"/>
                <w:szCs w:val="18"/>
              </w:rPr>
            </w:pPr>
            <w:r w:rsidRPr="00000AB3">
              <w:rPr>
                <w:sz w:val="18"/>
                <w:szCs w:val="18"/>
              </w:rPr>
              <w:t>6</w:t>
            </w:r>
          </w:p>
        </w:tc>
        <w:tc>
          <w:tcPr>
            <w:tcW w:w="1763" w:type="dxa"/>
            <w:shd w:val="clear" w:color="auto" w:fill="DBE5F1"/>
          </w:tcPr>
          <w:p w14:paraId="4DD8B0B8" w14:textId="77777777" w:rsidR="00FF3E83" w:rsidRPr="00000AB3" w:rsidRDefault="00FF3E83" w:rsidP="00730835">
            <w:pPr>
              <w:jc w:val="left"/>
              <w:rPr>
                <w:sz w:val="18"/>
                <w:szCs w:val="18"/>
              </w:rPr>
            </w:pPr>
          </w:p>
        </w:tc>
      </w:tr>
      <w:tr w:rsidR="00FF3E83" w:rsidRPr="00000AB3" w14:paraId="195D35EA" w14:textId="77777777" w:rsidTr="00730835">
        <w:trPr>
          <w:trHeight w:val="22"/>
          <w:tblHeader/>
        </w:trPr>
        <w:tc>
          <w:tcPr>
            <w:tcW w:w="1809" w:type="dxa"/>
            <w:vMerge/>
            <w:shd w:val="clear" w:color="auto" w:fill="DBE5F1"/>
            <w:vAlign w:val="center"/>
          </w:tcPr>
          <w:p w14:paraId="63DC0121" w14:textId="77777777" w:rsidR="00FF3E83" w:rsidRPr="00850E5D" w:rsidRDefault="00FF3E83" w:rsidP="00730835">
            <w:pPr>
              <w:jc w:val="left"/>
              <w:rPr>
                <w:i/>
                <w:sz w:val="18"/>
                <w:szCs w:val="18"/>
              </w:rPr>
            </w:pPr>
          </w:p>
        </w:tc>
        <w:tc>
          <w:tcPr>
            <w:tcW w:w="1276" w:type="dxa"/>
            <w:shd w:val="clear" w:color="auto" w:fill="DBE5F1"/>
            <w:vAlign w:val="center"/>
          </w:tcPr>
          <w:p w14:paraId="0A244095" w14:textId="77777777" w:rsidR="00FF3E83" w:rsidRPr="00000AB3" w:rsidRDefault="00FF3E83" w:rsidP="00730835">
            <w:pPr>
              <w:jc w:val="left"/>
              <w:rPr>
                <w:sz w:val="18"/>
                <w:szCs w:val="18"/>
              </w:rPr>
            </w:pPr>
            <w:r w:rsidRPr="00000AB3">
              <w:rPr>
                <w:sz w:val="18"/>
                <w:szCs w:val="18"/>
              </w:rPr>
              <w:t>GB303420</w:t>
            </w:r>
          </w:p>
        </w:tc>
        <w:tc>
          <w:tcPr>
            <w:tcW w:w="1134" w:type="dxa"/>
            <w:shd w:val="clear" w:color="auto" w:fill="DBE5F1"/>
            <w:vAlign w:val="center"/>
          </w:tcPr>
          <w:p w14:paraId="2BCE55B1" w14:textId="77777777" w:rsidR="00FF3E83" w:rsidRPr="00000AB3" w:rsidRDefault="00FF3E83" w:rsidP="00730835">
            <w:pPr>
              <w:jc w:val="center"/>
              <w:rPr>
                <w:sz w:val="18"/>
                <w:szCs w:val="18"/>
              </w:rPr>
            </w:pPr>
            <w:r w:rsidRPr="00000AB3">
              <w:rPr>
                <w:sz w:val="18"/>
                <w:szCs w:val="18"/>
              </w:rPr>
              <w:t>3</w:t>
            </w:r>
          </w:p>
        </w:tc>
        <w:tc>
          <w:tcPr>
            <w:tcW w:w="1134" w:type="dxa"/>
            <w:shd w:val="clear" w:color="auto" w:fill="DBE5F1"/>
            <w:vAlign w:val="center"/>
          </w:tcPr>
          <w:p w14:paraId="25BA3EAB" w14:textId="77777777" w:rsidR="00FF3E83" w:rsidRPr="00000AB3" w:rsidRDefault="00FF3E83" w:rsidP="00730835">
            <w:pPr>
              <w:jc w:val="center"/>
              <w:rPr>
                <w:sz w:val="18"/>
                <w:szCs w:val="18"/>
              </w:rPr>
            </w:pPr>
            <w:r w:rsidRPr="00000AB3">
              <w:rPr>
                <w:sz w:val="18"/>
                <w:szCs w:val="18"/>
              </w:rPr>
              <w:t>9</w:t>
            </w:r>
          </w:p>
        </w:tc>
        <w:tc>
          <w:tcPr>
            <w:tcW w:w="1134" w:type="dxa"/>
            <w:shd w:val="clear" w:color="auto" w:fill="DBE5F1"/>
            <w:vAlign w:val="center"/>
          </w:tcPr>
          <w:p w14:paraId="7502F804" w14:textId="77777777" w:rsidR="00FF3E83" w:rsidRPr="00000AB3" w:rsidRDefault="00FF3E83" w:rsidP="00730835">
            <w:pPr>
              <w:jc w:val="center"/>
              <w:rPr>
                <w:sz w:val="18"/>
                <w:szCs w:val="18"/>
              </w:rPr>
            </w:pPr>
            <w:r w:rsidRPr="00000AB3">
              <w:rPr>
                <w:sz w:val="18"/>
                <w:szCs w:val="18"/>
              </w:rPr>
              <w:t>3</w:t>
            </w:r>
          </w:p>
        </w:tc>
        <w:tc>
          <w:tcPr>
            <w:tcW w:w="1276" w:type="dxa"/>
            <w:shd w:val="clear" w:color="auto" w:fill="DBE5F1"/>
            <w:vAlign w:val="center"/>
          </w:tcPr>
          <w:p w14:paraId="0DF19FC0" w14:textId="77777777" w:rsidR="00FF3E83" w:rsidRPr="00000AB3" w:rsidRDefault="00FF3E83" w:rsidP="00730835">
            <w:pPr>
              <w:jc w:val="center"/>
              <w:rPr>
                <w:sz w:val="18"/>
                <w:szCs w:val="18"/>
              </w:rPr>
            </w:pPr>
            <w:r w:rsidRPr="00000AB3">
              <w:rPr>
                <w:sz w:val="18"/>
                <w:szCs w:val="18"/>
              </w:rPr>
              <w:t>9</w:t>
            </w:r>
          </w:p>
        </w:tc>
        <w:tc>
          <w:tcPr>
            <w:tcW w:w="1763" w:type="dxa"/>
            <w:shd w:val="clear" w:color="auto" w:fill="DBE5F1"/>
          </w:tcPr>
          <w:p w14:paraId="098A4A9E" w14:textId="77777777" w:rsidR="00FF3E83" w:rsidRPr="00000AB3" w:rsidRDefault="00FF3E83" w:rsidP="00730835">
            <w:pPr>
              <w:jc w:val="left"/>
              <w:rPr>
                <w:sz w:val="18"/>
                <w:szCs w:val="18"/>
              </w:rPr>
            </w:pPr>
          </w:p>
        </w:tc>
      </w:tr>
      <w:tr w:rsidR="00FF3E83" w:rsidRPr="00000AB3" w14:paraId="7B378859" w14:textId="77777777" w:rsidTr="00730835">
        <w:trPr>
          <w:trHeight w:val="22"/>
          <w:tblHeader/>
        </w:trPr>
        <w:tc>
          <w:tcPr>
            <w:tcW w:w="1809" w:type="dxa"/>
            <w:vMerge/>
            <w:shd w:val="clear" w:color="auto" w:fill="DBE5F1"/>
            <w:vAlign w:val="center"/>
          </w:tcPr>
          <w:p w14:paraId="27EA136C" w14:textId="77777777" w:rsidR="00FF3E83" w:rsidRPr="00850E5D" w:rsidRDefault="00FF3E83" w:rsidP="00730835">
            <w:pPr>
              <w:jc w:val="left"/>
              <w:rPr>
                <w:i/>
                <w:sz w:val="18"/>
                <w:szCs w:val="18"/>
              </w:rPr>
            </w:pPr>
          </w:p>
        </w:tc>
        <w:tc>
          <w:tcPr>
            <w:tcW w:w="1276" w:type="dxa"/>
            <w:shd w:val="clear" w:color="auto" w:fill="DBE5F1"/>
            <w:vAlign w:val="center"/>
          </w:tcPr>
          <w:p w14:paraId="59F7DFAA" w14:textId="77777777" w:rsidR="00FF3E83" w:rsidRPr="00000AB3" w:rsidRDefault="00FF3E83" w:rsidP="00730835">
            <w:pPr>
              <w:jc w:val="left"/>
              <w:rPr>
                <w:sz w:val="18"/>
                <w:szCs w:val="18"/>
              </w:rPr>
            </w:pPr>
            <w:r w:rsidRPr="00000AB3">
              <w:rPr>
                <w:sz w:val="18"/>
                <w:szCs w:val="18"/>
              </w:rPr>
              <w:t>GB303460</w:t>
            </w:r>
          </w:p>
        </w:tc>
        <w:tc>
          <w:tcPr>
            <w:tcW w:w="1134" w:type="dxa"/>
            <w:shd w:val="clear" w:color="auto" w:fill="DBE5F1"/>
            <w:vAlign w:val="center"/>
          </w:tcPr>
          <w:p w14:paraId="154C56E6" w14:textId="77777777" w:rsidR="00FF3E83" w:rsidRPr="00000AB3" w:rsidRDefault="00FF3E83" w:rsidP="00730835">
            <w:pPr>
              <w:jc w:val="center"/>
              <w:rPr>
                <w:sz w:val="18"/>
                <w:szCs w:val="18"/>
              </w:rPr>
            </w:pPr>
            <w:r w:rsidRPr="00000AB3">
              <w:rPr>
                <w:sz w:val="18"/>
                <w:szCs w:val="18"/>
              </w:rPr>
              <w:t>11</w:t>
            </w:r>
          </w:p>
        </w:tc>
        <w:tc>
          <w:tcPr>
            <w:tcW w:w="1134" w:type="dxa"/>
            <w:shd w:val="clear" w:color="auto" w:fill="DBE5F1"/>
            <w:vAlign w:val="center"/>
          </w:tcPr>
          <w:p w14:paraId="2CAE7CBD" w14:textId="77777777" w:rsidR="00FF3E83" w:rsidRPr="00000AB3" w:rsidRDefault="00FF3E83" w:rsidP="00730835">
            <w:pPr>
              <w:jc w:val="center"/>
              <w:rPr>
                <w:sz w:val="18"/>
                <w:szCs w:val="18"/>
              </w:rPr>
            </w:pPr>
            <w:r w:rsidRPr="00000AB3">
              <w:rPr>
                <w:sz w:val="18"/>
                <w:szCs w:val="18"/>
              </w:rPr>
              <w:t>0</w:t>
            </w:r>
          </w:p>
        </w:tc>
        <w:tc>
          <w:tcPr>
            <w:tcW w:w="1134" w:type="dxa"/>
            <w:shd w:val="clear" w:color="auto" w:fill="DBE5F1"/>
            <w:vAlign w:val="center"/>
          </w:tcPr>
          <w:p w14:paraId="3CF42791" w14:textId="77777777" w:rsidR="00FF3E83" w:rsidRPr="00000AB3" w:rsidRDefault="00FF3E83" w:rsidP="00730835">
            <w:pPr>
              <w:jc w:val="center"/>
              <w:rPr>
                <w:sz w:val="18"/>
                <w:szCs w:val="18"/>
              </w:rPr>
            </w:pPr>
            <w:r w:rsidRPr="00000AB3">
              <w:rPr>
                <w:sz w:val="18"/>
                <w:szCs w:val="18"/>
              </w:rPr>
              <w:t>11</w:t>
            </w:r>
          </w:p>
        </w:tc>
        <w:tc>
          <w:tcPr>
            <w:tcW w:w="1276" w:type="dxa"/>
            <w:shd w:val="clear" w:color="auto" w:fill="DBE5F1"/>
            <w:vAlign w:val="center"/>
          </w:tcPr>
          <w:p w14:paraId="7D9EB565" w14:textId="77777777" w:rsidR="00FF3E83" w:rsidRPr="00000AB3" w:rsidRDefault="00FF3E83" w:rsidP="00730835">
            <w:pPr>
              <w:jc w:val="center"/>
              <w:rPr>
                <w:sz w:val="18"/>
                <w:szCs w:val="18"/>
              </w:rPr>
            </w:pPr>
            <w:r w:rsidRPr="00000AB3">
              <w:rPr>
                <w:sz w:val="18"/>
                <w:szCs w:val="18"/>
              </w:rPr>
              <w:t>0</w:t>
            </w:r>
          </w:p>
        </w:tc>
        <w:tc>
          <w:tcPr>
            <w:tcW w:w="1763" w:type="dxa"/>
            <w:shd w:val="clear" w:color="auto" w:fill="DBE5F1"/>
          </w:tcPr>
          <w:p w14:paraId="4CA1EE15" w14:textId="77777777" w:rsidR="00FF3E83" w:rsidRPr="00850E5D" w:rsidRDefault="00FF3E83" w:rsidP="00730835">
            <w:pPr>
              <w:jc w:val="left"/>
              <w:rPr>
                <w:i/>
                <w:sz w:val="18"/>
                <w:szCs w:val="18"/>
              </w:rPr>
            </w:pPr>
            <w:r w:rsidRPr="00850E5D">
              <w:rPr>
                <w:i/>
                <w:sz w:val="18"/>
                <w:szCs w:val="18"/>
              </w:rPr>
              <w:t>NE installed from WK19/07 Update</w:t>
            </w:r>
          </w:p>
        </w:tc>
      </w:tr>
      <w:tr w:rsidR="00FF3E83" w:rsidRPr="00000AB3" w14:paraId="075C9A42" w14:textId="77777777" w:rsidTr="00730835">
        <w:trPr>
          <w:trHeight w:val="22"/>
          <w:tblHeader/>
        </w:trPr>
        <w:tc>
          <w:tcPr>
            <w:tcW w:w="1809" w:type="dxa"/>
            <w:vMerge/>
            <w:shd w:val="clear" w:color="auto" w:fill="DBE5F1"/>
            <w:vAlign w:val="center"/>
          </w:tcPr>
          <w:p w14:paraId="1C76ADAE" w14:textId="77777777" w:rsidR="00FF3E83" w:rsidRPr="00850E5D" w:rsidRDefault="00FF3E83" w:rsidP="00730835">
            <w:pPr>
              <w:jc w:val="left"/>
              <w:rPr>
                <w:i/>
                <w:sz w:val="18"/>
                <w:szCs w:val="18"/>
              </w:rPr>
            </w:pPr>
          </w:p>
        </w:tc>
        <w:tc>
          <w:tcPr>
            <w:tcW w:w="1276" w:type="dxa"/>
            <w:shd w:val="clear" w:color="auto" w:fill="DBE5F1"/>
            <w:vAlign w:val="center"/>
          </w:tcPr>
          <w:p w14:paraId="0FF19CB1" w14:textId="77777777" w:rsidR="00FF3E83" w:rsidRPr="00000AB3" w:rsidRDefault="00FF3E83" w:rsidP="00730835">
            <w:pPr>
              <w:jc w:val="left"/>
              <w:rPr>
                <w:sz w:val="18"/>
                <w:szCs w:val="18"/>
              </w:rPr>
            </w:pPr>
            <w:r w:rsidRPr="00000AB3">
              <w:rPr>
                <w:sz w:val="18"/>
                <w:szCs w:val="18"/>
              </w:rPr>
              <w:t>GB40162A</w:t>
            </w:r>
          </w:p>
        </w:tc>
        <w:tc>
          <w:tcPr>
            <w:tcW w:w="1134" w:type="dxa"/>
            <w:shd w:val="clear" w:color="auto" w:fill="DBE5F1"/>
            <w:vAlign w:val="center"/>
          </w:tcPr>
          <w:p w14:paraId="4314F9C8" w14:textId="77777777" w:rsidR="00FF3E83" w:rsidRPr="00000AB3" w:rsidRDefault="00FF3E83" w:rsidP="00730835">
            <w:pPr>
              <w:jc w:val="center"/>
              <w:rPr>
                <w:sz w:val="18"/>
                <w:szCs w:val="18"/>
              </w:rPr>
            </w:pPr>
            <w:r w:rsidRPr="00000AB3">
              <w:rPr>
                <w:sz w:val="18"/>
                <w:szCs w:val="18"/>
              </w:rPr>
              <w:t>9</w:t>
            </w:r>
          </w:p>
        </w:tc>
        <w:tc>
          <w:tcPr>
            <w:tcW w:w="1134" w:type="dxa"/>
            <w:shd w:val="clear" w:color="auto" w:fill="DBE5F1"/>
            <w:vAlign w:val="center"/>
          </w:tcPr>
          <w:p w14:paraId="16BF5270" w14:textId="77777777" w:rsidR="00FF3E83" w:rsidRPr="00000AB3" w:rsidRDefault="00FF3E83" w:rsidP="00730835">
            <w:pPr>
              <w:jc w:val="center"/>
              <w:rPr>
                <w:sz w:val="18"/>
                <w:szCs w:val="18"/>
              </w:rPr>
            </w:pPr>
            <w:r w:rsidRPr="00000AB3">
              <w:rPr>
                <w:sz w:val="18"/>
                <w:szCs w:val="18"/>
              </w:rPr>
              <w:t>3</w:t>
            </w:r>
          </w:p>
        </w:tc>
        <w:tc>
          <w:tcPr>
            <w:tcW w:w="1134" w:type="dxa"/>
            <w:shd w:val="clear" w:color="auto" w:fill="DBE5F1"/>
            <w:vAlign w:val="center"/>
          </w:tcPr>
          <w:p w14:paraId="44CA51ED" w14:textId="77777777" w:rsidR="00FF3E83" w:rsidRPr="00000AB3" w:rsidRDefault="00FF3E83" w:rsidP="00730835">
            <w:pPr>
              <w:jc w:val="center"/>
              <w:rPr>
                <w:sz w:val="18"/>
                <w:szCs w:val="18"/>
              </w:rPr>
            </w:pPr>
          </w:p>
        </w:tc>
        <w:tc>
          <w:tcPr>
            <w:tcW w:w="1276" w:type="dxa"/>
            <w:shd w:val="clear" w:color="auto" w:fill="DBE5F1"/>
            <w:vAlign w:val="center"/>
          </w:tcPr>
          <w:p w14:paraId="20B5D6A1" w14:textId="77777777" w:rsidR="00FF3E83" w:rsidRPr="00000AB3" w:rsidRDefault="00FF3E83" w:rsidP="00730835">
            <w:pPr>
              <w:jc w:val="center"/>
              <w:rPr>
                <w:sz w:val="18"/>
                <w:szCs w:val="18"/>
              </w:rPr>
            </w:pPr>
          </w:p>
        </w:tc>
        <w:tc>
          <w:tcPr>
            <w:tcW w:w="1763" w:type="dxa"/>
            <w:vMerge w:val="restart"/>
            <w:shd w:val="clear" w:color="auto" w:fill="DBE5F1"/>
            <w:vAlign w:val="center"/>
          </w:tcPr>
          <w:p w14:paraId="7AF796AE" w14:textId="77777777" w:rsidR="00FF3E83" w:rsidRPr="00850E5D" w:rsidRDefault="00FF3E83" w:rsidP="00730835">
            <w:pPr>
              <w:jc w:val="left"/>
              <w:rPr>
                <w:i/>
                <w:sz w:val="18"/>
                <w:szCs w:val="18"/>
              </w:rPr>
            </w:pPr>
            <w:r w:rsidRPr="00850E5D">
              <w:rPr>
                <w:i/>
                <w:sz w:val="18"/>
                <w:szCs w:val="18"/>
              </w:rPr>
              <w:t>No ENC permits</w:t>
            </w:r>
          </w:p>
        </w:tc>
      </w:tr>
      <w:tr w:rsidR="00FF3E83" w:rsidRPr="00000AB3" w14:paraId="13AF4129" w14:textId="77777777" w:rsidTr="00730835">
        <w:trPr>
          <w:trHeight w:val="22"/>
          <w:tblHeader/>
        </w:trPr>
        <w:tc>
          <w:tcPr>
            <w:tcW w:w="1809" w:type="dxa"/>
            <w:vMerge/>
            <w:shd w:val="clear" w:color="auto" w:fill="DBE5F1"/>
            <w:vAlign w:val="center"/>
          </w:tcPr>
          <w:p w14:paraId="069691FF" w14:textId="77777777" w:rsidR="00FF3E83" w:rsidRPr="00850E5D" w:rsidRDefault="00FF3E83" w:rsidP="00730835">
            <w:pPr>
              <w:jc w:val="left"/>
              <w:rPr>
                <w:i/>
                <w:sz w:val="18"/>
                <w:szCs w:val="18"/>
              </w:rPr>
            </w:pPr>
          </w:p>
        </w:tc>
        <w:tc>
          <w:tcPr>
            <w:tcW w:w="1276" w:type="dxa"/>
            <w:shd w:val="clear" w:color="auto" w:fill="DBE5F1"/>
            <w:vAlign w:val="center"/>
          </w:tcPr>
          <w:p w14:paraId="596BAA11" w14:textId="77777777" w:rsidR="00FF3E83" w:rsidRPr="00000AB3" w:rsidRDefault="00FF3E83" w:rsidP="00730835">
            <w:pPr>
              <w:jc w:val="left"/>
              <w:rPr>
                <w:sz w:val="18"/>
                <w:szCs w:val="18"/>
              </w:rPr>
            </w:pPr>
            <w:r w:rsidRPr="00000AB3">
              <w:rPr>
                <w:sz w:val="18"/>
                <w:szCs w:val="18"/>
              </w:rPr>
              <w:t>GB40184A</w:t>
            </w:r>
          </w:p>
        </w:tc>
        <w:tc>
          <w:tcPr>
            <w:tcW w:w="1134" w:type="dxa"/>
            <w:shd w:val="clear" w:color="auto" w:fill="DBE5F1"/>
            <w:vAlign w:val="center"/>
          </w:tcPr>
          <w:p w14:paraId="1268447E" w14:textId="77777777" w:rsidR="00FF3E83" w:rsidRPr="00000AB3" w:rsidRDefault="00FF3E83" w:rsidP="00730835">
            <w:pPr>
              <w:jc w:val="center"/>
              <w:rPr>
                <w:sz w:val="18"/>
                <w:szCs w:val="18"/>
              </w:rPr>
            </w:pPr>
            <w:r w:rsidRPr="00000AB3">
              <w:rPr>
                <w:sz w:val="18"/>
                <w:szCs w:val="18"/>
              </w:rPr>
              <w:t>3</w:t>
            </w:r>
          </w:p>
        </w:tc>
        <w:tc>
          <w:tcPr>
            <w:tcW w:w="1134" w:type="dxa"/>
            <w:shd w:val="clear" w:color="auto" w:fill="DBE5F1"/>
            <w:vAlign w:val="center"/>
          </w:tcPr>
          <w:p w14:paraId="451841FB" w14:textId="77777777" w:rsidR="00FF3E83" w:rsidRPr="00000AB3" w:rsidRDefault="00FF3E83" w:rsidP="00730835">
            <w:pPr>
              <w:jc w:val="center"/>
              <w:rPr>
                <w:sz w:val="18"/>
                <w:szCs w:val="18"/>
              </w:rPr>
            </w:pPr>
            <w:r w:rsidRPr="00000AB3">
              <w:rPr>
                <w:sz w:val="18"/>
                <w:szCs w:val="18"/>
              </w:rPr>
              <w:t>3</w:t>
            </w:r>
          </w:p>
        </w:tc>
        <w:tc>
          <w:tcPr>
            <w:tcW w:w="1134" w:type="dxa"/>
            <w:shd w:val="clear" w:color="auto" w:fill="DBE5F1"/>
            <w:vAlign w:val="center"/>
          </w:tcPr>
          <w:p w14:paraId="4EA81A77" w14:textId="77777777" w:rsidR="00FF3E83" w:rsidRPr="00000AB3" w:rsidRDefault="00FF3E83" w:rsidP="00730835">
            <w:pPr>
              <w:jc w:val="center"/>
              <w:rPr>
                <w:sz w:val="18"/>
                <w:szCs w:val="18"/>
              </w:rPr>
            </w:pPr>
          </w:p>
        </w:tc>
        <w:tc>
          <w:tcPr>
            <w:tcW w:w="1276" w:type="dxa"/>
            <w:shd w:val="clear" w:color="auto" w:fill="DBE5F1"/>
            <w:vAlign w:val="center"/>
          </w:tcPr>
          <w:p w14:paraId="220C30BB" w14:textId="77777777" w:rsidR="00FF3E83" w:rsidRPr="00000AB3" w:rsidRDefault="00FF3E83" w:rsidP="00730835">
            <w:pPr>
              <w:jc w:val="center"/>
              <w:rPr>
                <w:sz w:val="18"/>
                <w:szCs w:val="18"/>
              </w:rPr>
            </w:pPr>
          </w:p>
        </w:tc>
        <w:tc>
          <w:tcPr>
            <w:tcW w:w="1763" w:type="dxa"/>
            <w:vMerge/>
            <w:shd w:val="clear" w:color="auto" w:fill="DBE5F1"/>
            <w:vAlign w:val="center"/>
          </w:tcPr>
          <w:p w14:paraId="48B6462E" w14:textId="77777777" w:rsidR="00FF3E83" w:rsidRPr="00850E5D" w:rsidRDefault="00FF3E83" w:rsidP="00730835">
            <w:pPr>
              <w:jc w:val="left"/>
              <w:rPr>
                <w:i/>
                <w:sz w:val="18"/>
                <w:szCs w:val="18"/>
              </w:rPr>
            </w:pPr>
          </w:p>
        </w:tc>
      </w:tr>
      <w:tr w:rsidR="00FF3E83" w:rsidRPr="00000AB3" w14:paraId="5F353BE8" w14:textId="77777777" w:rsidTr="00730835">
        <w:trPr>
          <w:trHeight w:val="22"/>
          <w:tblHeader/>
        </w:trPr>
        <w:tc>
          <w:tcPr>
            <w:tcW w:w="1809" w:type="dxa"/>
            <w:vMerge/>
            <w:shd w:val="clear" w:color="auto" w:fill="DBE5F1"/>
            <w:vAlign w:val="center"/>
          </w:tcPr>
          <w:p w14:paraId="45636B54" w14:textId="77777777" w:rsidR="00FF3E83" w:rsidRPr="00850E5D" w:rsidRDefault="00FF3E83" w:rsidP="00730835">
            <w:pPr>
              <w:jc w:val="left"/>
              <w:rPr>
                <w:i/>
                <w:sz w:val="18"/>
                <w:szCs w:val="18"/>
              </w:rPr>
            </w:pPr>
          </w:p>
        </w:tc>
        <w:tc>
          <w:tcPr>
            <w:tcW w:w="1276" w:type="dxa"/>
            <w:shd w:val="clear" w:color="auto" w:fill="DBE5F1"/>
            <w:vAlign w:val="center"/>
          </w:tcPr>
          <w:p w14:paraId="12196084" w14:textId="77777777" w:rsidR="00FF3E83" w:rsidRPr="00000AB3" w:rsidRDefault="00FF3E83" w:rsidP="00730835">
            <w:pPr>
              <w:jc w:val="left"/>
              <w:rPr>
                <w:sz w:val="18"/>
                <w:szCs w:val="18"/>
              </w:rPr>
            </w:pPr>
            <w:r w:rsidRPr="00000AB3">
              <w:rPr>
                <w:sz w:val="18"/>
                <w:szCs w:val="18"/>
              </w:rPr>
              <w:t>GB40186D</w:t>
            </w:r>
          </w:p>
        </w:tc>
        <w:tc>
          <w:tcPr>
            <w:tcW w:w="1134" w:type="dxa"/>
            <w:shd w:val="clear" w:color="auto" w:fill="DBE5F1"/>
            <w:vAlign w:val="center"/>
          </w:tcPr>
          <w:p w14:paraId="72986A1D" w14:textId="77777777" w:rsidR="00FF3E83" w:rsidRPr="00000AB3" w:rsidRDefault="00FF3E83" w:rsidP="00730835">
            <w:pPr>
              <w:jc w:val="center"/>
              <w:rPr>
                <w:sz w:val="18"/>
                <w:szCs w:val="18"/>
              </w:rPr>
            </w:pPr>
            <w:r w:rsidRPr="00000AB3">
              <w:rPr>
                <w:sz w:val="18"/>
                <w:szCs w:val="18"/>
              </w:rPr>
              <w:t>1</w:t>
            </w:r>
          </w:p>
        </w:tc>
        <w:tc>
          <w:tcPr>
            <w:tcW w:w="1134" w:type="dxa"/>
            <w:shd w:val="clear" w:color="auto" w:fill="DBE5F1"/>
            <w:vAlign w:val="center"/>
          </w:tcPr>
          <w:p w14:paraId="5C2BC349" w14:textId="77777777" w:rsidR="00FF3E83" w:rsidRPr="00000AB3" w:rsidRDefault="00FF3E83" w:rsidP="00730835">
            <w:pPr>
              <w:jc w:val="center"/>
              <w:rPr>
                <w:sz w:val="18"/>
                <w:szCs w:val="18"/>
              </w:rPr>
            </w:pPr>
            <w:r w:rsidRPr="00000AB3">
              <w:rPr>
                <w:sz w:val="18"/>
                <w:szCs w:val="18"/>
              </w:rPr>
              <w:t>6</w:t>
            </w:r>
          </w:p>
        </w:tc>
        <w:tc>
          <w:tcPr>
            <w:tcW w:w="1134" w:type="dxa"/>
            <w:shd w:val="clear" w:color="auto" w:fill="DBE5F1"/>
            <w:vAlign w:val="center"/>
          </w:tcPr>
          <w:p w14:paraId="15EF9EF7" w14:textId="77777777" w:rsidR="00FF3E83" w:rsidRPr="00000AB3" w:rsidRDefault="00FF3E83" w:rsidP="00730835">
            <w:pPr>
              <w:jc w:val="center"/>
              <w:rPr>
                <w:sz w:val="18"/>
                <w:szCs w:val="18"/>
              </w:rPr>
            </w:pPr>
          </w:p>
        </w:tc>
        <w:tc>
          <w:tcPr>
            <w:tcW w:w="1276" w:type="dxa"/>
            <w:shd w:val="clear" w:color="auto" w:fill="DBE5F1"/>
            <w:vAlign w:val="center"/>
          </w:tcPr>
          <w:p w14:paraId="24B21C3C" w14:textId="77777777" w:rsidR="00FF3E83" w:rsidRPr="00000AB3" w:rsidRDefault="00FF3E83" w:rsidP="00730835">
            <w:pPr>
              <w:jc w:val="center"/>
              <w:rPr>
                <w:sz w:val="18"/>
                <w:szCs w:val="18"/>
              </w:rPr>
            </w:pPr>
          </w:p>
        </w:tc>
        <w:tc>
          <w:tcPr>
            <w:tcW w:w="1763" w:type="dxa"/>
            <w:vMerge/>
            <w:shd w:val="clear" w:color="auto" w:fill="DBE5F1"/>
            <w:vAlign w:val="center"/>
          </w:tcPr>
          <w:p w14:paraId="5FF1ED9B" w14:textId="77777777" w:rsidR="00FF3E83" w:rsidRPr="00850E5D" w:rsidRDefault="00FF3E83" w:rsidP="00730835">
            <w:pPr>
              <w:jc w:val="left"/>
              <w:rPr>
                <w:i/>
                <w:sz w:val="18"/>
                <w:szCs w:val="18"/>
              </w:rPr>
            </w:pPr>
          </w:p>
        </w:tc>
      </w:tr>
      <w:tr w:rsidR="00FF3E83" w:rsidRPr="00000AB3" w14:paraId="38470F7F" w14:textId="77777777" w:rsidTr="00730835">
        <w:trPr>
          <w:trHeight w:val="22"/>
          <w:tblHeader/>
        </w:trPr>
        <w:tc>
          <w:tcPr>
            <w:tcW w:w="1809" w:type="dxa"/>
            <w:vMerge/>
            <w:shd w:val="clear" w:color="auto" w:fill="DBE5F1"/>
            <w:vAlign w:val="center"/>
          </w:tcPr>
          <w:p w14:paraId="18482301" w14:textId="77777777" w:rsidR="00FF3E83" w:rsidRPr="00850E5D" w:rsidRDefault="00FF3E83" w:rsidP="00730835">
            <w:pPr>
              <w:jc w:val="left"/>
              <w:rPr>
                <w:i/>
                <w:sz w:val="18"/>
                <w:szCs w:val="18"/>
              </w:rPr>
            </w:pPr>
          </w:p>
        </w:tc>
        <w:tc>
          <w:tcPr>
            <w:tcW w:w="1276" w:type="dxa"/>
            <w:shd w:val="clear" w:color="auto" w:fill="DBE5F1"/>
            <w:vAlign w:val="center"/>
          </w:tcPr>
          <w:p w14:paraId="22738A2C" w14:textId="77777777" w:rsidR="00FF3E83" w:rsidRPr="00000AB3" w:rsidRDefault="00FF3E83" w:rsidP="00730835">
            <w:pPr>
              <w:jc w:val="left"/>
              <w:rPr>
                <w:sz w:val="18"/>
                <w:szCs w:val="18"/>
              </w:rPr>
            </w:pPr>
            <w:r w:rsidRPr="00000AB3">
              <w:rPr>
                <w:sz w:val="18"/>
                <w:szCs w:val="18"/>
              </w:rPr>
              <w:t>GB40202A</w:t>
            </w:r>
          </w:p>
        </w:tc>
        <w:tc>
          <w:tcPr>
            <w:tcW w:w="1134" w:type="dxa"/>
            <w:shd w:val="clear" w:color="auto" w:fill="DBE5F1"/>
            <w:vAlign w:val="center"/>
          </w:tcPr>
          <w:p w14:paraId="4588854A" w14:textId="77777777" w:rsidR="00FF3E83" w:rsidRPr="00000AB3" w:rsidRDefault="00FF3E83" w:rsidP="00730835">
            <w:pPr>
              <w:jc w:val="center"/>
              <w:rPr>
                <w:sz w:val="18"/>
                <w:szCs w:val="18"/>
              </w:rPr>
            </w:pPr>
            <w:r w:rsidRPr="00000AB3">
              <w:rPr>
                <w:sz w:val="18"/>
                <w:szCs w:val="18"/>
              </w:rPr>
              <w:t>5</w:t>
            </w:r>
          </w:p>
        </w:tc>
        <w:tc>
          <w:tcPr>
            <w:tcW w:w="1134" w:type="dxa"/>
            <w:shd w:val="clear" w:color="auto" w:fill="DBE5F1"/>
            <w:vAlign w:val="center"/>
          </w:tcPr>
          <w:p w14:paraId="216E306A" w14:textId="77777777" w:rsidR="00FF3E83" w:rsidRPr="00000AB3" w:rsidRDefault="00FF3E83" w:rsidP="00730835">
            <w:pPr>
              <w:jc w:val="center"/>
              <w:rPr>
                <w:sz w:val="18"/>
                <w:szCs w:val="18"/>
              </w:rPr>
            </w:pPr>
            <w:r w:rsidRPr="00000AB3">
              <w:rPr>
                <w:sz w:val="18"/>
                <w:szCs w:val="18"/>
              </w:rPr>
              <w:t>1</w:t>
            </w:r>
          </w:p>
        </w:tc>
        <w:tc>
          <w:tcPr>
            <w:tcW w:w="1134" w:type="dxa"/>
            <w:shd w:val="clear" w:color="auto" w:fill="DBE5F1"/>
            <w:vAlign w:val="center"/>
          </w:tcPr>
          <w:p w14:paraId="1B4425C1" w14:textId="77777777" w:rsidR="00FF3E83" w:rsidRPr="00000AB3" w:rsidRDefault="00FF3E83" w:rsidP="00730835">
            <w:pPr>
              <w:jc w:val="center"/>
              <w:rPr>
                <w:sz w:val="18"/>
                <w:szCs w:val="18"/>
              </w:rPr>
            </w:pPr>
          </w:p>
        </w:tc>
        <w:tc>
          <w:tcPr>
            <w:tcW w:w="1276" w:type="dxa"/>
            <w:shd w:val="clear" w:color="auto" w:fill="DBE5F1"/>
            <w:vAlign w:val="center"/>
          </w:tcPr>
          <w:p w14:paraId="20692F63" w14:textId="77777777" w:rsidR="00FF3E83" w:rsidRPr="00000AB3" w:rsidRDefault="00FF3E83" w:rsidP="00730835">
            <w:pPr>
              <w:jc w:val="center"/>
              <w:rPr>
                <w:sz w:val="18"/>
                <w:szCs w:val="18"/>
              </w:rPr>
            </w:pPr>
          </w:p>
        </w:tc>
        <w:tc>
          <w:tcPr>
            <w:tcW w:w="1763" w:type="dxa"/>
            <w:vMerge/>
            <w:shd w:val="clear" w:color="auto" w:fill="DBE5F1"/>
            <w:vAlign w:val="center"/>
          </w:tcPr>
          <w:p w14:paraId="7E4BAD5F" w14:textId="77777777" w:rsidR="00FF3E83" w:rsidRPr="00850E5D" w:rsidRDefault="00FF3E83" w:rsidP="00730835">
            <w:pPr>
              <w:jc w:val="left"/>
              <w:rPr>
                <w:i/>
                <w:sz w:val="18"/>
                <w:szCs w:val="18"/>
              </w:rPr>
            </w:pPr>
          </w:p>
        </w:tc>
      </w:tr>
      <w:tr w:rsidR="00FF3E83" w:rsidRPr="00000AB3" w14:paraId="1C98130A" w14:textId="77777777" w:rsidTr="00730835">
        <w:trPr>
          <w:trHeight w:val="22"/>
          <w:tblHeader/>
        </w:trPr>
        <w:tc>
          <w:tcPr>
            <w:tcW w:w="1809" w:type="dxa"/>
            <w:vMerge/>
            <w:shd w:val="clear" w:color="auto" w:fill="DBE5F1"/>
            <w:vAlign w:val="center"/>
          </w:tcPr>
          <w:p w14:paraId="192A49E4" w14:textId="77777777" w:rsidR="00FF3E83" w:rsidRPr="00850E5D" w:rsidRDefault="00FF3E83" w:rsidP="00730835">
            <w:pPr>
              <w:jc w:val="left"/>
              <w:rPr>
                <w:i/>
                <w:sz w:val="18"/>
                <w:szCs w:val="18"/>
              </w:rPr>
            </w:pPr>
          </w:p>
        </w:tc>
        <w:tc>
          <w:tcPr>
            <w:tcW w:w="1276" w:type="dxa"/>
            <w:shd w:val="clear" w:color="auto" w:fill="DBE5F1"/>
            <w:vAlign w:val="center"/>
          </w:tcPr>
          <w:p w14:paraId="06615FA3" w14:textId="77777777" w:rsidR="00FF3E83" w:rsidRPr="00000AB3" w:rsidRDefault="00FF3E83" w:rsidP="00730835">
            <w:pPr>
              <w:jc w:val="left"/>
              <w:rPr>
                <w:sz w:val="18"/>
                <w:szCs w:val="18"/>
              </w:rPr>
            </w:pPr>
            <w:r w:rsidRPr="00000AB3">
              <w:rPr>
                <w:sz w:val="18"/>
                <w:szCs w:val="18"/>
              </w:rPr>
              <w:t>GB50162B</w:t>
            </w:r>
          </w:p>
        </w:tc>
        <w:tc>
          <w:tcPr>
            <w:tcW w:w="1134" w:type="dxa"/>
            <w:shd w:val="clear" w:color="auto" w:fill="DBE5F1"/>
            <w:vAlign w:val="center"/>
          </w:tcPr>
          <w:p w14:paraId="609E9F58" w14:textId="77777777" w:rsidR="00FF3E83" w:rsidRPr="00000AB3" w:rsidRDefault="00FF3E83" w:rsidP="00730835">
            <w:pPr>
              <w:jc w:val="center"/>
              <w:rPr>
                <w:sz w:val="18"/>
                <w:szCs w:val="18"/>
              </w:rPr>
            </w:pPr>
            <w:r w:rsidRPr="00000AB3">
              <w:rPr>
                <w:sz w:val="18"/>
                <w:szCs w:val="18"/>
              </w:rPr>
              <w:t>10</w:t>
            </w:r>
          </w:p>
        </w:tc>
        <w:tc>
          <w:tcPr>
            <w:tcW w:w="1134" w:type="dxa"/>
            <w:shd w:val="clear" w:color="auto" w:fill="DBE5F1"/>
            <w:vAlign w:val="center"/>
          </w:tcPr>
          <w:p w14:paraId="4053D679" w14:textId="77777777" w:rsidR="00FF3E83" w:rsidRPr="00000AB3" w:rsidRDefault="00FF3E83" w:rsidP="00730835">
            <w:pPr>
              <w:jc w:val="center"/>
              <w:rPr>
                <w:sz w:val="18"/>
                <w:szCs w:val="18"/>
              </w:rPr>
            </w:pPr>
            <w:r w:rsidRPr="00000AB3">
              <w:rPr>
                <w:sz w:val="18"/>
                <w:szCs w:val="18"/>
              </w:rPr>
              <w:t>7</w:t>
            </w:r>
          </w:p>
        </w:tc>
        <w:tc>
          <w:tcPr>
            <w:tcW w:w="1134" w:type="dxa"/>
            <w:shd w:val="clear" w:color="auto" w:fill="DBE5F1"/>
            <w:vAlign w:val="center"/>
          </w:tcPr>
          <w:p w14:paraId="6B57C230" w14:textId="77777777" w:rsidR="00FF3E83" w:rsidRPr="00000AB3" w:rsidRDefault="00FF3E83" w:rsidP="00730835">
            <w:pPr>
              <w:jc w:val="center"/>
              <w:rPr>
                <w:sz w:val="18"/>
                <w:szCs w:val="18"/>
              </w:rPr>
            </w:pPr>
          </w:p>
        </w:tc>
        <w:tc>
          <w:tcPr>
            <w:tcW w:w="1276" w:type="dxa"/>
            <w:shd w:val="clear" w:color="auto" w:fill="DBE5F1"/>
            <w:vAlign w:val="center"/>
          </w:tcPr>
          <w:p w14:paraId="20C18A4D" w14:textId="77777777" w:rsidR="00FF3E83" w:rsidRPr="00000AB3" w:rsidRDefault="00FF3E83" w:rsidP="00730835">
            <w:pPr>
              <w:jc w:val="center"/>
              <w:rPr>
                <w:sz w:val="18"/>
                <w:szCs w:val="18"/>
              </w:rPr>
            </w:pPr>
          </w:p>
        </w:tc>
        <w:tc>
          <w:tcPr>
            <w:tcW w:w="1763" w:type="dxa"/>
            <w:vMerge/>
            <w:shd w:val="clear" w:color="auto" w:fill="DBE5F1"/>
            <w:vAlign w:val="center"/>
          </w:tcPr>
          <w:p w14:paraId="3BE35DF3" w14:textId="77777777" w:rsidR="00FF3E83" w:rsidRPr="00850E5D" w:rsidRDefault="00FF3E83" w:rsidP="00730835">
            <w:pPr>
              <w:jc w:val="left"/>
              <w:rPr>
                <w:i/>
                <w:sz w:val="18"/>
                <w:szCs w:val="18"/>
              </w:rPr>
            </w:pPr>
          </w:p>
        </w:tc>
      </w:tr>
      <w:tr w:rsidR="00FF3E83" w:rsidRPr="00000AB3" w14:paraId="74C265E4" w14:textId="77777777" w:rsidTr="00730835">
        <w:trPr>
          <w:trHeight w:val="22"/>
          <w:tblHeader/>
        </w:trPr>
        <w:tc>
          <w:tcPr>
            <w:tcW w:w="1809" w:type="dxa"/>
            <w:vMerge/>
            <w:shd w:val="clear" w:color="auto" w:fill="DBE5F1"/>
            <w:vAlign w:val="center"/>
          </w:tcPr>
          <w:p w14:paraId="111F1F5B" w14:textId="77777777" w:rsidR="00FF3E83" w:rsidRPr="00850E5D" w:rsidRDefault="00FF3E83" w:rsidP="00730835">
            <w:pPr>
              <w:jc w:val="left"/>
              <w:rPr>
                <w:i/>
                <w:sz w:val="18"/>
                <w:szCs w:val="18"/>
              </w:rPr>
            </w:pPr>
          </w:p>
        </w:tc>
        <w:tc>
          <w:tcPr>
            <w:tcW w:w="1276" w:type="dxa"/>
            <w:shd w:val="clear" w:color="auto" w:fill="DBE5F1"/>
            <w:vAlign w:val="center"/>
          </w:tcPr>
          <w:p w14:paraId="7202ACCA" w14:textId="77777777" w:rsidR="00FF3E83" w:rsidRPr="00000AB3" w:rsidRDefault="00FF3E83" w:rsidP="00730835">
            <w:pPr>
              <w:jc w:val="left"/>
              <w:rPr>
                <w:sz w:val="18"/>
                <w:szCs w:val="18"/>
              </w:rPr>
            </w:pPr>
            <w:r w:rsidRPr="00000AB3">
              <w:rPr>
                <w:sz w:val="18"/>
                <w:szCs w:val="18"/>
              </w:rPr>
              <w:t>GB50162C</w:t>
            </w:r>
          </w:p>
        </w:tc>
        <w:tc>
          <w:tcPr>
            <w:tcW w:w="1134" w:type="dxa"/>
            <w:shd w:val="clear" w:color="auto" w:fill="DBE5F1"/>
            <w:vAlign w:val="center"/>
          </w:tcPr>
          <w:p w14:paraId="6BABAD34" w14:textId="77777777" w:rsidR="00FF3E83" w:rsidRPr="00000AB3" w:rsidRDefault="00FF3E83" w:rsidP="00730835">
            <w:pPr>
              <w:jc w:val="center"/>
              <w:rPr>
                <w:sz w:val="18"/>
                <w:szCs w:val="18"/>
              </w:rPr>
            </w:pPr>
            <w:r w:rsidRPr="00000AB3">
              <w:rPr>
                <w:sz w:val="18"/>
                <w:szCs w:val="18"/>
              </w:rPr>
              <w:t>9</w:t>
            </w:r>
          </w:p>
        </w:tc>
        <w:tc>
          <w:tcPr>
            <w:tcW w:w="1134" w:type="dxa"/>
            <w:shd w:val="clear" w:color="auto" w:fill="DBE5F1"/>
            <w:vAlign w:val="center"/>
          </w:tcPr>
          <w:p w14:paraId="34208C6B" w14:textId="77777777" w:rsidR="00FF3E83" w:rsidRPr="00000AB3" w:rsidRDefault="00FF3E83" w:rsidP="00730835">
            <w:pPr>
              <w:jc w:val="center"/>
              <w:rPr>
                <w:sz w:val="18"/>
                <w:szCs w:val="18"/>
              </w:rPr>
            </w:pPr>
            <w:r w:rsidRPr="00000AB3">
              <w:rPr>
                <w:sz w:val="18"/>
                <w:szCs w:val="18"/>
              </w:rPr>
              <w:t>5</w:t>
            </w:r>
          </w:p>
        </w:tc>
        <w:tc>
          <w:tcPr>
            <w:tcW w:w="1134" w:type="dxa"/>
            <w:shd w:val="clear" w:color="auto" w:fill="DBE5F1"/>
            <w:vAlign w:val="center"/>
          </w:tcPr>
          <w:p w14:paraId="5FB7A755" w14:textId="77777777" w:rsidR="00FF3E83" w:rsidRPr="00000AB3" w:rsidRDefault="00FF3E83" w:rsidP="00730835">
            <w:pPr>
              <w:jc w:val="center"/>
              <w:rPr>
                <w:sz w:val="18"/>
                <w:szCs w:val="18"/>
              </w:rPr>
            </w:pPr>
          </w:p>
        </w:tc>
        <w:tc>
          <w:tcPr>
            <w:tcW w:w="1276" w:type="dxa"/>
            <w:shd w:val="clear" w:color="auto" w:fill="DBE5F1"/>
            <w:vAlign w:val="center"/>
          </w:tcPr>
          <w:p w14:paraId="239B4624" w14:textId="77777777" w:rsidR="00FF3E83" w:rsidRPr="00000AB3" w:rsidRDefault="00FF3E83" w:rsidP="00730835">
            <w:pPr>
              <w:jc w:val="center"/>
              <w:rPr>
                <w:sz w:val="18"/>
                <w:szCs w:val="18"/>
              </w:rPr>
            </w:pPr>
          </w:p>
        </w:tc>
        <w:tc>
          <w:tcPr>
            <w:tcW w:w="1763" w:type="dxa"/>
            <w:vMerge/>
            <w:shd w:val="clear" w:color="auto" w:fill="DBE5F1"/>
            <w:vAlign w:val="center"/>
          </w:tcPr>
          <w:p w14:paraId="16DE99E3" w14:textId="77777777" w:rsidR="00FF3E83" w:rsidRPr="00850E5D" w:rsidRDefault="00FF3E83" w:rsidP="00730835">
            <w:pPr>
              <w:jc w:val="left"/>
              <w:rPr>
                <w:i/>
                <w:sz w:val="18"/>
                <w:szCs w:val="18"/>
              </w:rPr>
            </w:pPr>
          </w:p>
        </w:tc>
      </w:tr>
      <w:tr w:rsidR="00FF3E83" w:rsidRPr="00000AB3" w14:paraId="6B297B06" w14:textId="77777777" w:rsidTr="00730835">
        <w:trPr>
          <w:trHeight w:val="22"/>
          <w:tblHeader/>
        </w:trPr>
        <w:tc>
          <w:tcPr>
            <w:tcW w:w="1809" w:type="dxa"/>
            <w:vMerge/>
            <w:shd w:val="clear" w:color="auto" w:fill="DBE5F1"/>
            <w:vAlign w:val="center"/>
          </w:tcPr>
          <w:p w14:paraId="60CBC028" w14:textId="77777777" w:rsidR="00FF3E83" w:rsidRPr="00850E5D" w:rsidRDefault="00FF3E83" w:rsidP="00730835">
            <w:pPr>
              <w:jc w:val="left"/>
              <w:rPr>
                <w:i/>
                <w:sz w:val="18"/>
                <w:szCs w:val="18"/>
              </w:rPr>
            </w:pPr>
          </w:p>
        </w:tc>
        <w:tc>
          <w:tcPr>
            <w:tcW w:w="1276" w:type="dxa"/>
            <w:shd w:val="clear" w:color="auto" w:fill="DBE5F1"/>
            <w:vAlign w:val="center"/>
          </w:tcPr>
          <w:p w14:paraId="0397A0C4" w14:textId="77777777" w:rsidR="00FF3E83" w:rsidRPr="00000AB3" w:rsidRDefault="00FF3E83" w:rsidP="00730835">
            <w:pPr>
              <w:jc w:val="left"/>
              <w:rPr>
                <w:sz w:val="18"/>
                <w:szCs w:val="18"/>
              </w:rPr>
            </w:pPr>
            <w:r w:rsidRPr="00000AB3">
              <w:rPr>
                <w:sz w:val="18"/>
                <w:szCs w:val="18"/>
              </w:rPr>
              <w:t>GB50162D</w:t>
            </w:r>
          </w:p>
        </w:tc>
        <w:tc>
          <w:tcPr>
            <w:tcW w:w="1134" w:type="dxa"/>
            <w:shd w:val="clear" w:color="auto" w:fill="DBE5F1"/>
            <w:vAlign w:val="center"/>
          </w:tcPr>
          <w:p w14:paraId="6AFF37B2" w14:textId="77777777" w:rsidR="00FF3E83" w:rsidRPr="00000AB3" w:rsidRDefault="00FF3E83" w:rsidP="00730835">
            <w:pPr>
              <w:jc w:val="center"/>
              <w:rPr>
                <w:sz w:val="18"/>
                <w:szCs w:val="18"/>
              </w:rPr>
            </w:pPr>
            <w:r w:rsidRPr="00000AB3">
              <w:rPr>
                <w:sz w:val="18"/>
                <w:szCs w:val="18"/>
              </w:rPr>
              <w:t>5</w:t>
            </w:r>
          </w:p>
        </w:tc>
        <w:tc>
          <w:tcPr>
            <w:tcW w:w="1134" w:type="dxa"/>
            <w:shd w:val="clear" w:color="auto" w:fill="DBE5F1"/>
            <w:vAlign w:val="center"/>
          </w:tcPr>
          <w:p w14:paraId="5C08A637" w14:textId="77777777" w:rsidR="00FF3E83" w:rsidRPr="00000AB3" w:rsidRDefault="00FF3E83" w:rsidP="00730835">
            <w:pPr>
              <w:jc w:val="center"/>
              <w:rPr>
                <w:sz w:val="18"/>
                <w:szCs w:val="18"/>
              </w:rPr>
            </w:pPr>
            <w:r w:rsidRPr="00000AB3">
              <w:rPr>
                <w:sz w:val="18"/>
                <w:szCs w:val="18"/>
              </w:rPr>
              <w:t>2</w:t>
            </w:r>
          </w:p>
        </w:tc>
        <w:tc>
          <w:tcPr>
            <w:tcW w:w="1134" w:type="dxa"/>
            <w:shd w:val="clear" w:color="auto" w:fill="DBE5F1"/>
            <w:vAlign w:val="center"/>
          </w:tcPr>
          <w:p w14:paraId="52DD843D" w14:textId="77777777" w:rsidR="00FF3E83" w:rsidRPr="00000AB3" w:rsidRDefault="00FF3E83" w:rsidP="00730835">
            <w:pPr>
              <w:jc w:val="center"/>
              <w:rPr>
                <w:sz w:val="18"/>
                <w:szCs w:val="18"/>
              </w:rPr>
            </w:pPr>
          </w:p>
        </w:tc>
        <w:tc>
          <w:tcPr>
            <w:tcW w:w="1276" w:type="dxa"/>
            <w:shd w:val="clear" w:color="auto" w:fill="DBE5F1"/>
            <w:vAlign w:val="center"/>
          </w:tcPr>
          <w:p w14:paraId="17270675" w14:textId="77777777" w:rsidR="00FF3E83" w:rsidRPr="00000AB3" w:rsidRDefault="00FF3E83" w:rsidP="00730835">
            <w:pPr>
              <w:jc w:val="center"/>
              <w:rPr>
                <w:sz w:val="18"/>
                <w:szCs w:val="18"/>
              </w:rPr>
            </w:pPr>
          </w:p>
        </w:tc>
        <w:tc>
          <w:tcPr>
            <w:tcW w:w="1763" w:type="dxa"/>
            <w:vMerge/>
            <w:shd w:val="clear" w:color="auto" w:fill="DBE5F1"/>
            <w:vAlign w:val="center"/>
          </w:tcPr>
          <w:p w14:paraId="4F2F785E" w14:textId="77777777" w:rsidR="00FF3E83" w:rsidRPr="00850E5D" w:rsidRDefault="00FF3E83" w:rsidP="00730835">
            <w:pPr>
              <w:jc w:val="left"/>
              <w:rPr>
                <w:i/>
                <w:sz w:val="18"/>
                <w:szCs w:val="18"/>
              </w:rPr>
            </w:pPr>
          </w:p>
        </w:tc>
      </w:tr>
      <w:tr w:rsidR="00FF3E83" w:rsidRPr="00000AB3" w14:paraId="28B60B9A" w14:textId="77777777" w:rsidTr="00730835">
        <w:trPr>
          <w:trHeight w:val="22"/>
          <w:tblHeader/>
        </w:trPr>
        <w:tc>
          <w:tcPr>
            <w:tcW w:w="1809" w:type="dxa"/>
            <w:vMerge/>
            <w:shd w:val="clear" w:color="auto" w:fill="DBE5F1"/>
            <w:vAlign w:val="center"/>
          </w:tcPr>
          <w:p w14:paraId="31617CF5" w14:textId="77777777" w:rsidR="00FF3E83" w:rsidRPr="00850E5D" w:rsidRDefault="00FF3E83" w:rsidP="00730835">
            <w:pPr>
              <w:jc w:val="left"/>
              <w:rPr>
                <w:i/>
                <w:sz w:val="18"/>
                <w:szCs w:val="18"/>
              </w:rPr>
            </w:pPr>
          </w:p>
        </w:tc>
        <w:tc>
          <w:tcPr>
            <w:tcW w:w="1276" w:type="dxa"/>
            <w:shd w:val="clear" w:color="auto" w:fill="DBE5F1"/>
            <w:vAlign w:val="center"/>
          </w:tcPr>
          <w:p w14:paraId="04038C83" w14:textId="77777777" w:rsidR="00FF3E83" w:rsidRPr="00000AB3" w:rsidRDefault="00FF3E83" w:rsidP="00730835">
            <w:pPr>
              <w:jc w:val="left"/>
              <w:rPr>
                <w:sz w:val="18"/>
                <w:szCs w:val="18"/>
              </w:rPr>
            </w:pPr>
            <w:r w:rsidRPr="00000AB3">
              <w:rPr>
                <w:sz w:val="18"/>
                <w:szCs w:val="18"/>
              </w:rPr>
              <w:t>GB50182A</w:t>
            </w:r>
          </w:p>
        </w:tc>
        <w:tc>
          <w:tcPr>
            <w:tcW w:w="1134" w:type="dxa"/>
            <w:shd w:val="clear" w:color="auto" w:fill="DBE5F1"/>
            <w:vAlign w:val="center"/>
          </w:tcPr>
          <w:p w14:paraId="17323856" w14:textId="77777777" w:rsidR="00FF3E83" w:rsidRPr="00000AB3" w:rsidRDefault="00FF3E83" w:rsidP="00730835">
            <w:pPr>
              <w:jc w:val="center"/>
              <w:rPr>
                <w:sz w:val="18"/>
                <w:szCs w:val="18"/>
              </w:rPr>
            </w:pPr>
            <w:r w:rsidRPr="00000AB3">
              <w:rPr>
                <w:sz w:val="18"/>
                <w:szCs w:val="18"/>
              </w:rPr>
              <w:t>2</w:t>
            </w:r>
          </w:p>
        </w:tc>
        <w:tc>
          <w:tcPr>
            <w:tcW w:w="1134" w:type="dxa"/>
            <w:shd w:val="clear" w:color="auto" w:fill="DBE5F1"/>
            <w:vAlign w:val="center"/>
          </w:tcPr>
          <w:p w14:paraId="7CA7FE4D" w14:textId="77777777" w:rsidR="00FF3E83" w:rsidRPr="00000AB3" w:rsidRDefault="00FF3E83" w:rsidP="00730835">
            <w:pPr>
              <w:jc w:val="center"/>
              <w:rPr>
                <w:sz w:val="18"/>
                <w:szCs w:val="18"/>
              </w:rPr>
            </w:pPr>
            <w:r w:rsidRPr="00000AB3">
              <w:rPr>
                <w:sz w:val="18"/>
                <w:szCs w:val="18"/>
              </w:rPr>
              <w:t>1</w:t>
            </w:r>
          </w:p>
        </w:tc>
        <w:tc>
          <w:tcPr>
            <w:tcW w:w="1134" w:type="dxa"/>
            <w:shd w:val="clear" w:color="auto" w:fill="DBE5F1"/>
            <w:vAlign w:val="center"/>
          </w:tcPr>
          <w:p w14:paraId="53D3BF9D" w14:textId="77777777" w:rsidR="00FF3E83" w:rsidRPr="00000AB3" w:rsidRDefault="00FF3E83" w:rsidP="00730835">
            <w:pPr>
              <w:jc w:val="center"/>
              <w:rPr>
                <w:sz w:val="18"/>
                <w:szCs w:val="18"/>
              </w:rPr>
            </w:pPr>
            <w:r w:rsidRPr="00000AB3">
              <w:rPr>
                <w:sz w:val="18"/>
                <w:szCs w:val="18"/>
              </w:rPr>
              <w:t>2</w:t>
            </w:r>
          </w:p>
        </w:tc>
        <w:tc>
          <w:tcPr>
            <w:tcW w:w="1276" w:type="dxa"/>
            <w:shd w:val="clear" w:color="auto" w:fill="DBE5F1"/>
            <w:vAlign w:val="center"/>
          </w:tcPr>
          <w:p w14:paraId="7D6ADCBF" w14:textId="77777777" w:rsidR="00FF3E83" w:rsidRPr="00000AB3" w:rsidRDefault="00FF3E83" w:rsidP="00730835">
            <w:pPr>
              <w:jc w:val="center"/>
              <w:rPr>
                <w:sz w:val="18"/>
                <w:szCs w:val="18"/>
              </w:rPr>
            </w:pPr>
            <w:r w:rsidRPr="00000AB3">
              <w:rPr>
                <w:sz w:val="18"/>
                <w:szCs w:val="18"/>
              </w:rPr>
              <w:t>1</w:t>
            </w:r>
          </w:p>
        </w:tc>
        <w:tc>
          <w:tcPr>
            <w:tcW w:w="1763" w:type="dxa"/>
            <w:shd w:val="clear" w:color="auto" w:fill="DBE5F1"/>
            <w:vAlign w:val="center"/>
          </w:tcPr>
          <w:p w14:paraId="07A38F1D" w14:textId="77777777" w:rsidR="00FF3E83" w:rsidRPr="00850E5D" w:rsidRDefault="00FF3E83" w:rsidP="00730835">
            <w:pPr>
              <w:jc w:val="left"/>
              <w:rPr>
                <w:i/>
                <w:sz w:val="18"/>
                <w:szCs w:val="18"/>
              </w:rPr>
            </w:pPr>
            <w:r w:rsidRPr="00850E5D">
              <w:rPr>
                <w:i/>
                <w:sz w:val="18"/>
                <w:szCs w:val="18"/>
              </w:rPr>
              <w:t>NE installed from WK19/07 Update</w:t>
            </w:r>
          </w:p>
        </w:tc>
      </w:tr>
      <w:tr w:rsidR="00FF3E83" w:rsidRPr="00000AB3" w14:paraId="0419912B" w14:textId="77777777" w:rsidTr="00730835">
        <w:trPr>
          <w:trHeight w:val="22"/>
          <w:tblHeader/>
        </w:trPr>
        <w:tc>
          <w:tcPr>
            <w:tcW w:w="1809" w:type="dxa"/>
            <w:vMerge w:val="restart"/>
            <w:shd w:val="clear" w:color="auto" w:fill="DBE5F1"/>
            <w:vAlign w:val="center"/>
          </w:tcPr>
          <w:p w14:paraId="6AE7D208" w14:textId="77777777" w:rsidR="00FF3E83" w:rsidRPr="00850E5D" w:rsidRDefault="00FF3E83" w:rsidP="00730835">
            <w:pPr>
              <w:jc w:val="left"/>
              <w:rPr>
                <w:i/>
                <w:sz w:val="18"/>
                <w:szCs w:val="18"/>
              </w:rPr>
            </w:pPr>
            <w:r w:rsidRPr="00850E5D">
              <w:rPr>
                <w:i/>
                <w:sz w:val="18"/>
                <w:szCs w:val="18"/>
              </w:rPr>
              <w:t xml:space="preserve">7j – Purchase 2 </w:t>
            </w:r>
          </w:p>
          <w:p w14:paraId="5A717ADC" w14:textId="77777777" w:rsidR="00FF3E83" w:rsidRPr="00850E5D" w:rsidRDefault="00FF3E83" w:rsidP="00730835">
            <w:pPr>
              <w:jc w:val="left"/>
              <w:rPr>
                <w:i/>
                <w:sz w:val="18"/>
                <w:szCs w:val="18"/>
              </w:rPr>
            </w:pPr>
            <w:r w:rsidRPr="00850E5D">
              <w:rPr>
                <w:i/>
                <w:sz w:val="18"/>
                <w:szCs w:val="18"/>
              </w:rPr>
              <w:t>[BASE 1 WK23_07]</w:t>
            </w:r>
          </w:p>
        </w:tc>
        <w:tc>
          <w:tcPr>
            <w:tcW w:w="1276" w:type="dxa"/>
            <w:shd w:val="clear" w:color="auto" w:fill="DBE5F1"/>
          </w:tcPr>
          <w:p w14:paraId="4E8330CC" w14:textId="77777777" w:rsidR="00FF3E83" w:rsidRPr="00000AB3" w:rsidRDefault="00FF3E83" w:rsidP="00730835">
            <w:pPr>
              <w:jc w:val="left"/>
              <w:rPr>
                <w:sz w:val="18"/>
                <w:szCs w:val="18"/>
              </w:rPr>
            </w:pPr>
            <w:r w:rsidRPr="00000AB3">
              <w:rPr>
                <w:sz w:val="18"/>
                <w:szCs w:val="18"/>
              </w:rPr>
              <w:t>GB302840</w:t>
            </w:r>
          </w:p>
        </w:tc>
        <w:tc>
          <w:tcPr>
            <w:tcW w:w="1134" w:type="dxa"/>
            <w:shd w:val="clear" w:color="auto" w:fill="DBE5F1"/>
          </w:tcPr>
          <w:p w14:paraId="19F3EB03" w14:textId="77777777" w:rsidR="00FF3E83" w:rsidRPr="00000AB3" w:rsidRDefault="00FF3E83" w:rsidP="00730835">
            <w:pPr>
              <w:jc w:val="center"/>
              <w:rPr>
                <w:sz w:val="18"/>
                <w:szCs w:val="18"/>
              </w:rPr>
            </w:pPr>
            <w:r w:rsidRPr="00000AB3">
              <w:rPr>
                <w:sz w:val="18"/>
                <w:szCs w:val="18"/>
              </w:rPr>
              <w:t>22</w:t>
            </w:r>
          </w:p>
        </w:tc>
        <w:tc>
          <w:tcPr>
            <w:tcW w:w="1134" w:type="dxa"/>
            <w:shd w:val="clear" w:color="auto" w:fill="DBE5F1"/>
          </w:tcPr>
          <w:p w14:paraId="3D8B90F5" w14:textId="77777777" w:rsidR="00FF3E83" w:rsidRPr="00000AB3" w:rsidRDefault="00FF3E83" w:rsidP="00730835">
            <w:pPr>
              <w:jc w:val="center"/>
              <w:rPr>
                <w:sz w:val="18"/>
                <w:szCs w:val="18"/>
              </w:rPr>
            </w:pPr>
            <w:r w:rsidRPr="00000AB3">
              <w:rPr>
                <w:sz w:val="18"/>
                <w:szCs w:val="18"/>
              </w:rPr>
              <w:t>16</w:t>
            </w:r>
          </w:p>
        </w:tc>
        <w:tc>
          <w:tcPr>
            <w:tcW w:w="1134" w:type="dxa"/>
            <w:shd w:val="clear" w:color="auto" w:fill="DBE5F1"/>
          </w:tcPr>
          <w:p w14:paraId="2E44C9B1" w14:textId="77777777" w:rsidR="00FF3E83" w:rsidRPr="00000AB3" w:rsidRDefault="00FF3E83" w:rsidP="00730835">
            <w:pPr>
              <w:jc w:val="center"/>
              <w:rPr>
                <w:sz w:val="18"/>
                <w:szCs w:val="18"/>
              </w:rPr>
            </w:pPr>
            <w:r w:rsidRPr="00000AB3">
              <w:rPr>
                <w:sz w:val="18"/>
                <w:szCs w:val="18"/>
              </w:rPr>
              <w:t>22</w:t>
            </w:r>
          </w:p>
        </w:tc>
        <w:tc>
          <w:tcPr>
            <w:tcW w:w="1276" w:type="dxa"/>
            <w:shd w:val="clear" w:color="auto" w:fill="DBE5F1"/>
          </w:tcPr>
          <w:p w14:paraId="1FFA581B" w14:textId="77777777" w:rsidR="00FF3E83" w:rsidRPr="00000AB3" w:rsidRDefault="00FF3E83" w:rsidP="00730835">
            <w:pPr>
              <w:jc w:val="center"/>
              <w:rPr>
                <w:sz w:val="18"/>
                <w:szCs w:val="18"/>
              </w:rPr>
            </w:pPr>
            <w:r w:rsidRPr="00000AB3">
              <w:rPr>
                <w:sz w:val="18"/>
                <w:szCs w:val="18"/>
              </w:rPr>
              <w:t>16</w:t>
            </w:r>
          </w:p>
        </w:tc>
        <w:tc>
          <w:tcPr>
            <w:tcW w:w="1763" w:type="dxa"/>
            <w:vMerge w:val="restart"/>
            <w:shd w:val="clear" w:color="auto" w:fill="DBE5F1"/>
          </w:tcPr>
          <w:p w14:paraId="6212BE40" w14:textId="77777777" w:rsidR="00FF3E83" w:rsidRPr="00850E5D" w:rsidRDefault="00FF3E83" w:rsidP="00730835">
            <w:pPr>
              <w:jc w:val="left"/>
              <w:rPr>
                <w:i/>
                <w:sz w:val="18"/>
                <w:szCs w:val="18"/>
              </w:rPr>
            </w:pPr>
            <w:r w:rsidRPr="00850E5D">
              <w:rPr>
                <w:i/>
                <w:sz w:val="18"/>
                <w:szCs w:val="18"/>
              </w:rPr>
              <w:t>There are no new cells, new editions or update</w:t>
            </w:r>
          </w:p>
        </w:tc>
      </w:tr>
      <w:tr w:rsidR="00FF3E83" w:rsidRPr="00000AB3" w14:paraId="4CD17388" w14:textId="77777777" w:rsidTr="00730835">
        <w:trPr>
          <w:trHeight w:val="22"/>
          <w:tblHeader/>
        </w:trPr>
        <w:tc>
          <w:tcPr>
            <w:tcW w:w="1809" w:type="dxa"/>
            <w:vMerge/>
            <w:shd w:val="clear" w:color="auto" w:fill="DBE5F1"/>
            <w:vAlign w:val="center"/>
          </w:tcPr>
          <w:p w14:paraId="63E2D205" w14:textId="77777777" w:rsidR="00FF3E83" w:rsidRPr="00850E5D" w:rsidRDefault="00FF3E83" w:rsidP="00730835">
            <w:pPr>
              <w:jc w:val="left"/>
              <w:rPr>
                <w:i/>
                <w:sz w:val="18"/>
                <w:szCs w:val="18"/>
              </w:rPr>
            </w:pPr>
          </w:p>
        </w:tc>
        <w:tc>
          <w:tcPr>
            <w:tcW w:w="1276" w:type="dxa"/>
            <w:shd w:val="clear" w:color="auto" w:fill="DBE5F1"/>
          </w:tcPr>
          <w:p w14:paraId="0F9FFAE3" w14:textId="77777777" w:rsidR="00FF3E83" w:rsidRPr="00000AB3" w:rsidRDefault="00FF3E83" w:rsidP="00730835">
            <w:pPr>
              <w:jc w:val="left"/>
              <w:rPr>
                <w:sz w:val="18"/>
                <w:szCs w:val="18"/>
              </w:rPr>
            </w:pPr>
            <w:r w:rsidRPr="00000AB3">
              <w:rPr>
                <w:sz w:val="18"/>
                <w:szCs w:val="18"/>
              </w:rPr>
              <w:t>GB303220</w:t>
            </w:r>
          </w:p>
        </w:tc>
        <w:tc>
          <w:tcPr>
            <w:tcW w:w="1134" w:type="dxa"/>
            <w:shd w:val="clear" w:color="auto" w:fill="DBE5F1"/>
          </w:tcPr>
          <w:p w14:paraId="07688D9E" w14:textId="77777777" w:rsidR="00FF3E83" w:rsidRPr="00000AB3" w:rsidRDefault="00FF3E83" w:rsidP="00730835">
            <w:pPr>
              <w:jc w:val="center"/>
              <w:rPr>
                <w:sz w:val="18"/>
                <w:szCs w:val="18"/>
              </w:rPr>
            </w:pPr>
            <w:r w:rsidRPr="00000AB3">
              <w:rPr>
                <w:sz w:val="18"/>
                <w:szCs w:val="18"/>
              </w:rPr>
              <w:t>4</w:t>
            </w:r>
          </w:p>
        </w:tc>
        <w:tc>
          <w:tcPr>
            <w:tcW w:w="1134" w:type="dxa"/>
            <w:shd w:val="clear" w:color="auto" w:fill="DBE5F1"/>
          </w:tcPr>
          <w:p w14:paraId="510D8DE3" w14:textId="77777777" w:rsidR="00FF3E83" w:rsidRPr="00000AB3" w:rsidRDefault="00FF3E83" w:rsidP="00730835">
            <w:pPr>
              <w:jc w:val="center"/>
              <w:rPr>
                <w:sz w:val="18"/>
                <w:szCs w:val="18"/>
              </w:rPr>
            </w:pPr>
            <w:r w:rsidRPr="00000AB3">
              <w:rPr>
                <w:sz w:val="18"/>
                <w:szCs w:val="18"/>
              </w:rPr>
              <w:t>6</w:t>
            </w:r>
          </w:p>
        </w:tc>
        <w:tc>
          <w:tcPr>
            <w:tcW w:w="1134" w:type="dxa"/>
            <w:shd w:val="clear" w:color="auto" w:fill="DBE5F1"/>
          </w:tcPr>
          <w:p w14:paraId="10090CBE" w14:textId="77777777" w:rsidR="00FF3E83" w:rsidRPr="00000AB3" w:rsidRDefault="00FF3E83" w:rsidP="00730835">
            <w:pPr>
              <w:jc w:val="center"/>
              <w:rPr>
                <w:sz w:val="18"/>
                <w:szCs w:val="18"/>
              </w:rPr>
            </w:pPr>
            <w:r w:rsidRPr="00000AB3">
              <w:rPr>
                <w:sz w:val="18"/>
                <w:szCs w:val="18"/>
              </w:rPr>
              <w:t>4</w:t>
            </w:r>
          </w:p>
        </w:tc>
        <w:tc>
          <w:tcPr>
            <w:tcW w:w="1276" w:type="dxa"/>
            <w:shd w:val="clear" w:color="auto" w:fill="DBE5F1"/>
          </w:tcPr>
          <w:p w14:paraId="463A8F3E" w14:textId="77777777" w:rsidR="00FF3E83" w:rsidRPr="00000AB3" w:rsidRDefault="00FF3E83" w:rsidP="00730835">
            <w:pPr>
              <w:jc w:val="center"/>
              <w:rPr>
                <w:sz w:val="18"/>
                <w:szCs w:val="18"/>
              </w:rPr>
            </w:pPr>
            <w:r w:rsidRPr="00000AB3">
              <w:rPr>
                <w:sz w:val="18"/>
                <w:szCs w:val="18"/>
              </w:rPr>
              <w:t>6</w:t>
            </w:r>
          </w:p>
        </w:tc>
        <w:tc>
          <w:tcPr>
            <w:tcW w:w="1763" w:type="dxa"/>
            <w:vMerge/>
            <w:shd w:val="clear" w:color="auto" w:fill="DBE5F1"/>
          </w:tcPr>
          <w:p w14:paraId="4F961C88" w14:textId="77777777" w:rsidR="00FF3E83" w:rsidRPr="00850E5D" w:rsidRDefault="00FF3E83" w:rsidP="00730835">
            <w:pPr>
              <w:jc w:val="left"/>
              <w:rPr>
                <w:i/>
                <w:sz w:val="18"/>
                <w:szCs w:val="18"/>
              </w:rPr>
            </w:pPr>
          </w:p>
        </w:tc>
      </w:tr>
      <w:tr w:rsidR="00FF3E83" w:rsidRPr="00000AB3" w14:paraId="0E4411E5" w14:textId="77777777" w:rsidTr="00730835">
        <w:trPr>
          <w:trHeight w:val="22"/>
          <w:tblHeader/>
        </w:trPr>
        <w:tc>
          <w:tcPr>
            <w:tcW w:w="1809" w:type="dxa"/>
            <w:vMerge/>
            <w:shd w:val="clear" w:color="auto" w:fill="DBE5F1"/>
            <w:vAlign w:val="center"/>
          </w:tcPr>
          <w:p w14:paraId="1A4A185A" w14:textId="77777777" w:rsidR="00FF3E83" w:rsidRPr="00850E5D" w:rsidRDefault="00FF3E83" w:rsidP="00730835">
            <w:pPr>
              <w:jc w:val="left"/>
              <w:rPr>
                <w:i/>
                <w:sz w:val="18"/>
                <w:szCs w:val="18"/>
              </w:rPr>
            </w:pPr>
          </w:p>
        </w:tc>
        <w:tc>
          <w:tcPr>
            <w:tcW w:w="1276" w:type="dxa"/>
            <w:shd w:val="clear" w:color="auto" w:fill="DBE5F1"/>
          </w:tcPr>
          <w:p w14:paraId="2794F669" w14:textId="77777777" w:rsidR="00FF3E83" w:rsidRPr="00000AB3" w:rsidRDefault="00FF3E83" w:rsidP="00730835">
            <w:pPr>
              <w:jc w:val="left"/>
              <w:rPr>
                <w:sz w:val="18"/>
                <w:szCs w:val="18"/>
              </w:rPr>
            </w:pPr>
            <w:r w:rsidRPr="00000AB3">
              <w:rPr>
                <w:sz w:val="18"/>
                <w:szCs w:val="18"/>
              </w:rPr>
              <w:t>GB303420</w:t>
            </w:r>
          </w:p>
        </w:tc>
        <w:tc>
          <w:tcPr>
            <w:tcW w:w="1134" w:type="dxa"/>
            <w:shd w:val="clear" w:color="auto" w:fill="DBE5F1"/>
          </w:tcPr>
          <w:p w14:paraId="18BDD916" w14:textId="77777777" w:rsidR="00FF3E83" w:rsidRPr="00000AB3" w:rsidRDefault="00FF3E83" w:rsidP="00730835">
            <w:pPr>
              <w:jc w:val="center"/>
              <w:rPr>
                <w:sz w:val="18"/>
                <w:szCs w:val="18"/>
              </w:rPr>
            </w:pPr>
            <w:r w:rsidRPr="00000AB3">
              <w:rPr>
                <w:sz w:val="18"/>
                <w:szCs w:val="18"/>
              </w:rPr>
              <w:t>3</w:t>
            </w:r>
          </w:p>
        </w:tc>
        <w:tc>
          <w:tcPr>
            <w:tcW w:w="1134" w:type="dxa"/>
            <w:shd w:val="clear" w:color="auto" w:fill="DBE5F1"/>
          </w:tcPr>
          <w:p w14:paraId="463DEAA6" w14:textId="77777777" w:rsidR="00FF3E83" w:rsidRPr="00000AB3" w:rsidRDefault="00FF3E83" w:rsidP="00730835">
            <w:pPr>
              <w:jc w:val="center"/>
              <w:rPr>
                <w:sz w:val="18"/>
                <w:szCs w:val="18"/>
              </w:rPr>
            </w:pPr>
            <w:r w:rsidRPr="00000AB3">
              <w:rPr>
                <w:sz w:val="18"/>
                <w:szCs w:val="18"/>
              </w:rPr>
              <w:t>9</w:t>
            </w:r>
          </w:p>
        </w:tc>
        <w:tc>
          <w:tcPr>
            <w:tcW w:w="1134" w:type="dxa"/>
            <w:shd w:val="clear" w:color="auto" w:fill="DBE5F1"/>
          </w:tcPr>
          <w:p w14:paraId="505FAAFC" w14:textId="77777777" w:rsidR="00FF3E83" w:rsidRPr="00000AB3" w:rsidRDefault="00FF3E83" w:rsidP="00730835">
            <w:pPr>
              <w:jc w:val="center"/>
              <w:rPr>
                <w:sz w:val="18"/>
                <w:szCs w:val="18"/>
              </w:rPr>
            </w:pPr>
            <w:r w:rsidRPr="00000AB3">
              <w:rPr>
                <w:sz w:val="18"/>
                <w:szCs w:val="18"/>
              </w:rPr>
              <w:t>3</w:t>
            </w:r>
          </w:p>
        </w:tc>
        <w:tc>
          <w:tcPr>
            <w:tcW w:w="1276" w:type="dxa"/>
            <w:shd w:val="clear" w:color="auto" w:fill="DBE5F1"/>
          </w:tcPr>
          <w:p w14:paraId="012F66BC" w14:textId="77777777" w:rsidR="00FF3E83" w:rsidRPr="00000AB3" w:rsidRDefault="00FF3E83" w:rsidP="00730835">
            <w:pPr>
              <w:jc w:val="center"/>
              <w:rPr>
                <w:sz w:val="18"/>
                <w:szCs w:val="18"/>
              </w:rPr>
            </w:pPr>
            <w:r w:rsidRPr="00000AB3">
              <w:rPr>
                <w:sz w:val="18"/>
                <w:szCs w:val="18"/>
              </w:rPr>
              <w:t>9</w:t>
            </w:r>
          </w:p>
        </w:tc>
        <w:tc>
          <w:tcPr>
            <w:tcW w:w="1763" w:type="dxa"/>
            <w:vMerge/>
            <w:shd w:val="clear" w:color="auto" w:fill="DBE5F1"/>
          </w:tcPr>
          <w:p w14:paraId="1284DDF7" w14:textId="77777777" w:rsidR="00FF3E83" w:rsidRPr="00850E5D" w:rsidRDefault="00FF3E83" w:rsidP="00730835">
            <w:pPr>
              <w:jc w:val="left"/>
              <w:rPr>
                <w:i/>
                <w:sz w:val="18"/>
                <w:szCs w:val="18"/>
              </w:rPr>
            </w:pPr>
          </w:p>
        </w:tc>
      </w:tr>
      <w:tr w:rsidR="00FF3E83" w:rsidRPr="00000AB3" w14:paraId="2025C732" w14:textId="77777777" w:rsidTr="00730835">
        <w:trPr>
          <w:trHeight w:val="22"/>
          <w:tblHeader/>
        </w:trPr>
        <w:tc>
          <w:tcPr>
            <w:tcW w:w="1809" w:type="dxa"/>
            <w:vMerge/>
            <w:shd w:val="clear" w:color="auto" w:fill="DBE5F1"/>
            <w:vAlign w:val="center"/>
          </w:tcPr>
          <w:p w14:paraId="646F2FE8" w14:textId="77777777" w:rsidR="00FF3E83" w:rsidRPr="00850E5D" w:rsidRDefault="00FF3E83" w:rsidP="00730835">
            <w:pPr>
              <w:jc w:val="left"/>
              <w:rPr>
                <w:i/>
                <w:sz w:val="18"/>
                <w:szCs w:val="18"/>
              </w:rPr>
            </w:pPr>
          </w:p>
        </w:tc>
        <w:tc>
          <w:tcPr>
            <w:tcW w:w="1276" w:type="dxa"/>
            <w:shd w:val="clear" w:color="auto" w:fill="DBE5F1"/>
          </w:tcPr>
          <w:p w14:paraId="188DB1D6" w14:textId="77777777" w:rsidR="00FF3E83" w:rsidRPr="00000AB3" w:rsidRDefault="00FF3E83" w:rsidP="00730835">
            <w:pPr>
              <w:jc w:val="left"/>
              <w:rPr>
                <w:sz w:val="18"/>
                <w:szCs w:val="18"/>
              </w:rPr>
            </w:pPr>
            <w:r w:rsidRPr="00000AB3">
              <w:rPr>
                <w:sz w:val="18"/>
                <w:szCs w:val="18"/>
              </w:rPr>
              <w:t>GB303460</w:t>
            </w:r>
          </w:p>
        </w:tc>
        <w:tc>
          <w:tcPr>
            <w:tcW w:w="1134" w:type="dxa"/>
            <w:shd w:val="clear" w:color="auto" w:fill="DBE5F1"/>
          </w:tcPr>
          <w:p w14:paraId="0EEC12BF" w14:textId="77777777" w:rsidR="00FF3E83" w:rsidRPr="00000AB3" w:rsidRDefault="00FF3E83" w:rsidP="00730835">
            <w:pPr>
              <w:jc w:val="center"/>
              <w:rPr>
                <w:sz w:val="18"/>
                <w:szCs w:val="18"/>
              </w:rPr>
            </w:pPr>
            <w:r w:rsidRPr="00000AB3">
              <w:rPr>
                <w:sz w:val="18"/>
                <w:szCs w:val="18"/>
              </w:rPr>
              <w:t>11</w:t>
            </w:r>
          </w:p>
        </w:tc>
        <w:tc>
          <w:tcPr>
            <w:tcW w:w="1134" w:type="dxa"/>
            <w:shd w:val="clear" w:color="auto" w:fill="DBE5F1"/>
          </w:tcPr>
          <w:p w14:paraId="1197DF1D" w14:textId="77777777" w:rsidR="00FF3E83" w:rsidRPr="00000AB3" w:rsidRDefault="00FF3E83" w:rsidP="00730835">
            <w:pPr>
              <w:jc w:val="center"/>
              <w:rPr>
                <w:sz w:val="18"/>
                <w:szCs w:val="18"/>
              </w:rPr>
            </w:pPr>
            <w:r w:rsidRPr="00000AB3">
              <w:rPr>
                <w:sz w:val="18"/>
                <w:szCs w:val="18"/>
              </w:rPr>
              <w:t>0</w:t>
            </w:r>
          </w:p>
        </w:tc>
        <w:tc>
          <w:tcPr>
            <w:tcW w:w="1134" w:type="dxa"/>
            <w:shd w:val="clear" w:color="auto" w:fill="DBE5F1"/>
          </w:tcPr>
          <w:p w14:paraId="0A571815" w14:textId="77777777" w:rsidR="00FF3E83" w:rsidRPr="00000AB3" w:rsidRDefault="00FF3E83" w:rsidP="00730835">
            <w:pPr>
              <w:jc w:val="center"/>
              <w:rPr>
                <w:sz w:val="18"/>
                <w:szCs w:val="18"/>
              </w:rPr>
            </w:pPr>
            <w:r w:rsidRPr="00000AB3">
              <w:rPr>
                <w:sz w:val="18"/>
                <w:szCs w:val="18"/>
              </w:rPr>
              <w:t>11</w:t>
            </w:r>
          </w:p>
        </w:tc>
        <w:tc>
          <w:tcPr>
            <w:tcW w:w="1276" w:type="dxa"/>
            <w:shd w:val="clear" w:color="auto" w:fill="DBE5F1"/>
          </w:tcPr>
          <w:p w14:paraId="4A43881D" w14:textId="77777777" w:rsidR="00FF3E83" w:rsidRPr="00000AB3" w:rsidRDefault="00FF3E83" w:rsidP="00730835">
            <w:pPr>
              <w:jc w:val="center"/>
              <w:rPr>
                <w:sz w:val="18"/>
                <w:szCs w:val="18"/>
              </w:rPr>
            </w:pPr>
            <w:r w:rsidRPr="00000AB3">
              <w:rPr>
                <w:sz w:val="18"/>
                <w:szCs w:val="18"/>
              </w:rPr>
              <w:t>0</w:t>
            </w:r>
          </w:p>
        </w:tc>
        <w:tc>
          <w:tcPr>
            <w:tcW w:w="1763" w:type="dxa"/>
            <w:vMerge/>
            <w:shd w:val="clear" w:color="auto" w:fill="DBE5F1"/>
          </w:tcPr>
          <w:p w14:paraId="1BC99A01" w14:textId="77777777" w:rsidR="00FF3E83" w:rsidRPr="00850E5D" w:rsidRDefault="00FF3E83" w:rsidP="00730835">
            <w:pPr>
              <w:jc w:val="left"/>
              <w:rPr>
                <w:i/>
                <w:sz w:val="18"/>
                <w:szCs w:val="18"/>
              </w:rPr>
            </w:pPr>
          </w:p>
        </w:tc>
      </w:tr>
      <w:tr w:rsidR="00FF3E83" w:rsidRPr="00000AB3" w14:paraId="132548F2" w14:textId="77777777" w:rsidTr="00730835">
        <w:trPr>
          <w:trHeight w:val="22"/>
          <w:tblHeader/>
        </w:trPr>
        <w:tc>
          <w:tcPr>
            <w:tcW w:w="1809" w:type="dxa"/>
            <w:vMerge w:val="restart"/>
            <w:shd w:val="clear" w:color="auto" w:fill="DBE5F1"/>
            <w:vAlign w:val="center"/>
          </w:tcPr>
          <w:p w14:paraId="645790CB" w14:textId="77777777" w:rsidR="00FF3E83" w:rsidRPr="00850E5D" w:rsidRDefault="00FF3E83" w:rsidP="00730835">
            <w:pPr>
              <w:jc w:val="left"/>
              <w:rPr>
                <w:i/>
                <w:sz w:val="18"/>
                <w:szCs w:val="18"/>
              </w:rPr>
            </w:pPr>
            <w:r w:rsidRPr="00850E5D">
              <w:rPr>
                <w:i/>
                <w:sz w:val="18"/>
                <w:szCs w:val="18"/>
              </w:rPr>
              <w:t xml:space="preserve">7j – Purchase 2 </w:t>
            </w:r>
          </w:p>
          <w:p w14:paraId="0E5AAE77" w14:textId="77777777" w:rsidR="00FF3E83" w:rsidRPr="00850E5D" w:rsidRDefault="00FF3E83" w:rsidP="00730835">
            <w:pPr>
              <w:jc w:val="left"/>
              <w:rPr>
                <w:i/>
                <w:sz w:val="18"/>
                <w:szCs w:val="18"/>
              </w:rPr>
            </w:pPr>
            <w:r w:rsidRPr="00850E5D">
              <w:rPr>
                <w:i/>
                <w:sz w:val="18"/>
                <w:szCs w:val="18"/>
              </w:rPr>
              <w:t>[BASE 2 WK25_07]</w:t>
            </w:r>
          </w:p>
        </w:tc>
        <w:tc>
          <w:tcPr>
            <w:tcW w:w="1276" w:type="dxa"/>
            <w:shd w:val="clear" w:color="auto" w:fill="DBE5F1"/>
          </w:tcPr>
          <w:p w14:paraId="47E3C23A" w14:textId="77777777" w:rsidR="00FF3E83" w:rsidRPr="00000AB3" w:rsidRDefault="00FF3E83" w:rsidP="00730835">
            <w:pPr>
              <w:jc w:val="left"/>
              <w:rPr>
                <w:sz w:val="18"/>
                <w:szCs w:val="18"/>
              </w:rPr>
            </w:pPr>
            <w:r w:rsidRPr="00000AB3">
              <w:rPr>
                <w:sz w:val="18"/>
                <w:szCs w:val="18"/>
              </w:rPr>
              <w:t>GB40162A</w:t>
            </w:r>
          </w:p>
        </w:tc>
        <w:tc>
          <w:tcPr>
            <w:tcW w:w="1134" w:type="dxa"/>
            <w:shd w:val="clear" w:color="auto" w:fill="DBE5F1"/>
          </w:tcPr>
          <w:p w14:paraId="079F115A" w14:textId="77777777" w:rsidR="00FF3E83" w:rsidRPr="00000AB3" w:rsidRDefault="00FF3E83" w:rsidP="00730835">
            <w:pPr>
              <w:jc w:val="center"/>
              <w:rPr>
                <w:sz w:val="18"/>
                <w:szCs w:val="18"/>
              </w:rPr>
            </w:pPr>
            <w:r w:rsidRPr="00000AB3">
              <w:rPr>
                <w:sz w:val="18"/>
                <w:szCs w:val="18"/>
              </w:rPr>
              <w:t>9</w:t>
            </w:r>
          </w:p>
        </w:tc>
        <w:tc>
          <w:tcPr>
            <w:tcW w:w="1134" w:type="dxa"/>
            <w:shd w:val="clear" w:color="auto" w:fill="DBE5F1"/>
          </w:tcPr>
          <w:p w14:paraId="7C695AD8" w14:textId="77777777" w:rsidR="00FF3E83" w:rsidRPr="00000AB3" w:rsidRDefault="00FF3E83" w:rsidP="00730835">
            <w:pPr>
              <w:jc w:val="center"/>
              <w:rPr>
                <w:sz w:val="18"/>
                <w:szCs w:val="18"/>
              </w:rPr>
            </w:pPr>
            <w:r w:rsidRPr="00000AB3">
              <w:rPr>
                <w:sz w:val="18"/>
                <w:szCs w:val="18"/>
              </w:rPr>
              <w:t>3</w:t>
            </w:r>
          </w:p>
        </w:tc>
        <w:tc>
          <w:tcPr>
            <w:tcW w:w="1134" w:type="dxa"/>
            <w:shd w:val="clear" w:color="auto" w:fill="DBE5F1"/>
          </w:tcPr>
          <w:p w14:paraId="70CF16AA" w14:textId="77777777" w:rsidR="00FF3E83" w:rsidRPr="00000AB3" w:rsidRDefault="00FF3E83" w:rsidP="00730835">
            <w:pPr>
              <w:jc w:val="center"/>
              <w:rPr>
                <w:sz w:val="18"/>
                <w:szCs w:val="18"/>
              </w:rPr>
            </w:pPr>
            <w:r w:rsidRPr="00000AB3">
              <w:rPr>
                <w:sz w:val="18"/>
                <w:szCs w:val="18"/>
              </w:rPr>
              <w:t>9</w:t>
            </w:r>
          </w:p>
        </w:tc>
        <w:tc>
          <w:tcPr>
            <w:tcW w:w="1276" w:type="dxa"/>
            <w:shd w:val="clear" w:color="auto" w:fill="DBE5F1"/>
          </w:tcPr>
          <w:p w14:paraId="53A55DE2" w14:textId="77777777" w:rsidR="00FF3E83" w:rsidRPr="00000AB3" w:rsidRDefault="00FF3E83" w:rsidP="00730835">
            <w:pPr>
              <w:jc w:val="center"/>
              <w:rPr>
                <w:sz w:val="18"/>
                <w:szCs w:val="18"/>
              </w:rPr>
            </w:pPr>
            <w:r w:rsidRPr="00000AB3">
              <w:rPr>
                <w:sz w:val="18"/>
                <w:szCs w:val="18"/>
              </w:rPr>
              <w:t>3</w:t>
            </w:r>
          </w:p>
        </w:tc>
        <w:tc>
          <w:tcPr>
            <w:tcW w:w="1763" w:type="dxa"/>
            <w:shd w:val="clear" w:color="auto" w:fill="DBE5F1"/>
          </w:tcPr>
          <w:p w14:paraId="0A0F971F" w14:textId="77777777" w:rsidR="00FF3E83" w:rsidRPr="00850E5D" w:rsidRDefault="00FF3E83" w:rsidP="00730835">
            <w:pPr>
              <w:jc w:val="left"/>
              <w:rPr>
                <w:i/>
                <w:sz w:val="18"/>
                <w:szCs w:val="18"/>
              </w:rPr>
            </w:pPr>
            <w:r w:rsidRPr="00850E5D">
              <w:rPr>
                <w:i/>
                <w:sz w:val="18"/>
                <w:szCs w:val="18"/>
              </w:rPr>
              <w:t>New permit</w:t>
            </w:r>
          </w:p>
        </w:tc>
      </w:tr>
      <w:tr w:rsidR="00FF3E83" w:rsidRPr="00000AB3" w14:paraId="31176F7B" w14:textId="77777777" w:rsidTr="00730835">
        <w:trPr>
          <w:trHeight w:val="22"/>
          <w:tblHeader/>
        </w:trPr>
        <w:tc>
          <w:tcPr>
            <w:tcW w:w="1809" w:type="dxa"/>
            <w:vMerge/>
            <w:shd w:val="clear" w:color="auto" w:fill="DBE5F1"/>
            <w:vAlign w:val="center"/>
          </w:tcPr>
          <w:p w14:paraId="186C26BC" w14:textId="77777777" w:rsidR="00FF3E83" w:rsidRPr="00850E5D" w:rsidRDefault="00FF3E83" w:rsidP="00730835">
            <w:pPr>
              <w:jc w:val="left"/>
              <w:rPr>
                <w:i/>
                <w:sz w:val="18"/>
                <w:szCs w:val="18"/>
              </w:rPr>
            </w:pPr>
          </w:p>
        </w:tc>
        <w:tc>
          <w:tcPr>
            <w:tcW w:w="1276" w:type="dxa"/>
            <w:shd w:val="clear" w:color="auto" w:fill="DBE5F1"/>
          </w:tcPr>
          <w:p w14:paraId="0816C454" w14:textId="77777777" w:rsidR="00FF3E83" w:rsidRPr="00000AB3" w:rsidRDefault="00FF3E83" w:rsidP="00730835">
            <w:pPr>
              <w:jc w:val="left"/>
              <w:rPr>
                <w:sz w:val="18"/>
                <w:szCs w:val="18"/>
              </w:rPr>
            </w:pPr>
            <w:r w:rsidRPr="00000AB3">
              <w:rPr>
                <w:sz w:val="18"/>
                <w:szCs w:val="18"/>
              </w:rPr>
              <w:t>GB40184A</w:t>
            </w:r>
          </w:p>
        </w:tc>
        <w:tc>
          <w:tcPr>
            <w:tcW w:w="1134" w:type="dxa"/>
            <w:shd w:val="clear" w:color="auto" w:fill="DBE5F1"/>
          </w:tcPr>
          <w:p w14:paraId="6C768FAC" w14:textId="77777777" w:rsidR="00FF3E83" w:rsidRPr="00000AB3" w:rsidRDefault="00FF3E83" w:rsidP="00730835">
            <w:pPr>
              <w:jc w:val="center"/>
              <w:rPr>
                <w:sz w:val="18"/>
                <w:szCs w:val="18"/>
              </w:rPr>
            </w:pPr>
            <w:r w:rsidRPr="00000AB3">
              <w:rPr>
                <w:sz w:val="18"/>
                <w:szCs w:val="18"/>
              </w:rPr>
              <w:t>3</w:t>
            </w:r>
          </w:p>
        </w:tc>
        <w:tc>
          <w:tcPr>
            <w:tcW w:w="1134" w:type="dxa"/>
            <w:shd w:val="clear" w:color="auto" w:fill="DBE5F1"/>
          </w:tcPr>
          <w:p w14:paraId="1B72AC6D" w14:textId="77777777" w:rsidR="00FF3E83" w:rsidRPr="00000AB3" w:rsidRDefault="00FF3E83" w:rsidP="00730835">
            <w:pPr>
              <w:jc w:val="center"/>
              <w:rPr>
                <w:sz w:val="18"/>
                <w:szCs w:val="18"/>
              </w:rPr>
            </w:pPr>
            <w:r w:rsidRPr="00000AB3">
              <w:rPr>
                <w:sz w:val="18"/>
                <w:szCs w:val="18"/>
              </w:rPr>
              <w:t>3</w:t>
            </w:r>
          </w:p>
        </w:tc>
        <w:tc>
          <w:tcPr>
            <w:tcW w:w="1134" w:type="dxa"/>
            <w:shd w:val="clear" w:color="auto" w:fill="DBE5F1"/>
          </w:tcPr>
          <w:p w14:paraId="194D9DA7" w14:textId="77777777" w:rsidR="00FF3E83" w:rsidRPr="00000AB3" w:rsidRDefault="00FF3E83" w:rsidP="00730835">
            <w:pPr>
              <w:jc w:val="center"/>
              <w:rPr>
                <w:sz w:val="18"/>
                <w:szCs w:val="18"/>
              </w:rPr>
            </w:pPr>
            <w:r w:rsidRPr="00000AB3">
              <w:rPr>
                <w:sz w:val="18"/>
                <w:szCs w:val="18"/>
              </w:rPr>
              <w:t>3</w:t>
            </w:r>
          </w:p>
        </w:tc>
        <w:tc>
          <w:tcPr>
            <w:tcW w:w="1276" w:type="dxa"/>
            <w:shd w:val="clear" w:color="auto" w:fill="DBE5F1"/>
          </w:tcPr>
          <w:p w14:paraId="51A5D128" w14:textId="77777777" w:rsidR="00FF3E83" w:rsidRPr="00000AB3" w:rsidRDefault="00FF3E83" w:rsidP="00730835">
            <w:pPr>
              <w:jc w:val="center"/>
              <w:rPr>
                <w:sz w:val="18"/>
                <w:szCs w:val="18"/>
              </w:rPr>
            </w:pPr>
            <w:r w:rsidRPr="00000AB3">
              <w:rPr>
                <w:sz w:val="18"/>
                <w:szCs w:val="18"/>
              </w:rPr>
              <w:t>3</w:t>
            </w:r>
          </w:p>
        </w:tc>
        <w:tc>
          <w:tcPr>
            <w:tcW w:w="1763" w:type="dxa"/>
            <w:vMerge w:val="restart"/>
            <w:shd w:val="clear" w:color="auto" w:fill="DBE5F1"/>
          </w:tcPr>
          <w:p w14:paraId="6155BBED" w14:textId="77777777" w:rsidR="00FF3E83" w:rsidRPr="00850E5D" w:rsidRDefault="00FF3E83" w:rsidP="00730835">
            <w:pPr>
              <w:jc w:val="left"/>
              <w:rPr>
                <w:i/>
                <w:sz w:val="18"/>
                <w:szCs w:val="18"/>
              </w:rPr>
            </w:pPr>
            <w:r w:rsidRPr="00850E5D">
              <w:rPr>
                <w:i/>
                <w:sz w:val="18"/>
                <w:szCs w:val="18"/>
              </w:rPr>
              <w:t>No ENC permits</w:t>
            </w:r>
          </w:p>
        </w:tc>
      </w:tr>
      <w:tr w:rsidR="00FF3E83" w:rsidRPr="00000AB3" w14:paraId="3622FDFA" w14:textId="77777777" w:rsidTr="00730835">
        <w:trPr>
          <w:trHeight w:val="22"/>
          <w:tblHeader/>
        </w:trPr>
        <w:tc>
          <w:tcPr>
            <w:tcW w:w="1809" w:type="dxa"/>
            <w:vMerge/>
            <w:shd w:val="clear" w:color="auto" w:fill="DBE5F1"/>
            <w:vAlign w:val="center"/>
          </w:tcPr>
          <w:p w14:paraId="6B1C893D" w14:textId="77777777" w:rsidR="00FF3E83" w:rsidRPr="00850E5D" w:rsidRDefault="00FF3E83" w:rsidP="00730835">
            <w:pPr>
              <w:jc w:val="left"/>
              <w:rPr>
                <w:i/>
                <w:sz w:val="18"/>
                <w:szCs w:val="18"/>
              </w:rPr>
            </w:pPr>
          </w:p>
        </w:tc>
        <w:tc>
          <w:tcPr>
            <w:tcW w:w="1276" w:type="dxa"/>
            <w:shd w:val="clear" w:color="auto" w:fill="DBE5F1"/>
          </w:tcPr>
          <w:p w14:paraId="40C9D4E8" w14:textId="77777777" w:rsidR="00FF3E83" w:rsidRPr="00000AB3" w:rsidRDefault="00FF3E83" w:rsidP="00730835">
            <w:pPr>
              <w:jc w:val="left"/>
              <w:rPr>
                <w:sz w:val="18"/>
                <w:szCs w:val="18"/>
              </w:rPr>
            </w:pPr>
            <w:r w:rsidRPr="00000AB3">
              <w:rPr>
                <w:sz w:val="18"/>
                <w:szCs w:val="18"/>
              </w:rPr>
              <w:t>GB40186D</w:t>
            </w:r>
          </w:p>
        </w:tc>
        <w:tc>
          <w:tcPr>
            <w:tcW w:w="1134" w:type="dxa"/>
            <w:shd w:val="clear" w:color="auto" w:fill="DBE5F1"/>
          </w:tcPr>
          <w:p w14:paraId="19F9A9EA" w14:textId="77777777" w:rsidR="00FF3E83" w:rsidRPr="00000AB3" w:rsidRDefault="00FF3E83" w:rsidP="00730835">
            <w:pPr>
              <w:jc w:val="center"/>
              <w:rPr>
                <w:sz w:val="18"/>
                <w:szCs w:val="18"/>
              </w:rPr>
            </w:pPr>
            <w:r w:rsidRPr="00000AB3">
              <w:rPr>
                <w:sz w:val="18"/>
                <w:szCs w:val="18"/>
              </w:rPr>
              <w:t>1</w:t>
            </w:r>
          </w:p>
        </w:tc>
        <w:tc>
          <w:tcPr>
            <w:tcW w:w="1134" w:type="dxa"/>
            <w:shd w:val="clear" w:color="auto" w:fill="DBE5F1"/>
          </w:tcPr>
          <w:p w14:paraId="19F8437C" w14:textId="77777777" w:rsidR="00FF3E83" w:rsidRPr="00000AB3" w:rsidRDefault="00FF3E83" w:rsidP="00730835">
            <w:pPr>
              <w:jc w:val="center"/>
              <w:rPr>
                <w:sz w:val="18"/>
                <w:szCs w:val="18"/>
              </w:rPr>
            </w:pPr>
            <w:r w:rsidRPr="00000AB3">
              <w:rPr>
                <w:sz w:val="18"/>
                <w:szCs w:val="18"/>
              </w:rPr>
              <w:t>6</w:t>
            </w:r>
          </w:p>
        </w:tc>
        <w:tc>
          <w:tcPr>
            <w:tcW w:w="1134" w:type="dxa"/>
            <w:shd w:val="clear" w:color="auto" w:fill="DBE5F1"/>
          </w:tcPr>
          <w:p w14:paraId="6441BED7" w14:textId="77777777" w:rsidR="00FF3E83" w:rsidRPr="00000AB3" w:rsidRDefault="00FF3E83" w:rsidP="00730835">
            <w:pPr>
              <w:jc w:val="center"/>
              <w:rPr>
                <w:sz w:val="18"/>
                <w:szCs w:val="18"/>
              </w:rPr>
            </w:pPr>
          </w:p>
        </w:tc>
        <w:tc>
          <w:tcPr>
            <w:tcW w:w="1276" w:type="dxa"/>
            <w:shd w:val="clear" w:color="auto" w:fill="DBE5F1"/>
          </w:tcPr>
          <w:p w14:paraId="4943334B" w14:textId="77777777" w:rsidR="00FF3E83" w:rsidRPr="00000AB3" w:rsidRDefault="00FF3E83" w:rsidP="00730835">
            <w:pPr>
              <w:jc w:val="center"/>
              <w:rPr>
                <w:sz w:val="18"/>
                <w:szCs w:val="18"/>
              </w:rPr>
            </w:pPr>
          </w:p>
        </w:tc>
        <w:tc>
          <w:tcPr>
            <w:tcW w:w="1763" w:type="dxa"/>
            <w:vMerge/>
            <w:shd w:val="clear" w:color="auto" w:fill="DBE5F1"/>
          </w:tcPr>
          <w:p w14:paraId="3213A162" w14:textId="77777777" w:rsidR="00FF3E83" w:rsidRPr="00850E5D" w:rsidRDefault="00FF3E83" w:rsidP="00730835">
            <w:pPr>
              <w:jc w:val="left"/>
              <w:rPr>
                <w:i/>
                <w:sz w:val="18"/>
                <w:szCs w:val="18"/>
              </w:rPr>
            </w:pPr>
          </w:p>
        </w:tc>
      </w:tr>
      <w:tr w:rsidR="00FF3E83" w:rsidRPr="00000AB3" w14:paraId="32C8BA6A" w14:textId="77777777" w:rsidTr="00730835">
        <w:trPr>
          <w:trHeight w:val="22"/>
          <w:tblHeader/>
        </w:trPr>
        <w:tc>
          <w:tcPr>
            <w:tcW w:w="1809" w:type="dxa"/>
            <w:vMerge/>
            <w:shd w:val="clear" w:color="auto" w:fill="DBE5F1"/>
            <w:vAlign w:val="center"/>
          </w:tcPr>
          <w:p w14:paraId="77761D55" w14:textId="77777777" w:rsidR="00FF3E83" w:rsidRPr="00850E5D" w:rsidRDefault="00FF3E83" w:rsidP="00730835">
            <w:pPr>
              <w:jc w:val="left"/>
              <w:rPr>
                <w:i/>
                <w:sz w:val="18"/>
                <w:szCs w:val="18"/>
              </w:rPr>
            </w:pPr>
          </w:p>
        </w:tc>
        <w:tc>
          <w:tcPr>
            <w:tcW w:w="1276" w:type="dxa"/>
            <w:shd w:val="clear" w:color="auto" w:fill="DBE5F1"/>
          </w:tcPr>
          <w:p w14:paraId="09504AF5" w14:textId="77777777" w:rsidR="00FF3E83" w:rsidRPr="00000AB3" w:rsidRDefault="00FF3E83" w:rsidP="00730835">
            <w:pPr>
              <w:jc w:val="left"/>
              <w:rPr>
                <w:sz w:val="18"/>
                <w:szCs w:val="18"/>
              </w:rPr>
            </w:pPr>
            <w:r w:rsidRPr="00000AB3">
              <w:rPr>
                <w:sz w:val="18"/>
                <w:szCs w:val="18"/>
              </w:rPr>
              <w:t>GB40202A</w:t>
            </w:r>
          </w:p>
        </w:tc>
        <w:tc>
          <w:tcPr>
            <w:tcW w:w="1134" w:type="dxa"/>
            <w:shd w:val="clear" w:color="auto" w:fill="DBE5F1"/>
          </w:tcPr>
          <w:p w14:paraId="68583CE4" w14:textId="77777777" w:rsidR="00FF3E83" w:rsidRPr="00000AB3" w:rsidRDefault="00FF3E83" w:rsidP="00730835">
            <w:pPr>
              <w:jc w:val="center"/>
              <w:rPr>
                <w:sz w:val="18"/>
                <w:szCs w:val="18"/>
              </w:rPr>
            </w:pPr>
            <w:r w:rsidRPr="00000AB3">
              <w:rPr>
                <w:sz w:val="18"/>
                <w:szCs w:val="18"/>
              </w:rPr>
              <w:t>5</w:t>
            </w:r>
          </w:p>
        </w:tc>
        <w:tc>
          <w:tcPr>
            <w:tcW w:w="1134" w:type="dxa"/>
            <w:shd w:val="clear" w:color="auto" w:fill="DBE5F1"/>
          </w:tcPr>
          <w:p w14:paraId="1C24F742" w14:textId="77777777" w:rsidR="00FF3E83" w:rsidRPr="00000AB3" w:rsidRDefault="00FF3E83" w:rsidP="00730835">
            <w:pPr>
              <w:jc w:val="center"/>
              <w:rPr>
                <w:sz w:val="18"/>
                <w:szCs w:val="18"/>
              </w:rPr>
            </w:pPr>
            <w:r w:rsidRPr="00000AB3">
              <w:rPr>
                <w:sz w:val="18"/>
                <w:szCs w:val="18"/>
              </w:rPr>
              <w:t>1</w:t>
            </w:r>
          </w:p>
        </w:tc>
        <w:tc>
          <w:tcPr>
            <w:tcW w:w="1134" w:type="dxa"/>
            <w:shd w:val="clear" w:color="auto" w:fill="DBE5F1"/>
          </w:tcPr>
          <w:p w14:paraId="512E5F30" w14:textId="77777777" w:rsidR="00FF3E83" w:rsidRPr="00000AB3" w:rsidRDefault="00FF3E83" w:rsidP="00730835">
            <w:pPr>
              <w:jc w:val="center"/>
              <w:rPr>
                <w:sz w:val="18"/>
                <w:szCs w:val="18"/>
              </w:rPr>
            </w:pPr>
          </w:p>
        </w:tc>
        <w:tc>
          <w:tcPr>
            <w:tcW w:w="1276" w:type="dxa"/>
            <w:shd w:val="clear" w:color="auto" w:fill="DBE5F1"/>
          </w:tcPr>
          <w:p w14:paraId="7B06A7D3" w14:textId="77777777" w:rsidR="00FF3E83" w:rsidRPr="00000AB3" w:rsidRDefault="00FF3E83" w:rsidP="00730835">
            <w:pPr>
              <w:jc w:val="center"/>
              <w:rPr>
                <w:sz w:val="18"/>
                <w:szCs w:val="18"/>
              </w:rPr>
            </w:pPr>
          </w:p>
        </w:tc>
        <w:tc>
          <w:tcPr>
            <w:tcW w:w="1763" w:type="dxa"/>
            <w:vMerge/>
            <w:shd w:val="clear" w:color="auto" w:fill="DBE5F1"/>
          </w:tcPr>
          <w:p w14:paraId="49613F5D" w14:textId="77777777" w:rsidR="00FF3E83" w:rsidRPr="00850E5D" w:rsidRDefault="00FF3E83" w:rsidP="00730835">
            <w:pPr>
              <w:jc w:val="left"/>
              <w:rPr>
                <w:i/>
                <w:sz w:val="18"/>
                <w:szCs w:val="18"/>
              </w:rPr>
            </w:pPr>
          </w:p>
        </w:tc>
      </w:tr>
      <w:tr w:rsidR="00FF3E83" w:rsidRPr="00000AB3" w14:paraId="700D36AE" w14:textId="77777777" w:rsidTr="00730835">
        <w:trPr>
          <w:trHeight w:val="22"/>
          <w:tblHeader/>
        </w:trPr>
        <w:tc>
          <w:tcPr>
            <w:tcW w:w="1809" w:type="dxa"/>
            <w:vMerge w:val="restart"/>
            <w:shd w:val="clear" w:color="auto" w:fill="DBE5F1"/>
            <w:vAlign w:val="center"/>
          </w:tcPr>
          <w:p w14:paraId="59A43000" w14:textId="77777777" w:rsidR="00FF3E83" w:rsidRPr="00850E5D" w:rsidRDefault="00FF3E83" w:rsidP="00730835">
            <w:pPr>
              <w:jc w:val="left"/>
              <w:rPr>
                <w:i/>
                <w:sz w:val="18"/>
                <w:szCs w:val="18"/>
              </w:rPr>
            </w:pPr>
            <w:r w:rsidRPr="00850E5D">
              <w:rPr>
                <w:i/>
                <w:sz w:val="18"/>
                <w:szCs w:val="18"/>
              </w:rPr>
              <w:t xml:space="preserve">7j – Purchase 2 </w:t>
            </w:r>
          </w:p>
          <w:p w14:paraId="0AD25262" w14:textId="77777777" w:rsidR="00FF3E83" w:rsidRPr="00850E5D" w:rsidRDefault="00FF3E83" w:rsidP="00730835">
            <w:pPr>
              <w:jc w:val="left"/>
              <w:rPr>
                <w:i/>
                <w:sz w:val="18"/>
                <w:szCs w:val="18"/>
              </w:rPr>
            </w:pPr>
            <w:r w:rsidRPr="00850E5D">
              <w:rPr>
                <w:i/>
                <w:sz w:val="18"/>
                <w:szCs w:val="18"/>
              </w:rPr>
              <w:t>[BASE 3 WK27_07]</w:t>
            </w:r>
          </w:p>
        </w:tc>
        <w:tc>
          <w:tcPr>
            <w:tcW w:w="1276" w:type="dxa"/>
            <w:shd w:val="clear" w:color="auto" w:fill="DBE5F1"/>
          </w:tcPr>
          <w:p w14:paraId="41AF4009" w14:textId="77777777" w:rsidR="00FF3E83" w:rsidRPr="00000AB3" w:rsidRDefault="00FF3E83" w:rsidP="00730835">
            <w:pPr>
              <w:jc w:val="left"/>
              <w:rPr>
                <w:sz w:val="18"/>
                <w:szCs w:val="18"/>
              </w:rPr>
            </w:pPr>
            <w:r w:rsidRPr="00000AB3">
              <w:rPr>
                <w:sz w:val="18"/>
                <w:szCs w:val="18"/>
              </w:rPr>
              <w:t>GB50162B</w:t>
            </w:r>
          </w:p>
        </w:tc>
        <w:tc>
          <w:tcPr>
            <w:tcW w:w="1134" w:type="dxa"/>
            <w:shd w:val="clear" w:color="auto" w:fill="DBE5F1"/>
          </w:tcPr>
          <w:p w14:paraId="7B386937" w14:textId="77777777" w:rsidR="00FF3E83" w:rsidRPr="00000AB3" w:rsidRDefault="00FF3E83" w:rsidP="00730835">
            <w:pPr>
              <w:jc w:val="center"/>
              <w:rPr>
                <w:sz w:val="18"/>
                <w:szCs w:val="18"/>
              </w:rPr>
            </w:pPr>
            <w:r w:rsidRPr="00000AB3">
              <w:rPr>
                <w:sz w:val="18"/>
                <w:szCs w:val="18"/>
              </w:rPr>
              <w:t>10</w:t>
            </w:r>
          </w:p>
        </w:tc>
        <w:tc>
          <w:tcPr>
            <w:tcW w:w="1134" w:type="dxa"/>
            <w:shd w:val="clear" w:color="auto" w:fill="DBE5F1"/>
          </w:tcPr>
          <w:p w14:paraId="3E295BEA" w14:textId="77777777" w:rsidR="00FF3E83" w:rsidRPr="00000AB3" w:rsidRDefault="00FF3E83" w:rsidP="00730835">
            <w:pPr>
              <w:jc w:val="center"/>
              <w:rPr>
                <w:sz w:val="18"/>
                <w:szCs w:val="18"/>
              </w:rPr>
            </w:pPr>
            <w:r w:rsidRPr="00000AB3">
              <w:rPr>
                <w:sz w:val="18"/>
                <w:szCs w:val="18"/>
              </w:rPr>
              <w:t>7</w:t>
            </w:r>
          </w:p>
        </w:tc>
        <w:tc>
          <w:tcPr>
            <w:tcW w:w="1134" w:type="dxa"/>
            <w:shd w:val="clear" w:color="auto" w:fill="DBE5F1"/>
          </w:tcPr>
          <w:p w14:paraId="53B80071" w14:textId="77777777" w:rsidR="00FF3E83" w:rsidRPr="00000AB3" w:rsidRDefault="00FF3E83" w:rsidP="00730835">
            <w:pPr>
              <w:jc w:val="center"/>
              <w:rPr>
                <w:sz w:val="18"/>
                <w:szCs w:val="18"/>
              </w:rPr>
            </w:pPr>
          </w:p>
        </w:tc>
        <w:tc>
          <w:tcPr>
            <w:tcW w:w="1276" w:type="dxa"/>
            <w:shd w:val="clear" w:color="auto" w:fill="DBE5F1"/>
          </w:tcPr>
          <w:p w14:paraId="54F5C01F" w14:textId="77777777" w:rsidR="00FF3E83" w:rsidRPr="00000AB3" w:rsidRDefault="00FF3E83" w:rsidP="00730835">
            <w:pPr>
              <w:jc w:val="center"/>
              <w:rPr>
                <w:sz w:val="18"/>
                <w:szCs w:val="18"/>
              </w:rPr>
            </w:pPr>
          </w:p>
        </w:tc>
        <w:tc>
          <w:tcPr>
            <w:tcW w:w="1763" w:type="dxa"/>
            <w:vMerge/>
            <w:shd w:val="clear" w:color="auto" w:fill="DBE5F1"/>
          </w:tcPr>
          <w:p w14:paraId="72D853A1" w14:textId="77777777" w:rsidR="00FF3E83" w:rsidRPr="00850E5D" w:rsidRDefault="00FF3E83" w:rsidP="00730835">
            <w:pPr>
              <w:jc w:val="left"/>
              <w:rPr>
                <w:i/>
                <w:sz w:val="18"/>
                <w:szCs w:val="18"/>
              </w:rPr>
            </w:pPr>
          </w:p>
        </w:tc>
      </w:tr>
      <w:tr w:rsidR="00FF3E83" w:rsidRPr="00000AB3" w14:paraId="57202EC9" w14:textId="77777777" w:rsidTr="00730835">
        <w:trPr>
          <w:trHeight w:val="22"/>
          <w:tblHeader/>
        </w:trPr>
        <w:tc>
          <w:tcPr>
            <w:tcW w:w="1809" w:type="dxa"/>
            <w:vMerge/>
            <w:shd w:val="clear" w:color="auto" w:fill="DBE5F1"/>
            <w:vAlign w:val="center"/>
          </w:tcPr>
          <w:p w14:paraId="45F7A054" w14:textId="77777777" w:rsidR="00FF3E83" w:rsidRPr="00850E5D" w:rsidRDefault="00FF3E83" w:rsidP="00730835">
            <w:pPr>
              <w:jc w:val="left"/>
              <w:rPr>
                <w:i/>
                <w:sz w:val="18"/>
                <w:szCs w:val="18"/>
              </w:rPr>
            </w:pPr>
          </w:p>
        </w:tc>
        <w:tc>
          <w:tcPr>
            <w:tcW w:w="1276" w:type="dxa"/>
            <w:shd w:val="clear" w:color="auto" w:fill="DBE5F1"/>
          </w:tcPr>
          <w:p w14:paraId="47CE9EBE" w14:textId="77777777" w:rsidR="00FF3E83" w:rsidRPr="00000AB3" w:rsidRDefault="00FF3E83" w:rsidP="00730835">
            <w:pPr>
              <w:jc w:val="left"/>
              <w:rPr>
                <w:sz w:val="18"/>
                <w:szCs w:val="18"/>
              </w:rPr>
            </w:pPr>
            <w:r w:rsidRPr="00000AB3">
              <w:rPr>
                <w:sz w:val="18"/>
                <w:szCs w:val="18"/>
              </w:rPr>
              <w:t>GB50162C</w:t>
            </w:r>
          </w:p>
        </w:tc>
        <w:tc>
          <w:tcPr>
            <w:tcW w:w="1134" w:type="dxa"/>
            <w:shd w:val="clear" w:color="auto" w:fill="DBE5F1"/>
          </w:tcPr>
          <w:p w14:paraId="5CACABE6" w14:textId="77777777" w:rsidR="00FF3E83" w:rsidRPr="00000AB3" w:rsidRDefault="00FF3E83" w:rsidP="00730835">
            <w:pPr>
              <w:jc w:val="center"/>
              <w:rPr>
                <w:sz w:val="18"/>
                <w:szCs w:val="18"/>
              </w:rPr>
            </w:pPr>
            <w:r w:rsidRPr="00000AB3">
              <w:rPr>
                <w:sz w:val="18"/>
                <w:szCs w:val="18"/>
              </w:rPr>
              <w:t>9</w:t>
            </w:r>
          </w:p>
        </w:tc>
        <w:tc>
          <w:tcPr>
            <w:tcW w:w="1134" w:type="dxa"/>
            <w:shd w:val="clear" w:color="auto" w:fill="DBE5F1"/>
          </w:tcPr>
          <w:p w14:paraId="674B7E54" w14:textId="77777777" w:rsidR="00FF3E83" w:rsidRPr="00000AB3" w:rsidRDefault="00FF3E83" w:rsidP="00730835">
            <w:pPr>
              <w:jc w:val="center"/>
              <w:rPr>
                <w:sz w:val="18"/>
                <w:szCs w:val="18"/>
              </w:rPr>
            </w:pPr>
            <w:r w:rsidRPr="00000AB3">
              <w:rPr>
                <w:sz w:val="18"/>
                <w:szCs w:val="18"/>
              </w:rPr>
              <w:t>5</w:t>
            </w:r>
          </w:p>
        </w:tc>
        <w:tc>
          <w:tcPr>
            <w:tcW w:w="1134" w:type="dxa"/>
            <w:shd w:val="clear" w:color="auto" w:fill="DBE5F1"/>
          </w:tcPr>
          <w:p w14:paraId="563A4C4F" w14:textId="77777777" w:rsidR="00FF3E83" w:rsidRPr="00000AB3" w:rsidRDefault="00FF3E83" w:rsidP="00730835">
            <w:pPr>
              <w:jc w:val="center"/>
              <w:rPr>
                <w:sz w:val="18"/>
                <w:szCs w:val="18"/>
              </w:rPr>
            </w:pPr>
          </w:p>
        </w:tc>
        <w:tc>
          <w:tcPr>
            <w:tcW w:w="1276" w:type="dxa"/>
            <w:shd w:val="clear" w:color="auto" w:fill="DBE5F1"/>
          </w:tcPr>
          <w:p w14:paraId="158E4CD7" w14:textId="77777777" w:rsidR="00FF3E83" w:rsidRPr="00000AB3" w:rsidRDefault="00FF3E83" w:rsidP="00730835">
            <w:pPr>
              <w:jc w:val="center"/>
              <w:rPr>
                <w:sz w:val="18"/>
                <w:szCs w:val="18"/>
              </w:rPr>
            </w:pPr>
          </w:p>
        </w:tc>
        <w:tc>
          <w:tcPr>
            <w:tcW w:w="1763" w:type="dxa"/>
            <w:vMerge/>
            <w:shd w:val="clear" w:color="auto" w:fill="DBE5F1"/>
          </w:tcPr>
          <w:p w14:paraId="0F269B4A" w14:textId="77777777" w:rsidR="00FF3E83" w:rsidRPr="00850E5D" w:rsidRDefault="00FF3E83" w:rsidP="00730835">
            <w:pPr>
              <w:jc w:val="left"/>
              <w:rPr>
                <w:i/>
                <w:sz w:val="18"/>
                <w:szCs w:val="18"/>
              </w:rPr>
            </w:pPr>
          </w:p>
        </w:tc>
      </w:tr>
      <w:tr w:rsidR="00FF3E83" w:rsidRPr="00000AB3" w14:paraId="7B651176" w14:textId="77777777" w:rsidTr="00730835">
        <w:trPr>
          <w:trHeight w:val="539"/>
          <w:tblHeader/>
        </w:trPr>
        <w:tc>
          <w:tcPr>
            <w:tcW w:w="1809" w:type="dxa"/>
            <w:vMerge/>
            <w:shd w:val="clear" w:color="auto" w:fill="DBE5F1"/>
            <w:vAlign w:val="center"/>
          </w:tcPr>
          <w:p w14:paraId="08AFCB1C" w14:textId="77777777" w:rsidR="00FF3E83" w:rsidRPr="00850E5D" w:rsidRDefault="00FF3E83" w:rsidP="00730835">
            <w:pPr>
              <w:jc w:val="left"/>
              <w:rPr>
                <w:i/>
                <w:sz w:val="18"/>
                <w:szCs w:val="18"/>
              </w:rPr>
            </w:pPr>
          </w:p>
        </w:tc>
        <w:tc>
          <w:tcPr>
            <w:tcW w:w="1276" w:type="dxa"/>
            <w:shd w:val="clear" w:color="auto" w:fill="DBE5F1"/>
          </w:tcPr>
          <w:p w14:paraId="5B0FAED6" w14:textId="77777777" w:rsidR="00FF3E83" w:rsidRPr="00000AB3" w:rsidRDefault="00FF3E83" w:rsidP="00730835">
            <w:pPr>
              <w:jc w:val="left"/>
              <w:rPr>
                <w:sz w:val="18"/>
                <w:szCs w:val="18"/>
              </w:rPr>
            </w:pPr>
            <w:r w:rsidRPr="00000AB3">
              <w:rPr>
                <w:sz w:val="18"/>
                <w:szCs w:val="18"/>
              </w:rPr>
              <w:t>GB50162D</w:t>
            </w:r>
          </w:p>
        </w:tc>
        <w:tc>
          <w:tcPr>
            <w:tcW w:w="1134" w:type="dxa"/>
            <w:shd w:val="clear" w:color="auto" w:fill="DBE5F1"/>
          </w:tcPr>
          <w:p w14:paraId="03B33464" w14:textId="77777777" w:rsidR="00FF3E83" w:rsidRPr="00000AB3" w:rsidRDefault="00FF3E83" w:rsidP="00730835">
            <w:pPr>
              <w:jc w:val="center"/>
              <w:rPr>
                <w:sz w:val="18"/>
                <w:szCs w:val="18"/>
              </w:rPr>
            </w:pPr>
            <w:r w:rsidRPr="00000AB3">
              <w:rPr>
                <w:sz w:val="18"/>
                <w:szCs w:val="18"/>
              </w:rPr>
              <w:t>5</w:t>
            </w:r>
          </w:p>
        </w:tc>
        <w:tc>
          <w:tcPr>
            <w:tcW w:w="1134" w:type="dxa"/>
            <w:shd w:val="clear" w:color="auto" w:fill="DBE5F1"/>
          </w:tcPr>
          <w:p w14:paraId="0CEDA258" w14:textId="77777777" w:rsidR="00FF3E83" w:rsidRPr="00000AB3" w:rsidRDefault="00FF3E83" w:rsidP="00730835">
            <w:pPr>
              <w:jc w:val="center"/>
              <w:rPr>
                <w:sz w:val="18"/>
                <w:szCs w:val="18"/>
              </w:rPr>
            </w:pPr>
            <w:r w:rsidRPr="00000AB3">
              <w:rPr>
                <w:sz w:val="18"/>
                <w:szCs w:val="18"/>
              </w:rPr>
              <w:t>2</w:t>
            </w:r>
          </w:p>
        </w:tc>
        <w:tc>
          <w:tcPr>
            <w:tcW w:w="1134" w:type="dxa"/>
            <w:shd w:val="clear" w:color="auto" w:fill="DBE5F1"/>
          </w:tcPr>
          <w:p w14:paraId="1379BE6C" w14:textId="77777777" w:rsidR="00FF3E83" w:rsidRPr="00000AB3" w:rsidRDefault="00FF3E83" w:rsidP="00730835">
            <w:pPr>
              <w:jc w:val="center"/>
              <w:rPr>
                <w:sz w:val="18"/>
                <w:szCs w:val="18"/>
              </w:rPr>
            </w:pPr>
            <w:r w:rsidRPr="00000AB3">
              <w:rPr>
                <w:sz w:val="18"/>
                <w:szCs w:val="18"/>
              </w:rPr>
              <w:t>5</w:t>
            </w:r>
          </w:p>
        </w:tc>
        <w:tc>
          <w:tcPr>
            <w:tcW w:w="1276" w:type="dxa"/>
            <w:shd w:val="clear" w:color="auto" w:fill="DBE5F1"/>
          </w:tcPr>
          <w:p w14:paraId="408AEE68" w14:textId="77777777" w:rsidR="00FF3E83" w:rsidRPr="00000AB3" w:rsidRDefault="00FF3E83" w:rsidP="00730835">
            <w:pPr>
              <w:jc w:val="center"/>
              <w:rPr>
                <w:sz w:val="18"/>
                <w:szCs w:val="18"/>
              </w:rPr>
            </w:pPr>
            <w:r w:rsidRPr="00000AB3">
              <w:rPr>
                <w:sz w:val="18"/>
                <w:szCs w:val="18"/>
              </w:rPr>
              <w:t>2</w:t>
            </w:r>
          </w:p>
        </w:tc>
        <w:tc>
          <w:tcPr>
            <w:tcW w:w="1763" w:type="dxa"/>
            <w:shd w:val="clear" w:color="auto" w:fill="DBE5F1"/>
          </w:tcPr>
          <w:p w14:paraId="2CE8D5F6" w14:textId="77777777" w:rsidR="00FF3E83" w:rsidRPr="00850E5D" w:rsidRDefault="00FF3E83" w:rsidP="00730835">
            <w:pPr>
              <w:jc w:val="left"/>
              <w:rPr>
                <w:i/>
                <w:sz w:val="18"/>
                <w:szCs w:val="18"/>
              </w:rPr>
            </w:pPr>
            <w:r w:rsidRPr="00850E5D">
              <w:rPr>
                <w:i/>
                <w:sz w:val="18"/>
                <w:szCs w:val="18"/>
              </w:rPr>
              <w:t>New permit</w:t>
            </w:r>
          </w:p>
        </w:tc>
      </w:tr>
      <w:tr w:rsidR="00FF3E83" w:rsidRPr="00000AB3" w14:paraId="4C4C6AF2" w14:textId="77777777" w:rsidTr="00730835">
        <w:trPr>
          <w:trHeight w:val="22"/>
          <w:tblHeader/>
        </w:trPr>
        <w:tc>
          <w:tcPr>
            <w:tcW w:w="1809" w:type="dxa"/>
            <w:vMerge w:val="restart"/>
            <w:shd w:val="clear" w:color="auto" w:fill="DBE5F1"/>
            <w:vAlign w:val="center"/>
          </w:tcPr>
          <w:p w14:paraId="6F5BC690" w14:textId="77777777" w:rsidR="00FF3E83" w:rsidRPr="00850E5D" w:rsidRDefault="00FF3E83" w:rsidP="00730835">
            <w:pPr>
              <w:jc w:val="left"/>
              <w:rPr>
                <w:i/>
                <w:sz w:val="18"/>
                <w:szCs w:val="18"/>
              </w:rPr>
            </w:pPr>
            <w:r w:rsidRPr="00850E5D">
              <w:rPr>
                <w:i/>
                <w:sz w:val="18"/>
                <w:szCs w:val="18"/>
              </w:rPr>
              <w:t xml:space="preserve">7j – Purchase 2 </w:t>
            </w:r>
          </w:p>
          <w:p w14:paraId="2EDD7554" w14:textId="77777777" w:rsidR="00FF3E83" w:rsidRPr="00850E5D" w:rsidRDefault="00FF3E83" w:rsidP="00730835">
            <w:pPr>
              <w:jc w:val="left"/>
              <w:rPr>
                <w:i/>
                <w:sz w:val="18"/>
                <w:szCs w:val="18"/>
              </w:rPr>
            </w:pPr>
            <w:r w:rsidRPr="00850E5D">
              <w:rPr>
                <w:i/>
                <w:sz w:val="18"/>
                <w:szCs w:val="18"/>
              </w:rPr>
              <w:t>[UPDATE WK37_07]</w:t>
            </w:r>
          </w:p>
        </w:tc>
        <w:tc>
          <w:tcPr>
            <w:tcW w:w="1276" w:type="dxa"/>
            <w:shd w:val="clear" w:color="auto" w:fill="DBE5F1"/>
            <w:vAlign w:val="center"/>
          </w:tcPr>
          <w:p w14:paraId="00EAEA77" w14:textId="77777777" w:rsidR="00FF3E83" w:rsidRPr="00000AB3" w:rsidRDefault="00FF3E83" w:rsidP="00730835">
            <w:pPr>
              <w:jc w:val="left"/>
              <w:rPr>
                <w:sz w:val="18"/>
                <w:szCs w:val="18"/>
              </w:rPr>
            </w:pPr>
            <w:r w:rsidRPr="00000AB3">
              <w:rPr>
                <w:sz w:val="18"/>
                <w:szCs w:val="18"/>
              </w:rPr>
              <w:t>GB302840</w:t>
            </w:r>
          </w:p>
        </w:tc>
        <w:tc>
          <w:tcPr>
            <w:tcW w:w="1134" w:type="dxa"/>
            <w:shd w:val="clear" w:color="auto" w:fill="DBE5F1"/>
            <w:vAlign w:val="center"/>
          </w:tcPr>
          <w:p w14:paraId="4F318DA1" w14:textId="77777777" w:rsidR="00FF3E83" w:rsidRPr="00000AB3" w:rsidRDefault="00FF3E83" w:rsidP="00730835">
            <w:pPr>
              <w:jc w:val="center"/>
              <w:rPr>
                <w:sz w:val="18"/>
                <w:szCs w:val="18"/>
              </w:rPr>
            </w:pPr>
            <w:r w:rsidRPr="00000AB3">
              <w:rPr>
                <w:sz w:val="18"/>
                <w:szCs w:val="18"/>
              </w:rPr>
              <w:t>23</w:t>
            </w:r>
          </w:p>
        </w:tc>
        <w:tc>
          <w:tcPr>
            <w:tcW w:w="1134" w:type="dxa"/>
            <w:shd w:val="clear" w:color="auto" w:fill="DBE5F1"/>
            <w:vAlign w:val="center"/>
          </w:tcPr>
          <w:p w14:paraId="3B132E62" w14:textId="77777777" w:rsidR="00FF3E83" w:rsidRPr="00000AB3" w:rsidRDefault="00FF3E83" w:rsidP="00730835">
            <w:pPr>
              <w:jc w:val="center"/>
              <w:rPr>
                <w:sz w:val="18"/>
                <w:szCs w:val="18"/>
              </w:rPr>
            </w:pPr>
            <w:r w:rsidRPr="00000AB3">
              <w:rPr>
                <w:sz w:val="18"/>
                <w:szCs w:val="18"/>
              </w:rPr>
              <w:t>4</w:t>
            </w:r>
          </w:p>
        </w:tc>
        <w:tc>
          <w:tcPr>
            <w:tcW w:w="1134" w:type="dxa"/>
            <w:shd w:val="clear" w:color="auto" w:fill="DBE5F1"/>
            <w:vAlign w:val="center"/>
          </w:tcPr>
          <w:p w14:paraId="69E7432F" w14:textId="77777777" w:rsidR="00FF3E83" w:rsidRPr="00000AB3" w:rsidRDefault="00FF3E83" w:rsidP="00730835">
            <w:pPr>
              <w:jc w:val="center"/>
              <w:rPr>
                <w:sz w:val="18"/>
                <w:szCs w:val="18"/>
              </w:rPr>
            </w:pPr>
            <w:r w:rsidRPr="00000AB3">
              <w:rPr>
                <w:sz w:val="18"/>
                <w:szCs w:val="18"/>
              </w:rPr>
              <w:t>23</w:t>
            </w:r>
          </w:p>
        </w:tc>
        <w:tc>
          <w:tcPr>
            <w:tcW w:w="1276" w:type="dxa"/>
            <w:shd w:val="clear" w:color="auto" w:fill="DBE5F1"/>
            <w:vAlign w:val="center"/>
          </w:tcPr>
          <w:p w14:paraId="68095D41" w14:textId="77777777" w:rsidR="00FF3E83" w:rsidRPr="00000AB3" w:rsidRDefault="00FF3E83" w:rsidP="00730835">
            <w:pPr>
              <w:jc w:val="center"/>
              <w:rPr>
                <w:sz w:val="18"/>
                <w:szCs w:val="18"/>
              </w:rPr>
            </w:pPr>
            <w:r w:rsidRPr="00000AB3">
              <w:rPr>
                <w:sz w:val="18"/>
                <w:szCs w:val="18"/>
              </w:rPr>
              <w:t>4</w:t>
            </w:r>
          </w:p>
        </w:tc>
        <w:tc>
          <w:tcPr>
            <w:tcW w:w="1763" w:type="dxa"/>
            <w:shd w:val="clear" w:color="auto" w:fill="DBE5F1"/>
          </w:tcPr>
          <w:p w14:paraId="4A4B7821" w14:textId="77777777" w:rsidR="00FF3E83" w:rsidRPr="00850E5D" w:rsidRDefault="00FF3E83" w:rsidP="00730835">
            <w:pPr>
              <w:jc w:val="left"/>
              <w:rPr>
                <w:i/>
                <w:sz w:val="18"/>
                <w:szCs w:val="18"/>
              </w:rPr>
            </w:pPr>
          </w:p>
        </w:tc>
      </w:tr>
      <w:tr w:rsidR="00FF3E83" w:rsidRPr="00000AB3" w14:paraId="501653F3" w14:textId="77777777" w:rsidTr="00730835">
        <w:trPr>
          <w:trHeight w:val="22"/>
          <w:tblHeader/>
        </w:trPr>
        <w:tc>
          <w:tcPr>
            <w:tcW w:w="1809" w:type="dxa"/>
            <w:vMerge/>
            <w:shd w:val="clear" w:color="auto" w:fill="DBE5F1"/>
            <w:vAlign w:val="center"/>
          </w:tcPr>
          <w:p w14:paraId="2AAFA167" w14:textId="77777777" w:rsidR="00FF3E83" w:rsidRPr="00000AB3" w:rsidRDefault="00FF3E83" w:rsidP="00730835">
            <w:pPr>
              <w:jc w:val="left"/>
              <w:rPr>
                <w:sz w:val="18"/>
                <w:szCs w:val="18"/>
              </w:rPr>
            </w:pPr>
          </w:p>
        </w:tc>
        <w:tc>
          <w:tcPr>
            <w:tcW w:w="1276" w:type="dxa"/>
            <w:shd w:val="clear" w:color="auto" w:fill="DBE5F1"/>
            <w:vAlign w:val="center"/>
          </w:tcPr>
          <w:p w14:paraId="2ECFBDF1" w14:textId="77777777" w:rsidR="00FF3E83" w:rsidRPr="00000AB3" w:rsidRDefault="00FF3E83" w:rsidP="00730835">
            <w:pPr>
              <w:jc w:val="left"/>
              <w:rPr>
                <w:sz w:val="18"/>
                <w:szCs w:val="18"/>
              </w:rPr>
            </w:pPr>
            <w:r w:rsidRPr="00000AB3">
              <w:rPr>
                <w:sz w:val="18"/>
                <w:szCs w:val="18"/>
              </w:rPr>
              <w:t>GB303220</w:t>
            </w:r>
          </w:p>
        </w:tc>
        <w:tc>
          <w:tcPr>
            <w:tcW w:w="1134" w:type="dxa"/>
            <w:shd w:val="clear" w:color="auto" w:fill="DBE5F1"/>
            <w:vAlign w:val="center"/>
          </w:tcPr>
          <w:p w14:paraId="72B69200" w14:textId="77777777" w:rsidR="00FF3E83" w:rsidRPr="00000AB3" w:rsidRDefault="00FF3E83" w:rsidP="00730835">
            <w:pPr>
              <w:jc w:val="center"/>
              <w:rPr>
                <w:sz w:val="18"/>
                <w:szCs w:val="18"/>
              </w:rPr>
            </w:pPr>
            <w:r w:rsidRPr="00000AB3">
              <w:rPr>
                <w:sz w:val="18"/>
                <w:szCs w:val="18"/>
              </w:rPr>
              <w:t>4</w:t>
            </w:r>
          </w:p>
        </w:tc>
        <w:tc>
          <w:tcPr>
            <w:tcW w:w="1134" w:type="dxa"/>
            <w:shd w:val="clear" w:color="auto" w:fill="DBE5F1"/>
            <w:vAlign w:val="center"/>
          </w:tcPr>
          <w:p w14:paraId="610C06D4" w14:textId="77777777" w:rsidR="00FF3E83" w:rsidRPr="00000AB3" w:rsidRDefault="00FF3E83" w:rsidP="00730835">
            <w:pPr>
              <w:jc w:val="center"/>
              <w:rPr>
                <w:sz w:val="18"/>
                <w:szCs w:val="18"/>
              </w:rPr>
            </w:pPr>
            <w:r w:rsidRPr="00000AB3">
              <w:rPr>
                <w:sz w:val="18"/>
                <w:szCs w:val="18"/>
              </w:rPr>
              <w:t>7</w:t>
            </w:r>
          </w:p>
        </w:tc>
        <w:tc>
          <w:tcPr>
            <w:tcW w:w="1134" w:type="dxa"/>
            <w:shd w:val="clear" w:color="auto" w:fill="DBE5F1"/>
            <w:vAlign w:val="center"/>
          </w:tcPr>
          <w:p w14:paraId="256EE489" w14:textId="77777777" w:rsidR="00FF3E83" w:rsidRPr="00000AB3" w:rsidRDefault="00FF3E83" w:rsidP="00730835">
            <w:pPr>
              <w:jc w:val="center"/>
              <w:rPr>
                <w:sz w:val="18"/>
                <w:szCs w:val="18"/>
              </w:rPr>
            </w:pPr>
            <w:r w:rsidRPr="00000AB3">
              <w:rPr>
                <w:sz w:val="18"/>
                <w:szCs w:val="18"/>
              </w:rPr>
              <w:t>4</w:t>
            </w:r>
          </w:p>
        </w:tc>
        <w:tc>
          <w:tcPr>
            <w:tcW w:w="1276" w:type="dxa"/>
            <w:shd w:val="clear" w:color="auto" w:fill="DBE5F1"/>
            <w:vAlign w:val="center"/>
          </w:tcPr>
          <w:p w14:paraId="2A42165D" w14:textId="77777777" w:rsidR="00FF3E83" w:rsidRPr="00000AB3" w:rsidRDefault="00FF3E83" w:rsidP="00730835">
            <w:pPr>
              <w:jc w:val="center"/>
              <w:rPr>
                <w:sz w:val="18"/>
                <w:szCs w:val="18"/>
              </w:rPr>
            </w:pPr>
            <w:r w:rsidRPr="00000AB3">
              <w:rPr>
                <w:sz w:val="18"/>
                <w:szCs w:val="18"/>
              </w:rPr>
              <w:t>7</w:t>
            </w:r>
          </w:p>
        </w:tc>
        <w:tc>
          <w:tcPr>
            <w:tcW w:w="1763" w:type="dxa"/>
            <w:shd w:val="clear" w:color="auto" w:fill="DBE5F1"/>
          </w:tcPr>
          <w:p w14:paraId="4460C946" w14:textId="77777777" w:rsidR="00FF3E83" w:rsidRPr="00850E5D" w:rsidRDefault="00FF3E83" w:rsidP="00730835">
            <w:pPr>
              <w:jc w:val="left"/>
              <w:rPr>
                <w:i/>
                <w:sz w:val="18"/>
                <w:szCs w:val="18"/>
              </w:rPr>
            </w:pPr>
          </w:p>
        </w:tc>
      </w:tr>
      <w:tr w:rsidR="00FF3E83" w:rsidRPr="00000AB3" w14:paraId="08AA6043" w14:textId="77777777" w:rsidTr="00730835">
        <w:trPr>
          <w:trHeight w:val="22"/>
          <w:tblHeader/>
        </w:trPr>
        <w:tc>
          <w:tcPr>
            <w:tcW w:w="1809" w:type="dxa"/>
            <w:vMerge/>
            <w:shd w:val="clear" w:color="auto" w:fill="DBE5F1"/>
            <w:vAlign w:val="center"/>
          </w:tcPr>
          <w:p w14:paraId="039F8319" w14:textId="77777777" w:rsidR="00FF3E83" w:rsidRPr="00000AB3" w:rsidRDefault="00FF3E83" w:rsidP="00730835">
            <w:pPr>
              <w:jc w:val="left"/>
              <w:rPr>
                <w:sz w:val="18"/>
                <w:szCs w:val="18"/>
              </w:rPr>
            </w:pPr>
          </w:p>
        </w:tc>
        <w:tc>
          <w:tcPr>
            <w:tcW w:w="1276" w:type="dxa"/>
            <w:shd w:val="clear" w:color="auto" w:fill="DBE5F1"/>
            <w:vAlign w:val="center"/>
          </w:tcPr>
          <w:p w14:paraId="19750630" w14:textId="77777777" w:rsidR="00FF3E83" w:rsidRPr="00000AB3" w:rsidRDefault="00FF3E83" w:rsidP="00730835">
            <w:pPr>
              <w:jc w:val="left"/>
              <w:rPr>
                <w:sz w:val="18"/>
                <w:szCs w:val="18"/>
              </w:rPr>
            </w:pPr>
            <w:r w:rsidRPr="00000AB3">
              <w:rPr>
                <w:sz w:val="18"/>
                <w:szCs w:val="18"/>
              </w:rPr>
              <w:t>GB303420</w:t>
            </w:r>
          </w:p>
        </w:tc>
        <w:tc>
          <w:tcPr>
            <w:tcW w:w="1134" w:type="dxa"/>
            <w:shd w:val="clear" w:color="auto" w:fill="DBE5F1"/>
            <w:vAlign w:val="center"/>
          </w:tcPr>
          <w:p w14:paraId="397B2A71" w14:textId="77777777" w:rsidR="00FF3E83" w:rsidRPr="00000AB3" w:rsidRDefault="00FF3E83" w:rsidP="00730835">
            <w:pPr>
              <w:jc w:val="center"/>
              <w:rPr>
                <w:sz w:val="18"/>
                <w:szCs w:val="18"/>
              </w:rPr>
            </w:pPr>
            <w:r w:rsidRPr="00000AB3">
              <w:rPr>
                <w:sz w:val="18"/>
                <w:szCs w:val="18"/>
              </w:rPr>
              <w:t>3</w:t>
            </w:r>
          </w:p>
        </w:tc>
        <w:tc>
          <w:tcPr>
            <w:tcW w:w="1134" w:type="dxa"/>
            <w:shd w:val="clear" w:color="auto" w:fill="DBE5F1"/>
            <w:vAlign w:val="center"/>
          </w:tcPr>
          <w:p w14:paraId="45180412" w14:textId="77777777" w:rsidR="00FF3E83" w:rsidRPr="00000AB3" w:rsidRDefault="00FF3E83" w:rsidP="00730835">
            <w:pPr>
              <w:jc w:val="center"/>
              <w:rPr>
                <w:sz w:val="18"/>
                <w:szCs w:val="18"/>
              </w:rPr>
            </w:pPr>
            <w:r w:rsidRPr="00000AB3">
              <w:rPr>
                <w:sz w:val="18"/>
                <w:szCs w:val="18"/>
              </w:rPr>
              <w:t>12</w:t>
            </w:r>
          </w:p>
        </w:tc>
        <w:tc>
          <w:tcPr>
            <w:tcW w:w="1134" w:type="dxa"/>
            <w:shd w:val="clear" w:color="auto" w:fill="DBE5F1"/>
            <w:vAlign w:val="center"/>
          </w:tcPr>
          <w:p w14:paraId="45610A45" w14:textId="77777777" w:rsidR="00FF3E83" w:rsidRPr="00000AB3" w:rsidRDefault="00FF3E83" w:rsidP="00730835">
            <w:pPr>
              <w:jc w:val="center"/>
              <w:rPr>
                <w:sz w:val="18"/>
                <w:szCs w:val="18"/>
              </w:rPr>
            </w:pPr>
            <w:r w:rsidRPr="00000AB3">
              <w:rPr>
                <w:sz w:val="18"/>
                <w:szCs w:val="18"/>
              </w:rPr>
              <w:t>3</w:t>
            </w:r>
          </w:p>
        </w:tc>
        <w:tc>
          <w:tcPr>
            <w:tcW w:w="1276" w:type="dxa"/>
            <w:shd w:val="clear" w:color="auto" w:fill="DBE5F1"/>
            <w:vAlign w:val="center"/>
          </w:tcPr>
          <w:p w14:paraId="36D3C9D7" w14:textId="77777777" w:rsidR="00FF3E83" w:rsidRPr="00000AB3" w:rsidRDefault="00FF3E83" w:rsidP="00730835">
            <w:pPr>
              <w:jc w:val="center"/>
              <w:rPr>
                <w:sz w:val="18"/>
                <w:szCs w:val="18"/>
              </w:rPr>
            </w:pPr>
            <w:r w:rsidRPr="00000AB3">
              <w:rPr>
                <w:sz w:val="18"/>
                <w:szCs w:val="18"/>
              </w:rPr>
              <w:t>12</w:t>
            </w:r>
          </w:p>
        </w:tc>
        <w:tc>
          <w:tcPr>
            <w:tcW w:w="1763" w:type="dxa"/>
            <w:shd w:val="clear" w:color="auto" w:fill="DBE5F1"/>
          </w:tcPr>
          <w:p w14:paraId="75F30F99" w14:textId="77777777" w:rsidR="00FF3E83" w:rsidRPr="00850E5D" w:rsidRDefault="00FF3E83" w:rsidP="00730835">
            <w:pPr>
              <w:jc w:val="left"/>
              <w:rPr>
                <w:i/>
                <w:sz w:val="18"/>
                <w:szCs w:val="18"/>
              </w:rPr>
            </w:pPr>
          </w:p>
        </w:tc>
      </w:tr>
      <w:tr w:rsidR="00FF3E83" w:rsidRPr="00000AB3" w14:paraId="7531F23F" w14:textId="77777777" w:rsidTr="00730835">
        <w:trPr>
          <w:trHeight w:val="22"/>
          <w:tblHeader/>
        </w:trPr>
        <w:tc>
          <w:tcPr>
            <w:tcW w:w="1809" w:type="dxa"/>
            <w:vMerge/>
            <w:shd w:val="clear" w:color="auto" w:fill="DBE5F1"/>
            <w:vAlign w:val="center"/>
          </w:tcPr>
          <w:p w14:paraId="0B3BB19A" w14:textId="77777777" w:rsidR="00FF3E83" w:rsidRPr="00000AB3" w:rsidRDefault="00FF3E83" w:rsidP="00730835">
            <w:pPr>
              <w:jc w:val="left"/>
              <w:rPr>
                <w:sz w:val="18"/>
                <w:szCs w:val="18"/>
              </w:rPr>
            </w:pPr>
          </w:p>
        </w:tc>
        <w:tc>
          <w:tcPr>
            <w:tcW w:w="1276" w:type="dxa"/>
            <w:shd w:val="clear" w:color="auto" w:fill="DBE5F1"/>
            <w:vAlign w:val="center"/>
          </w:tcPr>
          <w:p w14:paraId="0C190A76" w14:textId="77777777" w:rsidR="00FF3E83" w:rsidRPr="00000AB3" w:rsidRDefault="00FF3E83" w:rsidP="00730835">
            <w:pPr>
              <w:jc w:val="left"/>
              <w:rPr>
                <w:sz w:val="18"/>
                <w:szCs w:val="18"/>
              </w:rPr>
            </w:pPr>
            <w:r w:rsidRPr="00000AB3">
              <w:rPr>
                <w:sz w:val="18"/>
                <w:szCs w:val="18"/>
              </w:rPr>
              <w:t>GB303460</w:t>
            </w:r>
          </w:p>
        </w:tc>
        <w:tc>
          <w:tcPr>
            <w:tcW w:w="1134" w:type="dxa"/>
            <w:shd w:val="clear" w:color="auto" w:fill="DBE5F1"/>
            <w:vAlign w:val="center"/>
          </w:tcPr>
          <w:p w14:paraId="37B2F61B" w14:textId="77777777" w:rsidR="00FF3E83" w:rsidRPr="00000AB3" w:rsidRDefault="00FF3E83" w:rsidP="00730835">
            <w:pPr>
              <w:jc w:val="center"/>
              <w:rPr>
                <w:sz w:val="18"/>
                <w:szCs w:val="18"/>
              </w:rPr>
            </w:pPr>
            <w:r w:rsidRPr="00000AB3">
              <w:rPr>
                <w:sz w:val="18"/>
                <w:szCs w:val="18"/>
              </w:rPr>
              <w:t>11</w:t>
            </w:r>
          </w:p>
        </w:tc>
        <w:tc>
          <w:tcPr>
            <w:tcW w:w="1134" w:type="dxa"/>
            <w:shd w:val="clear" w:color="auto" w:fill="DBE5F1"/>
            <w:vAlign w:val="center"/>
          </w:tcPr>
          <w:p w14:paraId="67984E36" w14:textId="77777777" w:rsidR="00FF3E83" w:rsidRPr="00000AB3" w:rsidRDefault="00FF3E83" w:rsidP="00730835">
            <w:pPr>
              <w:jc w:val="center"/>
              <w:rPr>
                <w:sz w:val="18"/>
                <w:szCs w:val="18"/>
              </w:rPr>
            </w:pPr>
            <w:r w:rsidRPr="00000AB3">
              <w:rPr>
                <w:sz w:val="18"/>
                <w:szCs w:val="18"/>
              </w:rPr>
              <w:t>1</w:t>
            </w:r>
          </w:p>
        </w:tc>
        <w:tc>
          <w:tcPr>
            <w:tcW w:w="1134" w:type="dxa"/>
            <w:shd w:val="clear" w:color="auto" w:fill="DBE5F1"/>
            <w:vAlign w:val="center"/>
          </w:tcPr>
          <w:p w14:paraId="58FD56BE" w14:textId="77777777" w:rsidR="00FF3E83" w:rsidRPr="00000AB3" w:rsidRDefault="00FF3E83" w:rsidP="00730835">
            <w:pPr>
              <w:jc w:val="center"/>
              <w:rPr>
                <w:sz w:val="18"/>
                <w:szCs w:val="18"/>
              </w:rPr>
            </w:pPr>
            <w:r w:rsidRPr="00000AB3">
              <w:rPr>
                <w:sz w:val="18"/>
                <w:szCs w:val="18"/>
              </w:rPr>
              <w:t>11</w:t>
            </w:r>
          </w:p>
        </w:tc>
        <w:tc>
          <w:tcPr>
            <w:tcW w:w="1276" w:type="dxa"/>
            <w:shd w:val="clear" w:color="auto" w:fill="DBE5F1"/>
            <w:vAlign w:val="center"/>
          </w:tcPr>
          <w:p w14:paraId="09F58ACC" w14:textId="77777777" w:rsidR="00FF3E83" w:rsidRPr="00000AB3" w:rsidRDefault="00FF3E83" w:rsidP="00730835">
            <w:pPr>
              <w:jc w:val="center"/>
              <w:rPr>
                <w:sz w:val="18"/>
                <w:szCs w:val="18"/>
              </w:rPr>
            </w:pPr>
            <w:r w:rsidRPr="00000AB3">
              <w:rPr>
                <w:sz w:val="18"/>
                <w:szCs w:val="18"/>
              </w:rPr>
              <w:t>1</w:t>
            </w:r>
          </w:p>
        </w:tc>
        <w:tc>
          <w:tcPr>
            <w:tcW w:w="1763" w:type="dxa"/>
            <w:shd w:val="clear" w:color="auto" w:fill="DBE5F1"/>
          </w:tcPr>
          <w:p w14:paraId="2BDA6A6F" w14:textId="77777777" w:rsidR="00FF3E83" w:rsidRPr="00850E5D" w:rsidRDefault="00FF3E83" w:rsidP="00730835">
            <w:pPr>
              <w:jc w:val="left"/>
              <w:rPr>
                <w:i/>
                <w:sz w:val="18"/>
                <w:szCs w:val="18"/>
              </w:rPr>
            </w:pPr>
          </w:p>
        </w:tc>
      </w:tr>
      <w:tr w:rsidR="00FF3E83" w:rsidRPr="00000AB3" w14:paraId="1CEB1324" w14:textId="77777777" w:rsidTr="00730835">
        <w:trPr>
          <w:trHeight w:val="22"/>
          <w:tblHeader/>
        </w:trPr>
        <w:tc>
          <w:tcPr>
            <w:tcW w:w="1809" w:type="dxa"/>
            <w:vMerge/>
            <w:shd w:val="clear" w:color="auto" w:fill="DBE5F1"/>
            <w:vAlign w:val="center"/>
          </w:tcPr>
          <w:p w14:paraId="1827577F" w14:textId="77777777" w:rsidR="00FF3E83" w:rsidRPr="00000AB3" w:rsidRDefault="00FF3E83" w:rsidP="00730835">
            <w:pPr>
              <w:jc w:val="left"/>
              <w:rPr>
                <w:sz w:val="18"/>
                <w:szCs w:val="18"/>
              </w:rPr>
            </w:pPr>
          </w:p>
        </w:tc>
        <w:tc>
          <w:tcPr>
            <w:tcW w:w="1276" w:type="dxa"/>
            <w:shd w:val="clear" w:color="auto" w:fill="DBE5F1"/>
            <w:vAlign w:val="center"/>
          </w:tcPr>
          <w:p w14:paraId="38545950" w14:textId="77777777" w:rsidR="00FF3E83" w:rsidRPr="00000AB3" w:rsidRDefault="00FF3E83" w:rsidP="00730835">
            <w:pPr>
              <w:jc w:val="left"/>
              <w:rPr>
                <w:sz w:val="18"/>
                <w:szCs w:val="18"/>
              </w:rPr>
            </w:pPr>
            <w:r w:rsidRPr="00000AB3">
              <w:rPr>
                <w:sz w:val="18"/>
                <w:szCs w:val="18"/>
              </w:rPr>
              <w:t>GB40162A</w:t>
            </w:r>
          </w:p>
        </w:tc>
        <w:tc>
          <w:tcPr>
            <w:tcW w:w="1134" w:type="dxa"/>
            <w:shd w:val="clear" w:color="auto" w:fill="DBE5F1"/>
            <w:vAlign w:val="center"/>
          </w:tcPr>
          <w:p w14:paraId="16F3120E" w14:textId="77777777" w:rsidR="00FF3E83" w:rsidRPr="00000AB3" w:rsidRDefault="00FF3E83" w:rsidP="00730835">
            <w:pPr>
              <w:jc w:val="center"/>
              <w:rPr>
                <w:sz w:val="18"/>
                <w:szCs w:val="18"/>
              </w:rPr>
            </w:pPr>
            <w:r w:rsidRPr="00000AB3">
              <w:rPr>
                <w:sz w:val="18"/>
                <w:szCs w:val="18"/>
              </w:rPr>
              <w:t>9</w:t>
            </w:r>
          </w:p>
        </w:tc>
        <w:tc>
          <w:tcPr>
            <w:tcW w:w="1134" w:type="dxa"/>
            <w:shd w:val="clear" w:color="auto" w:fill="DBE5F1"/>
            <w:vAlign w:val="center"/>
          </w:tcPr>
          <w:p w14:paraId="06085B36" w14:textId="77777777" w:rsidR="00FF3E83" w:rsidRPr="00000AB3" w:rsidRDefault="00FF3E83" w:rsidP="00730835">
            <w:pPr>
              <w:jc w:val="center"/>
              <w:rPr>
                <w:sz w:val="18"/>
                <w:szCs w:val="18"/>
              </w:rPr>
            </w:pPr>
            <w:r w:rsidRPr="00000AB3">
              <w:rPr>
                <w:sz w:val="18"/>
                <w:szCs w:val="18"/>
              </w:rPr>
              <w:t>5</w:t>
            </w:r>
          </w:p>
        </w:tc>
        <w:tc>
          <w:tcPr>
            <w:tcW w:w="1134" w:type="dxa"/>
            <w:shd w:val="clear" w:color="auto" w:fill="DBE5F1"/>
            <w:vAlign w:val="center"/>
          </w:tcPr>
          <w:p w14:paraId="099FDBF8" w14:textId="77777777" w:rsidR="00FF3E83" w:rsidRPr="00000AB3" w:rsidRDefault="00FF3E83" w:rsidP="00730835">
            <w:pPr>
              <w:jc w:val="center"/>
              <w:rPr>
                <w:sz w:val="18"/>
                <w:szCs w:val="18"/>
              </w:rPr>
            </w:pPr>
            <w:r w:rsidRPr="00000AB3">
              <w:rPr>
                <w:sz w:val="18"/>
                <w:szCs w:val="18"/>
              </w:rPr>
              <w:t>9</w:t>
            </w:r>
          </w:p>
        </w:tc>
        <w:tc>
          <w:tcPr>
            <w:tcW w:w="1276" w:type="dxa"/>
            <w:shd w:val="clear" w:color="auto" w:fill="DBE5F1"/>
            <w:vAlign w:val="center"/>
          </w:tcPr>
          <w:p w14:paraId="54C67928" w14:textId="77777777" w:rsidR="00FF3E83" w:rsidRPr="00000AB3" w:rsidRDefault="00FF3E83" w:rsidP="00730835">
            <w:pPr>
              <w:jc w:val="center"/>
              <w:rPr>
                <w:sz w:val="18"/>
                <w:szCs w:val="18"/>
              </w:rPr>
            </w:pPr>
            <w:r w:rsidRPr="00000AB3">
              <w:rPr>
                <w:sz w:val="18"/>
                <w:szCs w:val="18"/>
              </w:rPr>
              <w:t>5</w:t>
            </w:r>
          </w:p>
        </w:tc>
        <w:tc>
          <w:tcPr>
            <w:tcW w:w="1763" w:type="dxa"/>
            <w:shd w:val="clear" w:color="auto" w:fill="DBE5F1"/>
          </w:tcPr>
          <w:p w14:paraId="5D22D8FC" w14:textId="77777777" w:rsidR="00FF3E83" w:rsidRPr="00850E5D" w:rsidRDefault="00FF3E83" w:rsidP="00730835">
            <w:pPr>
              <w:jc w:val="left"/>
              <w:rPr>
                <w:i/>
                <w:sz w:val="18"/>
                <w:szCs w:val="18"/>
              </w:rPr>
            </w:pPr>
          </w:p>
        </w:tc>
      </w:tr>
      <w:tr w:rsidR="00FF3E83" w:rsidRPr="00000AB3" w14:paraId="47DA6D32" w14:textId="77777777" w:rsidTr="00730835">
        <w:trPr>
          <w:trHeight w:val="22"/>
          <w:tblHeader/>
        </w:trPr>
        <w:tc>
          <w:tcPr>
            <w:tcW w:w="1809" w:type="dxa"/>
            <w:vMerge/>
            <w:shd w:val="clear" w:color="auto" w:fill="DBE5F1"/>
            <w:vAlign w:val="center"/>
          </w:tcPr>
          <w:p w14:paraId="014A0C85" w14:textId="77777777" w:rsidR="00FF3E83" w:rsidRPr="00000AB3" w:rsidRDefault="00FF3E83" w:rsidP="00730835">
            <w:pPr>
              <w:jc w:val="left"/>
              <w:rPr>
                <w:sz w:val="18"/>
                <w:szCs w:val="18"/>
              </w:rPr>
            </w:pPr>
          </w:p>
        </w:tc>
        <w:tc>
          <w:tcPr>
            <w:tcW w:w="1276" w:type="dxa"/>
            <w:shd w:val="clear" w:color="auto" w:fill="DBE5F1"/>
            <w:vAlign w:val="center"/>
          </w:tcPr>
          <w:p w14:paraId="10CF05E3" w14:textId="77777777" w:rsidR="00FF3E83" w:rsidRPr="00000AB3" w:rsidRDefault="00FF3E83" w:rsidP="00730835">
            <w:pPr>
              <w:jc w:val="left"/>
              <w:rPr>
                <w:sz w:val="18"/>
                <w:szCs w:val="18"/>
              </w:rPr>
            </w:pPr>
            <w:r w:rsidRPr="00000AB3">
              <w:rPr>
                <w:sz w:val="18"/>
                <w:szCs w:val="18"/>
              </w:rPr>
              <w:t>GB40184A</w:t>
            </w:r>
          </w:p>
        </w:tc>
        <w:tc>
          <w:tcPr>
            <w:tcW w:w="1134" w:type="dxa"/>
            <w:shd w:val="clear" w:color="auto" w:fill="DBE5F1"/>
            <w:vAlign w:val="center"/>
          </w:tcPr>
          <w:p w14:paraId="71219873" w14:textId="77777777" w:rsidR="00FF3E83" w:rsidRPr="00000AB3" w:rsidRDefault="00FF3E83" w:rsidP="00730835">
            <w:pPr>
              <w:jc w:val="center"/>
              <w:rPr>
                <w:sz w:val="18"/>
                <w:szCs w:val="18"/>
              </w:rPr>
            </w:pPr>
            <w:r w:rsidRPr="00000AB3">
              <w:rPr>
                <w:sz w:val="18"/>
                <w:szCs w:val="18"/>
              </w:rPr>
              <w:t>3</w:t>
            </w:r>
          </w:p>
        </w:tc>
        <w:tc>
          <w:tcPr>
            <w:tcW w:w="1134" w:type="dxa"/>
            <w:shd w:val="clear" w:color="auto" w:fill="DBE5F1"/>
            <w:vAlign w:val="center"/>
          </w:tcPr>
          <w:p w14:paraId="30E267F4" w14:textId="77777777" w:rsidR="00FF3E83" w:rsidRPr="00000AB3" w:rsidRDefault="00FF3E83" w:rsidP="00730835">
            <w:pPr>
              <w:jc w:val="center"/>
              <w:rPr>
                <w:sz w:val="18"/>
                <w:szCs w:val="18"/>
              </w:rPr>
            </w:pPr>
            <w:r w:rsidRPr="00000AB3">
              <w:rPr>
                <w:sz w:val="18"/>
                <w:szCs w:val="18"/>
              </w:rPr>
              <w:t>5</w:t>
            </w:r>
          </w:p>
        </w:tc>
        <w:tc>
          <w:tcPr>
            <w:tcW w:w="1134" w:type="dxa"/>
            <w:shd w:val="clear" w:color="auto" w:fill="DBE5F1"/>
            <w:vAlign w:val="center"/>
          </w:tcPr>
          <w:p w14:paraId="78BADAB9" w14:textId="77777777" w:rsidR="00FF3E83" w:rsidRPr="00000AB3" w:rsidRDefault="00FF3E83" w:rsidP="00730835">
            <w:pPr>
              <w:jc w:val="center"/>
              <w:rPr>
                <w:sz w:val="18"/>
                <w:szCs w:val="18"/>
              </w:rPr>
            </w:pPr>
            <w:r w:rsidRPr="00000AB3">
              <w:rPr>
                <w:sz w:val="18"/>
                <w:szCs w:val="18"/>
              </w:rPr>
              <w:t>3</w:t>
            </w:r>
          </w:p>
        </w:tc>
        <w:tc>
          <w:tcPr>
            <w:tcW w:w="1276" w:type="dxa"/>
            <w:shd w:val="clear" w:color="auto" w:fill="DBE5F1"/>
            <w:vAlign w:val="center"/>
          </w:tcPr>
          <w:p w14:paraId="3365D84E" w14:textId="77777777" w:rsidR="00FF3E83" w:rsidRPr="00000AB3" w:rsidRDefault="00FF3E83" w:rsidP="00730835">
            <w:pPr>
              <w:jc w:val="center"/>
              <w:rPr>
                <w:sz w:val="18"/>
                <w:szCs w:val="18"/>
              </w:rPr>
            </w:pPr>
            <w:r w:rsidRPr="00000AB3">
              <w:rPr>
                <w:sz w:val="18"/>
                <w:szCs w:val="18"/>
              </w:rPr>
              <w:t>5</w:t>
            </w:r>
          </w:p>
        </w:tc>
        <w:tc>
          <w:tcPr>
            <w:tcW w:w="1763" w:type="dxa"/>
            <w:shd w:val="clear" w:color="auto" w:fill="DBE5F1"/>
            <w:vAlign w:val="center"/>
          </w:tcPr>
          <w:p w14:paraId="6527EDCB" w14:textId="77777777" w:rsidR="00FF3E83" w:rsidRPr="00850E5D" w:rsidRDefault="00FF3E83" w:rsidP="00730835">
            <w:pPr>
              <w:jc w:val="left"/>
              <w:rPr>
                <w:i/>
                <w:sz w:val="18"/>
                <w:szCs w:val="18"/>
              </w:rPr>
            </w:pPr>
          </w:p>
        </w:tc>
      </w:tr>
      <w:tr w:rsidR="00FF3E83" w:rsidRPr="00000AB3" w14:paraId="7FB8B2B4" w14:textId="77777777" w:rsidTr="00730835">
        <w:trPr>
          <w:trHeight w:val="22"/>
          <w:tblHeader/>
        </w:trPr>
        <w:tc>
          <w:tcPr>
            <w:tcW w:w="1809" w:type="dxa"/>
            <w:vMerge/>
            <w:shd w:val="clear" w:color="auto" w:fill="DBE5F1"/>
            <w:vAlign w:val="center"/>
          </w:tcPr>
          <w:p w14:paraId="219BF8F3" w14:textId="77777777" w:rsidR="00FF3E83" w:rsidRPr="00000AB3" w:rsidRDefault="00FF3E83" w:rsidP="00730835">
            <w:pPr>
              <w:jc w:val="left"/>
              <w:rPr>
                <w:sz w:val="18"/>
                <w:szCs w:val="18"/>
              </w:rPr>
            </w:pPr>
          </w:p>
        </w:tc>
        <w:tc>
          <w:tcPr>
            <w:tcW w:w="1276" w:type="dxa"/>
            <w:shd w:val="clear" w:color="auto" w:fill="DBE5F1"/>
            <w:vAlign w:val="center"/>
          </w:tcPr>
          <w:p w14:paraId="77AA3753" w14:textId="77777777" w:rsidR="00FF3E83" w:rsidRPr="00000AB3" w:rsidRDefault="00FF3E83" w:rsidP="00730835">
            <w:pPr>
              <w:jc w:val="left"/>
              <w:rPr>
                <w:sz w:val="18"/>
                <w:szCs w:val="18"/>
              </w:rPr>
            </w:pPr>
            <w:r w:rsidRPr="00000AB3">
              <w:rPr>
                <w:sz w:val="18"/>
                <w:szCs w:val="18"/>
              </w:rPr>
              <w:t>GB40186D</w:t>
            </w:r>
          </w:p>
        </w:tc>
        <w:tc>
          <w:tcPr>
            <w:tcW w:w="1134" w:type="dxa"/>
            <w:shd w:val="clear" w:color="auto" w:fill="DBE5F1"/>
            <w:vAlign w:val="center"/>
          </w:tcPr>
          <w:p w14:paraId="58195C11" w14:textId="77777777" w:rsidR="00FF3E83" w:rsidRPr="00000AB3" w:rsidRDefault="00FF3E83" w:rsidP="00730835">
            <w:pPr>
              <w:jc w:val="center"/>
              <w:rPr>
                <w:sz w:val="18"/>
                <w:szCs w:val="18"/>
              </w:rPr>
            </w:pPr>
            <w:r w:rsidRPr="00000AB3">
              <w:rPr>
                <w:sz w:val="18"/>
                <w:szCs w:val="18"/>
              </w:rPr>
              <w:t>1</w:t>
            </w:r>
          </w:p>
        </w:tc>
        <w:tc>
          <w:tcPr>
            <w:tcW w:w="1134" w:type="dxa"/>
            <w:shd w:val="clear" w:color="auto" w:fill="DBE5F1"/>
            <w:vAlign w:val="center"/>
          </w:tcPr>
          <w:p w14:paraId="5FEDEE30" w14:textId="77777777" w:rsidR="00FF3E83" w:rsidRPr="00000AB3" w:rsidRDefault="00FF3E83" w:rsidP="00730835">
            <w:pPr>
              <w:jc w:val="center"/>
              <w:rPr>
                <w:sz w:val="18"/>
                <w:szCs w:val="18"/>
              </w:rPr>
            </w:pPr>
            <w:r w:rsidRPr="00000AB3">
              <w:rPr>
                <w:sz w:val="18"/>
                <w:szCs w:val="18"/>
              </w:rPr>
              <w:t>7</w:t>
            </w:r>
          </w:p>
        </w:tc>
        <w:tc>
          <w:tcPr>
            <w:tcW w:w="1134" w:type="dxa"/>
            <w:shd w:val="clear" w:color="auto" w:fill="DBE5F1"/>
            <w:vAlign w:val="center"/>
          </w:tcPr>
          <w:p w14:paraId="45D78480" w14:textId="77777777" w:rsidR="00FF3E83" w:rsidRPr="00000AB3" w:rsidRDefault="00FF3E83" w:rsidP="00730835">
            <w:pPr>
              <w:jc w:val="center"/>
              <w:rPr>
                <w:sz w:val="18"/>
                <w:szCs w:val="18"/>
              </w:rPr>
            </w:pPr>
          </w:p>
        </w:tc>
        <w:tc>
          <w:tcPr>
            <w:tcW w:w="1276" w:type="dxa"/>
            <w:shd w:val="clear" w:color="auto" w:fill="DBE5F1"/>
            <w:vAlign w:val="center"/>
          </w:tcPr>
          <w:p w14:paraId="7802ECE7" w14:textId="77777777" w:rsidR="00FF3E83" w:rsidRPr="00000AB3" w:rsidRDefault="00FF3E83" w:rsidP="00730835">
            <w:pPr>
              <w:jc w:val="center"/>
              <w:rPr>
                <w:sz w:val="18"/>
                <w:szCs w:val="18"/>
              </w:rPr>
            </w:pPr>
          </w:p>
        </w:tc>
        <w:tc>
          <w:tcPr>
            <w:tcW w:w="1763" w:type="dxa"/>
            <w:vMerge w:val="restart"/>
            <w:shd w:val="clear" w:color="auto" w:fill="DBE5F1"/>
          </w:tcPr>
          <w:p w14:paraId="234741EC" w14:textId="77777777" w:rsidR="00FF3E83" w:rsidRPr="00850E5D" w:rsidRDefault="00FF3E83" w:rsidP="00730835">
            <w:pPr>
              <w:jc w:val="left"/>
              <w:rPr>
                <w:i/>
                <w:sz w:val="18"/>
                <w:szCs w:val="18"/>
              </w:rPr>
            </w:pPr>
            <w:r w:rsidRPr="00850E5D">
              <w:rPr>
                <w:i/>
                <w:sz w:val="18"/>
                <w:szCs w:val="18"/>
              </w:rPr>
              <w:t>No ENC permits</w:t>
            </w:r>
          </w:p>
        </w:tc>
      </w:tr>
      <w:tr w:rsidR="00FF3E83" w:rsidRPr="00000AB3" w14:paraId="428091C0" w14:textId="77777777" w:rsidTr="00730835">
        <w:trPr>
          <w:trHeight w:val="22"/>
          <w:tblHeader/>
        </w:trPr>
        <w:tc>
          <w:tcPr>
            <w:tcW w:w="1809" w:type="dxa"/>
            <w:vMerge/>
            <w:shd w:val="clear" w:color="auto" w:fill="DBE5F1"/>
            <w:vAlign w:val="center"/>
          </w:tcPr>
          <w:p w14:paraId="6BAC9787" w14:textId="77777777" w:rsidR="00FF3E83" w:rsidRPr="00000AB3" w:rsidRDefault="00FF3E83" w:rsidP="00730835">
            <w:pPr>
              <w:jc w:val="left"/>
              <w:rPr>
                <w:sz w:val="18"/>
                <w:szCs w:val="18"/>
              </w:rPr>
            </w:pPr>
          </w:p>
        </w:tc>
        <w:tc>
          <w:tcPr>
            <w:tcW w:w="1276" w:type="dxa"/>
            <w:shd w:val="clear" w:color="auto" w:fill="DBE5F1"/>
            <w:vAlign w:val="center"/>
          </w:tcPr>
          <w:p w14:paraId="573E04DC" w14:textId="77777777" w:rsidR="00FF3E83" w:rsidRPr="00000AB3" w:rsidRDefault="00FF3E83" w:rsidP="00730835">
            <w:pPr>
              <w:jc w:val="left"/>
              <w:rPr>
                <w:sz w:val="18"/>
                <w:szCs w:val="18"/>
              </w:rPr>
            </w:pPr>
            <w:r w:rsidRPr="00000AB3">
              <w:rPr>
                <w:sz w:val="18"/>
                <w:szCs w:val="18"/>
              </w:rPr>
              <w:t>GB40202A</w:t>
            </w:r>
          </w:p>
        </w:tc>
        <w:tc>
          <w:tcPr>
            <w:tcW w:w="1134" w:type="dxa"/>
            <w:shd w:val="clear" w:color="auto" w:fill="DBE5F1"/>
            <w:vAlign w:val="center"/>
          </w:tcPr>
          <w:p w14:paraId="014D5EA4" w14:textId="77777777" w:rsidR="00FF3E83" w:rsidRPr="00000AB3" w:rsidRDefault="00FF3E83" w:rsidP="00730835">
            <w:pPr>
              <w:jc w:val="center"/>
              <w:rPr>
                <w:sz w:val="18"/>
                <w:szCs w:val="18"/>
              </w:rPr>
            </w:pPr>
            <w:r w:rsidRPr="00000AB3">
              <w:rPr>
                <w:sz w:val="18"/>
                <w:szCs w:val="18"/>
              </w:rPr>
              <w:t>5</w:t>
            </w:r>
          </w:p>
        </w:tc>
        <w:tc>
          <w:tcPr>
            <w:tcW w:w="1134" w:type="dxa"/>
            <w:shd w:val="clear" w:color="auto" w:fill="DBE5F1"/>
            <w:vAlign w:val="center"/>
          </w:tcPr>
          <w:p w14:paraId="10347094" w14:textId="77777777" w:rsidR="00FF3E83" w:rsidRPr="00000AB3" w:rsidRDefault="00FF3E83" w:rsidP="00730835">
            <w:pPr>
              <w:jc w:val="center"/>
              <w:rPr>
                <w:sz w:val="18"/>
                <w:szCs w:val="18"/>
              </w:rPr>
            </w:pPr>
            <w:r w:rsidRPr="00000AB3">
              <w:rPr>
                <w:sz w:val="18"/>
                <w:szCs w:val="18"/>
              </w:rPr>
              <w:t>2</w:t>
            </w:r>
          </w:p>
        </w:tc>
        <w:tc>
          <w:tcPr>
            <w:tcW w:w="1134" w:type="dxa"/>
            <w:shd w:val="clear" w:color="auto" w:fill="DBE5F1"/>
            <w:vAlign w:val="center"/>
          </w:tcPr>
          <w:p w14:paraId="46CF9DAE" w14:textId="77777777" w:rsidR="00FF3E83" w:rsidRPr="00000AB3" w:rsidRDefault="00FF3E83" w:rsidP="00730835">
            <w:pPr>
              <w:jc w:val="center"/>
              <w:rPr>
                <w:sz w:val="18"/>
                <w:szCs w:val="18"/>
              </w:rPr>
            </w:pPr>
          </w:p>
        </w:tc>
        <w:tc>
          <w:tcPr>
            <w:tcW w:w="1276" w:type="dxa"/>
            <w:shd w:val="clear" w:color="auto" w:fill="DBE5F1"/>
            <w:vAlign w:val="center"/>
          </w:tcPr>
          <w:p w14:paraId="25E0FF3B" w14:textId="77777777" w:rsidR="00FF3E83" w:rsidRPr="00000AB3" w:rsidRDefault="00FF3E83" w:rsidP="00730835">
            <w:pPr>
              <w:jc w:val="center"/>
              <w:rPr>
                <w:sz w:val="18"/>
                <w:szCs w:val="18"/>
              </w:rPr>
            </w:pPr>
          </w:p>
        </w:tc>
        <w:tc>
          <w:tcPr>
            <w:tcW w:w="1763" w:type="dxa"/>
            <w:vMerge/>
            <w:shd w:val="clear" w:color="auto" w:fill="DBE5F1"/>
            <w:vAlign w:val="center"/>
          </w:tcPr>
          <w:p w14:paraId="43AC4284" w14:textId="77777777" w:rsidR="00FF3E83" w:rsidRPr="00850E5D" w:rsidRDefault="00FF3E83" w:rsidP="00730835">
            <w:pPr>
              <w:jc w:val="left"/>
              <w:rPr>
                <w:i/>
                <w:sz w:val="18"/>
                <w:szCs w:val="18"/>
              </w:rPr>
            </w:pPr>
          </w:p>
        </w:tc>
      </w:tr>
      <w:tr w:rsidR="00FF3E83" w:rsidRPr="00000AB3" w14:paraId="4F946CEC" w14:textId="77777777" w:rsidTr="00730835">
        <w:trPr>
          <w:trHeight w:val="22"/>
          <w:tblHeader/>
        </w:trPr>
        <w:tc>
          <w:tcPr>
            <w:tcW w:w="1809" w:type="dxa"/>
            <w:vMerge/>
            <w:shd w:val="clear" w:color="auto" w:fill="DBE5F1"/>
            <w:vAlign w:val="center"/>
          </w:tcPr>
          <w:p w14:paraId="59645DBF" w14:textId="77777777" w:rsidR="00FF3E83" w:rsidRPr="00000AB3" w:rsidRDefault="00FF3E83" w:rsidP="00730835">
            <w:pPr>
              <w:jc w:val="left"/>
              <w:rPr>
                <w:sz w:val="18"/>
                <w:szCs w:val="18"/>
              </w:rPr>
            </w:pPr>
          </w:p>
        </w:tc>
        <w:tc>
          <w:tcPr>
            <w:tcW w:w="1276" w:type="dxa"/>
            <w:shd w:val="clear" w:color="auto" w:fill="DBE5F1"/>
            <w:vAlign w:val="center"/>
          </w:tcPr>
          <w:p w14:paraId="7A6D50E9" w14:textId="77777777" w:rsidR="00FF3E83" w:rsidRPr="00000AB3" w:rsidRDefault="00FF3E83" w:rsidP="00730835">
            <w:pPr>
              <w:jc w:val="left"/>
              <w:rPr>
                <w:sz w:val="18"/>
                <w:szCs w:val="18"/>
              </w:rPr>
            </w:pPr>
            <w:r w:rsidRPr="00000AB3">
              <w:rPr>
                <w:sz w:val="18"/>
                <w:szCs w:val="18"/>
              </w:rPr>
              <w:t>GB50162B</w:t>
            </w:r>
          </w:p>
        </w:tc>
        <w:tc>
          <w:tcPr>
            <w:tcW w:w="1134" w:type="dxa"/>
            <w:shd w:val="clear" w:color="auto" w:fill="DBE5F1"/>
            <w:vAlign w:val="center"/>
          </w:tcPr>
          <w:p w14:paraId="4EC5E365" w14:textId="77777777" w:rsidR="00FF3E83" w:rsidRPr="00000AB3" w:rsidRDefault="00FF3E83" w:rsidP="00730835">
            <w:pPr>
              <w:jc w:val="center"/>
              <w:rPr>
                <w:sz w:val="18"/>
                <w:szCs w:val="18"/>
              </w:rPr>
            </w:pPr>
            <w:r w:rsidRPr="00000AB3">
              <w:rPr>
                <w:sz w:val="18"/>
                <w:szCs w:val="18"/>
              </w:rPr>
              <w:t>11</w:t>
            </w:r>
          </w:p>
        </w:tc>
        <w:tc>
          <w:tcPr>
            <w:tcW w:w="1134" w:type="dxa"/>
            <w:shd w:val="clear" w:color="auto" w:fill="DBE5F1"/>
            <w:vAlign w:val="center"/>
          </w:tcPr>
          <w:p w14:paraId="18B17123" w14:textId="77777777" w:rsidR="00FF3E83" w:rsidRPr="00000AB3" w:rsidRDefault="00FF3E83" w:rsidP="00730835">
            <w:pPr>
              <w:jc w:val="center"/>
              <w:rPr>
                <w:sz w:val="18"/>
                <w:szCs w:val="18"/>
              </w:rPr>
            </w:pPr>
            <w:r w:rsidRPr="00000AB3">
              <w:rPr>
                <w:sz w:val="18"/>
                <w:szCs w:val="18"/>
              </w:rPr>
              <w:t>0</w:t>
            </w:r>
          </w:p>
        </w:tc>
        <w:tc>
          <w:tcPr>
            <w:tcW w:w="1134" w:type="dxa"/>
            <w:shd w:val="clear" w:color="auto" w:fill="DBE5F1"/>
            <w:vAlign w:val="center"/>
          </w:tcPr>
          <w:p w14:paraId="6A4DFE37" w14:textId="77777777" w:rsidR="00FF3E83" w:rsidRPr="00000AB3" w:rsidRDefault="00FF3E83" w:rsidP="00730835">
            <w:pPr>
              <w:jc w:val="center"/>
              <w:rPr>
                <w:sz w:val="18"/>
                <w:szCs w:val="18"/>
              </w:rPr>
            </w:pPr>
          </w:p>
        </w:tc>
        <w:tc>
          <w:tcPr>
            <w:tcW w:w="1276" w:type="dxa"/>
            <w:shd w:val="clear" w:color="auto" w:fill="DBE5F1"/>
            <w:vAlign w:val="center"/>
          </w:tcPr>
          <w:p w14:paraId="4D1E6E27" w14:textId="77777777" w:rsidR="00FF3E83" w:rsidRPr="00000AB3" w:rsidRDefault="00FF3E83" w:rsidP="00730835">
            <w:pPr>
              <w:jc w:val="center"/>
              <w:rPr>
                <w:sz w:val="18"/>
                <w:szCs w:val="18"/>
              </w:rPr>
            </w:pPr>
          </w:p>
        </w:tc>
        <w:tc>
          <w:tcPr>
            <w:tcW w:w="1763" w:type="dxa"/>
            <w:vMerge/>
            <w:shd w:val="clear" w:color="auto" w:fill="DBE5F1"/>
            <w:vAlign w:val="center"/>
          </w:tcPr>
          <w:p w14:paraId="2374B6C5" w14:textId="77777777" w:rsidR="00FF3E83" w:rsidRPr="00850E5D" w:rsidRDefault="00FF3E83" w:rsidP="00730835">
            <w:pPr>
              <w:jc w:val="left"/>
              <w:rPr>
                <w:i/>
                <w:sz w:val="18"/>
                <w:szCs w:val="18"/>
              </w:rPr>
            </w:pPr>
          </w:p>
        </w:tc>
      </w:tr>
      <w:tr w:rsidR="00FF3E83" w:rsidRPr="00000AB3" w14:paraId="058FFE51" w14:textId="77777777" w:rsidTr="00730835">
        <w:trPr>
          <w:trHeight w:val="22"/>
          <w:tblHeader/>
        </w:trPr>
        <w:tc>
          <w:tcPr>
            <w:tcW w:w="1809" w:type="dxa"/>
            <w:vMerge/>
            <w:shd w:val="clear" w:color="auto" w:fill="DBE5F1"/>
            <w:vAlign w:val="center"/>
          </w:tcPr>
          <w:p w14:paraId="0C236CE9" w14:textId="77777777" w:rsidR="00FF3E83" w:rsidRPr="00000AB3" w:rsidRDefault="00FF3E83" w:rsidP="00730835">
            <w:pPr>
              <w:jc w:val="left"/>
              <w:rPr>
                <w:sz w:val="18"/>
                <w:szCs w:val="18"/>
              </w:rPr>
            </w:pPr>
          </w:p>
        </w:tc>
        <w:tc>
          <w:tcPr>
            <w:tcW w:w="1276" w:type="dxa"/>
            <w:shd w:val="clear" w:color="auto" w:fill="DBE5F1"/>
            <w:vAlign w:val="center"/>
          </w:tcPr>
          <w:p w14:paraId="4615CB96" w14:textId="77777777" w:rsidR="00FF3E83" w:rsidRPr="00000AB3" w:rsidRDefault="00FF3E83" w:rsidP="00730835">
            <w:pPr>
              <w:jc w:val="left"/>
              <w:rPr>
                <w:sz w:val="18"/>
                <w:szCs w:val="18"/>
              </w:rPr>
            </w:pPr>
            <w:r w:rsidRPr="00000AB3">
              <w:rPr>
                <w:sz w:val="18"/>
                <w:szCs w:val="18"/>
              </w:rPr>
              <w:t>GB50162C</w:t>
            </w:r>
          </w:p>
        </w:tc>
        <w:tc>
          <w:tcPr>
            <w:tcW w:w="1134" w:type="dxa"/>
            <w:shd w:val="clear" w:color="auto" w:fill="DBE5F1"/>
            <w:vAlign w:val="center"/>
          </w:tcPr>
          <w:p w14:paraId="4D300206" w14:textId="77777777" w:rsidR="00FF3E83" w:rsidRPr="00000AB3" w:rsidRDefault="00FF3E83" w:rsidP="00730835">
            <w:pPr>
              <w:jc w:val="center"/>
              <w:rPr>
                <w:sz w:val="18"/>
                <w:szCs w:val="18"/>
              </w:rPr>
            </w:pPr>
          </w:p>
        </w:tc>
        <w:tc>
          <w:tcPr>
            <w:tcW w:w="1134" w:type="dxa"/>
            <w:shd w:val="clear" w:color="auto" w:fill="DBE5F1"/>
            <w:vAlign w:val="center"/>
          </w:tcPr>
          <w:p w14:paraId="45CA736D" w14:textId="77777777" w:rsidR="00FF3E83" w:rsidRPr="00000AB3" w:rsidRDefault="00FF3E83" w:rsidP="00730835">
            <w:pPr>
              <w:jc w:val="center"/>
              <w:rPr>
                <w:sz w:val="18"/>
                <w:szCs w:val="18"/>
              </w:rPr>
            </w:pPr>
          </w:p>
        </w:tc>
        <w:tc>
          <w:tcPr>
            <w:tcW w:w="1134" w:type="dxa"/>
            <w:shd w:val="clear" w:color="auto" w:fill="DBE5F1"/>
            <w:vAlign w:val="center"/>
          </w:tcPr>
          <w:p w14:paraId="02BAEEDF" w14:textId="77777777" w:rsidR="00FF3E83" w:rsidRPr="00000AB3" w:rsidRDefault="00FF3E83" w:rsidP="00730835">
            <w:pPr>
              <w:jc w:val="center"/>
              <w:rPr>
                <w:sz w:val="18"/>
                <w:szCs w:val="18"/>
              </w:rPr>
            </w:pPr>
          </w:p>
        </w:tc>
        <w:tc>
          <w:tcPr>
            <w:tcW w:w="1276" w:type="dxa"/>
            <w:shd w:val="clear" w:color="auto" w:fill="DBE5F1"/>
            <w:vAlign w:val="center"/>
          </w:tcPr>
          <w:p w14:paraId="586AA56C" w14:textId="77777777" w:rsidR="00FF3E83" w:rsidRPr="00000AB3" w:rsidRDefault="00FF3E83" w:rsidP="00730835">
            <w:pPr>
              <w:jc w:val="center"/>
              <w:rPr>
                <w:sz w:val="18"/>
                <w:szCs w:val="18"/>
              </w:rPr>
            </w:pPr>
          </w:p>
        </w:tc>
        <w:tc>
          <w:tcPr>
            <w:tcW w:w="1763" w:type="dxa"/>
            <w:shd w:val="clear" w:color="auto" w:fill="DBE5F1"/>
            <w:vAlign w:val="center"/>
          </w:tcPr>
          <w:p w14:paraId="0E58F3DC" w14:textId="1DF7D1A6" w:rsidR="00FF3E83" w:rsidRPr="00850E5D" w:rsidRDefault="0083030C" w:rsidP="00730835">
            <w:pPr>
              <w:jc w:val="left"/>
              <w:rPr>
                <w:i/>
                <w:sz w:val="18"/>
                <w:szCs w:val="18"/>
              </w:rPr>
            </w:pPr>
            <w:r w:rsidRPr="0083030C">
              <w:rPr>
                <w:i/>
                <w:sz w:val="18"/>
                <w:szCs w:val="18"/>
              </w:rPr>
              <w:t xml:space="preserve">No ENC permits and </w:t>
            </w:r>
            <w:r w:rsidR="00FF3E83" w:rsidRPr="00850E5D">
              <w:rPr>
                <w:i/>
                <w:sz w:val="18"/>
                <w:szCs w:val="18"/>
              </w:rPr>
              <w:t>No updates for this cell</w:t>
            </w:r>
          </w:p>
        </w:tc>
      </w:tr>
      <w:tr w:rsidR="00FF3E83" w:rsidRPr="00000AB3" w14:paraId="1BE28747" w14:textId="77777777" w:rsidTr="00730835">
        <w:trPr>
          <w:trHeight w:val="22"/>
          <w:tblHeader/>
        </w:trPr>
        <w:tc>
          <w:tcPr>
            <w:tcW w:w="1809" w:type="dxa"/>
            <w:vMerge/>
            <w:shd w:val="clear" w:color="auto" w:fill="DBE5F1"/>
            <w:vAlign w:val="center"/>
          </w:tcPr>
          <w:p w14:paraId="001C102B" w14:textId="77777777" w:rsidR="00FF3E83" w:rsidRPr="00000AB3" w:rsidRDefault="00FF3E83" w:rsidP="00730835">
            <w:pPr>
              <w:jc w:val="left"/>
              <w:rPr>
                <w:sz w:val="18"/>
                <w:szCs w:val="18"/>
              </w:rPr>
            </w:pPr>
          </w:p>
        </w:tc>
        <w:tc>
          <w:tcPr>
            <w:tcW w:w="1276" w:type="dxa"/>
            <w:shd w:val="clear" w:color="auto" w:fill="DBE5F1"/>
            <w:vAlign w:val="center"/>
          </w:tcPr>
          <w:p w14:paraId="4FA4F193" w14:textId="77777777" w:rsidR="00FF3E83" w:rsidRPr="00000AB3" w:rsidRDefault="00FF3E83" w:rsidP="00730835">
            <w:pPr>
              <w:jc w:val="left"/>
              <w:rPr>
                <w:sz w:val="18"/>
                <w:szCs w:val="18"/>
              </w:rPr>
            </w:pPr>
            <w:r w:rsidRPr="00000AB3">
              <w:rPr>
                <w:sz w:val="18"/>
                <w:szCs w:val="18"/>
              </w:rPr>
              <w:t>GB50162D</w:t>
            </w:r>
          </w:p>
        </w:tc>
        <w:tc>
          <w:tcPr>
            <w:tcW w:w="1134" w:type="dxa"/>
            <w:shd w:val="clear" w:color="auto" w:fill="DBE5F1"/>
            <w:vAlign w:val="center"/>
          </w:tcPr>
          <w:p w14:paraId="05D477D6" w14:textId="77777777" w:rsidR="00FF3E83" w:rsidRPr="00000AB3" w:rsidRDefault="00FF3E83" w:rsidP="00730835">
            <w:pPr>
              <w:jc w:val="center"/>
              <w:rPr>
                <w:sz w:val="18"/>
                <w:szCs w:val="18"/>
              </w:rPr>
            </w:pPr>
          </w:p>
        </w:tc>
        <w:tc>
          <w:tcPr>
            <w:tcW w:w="1134" w:type="dxa"/>
            <w:shd w:val="clear" w:color="auto" w:fill="DBE5F1"/>
            <w:vAlign w:val="center"/>
          </w:tcPr>
          <w:p w14:paraId="43061007" w14:textId="77777777" w:rsidR="00FF3E83" w:rsidRPr="00000AB3" w:rsidRDefault="00FF3E83" w:rsidP="00730835">
            <w:pPr>
              <w:jc w:val="center"/>
              <w:rPr>
                <w:sz w:val="18"/>
                <w:szCs w:val="18"/>
              </w:rPr>
            </w:pPr>
          </w:p>
        </w:tc>
        <w:tc>
          <w:tcPr>
            <w:tcW w:w="1134" w:type="dxa"/>
            <w:shd w:val="clear" w:color="auto" w:fill="DBE5F1"/>
            <w:vAlign w:val="center"/>
          </w:tcPr>
          <w:p w14:paraId="5AA1BABA" w14:textId="77777777" w:rsidR="00FF3E83" w:rsidRPr="00000AB3" w:rsidRDefault="00FF3E83" w:rsidP="00730835">
            <w:pPr>
              <w:jc w:val="center"/>
              <w:rPr>
                <w:sz w:val="18"/>
                <w:szCs w:val="18"/>
              </w:rPr>
            </w:pPr>
          </w:p>
        </w:tc>
        <w:tc>
          <w:tcPr>
            <w:tcW w:w="1276" w:type="dxa"/>
            <w:shd w:val="clear" w:color="auto" w:fill="DBE5F1"/>
            <w:vAlign w:val="center"/>
          </w:tcPr>
          <w:p w14:paraId="098557C7" w14:textId="77777777" w:rsidR="00FF3E83" w:rsidRPr="00000AB3" w:rsidRDefault="00FF3E83" w:rsidP="00730835">
            <w:pPr>
              <w:jc w:val="center"/>
              <w:rPr>
                <w:sz w:val="18"/>
                <w:szCs w:val="18"/>
              </w:rPr>
            </w:pPr>
          </w:p>
        </w:tc>
        <w:tc>
          <w:tcPr>
            <w:tcW w:w="1763" w:type="dxa"/>
            <w:shd w:val="clear" w:color="auto" w:fill="DBE5F1"/>
            <w:vAlign w:val="center"/>
          </w:tcPr>
          <w:p w14:paraId="5B85177A" w14:textId="77777777" w:rsidR="00FF3E83" w:rsidRPr="00850E5D" w:rsidRDefault="00FF3E83" w:rsidP="00730835">
            <w:pPr>
              <w:jc w:val="left"/>
              <w:rPr>
                <w:i/>
                <w:sz w:val="18"/>
                <w:szCs w:val="18"/>
              </w:rPr>
            </w:pPr>
            <w:r w:rsidRPr="00850E5D">
              <w:rPr>
                <w:i/>
                <w:sz w:val="18"/>
                <w:szCs w:val="18"/>
              </w:rPr>
              <w:t>No updates for this cell</w:t>
            </w:r>
          </w:p>
        </w:tc>
      </w:tr>
      <w:tr w:rsidR="00FF3E83" w:rsidRPr="00000AB3" w14:paraId="645441EA" w14:textId="77777777" w:rsidTr="00730835">
        <w:trPr>
          <w:trHeight w:val="22"/>
          <w:tblHeader/>
        </w:trPr>
        <w:tc>
          <w:tcPr>
            <w:tcW w:w="1809" w:type="dxa"/>
            <w:vMerge/>
            <w:shd w:val="clear" w:color="auto" w:fill="DBE5F1"/>
            <w:vAlign w:val="center"/>
          </w:tcPr>
          <w:p w14:paraId="5C6C6E1B" w14:textId="77777777" w:rsidR="00FF3E83" w:rsidRPr="00000AB3" w:rsidRDefault="00FF3E83" w:rsidP="00730835">
            <w:pPr>
              <w:jc w:val="left"/>
              <w:rPr>
                <w:sz w:val="18"/>
                <w:szCs w:val="18"/>
              </w:rPr>
            </w:pPr>
          </w:p>
        </w:tc>
        <w:tc>
          <w:tcPr>
            <w:tcW w:w="1276" w:type="dxa"/>
            <w:shd w:val="clear" w:color="auto" w:fill="DBE5F1"/>
            <w:vAlign w:val="center"/>
          </w:tcPr>
          <w:p w14:paraId="46C8EE4E" w14:textId="77777777" w:rsidR="00FF3E83" w:rsidRPr="00000AB3" w:rsidRDefault="00FF3E83" w:rsidP="00730835">
            <w:pPr>
              <w:jc w:val="left"/>
              <w:rPr>
                <w:sz w:val="18"/>
                <w:szCs w:val="18"/>
              </w:rPr>
            </w:pPr>
            <w:r w:rsidRPr="00000AB3">
              <w:rPr>
                <w:sz w:val="18"/>
                <w:szCs w:val="18"/>
              </w:rPr>
              <w:t>GB50182A</w:t>
            </w:r>
          </w:p>
        </w:tc>
        <w:tc>
          <w:tcPr>
            <w:tcW w:w="1134" w:type="dxa"/>
            <w:shd w:val="clear" w:color="auto" w:fill="DBE5F1"/>
            <w:vAlign w:val="center"/>
          </w:tcPr>
          <w:p w14:paraId="256B00C7" w14:textId="77777777" w:rsidR="00FF3E83" w:rsidRPr="00000AB3" w:rsidRDefault="00FF3E83" w:rsidP="00730835">
            <w:pPr>
              <w:jc w:val="center"/>
              <w:rPr>
                <w:sz w:val="18"/>
                <w:szCs w:val="18"/>
              </w:rPr>
            </w:pPr>
            <w:r w:rsidRPr="00000AB3">
              <w:rPr>
                <w:sz w:val="18"/>
                <w:szCs w:val="18"/>
              </w:rPr>
              <w:t>2</w:t>
            </w:r>
          </w:p>
        </w:tc>
        <w:tc>
          <w:tcPr>
            <w:tcW w:w="1134" w:type="dxa"/>
            <w:shd w:val="clear" w:color="auto" w:fill="DBE5F1"/>
            <w:vAlign w:val="center"/>
          </w:tcPr>
          <w:p w14:paraId="15098EFD" w14:textId="77777777" w:rsidR="00FF3E83" w:rsidRPr="00000AB3" w:rsidRDefault="00FF3E83" w:rsidP="00730835">
            <w:pPr>
              <w:jc w:val="center"/>
              <w:rPr>
                <w:sz w:val="18"/>
                <w:szCs w:val="18"/>
              </w:rPr>
            </w:pPr>
            <w:r w:rsidRPr="00000AB3">
              <w:rPr>
                <w:sz w:val="18"/>
                <w:szCs w:val="18"/>
              </w:rPr>
              <w:t>2</w:t>
            </w:r>
          </w:p>
        </w:tc>
        <w:tc>
          <w:tcPr>
            <w:tcW w:w="1134" w:type="dxa"/>
            <w:shd w:val="clear" w:color="auto" w:fill="DBE5F1"/>
            <w:vAlign w:val="center"/>
          </w:tcPr>
          <w:p w14:paraId="2ABF3855" w14:textId="77777777" w:rsidR="00FF3E83" w:rsidRPr="00000AB3" w:rsidRDefault="00FF3E83" w:rsidP="00730835">
            <w:pPr>
              <w:jc w:val="center"/>
              <w:rPr>
                <w:sz w:val="18"/>
                <w:szCs w:val="18"/>
              </w:rPr>
            </w:pPr>
            <w:r w:rsidRPr="00000AB3">
              <w:rPr>
                <w:sz w:val="18"/>
                <w:szCs w:val="18"/>
              </w:rPr>
              <w:t>2</w:t>
            </w:r>
          </w:p>
        </w:tc>
        <w:tc>
          <w:tcPr>
            <w:tcW w:w="1276" w:type="dxa"/>
            <w:shd w:val="clear" w:color="auto" w:fill="DBE5F1"/>
            <w:vAlign w:val="center"/>
          </w:tcPr>
          <w:p w14:paraId="04E0E61B" w14:textId="77777777" w:rsidR="00FF3E83" w:rsidRPr="00000AB3" w:rsidRDefault="00FF3E83" w:rsidP="00730835">
            <w:pPr>
              <w:jc w:val="center"/>
              <w:rPr>
                <w:sz w:val="18"/>
                <w:szCs w:val="18"/>
              </w:rPr>
            </w:pPr>
            <w:r w:rsidRPr="00000AB3">
              <w:rPr>
                <w:sz w:val="18"/>
                <w:szCs w:val="18"/>
              </w:rPr>
              <w:t>2</w:t>
            </w:r>
          </w:p>
        </w:tc>
        <w:tc>
          <w:tcPr>
            <w:tcW w:w="1763" w:type="dxa"/>
            <w:shd w:val="clear" w:color="auto" w:fill="DBE5F1"/>
            <w:vAlign w:val="center"/>
          </w:tcPr>
          <w:p w14:paraId="42E84963" w14:textId="77777777" w:rsidR="00FF3E83" w:rsidRPr="00850E5D" w:rsidRDefault="00FF3E83" w:rsidP="00730835">
            <w:pPr>
              <w:jc w:val="left"/>
              <w:rPr>
                <w:i/>
                <w:sz w:val="18"/>
                <w:szCs w:val="18"/>
              </w:rPr>
            </w:pPr>
          </w:p>
        </w:tc>
      </w:tr>
    </w:tbl>
    <w:p w14:paraId="0F719DE1" w14:textId="77777777" w:rsidR="00FF3E83" w:rsidRDefault="00FF3E83" w:rsidP="004F582E"/>
    <w:p w14:paraId="14C27B7C" w14:textId="77777777" w:rsidR="004F582E" w:rsidRPr="00A94802" w:rsidRDefault="00790E68" w:rsidP="001D52EE">
      <w:pPr>
        <w:pStyle w:val="Heading4"/>
      </w:pPr>
      <w:r>
        <w:br w:type="page"/>
      </w:r>
      <w:r w:rsidR="004F582E">
        <w:lastRenderedPageBreak/>
        <w:t>2.5.7 k</w:t>
      </w:r>
      <w:r w:rsidR="004F582E" w:rsidRPr="00A94802">
        <w:t xml:space="preserve">) </w:t>
      </w:r>
      <w:r w:rsidR="003417A2" w:rsidRPr="003417A2">
        <w:t>ECDIS management of multiple exchange sets</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84"/>
        <w:gridCol w:w="997"/>
        <w:gridCol w:w="279"/>
        <w:gridCol w:w="1276"/>
        <w:gridCol w:w="826"/>
        <w:gridCol w:w="449"/>
        <w:gridCol w:w="1276"/>
        <w:gridCol w:w="657"/>
        <w:gridCol w:w="619"/>
        <w:gridCol w:w="1763"/>
      </w:tblGrid>
      <w:tr w:rsidR="004F582E" w14:paraId="08ACE09A" w14:textId="77777777" w:rsidTr="00CB4150">
        <w:trPr>
          <w:trHeight w:val="454"/>
          <w:tblHeader/>
        </w:trPr>
        <w:tc>
          <w:tcPr>
            <w:tcW w:w="2381" w:type="dxa"/>
            <w:gridSpan w:val="2"/>
            <w:shd w:val="clear" w:color="auto" w:fill="CCFFCC"/>
            <w:vAlign w:val="center"/>
          </w:tcPr>
          <w:p w14:paraId="0408071D" w14:textId="77777777" w:rsidR="004F582E" w:rsidRPr="004065B1" w:rsidRDefault="004F582E" w:rsidP="00CB4150">
            <w:r w:rsidRPr="000A066E">
              <w:rPr>
                <w:b/>
              </w:rPr>
              <w:t>Test Reference</w:t>
            </w:r>
          </w:p>
        </w:tc>
        <w:tc>
          <w:tcPr>
            <w:tcW w:w="2381" w:type="dxa"/>
            <w:gridSpan w:val="3"/>
            <w:shd w:val="clear" w:color="auto" w:fill="CCFFCC"/>
            <w:vAlign w:val="center"/>
          </w:tcPr>
          <w:p w14:paraId="43058674" w14:textId="77777777" w:rsidR="004F582E" w:rsidRPr="004065B1" w:rsidRDefault="003417A2" w:rsidP="00CB4150">
            <w:r>
              <w:t>2.5.7 k</w:t>
            </w:r>
            <w:r w:rsidR="004F582E" w:rsidRPr="00A94802">
              <w:t>)</w:t>
            </w:r>
          </w:p>
        </w:tc>
        <w:tc>
          <w:tcPr>
            <w:tcW w:w="2382" w:type="dxa"/>
            <w:gridSpan w:val="3"/>
            <w:shd w:val="clear" w:color="auto" w:fill="CCFFCC"/>
            <w:vAlign w:val="center"/>
          </w:tcPr>
          <w:p w14:paraId="4603DC58" w14:textId="77777777" w:rsidR="004F582E" w:rsidRPr="004065B1" w:rsidRDefault="004F582E" w:rsidP="00CB4150">
            <w:r w:rsidRPr="000A066E">
              <w:rPr>
                <w:b/>
              </w:rPr>
              <w:t>IHO Reference</w:t>
            </w:r>
          </w:p>
        </w:tc>
        <w:tc>
          <w:tcPr>
            <w:tcW w:w="2382" w:type="dxa"/>
            <w:gridSpan w:val="2"/>
            <w:shd w:val="clear" w:color="auto" w:fill="CCFFCC"/>
            <w:vAlign w:val="center"/>
          </w:tcPr>
          <w:p w14:paraId="1D28EB65" w14:textId="77777777" w:rsidR="00441D0D" w:rsidRDefault="00441D0D" w:rsidP="00441D0D">
            <w:r>
              <w:t>S-63 6.5.1 &amp; Sect 5</w:t>
            </w:r>
          </w:p>
          <w:p w14:paraId="45DB49D9" w14:textId="77777777" w:rsidR="004F582E" w:rsidRPr="004065B1" w:rsidRDefault="00441D0D" w:rsidP="00441D0D">
            <w:r>
              <w:t>Appendix 2</w:t>
            </w:r>
          </w:p>
        </w:tc>
      </w:tr>
      <w:tr w:rsidR="004F582E" w14:paraId="59B65567" w14:textId="77777777" w:rsidTr="00CB4150">
        <w:trPr>
          <w:tblHeader/>
        </w:trPr>
        <w:tc>
          <w:tcPr>
            <w:tcW w:w="9526" w:type="dxa"/>
            <w:gridSpan w:val="10"/>
            <w:shd w:val="clear" w:color="auto" w:fill="CCFFCC"/>
            <w:vAlign w:val="center"/>
          </w:tcPr>
          <w:p w14:paraId="6B313475" w14:textId="77777777" w:rsidR="004F582E" w:rsidRDefault="004F582E" w:rsidP="00CB4150">
            <w:r w:rsidRPr="000A066E">
              <w:rPr>
                <w:b/>
              </w:rPr>
              <w:t>Test description</w:t>
            </w:r>
          </w:p>
        </w:tc>
      </w:tr>
      <w:tr w:rsidR="004F582E" w14:paraId="2F245414" w14:textId="77777777" w:rsidTr="00CB4150">
        <w:trPr>
          <w:tblHeader/>
        </w:trPr>
        <w:tc>
          <w:tcPr>
            <w:tcW w:w="9526" w:type="dxa"/>
            <w:gridSpan w:val="10"/>
            <w:vAlign w:val="center"/>
          </w:tcPr>
          <w:p w14:paraId="42F735A5" w14:textId="77777777" w:rsidR="00441D0D" w:rsidRPr="00DC4578" w:rsidRDefault="00441D0D" w:rsidP="002164D3">
            <w:pPr>
              <w:jc w:val="left"/>
              <w:rPr>
                <w:b/>
                <w:i/>
              </w:rPr>
            </w:pPr>
            <w:r w:rsidRPr="00DC4578">
              <w:rPr>
                <w:b/>
                <w:i/>
              </w:rPr>
              <w:t>ONLY FOR SYSTEMS THAT USE THE LATEST UPDATE EXCHANGE SET TO MANAGE THE IMPORT OF ENCs ACROSS MULTIPLE BASES</w:t>
            </w:r>
          </w:p>
          <w:p w14:paraId="20D1E3FE" w14:textId="77777777" w:rsidR="004F582E" w:rsidRPr="00DC4578" w:rsidRDefault="00441D0D" w:rsidP="002164D3">
            <w:pPr>
              <w:jc w:val="left"/>
              <w:rPr>
                <w:i/>
              </w:rPr>
            </w:pPr>
            <w:r w:rsidRPr="00DC4578">
              <w:rPr>
                <w:i/>
              </w:rPr>
              <w:t>Confirm the system displays a relevant warning when installing a base media that is newer than the latest installed update exchange set.</w:t>
            </w:r>
          </w:p>
        </w:tc>
      </w:tr>
      <w:tr w:rsidR="004F582E" w14:paraId="46DE3CAB" w14:textId="77777777" w:rsidTr="00CB4150">
        <w:trPr>
          <w:tblHeader/>
        </w:trPr>
        <w:tc>
          <w:tcPr>
            <w:tcW w:w="9526" w:type="dxa"/>
            <w:gridSpan w:val="10"/>
            <w:shd w:val="clear" w:color="auto" w:fill="CCFFCC"/>
            <w:vAlign w:val="center"/>
          </w:tcPr>
          <w:p w14:paraId="1FBA3DB6" w14:textId="77777777" w:rsidR="004F582E" w:rsidRPr="004065B1" w:rsidRDefault="004F582E" w:rsidP="00CB4150">
            <w:r w:rsidRPr="000A066E">
              <w:rPr>
                <w:b/>
              </w:rPr>
              <w:t>Setup</w:t>
            </w:r>
          </w:p>
        </w:tc>
      </w:tr>
      <w:tr w:rsidR="004F582E" w14:paraId="44A2C178" w14:textId="77777777" w:rsidTr="00CB4150">
        <w:trPr>
          <w:tblHeader/>
        </w:trPr>
        <w:tc>
          <w:tcPr>
            <w:tcW w:w="9526" w:type="dxa"/>
            <w:gridSpan w:val="10"/>
            <w:vAlign w:val="center"/>
          </w:tcPr>
          <w:p w14:paraId="56CA45E2" w14:textId="77777777" w:rsidR="00441D0D" w:rsidRPr="00DC4578" w:rsidRDefault="00441D0D" w:rsidP="00441D0D">
            <w:pPr>
              <w:rPr>
                <w:i/>
              </w:rPr>
            </w:pPr>
            <w:r w:rsidRPr="00DC4578">
              <w:rPr>
                <w:i/>
              </w:rPr>
              <w:t>No ENC permits or ENC cells installed.</w:t>
            </w:r>
          </w:p>
          <w:p w14:paraId="28E7E02C" w14:textId="77777777" w:rsidR="00441D0D" w:rsidRPr="00DC4578" w:rsidRDefault="00441D0D" w:rsidP="00441D0D">
            <w:pPr>
              <w:rPr>
                <w:i/>
              </w:rPr>
            </w:pPr>
            <w:r w:rsidRPr="00DC4578">
              <w:rPr>
                <w:i/>
              </w:rPr>
              <w:t>Test data used:</w:t>
            </w:r>
          </w:p>
          <w:p w14:paraId="628FAF21" w14:textId="77777777" w:rsidR="00441D0D" w:rsidRPr="00DC4578" w:rsidRDefault="00441D0D" w:rsidP="00441D0D">
            <w:pPr>
              <w:rPr>
                <w:i/>
              </w:rPr>
            </w:pPr>
            <w:r w:rsidRPr="00DC4578">
              <w:rPr>
                <w:i/>
              </w:rPr>
              <w:t>1) IHO.CRT / IHO.PUB [Pre-installed]</w:t>
            </w:r>
          </w:p>
          <w:p w14:paraId="3D3E7934" w14:textId="77777777" w:rsidR="00441D0D" w:rsidRPr="00DC4578" w:rsidRDefault="00441D0D" w:rsidP="00441D0D">
            <w:pPr>
              <w:rPr>
                <w:i/>
              </w:rPr>
            </w:pPr>
            <w:r w:rsidRPr="00DC4578">
              <w:rPr>
                <w:i/>
              </w:rPr>
              <w:t>2) PERMIT.TXT</w:t>
            </w:r>
          </w:p>
          <w:p w14:paraId="20BC8F2B" w14:textId="77777777" w:rsidR="00441D0D" w:rsidRPr="00DC4578" w:rsidRDefault="00441D0D" w:rsidP="00441D0D">
            <w:pPr>
              <w:rPr>
                <w:i/>
              </w:rPr>
            </w:pPr>
            <w:r w:rsidRPr="00DC4578">
              <w:rPr>
                <w:i/>
              </w:rPr>
              <w:t>3) WK19_07 Update Exchange Set</w:t>
            </w:r>
          </w:p>
          <w:p w14:paraId="7CCD1ED6" w14:textId="77777777" w:rsidR="00441D0D" w:rsidRPr="00DC4578" w:rsidRDefault="00441D0D" w:rsidP="00441D0D">
            <w:pPr>
              <w:rPr>
                <w:i/>
              </w:rPr>
            </w:pPr>
            <w:r w:rsidRPr="00DC4578">
              <w:rPr>
                <w:i/>
              </w:rPr>
              <w:t>4) Base Exchange sets (Bases 1-3)</w:t>
            </w:r>
          </w:p>
          <w:p w14:paraId="6424FD1D" w14:textId="77777777" w:rsidR="00441D0D" w:rsidRPr="00DC4578" w:rsidRDefault="00441D0D" w:rsidP="00441D0D">
            <w:pPr>
              <w:rPr>
                <w:i/>
              </w:rPr>
            </w:pPr>
          </w:p>
          <w:p w14:paraId="7A0F27A9" w14:textId="77777777" w:rsidR="00441D0D" w:rsidRPr="00DC4578" w:rsidRDefault="00441D0D" w:rsidP="00441D0D">
            <w:pPr>
              <w:rPr>
                <w:i/>
              </w:rPr>
            </w:pPr>
            <w:r w:rsidRPr="00DC4578">
              <w:rPr>
                <w:i/>
              </w:rPr>
              <w:t>Test data location:</w:t>
            </w:r>
          </w:p>
          <w:p w14:paraId="32716E57" w14:textId="77777777" w:rsidR="004F582E" w:rsidRPr="004065B1" w:rsidRDefault="00441D0D" w:rsidP="00441D0D">
            <w:r w:rsidRPr="00DC4578">
              <w:rPr>
                <w:i/>
              </w:rPr>
              <w:t>D:\IHO S-64 [S-63 TDS v1.2.1]\7 ENC Data Management [Optional]\Test 7k</w:t>
            </w:r>
          </w:p>
        </w:tc>
      </w:tr>
      <w:tr w:rsidR="004F582E" w14:paraId="1244145F" w14:textId="77777777" w:rsidTr="00CB4150">
        <w:trPr>
          <w:tblHeader/>
        </w:trPr>
        <w:tc>
          <w:tcPr>
            <w:tcW w:w="9526" w:type="dxa"/>
            <w:gridSpan w:val="10"/>
            <w:shd w:val="clear" w:color="auto" w:fill="CCFFCC"/>
            <w:vAlign w:val="center"/>
          </w:tcPr>
          <w:p w14:paraId="32E4E579" w14:textId="77777777" w:rsidR="004F582E" w:rsidRPr="004065B1" w:rsidRDefault="004F582E" w:rsidP="00CB4150">
            <w:r w:rsidRPr="000A066E">
              <w:rPr>
                <w:b/>
              </w:rPr>
              <w:t>Action</w:t>
            </w:r>
          </w:p>
        </w:tc>
      </w:tr>
      <w:tr w:rsidR="004F582E" w14:paraId="65FD399D" w14:textId="77777777" w:rsidTr="00CB4150">
        <w:trPr>
          <w:tblHeader/>
        </w:trPr>
        <w:tc>
          <w:tcPr>
            <w:tcW w:w="9526" w:type="dxa"/>
            <w:gridSpan w:val="10"/>
            <w:vAlign w:val="center"/>
          </w:tcPr>
          <w:p w14:paraId="1ED10574" w14:textId="77777777" w:rsidR="001835F6" w:rsidRDefault="00441D0D" w:rsidP="00441D0D">
            <w:pPr>
              <w:rPr>
                <w:i/>
              </w:rPr>
            </w:pPr>
            <w:r w:rsidRPr="00DC4578">
              <w:rPr>
                <w:i/>
              </w:rPr>
              <w:t>Install the permits at the location above</w:t>
            </w:r>
            <w:r w:rsidR="00850E5D">
              <w:rPr>
                <w:i/>
              </w:rPr>
              <w:t xml:space="preserve"> then load the “UPDATE WK19_07” </w:t>
            </w:r>
            <w:r w:rsidRPr="00DC4578">
              <w:rPr>
                <w:i/>
              </w:rPr>
              <w:t xml:space="preserve">exchange set. </w:t>
            </w:r>
          </w:p>
          <w:p w14:paraId="4143E6A3" w14:textId="77777777" w:rsidR="001835F6" w:rsidRDefault="00441D0D" w:rsidP="00441D0D">
            <w:pPr>
              <w:rPr>
                <w:i/>
              </w:rPr>
            </w:pPr>
            <w:r w:rsidRPr="00DC4578">
              <w:rPr>
                <w:i/>
              </w:rPr>
              <w:t>Load the base exchange sets as prompted by the system, i.e.</w:t>
            </w:r>
            <w:r w:rsidR="001835F6">
              <w:rPr>
                <w:i/>
              </w:rPr>
              <w:t>:</w:t>
            </w:r>
            <w:r w:rsidRPr="00DC4578">
              <w:rPr>
                <w:i/>
              </w:rPr>
              <w:t xml:space="preserve"> </w:t>
            </w:r>
          </w:p>
          <w:p w14:paraId="7CF77CB0" w14:textId="64F3DAE5" w:rsidR="00441D0D" w:rsidRPr="00DC4578" w:rsidRDefault="00441D0D" w:rsidP="00441D0D">
            <w:pPr>
              <w:rPr>
                <w:i/>
              </w:rPr>
            </w:pPr>
            <w:r w:rsidRPr="00DC4578">
              <w:rPr>
                <w:i/>
              </w:rPr>
              <w:t>BASE Media 1 dated 06 July 2006</w:t>
            </w:r>
          </w:p>
          <w:p w14:paraId="3D77597C" w14:textId="77777777" w:rsidR="00441D0D" w:rsidRPr="00DC4578" w:rsidRDefault="00441D0D" w:rsidP="00441D0D">
            <w:pPr>
              <w:rPr>
                <w:i/>
              </w:rPr>
            </w:pPr>
            <w:r w:rsidRPr="00DC4578">
              <w:rPr>
                <w:i/>
              </w:rPr>
              <w:t>BASE Media 2 dated 20 July 2006</w:t>
            </w:r>
          </w:p>
          <w:p w14:paraId="26B0B31B" w14:textId="77777777" w:rsidR="00441D0D" w:rsidRPr="00DC4578" w:rsidRDefault="00441D0D" w:rsidP="00441D0D">
            <w:pPr>
              <w:rPr>
                <w:i/>
              </w:rPr>
            </w:pPr>
            <w:r w:rsidRPr="00DC4578">
              <w:rPr>
                <w:i/>
              </w:rPr>
              <w:t>BASE Media 3 dated 03 August 2006 [Not available]</w:t>
            </w:r>
          </w:p>
          <w:p w14:paraId="63D3CA1B" w14:textId="77777777" w:rsidR="00441D0D" w:rsidRPr="00DC4578" w:rsidRDefault="00441D0D" w:rsidP="00441D0D">
            <w:pPr>
              <w:rPr>
                <w:i/>
              </w:rPr>
            </w:pPr>
            <w:r w:rsidRPr="00DC4578">
              <w:rPr>
                <w:i/>
              </w:rPr>
              <w:t>Attempt to load BASE 3 WK24_07 instead of the recommended BASE 3 (unavailable) above.</w:t>
            </w:r>
          </w:p>
          <w:p w14:paraId="4EFD4998" w14:textId="77777777" w:rsidR="004F582E" w:rsidRPr="00DC4578" w:rsidRDefault="00441D0D" w:rsidP="00441D0D">
            <w:pPr>
              <w:rPr>
                <w:i/>
              </w:rPr>
            </w:pPr>
            <w:r w:rsidRPr="00DC4578">
              <w:rPr>
                <w:i/>
              </w:rPr>
              <w:t>Install WK19/07 Update to bring all ENC up to date.</w:t>
            </w:r>
          </w:p>
        </w:tc>
      </w:tr>
      <w:tr w:rsidR="004F582E" w14:paraId="6CAB771D" w14:textId="77777777" w:rsidTr="00CB4150">
        <w:trPr>
          <w:tblHeader/>
        </w:trPr>
        <w:tc>
          <w:tcPr>
            <w:tcW w:w="9526" w:type="dxa"/>
            <w:gridSpan w:val="10"/>
            <w:shd w:val="clear" w:color="auto" w:fill="CCFFCC"/>
            <w:vAlign w:val="center"/>
          </w:tcPr>
          <w:p w14:paraId="3E981D5E" w14:textId="77777777" w:rsidR="004F582E" w:rsidRPr="004065B1" w:rsidRDefault="004F582E" w:rsidP="00CB4150">
            <w:r w:rsidRPr="000A066E">
              <w:rPr>
                <w:b/>
              </w:rPr>
              <w:t>Results</w:t>
            </w:r>
          </w:p>
        </w:tc>
      </w:tr>
      <w:tr w:rsidR="004F582E" w14:paraId="25BB4CBB" w14:textId="77777777" w:rsidTr="00CB4150">
        <w:trPr>
          <w:tblHeader/>
        </w:trPr>
        <w:tc>
          <w:tcPr>
            <w:tcW w:w="9526" w:type="dxa"/>
            <w:gridSpan w:val="10"/>
            <w:vAlign w:val="center"/>
          </w:tcPr>
          <w:p w14:paraId="090576D2" w14:textId="77777777" w:rsidR="00441D0D" w:rsidRPr="00DC4578" w:rsidRDefault="00441D0D" w:rsidP="00441D0D">
            <w:pPr>
              <w:jc w:val="left"/>
              <w:rPr>
                <w:i/>
              </w:rPr>
            </w:pPr>
            <w:r w:rsidRPr="00DC4578">
              <w:rPr>
                <w:i/>
              </w:rPr>
              <w:t>The system should read the permit file and the full products listing from the WK19/07 Update. The system should read the product listing to determine where all licenced ENC base [EN] cells are located, then using the STATUS.LST file prompt users to install the appropriate BASE media similar to test 7h. For example, The system should report a warning message when attempting to load BASE 3 WK27_07 similar to the following example: “This base media is not compatible with the currently installed Update media. Please install “Base media 3 dated 03 August 2006”.</w:t>
            </w:r>
          </w:p>
          <w:p w14:paraId="31ABFD54" w14:textId="77777777" w:rsidR="00441D0D" w:rsidRPr="00DC4578" w:rsidRDefault="00441D0D" w:rsidP="00441D0D">
            <w:pPr>
              <w:jc w:val="left"/>
              <w:rPr>
                <w:i/>
              </w:rPr>
            </w:pPr>
            <w:r w:rsidRPr="00DC4578">
              <w:rPr>
                <w:i/>
              </w:rPr>
              <w:t>The system can load all ENCs (base and updates) from Base 3 but when finally installing the WK19/07 update it would be useful if a message is displayed informing the user of the following: “A newer update is available not all ENCs may be up to date”</w:t>
            </w:r>
          </w:p>
          <w:p w14:paraId="2E224B58" w14:textId="77777777" w:rsidR="00441D0D" w:rsidRPr="00DC4578" w:rsidRDefault="00441D0D" w:rsidP="00441D0D">
            <w:pPr>
              <w:jc w:val="left"/>
              <w:rPr>
                <w:i/>
              </w:rPr>
            </w:pPr>
          </w:p>
          <w:p w14:paraId="74B141E9" w14:textId="77777777" w:rsidR="004F582E" w:rsidRPr="00DC4578" w:rsidRDefault="00441D0D" w:rsidP="00441D0D">
            <w:pPr>
              <w:jc w:val="left"/>
              <w:rPr>
                <w:i/>
              </w:rPr>
            </w:pPr>
            <w:r w:rsidRPr="00DC4578">
              <w:rPr>
                <w:i/>
              </w:rPr>
              <w:t>The Base 3 exchange set used in this test is dated 21 July 2007 which is newer than the latest available update exchange set.</w:t>
            </w:r>
          </w:p>
          <w:p w14:paraId="4F3A8AC5" w14:textId="77777777" w:rsidR="00000AB3" w:rsidRPr="00DC4578" w:rsidRDefault="00000AB3" w:rsidP="00441D0D">
            <w:pPr>
              <w:jc w:val="left"/>
              <w:rPr>
                <w:i/>
              </w:rPr>
            </w:pPr>
          </w:p>
          <w:p w14:paraId="13EA7C9D" w14:textId="77777777" w:rsidR="00441D0D" w:rsidRPr="00DC4578" w:rsidRDefault="00441D0D" w:rsidP="00441D0D">
            <w:pPr>
              <w:jc w:val="left"/>
              <w:rPr>
                <w:i/>
              </w:rPr>
            </w:pPr>
          </w:p>
        </w:tc>
      </w:tr>
      <w:tr w:rsidR="00441D0D" w14:paraId="7230A7DB" w14:textId="77777777" w:rsidTr="00E30B8F">
        <w:trPr>
          <w:trHeight w:val="28"/>
          <w:tblHeader/>
        </w:trPr>
        <w:tc>
          <w:tcPr>
            <w:tcW w:w="1384" w:type="dxa"/>
            <w:vMerge w:val="restart"/>
            <w:shd w:val="clear" w:color="auto" w:fill="8DB3E2"/>
            <w:vAlign w:val="center"/>
          </w:tcPr>
          <w:p w14:paraId="1D7B7688" w14:textId="77777777" w:rsidR="00441D0D" w:rsidRPr="00000AB3" w:rsidRDefault="00441D0D" w:rsidP="00E30B8F">
            <w:pPr>
              <w:jc w:val="center"/>
              <w:rPr>
                <w:b/>
                <w:sz w:val="18"/>
                <w:szCs w:val="18"/>
              </w:rPr>
            </w:pPr>
            <w:r w:rsidRPr="00000AB3">
              <w:rPr>
                <w:b/>
                <w:sz w:val="18"/>
                <w:szCs w:val="18"/>
              </w:rPr>
              <w:t>Test</w:t>
            </w:r>
          </w:p>
        </w:tc>
        <w:tc>
          <w:tcPr>
            <w:tcW w:w="1276" w:type="dxa"/>
            <w:gridSpan w:val="2"/>
            <w:vMerge w:val="restart"/>
            <w:shd w:val="clear" w:color="auto" w:fill="8DB3E2"/>
            <w:vAlign w:val="center"/>
          </w:tcPr>
          <w:p w14:paraId="247EF5A8" w14:textId="77777777" w:rsidR="00441D0D" w:rsidRPr="00000AB3" w:rsidRDefault="00441D0D" w:rsidP="00E30B8F">
            <w:pPr>
              <w:jc w:val="left"/>
              <w:rPr>
                <w:b/>
                <w:sz w:val="18"/>
                <w:szCs w:val="18"/>
              </w:rPr>
            </w:pPr>
            <w:r w:rsidRPr="00000AB3">
              <w:rPr>
                <w:b/>
                <w:sz w:val="18"/>
                <w:szCs w:val="18"/>
              </w:rPr>
              <w:t>Cell Name</w:t>
            </w:r>
          </w:p>
        </w:tc>
        <w:tc>
          <w:tcPr>
            <w:tcW w:w="2551" w:type="dxa"/>
            <w:gridSpan w:val="3"/>
            <w:shd w:val="clear" w:color="auto" w:fill="8DB3E2"/>
            <w:vAlign w:val="center"/>
          </w:tcPr>
          <w:p w14:paraId="35A2F4FD" w14:textId="77777777" w:rsidR="00441D0D" w:rsidRPr="00000AB3" w:rsidRDefault="00441D0D" w:rsidP="00E30B8F">
            <w:pPr>
              <w:jc w:val="center"/>
              <w:rPr>
                <w:b/>
                <w:sz w:val="18"/>
                <w:szCs w:val="18"/>
              </w:rPr>
            </w:pPr>
            <w:r w:rsidRPr="00000AB3">
              <w:rPr>
                <w:b/>
                <w:sz w:val="18"/>
                <w:szCs w:val="18"/>
              </w:rPr>
              <w:t>Exchange Set Content</w:t>
            </w:r>
          </w:p>
        </w:tc>
        <w:tc>
          <w:tcPr>
            <w:tcW w:w="2552" w:type="dxa"/>
            <w:gridSpan w:val="3"/>
            <w:shd w:val="clear" w:color="auto" w:fill="8DB3E2"/>
            <w:vAlign w:val="center"/>
          </w:tcPr>
          <w:p w14:paraId="479D6846" w14:textId="77777777" w:rsidR="00441D0D" w:rsidRPr="00000AB3" w:rsidRDefault="00441D0D" w:rsidP="00E30B8F">
            <w:pPr>
              <w:jc w:val="center"/>
              <w:rPr>
                <w:b/>
                <w:sz w:val="18"/>
                <w:szCs w:val="18"/>
              </w:rPr>
            </w:pPr>
            <w:r w:rsidRPr="00000AB3">
              <w:rPr>
                <w:b/>
                <w:sz w:val="18"/>
                <w:szCs w:val="18"/>
              </w:rPr>
              <w:t>Expected SENC Content</w:t>
            </w:r>
          </w:p>
        </w:tc>
        <w:tc>
          <w:tcPr>
            <w:tcW w:w="1763" w:type="dxa"/>
            <w:vMerge w:val="restart"/>
            <w:shd w:val="clear" w:color="auto" w:fill="8DB3E2"/>
            <w:vAlign w:val="center"/>
          </w:tcPr>
          <w:p w14:paraId="7CB62183" w14:textId="77777777" w:rsidR="00441D0D" w:rsidRPr="00000AB3" w:rsidRDefault="00B3420E" w:rsidP="00E30B8F">
            <w:pPr>
              <w:jc w:val="center"/>
              <w:rPr>
                <w:b/>
                <w:sz w:val="18"/>
                <w:szCs w:val="18"/>
              </w:rPr>
            </w:pPr>
            <w:r w:rsidRPr="00000AB3">
              <w:rPr>
                <w:b/>
                <w:sz w:val="18"/>
                <w:szCs w:val="18"/>
              </w:rPr>
              <w:t>Comments</w:t>
            </w:r>
          </w:p>
        </w:tc>
      </w:tr>
      <w:tr w:rsidR="00441D0D" w14:paraId="0286FF8A" w14:textId="77777777" w:rsidTr="00E30B8F">
        <w:trPr>
          <w:trHeight w:val="22"/>
          <w:tblHeader/>
        </w:trPr>
        <w:tc>
          <w:tcPr>
            <w:tcW w:w="1384" w:type="dxa"/>
            <w:vMerge/>
            <w:shd w:val="clear" w:color="auto" w:fill="6699FF"/>
            <w:vAlign w:val="center"/>
          </w:tcPr>
          <w:p w14:paraId="4FA473C5" w14:textId="77777777" w:rsidR="00441D0D" w:rsidRPr="00000AB3" w:rsidRDefault="00441D0D" w:rsidP="00E30B8F">
            <w:pPr>
              <w:jc w:val="left"/>
              <w:rPr>
                <w:sz w:val="18"/>
                <w:szCs w:val="18"/>
              </w:rPr>
            </w:pPr>
          </w:p>
        </w:tc>
        <w:tc>
          <w:tcPr>
            <w:tcW w:w="1276" w:type="dxa"/>
            <w:gridSpan w:val="2"/>
            <w:vMerge/>
            <w:shd w:val="clear" w:color="auto" w:fill="6699FF"/>
            <w:vAlign w:val="center"/>
          </w:tcPr>
          <w:p w14:paraId="72FA261A" w14:textId="77777777" w:rsidR="00441D0D" w:rsidRPr="00000AB3" w:rsidRDefault="00441D0D" w:rsidP="00E30B8F">
            <w:pPr>
              <w:jc w:val="left"/>
              <w:rPr>
                <w:sz w:val="18"/>
                <w:szCs w:val="18"/>
              </w:rPr>
            </w:pPr>
          </w:p>
        </w:tc>
        <w:tc>
          <w:tcPr>
            <w:tcW w:w="1276" w:type="dxa"/>
            <w:shd w:val="clear" w:color="auto" w:fill="8DB3E2"/>
            <w:vAlign w:val="center"/>
          </w:tcPr>
          <w:p w14:paraId="0194B5F9" w14:textId="77777777" w:rsidR="00441D0D" w:rsidRPr="00000AB3" w:rsidRDefault="00441D0D" w:rsidP="00E30B8F">
            <w:pPr>
              <w:jc w:val="left"/>
              <w:rPr>
                <w:b/>
                <w:sz w:val="18"/>
                <w:szCs w:val="18"/>
              </w:rPr>
            </w:pPr>
            <w:r w:rsidRPr="00000AB3">
              <w:rPr>
                <w:b/>
                <w:sz w:val="18"/>
                <w:szCs w:val="18"/>
              </w:rPr>
              <w:t>Edition N°</w:t>
            </w:r>
          </w:p>
        </w:tc>
        <w:tc>
          <w:tcPr>
            <w:tcW w:w="1275" w:type="dxa"/>
            <w:gridSpan w:val="2"/>
            <w:shd w:val="clear" w:color="auto" w:fill="8DB3E2"/>
            <w:vAlign w:val="center"/>
          </w:tcPr>
          <w:p w14:paraId="4115D51E" w14:textId="77777777" w:rsidR="00441D0D" w:rsidRPr="00000AB3" w:rsidRDefault="00441D0D" w:rsidP="00E30B8F">
            <w:pPr>
              <w:jc w:val="left"/>
              <w:rPr>
                <w:b/>
                <w:sz w:val="18"/>
                <w:szCs w:val="18"/>
              </w:rPr>
            </w:pPr>
            <w:r w:rsidRPr="00000AB3">
              <w:rPr>
                <w:b/>
                <w:sz w:val="18"/>
                <w:szCs w:val="18"/>
              </w:rPr>
              <w:t>Update N°</w:t>
            </w:r>
          </w:p>
        </w:tc>
        <w:tc>
          <w:tcPr>
            <w:tcW w:w="1276" w:type="dxa"/>
            <w:shd w:val="clear" w:color="auto" w:fill="8DB3E2"/>
            <w:vAlign w:val="center"/>
          </w:tcPr>
          <w:p w14:paraId="7D9DBA8F" w14:textId="77777777" w:rsidR="00441D0D" w:rsidRPr="00000AB3" w:rsidRDefault="00441D0D" w:rsidP="00E30B8F">
            <w:pPr>
              <w:jc w:val="left"/>
              <w:rPr>
                <w:b/>
                <w:sz w:val="18"/>
                <w:szCs w:val="18"/>
              </w:rPr>
            </w:pPr>
            <w:r w:rsidRPr="00000AB3">
              <w:rPr>
                <w:b/>
                <w:sz w:val="18"/>
                <w:szCs w:val="18"/>
              </w:rPr>
              <w:t>Edition N°</w:t>
            </w:r>
          </w:p>
        </w:tc>
        <w:tc>
          <w:tcPr>
            <w:tcW w:w="1276" w:type="dxa"/>
            <w:gridSpan w:val="2"/>
            <w:shd w:val="clear" w:color="auto" w:fill="8DB3E2"/>
            <w:vAlign w:val="center"/>
          </w:tcPr>
          <w:p w14:paraId="270B0360" w14:textId="77777777" w:rsidR="00441D0D" w:rsidRPr="00000AB3" w:rsidRDefault="00441D0D" w:rsidP="00E30B8F">
            <w:pPr>
              <w:jc w:val="left"/>
              <w:rPr>
                <w:b/>
                <w:sz w:val="18"/>
                <w:szCs w:val="18"/>
              </w:rPr>
            </w:pPr>
            <w:r w:rsidRPr="00000AB3">
              <w:rPr>
                <w:b/>
                <w:sz w:val="18"/>
                <w:szCs w:val="18"/>
              </w:rPr>
              <w:t>Update N°</w:t>
            </w:r>
          </w:p>
        </w:tc>
        <w:tc>
          <w:tcPr>
            <w:tcW w:w="1763" w:type="dxa"/>
            <w:vMerge/>
            <w:shd w:val="clear" w:color="auto" w:fill="6699FF"/>
            <w:vAlign w:val="center"/>
          </w:tcPr>
          <w:p w14:paraId="6C8D446D" w14:textId="77777777" w:rsidR="00441D0D" w:rsidRPr="00000AB3" w:rsidRDefault="00441D0D" w:rsidP="00E30B8F">
            <w:pPr>
              <w:jc w:val="left"/>
              <w:rPr>
                <w:sz w:val="18"/>
                <w:szCs w:val="18"/>
              </w:rPr>
            </w:pPr>
          </w:p>
        </w:tc>
      </w:tr>
      <w:tr w:rsidR="00441D0D" w14:paraId="1C6AA3A9" w14:textId="77777777" w:rsidTr="00E30B8F">
        <w:trPr>
          <w:trHeight w:val="22"/>
          <w:tblHeader/>
        </w:trPr>
        <w:tc>
          <w:tcPr>
            <w:tcW w:w="1384" w:type="dxa"/>
            <w:vMerge w:val="restart"/>
            <w:shd w:val="clear" w:color="auto" w:fill="DBE5F1"/>
            <w:vAlign w:val="center"/>
          </w:tcPr>
          <w:p w14:paraId="10060104" w14:textId="77777777" w:rsidR="00441D0D" w:rsidRPr="00850E5D" w:rsidRDefault="00441D0D" w:rsidP="00441D0D">
            <w:pPr>
              <w:jc w:val="left"/>
              <w:rPr>
                <w:i/>
                <w:sz w:val="18"/>
                <w:szCs w:val="18"/>
              </w:rPr>
            </w:pPr>
            <w:r w:rsidRPr="00850E5D">
              <w:rPr>
                <w:i/>
                <w:sz w:val="18"/>
                <w:szCs w:val="18"/>
              </w:rPr>
              <w:t>7k</w:t>
            </w:r>
          </w:p>
          <w:p w14:paraId="5161AC8E" w14:textId="77777777" w:rsidR="00441D0D" w:rsidRPr="00850E5D" w:rsidRDefault="00441D0D" w:rsidP="00441D0D">
            <w:pPr>
              <w:jc w:val="left"/>
              <w:rPr>
                <w:i/>
                <w:sz w:val="18"/>
                <w:szCs w:val="18"/>
              </w:rPr>
            </w:pPr>
            <w:r w:rsidRPr="00850E5D">
              <w:rPr>
                <w:i/>
                <w:sz w:val="18"/>
                <w:szCs w:val="18"/>
              </w:rPr>
              <w:t>[BASE 1 WK28_06]</w:t>
            </w:r>
          </w:p>
        </w:tc>
        <w:tc>
          <w:tcPr>
            <w:tcW w:w="1276" w:type="dxa"/>
            <w:gridSpan w:val="2"/>
            <w:shd w:val="clear" w:color="auto" w:fill="DBE5F1"/>
          </w:tcPr>
          <w:p w14:paraId="2B25939C" w14:textId="77777777" w:rsidR="00441D0D" w:rsidRPr="00000AB3" w:rsidRDefault="00441D0D" w:rsidP="00E30B8F">
            <w:pPr>
              <w:jc w:val="left"/>
              <w:rPr>
                <w:sz w:val="18"/>
                <w:szCs w:val="18"/>
              </w:rPr>
            </w:pPr>
            <w:r w:rsidRPr="00000AB3">
              <w:rPr>
                <w:sz w:val="18"/>
                <w:szCs w:val="18"/>
              </w:rPr>
              <w:t>GB302840</w:t>
            </w:r>
          </w:p>
        </w:tc>
        <w:tc>
          <w:tcPr>
            <w:tcW w:w="1276" w:type="dxa"/>
            <w:shd w:val="clear" w:color="auto" w:fill="DBE5F1"/>
          </w:tcPr>
          <w:p w14:paraId="5B9CA136" w14:textId="77777777" w:rsidR="00441D0D" w:rsidRPr="00000AB3" w:rsidRDefault="00441D0D" w:rsidP="00E30B8F">
            <w:pPr>
              <w:jc w:val="center"/>
              <w:rPr>
                <w:sz w:val="18"/>
                <w:szCs w:val="18"/>
              </w:rPr>
            </w:pPr>
            <w:r w:rsidRPr="00000AB3">
              <w:rPr>
                <w:sz w:val="18"/>
                <w:szCs w:val="18"/>
              </w:rPr>
              <w:t>22</w:t>
            </w:r>
          </w:p>
        </w:tc>
        <w:tc>
          <w:tcPr>
            <w:tcW w:w="1275" w:type="dxa"/>
            <w:gridSpan w:val="2"/>
            <w:shd w:val="clear" w:color="auto" w:fill="DBE5F1"/>
          </w:tcPr>
          <w:p w14:paraId="22E170C8" w14:textId="77777777" w:rsidR="00441D0D" w:rsidRPr="00000AB3" w:rsidRDefault="00441D0D" w:rsidP="00E30B8F">
            <w:pPr>
              <w:jc w:val="center"/>
              <w:rPr>
                <w:sz w:val="18"/>
                <w:szCs w:val="18"/>
              </w:rPr>
            </w:pPr>
            <w:r w:rsidRPr="00000AB3">
              <w:rPr>
                <w:sz w:val="18"/>
                <w:szCs w:val="18"/>
              </w:rPr>
              <w:t>0</w:t>
            </w:r>
          </w:p>
        </w:tc>
        <w:tc>
          <w:tcPr>
            <w:tcW w:w="1276" w:type="dxa"/>
            <w:shd w:val="clear" w:color="auto" w:fill="DBE5F1"/>
          </w:tcPr>
          <w:p w14:paraId="3DB06C2B" w14:textId="77777777" w:rsidR="00441D0D" w:rsidRPr="00000AB3" w:rsidRDefault="00441D0D" w:rsidP="00E30B8F">
            <w:pPr>
              <w:jc w:val="center"/>
              <w:rPr>
                <w:sz w:val="18"/>
                <w:szCs w:val="18"/>
              </w:rPr>
            </w:pPr>
            <w:r w:rsidRPr="00000AB3">
              <w:rPr>
                <w:sz w:val="18"/>
                <w:szCs w:val="18"/>
              </w:rPr>
              <w:t>22</w:t>
            </w:r>
          </w:p>
        </w:tc>
        <w:tc>
          <w:tcPr>
            <w:tcW w:w="1276" w:type="dxa"/>
            <w:gridSpan w:val="2"/>
            <w:shd w:val="clear" w:color="auto" w:fill="DBE5F1"/>
          </w:tcPr>
          <w:p w14:paraId="34327A59" w14:textId="77777777" w:rsidR="00441D0D" w:rsidRPr="00000AB3" w:rsidRDefault="00441D0D" w:rsidP="00E30B8F">
            <w:pPr>
              <w:jc w:val="center"/>
              <w:rPr>
                <w:sz w:val="18"/>
                <w:szCs w:val="18"/>
              </w:rPr>
            </w:pPr>
            <w:r w:rsidRPr="00000AB3">
              <w:rPr>
                <w:sz w:val="18"/>
                <w:szCs w:val="18"/>
              </w:rPr>
              <w:t>0</w:t>
            </w:r>
          </w:p>
        </w:tc>
        <w:tc>
          <w:tcPr>
            <w:tcW w:w="1763" w:type="dxa"/>
            <w:shd w:val="clear" w:color="auto" w:fill="DBE5F1"/>
          </w:tcPr>
          <w:p w14:paraId="0F8C822D" w14:textId="77777777" w:rsidR="00441D0D" w:rsidRPr="00850E5D" w:rsidRDefault="00441D0D" w:rsidP="00E30B8F">
            <w:pPr>
              <w:jc w:val="left"/>
              <w:rPr>
                <w:i/>
                <w:sz w:val="18"/>
                <w:szCs w:val="18"/>
              </w:rPr>
            </w:pPr>
          </w:p>
        </w:tc>
      </w:tr>
      <w:tr w:rsidR="00441D0D" w14:paraId="37E80429" w14:textId="77777777" w:rsidTr="00E30B8F">
        <w:trPr>
          <w:trHeight w:val="22"/>
          <w:tblHeader/>
        </w:trPr>
        <w:tc>
          <w:tcPr>
            <w:tcW w:w="1384" w:type="dxa"/>
            <w:vMerge/>
            <w:shd w:val="clear" w:color="auto" w:fill="DBE5F1"/>
            <w:vAlign w:val="center"/>
          </w:tcPr>
          <w:p w14:paraId="42153D6C" w14:textId="77777777" w:rsidR="00441D0D" w:rsidRPr="00850E5D" w:rsidRDefault="00441D0D" w:rsidP="00E30B8F">
            <w:pPr>
              <w:jc w:val="left"/>
              <w:rPr>
                <w:i/>
                <w:sz w:val="18"/>
                <w:szCs w:val="18"/>
              </w:rPr>
            </w:pPr>
          </w:p>
        </w:tc>
        <w:tc>
          <w:tcPr>
            <w:tcW w:w="1276" w:type="dxa"/>
            <w:gridSpan w:val="2"/>
            <w:shd w:val="clear" w:color="auto" w:fill="DBE5F1"/>
          </w:tcPr>
          <w:p w14:paraId="43E22676" w14:textId="77777777" w:rsidR="00441D0D" w:rsidRPr="00000AB3" w:rsidRDefault="00441D0D" w:rsidP="00E30B8F">
            <w:pPr>
              <w:jc w:val="left"/>
              <w:rPr>
                <w:sz w:val="18"/>
                <w:szCs w:val="18"/>
              </w:rPr>
            </w:pPr>
            <w:r w:rsidRPr="00000AB3">
              <w:rPr>
                <w:sz w:val="18"/>
                <w:szCs w:val="18"/>
              </w:rPr>
              <w:t>GB303220</w:t>
            </w:r>
          </w:p>
        </w:tc>
        <w:tc>
          <w:tcPr>
            <w:tcW w:w="1276" w:type="dxa"/>
            <w:shd w:val="clear" w:color="auto" w:fill="DBE5F1"/>
          </w:tcPr>
          <w:p w14:paraId="55EA489E" w14:textId="77777777" w:rsidR="00441D0D" w:rsidRPr="00000AB3" w:rsidRDefault="00441D0D" w:rsidP="00E30B8F">
            <w:pPr>
              <w:jc w:val="center"/>
              <w:rPr>
                <w:sz w:val="18"/>
                <w:szCs w:val="18"/>
              </w:rPr>
            </w:pPr>
            <w:r w:rsidRPr="00000AB3">
              <w:rPr>
                <w:sz w:val="18"/>
                <w:szCs w:val="18"/>
              </w:rPr>
              <w:t>4</w:t>
            </w:r>
          </w:p>
        </w:tc>
        <w:tc>
          <w:tcPr>
            <w:tcW w:w="1275" w:type="dxa"/>
            <w:gridSpan w:val="2"/>
            <w:shd w:val="clear" w:color="auto" w:fill="DBE5F1"/>
          </w:tcPr>
          <w:p w14:paraId="17F0C7BE" w14:textId="77777777" w:rsidR="00441D0D" w:rsidRPr="00000AB3" w:rsidRDefault="00441D0D" w:rsidP="00E30B8F">
            <w:pPr>
              <w:jc w:val="center"/>
              <w:rPr>
                <w:sz w:val="18"/>
                <w:szCs w:val="18"/>
              </w:rPr>
            </w:pPr>
            <w:r w:rsidRPr="00000AB3">
              <w:rPr>
                <w:sz w:val="18"/>
                <w:szCs w:val="18"/>
              </w:rPr>
              <w:t>1</w:t>
            </w:r>
          </w:p>
        </w:tc>
        <w:tc>
          <w:tcPr>
            <w:tcW w:w="1276" w:type="dxa"/>
            <w:shd w:val="clear" w:color="auto" w:fill="DBE5F1"/>
          </w:tcPr>
          <w:p w14:paraId="0B2B7E8C" w14:textId="77777777" w:rsidR="00441D0D" w:rsidRPr="00000AB3" w:rsidRDefault="00441D0D" w:rsidP="00E30B8F">
            <w:pPr>
              <w:jc w:val="center"/>
              <w:rPr>
                <w:sz w:val="18"/>
                <w:szCs w:val="18"/>
              </w:rPr>
            </w:pPr>
            <w:r w:rsidRPr="00000AB3">
              <w:rPr>
                <w:sz w:val="18"/>
                <w:szCs w:val="18"/>
              </w:rPr>
              <w:t>4</w:t>
            </w:r>
          </w:p>
        </w:tc>
        <w:tc>
          <w:tcPr>
            <w:tcW w:w="1276" w:type="dxa"/>
            <w:gridSpan w:val="2"/>
            <w:shd w:val="clear" w:color="auto" w:fill="DBE5F1"/>
          </w:tcPr>
          <w:p w14:paraId="1EA26F04" w14:textId="77777777" w:rsidR="00441D0D" w:rsidRPr="00000AB3" w:rsidRDefault="00441D0D" w:rsidP="00E30B8F">
            <w:pPr>
              <w:jc w:val="center"/>
              <w:rPr>
                <w:sz w:val="18"/>
                <w:szCs w:val="18"/>
              </w:rPr>
            </w:pPr>
            <w:r w:rsidRPr="00000AB3">
              <w:rPr>
                <w:sz w:val="18"/>
                <w:szCs w:val="18"/>
              </w:rPr>
              <w:t>1</w:t>
            </w:r>
          </w:p>
        </w:tc>
        <w:tc>
          <w:tcPr>
            <w:tcW w:w="1763" w:type="dxa"/>
            <w:shd w:val="clear" w:color="auto" w:fill="DBE5F1"/>
          </w:tcPr>
          <w:p w14:paraId="5889C218" w14:textId="77777777" w:rsidR="00441D0D" w:rsidRPr="00850E5D" w:rsidRDefault="00441D0D" w:rsidP="00E30B8F">
            <w:pPr>
              <w:jc w:val="left"/>
              <w:rPr>
                <w:i/>
                <w:sz w:val="18"/>
                <w:szCs w:val="18"/>
              </w:rPr>
            </w:pPr>
          </w:p>
        </w:tc>
      </w:tr>
      <w:tr w:rsidR="00441D0D" w14:paraId="32B29FD3" w14:textId="77777777" w:rsidTr="00E30B8F">
        <w:trPr>
          <w:trHeight w:val="22"/>
          <w:tblHeader/>
        </w:trPr>
        <w:tc>
          <w:tcPr>
            <w:tcW w:w="1384" w:type="dxa"/>
            <w:vMerge/>
            <w:shd w:val="clear" w:color="auto" w:fill="DBE5F1"/>
            <w:vAlign w:val="center"/>
          </w:tcPr>
          <w:p w14:paraId="5AF472E2" w14:textId="77777777" w:rsidR="00441D0D" w:rsidRPr="00850E5D" w:rsidRDefault="00441D0D" w:rsidP="00E30B8F">
            <w:pPr>
              <w:jc w:val="left"/>
              <w:rPr>
                <w:i/>
                <w:sz w:val="18"/>
                <w:szCs w:val="18"/>
              </w:rPr>
            </w:pPr>
          </w:p>
        </w:tc>
        <w:tc>
          <w:tcPr>
            <w:tcW w:w="1276" w:type="dxa"/>
            <w:gridSpan w:val="2"/>
            <w:shd w:val="clear" w:color="auto" w:fill="DBE5F1"/>
          </w:tcPr>
          <w:p w14:paraId="6EE827B5" w14:textId="77777777" w:rsidR="00441D0D" w:rsidRPr="00000AB3" w:rsidRDefault="00441D0D" w:rsidP="00E30B8F">
            <w:pPr>
              <w:jc w:val="left"/>
              <w:rPr>
                <w:sz w:val="18"/>
                <w:szCs w:val="18"/>
              </w:rPr>
            </w:pPr>
            <w:r w:rsidRPr="00000AB3">
              <w:rPr>
                <w:sz w:val="18"/>
                <w:szCs w:val="18"/>
              </w:rPr>
              <w:t>GB303420</w:t>
            </w:r>
          </w:p>
        </w:tc>
        <w:tc>
          <w:tcPr>
            <w:tcW w:w="1276" w:type="dxa"/>
            <w:shd w:val="clear" w:color="auto" w:fill="DBE5F1"/>
          </w:tcPr>
          <w:p w14:paraId="5B484243" w14:textId="77777777" w:rsidR="00441D0D" w:rsidRPr="00000AB3" w:rsidRDefault="00441D0D" w:rsidP="00E30B8F">
            <w:pPr>
              <w:jc w:val="center"/>
              <w:rPr>
                <w:sz w:val="18"/>
                <w:szCs w:val="18"/>
              </w:rPr>
            </w:pPr>
            <w:r w:rsidRPr="00000AB3">
              <w:rPr>
                <w:sz w:val="18"/>
                <w:szCs w:val="18"/>
              </w:rPr>
              <w:t>3</w:t>
            </w:r>
          </w:p>
        </w:tc>
        <w:tc>
          <w:tcPr>
            <w:tcW w:w="1275" w:type="dxa"/>
            <w:gridSpan w:val="2"/>
            <w:shd w:val="clear" w:color="auto" w:fill="DBE5F1"/>
          </w:tcPr>
          <w:p w14:paraId="7E22F9C0" w14:textId="77777777" w:rsidR="00441D0D" w:rsidRPr="00000AB3" w:rsidRDefault="00441D0D" w:rsidP="00E30B8F">
            <w:pPr>
              <w:jc w:val="center"/>
              <w:rPr>
                <w:sz w:val="18"/>
                <w:szCs w:val="18"/>
              </w:rPr>
            </w:pPr>
            <w:r w:rsidRPr="00000AB3">
              <w:rPr>
                <w:sz w:val="18"/>
                <w:szCs w:val="18"/>
              </w:rPr>
              <w:t>4</w:t>
            </w:r>
          </w:p>
        </w:tc>
        <w:tc>
          <w:tcPr>
            <w:tcW w:w="1276" w:type="dxa"/>
            <w:shd w:val="clear" w:color="auto" w:fill="DBE5F1"/>
          </w:tcPr>
          <w:p w14:paraId="1ED42CCB" w14:textId="77777777" w:rsidR="00441D0D" w:rsidRPr="00000AB3" w:rsidRDefault="00441D0D" w:rsidP="00E30B8F">
            <w:pPr>
              <w:jc w:val="center"/>
              <w:rPr>
                <w:sz w:val="18"/>
                <w:szCs w:val="18"/>
              </w:rPr>
            </w:pPr>
            <w:r w:rsidRPr="00000AB3">
              <w:rPr>
                <w:sz w:val="18"/>
                <w:szCs w:val="18"/>
              </w:rPr>
              <w:t>3</w:t>
            </w:r>
          </w:p>
        </w:tc>
        <w:tc>
          <w:tcPr>
            <w:tcW w:w="1276" w:type="dxa"/>
            <w:gridSpan w:val="2"/>
            <w:shd w:val="clear" w:color="auto" w:fill="DBE5F1"/>
          </w:tcPr>
          <w:p w14:paraId="4CC72CE8" w14:textId="77777777" w:rsidR="00441D0D" w:rsidRPr="00000AB3" w:rsidRDefault="00441D0D" w:rsidP="00E30B8F">
            <w:pPr>
              <w:jc w:val="center"/>
              <w:rPr>
                <w:sz w:val="18"/>
                <w:szCs w:val="18"/>
              </w:rPr>
            </w:pPr>
            <w:r w:rsidRPr="00000AB3">
              <w:rPr>
                <w:sz w:val="18"/>
                <w:szCs w:val="18"/>
              </w:rPr>
              <w:t>4</w:t>
            </w:r>
          </w:p>
        </w:tc>
        <w:tc>
          <w:tcPr>
            <w:tcW w:w="1763" w:type="dxa"/>
            <w:shd w:val="clear" w:color="auto" w:fill="DBE5F1"/>
          </w:tcPr>
          <w:p w14:paraId="10128CDC" w14:textId="77777777" w:rsidR="00441D0D" w:rsidRPr="00850E5D" w:rsidRDefault="00441D0D" w:rsidP="00E30B8F">
            <w:pPr>
              <w:jc w:val="left"/>
              <w:rPr>
                <w:i/>
                <w:sz w:val="18"/>
                <w:szCs w:val="18"/>
              </w:rPr>
            </w:pPr>
          </w:p>
        </w:tc>
      </w:tr>
      <w:tr w:rsidR="00441D0D" w14:paraId="65529DAA" w14:textId="77777777" w:rsidTr="00E30B8F">
        <w:trPr>
          <w:trHeight w:val="22"/>
          <w:tblHeader/>
        </w:trPr>
        <w:tc>
          <w:tcPr>
            <w:tcW w:w="1384" w:type="dxa"/>
            <w:vMerge/>
            <w:shd w:val="clear" w:color="auto" w:fill="DBE5F1"/>
            <w:vAlign w:val="center"/>
          </w:tcPr>
          <w:p w14:paraId="09AA3B92" w14:textId="77777777" w:rsidR="00441D0D" w:rsidRPr="00850E5D" w:rsidRDefault="00441D0D" w:rsidP="00E30B8F">
            <w:pPr>
              <w:jc w:val="left"/>
              <w:rPr>
                <w:i/>
                <w:sz w:val="18"/>
                <w:szCs w:val="18"/>
              </w:rPr>
            </w:pPr>
          </w:p>
        </w:tc>
        <w:tc>
          <w:tcPr>
            <w:tcW w:w="1276" w:type="dxa"/>
            <w:gridSpan w:val="2"/>
            <w:shd w:val="clear" w:color="auto" w:fill="DBE5F1"/>
          </w:tcPr>
          <w:p w14:paraId="62BC0250" w14:textId="77777777" w:rsidR="00441D0D" w:rsidRPr="00000AB3" w:rsidRDefault="00441D0D" w:rsidP="00E30B8F">
            <w:pPr>
              <w:jc w:val="left"/>
              <w:rPr>
                <w:sz w:val="18"/>
                <w:szCs w:val="18"/>
              </w:rPr>
            </w:pPr>
            <w:r w:rsidRPr="00000AB3">
              <w:rPr>
                <w:sz w:val="18"/>
                <w:szCs w:val="18"/>
              </w:rPr>
              <w:t>GB303460</w:t>
            </w:r>
          </w:p>
        </w:tc>
        <w:tc>
          <w:tcPr>
            <w:tcW w:w="1276" w:type="dxa"/>
            <w:shd w:val="clear" w:color="auto" w:fill="DBE5F1"/>
          </w:tcPr>
          <w:p w14:paraId="61B1B2B1" w14:textId="77777777" w:rsidR="00441D0D" w:rsidRPr="00000AB3" w:rsidRDefault="00441D0D" w:rsidP="00E30B8F">
            <w:pPr>
              <w:jc w:val="center"/>
              <w:rPr>
                <w:sz w:val="18"/>
                <w:szCs w:val="18"/>
              </w:rPr>
            </w:pPr>
            <w:r w:rsidRPr="00000AB3">
              <w:rPr>
                <w:sz w:val="18"/>
                <w:szCs w:val="18"/>
              </w:rPr>
              <w:t>10</w:t>
            </w:r>
          </w:p>
        </w:tc>
        <w:tc>
          <w:tcPr>
            <w:tcW w:w="1275" w:type="dxa"/>
            <w:gridSpan w:val="2"/>
            <w:shd w:val="clear" w:color="auto" w:fill="DBE5F1"/>
          </w:tcPr>
          <w:p w14:paraId="79212543" w14:textId="77777777" w:rsidR="00441D0D" w:rsidRPr="00000AB3" w:rsidRDefault="00441D0D" w:rsidP="00E30B8F">
            <w:pPr>
              <w:jc w:val="center"/>
              <w:rPr>
                <w:sz w:val="18"/>
                <w:szCs w:val="18"/>
              </w:rPr>
            </w:pPr>
            <w:r w:rsidRPr="00000AB3">
              <w:rPr>
                <w:sz w:val="18"/>
                <w:szCs w:val="18"/>
              </w:rPr>
              <w:t>3</w:t>
            </w:r>
          </w:p>
        </w:tc>
        <w:tc>
          <w:tcPr>
            <w:tcW w:w="1276" w:type="dxa"/>
            <w:shd w:val="clear" w:color="auto" w:fill="DBE5F1"/>
          </w:tcPr>
          <w:p w14:paraId="079F69F0" w14:textId="77777777" w:rsidR="00441D0D" w:rsidRPr="00000AB3" w:rsidRDefault="00441D0D" w:rsidP="00E30B8F">
            <w:pPr>
              <w:jc w:val="center"/>
              <w:rPr>
                <w:sz w:val="18"/>
                <w:szCs w:val="18"/>
              </w:rPr>
            </w:pPr>
            <w:r w:rsidRPr="00000AB3">
              <w:rPr>
                <w:sz w:val="18"/>
                <w:szCs w:val="18"/>
              </w:rPr>
              <w:t>10</w:t>
            </w:r>
          </w:p>
        </w:tc>
        <w:tc>
          <w:tcPr>
            <w:tcW w:w="1276" w:type="dxa"/>
            <w:gridSpan w:val="2"/>
            <w:shd w:val="clear" w:color="auto" w:fill="DBE5F1"/>
          </w:tcPr>
          <w:p w14:paraId="09AFD390" w14:textId="77777777" w:rsidR="00441D0D" w:rsidRPr="00000AB3" w:rsidRDefault="00441D0D" w:rsidP="00E30B8F">
            <w:pPr>
              <w:jc w:val="center"/>
              <w:rPr>
                <w:sz w:val="18"/>
                <w:szCs w:val="18"/>
              </w:rPr>
            </w:pPr>
            <w:r w:rsidRPr="00000AB3">
              <w:rPr>
                <w:sz w:val="18"/>
                <w:szCs w:val="18"/>
              </w:rPr>
              <w:t>3</w:t>
            </w:r>
          </w:p>
        </w:tc>
        <w:tc>
          <w:tcPr>
            <w:tcW w:w="1763" w:type="dxa"/>
            <w:shd w:val="clear" w:color="auto" w:fill="DBE5F1"/>
          </w:tcPr>
          <w:p w14:paraId="3953F7B5" w14:textId="77777777" w:rsidR="00441D0D" w:rsidRPr="00850E5D" w:rsidRDefault="00441D0D" w:rsidP="00E30B8F">
            <w:pPr>
              <w:jc w:val="left"/>
              <w:rPr>
                <w:i/>
                <w:sz w:val="18"/>
                <w:szCs w:val="18"/>
              </w:rPr>
            </w:pPr>
          </w:p>
        </w:tc>
      </w:tr>
      <w:tr w:rsidR="00441D0D" w14:paraId="792930C9" w14:textId="77777777" w:rsidTr="00E30B8F">
        <w:trPr>
          <w:trHeight w:val="22"/>
          <w:tblHeader/>
        </w:trPr>
        <w:tc>
          <w:tcPr>
            <w:tcW w:w="1384" w:type="dxa"/>
            <w:vMerge w:val="restart"/>
            <w:shd w:val="clear" w:color="auto" w:fill="DBE5F1"/>
            <w:vAlign w:val="center"/>
          </w:tcPr>
          <w:p w14:paraId="2D776477" w14:textId="77777777" w:rsidR="00441D0D" w:rsidRPr="00850E5D" w:rsidRDefault="00441D0D" w:rsidP="00441D0D">
            <w:pPr>
              <w:jc w:val="left"/>
              <w:rPr>
                <w:i/>
                <w:sz w:val="18"/>
                <w:szCs w:val="18"/>
              </w:rPr>
            </w:pPr>
            <w:r w:rsidRPr="00850E5D">
              <w:rPr>
                <w:i/>
                <w:sz w:val="18"/>
                <w:szCs w:val="18"/>
              </w:rPr>
              <w:t>7k</w:t>
            </w:r>
          </w:p>
          <w:p w14:paraId="5855FDAC" w14:textId="77777777" w:rsidR="00441D0D" w:rsidRPr="00850E5D" w:rsidRDefault="00441D0D" w:rsidP="00441D0D">
            <w:pPr>
              <w:jc w:val="left"/>
              <w:rPr>
                <w:i/>
                <w:sz w:val="18"/>
                <w:szCs w:val="18"/>
              </w:rPr>
            </w:pPr>
            <w:r w:rsidRPr="00850E5D">
              <w:rPr>
                <w:i/>
                <w:sz w:val="18"/>
                <w:szCs w:val="18"/>
              </w:rPr>
              <w:t>[BASE 2 WK30_06]</w:t>
            </w:r>
          </w:p>
        </w:tc>
        <w:tc>
          <w:tcPr>
            <w:tcW w:w="1276" w:type="dxa"/>
            <w:gridSpan w:val="2"/>
            <w:shd w:val="clear" w:color="auto" w:fill="DBE5F1"/>
          </w:tcPr>
          <w:p w14:paraId="75F1A485" w14:textId="77777777" w:rsidR="00441D0D" w:rsidRPr="00000AB3" w:rsidRDefault="00441D0D" w:rsidP="00E30B8F">
            <w:pPr>
              <w:jc w:val="left"/>
              <w:rPr>
                <w:sz w:val="18"/>
                <w:szCs w:val="18"/>
              </w:rPr>
            </w:pPr>
            <w:r w:rsidRPr="00000AB3">
              <w:rPr>
                <w:sz w:val="18"/>
                <w:szCs w:val="18"/>
              </w:rPr>
              <w:t>GB40162A</w:t>
            </w:r>
          </w:p>
        </w:tc>
        <w:tc>
          <w:tcPr>
            <w:tcW w:w="1276" w:type="dxa"/>
            <w:shd w:val="clear" w:color="auto" w:fill="DBE5F1"/>
          </w:tcPr>
          <w:p w14:paraId="524177E1" w14:textId="77777777" w:rsidR="00441D0D" w:rsidRPr="00000AB3" w:rsidRDefault="00441D0D" w:rsidP="00E30B8F">
            <w:pPr>
              <w:jc w:val="center"/>
              <w:rPr>
                <w:sz w:val="18"/>
                <w:szCs w:val="18"/>
              </w:rPr>
            </w:pPr>
            <w:r w:rsidRPr="00000AB3">
              <w:rPr>
                <w:sz w:val="18"/>
                <w:szCs w:val="18"/>
              </w:rPr>
              <w:t>9</w:t>
            </w:r>
          </w:p>
        </w:tc>
        <w:tc>
          <w:tcPr>
            <w:tcW w:w="1275" w:type="dxa"/>
            <w:gridSpan w:val="2"/>
            <w:shd w:val="clear" w:color="auto" w:fill="DBE5F1"/>
          </w:tcPr>
          <w:p w14:paraId="34A0CC6E" w14:textId="77777777" w:rsidR="00441D0D" w:rsidRPr="00000AB3" w:rsidRDefault="00441D0D" w:rsidP="00E30B8F">
            <w:pPr>
              <w:jc w:val="center"/>
              <w:rPr>
                <w:sz w:val="18"/>
                <w:szCs w:val="18"/>
              </w:rPr>
            </w:pPr>
            <w:r w:rsidRPr="00000AB3">
              <w:rPr>
                <w:sz w:val="18"/>
                <w:szCs w:val="18"/>
              </w:rPr>
              <w:t>0</w:t>
            </w:r>
          </w:p>
        </w:tc>
        <w:tc>
          <w:tcPr>
            <w:tcW w:w="1276" w:type="dxa"/>
            <w:shd w:val="clear" w:color="auto" w:fill="DBE5F1"/>
          </w:tcPr>
          <w:p w14:paraId="17CF5BB3" w14:textId="77777777" w:rsidR="00441D0D" w:rsidRPr="00000AB3" w:rsidRDefault="00441D0D" w:rsidP="00E30B8F">
            <w:pPr>
              <w:jc w:val="center"/>
              <w:rPr>
                <w:sz w:val="18"/>
                <w:szCs w:val="18"/>
              </w:rPr>
            </w:pPr>
            <w:r w:rsidRPr="00000AB3">
              <w:rPr>
                <w:sz w:val="18"/>
                <w:szCs w:val="18"/>
              </w:rPr>
              <w:t>9</w:t>
            </w:r>
          </w:p>
        </w:tc>
        <w:tc>
          <w:tcPr>
            <w:tcW w:w="1276" w:type="dxa"/>
            <w:gridSpan w:val="2"/>
            <w:shd w:val="clear" w:color="auto" w:fill="DBE5F1"/>
          </w:tcPr>
          <w:p w14:paraId="08FD9D4D" w14:textId="77777777" w:rsidR="00441D0D" w:rsidRPr="00000AB3" w:rsidRDefault="00441D0D" w:rsidP="00E30B8F">
            <w:pPr>
              <w:jc w:val="center"/>
              <w:rPr>
                <w:sz w:val="18"/>
                <w:szCs w:val="18"/>
              </w:rPr>
            </w:pPr>
            <w:r w:rsidRPr="00000AB3">
              <w:rPr>
                <w:sz w:val="18"/>
                <w:szCs w:val="18"/>
              </w:rPr>
              <w:t>0</w:t>
            </w:r>
          </w:p>
        </w:tc>
        <w:tc>
          <w:tcPr>
            <w:tcW w:w="1763" w:type="dxa"/>
            <w:shd w:val="clear" w:color="auto" w:fill="DBE5F1"/>
          </w:tcPr>
          <w:p w14:paraId="04883A17" w14:textId="77777777" w:rsidR="00441D0D" w:rsidRPr="00850E5D" w:rsidRDefault="00441D0D" w:rsidP="00E30B8F">
            <w:pPr>
              <w:jc w:val="left"/>
              <w:rPr>
                <w:i/>
                <w:sz w:val="18"/>
                <w:szCs w:val="18"/>
              </w:rPr>
            </w:pPr>
          </w:p>
        </w:tc>
      </w:tr>
      <w:tr w:rsidR="00441D0D" w14:paraId="2A033863" w14:textId="77777777" w:rsidTr="00E30B8F">
        <w:trPr>
          <w:trHeight w:val="22"/>
          <w:tblHeader/>
        </w:trPr>
        <w:tc>
          <w:tcPr>
            <w:tcW w:w="1384" w:type="dxa"/>
            <w:vMerge/>
            <w:shd w:val="clear" w:color="auto" w:fill="DBE5F1"/>
            <w:vAlign w:val="center"/>
          </w:tcPr>
          <w:p w14:paraId="3C418435" w14:textId="77777777" w:rsidR="00441D0D" w:rsidRPr="00850E5D" w:rsidRDefault="00441D0D" w:rsidP="00E30B8F">
            <w:pPr>
              <w:jc w:val="left"/>
              <w:rPr>
                <w:i/>
                <w:sz w:val="18"/>
                <w:szCs w:val="18"/>
              </w:rPr>
            </w:pPr>
          </w:p>
        </w:tc>
        <w:tc>
          <w:tcPr>
            <w:tcW w:w="1276" w:type="dxa"/>
            <w:gridSpan w:val="2"/>
            <w:shd w:val="clear" w:color="auto" w:fill="DBE5F1"/>
          </w:tcPr>
          <w:p w14:paraId="3879C264" w14:textId="77777777" w:rsidR="00441D0D" w:rsidRPr="00000AB3" w:rsidRDefault="00441D0D" w:rsidP="00E30B8F">
            <w:pPr>
              <w:jc w:val="left"/>
              <w:rPr>
                <w:sz w:val="18"/>
                <w:szCs w:val="18"/>
              </w:rPr>
            </w:pPr>
            <w:r w:rsidRPr="00000AB3">
              <w:rPr>
                <w:sz w:val="18"/>
                <w:szCs w:val="18"/>
              </w:rPr>
              <w:t>GB40184A</w:t>
            </w:r>
          </w:p>
        </w:tc>
        <w:tc>
          <w:tcPr>
            <w:tcW w:w="1276" w:type="dxa"/>
            <w:shd w:val="clear" w:color="auto" w:fill="DBE5F1"/>
          </w:tcPr>
          <w:p w14:paraId="322347B4" w14:textId="77777777" w:rsidR="00441D0D" w:rsidRPr="00000AB3" w:rsidRDefault="00441D0D" w:rsidP="00E30B8F">
            <w:pPr>
              <w:jc w:val="center"/>
              <w:rPr>
                <w:sz w:val="18"/>
                <w:szCs w:val="18"/>
              </w:rPr>
            </w:pPr>
            <w:r w:rsidRPr="00000AB3">
              <w:rPr>
                <w:sz w:val="18"/>
                <w:szCs w:val="18"/>
              </w:rPr>
              <w:t>2</w:t>
            </w:r>
          </w:p>
        </w:tc>
        <w:tc>
          <w:tcPr>
            <w:tcW w:w="1275" w:type="dxa"/>
            <w:gridSpan w:val="2"/>
            <w:shd w:val="clear" w:color="auto" w:fill="DBE5F1"/>
          </w:tcPr>
          <w:p w14:paraId="0E8281E9" w14:textId="77777777" w:rsidR="00441D0D" w:rsidRPr="00000AB3" w:rsidRDefault="00441D0D" w:rsidP="00E30B8F">
            <w:pPr>
              <w:jc w:val="center"/>
              <w:rPr>
                <w:sz w:val="18"/>
                <w:szCs w:val="18"/>
              </w:rPr>
            </w:pPr>
            <w:r w:rsidRPr="00000AB3">
              <w:rPr>
                <w:sz w:val="18"/>
                <w:szCs w:val="18"/>
              </w:rPr>
              <w:t>3</w:t>
            </w:r>
          </w:p>
        </w:tc>
        <w:tc>
          <w:tcPr>
            <w:tcW w:w="1276" w:type="dxa"/>
            <w:shd w:val="clear" w:color="auto" w:fill="DBE5F1"/>
          </w:tcPr>
          <w:p w14:paraId="3FBE7FFE" w14:textId="77777777" w:rsidR="00441D0D" w:rsidRPr="00000AB3" w:rsidRDefault="00441D0D" w:rsidP="00E30B8F">
            <w:pPr>
              <w:jc w:val="center"/>
              <w:rPr>
                <w:sz w:val="18"/>
                <w:szCs w:val="18"/>
              </w:rPr>
            </w:pPr>
            <w:r w:rsidRPr="00000AB3">
              <w:rPr>
                <w:sz w:val="18"/>
                <w:szCs w:val="18"/>
              </w:rPr>
              <w:t>2</w:t>
            </w:r>
          </w:p>
        </w:tc>
        <w:tc>
          <w:tcPr>
            <w:tcW w:w="1276" w:type="dxa"/>
            <w:gridSpan w:val="2"/>
            <w:shd w:val="clear" w:color="auto" w:fill="DBE5F1"/>
          </w:tcPr>
          <w:p w14:paraId="0A40FD88" w14:textId="77777777" w:rsidR="00441D0D" w:rsidRPr="00000AB3" w:rsidRDefault="00441D0D" w:rsidP="00E30B8F">
            <w:pPr>
              <w:jc w:val="center"/>
              <w:rPr>
                <w:sz w:val="18"/>
                <w:szCs w:val="18"/>
              </w:rPr>
            </w:pPr>
            <w:r w:rsidRPr="00000AB3">
              <w:rPr>
                <w:sz w:val="18"/>
                <w:szCs w:val="18"/>
              </w:rPr>
              <w:t>3</w:t>
            </w:r>
          </w:p>
        </w:tc>
        <w:tc>
          <w:tcPr>
            <w:tcW w:w="1763" w:type="dxa"/>
            <w:shd w:val="clear" w:color="auto" w:fill="DBE5F1"/>
          </w:tcPr>
          <w:p w14:paraId="7A4AFE1B" w14:textId="77777777" w:rsidR="00441D0D" w:rsidRPr="00850E5D" w:rsidRDefault="00441D0D" w:rsidP="00E30B8F">
            <w:pPr>
              <w:jc w:val="left"/>
              <w:rPr>
                <w:i/>
                <w:sz w:val="18"/>
                <w:szCs w:val="18"/>
              </w:rPr>
            </w:pPr>
          </w:p>
        </w:tc>
      </w:tr>
      <w:tr w:rsidR="00441D0D" w14:paraId="04C4A1D1" w14:textId="77777777" w:rsidTr="00E30B8F">
        <w:trPr>
          <w:trHeight w:val="22"/>
          <w:tblHeader/>
        </w:trPr>
        <w:tc>
          <w:tcPr>
            <w:tcW w:w="1384" w:type="dxa"/>
            <w:vMerge/>
            <w:shd w:val="clear" w:color="auto" w:fill="DBE5F1"/>
            <w:vAlign w:val="center"/>
          </w:tcPr>
          <w:p w14:paraId="5896FB11" w14:textId="77777777" w:rsidR="00441D0D" w:rsidRPr="00850E5D" w:rsidRDefault="00441D0D" w:rsidP="00E30B8F">
            <w:pPr>
              <w:jc w:val="left"/>
              <w:rPr>
                <w:i/>
                <w:sz w:val="18"/>
                <w:szCs w:val="18"/>
              </w:rPr>
            </w:pPr>
          </w:p>
        </w:tc>
        <w:tc>
          <w:tcPr>
            <w:tcW w:w="1276" w:type="dxa"/>
            <w:gridSpan w:val="2"/>
            <w:shd w:val="clear" w:color="auto" w:fill="DBE5F1"/>
          </w:tcPr>
          <w:p w14:paraId="332A917F" w14:textId="77777777" w:rsidR="00441D0D" w:rsidRPr="00000AB3" w:rsidRDefault="00441D0D" w:rsidP="00E30B8F">
            <w:pPr>
              <w:jc w:val="left"/>
              <w:rPr>
                <w:sz w:val="18"/>
                <w:szCs w:val="18"/>
              </w:rPr>
            </w:pPr>
            <w:r w:rsidRPr="00000AB3">
              <w:rPr>
                <w:sz w:val="18"/>
                <w:szCs w:val="18"/>
              </w:rPr>
              <w:t>GB40186D</w:t>
            </w:r>
          </w:p>
        </w:tc>
        <w:tc>
          <w:tcPr>
            <w:tcW w:w="1276" w:type="dxa"/>
            <w:shd w:val="clear" w:color="auto" w:fill="DBE5F1"/>
          </w:tcPr>
          <w:p w14:paraId="031C7235" w14:textId="77777777" w:rsidR="00441D0D" w:rsidRPr="00000AB3" w:rsidRDefault="00441D0D" w:rsidP="00E30B8F">
            <w:pPr>
              <w:jc w:val="center"/>
              <w:rPr>
                <w:sz w:val="18"/>
                <w:szCs w:val="18"/>
              </w:rPr>
            </w:pPr>
            <w:r w:rsidRPr="00000AB3">
              <w:rPr>
                <w:sz w:val="18"/>
                <w:szCs w:val="18"/>
              </w:rPr>
              <w:t>1</w:t>
            </w:r>
          </w:p>
        </w:tc>
        <w:tc>
          <w:tcPr>
            <w:tcW w:w="1275" w:type="dxa"/>
            <w:gridSpan w:val="2"/>
            <w:shd w:val="clear" w:color="auto" w:fill="DBE5F1"/>
          </w:tcPr>
          <w:p w14:paraId="75561026" w14:textId="77777777" w:rsidR="00441D0D" w:rsidRPr="00000AB3" w:rsidRDefault="00441D0D" w:rsidP="00E30B8F">
            <w:pPr>
              <w:jc w:val="center"/>
              <w:rPr>
                <w:sz w:val="18"/>
                <w:szCs w:val="18"/>
              </w:rPr>
            </w:pPr>
            <w:r w:rsidRPr="00000AB3">
              <w:rPr>
                <w:sz w:val="18"/>
                <w:szCs w:val="18"/>
              </w:rPr>
              <w:t>1</w:t>
            </w:r>
          </w:p>
        </w:tc>
        <w:tc>
          <w:tcPr>
            <w:tcW w:w="1276" w:type="dxa"/>
            <w:shd w:val="clear" w:color="auto" w:fill="DBE5F1"/>
          </w:tcPr>
          <w:p w14:paraId="01B68B28" w14:textId="77777777" w:rsidR="00441D0D" w:rsidRPr="00000AB3" w:rsidRDefault="00441D0D" w:rsidP="00E30B8F">
            <w:pPr>
              <w:jc w:val="center"/>
              <w:rPr>
                <w:sz w:val="18"/>
                <w:szCs w:val="18"/>
              </w:rPr>
            </w:pPr>
            <w:r w:rsidRPr="00000AB3">
              <w:rPr>
                <w:sz w:val="18"/>
                <w:szCs w:val="18"/>
              </w:rPr>
              <w:t>1</w:t>
            </w:r>
          </w:p>
        </w:tc>
        <w:tc>
          <w:tcPr>
            <w:tcW w:w="1276" w:type="dxa"/>
            <w:gridSpan w:val="2"/>
            <w:shd w:val="clear" w:color="auto" w:fill="DBE5F1"/>
          </w:tcPr>
          <w:p w14:paraId="53051F9F" w14:textId="77777777" w:rsidR="00441D0D" w:rsidRPr="00000AB3" w:rsidRDefault="00441D0D" w:rsidP="00E30B8F">
            <w:pPr>
              <w:jc w:val="center"/>
              <w:rPr>
                <w:sz w:val="18"/>
                <w:szCs w:val="18"/>
              </w:rPr>
            </w:pPr>
            <w:r w:rsidRPr="00000AB3">
              <w:rPr>
                <w:sz w:val="18"/>
                <w:szCs w:val="18"/>
              </w:rPr>
              <w:t>1</w:t>
            </w:r>
          </w:p>
        </w:tc>
        <w:tc>
          <w:tcPr>
            <w:tcW w:w="1763" w:type="dxa"/>
            <w:shd w:val="clear" w:color="auto" w:fill="DBE5F1"/>
          </w:tcPr>
          <w:p w14:paraId="069B0968" w14:textId="77777777" w:rsidR="00441D0D" w:rsidRPr="00850E5D" w:rsidRDefault="00441D0D" w:rsidP="00E30B8F">
            <w:pPr>
              <w:jc w:val="left"/>
              <w:rPr>
                <w:i/>
                <w:sz w:val="18"/>
                <w:szCs w:val="18"/>
              </w:rPr>
            </w:pPr>
          </w:p>
        </w:tc>
      </w:tr>
      <w:tr w:rsidR="00441D0D" w14:paraId="7D9E9F0D" w14:textId="77777777" w:rsidTr="00E30B8F">
        <w:trPr>
          <w:trHeight w:val="22"/>
          <w:tblHeader/>
        </w:trPr>
        <w:tc>
          <w:tcPr>
            <w:tcW w:w="1384" w:type="dxa"/>
            <w:vMerge/>
            <w:shd w:val="clear" w:color="auto" w:fill="DBE5F1"/>
            <w:vAlign w:val="center"/>
          </w:tcPr>
          <w:p w14:paraId="068089E6" w14:textId="77777777" w:rsidR="00441D0D" w:rsidRPr="00850E5D" w:rsidRDefault="00441D0D" w:rsidP="00E30B8F">
            <w:pPr>
              <w:jc w:val="left"/>
              <w:rPr>
                <w:i/>
                <w:sz w:val="18"/>
                <w:szCs w:val="18"/>
              </w:rPr>
            </w:pPr>
          </w:p>
        </w:tc>
        <w:tc>
          <w:tcPr>
            <w:tcW w:w="1276" w:type="dxa"/>
            <w:gridSpan w:val="2"/>
            <w:shd w:val="clear" w:color="auto" w:fill="DBE5F1"/>
          </w:tcPr>
          <w:p w14:paraId="0C36EE29" w14:textId="77777777" w:rsidR="00441D0D" w:rsidRPr="00000AB3" w:rsidRDefault="00441D0D" w:rsidP="00E30B8F">
            <w:pPr>
              <w:jc w:val="left"/>
              <w:rPr>
                <w:sz w:val="18"/>
                <w:szCs w:val="18"/>
              </w:rPr>
            </w:pPr>
            <w:r w:rsidRPr="00000AB3">
              <w:rPr>
                <w:sz w:val="18"/>
                <w:szCs w:val="18"/>
              </w:rPr>
              <w:t>GB40202A</w:t>
            </w:r>
          </w:p>
        </w:tc>
        <w:tc>
          <w:tcPr>
            <w:tcW w:w="1276" w:type="dxa"/>
            <w:shd w:val="clear" w:color="auto" w:fill="DBE5F1"/>
          </w:tcPr>
          <w:p w14:paraId="325B57D0" w14:textId="77777777" w:rsidR="00441D0D" w:rsidRPr="00000AB3" w:rsidRDefault="00441D0D" w:rsidP="00E30B8F">
            <w:pPr>
              <w:jc w:val="center"/>
              <w:rPr>
                <w:sz w:val="18"/>
                <w:szCs w:val="18"/>
              </w:rPr>
            </w:pPr>
            <w:r w:rsidRPr="00000AB3">
              <w:rPr>
                <w:sz w:val="18"/>
                <w:szCs w:val="18"/>
              </w:rPr>
              <w:t>4</w:t>
            </w:r>
          </w:p>
        </w:tc>
        <w:tc>
          <w:tcPr>
            <w:tcW w:w="1275" w:type="dxa"/>
            <w:gridSpan w:val="2"/>
            <w:shd w:val="clear" w:color="auto" w:fill="DBE5F1"/>
          </w:tcPr>
          <w:p w14:paraId="754493E3" w14:textId="77777777" w:rsidR="00441D0D" w:rsidRPr="00000AB3" w:rsidRDefault="00441D0D" w:rsidP="00E30B8F">
            <w:pPr>
              <w:jc w:val="center"/>
              <w:rPr>
                <w:sz w:val="18"/>
                <w:szCs w:val="18"/>
              </w:rPr>
            </w:pPr>
            <w:r w:rsidRPr="00000AB3">
              <w:rPr>
                <w:sz w:val="18"/>
                <w:szCs w:val="18"/>
              </w:rPr>
              <w:t>0</w:t>
            </w:r>
          </w:p>
        </w:tc>
        <w:tc>
          <w:tcPr>
            <w:tcW w:w="1276" w:type="dxa"/>
            <w:shd w:val="clear" w:color="auto" w:fill="DBE5F1"/>
          </w:tcPr>
          <w:p w14:paraId="62EA56AF" w14:textId="77777777" w:rsidR="00441D0D" w:rsidRPr="00000AB3" w:rsidRDefault="00441D0D" w:rsidP="00E30B8F">
            <w:pPr>
              <w:jc w:val="center"/>
              <w:rPr>
                <w:sz w:val="18"/>
                <w:szCs w:val="18"/>
              </w:rPr>
            </w:pPr>
            <w:r w:rsidRPr="00000AB3">
              <w:rPr>
                <w:sz w:val="18"/>
                <w:szCs w:val="18"/>
              </w:rPr>
              <w:t>4</w:t>
            </w:r>
          </w:p>
        </w:tc>
        <w:tc>
          <w:tcPr>
            <w:tcW w:w="1276" w:type="dxa"/>
            <w:gridSpan w:val="2"/>
            <w:shd w:val="clear" w:color="auto" w:fill="DBE5F1"/>
          </w:tcPr>
          <w:p w14:paraId="530C7514" w14:textId="77777777" w:rsidR="00441D0D" w:rsidRPr="00000AB3" w:rsidRDefault="00441D0D" w:rsidP="00E30B8F">
            <w:pPr>
              <w:jc w:val="center"/>
              <w:rPr>
                <w:sz w:val="18"/>
                <w:szCs w:val="18"/>
              </w:rPr>
            </w:pPr>
            <w:r w:rsidRPr="00000AB3">
              <w:rPr>
                <w:sz w:val="18"/>
                <w:szCs w:val="18"/>
              </w:rPr>
              <w:t>0</w:t>
            </w:r>
          </w:p>
        </w:tc>
        <w:tc>
          <w:tcPr>
            <w:tcW w:w="1763" w:type="dxa"/>
            <w:shd w:val="clear" w:color="auto" w:fill="DBE5F1"/>
          </w:tcPr>
          <w:p w14:paraId="1FF4639F" w14:textId="77777777" w:rsidR="00441D0D" w:rsidRPr="00850E5D" w:rsidRDefault="00441D0D" w:rsidP="00E30B8F">
            <w:pPr>
              <w:jc w:val="left"/>
              <w:rPr>
                <w:i/>
                <w:sz w:val="18"/>
                <w:szCs w:val="18"/>
              </w:rPr>
            </w:pPr>
          </w:p>
        </w:tc>
      </w:tr>
      <w:tr w:rsidR="00B3420E" w14:paraId="52181554" w14:textId="77777777" w:rsidTr="00E30B8F">
        <w:trPr>
          <w:trHeight w:val="22"/>
          <w:tblHeader/>
        </w:trPr>
        <w:tc>
          <w:tcPr>
            <w:tcW w:w="1384" w:type="dxa"/>
            <w:vMerge w:val="restart"/>
            <w:shd w:val="clear" w:color="auto" w:fill="DBE5F1"/>
            <w:vAlign w:val="center"/>
          </w:tcPr>
          <w:p w14:paraId="4948C330" w14:textId="77777777" w:rsidR="00B3420E" w:rsidRPr="00850E5D" w:rsidRDefault="00B3420E" w:rsidP="00441D0D">
            <w:pPr>
              <w:jc w:val="left"/>
              <w:rPr>
                <w:i/>
                <w:sz w:val="18"/>
                <w:szCs w:val="18"/>
              </w:rPr>
            </w:pPr>
            <w:r w:rsidRPr="00850E5D">
              <w:rPr>
                <w:i/>
                <w:sz w:val="18"/>
                <w:szCs w:val="18"/>
              </w:rPr>
              <w:t>7k</w:t>
            </w:r>
          </w:p>
          <w:p w14:paraId="0774DFE2" w14:textId="77777777" w:rsidR="00B3420E" w:rsidRPr="00850E5D" w:rsidRDefault="00B3420E" w:rsidP="00441D0D">
            <w:pPr>
              <w:jc w:val="left"/>
              <w:rPr>
                <w:i/>
                <w:sz w:val="18"/>
                <w:szCs w:val="18"/>
              </w:rPr>
            </w:pPr>
            <w:r w:rsidRPr="00850E5D">
              <w:rPr>
                <w:i/>
                <w:sz w:val="18"/>
                <w:szCs w:val="18"/>
              </w:rPr>
              <w:t>[BASE 3 WK24_07]</w:t>
            </w:r>
          </w:p>
        </w:tc>
        <w:tc>
          <w:tcPr>
            <w:tcW w:w="1276" w:type="dxa"/>
            <w:gridSpan w:val="2"/>
            <w:shd w:val="clear" w:color="auto" w:fill="DBE5F1"/>
          </w:tcPr>
          <w:p w14:paraId="29BD939B" w14:textId="77777777" w:rsidR="00B3420E" w:rsidRPr="00000AB3" w:rsidRDefault="00B3420E" w:rsidP="00E30B8F">
            <w:pPr>
              <w:jc w:val="left"/>
              <w:rPr>
                <w:sz w:val="18"/>
                <w:szCs w:val="18"/>
              </w:rPr>
            </w:pPr>
            <w:r w:rsidRPr="00000AB3">
              <w:rPr>
                <w:sz w:val="18"/>
                <w:szCs w:val="18"/>
              </w:rPr>
              <w:t>GB50162B</w:t>
            </w:r>
          </w:p>
        </w:tc>
        <w:tc>
          <w:tcPr>
            <w:tcW w:w="1276" w:type="dxa"/>
            <w:shd w:val="clear" w:color="auto" w:fill="DBE5F1"/>
          </w:tcPr>
          <w:p w14:paraId="68D4651E" w14:textId="77777777" w:rsidR="00B3420E" w:rsidRPr="00000AB3" w:rsidRDefault="00B3420E" w:rsidP="00E30B8F">
            <w:pPr>
              <w:jc w:val="center"/>
              <w:rPr>
                <w:sz w:val="18"/>
                <w:szCs w:val="18"/>
              </w:rPr>
            </w:pPr>
            <w:r w:rsidRPr="00000AB3">
              <w:rPr>
                <w:sz w:val="18"/>
                <w:szCs w:val="18"/>
              </w:rPr>
              <w:t>11</w:t>
            </w:r>
          </w:p>
        </w:tc>
        <w:tc>
          <w:tcPr>
            <w:tcW w:w="1275" w:type="dxa"/>
            <w:gridSpan w:val="2"/>
            <w:shd w:val="clear" w:color="auto" w:fill="DBE5F1"/>
          </w:tcPr>
          <w:p w14:paraId="37381880" w14:textId="77777777" w:rsidR="00B3420E" w:rsidRPr="00000AB3" w:rsidRDefault="00B3420E" w:rsidP="00E30B8F">
            <w:pPr>
              <w:jc w:val="center"/>
              <w:rPr>
                <w:sz w:val="18"/>
                <w:szCs w:val="18"/>
              </w:rPr>
            </w:pPr>
            <w:r w:rsidRPr="00000AB3">
              <w:rPr>
                <w:sz w:val="18"/>
                <w:szCs w:val="18"/>
              </w:rPr>
              <w:t>0</w:t>
            </w:r>
          </w:p>
        </w:tc>
        <w:tc>
          <w:tcPr>
            <w:tcW w:w="1276" w:type="dxa"/>
            <w:shd w:val="clear" w:color="auto" w:fill="DBE5F1"/>
          </w:tcPr>
          <w:p w14:paraId="7E10AFDA" w14:textId="77777777" w:rsidR="00B3420E" w:rsidRPr="00000AB3" w:rsidRDefault="00B3420E" w:rsidP="00E30B8F">
            <w:pPr>
              <w:jc w:val="center"/>
              <w:rPr>
                <w:sz w:val="18"/>
                <w:szCs w:val="18"/>
              </w:rPr>
            </w:pPr>
            <w:r w:rsidRPr="00000AB3">
              <w:rPr>
                <w:sz w:val="18"/>
                <w:szCs w:val="18"/>
              </w:rPr>
              <w:t>11</w:t>
            </w:r>
          </w:p>
        </w:tc>
        <w:tc>
          <w:tcPr>
            <w:tcW w:w="1276" w:type="dxa"/>
            <w:gridSpan w:val="2"/>
            <w:shd w:val="clear" w:color="auto" w:fill="DBE5F1"/>
          </w:tcPr>
          <w:p w14:paraId="613737BA" w14:textId="77777777" w:rsidR="00B3420E" w:rsidRPr="00000AB3" w:rsidRDefault="00B3420E" w:rsidP="00E30B8F">
            <w:pPr>
              <w:jc w:val="center"/>
              <w:rPr>
                <w:sz w:val="18"/>
                <w:szCs w:val="18"/>
              </w:rPr>
            </w:pPr>
            <w:r w:rsidRPr="00000AB3">
              <w:rPr>
                <w:sz w:val="18"/>
                <w:szCs w:val="18"/>
              </w:rPr>
              <w:t>0</w:t>
            </w:r>
          </w:p>
        </w:tc>
        <w:tc>
          <w:tcPr>
            <w:tcW w:w="1763" w:type="dxa"/>
            <w:vMerge w:val="restart"/>
            <w:shd w:val="clear" w:color="auto" w:fill="DBE5F1"/>
          </w:tcPr>
          <w:p w14:paraId="1E61CC64" w14:textId="77777777" w:rsidR="00B3420E" w:rsidRPr="00850E5D" w:rsidRDefault="00B3420E" w:rsidP="00B3420E">
            <w:pPr>
              <w:jc w:val="left"/>
              <w:rPr>
                <w:i/>
                <w:sz w:val="18"/>
                <w:szCs w:val="18"/>
              </w:rPr>
            </w:pPr>
            <w:r w:rsidRPr="00850E5D">
              <w:rPr>
                <w:i/>
                <w:sz w:val="18"/>
                <w:szCs w:val="18"/>
              </w:rPr>
              <w:t>BASE 3 is newer than the installed</w:t>
            </w:r>
          </w:p>
          <w:p w14:paraId="28EAC86F" w14:textId="77777777" w:rsidR="00B3420E" w:rsidRPr="00850E5D" w:rsidRDefault="00B3420E" w:rsidP="00B3420E">
            <w:pPr>
              <w:jc w:val="left"/>
              <w:rPr>
                <w:i/>
                <w:sz w:val="18"/>
                <w:szCs w:val="18"/>
              </w:rPr>
            </w:pPr>
            <w:r w:rsidRPr="00850E5D">
              <w:rPr>
                <w:i/>
                <w:sz w:val="18"/>
                <w:szCs w:val="18"/>
              </w:rPr>
              <w:t>WK19/07 Update.</w:t>
            </w:r>
          </w:p>
        </w:tc>
      </w:tr>
      <w:tr w:rsidR="00B3420E" w14:paraId="00CB2525" w14:textId="77777777" w:rsidTr="00E30B8F">
        <w:trPr>
          <w:trHeight w:val="22"/>
          <w:tblHeader/>
        </w:trPr>
        <w:tc>
          <w:tcPr>
            <w:tcW w:w="1384" w:type="dxa"/>
            <w:vMerge/>
            <w:shd w:val="clear" w:color="auto" w:fill="DBE5F1"/>
            <w:vAlign w:val="center"/>
          </w:tcPr>
          <w:p w14:paraId="00F70A8A" w14:textId="77777777" w:rsidR="00B3420E" w:rsidRPr="00850E5D" w:rsidRDefault="00B3420E" w:rsidP="00E30B8F">
            <w:pPr>
              <w:jc w:val="left"/>
              <w:rPr>
                <w:i/>
                <w:sz w:val="18"/>
                <w:szCs w:val="18"/>
              </w:rPr>
            </w:pPr>
          </w:p>
        </w:tc>
        <w:tc>
          <w:tcPr>
            <w:tcW w:w="1276" w:type="dxa"/>
            <w:gridSpan w:val="2"/>
            <w:shd w:val="clear" w:color="auto" w:fill="DBE5F1"/>
          </w:tcPr>
          <w:p w14:paraId="205C0D80" w14:textId="77777777" w:rsidR="00B3420E" w:rsidRPr="00000AB3" w:rsidRDefault="00B3420E" w:rsidP="00E30B8F">
            <w:pPr>
              <w:jc w:val="left"/>
              <w:rPr>
                <w:sz w:val="18"/>
                <w:szCs w:val="18"/>
              </w:rPr>
            </w:pPr>
            <w:r w:rsidRPr="00000AB3">
              <w:rPr>
                <w:sz w:val="18"/>
                <w:szCs w:val="18"/>
              </w:rPr>
              <w:t>GB50162C</w:t>
            </w:r>
          </w:p>
        </w:tc>
        <w:tc>
          <w:tcPr>
            <w:tcW w:w="1276" w:type="dxa"/>
            <w:shd w:val="clear" w:color="auto" w:fill="DBE5F1"/>
          </w:tcPr>
          <w:p w14:paraId="067EB847" w14:textId="77777777" w:rsidR="00B3420E" w:rsidRPr="00000AB3" w:rsidRDefault="00B3420E" w:rsidP="00E30B8F">
            <w:pPr>
              <w:jc w:val="center"/>
              <w:rPr>
                <w:sz w:val="18"/>
                <w:szCs w:val="18"/>
              </w:rPr>
            </w:pPr>
            <w:r w:rsidRPr="00000AB3">
              <w:rPr>
                <w:sz w:val="18"/>
                <w:szCs w:val="18"/>
              </w:rPr>
              <w:t>9</w:t>
            </w:r>
          </w:p>
        </w:tc>
        <w:tc>
          <w:tcPr>
            <w:tcW w:w="1275" w:type="dxa"/>
            <w:gridSpan w:val="2"/>
            <w:shd w:val="clear" w:color="auto" w:fill="DBE5F1"/>
          </w:tcPr>
          <w:p w14:paraId="4670336D" w14:textId="77777777" w:rsidR="00B3420E" w:rsidRPr="00000AB3" w:rsidRDefault="00B3420E" w:rsidP="00E30B8F">
            <w:pPr>
              <w:jc w:val="center"/>
              <w:rPr>
                <w:sz w:val="18"/>
                <w:szCs w:val="18"/>
              </w:rPr>
            </w:pPr>
            <w:r w:rsidRPr="00000AB3">
              <w:rPr>
                <w:sz w:val="18"/>
                <w:szCs w:val="18"/>
              </w:rPr>
              <w:t>5</w:t>
            </w:r>
          </w:p>
        </w:tc>
        <w:tc>
          <w:tcPr>
            <w:tcW w:w="1276" w:type="dxa"/>
            <w:shd w:val="clear" w:color="auto" w:fill="DBE5F1"/>
          </w:tcPr>
          <w:p w14:paraId="5971C48F" w14:textId="77777777" w:rsidR="00B3420E" w:rsidRPr="00000AB3" w:rsidRDefault="00B3420E" w:rsidP="00E30B8F">
            <w:pPr>
              <w:jc w:val="center"/>
              <w:rPr>
                <w:sz w:val="18"/>
                <w:szCs w:val="18"/>
              </w:rPr>
            </w:pPr>
            <w:r w:rsidRPr="00000AB3">
              <w:rPr>
                <w:sz w:val="18"/>
                <w:szCs w:val="18"/>
              </w:rPr>
              <w:t>9</w:t>
            </w:r>
          </w:p>
        </w:tc>
        <w:tc>
          <w:tcPr>
            <w:tcW w:w="1276" w:type="dxa"/>
            <w:gridSpan w:val="2"/>
            <w:shd w:val="clear" w:color="auto" w:fill="DBE5F1"/>
          </w:tcPr>
          <w:p w14:paraId="7C8E8FF1" w14:textId="77777777" w:rsidR="00B3420E" w:rsidRPr="00000AB3" w:rsidRDefault="00B3420E" w:rsidP="00E30B8F">
            <w:pPr>
              <w:jc w:val="center"/>
              <w:rPr>
                <w:sz w:val="18"/>
                <w:szCs w:val="18"/>
              </w:rPr>
            </w:pPr>
            <w:r w:rsidRPr="00000AB3">
              <w:rPr>
                <w:sz w:val="18"/>
                <w:szCs w:val="18"/>
              </w:rPr>
              <w:t>5</w:t>
            </w:r>
          </w:p>
        </w:tc>
        <w:tc>
          <w:tcPr>
            <w:tcW w:w="1763" w:type="dxa"/>
            <w:vMerge/>
            <w:shd w:val="clear" w:color="auto" w:fill="DBE5F1"/>
          </w:tcPr>
          <w:p w14:paraId="04350345" w14:textId="77777777" w:rsidR="00B3420E" w:rsidRPr="00850E5D" w:rsidRDefault="00B3420E" w:rsidP="00E30B8F">
            <w:pPr>
              <w:jc w:val="left"/>
              <w:rPr>
                <w:i/>
                <w:sz w:val="18"/>
                <w:szCs w:val="18"/>
              </w:rPr>
            </w:pPr>
          </w:p>
        </w:tc>
      </w:tr>
      <w:tr w:rsidR="00B3420E" w14:paraId="47D6ED98" w14:textId="77777777" w:rsidTr="00E30B8F">
        <w:trPr>
          <w:trHeight w:val="22"/>
          <w:tblHeader/>
        </w:trPr>
        <w:tc>
          <w:tcPr>
            <w:tcW w:w="1384" w:type="dxa"/>
            <w:vMerge/>
            <w:shd w:val="clear" w:color="auto" w:fill="DBE5F1"/>
            <w:vAlign w:val="center"/>
          </w:tcPr>
          <w:p w14:paraId="0C5C9CF7" w14:textId="77777777" w:rsidR="00B3420E" w:rsidRPr="00850E5D" w:rsidRDefault="00B3420E" w:rsidP="00E30B8F">
            <w:pPr>
              <w:jc w:val="left"/>
              <w:rPr>
                <w:i/>
                <w:sz w:val="18"/>
                <w:szCs w:val="18"/>
              </w:rPr>
            </w:pPr>
          </w:p>
        </w:tc>
        <w:tc>
          <w:tcPr>
            <w:tcW w:w="1276" w:type="dxa"/>
            <w:gridSpan w:val="2"/>
            <w:shd w:val="clear" w:color="auto" w:fill="DBE5F1"/>
          </w:tcPr>
          <w:p w14:paraId="57FE5CC3" w14:textId="77777777" w:rsidR="00B3420E" w:rsidRPr="00000AB3" w:rsidRDefault="00B3420E" w:rsidP="00E30B8F">
            <w:pPr>
              <w:jc w:val="left"/>
              <w:rPr>
                <w:sz w:val="18"/>
                <w:szCs w:val="18"/>
              </w:rPr>
            </w:pPr>
            <w:r w:rsidRPr="00000AB3">
              <w:rPr>
                <w:sz w:val="18"/>
                <w:szCs w:val="18"/>
              </w:rPr>
              <w:t>GB50162D</w:t>
            </w:r>
          </w:p>
        </w:tc>
        <w:tc>
          <w:tcPr>
            <w:tcW w:w="1276" w:type="dxa"/>
            <w:shd w:val="clear" w:color="auto" w:fill="DBE5F1"/>
          </w:tcPr>
          <w:p w14:paraId="5439908C" w14:textId="77777777" w:rsidR="00B3420E" w:rsidRPr="00000AB3" w:rsidRDefault="00B3420E" w:rsidP="00E30B8F">
            <w:pPr>
              <w:jc w:val="center"/>
              <w:rPr>
                <w:sz w:val="18"/>
                <w:szCs w:val="18"/>
              </w:rPr>
            </w:pPr>
            <w:r w:rsidRPr="00000AB3">
              <w:rPr>
                <w:sz w:val="18"/>
                <w:szCs w:val="18"/>
              </w:rPr>
              <w:t>5</w:t>
            </w:r>
          </w:p>
        </w:tc>
        <w:tc>
          <w:tcPr>
            <w:tcW w:w="1275" w:type="dxa"/>
            <w:gridSpan w:val="2"/>
            <w:shd w:val="clear" w:color="auto" w:fill="DBE5F1"/>
          </w:tcPr>
          <w:p w14:paraId="3F6B3C00" w14:textId="77777777" w:rsidR="00B3420E" w:rsidRPr="00000AB3" w:rsidRDefault="00B3420E" w:rsidP="00E30B8F">
            <w:pPr>
              <w:jc w:val="center"/>
              <w:rPr>
                <w:sz w:val="18"/>
                <w:szCs w:val="18"/>
              </w:rPr>
            </w:pPr>
            <w:r w:rsidRPr="00000AB3">
              <w:rPr>
                <w:sz w:val="18"/>
                <w:szCs w:val="18"/>
              </w:rPr>
              <w:t>2</w:t>
            </w:r>
          </w:p>
        </w:tc>
        <w:tc>
          <w:tcPr>
            <w:tcW w:w="1276" w:type="dxa"/>
            <w:shd w:val="clear" w:color="auto" w:fill="DBE5F1"/>
          </w:tcPr>
          <w:p w14:paraId="0FE9B07B" w14:textId="77777777" w:rsidR="00B3420E" w:rsidRPr="00000AB3" w:rsidRDefault="00B3420E" w:rsidP="00E30B8F">
            <w:pPr>
              <w:jc w:val="center"/>
              <w:rPr>
                <w:sz w:val="18"/>
                <w:szCs w:val="18"/>
              </w:rPr>
            </w:pPr>
            <w:r w:rsidRPr="00000AB3">
              <w:rPr>
                <w:sz w:val="18"/>
                <w:szCs w:val="18"/>
              </w:rPr>
              <w:t>5</w:t>
            </w:r>
          </w:p>
        </w:tc>
        <w:tc>
          <w:tcPr>
            <w:tcW w:w="1276" w:type="dxa"/>
            <w:gridSpan w:val="2"/>
            <w:shd w:val="clear" w:color="auto" w:fill="DBE5F1"/>
          </w:tcPr>
          <w:p w14:paraId="1324286B" w14:textId="77777777" w:rsidR="00B3420E" w:rsidRPr="00000AB3" w:rsidRDefault="00B3420E" w:rsidP="00E30B8F">
            <w:pPr>
              <w:jc w:val="center"/>
              <w:rPr>
                <w:sz w:val="18"/>
                <w:szCs w:val="18"/>
              </w:rPr>
            </w:pPr>
            <w:r w:rsidRPr="00000AB3">
              <w:rPr>
                <w:sz w:val="18"/>
                <w:szCs w:val="18"/>
              </w:rPr>
              <w:t>2</w:t>
            </w:r>
          </w:p>
        </w:tc>
        <w:tc>
          <w:tcPr>
            <w:tcW w:w="1763" w:type="dxa"/>
            <w:vMerge/>
            <w:shd w:val="clear" w:color="auto" w:fill="DBE5F1"/>
          </w:tcPr>
          <w:p w14:paraId="6D2F3A27" w14:textId="77777777" w:rsidR="00B3420E" w:rsidRPr="00850E5D" w:rsidRDefault="00B3420E" w:rsidP="00E30B8F">
            <w:pPr>
              <w:jc w:val="left"/>
              <w:rPr>
                <w:i/>
                <w:sz w:val="18"/>
                <w:szCs w:val="18"/>
              </w:rPr>
            </w:pPr>
          </w:p>
        </w:tc>
      </w:tr>
      <w:tr w:rsidR="00B3420E" w14:paraId="1BB54554" w14:textId="77777777" w:rsidTr="00E30B8F">
        <w:trPr>
          <w:trHeight w:val="22"/>
          <w:tblHeader/>
        </w:trPr>
        <w:tc>
          <w:tcPr>
            <w:tcW w:w="1384" w:type="dxa"/>
            <w:vMerge/>
            <w:shd w:val="clear" w:color="auto" w:fill="DBE5F1"/>
            <w:vAlign w:val="center"/>
          </w:tcPr>
          <w:p w14:paraId="1B65AAC6" w14:textId="77777777" w:rsidR="00B3420E" w:rsidRPr="00850E5D" w:rsidRDefault="00B3420E" w:rsidP="00E30B8F">
            <w:pPr>
              <w:jc w:val="left"/>
              <w:rPr>
                <w:i/>
                <w:sz w:val="18"/>
                <w:szCs w:val="18"/>
              </w:rPr>
            </w:pPr>
          </w:p>
        </w:tc>
        <w:tc>
          <w:tcPr>
            <w:tcW w:w="1276" w:type="dxa"/>
            <w:gridSpan w:val="2"/>
            <w:shd w:val="clear" w:color="auto" w:fill="DBE5F1"/>
          </w:tcPr>
          <w:p w14:paraId="26553D81" w14:textId="77777777" w:rsidR="00B3420E" w:rsidRPr="00000AB3" w:rsidRDefault="00B3420E" w:rsidP="00E30B8F">
            <w:pPr>
              <w:jc w:val="left"/>
              <w:rPr>
                <w:sz w:val="18"/>
                <w:szCs w:val="18"/>
              </w:rPr>
            </w:pPr>
            <w:r w:rsidRPr="00000AB3">
              <w:rPr>
                <w:sz w:val="18"/>
                <w:szCs w:val="18"/>
              </w:rPr>
              <w:t>GB50182A</w:t>
            </w:r>
          </w:p>
        </w:tc>
        <w:tc>
          <w:tcPr>
            <w:tcW w:w="1276" w:type="dxa"/>
            <w:shd w:val="clear" w:color="auto" w:fill="DBE5F1"/>
          </w:tcPr>
          <w:p w14:paraId="2F2553F5" w14:textId="77777777" w:rsidR="00B3420E" w:rsidRPr="00000AB3" w:rsidRDefault="00B3420E" w:rsidP="00E30B8F">
            <w:pPr>
              <w:jc w:val="center"/>
              <w:rPr>
                <w:sz w:val="18"/>
                <w:szCs w:val="18"/>
              </w:rPr>
            </w:pPr>
            <w:r w:rsidRPr="00000AB3">
              <w:rPr>
                <w:sz w:val="18"/>
                <w:szCs w:val="18"/>
              </w:rPr>
              <w:t>1</w:t>
            </w:r>
          </w:p>
        </w:tc>
        <w:tc>
          <w:tcPr>
            <w:tcW w:w="1275" w:type="dxa"/>
            <w:gridSpan w:val="2"/>
            <w:shd w:val="clear" w:color="auto" w:fill="DBE5F1"/>
          </w:tcPr>
          <w:p w14:paraId="4612AC87" w14:textId="77777777" w:rsidR="00B3420E" w:rsidRPr="00000AB3" w:rsidRDefault="00B3420E" w:rsidP="00E30B8F">
            <w:pPr>
              <w:jc w:val="center"/>
              <w:rPr>
                <w:sz w:val="18"/>
                <w:szCs w:val="18"/>
              </w:rPr>
            </w:pPr>
            <w:r w:rsidRPr="00000AB3">
              <w:rPr>
                <w:sz w:val="18"/>
                <w:szCs w:val="18"/>
              </w:rPr>
              <w:t>5</w:t>
            </w:r>
          </w:p>
        </w:tc>
        <w:tc>
          <w:tcPr>
            <w:tcW w:w="1276" w:type="dxa"/>
            <w:shd w:val="clear" w:color="auto" w:fill="DBE5F1"/>
          </w:tcPr>
          <w:p w14:paraId="55719EAB" w14:textId="77777777" w:rsidR="00B3420E" w:rsidRPr="00000AB3" w:rsidRDefault="00B3420E" w:rsidP="00E30B8F">
            <w:pPr>
              <w:jc w:val="center"/>
              <w:rPr>
                <w:sz w:val="18"/>
                <w:szCs w:val="18"/>
              </w:rPr>
            </w:pPr>
            <w:r w:rsidRPr="00000AB3">
              <w:rPr>
                <w:sz w:val="18"/>
                <w:szCs w:val="18"/>
              </w:rPr>
              <w:t>1</w:t>
            </w:r>
          </w:p>
        </w:tc>
        <w:tc>
          <w:tcPr>
            <w:tcW w:w="1276" w:type="dxa"/>
            <w:gridSpan w:val="2"/>
            <w:shd w:val="clear" w:color="auto" w:fill="DBE5F1"/>
          </w:tcPr>
          <w:p w14:paraId="02E0E7FB" w14:textId="77777777" w:rsidR="00B3420E" w:rsidRPr="00000AB3" w:rsidRDefault="00B3420E" w:rsidP="00E30B8F">
            <w:pPr>
              <w:jc w:val="center"/>
              <w:rPr>
                <w:sz w:val="18"/>
                <w:szCs w:val="18"/>
              </w:rPr>
            </w:pPr>
            <w:r w:rsidRPr="00000AB3">
              <w:rPr>
                <w:sz w:val="18"/>
                <w:szCs w:val="18"/>
              </w:rPr>
              <w:t>5</w:t>
            </w:r>
          </w:p>
        </w:tc>
        <w:tc>
          <w:tcPr>
            <w:tcW w:w="1763" w:type="dxa"/>
            <w:vMerge/>
            <w:shd w:val="clear" w:color="auto" w:fill="DBE5F1"/>
          </w:tcPr>
          <w:p w14:paraId="09304434" w14:textId="77777777" w:rsidR="00B3420E" w:rsidRPr="00850E5D" w:rsidRDefault="00B3420E" w:rsidP="00E30B8F">
            <w:pPr>
              <w:jc w:val="left"/>
              <w:rPr>
                <w:i/>
                <w:sz w:val="18"/>
                <w:szCs w:val="18"/>
              </w:rPr>
            </w:pPr>
          </w:p>
        </w:tc>
      </w:tr>
    </w:tbl>
    <w:p w14:paraId="4CC43924" w14:textId="77777777" w:rsidR="001835F6" w:rsidRDefault="001835F6">
      <w:r>
        <w:br w:type="page"/>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84"/>
        <w:gridCol w:w="1276"/>
        <w:gridCol w:w="1276"/>
        <w:gridCol w:w="1275"/>
        <w:gridCol w:w="1276"/>
        <w:gridCol w:w="1276"/>
        <w:gridCol w:w="1763"/>
      </w:tblGrid>
      <w:tr w:rsidR="00B3420E" w14:paraId="4C33DF21" w14:textId="77777777" w:rsidTr="00E30B8F">
        <w:trPr>
          <w:trHeight w:val="22"/>
          <w:tblHeader/>
        </w:trPr>
        <w:tc>
          <w:tcPr>
            <w:tcW w:w="1384" w:type="dxa"/>
            <w:vMerge w:val="restart"/>
            <w:shd w:val="clear" w:color="auto" w:fill="DBE5F1"/>
            <w:vAlign w:val="center"/>
          </w:tcPr>
          <w:p w14:paraId="14316819" w14:textId="38A27DE3" w:rsidR="00B3420E" w:rsidRPr="00850E5D" w:rsidRDefault="00B3420E" w:rsidP="00441D0D">
            <w:pPr>
              <w:jc w:val="left"/>
              <w:rPr>
                <w:i/>
                <w:sz w:val="18"/>
                <w:szCs w:val="18"/>
              </w:rPr>
            </w:pPr>
            <w:r w:rsidRPr="00850E5D">
              <w:rPr>
                <w:i/>
                <w:sz w:val="18"/>
                <w:szCs w:val="18"/>
              </w:rPr>
              <w:lastRenderedPageBreak/>
              <w:t>7k</w:t>
            </w:r>
          </w:p>
          <w:p w14:paraId="46734157" w14:textId="77777777" w:rsidR="00B3420E" w:rsidRPr="00850E5D" w:rsidRDefault="00B3420E" w:rsidP="00441D0D">
            <w:pPr>
              <w:jc w:val="left"/>
              <w:rPr>
                <w:i/>
                <w:sz w:val="18"/>
                <w:szCs w:val="18"/>
              </w:rPr>
            </w:pPr>
            <w:r w:rsidRPr="00850E5D">
              <w:rPr>
                <w:i/>
                <w:sz w:val="18"/>
                <w:szCs w:val="18"/>
              </w:rPr>
              <w:t>[UPDATE WK19_07]</w:t>
            </w:r>
          </w:p>
        </w:tc>
        <w:tc>
          <w:tcPr>
            <w:tcW w:w="1276" w:type="dxa"/>
            <w:shd w:val="clear" w:color="auto" w:fill="DBE5F1"/>
            <w:vAlign w:val="center"/>
          </w:tcPr>
          <w:p w14:paraId="4E9E75EB" w14:textId="77777777" w:rsidR="00B3420E" w:rsidRPr="00000AB3" w:rsidRDefault="00B3420E" w:rsidP="00E30B8F">
            <w:pPr>
              <w:jc w:val="left"/>
              <w:rPr>
                <w:sz w:val="18"/>
                <w:szCs w:val="18"/>
              </w:rPr>
            </w:pPr>
            <w:r w:rsidRPr="00000AB3">
              <w:rPr>
                <w:sz w:val="18"/>
                <w:szCs w:val="18"/>
              </w:rPr>
              <w:t>GB302840</w:t>
            </w:r>
          </w:p>
        </w:tc>
        <w:tc>
          <w:tcPr>
            <w:tcW w:w="1276" w:type="dxa"/>
            <w:shd w:val="clear" w:color="auto" w:fill="DBE5F1"/>
            <w:vAlign w:val="center"/>
          </w:tcPr>
          <w:p w14:paraId="301E894C" w14:textId="77777777" w:rsidR="00B3420E" w:rsidRPr="00000AB3" w:rsidRDefault="00B3420E" w:rsidP="00E30B8F">
            <w:pPr>
              <w:jc w:val="center"/>
              <w:rPr>
                <w:sz w:val="18"/>
                <w:szCs w:val="18"/>
              </w:rPr>
            </w:pPr>
            <w:r w:rsidRPr="00000AB3">
              <w:rPr>
                <w:sz w:val="18"/>
                <w:szCs w:val="18"/>
              </w:rPr>
              <w:t>22</w:t>
            </w:r>
          </w:p>
        </w:tc>
        <w:tc>
          <w:tcPr>
            <w:tcW w:w="1275" w:type="dxa"/>
            <w:shd w:val="clear" w:color="auto" w:fill="DBE5F1"/>
            <w:vAlign w:val="center"/>
          </w:tcPr>
          <w:p w14:paraId="1E85E2AE" w14:textId="77777777" w:rsidR="00B3420E" w:rsidRPr="00000AB3" w:rsidRDefault="00B3420E" w:rsidP="00E30B8F">
            <w:pPr>
              <w:jc w:val="center"/>
              <w:rPr>
                <w:sz w:val="18"/>
                <w:szCs w:val="18"/>
              </w:rPr>
            </w:pPr>
            <w:r w:rsidRPr="00000AB3">
              <w:rPr>
                <w:sz w:val="18"/>
                <w:szCs w:val="18"/>
              </w:rPr>
              <w:t>16</w:t>
            </w:r>
          </w:p>
        </w:tc>
        <w:tc>
          <w:tcPr>
            <w:tcW w:w="1276" w:type="dxa"/>
            <w:shd w:val="clear" w:color="auto" w:fill="DBE5F1"/>
            <w:vAlign w:val="center"/>
          </w:tcPr>
          <w:p w14:paraId="1155FE49" w14:textId="77777777" w:rsidR="00B3420E" w:rsidRPr="00000AB3" w:rsidRDefault="00B3420E" w:rsidP="00E30B8F">
            <w:pPr>
              <w:jc w:val="center"/>
              <w:rPr>
                <w:sz w:val="18"/>
                <w:szCs w:val="18"/>
              </w:rPr>
            </w:pPr>
            <w:r w:rsidRPr="00000AB3">
              <w:rPr>
                <w:sz w:val="18"/>
                <w:szCs w:val="18"/>
              </w:rPr>
              <w:t>22</w:t>
            </w:r>
          </w:p>
        </w:tc>
        <w:tc>
          <w:tcPr>
            <w:tcW w:w="1276" w:type="dxa"/>
            <w:shd w:val="clear" w:color="auto" w:fill="DBE5F1"/>
            <w:vAlign w:val="center"/>
          </w:tcPr>
          <w:p w14:paraId="2B08FE87" w14:textId="77777777" w:rsidR="00B3420E" w:rsidRPr="00000AB3" w:rsidRDefault="00B3420E" w:rsidP="00E30B8F">
            <w:pPr>
              <w:jc w:val="center"/>
              <w:rPr>
                <w:sz w:val="18"/>
                <w:szCs w:val="18"/>
              </w:rPr>
            </w:pPr>
            <w:r w:rsidRPr="00000AB3">
              <w:rPr>
                <w:sz w:val="18"/>
                <w:szCs w:val="18"/>
              </w:rPr>
              <w:t>16</w:t>
            </w:r>
          </w:p>
        </w:tc>
        <w:tc>
          <w:tcPr>
            <w:tcW w:w="1763" w:type="dxa"/>
            <w:shd w:val="clear" w:color="auto" w:fill="DBE5F1"/>
          </w:tcPr>
          <w:p w14:paraId="131949E0" w14:textId="77777777" w:rsidR="00B3420E" w:rsidRPr="00850E5D" w:rsidRDefault="00B3420E" w:rsidP="00E30B8F">
            <w:pPr>
              <w:jc w:val="left"/>
              <w:rPr>
                <w:i/>
                <w:sz w:val="18"/>
                <w:szCs w:val="18"/>
              </w:rPr>
            </w:pPr>
          </w:p>
        </w:tc>
      </w:tr>
      <w:tr w:rsidR="00B3420E" w14:paraId="6F2BD803" w14:textId="77777777" w:rsidTr="00E30B8F">
        <w:trPr>
          <w:trHeight w:val="22"/>
          <w:tblHeader/>
        </w:trPr>
        <w:tc>
          <w:tcPr>
            <w:tcW w:w="1384" w:type="dxa"/>
            <w:vMerge/>
            <w:shd w:val="clear" w:color="auto" w:fill="DBE5F1"/>
            <w:vAlign w:val="center"/>
          </w:tcPr>
          <w:p w14:paraId="7D03DD23" w14:textId="77777777" w:rsidR="00B3420E" w:rsidRPr="00000AB3" w:rsidRDefault="00B3420E" w:rsidP="00E30B8F">
            <w:pPr>
              <w:jc w:val="left"/>
              <w:rPr>
                <w:sz w:val="18"/>
                <w:szCs w:val="18"/>
              </w:rPr>
            </w:pPr>
          </w:p>
        </w:tc>
        <w:tc>
          <w:tcPr>
            <w:tcW w:w="1276" w:type="dxa"/>
            <w:shd w:val="clear" w:color="auto" w:fill="DBE5F1"/>
            <w:vAlign w:val="center"/>
          </w:tcPr>
          <w:p w14:paraId="184773FD" w14:textId="77777777" w:rsidR="00B3420E" w:rsidRPr="00000AB3" w:rsidRDefault="00B3420E" w:rsidP="00E30B8F">
            <w:pPr>
              <w:jc w:val="left"/>
              <w:rPr>
                <w:sz w:val="18"/>
                <w:szCs w:val="18"/>
              </w:rPr>
            </w:pPr>
            <w:r w:rsidRPr="00000AB3">
              <w:rPr>
                <w:sz w:val="18"/>
                <w:szCs w:val="18"/>
              </w:rPr>
              <w:t>GB303220</w:t>
            </w:r>
          </w:p>
        </w:tc>
        <w:tc>
          <w:tcPr>
            <w:tcW w:w="1276" w:type="dxa"/>
            <w:shd w:val="clear" w:color="auto" w:fill="DBE5F1"/>
            <w:vAlign w:val="center"/>
          </w:tcPr>
          <w:p w14:paraId="08397686" w14:textId="77777777" w:rsidR="00B3420E" w:rsidRPr="00000AB3" w:rsidRDefault="00B3420E" w:rsidP="00E30B8F">
            <w:pPr>
              <w:jc w:val="center"/>
              <w:rPr>
                <w:sz w:val="18"/>
                <w:szCs w:val="18"/>
              </w:rPr>
            </w:pPr>
            <w:r w:rsidRPr="00000AB3">
              <w:rPr>
                <w:sz w:val="18"/>
                <w:szCs w:val="18"/>
              </w:rPr>
              <w:t>4</w:t>
            </w:r>
          </w:p>
        </w:tc>
        <w:tc>
          <w:tcPr>
            <w:tcW w:w="1275" w:type="dxa"/>
            <w:shd w:val="clear" w:color="auto" w:fill="DBE5F1"/>
            <w:vAlign w:val="center"/>
          </w:tcPr>
          <w:p w14:paraId="1F849C58" w14:textId="77777777" w:rsidR="00B3420E" w:rsidRPr="00000AB3" w:rsidRDefault="00B3420E" w:rsidP="00E30B8F">
            <w:pPr>
              <w:jc w:val="center"/>
              <w:rPr>
                <w:sz w:val="18"/>
                <w:szCs w:val="18"/>
              </w:rPr>
            </w:pPr>
            <w:r w:rsidRPr="00000AB3">
              <w:rPr>
                <w:sz w:val="18"/>
                <w:szCs w:val="18"/>
              </w:rPr>
              <w:t>6</w:t>
            </w:r>
          </w:p>
        </w:tc>
        <w:tc>
          <w:tcPr>
            <w:tcW w:w="1276" w:type="dxa"/>
            <w:shd w:val="clear" w:color="auto" w:fill="DBE5F1"/>
            <w:vAlign w:val="center"/>
          </w:tcPr>
          <w:p w14:paraId="3D6E8F25" w14:textId="77777777" w:rsidR="00B3420E" w:rsidRPr="00000AB3" w:rsidRDefault="00B3420E" w:rsidP="00E30B8F">
            <w:pPr>
              <w:jc w:val="center"/>
              <w:rPr>
                <w:sz w:val="18"/>
                <w:szCs w:val="18"/>
              </w:rPr>
            </w:pPr>
            <w:r w:rsidRPr="00000AB3">
              <w:rPr>
                <w:sz w:val="18"/>
                <w:szCs w:val="18"/>
              </w:rPr>
              <w:t>4</w:t>
            </w:r>
          </w:p>
        </w:tc>
        <w:tc>
          <w:tcPr>
            <w:tcW w:w="1276" w:type="dxa"/>
            <w:shd w:val="clear" w:color="auto" w:fill="DBE5F1"/>
            <w:vAlign w:val="center"/>
          </w:tcPr>
          <w:p w14:paraId="55765A9A" w14:textId="77777777" w:rsidR="00B3420E" w:rsidRPr="00000AB3" w:rsidRDefault="00B3420E" w:rsidP="00E30B8F">
            <w:pPr>
              <w:jc w:val="center"/>
              <w:rPr>
                <w:sz w:val="18"/>
                <w:szCs w:val="18"/>
              </w:rPr>
            </w:pPr>
            <w:r w:rsidRPr="00000AB3">
              <w:rPr>
                <w:sz w:val="18"/>
                <w:szCs w:val="18"/>
              </w:rPr>
              <w:t>6</w:t>
            </w:r>
          </w:p>
        </w:tc>
        <w:tc>
          <w:tcPr>
            <w:tcW w:w="1763" w:type="dxa"/>
            <w:shd w:val="clear" w:color="auto" w:fill="DBE5F1"/>
          </w:tcPr>
          <w:p w14:paraId="387EAFD2" w14:textId="77777777" w:rsidR="00B3420E" w:rsidRPr="00850E5D" w:rsidRDefault="00B3420E" w:rsidP="00E30B8F">
            <w:pPr>
              <w:jc w:val="left"/>
              <w:rPr>
                <w:i/>
                <w:sz w:val="18"/>
                <w:szCs w:val="18"/>
              </w:rPr>
            </w:pPr>
          </w:p>
        </w:tc>
      </w:tr>
      <w:tr w:rsidR="00B3420E" w14:paraId="16ABCD13" w14:textId="77777777" w:rsidTr="00E30B8F">
        <w:trPr>
          <w:trHeight w:val="22"/>
          <w:tblHeader/>
        </w:trPr>
        <w:tc>
          <w:tcPr>
            <w:tcW w:w="1384" w:type="dxa"/>
            <w:vMerge/>
            <w:shd w:val="clear" w:color="auto" w:fill="DBE5F1"/>
            <w:vAlign w:val="center"/>
          </w:tcPr>
          <w:p w14:paraId="000AEB4C" w14:textId="77777777" w:rsidR="00B3420E" w:rsidRPr="00000AB3" w:rsidRDefault="00B3420E" w:rsidP="00E30B8F">
            <w:pPr>
              <w:jc w:val="left"/>
              <w:rPr>
                <w:sz w:val="18"/>
                <w:szCs w:val="18"/>
              </w:rPr>
            </w:pPr>
          </w:p>
        </w:tc>
        <w:tc>
          <w:tcPr>
            <w:tcW w:w="1276" w:type="dxa"/>
            <w:shd w:val="clear" w:color="auto" w:fill="DBE5F1"/>
            <w:vAlign w:val="center"/>
          </w:tcPr>
          <w:p w14:paraId="3DF16DFE" w14:textId="77777777" w:rsidR="00B3420E" w:rsidRPr="00000AB3" w:rsidRDefault="00B3420E" w:rsidP="00E30B8F">
            <w:pPr>
              <w:jc w:val="left"/>
              <w:rPr>
                <w:sz w:val="18"/>
                <w:szCs w:val="18"/>
              </w:rPr>
            </w:pPr>
            <w:r w:rsidRPr="00000AB3">
              <w:rPr>
                <w:sz w:val="18"/>
                <w:szCs w:val="18"/>
              </w:rPr>
              <w:t>GB303420</w:t>
            </w:r>
          </w:p>
        </w:tc>
        <w:tc>
          <w:tcPr>
            <w:tcW w:w="1276" w:type="dxa"/>
            <w:shd w:val="clear" w:color="auto" w:fill="DBE5F1"/>
            <w:vAlign w:val="center"/>
          </w:tcPr>
          <w:p w14:paraId="721589A1" w14:textId="77777777" w:rsidR="00B3420E" w:rsidRPr="00000AB3" w:rsidRDefault="00B3420E" w:rsidP="00E30B8F">
            <w:pPr>
              <w:jc w:val="center"/>
              <w:rPr>
                <w:sz w:val="18"/>
                <w:szCs w:val="18"/>
              </w:rPr>
            </w:pPr>
            <w:r w:rsidRPr="00000AB3">
              <w:rPr>
                <w:sz w:val="18"/>
                <w:szCs w:val="18"/>
              </w:rPr>
              <w:t>3</w:t>
            </w:r>
          </w:p>
        </w:tc>
        <w:tc>
          <w:tcPr>
            <w:tcW w:w="1275" w:type="dxa"/>
            <w:shd w:val="clear" w:color="auto" w:fill="DBE5F1"/>
            <w:vAlign w:val="center"/>
          </w:tcPr>
          <w:p w14:paraId="3F4DE398" w14:textId="77777777" w:rsidR="00B3420E" w:rsidRPr="00000AB3" w:rsidRDefault="00B3420E" w:rsidP="00E30B8F">
            <w:pPr>
              <w:jc w:val="center"/>
              <w:rPr>
                <w:sz w:val="18"/>
                <w:szCs w:val="18"/>
              </w:rPr>
            </w:pPr>
            <w:r w:rsidRPr="00000AB3">
              <w:rPr>
                <w:sz w:val="18"/>
                <w:szCs w:val="18"/>
              </w:rPr>
              <w:t>9</w:t>
            </w:r>
          </w:p>
        </w:tc>
        <w:tc>
          <w:tcPr>
            <w:tcW w:w="1276" w:type="dxa"/>
            <w:shd w:val="clear" w:color="auto" w:fill="DBE5F1"/>
            <w:vAlign w:val="center"/>
          </w:tcPr>
          <w:p w14:paraId="2A210CAC" w14:textId="77777777" w:rsidR="00B3420E" w:rsidRPr="00000AB3" w:rsidRDefault="00B3420E" w:rsidP="00E30B8F">
            <w:pPr>
              <w:jc w:val="center"/>
              <w:rPr>
                <w:sz w:val="18"/>
                <w:szCs w:val="18"/>
              </w:rPr>
            </w:pPr>
            <w:r w:rsidRPr="00000AB3">
              <w:rPr>
                <w:sz w:val="18"/>
                <w:szCs w:val="18"/>
              </w:rPr>
              <w:t>3</w:t>
            </w:r>
          </w:p>
        </w:tc>
        <w:tc>
          <w:tcPr>
            <w:tcW w:w="1276" w:type="dxa"/>
            <w:shd w:val="clear" w:color="auto" w:fill="DBE5F1"/>
            <w:vAlign w:val="center"/>
          </w:tcPr>
          <w:p w14:paraId="50EFDCC7" w14:textId="77777777" w:rsidR="00B3420E" w:rsidRPr="00000AB3" w:rsidRDefault="00B3420E" w:rsidP="00E30B8F">
            <w:pPr>
              <w:jc w:val="center"/>
              <w:rPr>
                <w:sz w:val="18"/>
                <w:szCs w:val="18"/>
              </w:rPr>
            </w:pPr>
            <w:r w:rsidRPr="00000AB3">
              <w:rPr>
                <w:sz w:val="18"/>
                <w:szCs w:val="18"/>
              </w:rPr>
              <w:t>9</w:t>
            </w:r>
          </w:p>
        </w:tc>
        <w:tc>
          <w:tcPr>
            <w:tcW w:w="1763" w:type="dxa"/>
            <w:shd w:val="clear" w:color="auto" w:fill="DBE5F1"/>
          </w:tcPr>
          <w:p w14:paraId="1CF5A446" w14:textId="77777777" w:rsidR="00B3420E" w:rsidRPr="00000AB3" w:rsidRDefault="00B3420E" w:rsidP="00E30B8F">
            <w:pPr>
              <w:jc w:val="left"/>
              <w:rPr>
                <w:sz w:val="18"/>
                <w:szCs w:val="18"/>
              </w:rPr>
            </w:pPr>
          </w:p>
        </w:tc>
      </w:tr>
      <w:tr w:rsidR="00B3420E" w14:paraId="0A6B324C" w14:textId="77777777" w:rsidTr="00E30B8F">
        <w:trPr>
          <w:trHeight w:val="22"/>
          <w:tblHeader/>
        </w:trPr>
        <w:tc>
          <w:tcPr>
            <w:tcW w:w="1384" w:type="dxa"/>
            <w:vMerge/>
            <w:shd w:val="clear" w:color="auto" w:fill="DBE5F1"/>
            <w:vAlign w:val="center"/>
          </w:tcPr>
          <w:p w14:paraId="57E71BDB" w14:textId="77777777" w:rsidR="00B3420E" w:rsidRPr="00000AB3" w:rsidRDefault="00B3420E" w:rsidP="00E30B8F">
            <w:pPr>
              <w:jc w:val="left"/>
              <w:rPr>
                <w:sz w:val="18"/>
                <w:szCs w:val="18"/>
              </w:rPr>
            </w:pPr>
          </w:p>
        </w:tc>
        <w:tc>
          <w:tcPr>
            <w:tcW w:w="1276" w:type="dxa"/>
            <w:shd w:val="clear" w:color="auto" w:fill="DBE5F1"/>
            <w:vAlign w:val="center"/>
          </w:tcPr>
          <w:p w14:paraId="5824851C" w14:textId="77777777" w:rsidR="00B3420E" w:rsidRPr="00000AB3" w:rsidRDefault="00B3420E" w:rsidP="00E30B8F">
            <w:pPr>
              <w:jc w:val="left"/>
              <w:rPr>
                <w:sz w:val="18"/>
                <w:szCs w:val="18"/>
              </w:rPr>
            </w:pPr>
            <w:r w:rsidRPr="00000AB3">
              <w:rPr>
                <w:sz w:val="18"/>
                <w:szCs w:val="18"/>
              </w:rPr>
              <w:t>GB303460</w:t>
            </w:r>
          </w:p>
        </w:tc>
        <w:tc>
          <w:tcPr>
            <w:tcW w:w="1276" w:type="dxa"/>
            <w:shd w:val="clear" w:color="auto" w:fill="DBE5F1"/>
            <w:vAlign w:val="center"/>
          </w:tcPr>
          <w:p w14:paraId="0C137A3D" w14:textId="77777777" w:rsidR="00B3420E" w:rsidRPr="00000AB3" w:rsidRDefault="00B3420E" w:rsidP="00E30B8F">
            <w:pPr>
              <w:jc w:val="center"/>
              <w:rPr>
                <w:sz w:val="18"/>
                <w:szCs w:val="18"/>
              </w:rPr>
            </w:pPr>
            <w:r w:rsidRPr="00000AB3">
              <w:rPr>
                <w:sz w:val="18"/>
                <w:szCs w:val="18"/>
              </w:rPr>
              <w:t>11</w:t>
            </w:r>
          </w:p>
        </w:tc>
        <w:tc>
          <w:tcPr>
            <w:tcW w:w="1275" w:type="dxa"/>
            <w:shd w:val="clear" w:color="auto" w:fill="DBE5F1"/>
            <w:vAlign w:val="center"/>
          </w:tcPr>
          <w:p w14:paraId="62451B53" w14:textId="77777777" w:rsidR="00B3420E" w:rsidRPr="00000AB3" w:rsidRDefault="00B3420E" w:rsidP="00E30B8F">
            <w:pPr>
              <w:jc w:val="center"/>
              <w:rPr>
                <w:sz w:val="18"/>
                <w:szCs w:val="18"/>
              </w:rPr>
            </w:pPr>
            <w:r w:rsidRPr="00000AB3">
              <w:rPr>
                <w:sz w:val="18"/>
                <w:szCs w:val="18"/>
              </w:rPr>
              <w:t>0</w:t>
            </w:r>
          </w:p>
        </w:tc>
        <w:tc>
          <w:tcPr>
            <w:tcW w:w="1276" w:type="dxa"/>
            <w:shd w:val="clear" w:color="auto" w:fill="DBE5F1"/>
            <w:vAlign w:val="center"/>
          </w:tcPr>
          <w:p w14:paraId="10361C97" w14:textId="77777777" w:rsidR="00B3420E" w:rsidRPr="00000AB3" w:rsidRDefault="00B3420E" w:rsidP="00E30B8F">
            <w:pPr>
              <w:jc w:val="center"/>
              <w:rPr>
                <w:sz w:val="18"/>
                <w:szCs w:val="18"/>
              </w:rPr>
            </w:pPr>
            <w:r w:rsidRPr="00000AB3">
              <w:rPr>
                <w:sz w:val="18"/>
                <w:szCs w:val="18"/>
              </w:rPr>
              <w:t>11</w:t>
            </w:r>
          </w:p>
        </w:tc>
        <w:tc>
          <w:tcPr>
            <w:tcW w:w="1276" w:type="dxa"/>
            <w:shd w:val="clear" w:color="auto" w:fill="DBE5F1"/>
            <w:vAlign w:val="center"/>
          </w:tcPr>
          <w:p w14:paraId="06F393BE" w14:textId="77777777" w:rsidR="00B3420E" w:rsidRPr="00000AB3" w:rsidRDefault="00B3420E" w:rsidP="00E30B8F">
            <w:pPr>
              <w:jc w:val="center"/>
              <w:rPr>
                <w:sz w:val="18"/>
                <w:szCs w:val="18"/>
              </w:rPr>
            </w:pPr>
            <w:r w:rsidRPr="00000AB3">
              <w:rPr>
                <w:sz w:val="18"/>
                <w:szCs w:val="18"/>
              </w:rPr>
              <w:t>0</w:t>
            </w:r>
          </w:p>
        </w:tc>
        <w:tc>
          <w:tcPr>
            <w:tcW w:w="1763" w:type="dxa"/>
            <w:shd w:val="clear" w:color="auto" w:fill="DBE5F1"/>
          </w:tcPr>
          <w:p w14:paraId="49778D0E" w14:textId="77777777" w:rsidR="00B3420E" w:rsidRPr="00000AB3" w:rsidRDefault="00B3420E" w:rsidP="00E30B8F">
            <w:pPr>
              <w:jc w:val="left"/>
              <w:rPr>
                <w:sz w:val="18"/>
                <w:szCs w:val="18"/>
              </w:rPr>
            </w:pPr>
          </w:p>
        </w:tc>
      </w:tr>
      <w:tr w:rsidR="00B3420E" w14:paraId="77BEA94A" w14:textId="77777777" w:rsidTr="00E30B8F">
        <w:trPr>
          <w:trHeight w:val="22"/>
          <w:tblHeader/>
        </w:trPr>
        <w:tc>
          <w:tcPr>
            <w:tcW w:w="1384" w:type="dxa"/>
            <w:vMerge/>
            <w:shd w:val="clear" w:color="auto" w:fill="DBE5F1"/>
            <w:vAlign w:val="center"/>
          </w:tcPr>
          <w:p w14:paraId="4D7549C7" w14:textId="77777777" w:rsidR="00B3420E" w:rsidRPr="00000AB3" w:rsidRDefault="00B3420E" w:rsidP="00E30B8F">
            <w:pPr>
              <w:jc w:val="left"/>
              <w:rPr>
                <w:sz w:val="18"/>
                <w:szCs w:val="18"/>
              </w:rPr>
            </w:pPr>
          </w:p>
        </w:tc>
        <w:tc>
          <w:tcPr>
            <w:tcW w:w="1276" w:type="dxa"/>
            <w:shd w:val="clear" w:color="auto" w:fill="DBE5F1"/>
            <w:vAlign w:val="center"/>
          </w:tcPr>
          <w:p w14:paraId="279C2BAA" w14:textId="77777777" w:rsidR="00B3420E" w:rsidRPr="00000AB3" w:rsidRDefault="00B3420E" w:rsidP="00E30B8F">
            <w:pPr>
              <w:jc w:val="left"/>
              <w:rPr>
                <w:sz w:val="18"/>
                <w:szCs w:val="18"/>
              </w:rPr>
            </w:pPr>
            <w:r w:rsidRPr="00000AB3">
              <w:rPr>
                <w:sz w:val="18"/>
                <w:szCs w:val="18"/>
              </w:rPr>
              <w:t>GB40162A</w:t>
            </w:r>
          </w:p>
        </w:tc>
        <w:tc>
          <w:tcPr>
            <w:tcW w:w="1276" w:type="dxa"/>
            <w:shd w:val="clear" w:color="auto" w:fill="DBE5F1"/>
            <w:vAlign w:val="center"/>
          </w:tcPr>
          <w:p w14:paraId="2D43E077" w14:textId="77777777" w:rsidR="00B3420E" w:rsidRPr="00000AB3" w:rsidRDefault="00B3420E" w:rsidP="00E30B8F">
            <w:pPr>
              <w:jc w:val="center"/>
              <w:rPr>
                <w:sz w:val="18"/>
                <w:szCs w:val="18"/>
              </w:rPr>
            </w:pPr>
            <w:r w:rsidRPr="00000AB3">
              <w:rPr>
                <w:sz w:val="18"/>
                <w:szCs w:val="18"/>
              </w:rPr>
              <w:t>9</w:t>
            </w:r>
          </w:p>
        </w:tc>
        <w:tc>
          <w:tcPr>
            <w:tcW w:w="1275" w:type="dxa"/>
            <w:shd w:val="clear" w:color="auto" w:fill="DBE5F1"/>
            <w:vAlign w:val="center"/>
          </w:tcPr>
          <w:p w14:paraId="2007088E" w14:textId="77777777" w:rsidR="00B3420E" w:rsidRPr="00000AB3" w:rsidRDefault="00B3420E" w:rsidP="00E30B8F">
            <w:pPr>
              <w:jc w:val="center"/>
              <w:rPr>
                <w:sz w:val="18"/>
                <w:szCs w:val="18"/>
              </w:rPr>
            </w:pPr>
            <w:r w:rsidRPr="00000AB3">
              <w:rPr>
                <w:sz w:val="18"/>
                <w:szCs w:val="18"/>
              </w:rPr>
              <w:t>3</w:t>
            </w:r>
          </w:p>
        </w:tc>
        <w:tc>
          <w:tcPr>
            <w:tcW w:w="1276" w:type="dxa"/>
            <w:shd w:val="clear" w:color="auto" w:fill="DBE5F1"/>
            <w:vAlign w:val="center"/>
          </w:tcPr>
          <w:p w14:paraId="48DFE276" w14:textId="77777777" w:rsidR="00B3420E" w:rsidRPr="00000AB3" w:rsidRDefault="00B3420E" w:rsidP="00E30B8F">
            <w:pPr>
              <w:jc w:val="center"/>
              <w:rPr>
                <w:sz w:val="18"/>
                <w:szCs w:val="18"/>
              </w:rPr>
            </w:pPr>
            <w:r w:rsidRPr="00000AB3">
              <w:rPr>
                <w:sz w:val="18"/>
                <w:szCs w:val="18"/>
              </w:rPr>
              <w:t>9</w:t>
            </w:r>
          </w:p>
        </w:tc>
        <w:tc>
          <w:tcPr>
            <w:tcW w:w="1276" w:type="dxa"/>
            <w:shd w:val="clear" w:color="auto" w:fill="DBE5F1"/>
            <w:vAlign w:val="center"/>
          </w:tcPr>
          <w:p w14:paraId="4FFFAF85" w14:textId="77777777" w:rsidR="00B3420E" w:rsidRPr="00000AB3" w:rsidRDefault="00B3420E" w:rsidP="00E30B8F">
            <w:pPr>
              <w:jc w:val="center"/>
              <w:rPr>
                <w:sz w:val="18"/>
                <w:szCs w:val="18"/>
              </w:rPr>
            </w:pPr>
            <w:r w:rsidRPr="00000AB3">
              <w:rPr>
                <w:sz w:val="18"/>
                <w:szCs w:val="18"/>
              </w:rPr>
              <w:t>3</w:t>
            </w:r>
          </w:p>
        </w:tc>
        <w:tc>
          <w:tcPr>
            <w:tcW w:w="1763" w:type="dxa"/>
            <w:shd w:val="clear" w:color="auto" w:fill="DBE5F1"/>
            <w:vAlign w:val="center"/>
          </w:tcPr>
          <w:p w14:paraId="1EFD5550" w14:textId="77777777" w:rsidR="00B3420E" w:rsidRPr="00000AB3" w:rsidRDefault="00B3420E" w:rsidP="00E30B8F">
            <w:pPr>
              <w:jc w:val="left"/>
              <w:rPr>
                <w:sz w:val="18"/>
                <w:szCs w:val="18"/>
              </w:rPr>
            </w:pPr>
          </w:p>
        </w:tc>
      </w:tr>
      <w:tr w:rsidR="00B3420E" w14:paraId="7CC80A47" w14:textId="77777777" w:rsidTr="00E30B8F">
        <w:trPr>
          <w:trHeight w:val="22"/>
          <w:tblHeader/>
        </w:trPr>
        <w:tc>
          <w:tcPr>
            <w:tcW w:w="1384" w:type="dxa"/>
            <w:vMerge/>
            <w:shd w:val="clear" w:color="auto" w:fill="DBE5F1"/>
            <w:vAlign w:val="center"/>
          </w:tcPr>
          <w:p w14:paraId="687163CE" w14:textId="77777777" w:rsidR="00B3420E" w:rsidRPr="00000AB3" w:rsidRDefault="00B3420E" w:rsidP="00E30B8F">
            <w:pPr>
              <w:jc w:val="left"/>
              <w:rPr>
                <w:sz w:val="18"/>
                <w:szCs w:val="18"/>
              </w:rPr>
            </w:pPr>
          </w:p>
        </w:tc>
        <w:tc>
          <w:tcPr>
            <w:tcW w:w="1276" w:type="dxa"/>
            <w:shd w:val="clear" w:color="auto" w:fill="DBE5F1"/>
            <w:vAlign w:val="center"/>
          </w:tcPr>
          <w:p w14:paraId="610ED3A4" w14:textId="77777777" w:rsidR="00B3420E" w:rsidRPr="00000AB3" w:rsidRDefault="00B3420E" w:rsidP="00E30B8F">
            <w:pPr>
              <w:jc w:val="left"/>
              <w:rPr>
                <w:sz w:val="18"/>
                <w:szCs w:val="18"/>
              </w:rPr>
            </w:pPr>
            <w:r w:rsidRPr="00000AB3">
              <w:rPr>
                <w:sz w:val="18"/>
                <w:szCs w:val="18"/>
              </w:rPr>
              <w:t>GB40184A</w:t>
            </w:r>
          </w:p>
        </w:tc>
        <w:tc>
          <w:tcPr>
            <w:tcW w:w="1276" w:type="dxa"/>
            <w:shd w:val="clear" w:color="auto" w:fill="DBE5F1"/>
            <w:vAlign w:val="center"/>
          </w:tcPr>
          <w:p w14:paraId="10DA1372" w14:textId="77777777" w:rsidR="00B3420E" w:rsidRPr="00000AB3" w:rsidRDefault="00B3420E" w:rsidP="00E30B8F">
            <w:pPr>
              <w:jc w:val="center"/>
              <w:rPr>
                <w:sz w:val="18"/>
                <w:szCs w:val="18"/>
              </w:rPr>
            </w:pPr>
            <w:r w:rsidRPr="00000AB3">
              <w:rPr>
                <w:sz w:val="18"/>
                <w:szCs w:val="18"/>
              </w:rPr>
              <w:t>3</w:t>
            </w:r>
          </w:p>
        </w:tc>
        <w:tc>
          <w:tcPr>
            <w:tcW w:w="1275" w:type="dxa"/>
            <w:shd w:val="clear" w:color="auto" w:fill="DBE5F1"/>
            <w:vAlign w:val="center"/>
          </w:tcPr>
          <w:p w14:paraId="1928C03A" w14:textId="77777777" w:rsidR="00B3420E" w:rsidRPr="00000AB3" w:rsidRDefault="00B3420E" w:rsidP="00E30B8F">
            <w:pPr>
              <w:jc w:val="center"/>
              <w:rPr>
                <w:sz w:val="18"/>
                <w:szCs w:val="18"/>
              </w:rPr>
            </w:pPr>
            <w:r w:rsidRPr="00000AB3">
              <w:rPr>
                <w:sz w:val="18"/>
                <w:szCs w:val="18"/>
              </w:rPr>
              <w:t>3</w:t>
            </w:r>
          </w:p>
        </w:tc>
        <w:tc>
          <w:tcPr>
            <w:tcW w:w="1276" w:type="dxa"/>
            <w:shd w:val="clear" w:color="auto" w:fill="DBE5F1"/>
            <w:vAlign w:val="center"/>
          </w:tcPr>
          <w:p w14:paraId="4B63334E" w14:textId="77777777" w:rsidR="00B3420E" w:rsidRPr="00000AB3" w:rsidRDefault="00B3420E" w:rsidP="00E30B8F">
            <w:pPr>
              <w:jc w:val="center"/>
              <w:rPr>
                <w:sz w:val="18"/>
                <w:szCs w:val="18"/>
              </w:rPr>
            </w:pPr>
            <w:r w:rsidRPr="00000AB3">
              <w:rPr>
                <w:sz w:val="18"/>
                <w:szCs w:val="18"/>
              </w:rPr>
              <w:t>3</w:t>
            </w:r>
          </w:p>
        </w:tc>
        <w:tc>
          <w:tcPr>
            <w:tcW w:w="1276" w:type="dxa"/>
            <w:shd w:val="clear" w:color="auto" w:fill="DBE5F1"/>
            <w:vAlign w:val="center"/>
          </w:tcPr>
          <w:p w14:paraId="37B4270E" w14:textId="77777777" w:rsidR="00B3420E" w:rsidRPr="00000AB3" w:rsidRDefault="00B3420E" w:rsidP="00E30B8F">
            <w:pPr>
              <w:jc w:val="center"/>
              <w:rPr>
                <w:sz w:val="18"/>
                <w:szCs w:val="18"/>
              </w:rPr>
            </w:pPr>
            <w:r w:rsidRPr="00000AB3">
              <w:rPr>
                <w:sz w:val="18"/>
                <w:szCs w:val="18"/>
              </w:rPr>
              <w:t>3</w:t>
            </w:r>
          </w:p>
        </w:tc>
        <w:tc>
          <w:tcPr>
            <w:tcW w:w="1763" w:type="dxa"/>
            <w:shd w:val="clear" w:color="auto" w:fill="DBE5F1"/>
            <w:vAlign w:val="center"/>
          </w:tcPr>
          <w:p w14:paraId="154B1742" w14:textId="77777777" w:rsidR="00B3420E" w:rsidRPr="00000AB3" w:rsidRDefault="00B3420E" w:rsidP="00E30B8F">
            <w:pPr>
              <w:jc w:val="left"/>
              <w:rPr>
                <w:sz w:val="18"/>
                <w:szCs w:val="18"/>
              </w:rPr>
            </w:pPr>
          </w:p>
        </w:tc>
      </w:tr>
      <w:tr w:rsidR="00B3420E" w14:paraId="36159316" w14:textId="77777777" w:rsidTr="00E30B8F">
        <w:trPr>
          <w:trHeight w:val="22"/>
          <w:tblHeader/>
        </w:trPr>
        <w:tc>
          <w:tcPr>
            <w:tcW w:w="1384" w:type="dxa"/>
            <w:vMerge/>
            <w:shd w:val="clear" w:color="auto" w:fill="DBE5F1"/>
            <w:vAlign w:val="center"/>
          </w:tcPr>
          <w:p w14:paraId="213F34B0" w14:textId="77777777" w:rsidR="00B3420E" w:rsidRPr="00000AB3" w:rsidRDefault="00B3420E" w:rsidP="00E30B8F">
            <w:pPr>
              <w:jc w:val="left"/>
              <w:rPr>
                <w:sz w:val="18"/>
                <w:szCs w:val="18"/>
              </w:rPr>
            </w:pPr>
          </w:p>
        </w:tc>
        <w:tc>
          <w:tcPr>
            <w:tcW w:w="1276" w:type="dxa"/>
            <w:shd w:val="clear" w:color="auto" w:fill="DBE5F1"/>
            <w:vAlign w:val="center"/>
          </w:tcPr>
          <w:p w14:paraId="10D51730" w14:textId="77777777" w:rsidR="00B3420E" w:rsidRPr="00000AB3" w:rsidRDefault="00B3420E" w:rsidP="00E30B8F">
            <w:pPr>
              <w:jc w:val="left"/>
              <w:rPr>
                <w:sz w:val="18"/>
                <w:szCs w:val="18"/>
              </w:rPr>
            </w:pPr>
            <w:r w:rsidRPr="00000AB3">
              <w:rPr>
                <w:sz w:val="18"/>
                <w:szCs w:val="18"/>
              </w:rPr>
              <w:t>GB40186D</w:t>
            </w:r>
          </w:p>
        </w:tc>
        <w:tc>
          <w:tcPr>
            <w:tcW w:w="1276" w:type="dxa"/>
            <w:shd w:val="clear" w:color="auto" w:fill="DBE5F1"/>
            <w:vAlign w:val="center"/>
          </w:tcPr>
          <w:p w14:paraId="59E73858" w14:textId="77777777" w:rsidR="00B3420E" w:rsidRPr="00000AB3" w:rsidRDefault="00B3420E" w:rsidP="00E30B8F">
            <w:pPr>
              <w:jc w:val="center"/>
              <w:rPr>
                <w:sz w:val="18"/>
                <w:szCs w:val="18"/>
              </w:rPr>
            </w:pPr>
            <w:r w:rsidRPr="00000AB3">
              <w:rPr>
                <w:sz w:val="18"/>
                <w:szCs w:val="18"/>
              </w:rPr>
              <w:t>1</w:t>
            </w:r>
          </w:p>
        </w:tc>
        <w:tc>
          <w:tcPr>
            <w:tcW w:w="1275" w:type="dxa"/>
            <w:shd w:val="clear" w:color="auto" w:fill="DBE5F1"/>
            <w:vAlign w:val="center"/>
          </w:tcPr>
          <w:p w14:paraId="166972BF" w14:textId="77777777" w:rsidR="00B3420E" w:rsidRPr="00000AB3" w:rsidRDefault="00B3420E" w:rsidP="00E30B8F">
            <w:pPr>
              <w:jc w:val="center"/>
              <w:rPr>
                <w:sz w:val="18"/>
                <w:szCs w:val="18"/>
              </w:rPr>
            </w:pPr>
            <w:r w:rsidRPr="00000AB3">
              <w:rPr>
                <w:sz w:val="18"/>
                <w:szCs w:val="18"/>
              </w:rPr>
              <w:t>6</w:t>
            </w:r>
          </w:p>
        </w:tc>
        <w:tc>
          <w:tcPr>
            <w:tcW w:w="1276" w:type="dxa"/>
            <w:shd w:val="clear" w:color="auto" w:fill="DBE5F1"/>
            <w:vAlign w:val="center"/>
          </w:tcPr>
          <w:p w14:paraId="6663B6A4" w14:textId="77777777" w:rsidR="00B3420E" w:rsidRPr="00000AB3" w:rsidRDefault="00B3420E" w:rsidP="00E30B8F">
            <w:pPr>
              <w:jc w:val="center"/>
              <w:rPr>
                <w:sz w:val="18"/>
                <w:szCs w:val="18"/>
              </w:rPr>
            </w:pPr>
            <w:r w:rsidRPr="00000AB3">
              <w:rPr>
                <w:sz w:val="18"/>
                <w:szCs w:val="18"/>
              </w:rPr>
              <w:t>1</w:t>
            </w:r>
          </w:p>
        </w:tc>
        <w:tc>
          <w:tcPr>
            <w:tcW w:w="1276" w:type="dxa"/>
            <w:shd w:val="clear" w:color="auto" w:fill="DBE5F1"/>
            <w:vAlign w:val="center"/>
          </w:tcPr>
          <w:p w14:paraId="1A62A6B2" w14:textId="77777777" w:rsidR="00B3420E" w:rsidRPr="00000AB3" w:rsidRDefault="00B3420E" w:rsidP="00E30B8F">
            <w:pPr>
              <w:jc w:val="center"/>
              <w:rPr>
                <w:sz w:val="18"/>
                <w:szCs w:val="18"/>
              </w:rPr>
            </w:pPr>
            <w:r w:rsidRPr="00000AB3">
              <w:rPr>
                <w:sz w:val="18"/>
                <w:szCs w:val="18"/>
              </w:rPr>
              <w:t>6</w:t>
            </w:r>
          </w:p>
        </w:tc>
        <w:tc>
          <w:tcPr>
            <w:tcW w:w="1763" w:type="dxa"/>
            <w:shd w:val="clear" w:color="auto" w:fill="DBE5F1"/>
            <w:vAlign w:val="center"/>
          </w:tcPr>
          <w:p w14:paraId="55A1AA78" w14:textId="77777777" w:rsidR="00B3420E" w:rsidRPr="00000AB3" w:rsidRDefault="00B3420E" w:rsidP="00E30B8F">
            <w:pPr>
              <w:jc w:val="left"/>
              <w:rPr>
                <w:sz w:val="18"/>
                <w:szCs w:val="18"/>
              </w:rPr>
            </w:pPr>
          </w:p>
        </w:tc>
      </w:tr>
      <w:tr w:rsidR="00B3420E" w14:paraId="0355DBDF" w14:textId="77777777" w:rsidTr="00E30B8F">
        <w:trPr>
          <w:trHeight w:val="22"/>
          <w:tblHeader/>
        </w:trPr>
        <w:tc>
          <w:tcPr>
            <w:tcW w:w="1384" w:type="dxa"/>
            <w:vMerge/>
            <w:shd w:val="clear" w:color="auto" w:fill="DBE5F1"/>
            <w:vAlign w:val="center"/>
          </w:tcPr>
          <w:p w14:paraId="74B8967E" w14:textId="77777777" w:rsidR="00B3420E" w:rsidRPr="00000AB3" w:rsidRDefault="00B3420E" w:rsidP="00E30B8F">
            <w:pPr>
              <w:jc w:val="left"/>
              <w:rPr>
                <w:sz w:val="18"/>
                <w:szCs w:val="18"/>
              </w:rPr>
            </w:pPr>
          </w:p>
        </w:tc>
        <w:tc>
          <w:tcPr>
            <w:tcW w:w="1276" w:type="dxa"/>
            <w:shd w:val="clear" w:color="auto" w:fill="DBE5F1"/>
            <w:vAlign w:val="center"/>
          </w:tcPr>
          <w:p w14:paraId="6872685E" w14:textId="77777777" w:rsidR="00B3420E" w:rsidRPr="00000AB3" w:rsidRDefault="00B3420E" w:rsidP="00E30B8F">
            <w:pPr>
              <w:jc w:val="left"/>
              <w:rPr>
                <w:sz w:val="18"/>
                <w:szCs w:val="18"/>
              </w:rPr>
            </w:pPr>
            <w:r w:rsidRPr="00000AB3">
              <w:rPr>
                <w:sz w:val="18"/>
                <w:szCs w:val="18"/>
              </w:rPr>
              <w:t>GB40202A</w:t>
            </w:r>
          </w:p>
        </w:tc>
        <w:tc>
          <w:tcPr>
            <w:tcW w:w="1276" w:type="dxa"/>
            <w:shd w:val="clear" w:color="auto" w:fill="DBE5F1"/>
            <w:vAlign w:val="center"/>
          </w:tcPr>
          <w:p w14:paraId="081ABD16" w14:textId="77777777" w:rsidR="00B3420E" w:rsidRPr="00000AB3" w:rsidRDefault="00B3420E" w:rsidP="00E30B8F">
            <w:pPr>
              <w:jc w:val="center"/>
              <w:rPr>
                <w:sz w:val="18"/>
                <w:szCs w:val="18"/>
              </w:rPr>
            </w:pPr>
            <w:r w:rsidRPr="00000AB3">
              <w:rPr>
                <w:sz w:val="18"/>
                <w:szCs w:val="18"/>
              </w:rPr>
              <w:t>5</w:t>
            </w:r>
          </w:p>
        </w:tc>
        <w:tc>
          <w:tcPr>
            <w:tcW w:w="1275" w:type="dxa"/>
            <w:shd w:val="clear" w:color="auto" w:fill="DBE5F1"/>
            <w:vAlign w:val="center"/>
          </w:tcPr>
          <w:p w14:paraId="04D4ADCB" w14:textId="77777777" w:rsidR="00B3420E" w:rsidRPr="00000AB3" w:rsidRDefault="00B3420E" w:rsidP="00E30B8F">
            <w:pPr>
              <w:jc w:val="center"/>
              <w:rPr>
                <w:sz w:val="18"/>
                <w:szCs w:val="18"/>
              </w:rPr>
            </w:pPr>
            <w:r w:rsidRPr="00000AB3">
              <w:rPr>
                <w:sz w:val="18"/>
                <w:szCs w:val="18"/>
              </w:rPr>
              <w:t>1</w:t>
            </w:r>
          </w:p>
        </w:tc>
        <w:tc>
          <w:tcPr>
            <w:tcW w:w="1276" w:type="dxa"/>
            <w:shd w:val="clear" w:color="auto" w:fill="DBE5F1"/>
            <w:vAlign w:val="center"/>
          </w:tcPr>
          <w:p w14:paraId="6E1BEC15" w14:textId="77777777" w:rsidR="00B3420E" w:rsidRPr="00000AB3" w:rsidRDefault="00B3420E" w:rsidP="00E30B8F">
            <w:pPr>
              <w:jc w:val="center"/>
              <w:rPr>
                <w:sz w:val="18"/>
                <w:szCs w:val="18"/>
              </w:rPr>
            </w:pPr>
            <w:r w:rsidRPr="00000AB3">
              <w:rPr>
                <w:sz w:val="18"/>
                <w:szCs w:val="18"/>
              </w:rPr>
              <w:t>5</w:t>
            </w:r>
          </w:p>
        </w:tc>
        <w:tc>
          <w:tcPr>
            <w:tcW w:w="1276" w:type="dxa"/>
            <w:shd w:val="clear" w:color="auto" w:fill="DBE5F1"/>
            <w:vAlign w:val="center"/>
          </w:tcPr>
          <w:p w14:paraId="403CC954" w14:textId="77777777" w:rsidR="00B3420E" w:rsidRPr="00000AB3" w:rsidRDefault="00B3420E" w:rsidP="00E30B8F">
            <w:pPr>
              <w:jc w:val="center"/>
              <w:rPr>
                <w:sz w:val="18"/>
                <w:szCs w:val="18"/>
              </w:rPr>
            </w:pPr>
            <w:r w:rsidRPr="00000AB3">
              <w:rPr>
                <w:sz w:val="18"/>
                <w:szCs w:val="18"/>
              </w:rPr>
              <w:t>1</w:t>
            </w:r>
          </w:p>
        </w:tc>
        <w:tc>
          <w:tcPr>
            <w:tcW w:w="1763" w:type="dxa"/>
            <w:shd w:val="clear" w:color="auto" w:fill="DBE5F1"/>
            <w:vAlign w:val="center"/>
          </w:tcPr>
          <w:p w14:paraId="77048456" w14:textId="77777777" w:rsidR="00B3420E" w:rsidRPr="00000AB3" w:rsidRDefault="00B3420E" w:rsidP="00E30B8F">
            <w:pPr>
              <w:jc w:val="left"/>
              <w:rPr>
                <w:sz w:val="18"/>
                <w:szCs w:val="18"/>
              </w:rPr>
            </w:pPr>
          </w:p>
        </w:tc>
      </w:tr>
      <w:tr w:rsidR="00B3420E" w14:paraId="450F0C76" w14:textId="77777777" w:rsidTr="00E30B8F">
        <w:trPr>
          <w:trHeight w:val="22"/>
          <w:tblHeader/>
        </w:trPr>
        <w:tc>
          <w:tcPr>
            <w:tcW w:w="1384" w:type="dxa"/>
            <w:vMerge/>
            <w:shd w:val="clear" w:color="auto" w:fill="DBE5F1"/>
            <w:vAlign w:val="center"/>
          </w:tcPr>
          <w:p w14:paraId="0FE09A9C" w14:textId="77777777" w:rsidR="00B3420E" w:rsidRPr="00000AB3" w:rsidRDefault="00B3420E" w:rsidP="00E30B8F">
            <w:pPr>
              <w:jc w:val="left"/>
              <w:rPr>
                <w:sz w:val="18"/>
                <w:szCs w:val="18"/>
              </w:rPr>
            </w:pPr>
          </w:p>
        </w:tc>
        <w:tc>
          <w:tcPr>
            <w:tcW w:w="1276" w:type="dxa"/>
            <w:shd w:val="clear" w:color="auto" w:fill="DBE5F1"/>
            <w:vAlign w:val="center"/>
          </w:tcPr>
          <w:p w14:paraId="369806AC" w14:textId="77777777" w:rsidR="00B3420E" w:rsidRPr="00000AB3" w:rsidRDefault="00B3420E" w:rsidP="00E30B8F">
            <w:pPr>
              <w:jc w:val="left"/>
              <w:rPr>
                <w:sz w:val="18"/>
                <w:szCs w:val="18"/>
              </w:rPr>
            </w:pPr>
            <w:r w:rsidRPr="00000AB3">
              <w:rPr>
                <w:sz w:val="18"/>
                <w:szCs w:val="18"/>
              </w:rPr>
              <w:t>GB50162B</w:t>
            </w:r>
          </w:p>
        </w:tc>
        <w:tc>
          <w:tcPr>
            <w:tcW w:w="1276" w:type="dxa"/>
            <w:shd w:val="clear" w:color="auto" w:fill="DBE5F1"/>
            <w:vAlign w:val="center"/>
          </w:tcPr>
          <w:p w14:paraId="0144D093" w14:textId="77777777" w:rsidR="00B3420E" w:rsidRPr="00000AB3" w:rsidRDefault="00B3420E" w:rsidP="00E30B8F">
            <w:pPr>
              <w:jc w:val="center"/>
              <w:rPr>
                <w:sz w:val="18"/>
                <w:szCs w:val="18"/>
              </w:rPr>
            </w:pPr>
            <w:r w:rsidRPr="00000AB3">
              <w:rPr>
                <w:sz w:val="18"/>
                <w:szCs w:val="18"/>
              </w:rPr>
              <w:t>10</w:t>
            </w:r>
          </w:p>
        </w:tc>
        <w:tc>
          <w:tcPr>
            <w:tcW w:w="1275" w:type="dxa"/>
            <w:shd w:val="clear" w:color="auto" w:fill="DBE5F1"/>
            <w:vAlign w:val="center"/>
          </w:tcPr>
          <w:p w14:paraId="480253F2" w14:textId="77777777" w:rsidR="00B3420E" w:rsidRPr="00000AB3" w:rsidRDefault="00B3420E" w:rsidP="00E30B8F">
            <w:pPr>
              <w:jc w:val="center"/>
              <w:rPr>
                <w:sz w:val="18"/>
                <w:szCs w:val="18"/>
              </w:rPr>
            </w:pPr>
            <w:r w:rsidRPr="00000AB3">
              <w:rPr>
                <w:sz w:val="18"/>
                <w:szCs w:val="18"/>
              </w:rPr>
              <w:t>7</w:t>
            </w:r>
          </w:p>
        </w:tc>
        <w:tc>
          <w:tcPr>
            <w:tcW w:w="1276" w:type="dxa"/>
            <w:shd w:val="clear" w:color="auto" w:fill="DBE5F1"/>
            <w:vAlign w:val="center"/>
          </w:tcPr>
          <w:p w14:paraId="1C5B3BC4" w14:textId="77777777" w:rsidR="00B3420E" w:rsidRPr="00000AB3" w:rsidRDefault="00B3420E" w:rsidP="00E30B8F">
            <w:pPr>
              <w:jc w:val="center"/>
              <w:rPr>
                <w:sz w:val="18"/>
                <w:szCs w:val="18"/>
              </w:rPr>
            </w:pPr>
            <w:r w:rsidRPr="00000AB3">
              <w:rPr>
                <w:sz w:val="18"/>
                <w:szCs w:val="18"/>
              </w:rPr>
              <w:t>11</w:t>
            </w:r>
          </w:p>
        </w:tc>
        <w:tc>
          <w:tcPr>
            <w:tcW w:w="1276" w:type="dxa"/>
            <w:shd w:val="clear" w:color="auto" w:fill="DBE5F1"/>
            <w:vAlign w:val="center"/>
          </w:tcPr>
          <w:p w14:paraId="73108CC4" w14:textId="77777777" w:rsidR="00B3420E" w:rsidRPr="00000AB3" w:rsidRDefault="00B3420E" w:rsidP="00E30B8F">
            <w:pPr>
              <w:jc w:val="center"/>
              <w:rPr>
                <w:sz w:val="18"/>
                <w:szCs w:val="18"/>
              </w:rPr>
            </w:pPr>
            <w:r w:rsidRPr="00000AB3">
              <w:rPr>
                <w:sz w:val="18"/>
                <w:szCs w:val="18"/>
              </w:rPr>
              <w:t>0</w:t>
            </w:r>
          </w:p>
        </w:tc>
        <w:tc>
          <w:tcPr>
            <w:tcW w:w="1763" w:type="dxa"/>
            <w:shd w:val="clear" w:color="auto" w:fill="DBE5F1"/>
            <w:vAlign w:val="center"/>
          </w:tcPr>
          <w:p w14:paraId="5CF52EBE" w14:textId="77777777" w:rsidR="00B3420E" w:rsidRPr="00000AB3" w:rsidRDefault="00B3420E" w:rsidP="00E30B8F">
            <w:pPr>
              <w:jc w:val="left"/>
              <w:rPr>
                <w:sz w:val="18"/>
                <w:szCs w:val="18"/>
              </w:rPr>
            </w:pPr>
          </w:p>
        </w:tc>
      </w:tr>
      <w:tr w:rsidR="00B3420E" w14:paraId="3DA5E86E" w14:textId="77777777" w:rsidTr="00E30B8F">
        <w:trPr>
          <w:trHeight w:val="22"/>
          <w:tblHeader/>
        </w:trPr>
        <w:tc>
          <w:tcPr>
            <w:tcW w:w="1384" w:type="dxa"/>
            <w:vMerge/>
            <w:shd w:val="clear" w:color="auto" w:fill="DBE5F1"/>
            <w:vAlign w:val="center"/>
          </w:tcPr>
          <w:p w14:paraId="6D5DD1BF" w14:textId="77777777" w:rsidR="00B3420E" w:rsidRPr="00000AB3" w:rsidRDefault="00B3420E" w:rsidP="00E30B8F">
            <w:pPr>
              <w:jc w:val="left"/>
              <w:rPr>
                <w:sz w:val="18"/>
                <w:szCs w:val="18"/>
              </w:rPr>
            </w:pPr>
          </w:p>
        </w:tc>
        <w:tc>
          <w:tcPr>
            <w:tcW w:w="1276" w:type="dxa"/>
            <w:shd w:val="clear" w:color="auto" w:fill="DBE5F1"/>
            <w:vAlign w:val="center"/>
          </w:tcPr>
          <w:p w14:paraId="43448625" w14:textId="77777777" w:rsidR="00B3420E" w:rsidRPr="00000AB3" w:rsidRDefault="00B3420E" w:rsidP="00E30B8F">
            <w:pPr>
              <w:jc w:val="left"/>
              <w:rPr>
                <w:sz w:val="18"/>
                <w:szCs w:val="18"/>
              </w:rPr>
            </w:pPr>
            <w:r w:rsidRPr="00000AB3">
              <w:rPr>
                <w:sz w:val="18"/>
                <w:szCs w:val="18"/>
              </w:rPr>
              <w:t>GB50162C</w:t>
            </w:r>
          </w:p>
        </w:tc>
        <w:tc>
          <w:tcPr>
            <w:tcW w:w="1276" w:type="dxa"/>
            <w:shd w:val="clear" w:color="auto" w:fill="DBE5F1"/>
            <w:vAlign w:val="center"/>
          </w:tcPr>
          <w:p w14:paraId="36DB19BA" w14:textId="77777777" w:rsidR="00B3420E" w:rsidRPr="00000AB3" w:rsidRDefault="00B3420E" w:rsidP="00E30B8F">
            <w:pPr>
              <w:jc w:val="center"/>
              <w:rPr>
                <w:sz w:val="18"/>
                <w:szCs w:val="18"/>
              </w:rPr>
            </w:pPr>
            <w:r w:rsidRPr="00000AB3">
              <w:rPr>
                <w:sz w:val="18"/>
                <w:szCs w:val="18"/>
              </w:rPr>
              <w:t>9</w:t>
            </w:r>
          </w:p>
        </w:tc>
        <w:tc>
          <w:tcPr>
            <w:tcW w:w="1275" w:type="dxa"/>
            <w:shd w:val="clear" w:color="auto" w:fill="DBE5F1"/>
            <w:vAlign w:val="center"/>
          </w:tcPr>
          <w:p w14:paraId="0E76B7B6" w14:textId="77777777" w:rsidR="00B3420E" w:rsidRPr="00000AB3" w:rsidRDefault="00B3420E" w:rsidP="00E30B8F">
            <w:pPr>
              <w:jc w:val="center"/>
              <w:rPr>
                <w:sz w:val="18"/>
                <w:szCs w:val="18"/>
              </w:rPr>
            </w:pPr>
            <w:r w:rsidRPr="00000AB3">
              <w:rPr>
                <w:sz w:val="18"/>
                <w:szCs w:val="18"/>
              </w:rPr>
              <w:t>5</w:t>
            </w:r>
          </w:p>
        </w:tc>
        <w:tc>
          <w:tcPr>
            <w:tcW w:w="1276" w:type="dxa"/>
            <w:shd w:val="clear" w:color="auto" w:fill="DBE5F1"/>
            <w:vAlign w:val="center"/>
          </w:tcPr>
          <w:p w14:paraId="7B726B00" w14:textId="77777777" w:rsidR="00B3420E" w:rsidRPr="00000AB3" w:rsidRDefault="00B3420E" w:rsidP="00E30B8F">
            <w:pPr>
              <w:jc w:val="center"/>
              <w:rPr>
                <w:sz w:val="18"/>
                <w:szCs w:val="18"/>
              </w:rPr>
            </w:pPr>
            <w:r w:rsidRPr="00000AB3">
              <w:rPr>
                <w:sz w:val="18"/>
                <w:szCs w:val="18"/>
              </w:rPr>
              <w:t>9</w:t>
            </w:r>
          </w:p>
        </w:tc>
        <w:tc>
          <w:tcPr>
            <w:tcW w:w="1276" w:type="dxa"/>
            <w:shd w:val="clear" w:color="auto" w:fill="DBE5F1"/>
            <w:vAlign w:val="center"/>
          </w:tcPr>
          <w:p w14:paraId="6F7FCD71" w14:textId="77777777" w:rsidR="00B3420E" w:rsidRPr="00000AB3" w:rsidRDefault="00B3420E" w:rsidP="00E30B8F">
            <w:pPr>
              <w:jc w:val="center"/>
              <w:rPr>
                <w:sz w:val="18"/>
                <w:szCs w:val="18"/>
              </w:rPr>
            </w:pPr>
            <w:r w:rsidRPr="00000AB3">
              <w:rPr>
                <w:sz w:val="18"/>
                <w:szCs w:val="18"/>
              </w:rPr>
              <w:t>5</w:t>
            </w:r>
          </w:p>
        </w:tc>
        <w:tc>
          <w:tcPr>
            <w:tcW w:w="1763" w:type="dxa"/>
            <w:vMerge w:val="restart"/>
            <w:shd w:val="clear" w:color="auto" w:fill="DBE5F1"/>
            <w:vAlign w:val="center"/>
          </w:tcPr>
          <w:p w14:paraId="14F95E5E" w14:textId="77777777" w:rsidR="00B3420E" w:rsidRPr="00000AB3" w:rsidRDefault="00B3420E" w:rsidP="00E30B8F">
            <w:pPr>
              <w:jc w:val="left"/>
              <w:rPr>
                <w:sz w:val="18"/>
                <w:szCs w:val="18"/>
              </w:rPr>
            </w:pPr>
            <w:r w:rsidRPr="00000AB3">
              <w:rPr>
                <w:sz w:val="18"/>
                <w:szCs w:val="18"/>
              </w:rPr>
              <w:t>These ENC Cells are installed from WK24/07 Base 3</w:t>
            </w:r>
          </w:p>
        </w:tc>
      </w:tr>
      <w:tr w:rsidR="00B3420E" w14:paraId="32F2058D" w14:textId="77777777" w:rsidTr="00E30B8F">
        <w:trPr>
          <w:trHeight w:val="22"/>
          <w:tblHeader/>
        </w:trPr>
        <w:tc>
          <w:tcPr>
            <w:tcW w:w="1384" w:type="dxa"/>
            <w:vMerge/>
            <w:shd w:val="clear" w:color="auto" w:fill="DBE5F1"/>
            <w:vAlign w:val="center"/>
          </w:tcPr>
          <w:p w14:paraId="20D2AB37" w14:textId="77777777" w:rsidR="00B3420E" w:rsidRPr="0015247B" w:rsidRDefault="00B3420E" w:rsidP="00E30B8F">
            <w:pPr>
              <w:jc w:val="left"/>
            </w:pPr>
          </w:p>
        </w:tc>
        <w:tc>
          <w:tcPr>
            <w:tcW w:w="1276" w:type="dxa"/>
            <w:shd w:val="clear" w:color="auto" w:fill="DBE5F1"/>
            <w:vAlign w:val="center"/>
          </w:tcPr>
          <w:p w14:paraId="4CFF1BFF" w14:textId="77777777" w:rsidR="00B3420E" w:rsidRPr="0015247B" w:rsidRDefault="00B3420E" w:rsidP="00E30B8F">
            <w:pPr>
              <w:jc w:val="left"/>
            </w:pPr>
            <w:r>
              <w:t>GB50162D</w:t>
            </w:r>
          </w:p>
        </w:tc>
        <w:tc>
          <w:tcPr>
            <w:tcW w:w="1276" w:type="dxa"/>
            <w:shd w:val="clear" w:color="auto" w:fill="DBE5F1"/>
            <w:vAlign w:val="center"/>
          </w:tcPr>
          <w:p w14:paraId="71E1D642" w14:textId="77777777" w:rsidR="00B3420E" w:rsidRPr="0015247B" w:rsidRDefault="00B3420E" w:rsidP="00E30B8F">
            <w:pPr>
              <w:jc w:val="center"/>
            </w:pPr>
            <w:r>
              <w:t>5</w:t>
            </w:r>
          </w:p>
        </w:tc>
        <w:tc>
          <w:tcPr>
            <w:tcW w:w="1275" w:type="dxa"/>
            <w:shd w:val="clear" w:color="auto" w:fill="DBE5F1"/>
            <w:vAlign w:val="center"/>
          </w:tcPr>
          <w:p w14:paraId="7FE58CE5" w14:textId="77777777" w:rsidR="00B3420E" w:rsidRPr="0015247B" w:rsidRDefault="00B3420E" w:rsidP="00E30B8F">
            <w:pPr>
              <w:jc w:val="center"/>
            </w:pPr>
            <w:r>
              <w:t>2</w:t>
            </w:r>
          </w:p>
        </w:tc>
        <w:tc>
          <w:tcPr>
            <w:tcW w:w="1276" w:type="dxa"/>
            <w:shd w:val="clear" w:color="auto" w:fill="DBE5F1"/>
            <w:vAlign w:val="center"/>
          </w:tcPr>
          <w:p w14:paraId="245B3530" w14:textId="77777777" w:rsidR="00B3420E" w:rsidRPr="0015247B" w:rsidRDefault="00B3420E" w:rsidP="00E30B8F">
            <w:pPr>
              <w:jc w:val="center"/>
            </w:pPr>
            <w:r>
              <w:t>5</w:t>
            </w:r>
          </w:p>
        </w:tc>
        <w:tc>
          <w:tcPr>
            <w:tcW w:w="1276" w:type="dxa"/>
            <w:shd w:val="clear" w:color="auto" w:fill="DBE5F1"/>
            <w:vAlign w:val="center"/>
          </w:tcPr>
          <w:p w14:paraId="5A143FFD" w14:textId="77777777" w:rsidR="00B3420E" w:rsidRPr="0015247B" w:rsidRDefault="00B3420E" w:rsidP="00E30B8F">
            <w:pPr>
              <w:jc w:val="center"/>
            </w:pPr>
            <w:r>
              <w:t>2</w:t>
            </w:r>
          </w:p>
        </w:tc>
        <w:tc>
          <w:tcPr>
            <w:tcW w:w="1763" w:type="dxa"/>
            <w:vMerge/>
            <w:shd w:val="clear" w:color="auto" w:fill="DBE5F1"/>
            <w:vAlign w:val="center"/>
          </w:tcPr>
          <w:p w14:paraId="55E7A6AC" w14:textId="77777777" w:rsidR="00B3420E" w:rsidRPr="0015247B" w:rsidRDefault="00B3420E" w:rsidP="00E30B8F">
            <w:pPr>
              <w:jc w:val="left"/>
            </w:pPr>
          </w:p>
        </w:tc>
      </w:tr>
      <w:tr w:rsidR="00B3420E" w14:paraId="0EE58290" w14:textId="77777777" w:rsidTr="00E30B8F">
        <w:trPr>
          <w:trHeight w:val="22"/>
          <w:tblHeader/>
        </w:trPr>
        <w:tc>
          <w:tcPr>
            <w:tcW w:w="1384" w:type="dxa"/>
            <w:vMerge/>
            <w:shd w:val="clear" w:color="auto" w:fill="DBE5F1"/>
            <w:vAlign w:val="center"/>
          </w:tcPr>
          <w:p w14:paraId="09CBCFBD" w14:textId="77777777" w:rsidR="00B3420E" w:rsidRPr="0015247B" w:rsidRDefault="00B3420E" w:rsidP="00E30B8F">
            <w:pPr>
              <w:jc w:val="left"/>
            </w:pPr>
          </w:p>
        </w:tc>
        <w:tc>
          <w:tcPr>
            <w:tcW w:w="1276" w:type="dxa"/>
            <w:shd w:val="clear" w:color="auto" w:fill="DBE5F1"/>
            <w:vAlign w:val="center"/>
          </w:tcPr>
          <w:p w14:paraId="6AED2D25" w14:textId="77777777" w:rsidR="00B3420E" w:rsidRPr="0015247B" w:rsidRDefault="00B3420E" w:rsidP="00E30B8F">
            <w:pPr>
              <w:jc w:val="left"/>
            </w:pPr>
            <w:r>
              <w:t>GB50182A</w:t>
            </w:r>
          </w:p>
        </w:tc>
        <w:tc>
          <w:tcPr>
            <w:tcW w:w="1276" w:type="dxa"/>
            <w:shd w:val="clear" w:color="auto" w:fill="DBE5F1"/>
            <w:vAlign w:val="center"/>
          </w:tcPr>
          <w:p w14:paraId="27E9DA15" w14:textId="77777777" w:rsidR="00B3420E" w:rsidRPr="0015247B" w:rsidRDefault="00B3420E" w:rsidP="00E30B8F">
            <w:pPr>
              <w:jc w:val="center"/>
            </w:pPr>
            <w:r>
              <w:t>2</w:t>
            </w:r>
          </w:p>
        </w:tc>
        <w:tc>
          <w:tcPr>
            <w:tcW w:w="1275" w:type="dxa"/>
            <w:shd w:val="clear" w:color="auto" w:fill="DBE5F1"/>
            <w:vAlign w:val="center"/>
          </w:tcPr>
          <w:p w14:paraId="516011FF" w14:textId="77777777" w:rsidR="00B3420E" w:rsidRPr="0015247B" w:rsidRDefault="00B3420E" w:rsidP="00E30B8F">
            <w:pPr>
              <w:jc w:val="center"/>
            </w:pPr>
            <w:r>
              <w:t>1</w:t>
            </w:r>
          </w:p>
        </w:tc>
        <w:tc>
          <w:tcPr>
            <w:tcW w:w="1276" w:type="dxa"/>
            <w:shd w:val="clear" w:color="auto" w:fill="DBE5F1"/>
            <w:vAlign w:val="center"/>
          </w:tcPr>
          <w:p w14:paraId="6D9F5094" w14:textId="77777777" w:rsidR="00B3420E" w:rsidRPr="0015247B" w:rsidRDefault="00B3420E" w:rsidP="00E30B8F">
            <w:pPr>
              <w:jc w:val="center"/>
            </w:pPr>
            <w:r>
              <w:t>2</w:t>
            </w:r>
          </w:p>
        </w:tc>
        <w:tc>
          <w:tcPr>
            <w:tcW w:w="1276" w:type="dxa"/>
            <w:shd w:val="clear" w:color="auto" w:fill="DBE5F1"/>
            <w:vAlign w:val="center"/>
          </w:tcPr>
          <w:p w14:paraId="13E34204" w14:textId="77777777" w:rsidR="00B3420E" w:rsidRPr="0015247B" w:rsidRDefault="00B3420E" w:rsidP="00E30B8F">
            <w:pPr>
              <w:jc w:val="center"/>
            </w:pPr>
            <w:r>
              <w:t>2</w:t>
            </w:r>
          </w:p>
        </w:tc>
        <w:tc>
          <w:tcPr>
            <w:tcW w:w="1763" w:type="dxa"/>
            <w:vMerge/>
            <w:shd w:val="clear" w:color="auto" w:fill="DBE5F1"/>
            <w:vAlign w:val="center"/>
          </w:tcPr>
          <w:p w14:paraId="10685DDC" w14:textId="77777777" w:rsidR="00B3420E" w:rsidRPr="0015247B" w:rsidRDefault="00B3420E" w:rsidP="00E30B8F">
            <w:pPr>
              <w:jc w:val="left"/>
            </w:pPr>
          </w:p>
        </w:tc>
      </w:tr>
    </w:tbl>
    <w:p w14:paraId="15CE8649" w14:textId="77777777" w:rsidR="004F582E" w:rsidRDefault="004F582E" w:rsidP="004F582E"/>
    <w:p w14:paraId="2F026C4C" w14:textId="77777777" w:rsidR="004F582E" w:rsidRDefault="00484E57" w:rsidP="00E30B8F">
      <w:pPr>
        <w:pStyle w:val="Heading3"/>
      </w:pPr>
      <w:r>
        <w:br w:type="page"/>
      </w:r>
      <w:r w:rsidR="004F582E">
        <w:lastRenderedPageBreak/>
        <w:t>Data Exchange Media</w:t>
      </w:r>
    </w:p>
    <w:p w14:paraId="0B0167EB" w14:textId="77777777" w:rsidR="004F582E" w:rsidRPr="00A94802" w:rsidRDefault="004F582E" w:rsidP="001D52EE">
      <w:pPr>
        <w:pStyle w:val="Heading4"/>
      </w:pPr>
      <w:r>
        <w:t>2.5.8</w:t>
      </w:r>
      <w:r w:rsidRPr="00A94802">
        <w:t xml:space="preserve"> a) </w:t>
      </w:r>
      <w:r w:rsidR="003417A2" w:rsidRPr="003417A2">
        <w:t>Exchange Set and Media Delivery</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4F582E" w14:paraId="2D6CB056" w14:textId="77777777" w:rsidTr="00CB4150">
        <w:trPr>
          <w:trHeight w:val="454"/>
          <w:tblHeader/>
        </w:trPr>
        <w:tc>
          <w:tcPr>
            <w:tcW w:w="2381" w:type="dxa"/>
            <w:shd w:val="clear" w:color="auto" w:fill="CCFFCC"/>
            <w:vAlign w:val="center"/>
          </w:tcPr>
          <w:p w14:paraId="4FFC60B6" w14:textId="77777777" w:rsidR="004F582E" w:rsidRPr="004065B1" w:rsidRDefault="004F582E" w:rsidP="00CB4150">
            <w:r w:rsidRPr="000A066E">
              <w:rPr>
                <w:b/>
              </w:rPr>
              <w:t>Test Reference</w:t>
            </w:r>
          </w:p>
        </w:tc>
        <w:tc>
          <w:tcPr>
            <w:tcW w:w="2381" w:type="dxa"/>
            <w:shd w:val="clear" w:color="auto" w:fill="CCFFCC"/>
            <w:vAlign w:val="center"/>
          </w:tcPr>
          <w:p w14:paraId="201704C1" w14:textId="77777777" w:rsidR="004F582E" w:rsidRPr="004065B1" w:rsidRDefault="003417A2" w:rsidP="00CB4150">
            <w:r>
              <w:t>2.5.8</w:t>
            </w:r>
            <w:r w:rsidR="004F582E" w:rsidRPr="00A94802">
              <w:t xml:space="preserve"> a)</w:t>
            </w:r>
          </w:p>
        </w:tc>
        <w:tc>
          <w:tcPr>
            <w:tcW w:w="2382" w:type="dxa"/>
            <w:shd w:val="clear" w:color="auto" w:fill="CCFFCC"/>
            <w:vAlign w:val="center"/>
          </w:tcPr>
          <w:p w14:paraId="2E1E2366" w14:textId="77777777" w:rsidR="004F582E" w:rsidRPr="004065B1" w:rsidRDefault="004F582E" w:rsidP="00CB4150">
            <w:r w:rsidRPr="000A066E">
              <w:rPr>
                <w:b/>
              </w:rPr>
              <w:t>IHO Reference</w:t>
            </w:r>
          </w:p>
        </w:tc>
        <w:tc>
          <w:tcPr>
            <w:tcW w:w="2382" w:type="dxa"/>
            <w:shd w:val="clear" w:color="auto" w:fill="CCFFCC"/>
            <w:vAlign w:val="center"/>
          </w:tcPr>
          <w:p w14:paraId="5540DE3D" w14:textId="77777777" w:rsidR="00484E57" w:rsidRDefault="00484E57" w:rsidP="00484E57">
            <w:r>
              <w:t>S-63 7 &amp; S-63</w:t>
            </w:r>
          </w:p>
          <w:p w14:paraId="349AB05D" w14:textId="77777777" w:rsidR="004F582E" w:rsidRPr="004065B1" w:rsidRDefault="00484E57" w:rsidP="00484E57">
            <w:r>
              <w:t>Appendix 2</w:t>
            </w:r>
          </w:p>
        </w:tc>
      </w:tr>
      <w:tr w:rsidR="004F582E" w14:paraId="7982210E" w14:textId="77777777" w:rsidTr="00CB4150">
        <w:trPr>
          <w:tblHeader/>
        </w:trPr>
        <w:tc>
          <w:tcPr>
            <w:tcW w:w="9526" w:type="dxa"/>
            <w:gridSpan w:val="4"/>
            <w:shd w:val="clear" w:color="auto" w:fill="CCFFCC"/>
            <w:vAlign w:val="center"/>
          </w:tcPr>
          <w:p w14:paraId="3DB590D5" w14:textId="77777777" w:rsidR="004F582E" w:rsidRDefault="004F582E" w:rsidP="00CB4150">
            <w:r w:rsidRPr="000A066E">
              <w:rPr>
                <w:b/>
              </w:rPr>
              <w:t>Test description</w:t>
            </w:r>
          </w:p>
        </w:tc>
      </w:tr>
      <w:tr w:rsidR="004F582E" w14:paraId="42DEE891" w14:textId="77777777" w:rsidTr="00CB4150">
        <w:trPr>
          <w:tblHeader/>
        </w:trPr>
        <w:tc>
          <w:tcPr>
            <w:tcW w:w="9526" w:type="dxa"/>
            <w:gridSpan w:val="4"/>
            <w:vAlign w:val="center"/>
          </w:tcPr>
          <w:p w14:paraId="103B0296" w14:textId="77777777" w:rsidR="004F582E" w:rsidRPr="00DC4578" w:rsidRDefault="00484E57" w:rsidP="002164D3">
            <w:pPr>
              <w:jc w:val="left"/>
              <w:rPr>
                <w:i/>
              </w:rPr>
            </w:pPr>
            <w:r w:rsidRPr="00DC4578">
              <w:rPr>
                <w:i/>
              </w:rPr>
              <w:t>To check that the system can import a single exchange from a CD-ROM or from any other interface or data storage media that may be supplied to the ECDIS for that purpose.</w:t>
            </w:r>
          </w:p>
        </w:tc>
      </w:tr>
      <w:tr w:rsidR="004F582E" w14:paraId="445615B8" w14:textId="77777777" w:rsidTr="00CB4150">
        <w:trPr>
          <w:tblHeader/>
        </w:trPr>
        <w:tc>
          <w:tcPr>
            <w:tcW w:w="9526" w:type="dxa"/>
            <w:gridSpan w:val="4"/>
            <w:shd w:val="clear" w:color="auto" w:fill="CCFFCC"/>
            <w:vAlign w:val="center"/>
          </w:tcPr>
          <w:p w14:paraId="7C8CE5BA" w14:textId="77777777" w:rsidR="004F582E" w:rsidRPr="004065B1" w:rsidRDefault="004F582E" w:rsidP="00CB4150">
            <w:r w:rsidRPr="000A066E">
              <w:rPr>
                <w:b/>
              </w:rPr>
              <w:t>Setup</w:t>
            </w:r>
          </w:p>
        </w:tc>
      </w:tr>
      <w:tr w:rsidR="004F582E" w14:paraId="682B4C87" w14:textId="77777777" w:rsidTr="00CB4150">
        <w:trPr>
          <w:tblHeader/>
        </w:trPr>
        <w:tc>
          <w:tcPr>
            <w:tcW w:w="9526" w:type="dxa"/>
            <w:gridSpan w:val="4"/>
            <w:vAlign w:val="center"/>
          </w:tcPr>
          <w:p w14:paraId="358C0524" w14:textId="77777777" w:rsidR="00484E57" w:rsidRPr="00DC4578" w:rsidRDefault="00484E57" w:rsidP="00484E57">
            <w:pPr>
              <w:rPr>
                <w:i/>
              </w:rPr>
            </w:pPr>
            <w:r w:rsidRPr="00DC4578">
              <w:rPr>
                <w:i/>
              </w:rPr>
              <w:t>Certificate/Public Key as installed for test 2.5.7a. No pre-installed permits or ENCs.</w:t>
            </w:r>
          </w:p>
          <w:p w14:paraId="57AE12FD" w14:textId="77777777" w:rsidR="00484E57" w:rsidRPr="00DC4578" w:rsidRDefault="00484E57" w:rsidP="00484E57">
            <w:pPr>
              <w:rPr>
                <w:i/>
              </w:rPr>
            </w:pPr>
            <w:r w:rsidRPr="00DC4578">
              <w:rPr>
                <w:i/>
              </w:rPr>
              <w:t>Test data used:</w:t>
            </w:r>
          </w:p>
          <w:p w14:paraId="4C1B56BD" w14:textId="77777777" w:rsidR="00484E57" w:rsidRPr="00DC4578" w:rsidRDefault="00484E57" w:rsidP="00484E57">
            <w:pPr>
              <w:rPr>
                <w:i/>
              </w:rPr>
            </w:pPr>
            <w:r w:rsidRPr="00DC4578">
              <w:rPr>
                <w:i/>
              </w:rPr>
              <w:t>1) IHO.CRT / IHO.PUB [Pre-installed]</w:t>
            </w:r>
          </w:p>
          <w:p w14:paraId="4FDB80E7" w14:textId="77777777" w:rsidR="00484E57" w:rsidRPr="00DC4578" w:rsidRDefault="00484E57" w:rsidP="00484E57">
            <w:pPr>
              <w:rPr>
                <w:i/>
              </w:rPr>
            </w:pPr>
            <w:r w:rsidRPr="00DC4578">
              <w:rPr>
                <w:i/>
              </w:rPr>
              <w:t>2) PERMIT.TXT</w:t>
            </w:r>
          </w:p>
          <w:p w14:paraId="32ECFB81" w14:textId="77777777" w:rsidR="00484E57" w:rsidRPr="00DC4578" w:rsidRDefault="00484E57" w:rsidP="00484E57">
            <w:pPr>
              <w:rPr>
                <w:i/>
              </w:rPr>
            </w:pPr>
            <w:r w:rsidRPr="00DC4578">
              <w:rPr>
                <w:i/>
              </w:rPr>
              <w:t xml:space="preserve">3) V01X01 (Exchange Set - GB301620, GB301640 and GB301660) </w:t>
            </w:r>
          </w:p>
          <w:p w14:paraId="487958AF" w14:textId="77777777" w:rsidR="00484E57" w:rsidRPr="00DC4578" w:rsidRDefault="00484E57" w:rsidP="00484E57">
            <w:pPr>
              <w:rPr>
                <w:i/>
              </w:rPr>
            </w:pPr>
            <w:r w:rsidRPr="00DC4578">
              <w:rPr>
                <w:i/>
              </w:rPr>
              <w:t>Test data location:</w:t>
            </w:r>
          </w:p>
          <w:p w14:paraId="724BFCB9" w14:textId="77777777" w:rsidR="004F582E" w:rsidRPr="004065B1" w:rsidRDefault="00484E57" w:rsidP="00484E57">
            <w:r w:rsidRPr="00DC4578">
              <w:rPr>
                <w:i/>
              </w:rPr>
              <w:t>D:\IHO S-64 [S-63 TDS v1.2.1]\8 Data Exchange Media\Test 8a</w:t>
            </w:r>
          </w:p>
        </w:tc>
      </w:tr>
      <w:tr w:rsidR="004F582E" w14:paraId="548A9CAB" w14:textId="77777777" w:rsidTr="00CB4150">
        <w:trPr>
          <w:tblHeader/>
        </w:trPr>
        <w:tc>
          <w:tcPr>
            <w:tcW w:w="9526" w:type="dxa"/>
            <w:gridSpan w:val="4"/>
            <w:shd w:val="clear" w:color="auto" w:fill="CCFFCC"/>
            <w:vAlign w:val="center"/>
          </w:tcPr>
          <w:p w14:paraId="6023B2AE" w14:textId="77777777" w:rsidR="004F582E" w:rsidRPr="004065B1" w:rsidRDefault="004F582E" w:rsidP="00CB4150">
            <w:r w:rsidRPr="000A066E">
              <w:rPr>
                <w:b/>
              </w:rPr>
              <w:t>Action</w:t>
            </w:r>
          </w:p>
        </w:tc>
      </w:tr>
      <w:tr w:rsidR="004F582E" w14:paraId="707A05E1" w14:textId="77777777" w:rsidTr="00CB4150">
        <w:trPr>
          <w:tblHeader/>
        </w:trPr>
        <w:tc>
          <w:tcPr>
            <w:tcW w:w="9526" w:type="dxa"/>
            <w:gridSpan w:val="4"/>
            <w:vAlign w:val="center"/>
          </w:tcPr>
          <w:p w14:paraId="64A935B1" w14:textId="77777777" w:rsidR="00484E57" w:rsidRPr="00DC4578" w:rsidRDefault="00484E57" w:rsidP="003866E1">
            <w:pPr>
              <w:numPr>
                <w:ilvl w:val="0"/>
                <w:numId w:val="11"/>
              </w:numPr>
              <w:rPr>
                <w:i/>
              </w:rPr>
            </w:pPr>
            <w:r w:rsidRPr="00DC4578">
              <w:rPr>
                <w:i/>
              </w:rPr>
              <w:t>Install the permits and certificate/public key stored in the location above.</w:t>
            </w:r>
          </w:p>
          <w:p w14:paraId="4A7DC4E1" w14:textId="77777777" w:rsidR="00484E57" w:rsidRPr="00DC4578" w:rsidRDefault="00484E57" w:rsidP="003866E1">
            <w:pPr>
              <w:numPr>
                <w:ilvl w:val="0"/>
                <w:numId w:val="11"/>
              </w:numPr>
              <w:rPr>
                <w:i/>
              </w:rPr>
            </w:pPr>
            <w:r w:rsidRPr="00DC4578">
              <w:rPr>
                <w:i/>
              </w:rPr>
              <w:t>Copy the exchange set [formatted as described in section 7 of the standard] from the same location to the following media:</w:t>
            </w:r>
          </w:p>
          <w:p w14:paraId="55F6D60F" w14:textId="551953E1" w:rsidR="00484E57" w:rsidRPr="00DC4578" w:rsidRDefault="00484E57" w:rsidP="003866E1">
            <w:pPr>
              <w:numPr>
                <w:ilvl w:val="1"/>
                <w:numId w:val="11"/>
              </w:numPr>
              <w:ind w:left="567" w:hanging="141"/>
              <w:rPr>
                <w:i/>
              </w:rPr>
            </w:pPr>
            <w:r w:rsidRPr="00DC4578">
              <w:rPr>
                <w:i/>
              </w:rPr>
              <w:t>Hard Drive (</w:t>
            </w:r>
            <w:r w:rsidR="0009326C">
              <w:rPr>
                <w:i/>
              </w:rPr>
              <w:t>for example</w:t>
            </w:r>
            <w:r w:rsidRPr="00DC4578">
              <w:rPr>
                <w:i/>
              </w:rPr>
              <w:t xml:space="preserve"> C:\)</w:t>
            </w:r>
          </w:p>
          <w:p w14:paraId="797EF3FC" w14:textId="77777777" w:rsidR="00484E57" w:rsidRPr="00DC4578" w:rsidRDefault="00484E57" w:rsidP="003866E1">
            <w:pPr>
              <w:numPr>
                <w:ilvl w:val="1"/>
                <w:numId w:val="11"/>
              </w:numPr>
              <w:ind w:left="567" w:hanging="141"/>
              <w:rPr>
                <w:i/>
              </w:rPr>
            </w:pPr>
            <w:r w:rsidRPr="00DC4578">
              <w:rPr>
                <w:i/>
              </w:rPr>
              <w:t>CD-ROM</w:t>
            </w:r>
          </w:p>
          <w:p w14:paraId="1662F207" w14:textId="77777777" w:rsidR="00484E57" w:rsidRPr="00DC4578" w:rsidRDefault="00484E57" w:rsidP="003866E1">
            <w:pPr>
              <w:numPr>
                <w:ilvl w:val="1"/>
                <w:numId w:val="11"/>
              </w:numPr>
              <w:ind w:left="567" w:hanging="141"/>
              <w:rPr>
                <w:i/>
              </w:rPr>
            </w:pPr>
            <w:r w:rsidRPr="00DC4578">
              <w:rPr>
                <w:i/>
              </w:rPr>
              <w:t>DVD</w:t>
            </w:r>
          </w:p>
          <w:p w14:paraId="6CEBA42C" w14:textId="77777777" w:rsidR="00484E57" w:rsidRPr="00DC4578" w:rsidRDefault="00484E57" w:rsidP="003866E1">
            <w:pPr>
              <w:numPr>
                <w:ilvl w:val="1"/>
                <w:numId w:val="11"/>
              </w:numPr>
              <w:ind w:left="567" w:hanging="141"/>
              <w:rPr>
                <w:i/>
              </w:rPr>
            </w:pPr>
            <w:r w:rsidRPr="00DC4578">
              <w:rPr>
                <w:i/>
              </w:rPr>
              <w:t>USB Memory Stick</w:t>
            </w:r>
          </w:p>
          <w:p w14:paraId="27061D94" w14:textId="47B3C9BC" w:rsidR="00484E57" w:rsidRPr="00DC4578" w:rsidRDefault="00484E57" w:rsidP="003866E1">
            <w:pPr>
              <w:numPr>
                <w:ilvl w:val="1"/>
                <w:numId w:val="11"/>
              </w:numPr>
              <w:ind w:left="567" w:hanging="141"/>
              <w:rPr>
                <w:i/>
              </w:rPr>
            </w:pPr>
            <w:r w:rsidRPr="00DC4578">
              <w:rPr>
                <w:i/>
              </w:rPr>
              <w:t>Other [</w:t>
            </w:r>
            <w:r w:rsidR="0009326C">
              <w:rPr>
                <w:i/>
              </w:rPr>
              <w:t>for example</w:t>
            </w:r>
            <w:r w:rsidRPr="00DC4578">
              <w:rPr>
                <w:i/>
              </w:rPr>
              <w:t xml:space="preserve"> Bluetooth or other remote means]</w:t>
            </w:r>
          </w:p>
          <w:p w14:paraId="30A97854" w14:textId="77777777" w:rsidR="004F582E" w:rsidRPr="0015247B" w:rsidRDefault="00484E57" w:rsidP="003866E1">
            <w:pPr>
              <w:numPr>
                <w:ilvl w:val="0"/>
                <w:numId w:val="11"/>
              </w:numPr>
            </w:pPr>
            <w:r w:rsidRPr="00DC4578">
              <w:rPr>
                <w:i/>
              </w:rPr>
              <w:t>Load the exchange set into the system using those options available to the ECDIS.</w:t>
            </w:r>
          </w:p>
        </w:tc>
      </w:tr>
      <w:tr w:rsidR="004F582E" w14:paraId="09A1A502" w14:textId="77777777" w:rsidTr="00CB4150">
        <w:trPr>
          <w:tblHeader/>
        </w:trPr>
        <w:tc>
          <w:tcPr>
            <w:tcW w:w="9526" w:type="dxa"/>
            <w:gridSpan w:val="4"/>
            <w:shd w:val="clear" w:color="auto" w:fill="CCFFCC"/>
            <w:vAlign w:val="center"/>
          </w:tcPr>
          <w:p w14:paraId="14408100" w14:textId="77777777" w:rsidR="004F582E" w:rsidRPr="004065B1" w:rsidRDefault="004F582E" w:rsidP="00CB4150">
            <w:r w:rsidRPr="000A066E">
              <w:rPr>
                <w:b/>
              </w:rPr>
              <w:t>Results</w:t>
            </w:r>
          </w:p>
        </w:tc>
      </w:tr>
      <w:tr w:rsidR="004F582E" w14:paraId="6594EE7B" w14:textId="77777777" w:rsidTr="00CB4150">
        <w:trPr>
          <w:tblHeader/>
        </w:trPr>
        <w:tc>
          <w:tcPr>
            <w:tcW w:w="9526" w:type="dxa"/>
            <w:gridSpan w:val="4"/>
            <w:vAlign w:val="center"/>
          </w:tcPr>
          <w:p w14:paraId="1944068F" w14:textId="77777777" w:rsidR="00484E57" w:rsidRPr="00DC4578" w:rsidRDefault="00484E57" w:rsidP="00484E57">
            <w:pPr>
              <w:jc w:val="left"/>
              <w:rPr>
                <w:i/>
              </w:rPr>
            </w:pPr>
            <w:r w:rsidRPr="00DC4578">
              <w:rPr>
                <w:i/>
              </w:rPr>
              <w:t>All ENCs install correctly without error regardless of media or method.</w:t>
            </w:r>
          </w:p>
          <w:p w14:paraId="61BC64B4" w14:textId="77777777" w:rsidR="00484E57" w:rsidRPr="00DC4578" w:rsidRDefault="00484E57" w:rsidP="00484E57">
            <w:pPr>
              <w:jc w:val="left"/>
              <w:rPr>
                <w:i/>
              </w:rPr>
            </w:pPr>
            <w:r w:rsidRPr="00DC4578">
              <w:rPr>
                <w:i/>
              </w:rPr>
              <w:t>After installation without errors or warnings the system should be up to date as follows:</w:t>
            </w:r>
          </w:p>
          <w:p w14:paraId="1370358B" w14:textId="77777777" w:rsidR="00484E57" w:rsidRPr="00DC4578" w:rsidRDefault="00484E57" w:rsidP="00484E57">
            <w:pPr>
              <w:jc w:val="left"/>
              <w:rPr>
                <w:i/>
              </w:rPr>
            </w:pPr>
            <w:r w:rsidRPr="00DC4578">
              <w:rPr>
                <w:i/>
              </w:rPr>
              <w:t>GB301620 (edition # 3 update # 0)</w:t>
            </w:r>
          </w:p>
          <w:p w14:paraId="52C2DB67" w14:textId="77777777" w:rsidR="00484E57" w:rsidRPr="00DC4578" w:rsidRDefault="00484E57" w:rsidP="00484E57">
            <w:pPr>
              <w:jc w:val="left"/>
              <w:rPr>
                <w:i/>
              </w:rPr>
            </w:pPr>
            <w:r w:rsidRPr="00DC4578">
              <w:rPr>
                <w:i/>
              </w:rPr>
              <w:t>GB301640 (edition # 4 update # 0)</w:t>
            </w:r>
          </w:p>
          <w:p w14:paraId="1867EA51" w14:textId="77777777" w:rsidR="004F582E" w:rsidRPr="0015247B" w:rsidRDefault="00484E57" w:rsidP="00484E57">
            <w:pPr>
              <w:jc w:val="left"/>
            </w:pPr>
            <w:r w:rsidRPr="00DC4578">
              <w:rPr>
                <w:i/>
              </w:rPr>
              <w:t>GB301660 (edition # 5 update # 0)</w:t>
            </w:r>
          </w:p>
        </w:tc>
      </w:tr>
    </w:tbl>
    <w:p w14:paraId="1D8DC259" w14:textId="77777777" w:rsidR="004F582E" w:rsidRDefault="004F582E" w:rsidP="004F582E"/>
    <w:p w14:paraId="626585C1" w14:textId="77777777" w:rsidR="004F582E" w:rsidRPr="00A94802" w:rsidRDefault="004F582E" w:rsidP="001D52EE">
      <w:pPr>
        <w:pStyle w:val="Heading4"/>
      </w:pPr>
      <w:r>
        <w:t>2.5.8 b</w:t>
      </w:r>
      <w:r w:rsidRPr="00A94802">
        <w:t xml:space="preserve">) </w:t>
      </w:r>
      <w:r w:rsidR="003417A2" w:rsidRPr="003417A2">
        <w:t>Single Media containing Multiple Exchange Sets</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484E57" w14:paraId="34C7EBAE" w14:textId="77777777" w:rsidTr="00CB4150">
        <w:trPr>
          <w:trHeight w:val="454"/>
          <w:tblHeader/>
        </w:trPr>
        <w:tc>
          <w:tcPr>
            <w:tcW w:w="2381" w:type="dxa"/>
            <w:shd w:val="clear" w:color="auto" w:fill="CCFFCC"/>
            <w:vAlign w:val="center"/>
          </w:tcPr>
          <w:p w14:paraId="6BC92A82" w14:textId="77777777" w:rsidR="00484E57" w:rsidRPr="004065B1" w:rsidRDefault="00484E57" w:rsidP="00CB4150">
            <w:r w:rsidRPr="000A066E">
              <w:rPr>
                <w:b/>
              </w:rPr>
              <w:t>Test Reference</w:t>
            </w:r>
          </w:p>
        </w:tc>
        <w:tc>
          <w:tcPr>
            <w:tcW w:w="2381" w:type="dxa"/>
            <w:shd w:val="clear" w:color="auto" w:fill="CCFFCC"/>
            <w:vAlign w:val="center"/>
          </w:tcPr>
          <w:p w14:paraId="1F709E90" w14:textId="77777777" w:rsidR="00484E57" w:rsidRPr="004065B1" w:rsidRDefault="00484E57" w:rsidP="00CB4150">
            <w:r>
              <w:t>2.5.8 b</w:t>
            </w:r>
            <w:r w:rsidRPr="00A94802">
              <w:t>)</w:t>
            </w:r>
          </w:p>
        </w:tc>
        <w:tc>
          <w:tcPr>
            <w:tcW w:w="2382" w:type="dxa"/>
            <w:shd w:val="clear" w:color="auto" w:fill="CCFFCC"/>
            <w:vAlign w:val="center"/>
          </w:tcPr>
          <w:p w14:paraId="3E7FABFE" w14:textId="77777777" w:rsidR="00484E57" w:rsidRPr="004065B1" w:rsidRDefault="00484E57" w:rsidP="00CB4150">
            <w:r w:rsidRPr="000A066E">
              <w:rPr>
                <w:b/>
              </w:rPr>
              <w:t>IHO Reference</w:t>
            </w:r>
          </w:p>
        </w:tc>
        <w:tc>
          <w:tcPr>
            <w:tcW w:w="2382" w:type="dxa"/>
            <w:shd w:val="clear" w:color="auto" w:fill="CCFFCC"/>
            <w:vAlign w:val="center"/>
          </w:tcPr>
          <w:p w14:paraId="42F5F329" w14:textId="77777777" w:rsidR="00484E57" w:rsidRDefault="00484E57" w:rsidP="00E30B8F">
            <w:r>
              <w:t>S-63 7 &amp; S-63</w:t>
            </w:r>
          </w:p>
          <w:p w14:paraId="707E3519" w14:textId="77777777" w:rsidR="00484E57" w:rsidRPr="004065B1" w:rsidRDefault="00484E57" w:rsidP="00E30B8F">
            <w:r>
              <w:t>Appendix 2</w:t>
            </w:r>
          </w:p>
        </w:tc>
      </w:tr>
      <w:tr w:rsidR="00484E57" w14:paraId="1CE5EB43" w14:textId="77777777" w:rsidTr="00CB4150">
        <w:trPr>
          <w:tblHeader/>
        </w:trPr>
        <w:tc>
          <w:tcPr>
            <w:tcW w:w="9526" w:type="dxa"/>
            <w:gridSpan w:val="4"/>
            <w:shd w:val="clear" w:color="auto" w:fill="CCFFCC"/>
            <w:vAlign w:val="center"/>
          </w:tcPr>
          <w:p w14:paraId="74A945C1" w14:textId="77777777" w:rsidR="00484E57" w:rsidRDefault="00484E57" w:rsidP="00CB4150">
            <w:r w:rsidRPr="000A066E">
              <w:rPr>
                <w:b/>
              </w:rPr>
              <w:t>Test description</w:t>
            </w:r>
          </w:p>
        </w:tc>
      </w:tr>
      <w:tr w:rsidR="00484E57" w14:paraId="16984E91" w14:textId="77777777" w:rsidTr="00CB4150">
        <w:trPr>
          <w:tblHeader/>
        </w:trPr>
        <w:tc>
          <w:tcPr>
            <w:tcW w:w="9526" w:type="dxa"/>
            <w:gridSpan w:val="4"/>
            <w:vAlign w:val="center"/>
          </w:tcPr>
          <w:p w14:paraId="3B7F1D6A" w14:textId="77777777" w:rsidR="00484E57" w:rsidRPr="00DC4578" w:rsidRDefault="00484E57" w:rsidP="002164D3">
            <w:pPr>
              <w:jc w:val="left"/>
              <w:rPr>
                <w:i/>
              </w:rPr>
            </w:pPr>
            <w:r w:rsidRPr="00DC4578">
              <w:rPr>
                <w:i/>
              </w:rPr>
              <w:t>To check that the system can import a multiple exchange sets from the media defined in test 2.5.8a. Confirm that the system imports all test exchange sets without error or omission.</w:t>
            </w:r>
          </w:p>
        </w:tc>
      </w:tr>
      <w:tr w:rsidR="00484E57" w14:paraId="74D1954D" w14:textId="77777777" w:rsidTr="00CB4150">
        <w:trPr>
          <w:tblHeader/>
        </w:trPr>
        <w:tc>
          <w:tcPr>
            <w:tcW w:w="9526" w:type="dxa"/>
            <w:gridSpan w:val="4"/>
            <w:shd w:val="clear" w:color="auto" w:fill="CCFFCC"/>
            <w:vAlign w:val="center"/>
          </w:tcPr>
          <w:p w14:paraId="6C0AC918" w14:textId="77777777" w:rsidR="00484E57" w:rsidRPr="004065B1" w:rsidRDefault="00484E57" w:rsidP="00CB4150">
            <w:r w:rsidRPr="000A066E">
              <w:rPr>
                <w:b/>
              </w:rPr>
              <w:t>Setup</w:t>
            </w:r>
          </w:p>
        </w:tc>
      </w:tr>
      <w:tr w:rsidR="00484E57" w14:paraId="7D3A3C90" w14:textId="77777777" w:rsidTr="00CB4150">
        <w:trPr>
          <w:tblHeader/>
        </w:trPr>
        <w:tc>
          <w:tcPr>
            <w:tcW w:w="9526" w:type="dxa"/>
            <w:gridSpan w:val="4"/>
            <w:vAlign w:val="center"/>
          </w:tcPr>
          <w:p w14:paraId="2759A748" w14:textId="77777777" w:rsidR="00484E57" w:rsidRPr="00DC4578" w:rsidRDefault="00484E57" w:rsidP="00484E57">
            <w:pPr>
              <w:rPr>
                <w:i/>
              </w:rPr>
            </w:pPr>
            <w:r w:rsidRPr="00DC4578">
              <w:rPr>
                <w:i/>
              </w:rPr>
              <w:t>Certificate/Public Key as installed for test 2.5.8a. No pre-installed permits or ENCs.</w:t>
            </w:r>
          </w:p>
          <w:p w14:paraId="357335D2" w14:textId="77777777" w:rsidR="00484E57" w:rsidRPr="00DC4578" w:rsidRDefault="00484E57" w:rsidP="00484E57">
            <w:pPr>
              <w:rPr>
                <w:i/>
              </w:rPr>
            </w:pPr>
            <w:r w:rsidRPr="00DC4578">
              <w:rPr>
                <w:i/>
              </w:rPr>
              <w:t>Test data used:</w:t>
            </w:r>
          </w:p>
          <w:p w14:paraId="1FE489C4" w14:textId="77777777" w:rsidR="00484E57" w:rsidRPr="00DC4578" w:rsidRDefault="00484E57" w:rsidP="00484E57">
            <w:pPr>
              <w:rPr>
                <w:i/>
              </w:rPr>
            </w:pPr>
            <w:r w:rsidRPr="00DC4578">
              <w:rPr>
                <w:i/>
              </w:rPr>
              <w:t>1) IHO.CRT / IHO.PUB [Pre-installed]</w:t>
            </w:r>
          </w:p>
          <w:p w14:paraId="1D85DAD4" w14:textId="77777777" w:rsidR="00484E57" w:rsidRPr="00DC4578" w:rsidRDefault="00484E57" w:rsidP="00484E57">
            <w:pPr>
              <w:rPr>
                <w:i/>
              </w:rPr>
            </w:pPr>
            <w:r w:rsidRPr="00DC4578">
              <w:rPr>
                <w:i/>
              </w:rPr>
              <w:t>2) PERMIT.TXT</w:t>
            </w:r>
          </w:p>
          <w:p w14:paraId="3328BA74" w14:textId="77777777" w:rsidR="00484E57" w:rsidRPr="00DC4578" w:rsidRDefault="00484E57" w:rsidP="00484E57">
            <w:pPr>
              <w:rPr>
                <w:i/>
              </w:rPr>
            </w:pPr>
            <w:r w:rsidRPr="00DC4578">
              <w:rPr>
                <w:i/>
              </w:rPr>
              <w:t>3) M01X01 - Media Exchange Set containing the following:</w:t>
            </w:r>
          </w:p>
          <w:p w14:paraId="3C85B9E6" w14:textId="77777777" w:rsidR="00484E57" w:rsidRPr="00DC4578" w:rsidRDefault="00484E57" w:rsidP="00484E57">
            <w:pPr>
              <w:ind w:left="720" w:hanging="294"/>
              <w:rPr>
                <w:i/>
              </w:rPr>
            </w:pPr>
            <w:r w:rsidRPr="00DC4578">
              <w:rPr>
                <w:i/>
              </w:rPr>
              <w:t>Base Exchange Set 1 [B1]: GB100001, GB100002 &amp; GB100004</w:t>
            </w:r>
          </w:p>
          <w:p w14:paraId="71398A83" w14:textId="77777777" w:rsidR="00484E57" w:rsidRPr="00DC4578" w:rsidRDefault="00484E57" w:rsidP="00484E57">
            <w:pPr>
              <w:ind w:left="720" w:hanging="294"/>
              <w:rPr>
                <w:i/>
              </w:rPr>
            </w:pPr>
            <w:r w:rsidRPr="00DC4578">
              <w:rPr>
                <w:i/>
              </w:rPr>
              <w:t>Base Exchange Set 2 [B2]: GB281600, GB281800, GB282000 &amp; GB283000</w:t>
            </w:r>
          </w:p>
          <w:p w14:paraId="4783BB40" w14:textId="77777777" w:rsidR="00484E57" w:rsidRPr="00DC4578" w:rsidRDefault="00484E57" w:rsidP="00484E57">
            <w:pPr>
              <w:ind w:left="720" w:hanging="294"/>
              <w:rPr>
                <w:i/>
              </w:rPr>
            </w:pPr>
            <w:r w:rsidRPr="00DC4578">
              <w:rPr>
                <w:i/>
              </w:rPr>
              <w:t>Base Exchange Set 3 [B3]: GB301620, GB301640 &amp; GB301660</w:t>
            </w:r>
          </w:p>
          <w:p w14:paraId="23B3633D" w14:textId="77777777" w:rsidR="00484E57" w:rsidRPr="00DC4578" w:rsidRDefault="00484E57" w:rsidP="00484E57">
            <w:pPr>
              <w:rPr>
                <w:i/>
              </w:rPr>
            </w:pPr>
            <w:r w:rsidRPr="00DC4578">
              <w:rPr>
                <w:i/>
              </w:rPr>
              <w:t>Test data location:</w:t>
            </w:r>
          </w:p>
          <w:p w14:paraId="33F2DE99" w14:textId="77777777" w:rsidR="00484E57" w:rsidRPr="00DC4578" w:rsidRDefault="00484E57" w:rsidP="00484E57">
            <w:pPr>
              <w:rPr>
                <w:i/>
              </w:rPr>
            </w:pPr>
            <w:r w:rsidRPr="00DC4578">
              <w:rPr>
                <w:i/>
              </w:rPr>
              <w:t>D:\IHO S-64 [S-63 TDS v1.2.1]\8 Data Exchange Media\Test 8b</w:t>
            </w:r>
          </w:p>
          <w:p w14:paraId="07525958" w14:textId="77777777" w:rsidR="001A6E66" w:rsidRPr="00DC4578" w:rsidRDefault="001A6E66" w:rsidP="00484E57">
            <w:pPr>
              <w:rPr>
                <w:i/>
              </w:rPr>
            </w:pPr>
          </w:p>
        </w:tc>
      </w:tr>
      <w:tr w:rsidR="00484E57" w14:paraId="2C65C872" w14:textId="77777777" w:rsidTr="00CB4150">
        <w:trPr>
          <w:tblHeader/>
        </w:trPr>
        <w:tc>
          <w:tcPr>
            <w:tcW w:w="9526" w:type="dxa"/>
            <w:gridSpan w:val="4"/>
            <w:shd w:val="clear" w:color="auto" w:fill="CCFFCC"/>
            <w:vAlign w:val="center"/>
          </w:tcPr>
          <w:p w14:paraId="3E3257F9" w14:textId="77777777" w:rsidR="00484E57" w:rsidRPr="004065B1" w:rsidRDefault="00484E57" w:rsidP="00CB4150">
            <w:r w:rsidRPr="000A066E">
              <w:rPr>
                <w:b/>
              </w:rPr>
              <w:t>Action</w:t>
            </w:r>
          </w:p>
        </w:tc>
      </w:tr>
      <w:tr w:rsidR="00484E57" w14:paraId="1BA6F0F5" w14:textId="77777777" w:rsidTr="00CB4150">
        <w:trPr>
          <w:tblHeader/>
        </w:trPr>
        <w:tc>
          <w:tcPr>
            <w:tcW w:w="9526" w:type="dxa"/>
            <w:gridSpan w:val="4"/>
            <w:vAlign w:val="center"/>
          </w:tcPr>
          <w:p w14:paraId="57C780D9" w14:textId="77777777" w:rsidR="00484E57" w:rsidRPr="00DC4578" w:rsidRDefault="00484E57" w:rsidP="00CB4150">
            <w:pPr>
              <w:rPr>
                <w:i/>
              </w:rPr>
            </w:pPr>
            <w:r w:rsidRPr="00DC4578">
              <w:rPr>
                <w:i/>
              </w:rPr>
              <w:t>Install permits and load all exchange sets contained on the media. Uninstall and repeat for all media types.</w:t>
            </w:r>
          </w:p>
        </w:tc>
      </w:tr>
      <w:tr w:rsidR="00484E57" w14:paraId="57AF4B3E" w14:textId="77777777" w:rsidTr="00CB4150">
        <w:trPr>
          <w:tblHeader/>
        </w:trPr>
        <w:tc>
          <w:tcPr>
            <w:tcW w:w="9526" w:type="dxa"/>
            <w:gridSpan w:val="4"/>
            <w:shd w:val="clear" w:color="auto" w:fill="CCFFCC"/>
            <w:vAlign w:val="center"/>
          </w:tcPr>
          <w:p w14:paraId="6E769E99" w14:textId="77777777" w:rsidR="00484E57" w:rsidRPr="004065B1" w:rsidRDefault="00484E57" w:rsidP="00CB4150">
            <w:r w:rsidRPr="000A066E">
              <w:rPr>
                <w:b/>
              </w:rPr>
              <w:lastRenderedPageBreak/>
              <w:t>Results</w:t>
            </w:r>
          </w:p>
        </w:tc>
      </w:tr>
      <w:tr w:rsidR="00484E57" w14:paraId="735F8FE3" w14:textId="77777777" w:rsidTr="00CB4150">
        <w:trPr>
          <w:tblHeader/>
        </w:trPr>
        <w:tc>
          <w:tcPr>
            <w:tcW w:w="9526" w:type="dxa"/>
            <w:gridSpan w:val="4"/>
            <w:vAlign w:val="center"/>
          </w:tcPr>
          <w:p w14:paraId="7AE66682" w14:textId="77777777" w:rsidR="00484E57" w:rsidRPr="00DC4578" w:rsidRDefault="00484E57" w:rsidP="00484E57">
            <w:pPr>
              <w:jc w:val="left"/>
              <w:rPr>
                <w:i/>
              </w:rPr>
            </w:pPr>
            <w:r w:rsidRPr="00DC4578">
              <w:rPr>
                <w:i/>
              </w:rPr>
              <w:t>All three exchange sets and their associated ENC cells shall be loaded into the ECDIS without error or omission.</w:t>
            </w:r>
          </w:p>
          <w:p w14:paraId="73F77306" w14:textId="77777777" w:rsidR="00484E57" w:rsidRPr="00DC4578" w:rsidRDefault="00484E57" w:rsidP="00484E57">
            <w:pPr>
              <w:jc w:val="left"/>
              <w:rPr>
                <w:i/>
              </w:rPr>
            </w:pPr>
          </w:p>
          <w:p w14:paraId="7704994C" w14:textId="77777777" w:rsidR="00484E57" w:rsidRPr="00DC4578" w:rsidRDefault="00484E57" w:rsidP="00484E57">
            <w:pPr>
              <w:jc w:val="left"/>
              <w:rPr>
                <w:i/>
              </w:rPr>
            </w:pPr>
            <w:r w:rsidRPr="00DC4578">
              <w:rPr>
                <w:i/>
              </w:rPr>
              <w:t>The system should be up to date as follows:</w:t>
            </w:r>
          </w:p>
          <w:p w14:paraId="0679FD03" w14:textId="77777777" w:rsidR="00484E57" w:rsidRPr="00DC4578" w:rsidRDefault="00484E57" w:rsidP="00484E57">
            <w:pPr>
              <w:jc w:val="left"/>
              <w:rPr>
                <w:i/>
              </w:rPr>
            </w:pPr>
          </w:p>
          <w:p w14:paraId="10EC0E12" w14:textId="77777777" w:rsidR="00484E57" w:rsidRPr="00DC4578" w:rsidRDefault="00484E57" w:rsidP="00484E57">
            <w:pPr>
              <w:jc w:val="left"/>
              <w:rPr>
                <w:i/>
              </w:rPr>
            </w:pPr>
            <w:r w:rsidRPr="00DC4578">
              <w:rPr>
                <w:i/>
              </w:rPr>
              <w:t>After installation of 8b [B1]:</w:t>
            </w:r>
          </w:p>
          <w:p w14:paraId="4AE481EF" w14:textId="77777777" w:rsidR="00484E57" w:rsidRPr="00DC4578" w:rsidRDefault="00484E57" w:rsidP="00484E57">
            <w:pPr>
              <w:jc w:val="left"/>
              <w:rPr>
                <w:i/>
              </w:rPr>
            </w:pPr>
            <w:r w:rsidRPr="00DC4578">
              <w:rPr>
                <w:i/>
              </w:rPr>
              <w:t>GB100001 (edition # 3 update # 6)</w:t>
            </w:r>
          </w:p>
          <w:p w14:paraId="3B598CE9" w14:textId="77777777" w:rsidR="00484E57" w:rsidRPr="00DC4578" w:rsidRDefault="00484E57" w:rsidP="00484E57">
            <w:pPr>
              <w:jc w:val="left"/>
              <w:rPr>
                <w:i/>
              </w:rPr>
            </w:pPr>
            <w:r w:rsidRPr="00DC4578">
              <w:rPr>
                <w:i/>
              </w:rPr>
              <w:t>GB100002 (edition # 13 update # 5)</w:t>
            </w:r>
          </w:p>
          <w:p w14:paraId="757F8D60" w14:textId="77777777" w:rsidR="00484E57" w:rsidRPr="00DC4578" w:rsidRDefault="00484E57" w:rsidP="00484E57">
            <w:pPr>
              <w:jc w:val="left"/>
              <w:rPr>
                <w:i/>
              </w:rPr>
            </w:pPr>
            <w:r w:rsidRPr="00DC4578">
              <w:rPr>
                <w:i/>
              </w:rPr>
              <w:t>GB100004 (edition # 7 update # 1)</w:t>
            </w:r>
          </w:p>
          <w:p w14:paraId="395F87B3" w14:textId="77777777" w:rsidR="00484E57" w:rsidRPr="00DC4578" w:rsidRDefault="00484E57" w:rsidP="00484E57">
            <w:pPr>
              <w:jc w:val="left"/>
              <w:rPr>
                <w:i/>
              </w:rPr>
            </w:pPr>
          </w:p>
          <w:p w14:paraId="20E5A031" w14:textId="77777777" w:rsidR="00484E57" w:rsidRPr="00DC4578" w:rsidRDefault="00484E57" w:rsidP="00484E57">
            <w:pPr>
              <w:jc w:val="left"/>
              <w:rPr>
                <w:i/>
              </w:rPr>
            </w:pPr>
            <w:r w:rsidRPr="00DC4578">
              <w:rPr>
                <w:i/>
              </w:rPr>
              <w:t xml:space="preserve">After installation of 8b [B2]: </w:t>
            </w:r>
          </w:p>
          <w:p w14:paraId="243F3A30" w14:textId="77777777" w:rsidR="00484E57" w:rsidRPr="00DC4578" w:rsidRDefault="00484E57" w:rsidP="00484E57">
            <w:pPr>
              <w:jc w:val="left"/>
              <w:rPr>
                <w:i/>
              </w:rPr>
            </w:pPr>
            <w:r w:rsidRPr="00DC4578">
              <w:rPr>
                <w:i/>
              </w:rPr>
              <w:t>GB281600 (edition # 1 update # 1)</w:t>
            </w:r>
          </w:p>
          <w:p w14:paraId="28A81ABB" w14:textId="77777777" w:rsidR="00484E57" w:rsidRPr="00DC4578" w:rsidRDefault="00484E57" w:rsidP="00484E57">
            <w:pPr>
              <w:jc w:val="left"/>
              <w:rPr>
                <w:i/>
              </w:rPr>
            </w:pPr>
            <w:r w:rsidRPr="00DC4578">
              <w:rPr>
                <w:i/>
              </w:rPr>
              <w:t>GB281800 (edition # 1 update # 0)</w:t>
            </w:r>
          </w:p>
          <w:p w14:paraId="541642DC" w14:textId="77777777" w:rsidR="00484E57" w:rsidRPr="00DC4578" w:rsidRDefault="00484E57" w:rsidP="00484E57">
            <w:pPr>
              <w:jc w:val="left"/>
              <w:rPr>
                <w:i/>
              </w:rPr>
            </w:pPr>
            <w:r w:rsidRPr="00DC4578">
              <w:rPr>
                <w:i/>
              </w:rPr>
              <w:t>GB282000 (edition # 1 update # 0)</w:t>
            </w:r>
          </w:p>
          <w:p w14:paraId="750FE456" w14:textId="77777777" w:rsidR="00484E57" w:rsidRPr="00DC4578" w:rsidRDefault="00484E57" w:rsidP="00484E57">
            <w:pPr>
              <w:jc w:val="left"/>
              <w:rPr>
                <w:i/>
              </w:rPr>
            </w:pPr>
            <w:r w:rsidRPr="00DC4578">
              <w:rPr>
                <w:i/>
              </w:rPr>
              <w:t>GB283000 (edition # 1 update # 4)</w:t>
            </w:r>
          </w:p>
          <w:p w14:paraId="7DB79F17" w14:textId="77777777" w:rsidR="00484E57" w:rsidRPr="00DC4578" w:rsidRDefault="00484E57" w:rsidP="00484E57">
            <w:pPr>
              <w:jc w:val="left"/>
              <w:rPr>
                <w:i/>
              </w:rPr>
            </w:pPr>
          </w:p>
          <w:p w14:paraId="085F2C45" w14:textId="77777777" w:rsidR="00484E57" w:rsidRPr="00DC4578" w:rsidRDefault="00484E57" w:rsidP="00484E57">
            <w:pPr>
              <w:jc w:val="left"/>
              <w:rPr>
                <w:i/>
              </w:rPr>
            </w:pPr>
            <w:r w:rsidRPr="00DC4578">
              <w:rPr>
                <w:i/>
              </w:rPr>
              <w:t>After installation of 8b [B3]:</w:t>
            </w:r>
          </w:p>
          <w:p w14:paraId="463210BB" w14:textId="77777777" w:rsidR="00484E57" w:rsidRPr="00DC4578" w:rsidRDefault="00484E57" w:rsidP="00484E57">
            <w:pPr>
              <w:jc w:val="left"/>
              <w:rPr>
                <w:i/>
              </w:rPr>
            </w:pPr>
            <w:r w:rsidRPr="00DC4578">
              <w:rPr>
                <w:i/>
              </w:rPr>
              <w:t>GB301620 (edition # 3 update # 0)</w:t>
            </w:r>
          </w:p>
          <w:p w14:paraId="09B8C295" w14:textId="77777777" w:rsidR="00484E57" w:rsidRPr="00DC4578" w:rsidRDefault="00484E57" w:rsidP="00484E57">
            <w:pPr>
              <w:jc w:val="left"/>
              <w:rPr>
                <w:i/>
              </w:rPr>
            </w:pPr>
            <w:r w:rsidRPr="00DC4578">
              <w:rPr>
                <w:i/>
              </w:rPr>
              <w:t>GB301640 (edition # 4 update # 0)</w:t>
            </w:r>
          </w:p>
          <w:p w14:paraId="100D9025" w14:textId="77777777" w:rsidR="00484E57" w:rsidRPr="00DC4578" w:rsidRDefault="00484E57" w:rsidP="00484E57">
            <w:pPr>
              <w:jc w:val="left"/>
              <w:rPr>
                <w:i/>
              </w:rPr>
            </w:pPr>
            <w:r w:rsidRPr="00DC4578">
              <w:rPr>
                <w:i/>
              </w:rPr>
              <w:t>GB301660 (edition # 5 update # 0)</w:t>
            </w:r>
          </w:p>
        </w:tc>
      </w:tr>
    </w:tbl>
    <w:p w14:paraId="341FFD5D" w14:textId="77777777" w:rsidR="004F582E" w:rsidRDefault="004F582E" w:rsidP="004F582E"/>
    <w:p w14:paraId="4A47A30A" w14:textId="77777777" w:rsidR="004F582E" w:rsidRDefault="004F582E" w:rsidP="001D52EE">
      <w:pPr>
        <w:pStyle w:val="Heading4"/>
      </w:pPr>
      <w:r>
        <w:t>2.5.8 c</w:t>
      </w:r>
      <w:r w:rsidRPr="00A94802">
        <w:t xml:space="preserve">) </w:t>
      </w:r>
      <w:r w:rsidR="003417A2" w:rsidRPr="003417A2">
        <w:t>Multiple exchange sets across multiple media sets</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000AB3" w14:paraId="7A3959BE" w14:textId="77777777" w:rsidTr="000946D3">
        <w:trPr>
          <w:trHeight w:val="454"/>
          <w:tblHeader/>
        </w:trPr>
        <w:tc>
          <w:tcPr>
            <w:tcW w:w="2381" w:type="dxa"/>
            <w:shd w:val="clear" w:color="auto" w:fill="CCFFCC"/>
            <w:vAlign w:val="center"/>
          </w:tcPr>
          <w:p w14:paraId="394690B3" w14:textId="77777777" w:rsidR="00000AB3" w:rsidRPr="004065B1" w:rsidRDefault="00000AB3" w:rsidP="000946D3">
            <w:r w:rsidRPr="000A066E">
              <w:rPr>
                <w:b/>
              </w:rPr>
              <w:t>Test Reference</w:t>
            </w:r>
          </w:p>
        </w:tc>
        <w:tc>
          <w:tcPr>
            <w:tcW w:w="2381" w:type="dxa"/>
            <w:shd w:val="clear" w:color="auto" w:fill="CCFFCC"/>
            <w:vAlign w:val="center"/>
          </w:tcPr>
          <w:p w14:paraId="6329E33D" w14:textId="77777777" w:rsidR="00000AB3" w:rsidRPr="004065B1" w:rsidRDefault="00000AB3" w:rsidP="000946D3">
            <w:r>
              <w:t>2.5.8 c</w:t>
            </w:r>
            <w:r w:rsidRPr="00A94802">
              <w:t>)</w:t>
            </w:r>
          </w:p>
        </w:tc>
        <w:tc>
          <w:tcPr>
            <w:tcW w:w="2382" w:type="dxa"/>
            <w:shd w:val="clear" w:color="auto" w:fill="CCFFCC"/>
            <w:vAlign w:val="center"/>
          </w:tcPr>
          <w:p w14:paraId="58FF8E8C" w14:textId="77777777" w:rsidR="00000AB3" w:rsidRPr="004065B1" w:rsidRDefault="00000AB3" w:rsidP="000946D3">
            <w:r w:rsidRPr="000A066E">
              <w:rPr>
                <w:b/>
              </w:rPr>
              <w:t>IHO Reference</w:t>
            </w:r>
          </w:p>
        </w:tc>
        <w:tc>
          <w:tcPr>
            <w:tcW w:w="2382" w:type="dxa"/>
            <w:shd w:val="clear" w:color="auto" w:fill="CCFFCC"/>
            <w:vAlign w:val="center"/>
          </w:tcPr>
          <w:p w14:paraId="5F0C8692" w14:textId="77777777" w:rsidR="00000AB3" w:rsidRDefault="00000AB3" w:rsidP="000946D3">
            <w:r>
              <w:t>S-63 7 &amp; S-63</w:t>
            </w:r>
          </w:p>
          <w:p w14:paraId="7E937696" w14:textId="77777777" w:rsidR="00000AB3" w:rsidRPr="004065B1" w:rsidRDefault="00000AB3" w:rsidP="000946D3">
            <w:r>
              <w:t>Appendix 2</w:t>
            </w:r>
          </w:p>
        </w:tc>
      </w:tr>
      <w:tr w:rsidR="00000AB3" w14:paraId="5201450C" w14:textId="77777777" w:rsidTr="000946D3">
        <w:trPr>
          <w:tblHeader/>
        </w:trPr>
        <w:tc>
          <w:tcPr>
            <w:tcW w:w="9526" w:type="dxa"/>
            <w:gridSpan w:val="4"/>
            <w:shd w:val="clear" w:color="auto" w:fill="CCFFCC"/>
            <w:vAlign w:val="center"/>
          </w:tcPr>
          <w:p w14:paraId="0534B49B" w14:textId="77777777" w:rsidR="00000AB3" w:rsidRDefault="00000AB3" w:rsidP="000946D3">
            <w:r w:rsidRPr="000A066E">
              <w:rPr>
                <w:b/>
              </w:rPr>
              <w:t>Test description</w:t>
            </w:r>
          </w:p>
        </w:tc>
      </w:tr>
      <w:tr w:rsidR="00000AB3" w14:paraId="6973D746" w14:textId="77777777" w:rsidTr="000946D3">
        <w:trPr>
          <w:tblHeader/>
        </w:trPr>
        <w:tc>
          <w:tcPr>
            <w:tcW w:w="9526" w:type="dxa"/>
            <w:gridSpan w:val="4"/>
            <w:vAlign w:val="center"/>
          </w:tcPr>
          <w:p w14:paraId="15C2B3AE" w14:textId="77777777" w:rsidR="00000AB3" w:rsidRPr="00DC4578" w:rsidRDefault="00000AB3" w:rsidP="002164D3">
            <w:pPr>
              <w:jc w:val="left"/>
              <w:rPr>
                <w:i/>
              </w:rPr>
            </w:pPr>
            <w:r w:rsidRPr="00DC4578">
              <w:rPr>
                <w:i/>
              </w:rPr>
              <w:t>To test how the system manages multiple exchanges sets across several media sets. Confirm that the system is intuitive and guides the user through the cell loading process as defined in S-63.</w:t>
            </w:r>
          </w:p>
        </w:tc>
      </w:tr>
      <w:tr w:rsidR="00000AB3" w14:paraId="2A20EE11" w14:textId="77777777" w:rsidTr="000946D3">
        <w:trPr>
          <w:tblHeader/>
        </w:trPr>
        <w:tc>
          <w:tcPr>
            <w:tcW w:w="9526" w:type="dxa"/>
            <w:gridSpan w:val="4"/>
            <w:shd w:val="clear" w:color="auto" w:fill="CCFFCC"/>
            <w:vAlign w:val="center"/>
          </w:tcPr>
          <w:p w14:paraId="1C169A0F" w14:textId="77777777" w:rsidR="00000AB3" w:rsidRPr="004065B1" w:rsidRDefault="00000AB3" w:rsidP="000946D3">
            <w:r w:rsidRPr="000A066E">
              <w:rPr>
                <w:b/>
              </w:rPr>
              <w:t>Setup</w:t>
            </w:r>
          </w:p>
        </w:tc>
      </w:tr>
      <w:tr w:rsidR="00000AB3" w14:paraId="43388493" w14:textId="77777777" w:rsidTr="000946D3">
        <w:trPr>
          <w:tblHeader/>
        </w:trPr>
        <w:tc>
          <w:tcPr>
            <w:tcW w:w="9526" w:type="dxa"/>
            <w:gridSpan w:val="4"/>
            <w:vAlign w:val="center"/>
          </w:tcPr>
          <w:p w14:paraId="4C59D9FE" w14:textId="77777777" w:rsidR="00000AB3" w:rsidRPr="00DC4578" w:rsidRDefault="00000AB3" w:rsidP="000946D3">
            <w:pPr>
              <w:rPr>
                <w:i/>
              </w:rPr>
            </w:pPr>
            <w:r w:rsidRPr="00DC4578">
              <w:rPr>
                <w:i/>
              </w:rPr>
              <w:t xml:space="preserve">Certificate/Public Key as installed for test 2.5.8b. No pre-installed permits or ENCs. </w:t>
            </w:r>
          </w:p>
          <w:p w14:paraId="2E0CBA9E" w14:textId="77777777" w:rsidR="00000AB3" w:rsidRPr="00DC4578" w:rsidRDefault="00000AB3" w:rsidP="000946D3">
            <w:pPr>
              <w:rPr>
                <w:i/>
              </w:rPr>
            </w:pPr>
            <w:r w:rsidRPr="00DC4578">
              <w:rPr>
                <w:i/>
              </w:rPr>
              <w:t>Test data used:</w:t>
            </w:r>
          </w:p>
          <w:p w14:paraId="396014F8" w14:textId="77777777" w:rsidR="00000AB3" w:rsidRPr="00DC4578" w:rsidRDefault="00000AB3" w:rsidP="003866E1">
            <w:pPr>
              <w:numPr>
                <w:ilvl w:val="0"/>
                <w:numId w:val="12"/>
              </w:numPr>
              <w:rPr>
                <w:i/>
              </w:rPr>
            </w:pPr>
            <w:r w:rsidRPr="00DC4578">
              <w:rPr>
                <w:i/>
              </w:rPr>
              <w:t>IHO.CRT / IHO.PUB [Pre-installed]</w:t>
            </w:r>
          </w:p>
          <w:p w14:paraId="36113234" w14:textId="77777777" w:rsidR="00000AB3" w:rsidRPr="00DC4578" w:rsidRDefault="00000AB3" w:rsidP="003866E1">
            <w:pPr>
              <w:numPr>
                <w:ilvl w:val="0"/>
                <w:numId w:val="12"/>
              </w:numPr>
              <w:rPr>
                <w:i/>
              </w:rPr>
            </w:pPr>
            <w:r w:rsidRPr="00DC4578">
              <w:rPr>
                <w:i/>
              </w:rPr>
              <w:t>PERMIT.TXT (Valid cell permits for GB100001, GB100002, GB100004, GB281600, GB281800, GB301660, GB40162A &amp; GB61021B)</w:t>
            </w:r>
          </w:p>
          <w:p w14:paraId="4CBFD300" w14:textId="77777777" w:rsidR="00000AB3" w:rsidRPr="00DC4578" w:rsidRDefault="00000AB3" w:rsidP="003866E1">
            <w:pPr>
              <w:numPr>
                <w:ilvl w:val="0"/>
                <w:numId w:val="12"/>
              </w:numPr>
              <w:rPr>
                <w:i/>
              </w:rPr>
            </w:pPr>
            <w:r w:rsidRPr="00DC4578">
              <w:rPr>
                <w:i/>
              </w:rPr>
              <w:t>M01X01 – Update Media set containing various NE &amp; updates for cells below.</w:t>
            </w:r>
          </w:p>
          <w:p w14:paraId="760E863B" w14:textId="77777777" w:rsidR="00000AB3" w:rsidRPr="00DC4578" w:rsidRDefault="00000AB3" w:rsidP="003866E1">
            <w:pPr>
              <w:numPr>
                <w:ilvl w:val="0"/>
                <w:numId w:val="12"/>
              </w:numPr>
              <w:rPr>
                <w:i/>
              </w:rPr>
            </w:pPr>
            <w:r w:rsidRPr="00DC4578">
              <w:rPr>
                <w:i/>
              </w:rPr>
              <w:t>M01X02 – Base Media Sets containing the following:</w:t>
            </w:r>
          </w:p>
          <w:p w14:paraId="26408078" w14:textId="77777777" w:rsidR="00000AB3" w:rsidRPr="00DC4578" w:rsidRDefault="00000AB3" w:rsidP="000946D3">
            <w:pPr>
              <w:ind w:left="360" w:firstLine="207"/>
              <w:rPr>
                <w:i/>
              </w:rPr>
            </w:pPr>
            <w:r w:rsidRPr="00DC4578">
              <w:rPr>
                <w:i/>
              </w:rPr>
              <w:t>Base Exchange Set 1 [B1]: GB100001, GB100002 &amp; GB100004</w:t>
            </w:r>
          </w:p>
          <w:p w14:paraId="138D38F7" w14:textId="77777777" w:rsidR="00000AB3" w:rsidRPr="00DC4578" w:rsidRDefault="00000AB3" w:rsidP="000946D3">
            <w:pPr>
              <w:ind w:left="360" w:firstLine="207"/>
              <w:rPr>
                <w:i/>
              </w:rPr>
            </w:pPr>
            <w:r w:rsidRPr="00DC4578">
              <w:rPr>
                <w:i/>
              </w:rPr>
              <w:t>Base Exchange Set 2 [B2]: GB281600, GB281800, GB282000 &amp; GB283000</w:t>
            </w:r>
          </w:p>
          <w:p w14:paraId="2BCF0624" w14:textId="77777777" w:rsidR="00000AB3" w:rsidRPr="00DC4578" w:rsidRDefault="00000AB3" w:rsidP="000946D3">
            <w:pPr>
              <w:ind w:left="360" w:firstLine="207"/>
              <w:rPr>
                <w:i/>
              </w:rPr>
            </w:pPr>
            <w:r w:rsidRPr="00DC4578">
              <w:rPr>
                <w:i/>
              </w:rPr>
              <w:t>Base Exchange Set 3 [B3]: GB301620, GB301640 &amp; GB301660</w:t>
            </w:r>
          </w:p>
          <w:p w14:paraId="402B6593" w14:textId="77777777" w:rsidR="00000AB3" w:rsidRPr="00DC4578" w:rsidRDefault="00000AB3" w:rsidP="000946D3">
            <w:pPr>
              <w:ind w:left="360" w:firstLine="207"/>
              <w:rPr>
                <w:i/>
              </w:rPr>
            </w:pPr>
            <w:r w:rsidRPr="00DC4578">
              <w:rPr>
                <w:i/>
              </w:rPr>
              <w:t>M02X02 - Media Exchange Set containing the following:</w:t>
            </w:r>
          </w:p>
          <w:p w14:paraId="5BE491B7" w14:textId="77777777" w:rsidR="00000AB3" w:rsidRPr="00DC4578" w:rsidRDefault="00000AB3" w:rsidP="000946D3">
            <w:pPr>
              <w:ind w:left="360" w:firstLine="207"/>
              <w:rPr>
                <w:i/>
              </w:rPr>
            </w:pPr>
            <w:r w:rsidRPr="00DC4578">
              <w:rPr>
                <w:i/>
              </w:rPr>
              <w:t>Base Exchange Set 1 [B4]: GB40162A, GB40162B &amp; GB40162C</w:t>
            </w:r>
          </w:p>
          <w:p w14:paraId="6AB70719" w14:textId="77777777" w:rsidR="00000AB3" w:rsidRPr="00DC4578" w:rsidRDefault="00000AB3" w:rsidP="000946D3">
            <w:pPr>
              <w:ind w:left="360" w:firstLine="207"/>
              <w:rPr>
                <w:i/>
              </w:rPr>
            </w:pPr>
            <w:r w:rsidRPr="00DC4578">
              <w:rPr>
                <w:i/>
              </w:rPr>
              <w:t xml:space="preserve">Base Exchange Set 1 [B5]: GB58911B, GB58913A, GB58932A &amp; GB58932B </w:t>
            </w:r>
          </w:p>
          <w:p w14:paraId="0A984053" w14:textId="77777777" w:rsidR="00000AB3" w:rsidRPr="00DC4578" w:rsidRDefault="00000AB3" w:rsidP="000946D3">
            <w:pPr>
              <w:ind w:left="360" w:firstLine="207"/>
              <w:rPr>
                <w:i/>
              </w:rPr>
            </w:pPr>
            <w:r w:rsidRPr="00DC4578">
              <w:rPr>
                <w:i/>
              </w:rPr>
              <w:t>Base Exchange Set 1 [B6]: GB61011A, GB61021A, GB61021B &amp; GB61032A</w:t>
            </w:r>
          </w:p>
          <w:p w14:paraId="0DE85565" w14:textId="77777777" w:rsidR="00000AB3" w:rsidRPr="00DC4578" w:rsidRDefault="00000AB3" w:rsidP="000946D3">
            <w:pPr>
              <w:rPr>
                <w:i/>
              </w:rPr>
            </w:pPr>
            <w:r w:rsidRPr="00DC4578">
              <w:rPr>
                <w:i/>
              </w:rPr>
              <w:t>Test data location:</w:t>
            </w:r>
          </w:p>
          <w:p w14:paraId="2520C1BC" w14:textId="77777777" w:rsidR="00000AB3" w:rsidRPr="00DC4578" w:rsidRDefault="00000AB3" w:rsidP="000946D3">
            <w:pPr>
              <w:rPr>
                <w:i/>
              </w:rPr>
            </w:pPr>
            <w:r w:rsidRPr="00DC4578">
              <w:rPr>
                <w:i/>
              </w:rPr>
              <w:t>a) D:\IHO S-64 [S-63 TDS v1.2.1]\8 Data Exchange Media\Test 8c</w:t>
            </w:r>
          </w:p>
          <w:p w14:paraId="74B50C0E" w14:textId="77777777" w:rsidR="00000AB3" w:rsidRPr="00DC4578" w:rsidRDefault="00000AB3" w:rsidP="000946D3">
            <w:pPr>
              <w:rPr>
                <w:i/>
              </w:rPr>
            </w:pPr>
            <w:r w:rsidRPr="00DC4578">
              <w:rPr>
                <w:i/>
              </w:rPr>
              <w:t>b) D:\IHO S-64 [S-63 TDS v1.2.1]\8 Data Exchange Media\Test 8c\UPDATE MEDIA</w:t>
            </w:r>
          </w:p>
          <w:p w14:paraId="609C6F38" w14:textId="77777777" w:rsidR="00000AB3" w:rsidRPr="00DC4578" w:rsidRDefault="00000AB3" w:rsidP="000946D3">
            <w:pPr>
              <w:rPr>
                <w:i/>
              </w:rPr>
            </w:pPr>
            <w:r w:rsidRPr="00DC4578">
              <w:rPr>
                <w:i/>
              </w:rPr>
              <w:t>c) D:\IHO S-64 [S-63 TDS v1.2.1]\8 Data Exchange Media\Test 8c\BASE MEDIA</w:t>
            </w:r>
          </w:p>
          <w:p w14:paraId="6C63942D" w14:textId="77777777" w:rsidR="00000AB3" w:rsidRPr="00DC4578" w:rsidRDefault="00000AB3" w:rsidP="000946D3">
            <w:pPr>
              <w:rPr>
                <w:i/>
              </w:rPr>
            </w:pPr>
          </w:p>
        </w:tc>
      </w:tr>
      <w:tr w:rsidR="00000AB3" w14:paraId="1F3B115F" w14:textId="77777777" w:rsidTr="000946D3">
        <w:trPr>
          <w:tblHeader/>
        </w:trPr>
        <w:tc>
          <w:tcPr>
            <w:tcW w:w="9526" w:type="dxa"/>
            <w:gridSpan w:val="4"/>
            <w:shd w:val="clear" w:color="auto" w:fill="CCFFCC"/>
            <w:vAlign w:val="center"/>
          </w:tcPr>
          <w:p w14:paraId="6A42C98D" w14:textId="77777777" w:rsidR="00000AB3" w:rsidRPr="004065B1" w:rsidRDefault="00000AB3" w:rsidP="000946D3">
            <w:r w:rsidRPr="000A066E">
              <w:rPr>
                <w:b/>
              </w:rPr>
              <w:t>Action</w:t>
            </w:r>
          </w:p>
        </w:tc>
      </w:tr>
      <w:tr w:rsidR="00000AB3" w14:paraId="47ACF62E" w14:textId="77777777" w:rsidTr="000946D3">
        <w:trPr>
          <w:tblHeader/>
        </w:trPr>
        <w:tc>
          <w:tcPr>
            <w:tcW w:w="9526" w:type="dxa"/>
            <w:gridSpan w:val="4"/>
            <w:vAlign w:val="center"/>
          </w:tcPr>
          <w:p w14:paraId="3816399C" w14:textId="77777777" w:rsidR="00000AB3" w:rsidRPr="00DC4578" w:rsidRDefault="00000AB3" w:rsidP="000946D3">
            <w:pPr>
              <w:rPr>
                <w:i/>
              </w:rPr>
            </w:pPr>
            <w:r w:rsidRPr="00DC4578">
              <w:rPr>
                <w:i/>
              </w:rPr>
              <w:t>Install permits from the location at (a) above and then insert the update media set at (b). The system should then guide the user through the rest of the ENC installation process. The base media is held in (c).</w:t>
            </w:r>
          </w:p>
        </w:tc>
      </w:tr>
    </w:tbl>
    <w:p w14:paraId="516D1AC0" w14:textId="77777777" w:rsidR="00000AB3" w:rsidRDefault="00000AB3" w:rsidP="00000AB3"/>
    <w:p w14:paraId="61A821FF" w14:textId="77777777" w:rsidR="00000AB3" w:rsidRPr="00000AB3" w:rsidRDefault="00000AB3" w:rsidP="00000AB3">
      <w:r>
        <w:br w:type="page"/>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D471B1" w14:paraId="00AC6D7E" w14:textId="77777777" w:rsidTr="00E30B8F">
        <w:trPr>
          <w:tblHeader/>
        </w:trPr>
        <w:tc>
          <w:tcPr>
            <w:tcW w:w="9526" w:type="dxa"/>
            <w:shd w:val="clear" w:color="auto" w:fill="CCFFCC"/>
            <w:vAlign w:val="center"/>
          </w:tcPr>
          <w:p w14:paraId="0A2D2335" w14:textId="77777777" w:rsidR="00D471B1" w:rsidRPr="004065B1" w:rsidRDefault="00D471B1" w:rsidP="00E30B8F">
            <w:r w:rsidRPr="000A066E">
              <w:rPr>
                <w:b/>
              </w:rPr>
              <w:lastRenderedPageBreak/>
              <w:t>Results</w:t>
            </w:r>
          </w:p>
        </w:tc>
      </w:tr>
      <w:tr w:rsidR="00484E57" w14:paraId="73566E02" w14:textId="77777777" w:rsidTr="00CB4150">
        <w:trPr>
          <w:tblHeader/>
        </w:trPr>
        <w:tc>
          <w:tcPr>
            <w:tcW w:w="9526" w:type="dxa"/>
            <w:vAlign w:val="center"/>
          </w:tcPr>
          <w:p w14:paraId="71F127F4" w14:textId="77777777" w:rsidR="00D471B1" w:rsidRPr="00DC4578" w:rsidRDefault="00D471B1" w:rsidP="00D471B1">
            <w:pPr>
              <w:jc w:val="left"/>
              <w:rPr>
                <w:i/>
              </w:rPr>
            </w:pPr>
            <w:r w:rsidRPr="00DC4578">
              <w:rPr>
                <w:i/>
              </w:rPr>
              <w:t>The system shall read the MEDIA.TXT file on the update media and prompt the user to install the appropriate media based on installed valid permits. All licenced ENCs and updates shall be installed (see the expected system status below).</w:t>
            </w:r>
          </w:p>
          <w:p w14:paraId="4B96A9C9" w14:textId="77777777" w:rsidR="00D471B1" w:rsidRPr="00DC4578" w:rsidRDefault="00D471B1" w:rsidP="00D471B1">
            <w:pPr>
              <w:jc w:val="left"/>
              <w:rPr>
                <w:i/>
              </w:rPr>
            </w:pPr>
          </w:p>
          <w:p w14:paraId="6DFC69D8" w14:textId="77777777" w:rsidR="00D471B1" w:rsidRPr="00DC4578" w:rsidRDefault="00D471B1" w:rsidP="00D471B1">
            <w:pPr>
              <w:jc w:val="left"/>
              <w:rPr>
                <w:i/>
              </w:rPr>
            </w:pPr>
            <w:r w:rsidRPr="00DC4578">
              <w:rPr>
                <w:i/>
              </w:rPr>
              <w:t>(BASE MEDIA 1 was re-issued in WK 40/07 (20071004) containing a re-issue of “Base Exchange Set 1”). Licenced permits are only a subset of ENC cells contained within the base exchange sets across both media.</w:t>
            </w:r>
          </w:p>
          <w:p w14:paraId="07757DE8" w14:textId="77777777" w:rsidR="00D471B1" w:rsidRPr="00DC4578" w:rsidRDefault="00D471B1" w:rsidP="00D471B1">
            <w:pPr>
              <w:jc w:val="left"/>
              <w:rPr>
                <w:i/>
              </w:rPr>
            </w:pPr>
          </w:p>
          <w:p w14:paraId="416BD944" w14:textId="77777777" w:rsidR="00D471B1" w:rsidRPr="00DC4578" w:rsidRDefault="00D471B1" w:rsidP="00D471B1">
            <w:pPr>
              <w:jc w:val="left"/>
              <w:rPr>
                <w:i/>
              </w:rPr>
            </w:pPr>
            <w:r w:rsidRPr="00DC4578">
              <w:rPr>
                <w:i/>
              </w:rPr>
              <w:t xml:space="preserve">The system should be up to date as follows: </w:t>
            </w:r>
          </w:p>
          <w:p w14:paraId="617AD114" w14:textId="77777777" w:rsidR="00D471B1" w:rsidRPr="00DC4578" w:rsidRDefault="00D471B1" w:rsidP="00D471B1">
            <w:pPr>
              <w:jc w:val="left"/>
              <w:rPr>
                <w:i/>
              </w:rPr>
            </w:pPr>
          </w:p>
          <w:p w14:paraId="3FB3E221" w14:textId="77777777" w:rsidR="00D471B1" w:rsidRPr="00DC4578" w:rsidRDefault="00D471B1" w:rsidP="00D471B1">
            <w:pPr>
              <w:jc w:val="left"/>
              <w:rPr>
                <w:i/>
              </w:rPr>
            </w:pPr>
            <w:r w:rsidRPr="00DC4578">
              <w:rPr>
                <w:i/>
              </w:rPr>
              <w:t>After installation of 8c [B1]:</w:t>
            </w:r>
          </w:p>
          <w:p w14:paraId="72F6DB1C" w14:textId="77777777" w:rsidR="00D471B1" w:rsidRPr="00DC4578" w:rsidRDefault="00D471B1" w:rsidP="00D471B1">
            <w:pPr>
              <w:jc w:val="left"/>
              <w:rPr>
                <w:i/>
              </w:rPr>
            </w:pPr>
            <w:r w:rsidRPr="00DC4578">
              <w:rPr>
                <w:i/>
              </w:rPr>
              <w:t xml:space="preserve">GB100001 (edition # 3 update # 6) </w:t>
            </w:r>
          </w:p>
          <w:p w14:paraId="0340BA2F" w14:textId="77777777" w:rsidR="00D471B1" w:rsidRPr="00DC4578" w:rsidRDefault="00D471B1" w:rsidP="00D471B1">
            <w:pPr>
              <w:jc w:val="left"/>
              <w:rPr>
                <w:i/>
              </w:rPr>
            </w:pPr>
            <w:r w:rsidRPr="00DC4578">
              <w:rPr>
                <w:i/>
              </w:rPr>
              <w:t>GB100002 (edition # 13 update # 5)</w:t>
            </w:r>
          </w:p>
          <w:p w14:paraId="65335E09" w14:textId="77777777" w:rsidR="00D471B1" w:rsidRPr="00DC4578" w:rsidRDefault="00D471B1" w:rsidP="00D471B1">
            <w:pPr>
              <w:jc w:val="left"/>
              <w:rPr>
                <w:i/>
              </w:rPr>
            </w:pPr>
            <w:r w:rsidRPr="00DC4578">
              <w:rPr>
                <w:i/>
              </w:rPr>
              <w:t>GB100004 (edition # 7 update # 1)</w:t>
            </w:r>
          </w:p>
          <w:p w14:paraId="7EAB6B9D" w14:textId="77777777" w:rsidR="00D471B1" w:rsidRPr="00DC4578" w:rsidRDefault="00D471B1" w:rsidP="00D471B1">
            <w:pPr>
              <w:jc w:val="left"/>
              <w:rPr>
                <w:i/>
              </w:rPr>
            </w:pPr>
          </w:p>
          <w:p w14:paraId="114C6FE8" w14:textId="77777777" w:rsidR="00D471B1" w:rsidRPr="00DC4578" w:rsidRDefault="00D471B1" w:rsidP="00D471B1">
            <w:pPr>
              <w:jc w:val="left"/>
              <w:rPr>
                <w:i/>
              </w:rPr>
            </w:pPr>
            <w:r w:rsidRPr="00DC4578">
              <w:rPr>
                <w:i/>
              </w:rPr>
              <w:t>After installation of 8c [B2]:</w:t>
            </w:r>
          </w:p>
          <w:p w14:paraId="3C6DD326" w14:textId="77777777" w:rsidR="001A6E66" w:rsidRPr="00DC4578" w:rsidRDefault="00D471B1" w:rsidP="00D471B1">
            <w:pPr>
              <w:jc w:val="left"/>
              <w:rPr>
                <w:i/>
              </w:rPr>
            </w:pPr>
            <w:r w:rsidRPr="00DC4578">
              <w:rPr>
                <w:i/>
              </w:rPr>
              <w:t>GB281600 (edition # 1 update # 1)</w:t>
            </w:r>
          </w:p>
          <w:p w14:paraId="5C4A37AA" w14:textId="77777777" w:rsidR="001A6E66" w:rsidRPr="00DC4578" w:rsidRDefault="00D471B1" w:rsidP="00D471B1">
            <w:pPr>
              <w:jc w:val="left"/>
              <w:rPr>
                <w:i/>
              </w:rPr>
            </w:pPr>
            <w:r w:rsidRPr="00DC4578">
              <w:rPr>
                <w:i/>
              </w:rPr>
              <w:t>GB281800 (edition # 1 update # 0)</w:t>
            </w:r>
          </w:p>
          <w:p w14:paraId="26464CF3" w14:textId="77777777" w:rsidR="00D471B1" w:rsidRPr="00B94952" w:rsidRDefault="00D471B1" w:rsidP="00D471B1">
            <w:pPr>
              <w:jc w:val="left"/>
              <w:rPr>
                <w:i/>
                <w:lang w:val="es-ES_tradnl"/>
              </w:rPr>
            </w:pPr>
            <w:r w:rsidRPr="00B94952">
              <w:rPr>
                <w:i/>
                <w:lang w:val="es-ES_tradnl"/>
              </w:rPr>
              <w:t>GB282000 (no permit).</w:t>
            </w:r>
          </w:p>
          <w:p w14:paraId="7202D819" w14:textId="77777777" w:rsidR="00D471B1" w:rsidRPr="00B94952" w:rsidRDefault="00D471B1" w:rsidP="00D471B1">
            <w:pPr>
              <w:jc w:val="left"/>
              <w:rPr>
                <w:i/>
                <w:lang w:val="es-ES_tradnl"/>
              </w:rPr>
            </w:pPr>
            <w:r w:rsidRPr="00B94952">
              <w:rPr>
                <w:i/>
                <w:lang w:val="es-ES_tradnl"/>
              </w:rPr>
              <w:t>GB283000 (no permit)</w:t>
            </w:r>
          </w:p>
          <w:p w14:paraId="72291E68" w14:textId="77777777" w:rsidR="00D471B1" w:rsidRPr="00B94952" w:rsidRDefault="00D471B1" w:rsidP="00D471B1">
            <w:pPr>
              <w:jc w:val="left"/>
              <w:rPr>
                <w:i/>
                <w:lang w:val="es-ES_tradnl"/>
              </w:rPr>
            </w:pPr>
          </w:p>
          <w:p w14:paraId="2E806834" w14:textId="77777777" w:rsidR="001A6E66" w:rsidRPr="00DC4578" w:rsidRDefault="00D471B1" w:rsidP="00D471B1">
            <w:pPr>
              <w:jc w:val="left"/>
              <w:rPr>
                <w:i/>
              </w:rPr>
            </w:pPr>
            <w:r w:rsidRPr="00DC4578">
              <w:rPr>
                <w:i/>
              </w:rPr>
              <w:t>After installation of 8c [B3]:</w:t>
            </w:r>
          </w:p>
          <w:p w14:paraId="0F2A6670" w14:textId="77777777" w:rsidR="00D471B1" w:rsidRPr="00B94952" w:rsidRDefault="00D471B1" w:rsidP="00D471B1">
            <w:pPr>
              <w:jc w:val="left"/>
              <w:rPr>
                <w:i/>
                <w:lang w:val="es-ES_tradnl"/>
              </w:rPr>
            </w:pPr>
            <w:r w:rsidRPr="00B94952">
              <w:rPr>
                <w:i/>
                <w:lang w:val="es-ES_tradnl"/>
              </w:rPr>
              <w:t xml:space="preserve">GB301620 (no permit) </w:t>
            </w:r>
          </w:p>
          <w:p w14:paraId="68A89E77" w14:textId="77777777" w:rsidR="00D471B1" w:rsidRPr="00B94952" w:rsidRDefault="00D471B1" w:rsidP="00D471B1">
            <w:pPr>
              <w:jc w:val="left"/>
              <w:rPr>
                <w:i/>
                <w:lang w:val="es-ES_tradnl"/>
              </w:rPr>
            </w:pPr>
            <w:r w:rsidRPr="00B94952">
              <w:rPr>
                <w:i/>
                <w:lang w:val="es-ES_tradnl"/>
              </w:rPr>
              <w:t>GB301640 (no permit)</w:t>
            </w:r>
          </w:p>
          <w:p w14:paraId="27D43BE2" w14:textId="77777777" w:rsidR="00D471B1" w:rsidRPr="00DC4578" w:rsidRDefault="00D471B1" w:rsidP="00D471B1">
            <w:pPr>
              <w:jc w:val="left"/>
              <w:rPr>
                <w:i/>
              </w:rPr>
            </w:pPr>
            <w:r w:rsidRPr="00DC4578">
              <w:rPr>
                <w:i/>
              </w:rPr>
              <w:t>GB301660 (edition # 5 update  0)</w:t>
            </w:r>
          </w:p>
          <w:p w14:paraId="140A2239" w14:textId="77777777" w:rsidR="00D471B1" w:rsidRPr="00DC4578" w:rsidRDefault="00D471B1" w:rsidP="00D471B1">
            <w:pPr>
              <w:jc w:val="left"/>
              <w:rPr>
                <w:i/>
              </w:rPr>
            </w:pPr>
          </w:p>
          <w:p w14:paraId="63CFA55E" w14:textId="77777777" w:rsidR="00D471B1" w:rsidRPr="00DC4578" w:rsidRDefault="00D471B1" w:rsidP="00D471B1">
            <w:pPr>
              <w:jc w:val="left"/>
              <w:rPr>
                <w:i/>
              </w:rPr>
            </w:pPr>
            <w:r w:rsidRPr="00DC4578">
              <w:rPr>
                <w:i/>
              </w:rPr>
              <w:t xml:space="preserve">After installation of 8c [B4]: </w:t>
            </w:r>
          </w:p>
          <w:p w14:paraId="3007FDFC" w14:textId="77777777" w:rsidR="001A6E66" w:rsidRPr="00DC4578" w:rsidRDefault="00D471B1" w:rsidP="00D471B1">
            <w:pPr>
              <w:jc w:val="left"/>
              <w:rPr>
                <w:i/>
              </w:rPr>
            </w:pPr>
            <w:r w:rsidRPr="00DC4578">
              <w:rPr>
                <w:i/>
              </w:rPr>
              <w:t>GB40162A (edition # 9 update # 3)</w:t>
            </w:r>
          </w:p>
          <w:p w14:paraId="3DA78989" w14:textId="77777777" w:rsidR="00D471B1" w:rsidRPr="00DC4578" w:rsidRDefault="00D471B1" w:rsidP="00D471B1">
            <w:pPr>
              <w:jc w:val="left"/>
              <w:rPr>
                <w:i/>
              </w:rPr>
            </w:pPr>
            <w:r w:rsidRPr="00DC4578">
              <w:rPr>
                <w:i/>
              </w:rPr>
              <w:t>GB40162B (no permit)</w:t>
            </w:r>
          </w:p>
          <w:p w14:paraId="5F541034" w14:textId="77777777" w:rsidR="00D471B1" w:rsidRPr="00DC4578" w:rsidRDefault="00D471B1" w:rsidP="00D471B1">
            <w:pPr>
              <w:jc w:val="left"/>
              <w:rPr>
                <w:i/>
              </w:rPr>
            </w:pPr>
            <w:r w:rsidRPr="00DC4578">
              <w:rPr>
                <w:i/>
              </w:rPr>
              <w:t>GB40162C (no permit)</w:t>
            </w:r>
          </w:p>
          <w:p w14:paraId="36FE8703" w14:textId="77777777" w:rsidR="00D471B1" w:rsidRPr="00DC4578" w:rsidRDefault="00D471B1" w:rsidP="00D471B1">
            <w:pPr>
              <w:jc w:val="left"/>
              <w:rPr>
                <w:i/>
              </w:rPr>
            </w:pPr>
          </w:p>
          <w:p w14:paraId="5D8E5C0C" w14:textId="77777777" w:rsidR="001A6E66" w:rsidRPr="00DC4578" w:rsidRDefault="00D471B1" w:rsidP="00D471B1">
            <w:pPr>
              <w:jc w:val="left"/>
              <w:rPr>
                <w:i/>
              </w:rPr>
            </w:pPr>
            <w:r w:rsidRPr="00DC4578">
              <w:rPr>
                <w:i/>
              </w:rPr>
              <w:t>After installation of 8c [B5]:</w:t>
            </w:r>
          </w:p>
          <w:p w14:paraId="396E3005" w14:textId="77777777" w:rsidR="00D471B1" w:rsidRPr="00DC4578" w:rsidRDefault="00D471B1" w:rsidP="00D471B1">
            <w:pPr>
              <w:jc w:val="left"/>
              <w:rPr>
                <w:i/>
              </w:rPr>
            </w:pPr>
            <w:r w:rsidRPr="00DC4578">
              <w:rPr>
                <w:i/>
              </w:rPr>
              <w:t>GB58911B (no permit)</w:t>
            </w:r>
          </w:p>
          <w:p w14:paraId="53350CBA" w14:textId="77777777" w:rsidR="00D471B1" w:rsidRPr="00DC4578" w:rsidRDefault="00D471B1" w:rsidP="00D471B1">
            <w:pPr>
              <w:jc w:val="left"/>
              <w:rPr>
                <w:i/>
              </w:rPr>
            </w:pPr>
            <w:r w:rsidRPr="00DC4578">
              <w:rPr>
                <w:i/>
              </w:rPr>
              <w:t>GB58913A (no permit)</w:t>
            </w:r>
          </w:p>
          <w:p w14:paraId="35361E67" w14:textId="77777777" w:rsidR="00D471B1" w:rsidRPr="00DC4578" w:rsidRDefault="001A6E66" w:rsidP="00D471B1">
            <w:pPr>
              <w:jc w:val="left"/>
              <w:rPr>
                <w:i/>
              </w:rPr>
            </w:pPr>
            <w:r w:rsidRPr="00DC4578">
              <w:rPr>
                <w:i/>
              </w:rPr>
              <w:t>GB58932A (no permit)</w:t>
            </w:r>
          </w:p>
          <w:p w14:paraId="78391F4B" w14:textId="77777777" w:rsidR="00D471B1" w:rsidRPr="00DC4578" w:rsidRDefault="00D471B1" w:rsidP="00D471B1">
            <w:pPr>
              <w:jc w:val="left"/>
              <w:rPr>
                <w:i/>
              </w:rPr>
            </w:pPr>
            <w:r w:rsidRPr="00DC4578">
              <w:rPr>
                <w:i/>
              </w:rPr>
              <w:t>GB58932B (no permit)</w:t>
            </w:r>
          </w:p>
          <w:p w14:paraId="42728432" w14:textId="77777777" w:rsidR="00484E57" w:rsidRPr="00DC4578" w:rsidRDefault="00484E57" w:rsidP="00D471B1">
            <w:pPr>
              <w:jc w:val="left"/>
              <w:rPr>
                <w:i/>
              </w:rPr>
            </w:pPr>
          </w:p>
          <w:p w14:paraId="3E46470F" w14:textId="77777777" w:rsidR="001A6E66" w:rsidRPr="00DC4578" w:rsidRDefault="001A6E66" w:rsidP="001A6E66">
            <w:pPr>
              <w:jc w:val="left"/>
              <w:rPr>
                <w:i/>
              </w:rPr>
            </w:pPr>
            <w:r w:rsidRPr="00DC4578">
              <w:rPr>
                <w:i/>
              </w:rPr>
              <w:t>After installation of 8c [B6]:</w:t>
            </w:r>
          </w:p>
          <w:p w14:paraId="2920DC93" w14:textId="77777777" w:rsidR="001A6E66" w:rsidRPr="00DC4578" w:rsidRDefault="001A6E66" w:rsidP="001A6E66">
            <w:pPr>
              <w:jc w:val="left"/>
              <w:rPr>
                <w:i/>
              </w:rPr>
            </w:pPr>
            <w:r w:rsidRPr="00DC4578">
              <w:rPr>
                <w:i/>
              </w:rPr>
              <w:t xml:space="preserve">GB61011A (no permit) </w:t>
            </w:r>
          </w:p>
          <w:p w14:paraId="6CBAA9DF" w14:textId="77777777" w:rsidR="001A6E66" w:rsidRPr="00DC4578" w:rsidRDefault="001A6E66" w:rsidP="001A6E66">
            <w:pPr>
              <w:jc w:val="left"/>
              <w:rPr>
                <w:i/>
              </w:rPr>
            </w:pPr>
            <w:r w:rsidRPr="00DC4578">
              <w:rPr>
                <w:i/>
              </w:rPr>
              <w:t>GB61021A (no permit)</w:t>
            </w:r>
          </w:p>
          <w:p w14:paraId="5013D23D" w14:textId="77777777" w:rsidR="001A6E66" w:rsidRPr="00DC4578" w:rsidRDefault="001A6E66" w:rsidP="001A6E66">
            <w:pPr>
              <w:jc w:val="left"/>
              <w:rPr>
                <w:i/>
              </w:rPr>
            </w:pPr>
            <w:r w:rsidRPr="00DC4578">
              <w:rPr>
                <w:i/>
              </w:rPr>
              <w:t>GB61021B (edition # 1 update # 1)</w:t>
            </w:r>
          </w:p>
          <w:p w14:paraId="23753C50" w14:textId="77777777" w:rsidR="001A6E66" w:rsidRPr="00DC4578" w:rsidRDefault="001A6E66" w:rsidP="001A6E66">
            <w:pPr>
              <w:jc w:val="left"/>
              <w:rPr>
                <w:i/>
              </w:rPr>
            </w:pPr>
            <w:r w:rsidRPr="00DC4578">
              <w:rPr>
                <w:i/>
              </w:rPr>
              <w:t>GB61032A (no permit)</w:t>
            </w:r>
          </w:p>
          <w:p w14:paraId="63978DD8" w14:textId="77777777" w:rsidR="001A6E66" w:rsidRPr="00DC4578" w:rsidRDefault="001A6E66" w:rsidP="00D471B1">
            <w:pPr>
              <w:jc w:val="left"/>
              <w:rPr>
                <w:i/>
              </w:rPr>
            </w:pPr>
          </w:p>
          <w:p w14:paraId="48298DEE" w14:textId="77777777" w:rsidR="00000AB3" w:rsidRPr="00DC4578" w:rsidRDefault="00000AB3" w:rsidP="00000AB3">
            <w:pPr>
              <w:jc w:val="left"/>
              <w:rPr>
                <w:i/>
              </w:rPr>
            </w:pPr>
            <w:r w:rsidRPr="00DC4578">
              <w:rPr>
                <w:i/>
              </w:rPr>
              <w:t xml:space="preserve">After installation of 8c [U1]: </w:t>
            </w:r>
          </w:p>
          <w:p w14:paraId="7D36C3F7" w14:textId="77777777" w:rsidR="00000AB3" w:rsidRPr="00DC4578" w:rsidRDefault="00000AB3" w:rsidP="00000AB3">
            <w:pPr>
              <w:jc w:val="left"/>
              <w:rPr>
                <w:i/>
              </w:rPr>
            </w:pPr>
            <w:r w:rsidRPr="00DC4578">
              <w:rPr>
                <w:i/>
              </w:rPr>
              <w:t xml:space="preserve">GB100001 (edition # 3 update # 7) </w:t>
            </w:r>
          </w:p>
          <w:p w14:paraId="3908D923" w14:textId="77777777" w:rsidR="00000AB3" w:rsidRPr="00DC4578" w:rsidRDefault="00000AB3" w:rsidP="00000AB3">
            <w:pPr>
              <w:jc w:val="left"/>
              <w:rPr>
                <w:i/>
              </w:rPr>
            </w:pPr>
            <w:r w:rsidRPr="00DC4578">
              <w:rPr>
                <w:i/>
              </w:rPr>
              <w:t>GB100002 (edition # 13 update # 7)</w:t>
            </w:r>
          </w:p>
          <w:p w14:paraId="237ED7AD" w14:textId="77777777" w:rsidR="00000AB3" w:rsidRPr="00DC4578" w:rsidRDefault="00000AB3" w:rsidP="00000AB3">
            <w:pPr>
              <w:jc w:val="left"/>
              <w:rPr>
                <w:i/>
              </w:rPr>
            </w:pPr>
            <w:r w:rsidRPr="00DC4578">
              <w:rPr>
                <w:i/>
              </w:rPr>
              <w:t xml:space="preserve">GB100004 (edition # 8 update # 0). New edition is installed from update media. </w:t>
            </w:r>
          </w:p>
          <w:p w14:paraId="5424D805" w14:textId="77777777" w:rsidR="00000AB3" w:rsidRPr="00DC4578" w:rsidRDefault="00000AB3" w:rsidP="00000AB3">
            <w:pPr>
              <w:jc w:val="left"/>
              <w:rPr>
                <w:i/>
              </w:rPr>
            </w:pPr>
            <w:r w:rsidRPr="00DC4578">
              <w:rPr>
                <w:i/>
              </w:rPr>
              <w:t>GB281600 (edition # 1 update # 2)</w:t>
            </w:r>
          </w:p>
          <w:p w14:paraId="24801F4B" w14:textId="77777777" w:rsidR="00000AB3" w:rsidRPr="00DC4578" w:rsidRDefault="00000AB3" w:rsidP="00000AB3">
            <w:pPr>
              <w:jc w:val="left"/>
              <w:rPr>
                <w:i/>
              </w:rPr>
            </w:pPr>
            <w:r w:rsidRPr="00DC4578">
              <w:rPr>
                <w:i/>
              </w:rPr>
              <w:t>GB281800 (edition # 1 update # 1)</w:t>
            </w:r>
          </w:p>
          <w:p w14:paraId="623D542A" w14:textId="77777777" w:rsidR="00000AB3" w:rsidRPr="00DC4578" w:rsidRDefault="00000AB3" w:rsidP="00000AB3">
            <w:pPr>
              <w:jc w:val="left"/>
              <w:rPr>
                <w:i/>
              </w:rPr>
            </w:pPr>
            <w:r w:rsidRPr="00DC4578">
              <w:rPr>
                <w:i/>
              </w:rPr>
              <w:t>GB301660 (edition # 5 update # 1)</w:t>
            </w:r>
          </w:p>
          <w:p w14:paraId="65D2B9E1" w14:textId="77777777" w:rsidR="00000AB3" w:rsidRPr="00DC4578" w:rsidRDefault="00000AB3" w:rsidP="00000AB3">
            <w:pPr>
              <w:jc w:val="left"/>
              <w:rPr>
                <w:i/>
              </w:rPr>
            </w:pPr>
            <w:r w:rsidRPr="00DC4578">
              <w:rPr>
                <w:i/>
              </w:rPr>
              <w:t>GB40162A (edition # 9 update # 5)</w:t>
            </w:r>
          </w:p>
          <w:p w14:paraId="6031D8C9" w14:textId="77777777" w:rsidR="00000AB3" w:rsidRPr="00DC4578" w:rsidRDefault="00000AB3" w:rsidP="00000AB3">
            <w:pPr>
              <w:jc w:val="left"/>
              <w:rPr>
                <w:i/>
              </w:rPr>
            </w:pPr>
            <w:r w:rsidRPr="00DC4578">
              <w:rPr>
                <w:i/>
              </w:rPr>
              <w:t>GB61021B (edition # 1 update # 2)</w:t>
            </w:r>
          </w:p>
        </w:tc>
      </w:tr>
    </w:tbl>
    <w:p w14:paraId="55C73E82" w14:textId="77777777" w:rsidR="004F582E" w:rsidRDefault="004F582E" w:rsidP="004F582E"/>
    <w:p w14:paraId="57B5DDC3" w14:textId="77777777" w:rsidR="004F582E" w:rsidRPr="00A94802" w:rsidRDefault="004F582E" w:rsidP="001D52EE">
      <w:pPr>
        <w:pStyle w:val="Heading4"/>
      </w:pPr>
      <w:r>
        <w:lastRenderedPageBreak/>
        <w:t>2.5.8 d</w:t>
      </w:r>
      <w:r w:rsidRPr="00A94802">
        <w:t xml:space="preserve">) </w:t>
      </w:r>
      <w:r w:rsidR="003417A2" w:rsidRPr="003417A2">
        <w:t>Media validation of encrypted ENC service status</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880186" w14:paraId="2C9F92AC" w14:textId="77777777" w:rsidTr="00CB4150">
        <w:trPr>
          <w:trHeight w:val="454"/>
          <w:tblHeader/>
        </w:trPr>
        <w:tc>
          <w:tcPr>
            <w:tcW w:w="2381" w:type="dxa"/>
            <w:shd w:val="clear" w:color="auto" w:fill="CCFFCC"/>
            <w:vAlign w:val="center"/>
          </w:tcPr>
          <w:p w14:paraId="77096830" w14:textId="77777777" w:rsidR="00880186" w:rsidRPr="004065B1" w:rsidRDefault="00880186" w:rsidP="00CB4150">
            <w:r w:rsidRPr="000A066E">
              <w:rPr>
                <w:b/>
              </w:rPr>
              <w:t>Test Reference</w:t>
            </w:r>
          </w:p>
        </w:tc>
        <w:tc>
          <w:tcPr>
            <w:tcW w:w="2381" w:type="dxa"/>
            <w:shd w:val="clear" w:color="auto" w:fill="CCFFCC"/>
            <w:vAlign w:val="center"/>
          </w:tcPr>
          <w:p w14:paraId="3EEEFE49" w14:textId="77777777" w:rsidR="00880186" w:rsidRPr="004065B1" w:rsidRDefault="00880186" w:rsidP="00CB4150">
            <w:r>
              <w:t>2.5.8 d</w:t>
            </w:r>
            <w:r w:rsidRPr="00A94802">
              <w:t>)</w:t>
            </w:r>
          </w:p>
        </w:tc>
        <w:tc>
          <w:tcPr>
            <w:tcW w:w="2382" w:type="dxa"/>
            <w:shd w:val="clear" w:color="auto" w:fill="CCFFCC"/>
            <w:vAlign w:val="center"/>
          </w:tcPr>
          <w:p w14:paraId="719E124E" w14:textId="77777777" w:rsidR="00880186" w:rsidRPr="004065B1" w:rsidRDefault="00880186" w:rsidP="00CB4150">
            <w:r w:rsidRPr="000A066E">
              <w:rPr>
                <w:b/>
              </w:rPr>
              <w:t>IHO Reference</w:t>
            </w:r>
          </w:p>
        </w:tc>
        <w:tc>
          <w:tcPr>
            <w:tcW w:w="2382" w:type="dxa"/>
            <w:shd w:val="clear" w:color="auto" w:fill="CCFFCC"/>
            <w:vAlign w:val="center"/>
          </w:tcPr>
          <w:p w14:paraId="583127BB" w14:textId="77777777" w:rsidR="00880186" w:rsidRDefault="00880186" w:rsidP="00E30B8F">
            <w:r>
              <w:t>S-63 7 &amp; S-63</w:t>
            </w:r>
          </w:p>
          <w:p w14:paraId="70CE1243" w14:textId="77777777" w:rsidR="00880186" w:rsidRPr="004065B1" w:rsidRDefault="00880186" w:rsidP="00E30B8F">
            <w:r>
              <w:t>Appendix 2</w:t>
            </w:r>
          </w:p>
        </w:tc>
      </w:tr>
      <w:tr w:rsidR="00880186" w14:paraId="75A5357B" w14:textId="77777777" w:rsidTr="00CB4150">
        <w:trPr>
          <w:tblHeader/>
        </w:trPr>
        <w:tc>
          <w:tcPr>
            <w:tcW w:w="9526" w:type="dxa"/>
            <w:gridSpan w:val="4"/>
            <w:shd w:val="clear" w:color="auto" w:fill="CCFFCC"/>
            <w:vAlign w:val="center"/>
          </w:tcPr>
          <w:p w14:paraId="00CA8D8E" w14:textId="77777777" w:rsidR="00880186" w:rsidRDefault="00880186" w:rsidP="00CB4150">
            <w:r w:rsidRPr="000A066E">
              <w:rPr>
                <w:b/>
              </w:rPr>
              <w:t>Test description</w:t>
            </w:r>
          </w:p>
        </w:tc>
      </w:tr>
      <w:tr w:rsidR="00880186" w14:paraId="032424FA" w14:textId="77777777" w:rsidTr="00CB4150">
        <w:trPr>
          <w:tblHeader/>
        </w:trPr>
        <w:tc>
          <w:tcPr>
            <w:tcW w:w="9526" w:type="dxa"/>
            <w:gridSpan w:val="4"/>
            <w:vAlign w:val="center"/>
          </w:tcPr>
          <w:p w14:paraId="5E01B907" w14:textId="77777777" w:rsidR="00880186" w:rsidRPr="00DC4578" w:rsidRDefault="00880186" w:rsidP="002164D3">
            <w:pPr>
              <w:jc w:val="left"/>
              <w:rPr>
                <w:i/>
              </w:rPr>
            </w:pPr>
            <w:r w:rsidRPr="00DC4578">
              <w:rPr>
                <w:i/>
              </w:rPr>
              <w:t>To confirm that the system performs a check of the update media to establish whether the system has the latest base data installed. Check that the system displays an appropriate warning when identifying a base exchange set that is newer than the installed version.</w:t>
            </w:r>
          </w:p>
        </w:tc>
      </w:tr>
      <w:tr w:rsidR="00880186" w14:paraId="70B858D3" w14:textId="77777777" w:rsidTr="00CB4150">
        <w:trPr>
          <w:tblHeader/>
        </w:trPr>
        <w:tc>
          <w:tcPr>
            <w:tcW w:w="9526" w:type="dxa"/>
            <w:gridSpan w:val="4"/>
            <w:shd w:val="clear" w:color="auto" w:fill="CCFFCC"/>
            <w:vAlign w:val="center"/>
          </w:tcPr>
          <w:p w14:paraId="1CAB3FB9" w14:textId="77777777" w:rsidR="00880186" w:rsidRPr="004065B1" w:rsidRDefault="00880186" w:rsidP="00CB4150">
            <w:r w:rsidRPr="000A066E">
              <w:rPr>
                <w:b/>
              </w:rPr>
              <w:t>Setup</w:t>
            </w:r>
          </w:p>
        </w:tc>
      </w:tr>
      <w:tr w:rsidR="00880186" w14:paraId="4CEEF707" w14:textId="77777777" w:rsidTr="00CB4150">
        <w:trPr>
          <w:tblHeader/>
        </w:trPr>
        <w:tc>
          <w:tcPr>
            <w:tcW w:w="9526" w:type="dxa"/>
            <w:gridSpan w:val="4"/>
            <w:vAlign w:val="center"/>
          </w:tcPr>
          <w:p w14:paraId="6B348578" w14:textId="77777777" w:rsidR="00880186" w:rsidRPr="00DC4578" w:rsidRDefault="00880186" w:rsidP="00880186">
            <w:pPr>
              <w:rPr>
                <w:i/>
              </w:rPr>
            </w:pPr>
            <w:r w:rsidRPr="00DC4578">
              <w:rPr>
                <w:i/>
              </w:rPr>
              <w:t xml:space="preserve">All data installed from the previous test (2.5.8c). </w:t>
            </w:r>
          </w:p>
          <w:p w14:paraId="58F13F4F" w14:textId="77777777" w:rsidR="00880186" w:rsidRPr="00DC4578" w:rsidRDefault="00880186" w:rsidP="00880186">
            <w:pPr>
              <w:rPr>
                <w:i/>
              </w:rPr>
            </w:pPr>
            <w:r w:rsidRPr="00DC4578">
              <w:rPr>
                <w:i/>
              </w:rPr>
              <w:t>Test data used:</w:t>
            </w:r>
          </w:p>
          <w:p w14:paraId="3A169723" w14:textId="77777777" w:rsidR="00880186" w:rsidRPr="00DC4578" w:rsidRDefault="00880186" w:rsidP="00880186">
            <w:pPr>
              <w:rPr>
                <w:i/>
              </w:rPr>
            </w:pPr>
            <w:r w:rsidRPr="00DC4578">
              <w:rPr>
                <w:i/>
              </w:rPr>
              <w:t xml:space="preserve">M01X01 (WK48/07 Update Media) &amp; M01X02 (new WK40/07 Base Media) </w:t>
            </w:r>
          </w:p>
          <w:p w14:paraId="0FB0E09A" w14:textId="77777777" w:rsidR="00880186" w:rsidRPr="00DC4578" w:rsidRDefault="00880186" w:rsidP="00880186">
            <w:pPr>
              <w:rPr>
                <w:i/>
              </w:rPr>
            </w:pPr>
            <w:r w:rsidRPr="00DC4578">
              <w:rPr>
                <w:i/>
              </w:rPr>
              <w:t>Test data location:</w:t>
            </w:r>
          </w:p>
          <w:p w14:paraId="0FA520FB" w14:textId="77777777" w:rsidR="00880186" w:rsidRPr="00DC4578" w:rsidRDefault="00880186" w:rsidP="00880186">
            <w:pPr>
              <w:rPr>
                <w:i/>
              </w:rPr>
            </w:pPr>
            <w:r w:rsidRPr="00DC4578">
              <w:rPr>
                <w:i/>
              </w:rPr>
              <w:t>D:\IHO S-64 [S-63 TDS v1.2.1]\8 Data Exchange Media\Test 8d</w:t>
            </w:r>
          </w:p>
        </w:tc>
      </w:tr>
      <w:tr w:rsidR="00880186" w14:paraId="1D946F46" w14:textId="77777777" w:rsidTr="00CB4150">
        <w:trPr>
          <w:tblHeader/>
        </w:trPr>
        <w:tc>
          <w:tcPr>
            <w:tcW w:w="9526" w:type="dxa"/>
            <w:gridSpan w:val="4"/>
            <w:shd w:val="clear" w:color="auto" w:fill="CCFFCC"/>
            <w:vAlign w:val="center"/>
          </w:tcPr>
          <w:p w14:paraId="0687AA14" w14:textId="77777777" w:rsidR="00880186" w:rsidRPr="004065B1" w:rsidRDefault="00880186" w:rsidP="00CB4150">
            <w:r w:rsidRPr="000A066E">
              <w:rPr>
                <w:b/>
              </w:rPr>
              <w:t>Action</w:t>
            </w:r>
          </w:p>
        </w:tc>
      </w:tr>
      <w:tr w:rsidR="00880186" w14:paraId="37827CBC" w14:textId="77777777" w:rsidTr="00CB4150">
        <w:trPr>
          <w:tblHeader/>
        </w:trPr>
        <w:tc>
          <w:tcPr>
            <w:tcW w:w="9526" w:type="dxa"/>
            <w:gridSpan w:val="4"/>
            <w:vAlign w:val="center"/>
          </w:tcPr>
          <w:p w14:paraId="627D9822" w14:textId="77777777" w:rsidR="00880186" w:rsidRPr="00DC4578" w:rsidRDefault="00880186" w:rsidP="00880186">
            <w:pPr>
              <w:rPr>
                <w:i/>
              </w:rPr>
            </w:pPr>
            <w:r w:rsidRPr="00DC4578">
              <w:rPr>
                <w:i/>
              </w:rPr>
              <w:t>1) Load the UPDATE media from the location above.</w:t>
            </w:r>
          </w:p>
          <w:p w14:paraId="07424A0A" w14:textId="77777777" w:rsidR="00880186" w:rsidRPr="00DC4578" w:rsidRDefault="00880186" w:rsidP="00880186">
            <w:pPr>
              <w:rPr>
                <w:i/>
              </w:rPr>
            </w:pPr>
            <w:r w:rsidRPr="00DC4578">
              <w:rPr>
                <w:i/>
              </w:rPr>
              <w:t>2) When the warning message is displayed proceed to install available updates.</w:t>
            </w:r>
          </w:p>
          <w:p w14:paraId="151F1483" w14:textId="77777777" w:rsidR="00880186" w:rsidRPr="00DC4578" w:rsidRDefault="00880186" w:rsidP="00880186">
            <w:pPr>
              <w:rPr>
                <w:i/>
              </w:rPr>
            </w:pPr>
            <w:r w:rsidRPr="00DC4578">
              <w:rPr>
                <w:i/>
              </w:rPr>
              <w:t>3) Load the correct BASE media as prompted by the ECDIS at the same location.</w:t>
            </w:r>
          </w:p>
          <w:p w14:paraId="6462A5E0" w14:textId="77777777" w:rsidR="00880186" w:rsidRPr="00DC4578" w:rsidRDefault="00880186" w:rsidP="00880186">
            <w:pPr>
              <w:rPr>
                <w:i/>
              </w:rPr>
            </w:pPr>
            <w:r w:rsidRPr="00DC4578">
              <w:rPr>
                <w:i/>
              </w:rPr>
              <w:t>4) Load the UPDATE media again to bring all licenced cells up to date.</w:t>
            </w:r>
          </w:p>
        </w:tc>
      </w:tr>
      <w:tr w:rsidR="00880186" w14:paraId="7CAC139A" w14:textId="77777777" w:rsidTr="00E30B8F">
        <w:trPr>
          <w:tblHeader/>
        </w:trPr>
        <w:tc>
          <w:tcPr>
            <w:tcW w:w="9526" w:type="dxa"/>
            <w:gridSpan w:val="4"/>
            <w:shd w:val="clear" w:color="auto" w:fill="CCFFCC"/>
            <w:vAlign w:val="center"/>
          </w:tcPr>
          <w:p w14:paraId="23F80387" w14:textId="77777777" w:rsidR="00880186" w:rsidRPr="004065B1" w:rsidRDefault="00880186" w:rsidP="00E30B8F">
            <w:r w:rsidRPr="000A066E">
              <w:rPr>
                <w:b/>
              </w:rPr>
              <w:t>Results</w:t>
            </w:r>
          </w:p>
        </w:tc>
      </w:tr>
      <w:tr w:rsidR="00880186" w14:paraId="54776ECD" w14:textId="77777777" w:rsidTr="00E30B8F">
        <w:trPr>
          <w:tblHeader/>
        </w:trPr>
        <w:tc>
          <w:tcPr>
            <w:tcW w:w="9526" w:type="dxa"/>
            <w:gridSpan w:val="4"/>
            <w:vAlign w:val="center"/>
          </w:tcPr>
          <w:p w14:paraId="7078F8AC" w14:textId="77777777" w:rsidR="00880186" w:rsidRPr="00DC4578" w:rsidRDefault="00880186" w:rsidP="003866E1">
            <w:pPr>
              <w:numPr>
                <w:ilvl w:val="0"/>
                <w:numId w:val="13"/>
              </w:numPr>
              <w:jc w:val="left"/>
              <w:rPr>
                <w:i/>
              </w:rPr>
            </w:pPr>
            <w:r w:rsidRPr="00DC4578">
              <w:rPr>
                <w:i/>
              </w:rPr>
              <w:t>The system must return a warning stating that that one of the base exchange sets has been re-issued as follows:</w:t>
            </w:r>
          </w:p>
          <w:p w14:paraId="6EDAFF05" w14:textId="546FF45D" w:rsidR="0076683D" w:rsidRPr="002164D3" w:rsidRDefault="0076683D" w:rsidP="0076683D">
            <w:pPr>
              <w:ind w:left="360"/>
              <w:jc w:val="left"/>
              <w:rPr>
                <w:b/>
                <w:i/>
              </w:rPr>
            </w:pPr>
            <w:r w:rsidRPr="002164D3">
              <w:rPr>
                <w:b/>
                <w:i/>
              </w:rPr>
              <w:t>This ‘Update Media’ is not compatible with the actual installed ‘Base Media’. Please install the following ‘Base Media’ first and then continue with the ‘Update Media’</w:t>
            </w:r>
          </w:p>
          <w:p w14:paraId="44CB3061" w14:textId="065C5F99" w:rsidR="00880186" w:rsidRPr="00DC4578" w:rsidRDefault="0076683D" w:rsidP="003866E1">
            <w:pPr>
              <w:numPr>
                <w:ilvl w:val="0"/>
                <w:numId w:val="13"/>
              </w:numPr>
              <w:jc w:val="left"/>
              <w:rPr>
                <w:i/>
              </w:rPr>
            </w:pPr>
            <w:r w:rsidRPr="002164D3">
              <w:rPr>
                <w:b/>
                <w:i/>
              </w:rPr>
              <w:t>BASE MEDIA 1 – Week 40/07 – dated 04 October 2007</w:t>
            </w:r>
            <w:r w:rsidR="004A0D0A">
              <w:rPr>
                <w:b/>
                <w:i/>
              </w:rPr>
              <w:t xml:space="preserve"> </w:t>
            </w:r>
            <w:r w:rsidR="00880186" w:rsidRPr="00DC4578">
              <w:rPr>
                <w:i/>
              </w:rPr>
              <w:t>When continuing the following errors must be reported:</w:t>
            </w:r>
          </w:p>
          <w:p w14:paraId="420BC9B6" w14:textId="77777777" w:rsidR="00880186" w:rsidRPr="00DC4578" w:rsidRDefault="00880186" w:rsidP="00E30B8F">
            <w:pPr>
              <w:ind w:left="360"/>
              <w:jc w:val="left"/>
              <w:rPr>
                <w:i/>
              </w:rPr>
            </w:pPr>
            <w:r w:rsidRPr="00DC4578">
              <w:rPr>
                <w:i/>
              </w:rPr>
              <w:t xml:space="preserve">Updates ‘9’ cannot be installed for cell </w:t>
            </w:r>
            <w:r w:rsidRPr="00DC4578">
              <w:rPr>
                <w:b/>
                <w:i/>
              </w:rPr>
              <w:t>GB100002</w:t>
            </w:r>
            <w:r w:rsidRPr="00DC4578">
              <w:rPr>
                <w:i/>
              </w:rPr>
              <w:t xml:space="preserve"> (sequential error reported) [Edition 13, Updates 1 to 8 issued on the new B1].</w:t>
            </w:r>
          </w:p>
          <w:p w14:paraId="5946281A" w14:textId="77777777" w:rsidR="00880186" w:rsidRPr="00DC4578" w:rsidRDefault="00880186" w:rsidP="00E30B8F">
            <w:pPr>
              <w:ind w:left="360"/>
              <w:jc w:val="left"/>
              <w:rPr>
                <w:i/>
              </w:rPr>
            </w:pPr>
            <w:r w:rsidRPr="00DC4578">
              <w:rPr>
                <w:i/>
              </w:rPr>
              <w:t xml:space="preserve">Update ‘2-10’ cannot be installed for cell </w:t>
            </w:r>
            <w:r w:rsidRPr="00DC4578">
              <w:rPr>
                <w:b/>
                <w:i/>
              </w:rPr>
              <w:t>GB100004</w:t>
            </w:r>
            <w:r w:rsidRPr="00DC4578">
              <w:rPr>
                <w:i/>
              </w:rPr>
              <w:t xml:space="preserve"> (sequential error reported) [Edition 8, Update 1-7 issued on the new B1].</w:t>
            </w:r>
          </w:p>
          <w:p w14:paraId="737D573E" w14:textId="77777777" w:rsidR="00880186" w:rsidRPr="00DC4578" w:rsidRDefault="00880186" w:rsidP="00E30B8F">
            <w:pPr>
              <w:ind w:left="360"/>
              <w:jc w:val="left"/>
              <w:rPr>
                <w:i/>
              </w:rPr>
            </w:pPr>
            <w:r w:rsidRPr="00DC4578">
              <w:rPr>
                <w:b/>
                <w:i/>
              </w:rPr>
              <w:t>GB40162A.006</w:t>
            </w:r>
            <w:r w:rsidRPr="00DC4578">
              <w:rPr>
                <w:i/>
              </w:rPr>
              <w:t xml:space="preserve"> must update without error.</w:t>
            </w:r>
          </w:p>
          <w:p w14:paraId="2A88D1A6" w14:textId="77777777" w:rsidR="00880186" w:rsidRPr="00DC4578" w:rsidRDefault="00880186" w:rsidP="003866E1">
            <w:pPr>
              <w:numPr>
                <w:ilvl w:val="0"/>
                <w:numId w:val="13"/>
              </w:numPr>
              <w:jc w:val="left"/>
              <w:rPr>
                <w:i/>
              </w:rPr>
            </w:pPr>
            <w:r w:rsidRPr="00DC4578">
              <w:rPr>
                <w:i/>
              </w:rPr>
              <w:t>Additional updates load from ‘Base Exchange Set 1’</w:t>
            </w:r>
          </w:p>
          <w:p w14:paraId="5DDF84FA" w14:textId="77777777" w:rsidR="00880186" w:rsidRPr="00DC4578" w:rsidRDefault="00880186" w:rsidP="003866E1">
            <w:pPr>
              <w:numPr>
                <w:ilvl w:val="0"/>
                <w:numId w:val="13"/>
              </w:numPr>
              <w:jc w:val="left"/>
              <w:rPr>
                <w:i/>
              </w:rPr>
            </w:pPr>
            <w:r w:rsidRPr="00DC4578">
              <w:rPr>
                <w:i/>
              </w:rPr>
              <w:t>All licenced ENC cells are updated without errors as described in the expected SENC status below.</w:t>
            </w:r>
          </w:p>
          <w:p w14:paraId="62FD4316" w14:textId="77777777" w:rsidR="00880186" w:rsidRPr="00DC4578" w:rsidRDefault="00880186" w:rsidP="00E30B8F">
            <w:pPr>
              <w:jc w:val="left"/>
              <w:rPr>
                <w:i/>
              </w:rPr>
            </w:pPr>
          </w:p>
          <w:p w14:paraId="29037BC9" w14:textId="77777777" w:rsidR="00880186" w:rsidRPr="00DC4578" w:rsidRDefault="00880186" w:rsidP="00E30B8F">
            <w:pPr>
              <w:jc w:val="left"/>
              <w:rPr>
                <w:i/>
              </w:rPr>
            </w:pPr>
            <w:r w:rsidRPr="00DC4578">
              <w:rPr>
                <w:i/>
              </w:rPr>
              <w:t xml:space="preserve">The system should be up to date as follows: </w:t>
            </w:r>
          </w:p>
          <w:p w14:paraId="05B08ADD" w14:textId="77777777" w:rsidR="00880186" w:rsidRPr="00DC4578" w:rsidRDefault="00880186" w:rsidP="00E30B8F">
            <w:pPr>
              <w:jc w:val="left"/>
              <w:rPr>
                <w:i/>
              </w:rPr>
            </w:pPr>
          </w:p>
          <w:p w14:paraId="60CC06A4" w14:textId="77777777" w:rsidR="00880186" w:rsidRPr="00DC4578" w:rsidRDefault="00880186" w:rsidP="00E30B8F">
            <w:pPr>
              <w:jc w:val="left"/>
              <w:rPr>
                <w:i/>
              </w:rPr>
            </w:pPr>
            <w:r w:rsidRPr="00DC4578">
              <w:rPr>
                <w:i/>
              </w:rPr>
              <w:t>After installation of 8d [U1] initial load:</w:t>
            </w:r>
          </w:p>
          <w:p w14:paraId="0E27B0ED" w14:textId="77777777" w:rsidR="00880186" w:rsidRPr="00DC4578" w:rsidRDefault="00880186" w:rsidP="00E30B8F">
            <w:pPr>
              <w:jc w:val="left"/>
              <w:rPr>
                <w:i/>
              </w:rPr>
            </w:pPr>
            <w:r w:rsidRPr="00DC4578">
              <w:rPr>
                <w:i/>
              </w:rPr>
              <w:t xml:space="preserve">GB100002 (edition # 13 update # 7). Data set (edition # 13 update # 9). </w:t>
            </w:r>
          </w:p>
          <w:p w14:paraId="23BB246E" w14:textId="77777777" w:rsidR="00880186" w:rsidRPr="00DC4578" w:rsidRDefault="00880186" w:rsidP="00E30B8F">
            <w:pPr>
              <w:jc w:val="left"/>
              <w:rPr>
                <w:i/>
              </w:rPr>
            </w:pPr>
            <w:r w:rsidRPr="00DC4578">
              <w:rPr>
                <w:i/>
              </w:rPr>
              <w:t>GB100004 (edition # 8 update # 0). Data set (edition # 8 update # 10).</w:t>
            </w:r>
          </w:p>
          <w:p w14:paraId="5D714981" w14:textId="77777777" w:rsidR="00880186" w:rsidRPr="00DC4578" w:rsidRDefault="00880186" w:rsidP="00E30B8F">
            <w:pPr>
              <w:jc w:val="left"/>
              <w:rPr>
                <w:i/>
              </w:rPr>
            </w:pPr>
            <w:r w:rsidRPr="00DC4578">
              <w:rPr>
                <w:i/>
              </w:rPr>
              <w:t>GB40162A (edition # 9 update # 6)</w:t>
            </w:r>
          </w:p>
          <w:p w14:paraId="5E1DC6E2" w14:textId="77777777" w:rsidR="00880186" w:rsidRPr="00DC4578" w:rsidRDefault="00880186" w:rsidP="001A6E66">
            <w:pPr>
              <w:jc w:val="left"/>
              <w:rPr>
                <w:i/>
              </w:rPr>
            </w:pPr>
          </w:p>
          <w:p w14:paraId="3763B0F5" w14:textId="77777777" w:rsidR="00000AB3" w:rsidRPr="00DC4578" w:rsidRDefault="00000AB3" w:rsidP="00000AB3">
            <w:pPr>
              <w:jc w:val="left"/>
              <w:rPr>
                <w:i/>
              </w:rPr>
            </w:pPr>
            <w:r w:rsidRPr="00DC4578">
              <w:rPr>
                <w:i/>
              </w:rPr>
              <w:t xml:space="preserve">After installation of 8d [New Media 1of2 – New B1 Exchange Set]: </w:t>
            </w:r>
          </w:p>
          <w:p w14:paraId="06886D37" w14:textId="77777777" w:rsidR="00000AB3" w:rsidRPr="00DC4578" w:rsidRDefault="00000AB3" w:rsidP="00000AB3">
            <w:pPr>
              <w:jc w:val="left"/>
              <w:rPr>
                <w:i/>
              </w:rPr>
            </w:pPr>
            <w:r w:rsidRPr="00DC4578">
              <w:rPr>
                <w:i/>
              </w:rPr>
              <w:t>GB100001 (edition # 3 update # 7)</w:t>
            </w:r>
          </w:p>
          <w:p w14:paraId="3AD29206" w14:textId="77777777" w:rsidR="00000AB3" w:rsidRPr="00DC4578" w:rsidRDefault="00000AB3" w:rsidP="00000AB3">
            <w:pPr>
              <w:jc w:val="left"/>
              <w:rPr>
                <w:i/>
              </w:rPr>
            </w:pPr>
            <w:r w:rsidRPr="00DC4578">
              <w:rPr>
                <w:i/>
              </w:rPr>
              <w:t>GB100002 (edition # 13 update # 8)</w:t>
            </w:r>
          </w:p>
          <w:p w14:paraId="3B38CF1D" w14:textId="77777777" w:rsidR="00000AB3" w:rsidRPr="00DC4578" w:rsidRDefault="00000AB3" w:rsidP="00000AB3">
            <w:pPr>
              <w:jc w:val="left"/>
              <w:rPr>
                <w:i/>
              </w:rPr>
            </w:pPr>
            <w:r w:rsidRPr="00DC4578">
              <w:rPr>
                <w:i/>
              </w:rPr>
              <w:t>GB100004 (edition # 8 update # 7)</w:t>
            </w:r>
          </w:p>
          <w:p w14:paraId="0D6E6AB3" w14:textId="77777777" w:rsidR="00000AB3" w:rsidRPr="00DC4578" w:rsidRDefault="00000AB3" w:rsidP="00000AB3">
            <w:pPr>
              <w:jc w:val="left"/>
              <w:rPr>
                <w:i/>
              </w:rPr>
            </w:pPr>
          </w:p>
          <w:p w14:paraId="5FFFFC5D" w14:textId="77777777" w:rsidR="00000AB3" w:rsidRPr="00DC4578" w:rsidRDefault="00000AB3" w:rsidP="00000AB3">
            <w:pPr>
              <w:jc w:val="left"/>
              <w:rPr>
                <w:i/>
              </w:rPr>
            </w:pPr>
            <w:r w:rsidRPr="00DC4578">
              <w:rPr>
                <w:i/>
              </w:rPr>
              <w:t xml:space="preserve">After installation of 8d [B2]: </w:t>
            </w:r>
          </w:p>
          <w:p w14:paraId="59218334" w14:textId="77777777" w:rsidR="001835F6" w:rsidRDefault="00000AB3" w:rsidP="00000AB3">
            <w:pPr>
              <w:jc w:val="left"/>
              <w:rPr>
                <w:i/>
              </w:rPr>
            </w:pPr>
            <w:r w:rsidRPr="00DC4578">
              <w:rPr>
                <w:i/>
              </w:rPr>
              <w:t xml:space="preserve">GB281600 (edition # 1 update # 2) </w:t>
            </w:r>
          </w:p>
          <w:p w14:paraId="7C70F3C7" w14:textId="77777777" w:rsidR="001835F6" w:rsidRDefault="00000AB3" w:rsidP="00000AB3">
            <w:pPr>
              <w:jc w:val="left"/>
              <w:rPr>
                <w:i/>
              </w:rPr>
            </w:pPr>
            <w:r w:rsidRPr="00DC4578">
              <w:rPr>
                <w:i/>
              </w:rPr>
              <w:t xml:space="preserve">GB281800 (edition # 1 update # 1) </w:t>
            </w:r>
          </w:p>
          <w:p w14:paraId="7A81637C" w14:textId="144510CE" w:rsidR="00000AB3" w:rsidRPr="00AA4DE2" w:rsidRDefault="00000AB3" w:rsidP="00000AB3">
            <w:pPr>
              <w:jc w:val="left"/>
              <w:rPr>
                <w:i/>
              </w:rPr>
            </w:pPr>
            <w:r w:rsidRPr="00AA4DE2">
              <w:rPr>
                <w:i/>
              </w:rPr>
              <w:t>GB282000 (no permit).</w:t>
            </w:r>
          </w:p>
          <w:p w14:paraId="50D274DF" w14:textId="77777777" w:rsidR="00000AB3" w:rsidRPr="00AA4DE2" w:rsidRDefault="00000AB3" w:rsidP="00000AB3">
            <w:pPr>
              <w:jc w:val="left"/>
              <w:rPr>
                <w:i/>
              </w:rPr>
            </w:pPr>
            <w:r w:rsidRPr="00AA4DE2">
              <w:rPr>
                <w:i/>
              </w:rPr>
              <w:t>GB283000 (no permit)</w:t>
            </w:r>
          </w:p>
          <w:p w14:paraId="34DA6D59" w14:textId="77777777" w:rsidR="00000AB3" w:rsidRPr="00AA4DE2" w:rsidRDefault="00000AB3" w:rsidP="00000AB3">
            <w:pPr>
              <w:jc w:val="left"/>
              <w:rPr>
                <w:i/>
              </w:rPr>
            </w:pPr>
          </w:p>
          <w:p w14:paraId="3AA1BD1C" w14:textId="77777777" w:rsidR="00000AB3" w:rsidRPr="00DC4578" w:rsidRDefault="00000AB3" w:rsidP="00000AB3">
            <w:pPr>
              <w:jc w:val="left"/>
              <w:rPr>
                <w:i/>
              </w:rPr>
            </w:pPr>
            <w:r w:rsidRPr="00DC4578">
              <w:rPr>
                <w:i/>
              </w:rPr>
              <w:t>After installation of 8d [B3]:</w:t>
            </w:r>
          </w:p>
          <w:p w14:paraId="69E0A37A" w14:textId="77777777" w:rsidR="00000AB3" w:rsidRPr="00B94952" w:rsidRDefault="00000AB3" w:rsidP="00000AB3">
            <w:pPr>
              <w:jc w:val="left"/>
              <w:rPr>
                <w:i/>
                <w:lang w:val="es-ES_tradnl"/>
              </w:rPr>
            </w:pPr>
            <w:r w:rsidRPr="00B94952">
              <w:rPr>
                <w:i/>
                <w:lang w:val="es-ES_tradnl"/>
              </w:rPr>
              <w:t xml:space="preserve">GB301620 (no permit) </w:t>
            </w:r>
          </w:p>
          <w:p w14:paraId="69EC6406" w14:textId="77777777" w:rsidR="00000AB3" w:rsidRPr="00B94952" w:rsidRDefault="00000AB3" w:rsidP="00000AB3">
            <w:pPr>
              <w:jc w:val="left"/>
              <w:rPr>
                <w:i/>
                <w:lang w:val="es-ES_tradnl"/>
              </w:rPr>
            </w:pPr>
            <w:r w:rsidRPr="00B94952">
              <w:rPr>
                <w:i/>
                <w:lang w:val="es-ES_tradnl"/>
              </w:rPr>
              <w:t>GB301640 (no permit)</w:t>
            </w:r>
          </w:p>
          <w:p w14:paraId="46B2CD36" w14:textId="20CC3212" w:rsidR="00000AB3" w:rsidRPr="00DC4578" w:rsidRDefault="00000AB3" w:rsidP="001A6E66">
            <w:pPr>
              <w:jc w:val="left"/>
              <w:rPr>
                <w:i/>
              </w:rPr>
            </w:pPr>
            <w:r w:rsidRPr="00DC4578">
              <w:rPr>
                <w:i/>
              </w:rPr>
              <w:t>GB301660 (edition # 5 update # 1)</w:t>
            </w:r>
          </w:p>
        </w:tc>
      </w:tr>
    </w:tbl>
    <w:p w14:paraId="04E294AE" w14:textId="77777777" w:rsidR="00880186" w:rsidRDefault="00880186" w:rsidP="004F582E"/>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1A6E66" w14:paraId="15C52E30" w14:textId="77777777" w:rsidTr="00E30B8F">
        <w:trPr>
          <w:tblHeader/>
        </w:trPr>
        <w:tc>
          <w:tcPr>
            <w:tcW w:w="9526" w:type="dxa"/>
            <w:vAlign w:val="center"/>
          </w:tcPr>
          <w:p w14:paraId="036E8166" w14:textId="77777777" w:rsidR="001A6E66" w:rsidRPr="00DC4578" w:rsidRDefault="001A6E66" w:rsidP="00E30B8F">
            <w:pPr>
              <w:jc w:val="left"/>
              <w:rPr>
                <w:i/>
              </w:rPr>
            </w:pPr>
            <w:r w:rsidRPr="00DC4578">
              <w:rPr>
                <w:i/>
              </w:rPr>
              <w:t>After installation of 8d [U1] final update:</w:t>
            </w:r>
          </w:p>
          <w:p w14:paraId="4CB8EBEF" w14:textId="77777777" w:rsidR="0015459E" w:rsidRDefault="0015459E" w:rsidP="00E30B8F">
            <w:pPr>
              <w:jc w:val="left"/>
              <w:rPr>
                <w:i/>
              </w:rPr>
            </w:pPr>
            <w:r w:rsidRPr="0015459E">
              <w:rPr>
                <w:i/>
              </w:rPr>
              <w:t>GB100001 (edition # 3 update # 7)</w:t>
            </w:r>
          </w:p>
          <w:p w14:paraId="4166E3A5" w14:textId="6D401D4B" w:rsidR="001A6E66" w:rsidRPr="00DC4578" w:rsidRDefault="001A6E66" w:rsidP="00E30B8F">
            <w:pPr>
              <w:jc w:val="left"/>
              <w:rPr>
                <w:i/>
              </w:rPr>
            </w:pPr>
            <w:r w:rsidRPr="00DC4578">
              <w:rPr>
                <w:i/>
              </w:rPr>
              <w:t xml:space="preserve">GB100002 (edition # 13 update # 9) </w:t>
            </w:r>
          </w:p>
          <w:p w14:paraId="2338169F" w14:textId="77777777" w:rsidR="001A6E66" w:rsidRPr="00DC4578" w:rsidRDefault="001A6E66" w:rsidP="00E30B8F">
            <w:pPr>
              <w:jc w:val="left"/>
              <w:rPr>
                <w:i/>
              </w:rPr>
            </w:pPr>
            <w:r w:rsidRPr="00DC4578">
              <w:rPr>
                <w:i/>
              </w:rPr>
              <w:t xml:space="preserve">GB100004 (edition # 8 update # 10) </w:t>
            </w:r>
          </w:p>
          <w:p w14:paraId="39C897E5" w14:textId="77777777" w:rsidR="001A6E66" w:rsidRPr="00DC4578" w:rsidRDefault="001A6E66" w:rsidP="00E30B8F">
            <w:pPr>
              <w:jc w:val="left"/>
              <w:rPr>
                <w:i/>
              </w:rPr>
            </w:pPr>
            <w:r w:rsidRPr="00DC4578">
              <w:rPr>
                <w:i/>
              </w:rPr>
              <w:t xml:space="preserve">GB281600 (edition # 1 update # 2) </w:t>
            </w:r>
          </w:p>
          <w:p w14:paraId="5F7806A1" w14:textId="77777777" w:rsidR="001A6E66" w:rsidRPr="00DC4578" w:rsidRDefault="001A6E66" w:rsidP="00E30B8F">
            <w:pPr>
              <w:jc w:val="left"/>
              <w:rPr>
                <w:i/>
              </w:rPr>
            </w:pPr>
            <w:r w:rsidRPr="00DC4578">
              <w:rPr>
                <w:i/>
              </w:rPr>
              <w:t xml:space="preserve">GB281800 (edition # 1 update # 1) </w:t>
            </w:r>
          </w:p>
          <w:p w14:paraId="1AA3318C" w14:textId="77777777" w:rsidR="001A6E66" w:rsidRPr="00DC4578" w:rsidRDefault="001A6E66" w:rsidP="00E30B8F">
            <w:pPr>
              <w:jc w:val="left"/>
              <w:rPr>
                <w:i/>
              </w:rPr>
            </w:pPr>
            <w:r w:rsidRPr="00DC4578">
              <w:rPr>
                <w:i/>
              </w:rPr>
              <w:t xml:space="preserve">GB301660 (edition # 5 update # 1) </w:t>
            </w:r>
          </w:p>
          <w:p w14:paraId="01B08049" w14:textId="77777777" w:rsidR="001A6E66" w:rsidRPr="00DC4578" w:rsidRDefault="001A6E66" w:rsidP="00E30B8F">
            <w:pPr>
              <w:jc w:val="left"/>
              <w:rPr>
                <w:i/>
              </w:rPr>
            </w:pPr>
            <w:r w:rsidRPr="00DC4578">
              <w:rPr>
                <w:i/>
              </w:rPr>
              <w:t xml:space="preserve">GB40162A (edition # 9 update # 6) </w:t>
            </w:r>
          </w:p>
          <w:p w14:paraId="6B361B60" w14:textId="77777777" w:rsidR="001A6E66" w:rsidRPr="0015247B" w:rsidRDefault="001A6E66" w:rsidP="00E30B8F">
            <w:pPr>
              <w:jc w:val="left"/>
            </w:pPr>
            <w:r w:rsidRPr="00DC4578">
              <w:rPr>
                <w:i/>
              </w:rPr>
              <w:t>GB61021B (edition # 1 update # 2)</w:t>
            </w:r>
          </w:p>
        </w:tc>
      </w:tr>
    </w:tbl>
    <w:p w14:paraId="488998AA" w14:textId="77777777" w:rsidR="001A6E66" w:rsidRDefault="001A6E66" w:rsidP="004F582E"/>
    <w:p w14:paraId="61B2988F" w14:textId="77777777" w:rsidR="0015247B" w:rsidRDefault="00180039" w:rsidP="00E30B8F">
      <w:pPr>
        <w:pStyle w:val="Heading1"/>
      </w:pPr>
      <w:r>
        <w:br w:type="page"/>
      </w:r>
      <w:bookmarkStart w:id="208" w:name="_Toc120212604"/>
      <w:r w:rsidR="004F582E">
        <w:lastRenderedPageBreak/>
        <w:t>Chart Display</w:t>
      </w:r>
      <w:bookmarkEnd w:id="208"/>
    </w:p>
    <w:p w14:paraId="1B9387E2" w14:textId="77777777" w:rsidR="004F582E" w:rsidRDefault="004F582E" w:rsidP="00E30B8F">
      <w:pPr>
        <w:pStyle w:val="Heading2"/>
      </w:pPr>
      <w:bookmarkStart w:id="209" w:name="_Toc120212605"/>
      <w:r>
        <w:t>Display of ENC data</w:t>
      </w:r>
      <w:bookmarkEnd w:id="209"/>
    </w:p>
    <w:p w14:paraId="05D0AC17" w14:textId="77777777" w:rsidR="004F582E" w:rsidRPr="00A94802" w:rsidRDefault="004F582E" w:rsidP="00E30B8F">
      <w:pPr>
        <w:pStyle w:val="Heading3"/>
      </w:pPr>
      <w:r>
        <w:t>Display Base category</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4F582E" w14:paraId="7DC1B3A6" w14:textId="77777777" w:rsidTr="00CB4150">
        <w:trPr>
          <w:trHeight w:val="454"/>
          <w:tblHeader/>
        </w:trPr>
        <w:tc>
          <w:tcPr>
            <w:tcW w:w="2381" w:type="dxa"/>
            <w:shd w:val="clear" w:color="auto" w:fill="CCFFCC"/>
            <w:vAlign w:val="center"/>
          </w:tcPr>
          <w:p w14:paraId="3166B0AB" w14:textId="77777777" w:rsidR="004F582E" w:rsidRPr="004065B1" w:rsidRDefault="004F582E" w:rsidP="00CB4150">
            <w:r w:rsidRPr="000A066E">
              <w:rPr>
                <w:b/>
              </w:rPr>
              <w:t>Test Reference</w:t>
            </w:r>
          </w:p>
        </w:tc>
        <w:tc>
          <w:tcPr>
            <w:tcW w:w="2381" w:type="dxa"/>
            <w:shd w:val="clear" w:color="auto" w:fill="CCFFCC"/>
            <w:vAlign w:val="center"/>
          </w:tcPr>
          <w:p w14:paraId="4B946072" w14:textId="77777777" w:rsidR="004F582E" w:rsidRPr="004065B1" w:rsidRDefault="004F582E" w:rsidP="00CB4150">
            <w:r>
              <w:t>3.1.1</w:t>
            </w:r>
          </w:p>
        </w:tc>
        <w:tc>
          <w:tcPr>
            <w:tcW w:w="2382" w:type="dxa"/>
            <w:shd w:val="clear" w:color="auto" w:fill="CCFFCC"/>
            <w:vAlign w:val="center"/>
          </w:tcPr>
          <w:p w14:paraId="1644C477" w14:textId="77777777" w:rsidR="004F582E" w:rsidRPr="004065B1" w:rsidRDefault="004F582E" w:rsidP="00CB4150">
            <w:r w:rsidRPr="000A066E">
              <w:rPr>
                <w:b/>
              </w:rPr>
              <w:t>IHO Reference</w:t>
            </w:r>
          </w:p>
        </w:tc>
        <w:tc>
          <w:tcPr>
            <w:tcW w:w="2382" w:type="dxa"/>
            <w:shd w:val="clear" w:color="auto" w:fill="CCFFCC"/>
            <w:vAlign w:val="center"/>
          </w:tcPr>
          <w:p w14:paraId="6731D4E8" w14:textId="77777777" w:rsidR="004F582E" w:rsidRPr="004065B1" w:rsidRDefault="004F582E" w:rsidP="004F582E">
            <w:r w:rsidRPr="00A94802">
              <w:t>S-</w:t>
            </w:r>
            <w:r>
              <w:t>52 14.3</w:t>
            </w:r>
          </w:p>
        </w:tc>
      </w:tr>
      <w:tr w:rsidR="004F582E" w14:paraId="640B84A1" w14:textId="77777777" w:rsidTr="00CB4150">
        <w:trPr>
          <w:tblHeader/>
        </w:trPr>
        <w:tc>
          <w:tcPr>
            <w:tcW w:w="9526" w:type="dxa"/>
            <w:gridSpan w:val="4"/>
            <w:shd w:val="clear" w:color="auto" w:fill="CCFFCC"/>
            <w:vAlign w:val="center"/>
          </w:tcPr>
          <w:p w14:paraId="0B15F2AD" w14:textId="77777777" w:rsidR="004F582E" w:rsidRDefault="004F582E" w:rsidP="00CB4150">
            <w:r w:rsidRPr="000A066E">
              <w:rPr>
                <w:b/>
              </w:rPr>
              <w:t>Test description</w:t>
            </w:r>
          </w:p>
        </w:tc>
      </w:tr>
      <w:tr w:rsidR="004F582E" w14:paraId="7E08FF59" w14:textId="77777777" w:rsidTr="00CB4150">
        <w:trPr>
          <w:tblHeader/>
        </w:trPr>
        <w:tc>
          <w:tcPr>
            <w:tcW w:w="9526" w:type="dxa"/>
            <w:gridSpan w:val="4"/>
            <w:vAlign w:val="center"/>
          </w:tcPr>
          <w:p w14:paraId="28EBEDA8" w14:textId="77777777" w:rsidR="004F582E" w:rsidRPr="00DC4578" w:rsidRDefault="009F701A" w:rsidP="002164D3">
            <w:pPr>
              <w:jc w:val="left"/>
              <w:rPr>
                <w:i/>
              </w:rPr>
            </w:pPr>
            <w:r w:rsidRPr="00DC4578">
              <w:rPr>
                <w:i/>
              </w:rPr>
              <w:t>The purpose of the test is to verify by observation that ECDIS correctly displays all ENC objects included in the IMO Display Base category. The test is performed by loading to ECDIS test S-57 cell and checking display against graphical plots. The test ENC cell AA5DDBASE.000 contains all ENC objects belonging to Display Base according to the IHO S-52 Presentation Library.</w:t>
            </w:r>
          </w:p>
        </w:tc>
      </w:tr>
      <w:tr w:rsidR="004F582E" w14:paraId="3687B16B" w14:textId="77777777" w:rsidTr="00CB4150">
        <w:trPr>
          <w:tblHeader/>
        </w:trPr>
        <w:tc>
          <w:tcPr>
            <w:tcW w:w="9526" w:type="dxa"/>
            <w:gridSpan w:val="4"/>
            <w:shd w:val="clear" w:color="auto" w:fill="CCFFCC"/>
            <w:vAlign w:val="center"/>
          </w:tcPr>
          <w:p w14:paraId="3A38F7D0" w14:textId="77777777" w:rsidR="004F582E" w:rsidRPr="004065B1" w:rsidRDefault="004F582E" w:rsidP="00CB4150">
            <w:r w:rsidRPr="000A066E">
              <w:rPr>
                <w:b/>
              </w:rPr>
              <w:t>Setup</w:t>
            </w:r>
          </w:p>
        </w:tc>
      </w:tr>
      <w:tr w:rsidR="004F582E" w14:paraId="45B965FA" w14:textId="77777777" w:rsidTr="00CB4150">
        <w:trPr>
          <w:tblHeader/>
        </w:trPr>
        <w:tc>
          <w:tcPr>
            <w:tcW w:w="9526" w:type="dxa"/>
            <w:gridSpan w:val="4"/>
            <w:vAlign w:val="center"/>
          </w:tcPr>
          <w:p w14:paraId="0EAE1AF5" w14:textId="77777777" w:rsidR="009F701A" w:rsidRPr="00DC4578" w:rsidRDefault="009F701A" w:rsidP="009F701A">
            <w:pPr>
              <w:rPr>
                <w:i/>
              </w:rPr>
            </w:pPr>
            <w:r w:rsidRPr="00DC4578">
              <w:rPr>
                <w:i/>
              </w:rPr>
              <w:t>Load cell AA5DBASE.000 from 3.1 ENC Display\Base\ENC_ROOT with the following settings:</w:t>
            </w:r>
          </w:p>
          <w:p w14:paraId="484CEE9D" w14:textId="54A9ACF0" w:rsidR="009F701A" w:rsidRPr="00DC4578" w:rsidRDefault="009F701A" w:rsidP="009F701A">
            <w:pPr>
              <w:rPr>
                <w:i/>
              </w:rPr>
            </w:pPr>
            <w:r w:rsidRPr="00DC4578">
              <w:rPr>
                <w:i/>
              </w:rPr>
              <w:t xml:space="preserve">Select </w:t>
            </w:r>
            <w:r w:rsidR="00DE09B9">
              <w:rPr>
                <w:i/>
              </w:rPr>
              <w:t>Display Category</w:t>
            </w:r>
            <w:r w:rsidRPr="00DC4578">
              <w:rPr>
                <w:i/>
              </w:rPr>
              <w:t xml:space="preserve"> Base</w:t>
            </w:r>
          </w:p>
          <w:p w14:paraId="4A6ACD0F" w14:textId="0C5C4935" w:rsidR="009F701A" w:rsidRPr="00DC4578" w:rsidRDefault="009F701A" w:rsidP="009F701A">
            <w:pPr>
              <w:rPr>
                <w:i/>
              </w:rPr>
            </w:pPr>
            <w:r w:rsidRPr="00DC4578">
              <w:rPr>
                <w:i/>
              </w:rPr>
              <w:t xml:space="preserve">Set the </w:t>
            </w:r>
            <w:r w:rsidR="0069033B">
              <w:rPr>
                <w:i/>
              </w:rPr>
              <w:t xml:space="preserve">Safety Contour </w:t>
            </w:r>
            <w:r w:rsidRPr="00DC4578">
              <w:rPr>
                <w:i/>
              </w:rPr>
              <w:t xml:space="preserve">value to 10 m </w:t>
            </w:r>
          </w:p>
          <w:p w14:paraId="7E4991FC" w14:textId="525D19F2" w:rsidR="009F701A" w:rsidRPr="00DC4578" w:rsidRDefault="009F701A" w:rsidP="009F701A">
            <w:pPr>
              <w:rPr>
                <w:i/>
              </w:rPr>
            </w:pPr>
            <w:r w:rsidRPr="00DC4578">
              <w:rPr>
                <w:i/>
              </w:rPr>
              <w:t xml:space="preserve">Set the </w:t>
            </w:r>
            <w:r w:rsidR="0069033B">
              <w:rPr>
                <w:i/>
              </w:rPr>
              <w:t xml:space="preserve">Safety Depth  </w:t>
            </w:r>
            <w:r w:rsidRPr="00DC4578">
              <w:rPr>
                <w:i/>
              </w:rPr>
              <w:t xml:space="preserve">value to 10 m </w:t>
            </w:r>
          </w:p>
          <w:p w14:paraId="67727312" w14:textId="77777777" w:rsidR="009F701A" w:rsidRPr="00DC4578" w:rsidRDefault="009F701A" w:rsidP="009F701A">
            <w:pPr>
              <w:rPr>
                <w:i/>
              </w:rPr>
            </w:pPr>
            <w:r w:rsidRPr="00DC4578">
              <w:rPr>
                <w:i/>
              </w:rPr>
              <w:t>Select Symbolized Boundaries</w:t>
            </w:r>
          </w:p>
          <w:p w14:paraId="2CB56390" w14:textId="58B93A65" w:rsidR="004F582E" w:rsidRPr="00DC4578" w:rsidRDefault="004F582E" w:rsidP="009F701A">
            <w:pPr>
              <w:rPr>
                <w:i/>
              </w:rPr>
            </w:pPr>
          </w:p>
        </w:tc>
      </w:tr>
      <w:tr w:rsidR="004F582E" w14:paraId="6C32504A" w14:textId="77777777" w:rsidTr="00CB4150">
        <w:trPr>
          <w:tblHeader/>
        </w:trPr>
        <w:tc>
          <w:tcPr>
            <w:tcW w:w="9526" w:type="dxa"/>
            <w:gridSpan w:val="4"/>
            <w:shd w:val="clear" w:color="auto" w:fill="CCFFCC"/>
            <w:vAlign w:val="center"/>
          </w:tcPr>
          <w:p w14:paraId="7489F96A" w14:textId="77777777" w:rsidR="004F582E" w:rsidRPr="004065B1" w:rsidRDefault="004F582E" w:rsidP="00CB4150">
            <w:r w:rsidRPr="000A066E">
              <w:rPr>
                <w:b/>
              </w:rPr>
              <w:t>Action</w:t>
            </w:r>
          </w:p>
        </w:tc>
      </w:tr>
      <w:tr w:rsidR="004F582E" w14:paraId="4DABD5AC" w14:textId="77777777" w:rsidTr="00CB4150">
        <w:trPr>
          <w:tblHeader/>
        </w:trPr>
        <w:tc>
          <w:tcPr>
            <w:tcW w:w="9526" w:type="dxa"/>
            <w:gridSpan w:val="4"/>
            <w:vAlign w:val="center"/>
          </w:tcPr>
          <w:p w14:paraId="613F1F97" w14:textId="77777777" w:rsidR="004F582E" w:rsidRPr="00DC4578" w:rsidRDefault="009F701A" w:rsidP="00CB4150">
            <w:pPr>
              <w:rPr>
                <w:i/>
              </w:rPr>
            </w:pPr>
            <w:r w:rsidRPr="00DC4578">
              <w:rPr>
                <w:i/>
              </w:rPr>
              <w:t>Check ENC symbols shown in the ECDIS against the graphical plot.</w:t>
            </w:r>
          </w:p>
        </w:tc>
      </w:tr>
      <w:tr w:rsidR="004F582E" w14:paraId="768B44A4" w14:textId="77777777" w:rsidTr="00D7676B">
        <w:trPr>
          <w:tblHeader/>
        </w:trPr>
        <w:tc>
          <w:tcPr>
            <w:tcW w:w="9526" w:type="dxa"/>
            <w:gridSpan w:val="4"/>
            <w:tcBorders>
              <w:bottom w:val="single" w:sz="4" w:space="0" w:color="auto"/>
            </w:tcBorders>
            <w:shd w:val="clear" w:color="auto" w:fill="CCFFCC"/>
            <w:vAlign w:val="center"/>
          </w:tcPr>
          <w:p w14:paraId="5430FDF3" w14:textId="77777777" w:rsidR="004F582E" w:rsidRPr="004065B1" w:rsidRDefault="004F582E" w:rsidP="00CB4150">
            <w:r w:rsidRPr="000A066E">
              <w:rPr>
                <w:b/>
              </w:rPr>
              <w:t>Results</w:t>
            </w:r>
          </w:p>
        </w:tc>
      </w:tr>
      <w:tr w:rsidR="004F582E" w14:paraId="2B2A0119" w14:textId="77777777" w:rsidTr="00D7676B">
        <w:trPr>
          <w:tblHeader/>
        </w:trPr>
        <w:tc>
          <w:tcPr>
            <w:tcW w:w="9526" w:type="dxa"/>
            <w:gridSpan w:val="4"/>
            <w:tcBorders>
              <w:bottom w:val="nil"/>
            </w:tcBorders>
            <w:vAlign w:val="center"/>
          </w:tcPr>
          <w:p w14:paraId="57D540F6" w14:textId="6726D083" w:rsidR="004F582E" w:rsidRPr="00E0664B" w:rsidRDefault="009F701A" w:rsidP="00CB4150">
            <w:pPr>
              <w:jc w:val="left"/>
              <w:rPr>
                <w:i/>
              </w:rPr>
            </w:pPr>
            <w:r w:rsidRPr="00E0664B">
              <w:rPr>
                <w:i/>
              </w:rPr>
              <w:t>The ENC in the ECDIS should be shown like in the picture below</w:t>
            </w:r>
            <w:r w:rsidR="009D2C41">
              <w:rPr>
                <w:i/>
              </w:rPr>
              <w:t xml:space="preserve"> (scale 1:60 000)</w:t>
            </w:r>
            <w:r w:rsidRPr="00E0664B">
              <w:rPr>
                <w:i/>
              </w:rPr>
              <w:t>.</w:t>
            </w:r>
          </w:p>
        </w:tc>
      </w:tr>
      <w:tr w:rsidR="009F701A" w14:paraId="0B23600F" w14:textId="77777777" w:rsidTr="00D7676B">
        <w:trPr>
          <w:tblHeader/>
        </w:trPr>
        <w:tc>
          <w:tcPr>
            <w:tcW w:w="9526" w:type="dxa"/>
            <w:gridSpan w:val="4"/>
            <w:tcBorders>
              <w:top w:val="nil"/>
            </w:tcBorders>
            <w:vAlign w:val="center"/>
          </w:tcPr>
          <w:p w14:paraId="0578ECDC" w14:textId="3C0D135B" w:rsidR="009F701A" w:rsidRPr="009F701A" w:rsidRDefault="00603A9F" w:rsidP="00603A9F">
            <w:pPr>
              <w:jc w:val="center"/>
            </w:pPr>
            <w:r>
              <w:rPr>
                <w:noProof/>
                <w:lang w:val="en-US" w:eastAsia="ko-KR"/>
              </w:rPr>
              <w:drawing>
                <wp:inline distT="0" distB="0" distL="0" distR="0" wp14:anchorId="6D72715D" wp14:editId="523F9C84">
                  <wp:extent cx="4975109" cy="5005563"/>
                  <wp:effectExtent l="0" t="0" r="0" b="5080"/>
                  <wp:docPr id="144" name="Kuva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991821" cy="5022377"/>
                          </a:xfrm>
                          <a:prstGeom prst="rect">
                            <a:avLst/>
                          </a:prstGeom>
                          <a:noFill/>
                          <a:ln>
                            <a:noFill/>
                          </a:ln>
                        </pic:spPr>
                      </pic:pic>
                    </a:graphicData>
                  </a:graphic>
                </wp:inline>
              </w:drawing>
            </w:r>
          </w:p>
        </w:tc>
      </w:tr>
    </w:tbl>
    <w:p w14:paraId="6728D266" w14:textId="77777777" w:rsidR="004F582E" w:rsidRDefault="004F582E" w:rsidP="004F582E"/>
    <w:p w14:paraId="241C80AD" w14:textId="77777777" w:rsidR="004F582E" w:rsidRPr="00A94802" w:rsidRDefault="0081417F" w:rsidP="00E30B8F">
      <w:pPr>
        <w:pStyle w:val="Heading3"/>
      </w:pPr>
      <w:r>
        <w:lastRenderedPageBreak/>
        <w:t xml:space="preserve">Standard </w:t>
      </w:r>
      <w:r w:rsidR="004F582E">
        <w:t>Display category</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4F582E" w14:paraId="6C065A32" w14:textId="77777777" w:rsidTr="00CB4150">
        <w:trPr>
          <w:trHeight w:val="454"/>
          <w:tblHeader/>
        </w:trPr>
        <w:tc>
          <w:tcPr>
            <w:tcW w:w="2381" w:type="dxa"/>
            <w:shd w:val="clear" w:color="auto" w:fill="CCFFCC"/>
            <w:vAlign w:val="center"/>
          </w:tcPr>
          <w:p w14:paraId="74813CB8" w14:textId="77777777" w:rsidR="004F582E" w:rsidRPr="004065B1" w:rsidRDefault="004F582E" w:rsidP="00CB4150">
            <w:r w:rsidRPr="000A066E">
              <w:rPr>
                <w:b/>
              </w:rPr>
              <w:t>Test Reference</w:t>
            </w:r>
          </w:p>
        </w:tc>
        <w:tc>
          <w:tcPr>
            <w:tcW w:w="2381" w:type="dxa"/>
            <w:shd w:val="clear" w:color="auto" w:fill="CCFFCC"/>
            <w:vAlign w:val="center"/>
          </w:tcPr>
          <w:p w14:paraId="1D0350D0" w14:textId="77777777" w:rsidR="004F582E" w:rsidRPr="004065B1" w:rsidRDefault="004F582E" w:rsidP="00CB4150">
            <w:r>
              <w:t>3.1.</w:t>
            </w:r>
            <w:r w:rsidR="0081417F">
              <w:t>2</w:t>
            </w:r>
          </w:p>
        </w:tc>
        <w:tc>
          <w:tcPr>
            <w:tcW w:w="2382" w:type="dxa"/>
            <w:shd w:val="clear" w:color="auto" w:fill="CCFFCC"/>
            <w:vAlign w:val="center"/>
          </w:tcPr>
          <w:p w14:paraId="233FF9AE" w14:textId="77777777" w:rsidR="004F582E" w:rsidRPr="004065B1" w:rsidRDefault="004F582E" w:rsidP="00CB4150">
            <w:r w:rsidRPr="000A066E">
              <w:rPr>
                <w:b/>
              </w:rPr>
              <w:t>IHO Reference</w:t>
            </w:r>
          </w:p>
        </w:tc>
        <w:tc>
          <w:tcPr>
            <w:tcW w:w="2382" w:type="dxa"/>
            <w:shd w:val="clear" w:color="auto" w:fill="CCFFCC"/>
            <w:vAlign w:val="center"/>
          </w:tcPr>
          <w:p w14:paraId="685A51F0" w14:textId="77777777" w:rsidR="004F582E" w:rsidRPr="004065B1" w:rsidRDefault="004F582E" w:rsidP="00CB4150">
            <w:r w:rsidRPr="00A94802">
              <w:t>S-</w:t>
            </w:r>
            <w:r>
              <w:t>52 14.3</w:t>
            </w:r>
          </w:p>
        </w:tc>
      </w:tr>
      <w:tr w:rsidR="004F582E" w14:paraId="242AF269" w14:textId="77777777" w:rsidTr="00CB4150">
        <w:trPr>
          <w:tblHeader/>
        </w:trPr>
        <w:tc>
          <w:tcPr>
            <w:tcW w:w="9526" w:type="dxa"/>
            <w:gridSpan w:val="4"/>
            <w:shd w:val="clear" w:color="auto" w:fill="CCFFCC"/>
            <w:vAlign w:val="center"/>
          </w:tcPr>
          <w:p w14:paraId="4ABF3397" w14:textId="77777777" w:rsidR="004F582E" w:rsidRDefault="004F582E" w:rsidP="00CB4150">
            <w:r w:rsidRPr="000A066E">
              <w:rPr>
                <w:b/>
              </w:rPr>
              <w:t>Test description</w:t>
            </w:r>
          </w:p>
        </w:tc>
      </w:tr>
      <w:tr w:rsidR="004F582E" w14:paraId="413D6AB6" w14:textId="77777777" w:rsidTr="00CB4150">
        <w:trPr>
          <w:tblHeader/>
        </w:trPr>
        <w:tc>
          <w:tcPr>
            <w:tcW w:w="9526" w:type="dxa"/>
            <w:gridSpan w:val="4"/>
            <w:vAlign w:val="center"/>
          </w:tcPr>
          <w:p w14:paraId="1EA275B9" w14:textId="77777777" w:rsidR="001B1461" w:rsidRPr="00E0664B" w:rsidRDefault="001B1461" w:rsidP="002164D3">
            <w:pPr>
              <w:jc w:val="left"/>
              <w:rPr>
                <w:i/>
              </w:rPr>
            </w:pPr>
            <w:r w:rsidRPr="00E0664B">
              <w:rPr>
                <w:i/>
              </w:rPr>
              <w:t>The purpose of the test is to verify by observation that ECDIS correctly displays all ENC objects included in the IMO Standard Display category. The test is performed by loading to ECDIS test S-57 cell and checking display against graphical plots.</w:t>
            </w:r>
          </w:p>
          <w:p w14:paraId="598AE9EF" w14:textId="6DA3A24D" w:rsidR="004F582E" w:rsidRPr="00E0664B" w:rsidRDefault="001B1461" w:rsidP="002164D3">
            <w:pPr>
              <w:jc w:val="left"/>
              <w:rPr>
                <w:i/>
              </w:rPr>
            </w:pPr>
            <w:r w:rsidRPr="00E0664B">
              <w:rPr>
                <w:i/>
              </w:rPr>
              <w:t>The test ENC cell AA5STNDR.000 contains depth and land areas from Display Base plus all ENC objects belonging to Standard Display according to the IHO S-52 Presentation Library. The objects belonging to Standard Display are to be shown if Standard Display is selected in ECDIS HMI and should be disappearing in the Display Base mode</w:t>
            </w:r>
            <w:r w:rsidR="00850E5D">
              <w:rPr>
                <w:i/>
              </w:rPr>
              <w:t>.</w:t>
            </w:r>
          </w:p>
        </w:tc>
      </w:tr>
      <w:tr w:rsidR="004F582E" w14:paraId="15E9EDE2" w14:textId="77777777" w:rsidTr="00CB4150">
        <w:trPr>
          <w:tblHeader/>
        </w:trPr>
        <w:tc>
          <w:tcPr>
            <w:tcW w:w="9526" w:type="dxa"/>
            <w:gridSpan w:val="4"/>
            <w:shd w:val="clear" w:color="auto" w:fill="CCFFCC"/>
            <w:vAlign w:val="center"/>
          </w:tcPr>
          <w:p w14:paraId="6C33AFBE" w14:textId="77777777" w:rsidR="004F582E" w:rsidRPr="004065B1" w:rsidRDefault="004F582E" w:rsidP="00CB4150">
            <w:r w:rsidRPr="000A066E">
              <w:rPr>
                <w:b/>
              </w:rPr>
              <w:t>Setup</w:t>
            </w:r>
          </w:p>
        </w:tc>
      </w:tr>
      <w:tr w:rsidR="004F582E" w14:paraId="6AA60C0C" w14:textId="77777777" w:rsidTr="00CB4150">
        <w:trPr>
          <w:tblHeader/>
        </w:trPr>
        <w:tc>
          <w:tcPr>
            <w:tcW w:w="9526" w:type="dxa"/>
            <w:gridSpan w:val="4"/>
            <w:vAlign w:val="center"/>
          </w:tcPr>
          <w:p w14:paraId="4A57B345" w14:textId="77777777" w:rsidR="001B1461" w:rsidRPr="00E0664B" w:rsidRDefault="001B1461" w:rsidP="001B1461">
            <w:pPr>
              <w:rPr>
                <w:i/>
              </w:rPr>
            </w:pPr>
            <w:r w:rsidRPr="00E0664B">
              <w:rPr>
                <w:i/>
              </w:rPr>
              <w:t>Load cell AA5STNDR.000 from 3.1 ENC Display\Standard\ENC_ROOT with the following settings:</w:t>
            </w:r>
          </w:p>
          <w:p w14:paraId="21853270" w14:textId="55021A98" w:rsidR="001B1461" w:rsidRPr="00E0664B" w:rsidRDefault="001B1461" w:rsidP="001B1461">
            <w:pPr>
              <w:rPr>
                <w:i/>
              </w:rPr>
            </w:pPr>
            <w:r w:rsidRPr="00E0664B">
              <w:rPr>
                <w:i/>
              </w:rPr>
              <w:t xml:space="preserve">Select </w:t>
            </w:r>
            <w:r w:rsidR="00DE09B9">
              <w:rPr>
                <w:i/>
              </w:rPr>
              <w:t>Display Category</w:t>
            </w:r>
            <w:r w:rsidRPr="00E0664B">
              <w:rPr>
                <w:i/>
              </w:rPr>
              <w:t xml:space="preserve"> Standard Display</w:t>
            </w:r>
          </w:p>
          <w:p w14:paraId="0DECBA66" w14:textId="4CC31442" w:rsidR="001B1461" w:rsidRPr="00E0664B" w:rsidRDefault="001B1461" w:rsidP="001B1461">
            <w:pPr>
              <w:rPr>
                <w:i/>
              </w:rPr>
            </w:pPr>
            <w:r w:rsidRPr="00E0664B">
              <w:rPr>
                <w:i/>
              </w:rPr>
              <w:t xml:space="preserve">Set the </w:t>
            </w:r>
            <w:r w:rsidR="0069033B">
              <w:rPr>
                <w:i/>
              </w:rPr>
              <w:t xml:space="preserve">Safety Contour </w:t>
            </w:r>
            <w:r w:rsidRPr="00E0664B">
              <w:rPr>
                <w:i/>
              </w:rPr>
              <w:t>value to 10 m</w:t>
            </w:r>
          </w:p>
          <w:p w14:paraId="4DB78803" w14:textId="72ECF60D" w:rsidR="001B1461" w:rsidRPr="00E0664B" w:rsidRDefault="001B1461" w:rsidP="001B1461">
            <w:pPr>
              <w:rPr>
                <w:i/>
              </w:rPr>
            </w:pPr>
            <w:r w:rsidRPr="00E0664B">
              <w:rPr>
                <w:i/>
              </w:rPr>
              <w:t xml:space="preserve">Set the </w:t>
            </w:r>
            <w:r w:rsidR="0069033B">
              <w:rPr>
                <w:i/>
              </w:rPr>
              <w:t xml:space="preserve">Safety Depth  </w:t>
            </w:r>
            <w:r w:rsidRPr="00E0664B">
              <w:rPr>
                <w:i/>
              </w:rPr>
              <w:t xml:space="preserve">value to 10 m </w:t>
            </w:r>
          </w:p>
          <w:p w14:paraId="14E9B455" w14:textId="77777777" w:rsidR="001B1461" w:rsidRPr="00E0664B" w:rsidRDefault="001B1461" w:rsidP="001B1461">
            <w:pPr>
              <w:rPr>
                <w:i/>
              </w:rPr>
            </w:pPr>
            <w:r w:rsidRPr="00E0664B">
              <w:rPr>
                <w:i/>
              </w:rPr>
              <w:t xml:space="preserve">Select Symbolized Boundaries </w:t>
            </w:r>
          </w:p>
          <w:p w14:paraId="64B7E12A" w14:textId="77777777" w:rsidR="001B1461" w:rsidRPr="00E0664B" w:rsidRDefault="001B1461" w:rsidP="001B1461">
            <w:pPr>
              <w:rPr>
                <w:i/>
              </w:rPr>
            </w:pPr>
            <w:r w:rsidRPr="00E0664B">
              <w:rPr>
                <w:i/>
              </w:rPr>
              <w:t>Select Simplified Points</w:t>
            </w:r>
          </w:p>
          <w:p w14:paraId="01DF32A1" w14:textId="5B025636" w:rsidR="004F582E" w:rsidRPr="00E0664B" w:rsidRDefault="004F582E" w:rsidP="001B1461">
            <w:pPr>
              <w:rPr>
                <w:i/>
              </w:rPr>
            </w:pPr>
          </w:p>
        </w:tc>
      </w:tr>
      <w:tr w:rsidR="004F582E" w14:paraId="68A72941" w14:textId="77777777" w:rsidTr="00CB4150">
        <w:trPr>
          <w:tblHeader/>
        </w:trPr>
        <w:tc>
          <w:tcPr>
            <w:tcW w:w="9526" w:type="dxa"/>
            <w:gridSpan w:val="4"/>
            <w:shd w:val="clear" w:color="auto" w:fill="CCFFCC"/>
            <w:vAlign w:val="center"/>
          </w:tcPr>
          <w:p w14:paraId="7F292616" w14:textId="77777777" w:rsidR="004F582E" w:rsidRPr="004065B1" w:rsidRDefault="004F582E" w:rsidP="00CB4150">
            <w:r w:rsidRPr="000A066E">
              <w:rPr>
                <w:b/>
              </w:rPr>
              <w:t>Action</w:t>
            </w:r>
          </w:p>
        </w:tc>
      </w:tr>
      <w:tr w:rsidR="004F582E" w14:paraId="79F62C27" w14:textId="77777777" w:rsidTr="00CB4150">
        <w:trPr>
          <w:tblHeader/>
        </w:trPr>
        <w:tc>
          <w:tcPr>
            <w:tcW w:w="9526" w:type="dxa"/>
            <w:gridSpan w:val="4"/>
            <w:vAlign w:val="center"/>
          </w:tcPr>
          <w:p w14:paraId="6FE687D7" w14:textId="58B5B090" w:rsidR="004F582E" w:rsidRPr="00E0664B" w:rsidRDefault="001B1461" w:rsidP="00CB4150">
            <w:pPr>
              <w:rPr>
                <w:i/>
              </w:rPr>
            </w:pPr>
            <w:r w:rsidRPr="00E0664B">
              <w:rPr>
                <w:i/>
              </w:rPr>
              <w:t>Switch on Standard Display.</w:t>
            </w:r>
            <w:r w:rsidR="00E0664B" w:rsidRPr="00E0664B">
              <w:rPr>
                <w:i/>
              </w:rPr>
              <w:t xml:space="preserve"> </w:t>
            </w:r>
            <w:r w:rsidRPr="00E0664B">
              <w:rPr>
                <w:i/>
              </w:rPr>
              <w:t>Check ENC symbols shown in ECDIS against graphical plot</w:t>
            </w:r>
            <w:r w:rsidR="00E0664B">
              <w:rPr>
                <w:i/>
              </w:rPr>
              <w:t>.</w:t>
            </w:r>
          </w:p>
        </w:tc>
      </w:tr>
      <w:tr w:rsidR="004F582E" w14:paraId="0FD9A881" w14:textId="77777777" w:rsidTr="00D7676B">
        <w:trPr>
          <w:tblHeader/>
        </w:trPr>
        <w:tc>
          <w:tcPr>
            <w:tcW w:w="9526" w:type="dxa"/>
            <w:gridSpan w:val="4"/>
            <w:tcBorders>
              <w:bottom w:val="single" w:sz="4" w:space="0" w:color="auto"/>
            </w:tcBorders>
            <w:shd w:val="clear" w:color="auto" w:fill="CCFFCC"/>
            <w:vAlign w:val="center"/>
          </w:tcPr>
          <w:p w14:paraId="7408C77B" w14:textId="77777777" w:rsidR="004F582E" w:rsidRPr="004065B1" w:rsidRDefault="004F582E" w:rsidP="00CB4150">
            <w:r w:rsidRPr="000A066E">
              <w:rPr>
                <w:b/>
              </w:rPr>
              <w:t>Results</w:t>
            </w:r>
          </w:p>
        </w:tc>
      </w:tr>
      <w:tr w:rsidR="004F582E" w14:paraId="09DDEFE3" w14:textId="77777777" w:rsidTr="00D7676B">
        <w:trPr>
          <w:tblHeader/>
        </w:trPr>
        <w:tc>
          <w:tcPr>
            <w:tcW w:w="9526" w:type="dxa"/>
            <w:gridSpan w:val="4"/>
            <w:tcBorders>
              <w:bottom w:val="nil"/>
            </w:tcBorders>
            <w:vAlign w:val="center"/>
          </w:tcPr>
          <w:p w14:paraId="2C222937" w14:textId="77777777" w:rsidR="001B1461" w:rsidRPr="00E0664B" w:rsidRDefault="001B1461" w:rsidP="001B1461">
            <w:pPr>
              <w:jc w:val="left"/>
              <w:rPr>
                <w:i/>
              </w:rPr>
            </w:pPr>
            <w:r w:rsidRPr="00E0664B">
              <w:rPr>
                <w:i/>
              </w:rPr>
              <w:t>Confirm that depth and land areas from Display Base are shown</w:t>
            </w:r>
          </w:p>
          <w:p w14:paraId="35940058" w14:textId="67303C34" w:rsidR="004F582E" w:rsidRPr="00E0664B" w:rsidRDefault="001B1461" w:rsidP="001B1461">
            <w:pPr>
              <w:jc w:val="left"/>
              <w:rPr>
                <w:i/>
              </w:rPr>
            </w:pPr>
            <w:r w:rsidRPr="00E0664B">
              <w:rPr>
                <w:i/>
              </w:rPr>
              <w:t>The ENC in the ECDIS should be shown as in the picture below</w:t>
            </w:r>
            <w:r w:rsidR="0015459E">
              <w:rPr>
                <w:i/>
              </w:rPr>
              <w:t xml:space="preserve"> (scale 1:70 000)</w:t>
            </w:r>
            <w:r w:rsidRPr="00E0664B">
              <w:rPr>
                <w:i/>
              </w:rPr>
              <w:t>.</w:t>
            </w:r>
          </w:p>
        </w:tc>
      </w:tr>
      <w:tr w:rsidR="001B1461" w14:paraId="53ADF53B" w14:textId="77777777" w:rsidTr="00D7676B">
        <w:trPr>
          <w:tblHeader/>
        </w:trPr>
        <w:tc>
          <w:tcPr>
            <w:tcW w:w="9526" w:type="dxa"/>
            <w:gridSpan w:val="4"/>
            <w:tcBorders>
              <w:top w:val="nil"/>
            </w:tcBorders>
            <w:vAlign w:val="center"/>
          </w:tcPr>
          <w:p w14:paraId="2248889F" w14:textId="6A702B48" w:rsidR="001B1461" w:rsidRDefault="00194E86" w:rsidP="001B1461">
            <w:pPr>
              <w:jc w:val="center"/>
            </w:pPr>
            <w:r>
              <w:rPr>
                <w:noProof/>
                <w:lang w:val="en-US" w:eastAsia="ko-KR"/>
              </w:rPr>
              <w:drawing>
                <wp:inline distT="0" distB="0" distL="0" distR="0" wp14:anchorId="5C099AA6" wp14:editId="002CDC5F">
                  <wp:extent cx="5854700" cy="4697972"/>
                  <wp:effectExtent l="0" t="0" r="0" b="7620"/>
                  <wp:docPr id="127" name="Kuva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860528" cy="4702648"/>
                          </a:xfrm>
                          <a:prstGeom prst="rect">
                            <a:avLst/>
                          </a:prstGeom>
                          <a:noFill/>
                          <a:ln>
                            <a:noFill/>
                          </a:ln>
                        </pic:spPr>
                      </pic:pic>
                    </a:graphicData>
                  </a:graphic>
                </wp:inline>
              </w:drawing>
            </w:r>
          </w:p>
        </w:tc>
      </w:tr>
    </w:tbl>
    <w:p w14:paraId="53A5BE7C" w14:textId="77777777" w:rsidR="004F582E" w:rsidRDefault="004F582E" w:rsidP="004F582E"/>
    <w:p w14:paraId="18898406" w14:textId="77777777" w:rsidR="001818A1" w:rsidRDefault="001818A1" w:rsidP="004F582E">
      <w:r>
        <w:br w:type="page"/>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1818A1" w14:paraId="3CF97805" w14:textId="77777777" w:rsidTr="000946D3">
        <w:trPr>
          <w:tblHeader/>
        </w:trPr>
        <w:tc>
          <w:tcPr>
            <w:tcW w:w="9526" w:type="dxa"/>
            <w:shd w:val="clear" w:color="auto" w:fill="CCFFCC"/>
            <w:vAlign w:val="center"/>
          </w:tcPr>
          <w:p w14:paraId="6E9AA003" w14:textId="77777777" w:rsidR="001818A1" w:rsidRPr="004065B1" w:rsidRDefault="001818A1" w:rsidP="000946D3">
            <w:r w:rsidRPr="000A066E">
              <w:rPr>
                <w:b/>
              </w:rPr>
              <w:lastRenderedPageBreak/>
              <w:t>Action</w:t>
            </w:r>
          </w:p>
        </w:tc>
      </w:tr>
      <w:tr w:rsidR="001818A1" w14:paraId="0760E16F" w14:textId="77777777" w:rsidTr="000946D3">
        <w:trPr>
          <w:tblHeader/>
        </w:trPr>
        <w:tc>
          <w:tcPr>
            <w:tcW w:w="9526" w:type="dxa"/>
            <w:vAlign w:val="center"/>
          </w:tcPr>
          <w:p w14:paraId="497E2511" w14:textId="39966261" w:rsidR="001818A1" w:rsidRPr="00E0664B" w:rsidRDefault="001818A1" w:rsidP="000946D3">
            <w:pPr>
              <w:rPr>
                <w:i/>
              </w:rPr>
            </w:pPr>
            <w:r w:rsidRPr="00E0664B">
              <w:rPr>
                <w:i/>
              </w:rPr>
              <w:t>Select all Text groups. Check ENC symbols shown in ECDIS against graphical plot</w:t>
            </w:r>
            <w:r w:rsidR="00850E5D">
              <w:rPr>
                <w:i/>
              </w:rPr>
              <w:t>.</w:t>
            </w:r>
          </w:p>
        </w:tc>
      </w:tr>
      <w:tr w:rsidR="001818A1" w14:paraId="7FD2D1D0" w14:textId="77777777" w:rsidTr="00D7676B">
        <w:trPr>
          <w:tblHeader/>
        </w:trPr>
        <w:tc>
          <w:tcPr>
            <w:tcW w:w="9526" w:type="dxa"/>
            <w:tcBorders>
              <w:bottom w:val="single" w:sz="4" w:space="0" w:color="auto"/>
            </w:tcBorders>
            <w:shd w:val="clear" w:color="auto" w:fill="CCFFCC"/>
            <w:vAlign w:val="center"/>
          </w:tcPr>
          <w:p w14:paraId="2AB51426" w14:textId="77777777" w:rsidR="001818A1" w:rsidRPr="004065B1" w:rsidRDefault="001818A1" w:rsidP="000946D3">
            <w:r w:rsidRPr="000A066E">
              <w:rPr>
                <w:b/>
              </w:rPr>
              <w:t>Results</w:t>
            </w:r>
          </w:p>
        </w:tc>
      </w:tr>
      <w:tr w:rsidR="001818A1" w14:paraId="78BB6553" w14:textId="77777777" w:rsidTr="00D7676B">
        <w:trPr>
          <w:tblHeader/>
        </w:trPr>
        <w:tc>
          <w:tcPr>
            <w:tcW w:w="9526" w:type="dxa"/>
            <w:tcBorders>
              <w:bottom w:val="nil"/>
            </w:tcBorders>
            <w:vAlign w:val="center"/>
          </w:tcPr>
          <w:p w14:paraId="55C81ADD" w14:textId="77777777" w:rsidR="001818A1" w:rsidRPr="00E0664B" w:rsidRDefault="001818A1" w:rsidP="000946D3">
            <w:pPr>
              <w:jc w:val="left"/>
              <w:rPr>
                <w:i/>
              </w:rPr>
            </w:pPr>
            <w:r w:rsidRPr="00E0664B">
              <w:rPr>
                <w:i/>
              </w:rPr>
              <w:t>The ENC in the ECDIS should be shown as in the picture below.</w:t>
            </w:r>
          </w:p>
        </w:tc>
      </w:tr>
      <w:tr w:rsidR="001818A1" w14:paraId="3A9A0726" w14:textId="77777777" w:rsidTr="002A675F">
        <w:trPr>
          <w:tblHeader/>
        </w:trPr>
        <w:tc>
          <w:tcPr>
            <w:tcW w:w="9526" w:type="dxa"/>
            <w:tcBorders>
              <w:top w:val="nil"/>
              <w:bottom w:val="nil"/>
            </w:tcBorders>
            <w:vAlign w:val="center"/>
          </w:tcPr>
          <w:p w14:paraId="482B2793" w14:textId="45B0F824" w:rsidR="001818A1" w:rsidRPr="001818A1" w:rsidRDefault="00194E86" w:rsidP="001818A1">
            <w:pPr>
              <w:jc w:val="center"/>
            </w:pPr>
            <w:r>
              <w:rPr>
                <w:noProof/>
                <w:lang w:val="en-US" w:eastAsia="ko-KR"/>
              </w:rPr>
              <w:drawing>
                <wp:inline distT="0" distB="0" distL="0" distR="0" wp14:anchorId="2477D402" wp14:editId="4F80FF56">
                  <wp:extent cx="5826551" cy="4680919"/>
                  <wp:effectExtent l="0" t="0" r="3175" b="5715"/>
                  <wp:docPr id="321" name="Kuva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835907" cy="4688435"/>
                          </a:xfrm>
                          <a:prstGeom prst="rect">
                            <a:avLst/>
                          </a:prstGeom>
                          <a:noFill/>
                          <a:ln>
                            <a:noFill/>
                          </a:ln>
                        </pic:spPr>
                      </pic:pic>
                    </a:graphicData>
                  </a:graphic>
                </wp:inline>
              </w:drawing>
            </w:r>
          </w:p>
        </w:tc>
      </w:tr>
      <w:tr w:rsidR="002A675F" w14:paraId="0A5F3200" w14:textId="77777777" w:rsidTr="002A675F">
        <w:trPr>
          <w:tblHeader/>
        </w:trPr>
        <w:tc>
          <w:tcPr>
            <w:tcW w:w="9526" w:type="dxa"/>
            <w:tcBorders>
              <w:top w:val="nil"/>
              <w:bottom w:val="nil"/>
            </w:tcBorders>
            <w:vAlign w:val="center"/>
          </w:tcPr>
          <w:p w14:paraId="4B04989A" w14:textId="77777777" w:rsidR="002A675F" w:rsidRPr="002A675F" w:rsidRDefault="002A675F" w:rsidP="001818A1">
            <w:pPr>
              <w:jc w:val="center"/>
              <w:rPr>
                <w:noProof/>
                <w:lang w:eastAsia="en-GB"/>
              </w:rPr>
            </w:pPr>
          </w:p>
        </w:tc>
      </w:tr>
      <w:tr w:rsidR="002A675F" w14:paraId="09D01195" w14:textId="77777777" w:rsidTr="002A675F">
        <w:trPr>
          <w:tblHeader/>
        </w:trPr>
        <w:tc>
          <w:tcPr>
            <w:tcW w:w="9526" w:type="dxa"/>
            <w:tcBorders>
              <w:top w:val="nil"/>
              <w:bottom w:val="nil"/>
            </w:tcBorders>
            <w:vAlign w:val="center"/>
          </w:tcPr>
          <w:p w14:paraId="0E3B08DF" w14:textId="400A1453" w:rsidR="002A675F" w:rsidRPr="002A675F" w:rsidRDefault="002A675F" w:rsidP="001818A1">
            <w:pPr>
              <w:jc w:val="center"/>
              <w:rPr>
                <w:noProof/>
                <w:lang w:eastAsia="en-GB"/>
              </w:rPr>
            </w:pPr>
            <w:r w:rsidRPr="002A675F">
              <w:rPr>
                <w:noProof/>
                <w:lang w:val="en-US" w:eastAsia="ko-KR"/>
              </w:rPr>
              <w:drawing>
                <wp:inline distT="0" distB="0" distL="0" distR="0" wp14:anchorId="06A5ADF0" wp14:editId="4DA77383">
                  <wp:extent cx="5503377" cy="2348269"/>
                  <wp:effectExtent l="0" t="0" r="2540" b="0"/>
                  <wp:docPr id="231" name="Picture 231" descr="C:\msdokut\STANDARDIT\IHO\ENCWG\Drafting 4.0.2 after Mar2016\New picture originals 23mar2016\3.1.2 picture 4 - scale 20 0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msdokut\STANDARDIT\IHO\ENCWG\Drafting 4.0.2 after Mar2016\New picture originals 23mar2016\3.1.2 picture 4 - scale 20 000.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27953" cy="2358756"/>
                          </a:xfrm>
                          <a:prstGeom prst="rect">
                            <a:avLst/>
                          </a:prstGeom>
                          <a:noFill/>
                          <a:ln>
                            <a:noFill/>
                          </a:ln>
                        </pic:spPr>
                      </pic:pic>
                    </a:graphicData>
                  </a:graphic>
                </wp:inline>
              </w:drawing>
            </w:r>
          </w:p>
        </w:tc>
      </w:tr>
      <w:tr w:rsidR="002A675F" w14:paraId="48ACE044" w14:textId="77777777" w:rsidTr="00D7676B">
        <w:trPr>
          <w:tblHeader/>
        </w:trPr>
        <w:tc>
          <w:tcPr>
            <w:tcW w:w="9526" w:type="dxa"/>
            <w:tcBorders>
              <w:top w:val="nil"/>
            </w:tcBorders>
            <w:vAlign w:val="center"/>
          </w:tcPr>
          <w:p w14:paraId="29A561FD" w14:textId="557BC373" w:rsidR="002A675F" w:rsidRPr="002A675F" w:rsidRDefault="002A675F" w:rsidP="00731CA6">
            <w:pPr>
              <w:jc w:val="center"/>
              <w:rPr>
                <w:noProof/>
                <w:lang w:eastAsia="en-GB"/>
              </w:rPr>
            </w:pPr>
            <w:r>
              <w:rPr>
                <w:noProof/>
                <w:lang w:eastAsia="en-GB"/>
              </w:rPr>
              <w:t xml:space="preserve">A part of </w:t>
            </w:r>
            <w:r w:rsidR="00731CA6">
              <w:rPr>
                <w:noProof/>
                <w:lang w:eastAsia="en-GB"/>
              </w:rPr>
              <w:t>above</w:t>
            </w:r>
            <w:r>
              <w:rPr>
                <w:noProof/>
                <w:lang w:eastAsia="en-GB"/>
              </w:rPr>
              <w:t xml:space="preserve"> chart at scale 1:</w:t>
            </w:r>
            <w:r w:rsidR="00731CA6">
              <w:rPr>
                <w:noProof/>
                <w:lang w:eastAsia="en-GB"/>
              </w:rPr>
              <w:t>20 000</w:t>
            </w:r>
          </w:p>
        </w:tc>
      </w:tr>
    </w:tbl>
    <w:p w14:paraId="421100FD" w14:textId="77777777" w:rsidR="001818A1" w:rsidRDefault="001818A1" w:rsidP="004F582E"/>
    <w:p w14:paraId="215FCEFE" w14:textId="77777777" w:rsidR="001818A1" w:rsidRDefault="001818A1" w:rsidP="001818A1">
      <w:r>
        <w:br w:type="page"/>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1818A1" w14:paraId="270C0A3A" w14:textId="77777777" w:rsidTr="000946D3">
        <w:trPr>
          <w:tblHeader/>
        </w:trPr>
        <w:tc>
          <w:tcPr>
            <w:tcW w:w="9526" w:type="dxa"/>
            <w:shd w:val="clear" w:color="auto" w:fill="CCFFCC"/>
            <w:vAlign w:val="center"/>
          </w:tcPr>
          <w:p w14:paraId="73949B05" w14:textId="77777777" w:rsidR="001818A1" w:rsidRPr="004065B1" w:rsidRDefault="001818A1" w:rsidP="000946D3">
            <w:r w:rsidRPr="000A066E">
              <w:rPr>
                <w:b/>
              </w:rPr>
              <w:lastRenderedPageBreak/>
              <w:t>Action</w:t>
            </w:r>
          </w:p>
        </w:tc>
      </w:tr>
      <w:tr w:rsidR="001818A1" w14:paraId="21866FAC" w14:textId="77777777" w:rsidTr="000946D3">
        <w:trPr>
          <w:tblHeader/>
        </w:trPr>
        <w:tc>
          <w:tcPr>
            <w:tcW w:w="9526" w:type="dxa"/>
            <w:vAlign w:val="center"/>
          </w:tcPr>
          <w:p w14:paraId="13F10CD8" w14:textId="0DCFB648" w:rsidR="001818A1" w:rsidRPr="00E0664B" w:rsidRDefault="001818A1" w:rsidP="000946D3">
            <w:pPr>
              <w:rPr>
                <w:i/>
              </w:rPr>
            </w:pPr>
            <w:r w:rsidRPr="00E0664B">
              <w:rPr>
                <w:i/>
              </w:rPr>
              <w:t>Switch on Display Base. Check ENC symbols shown in ECDIS against graphical plot</w:t>
            </w:r>
            <w:r w:rsidR="009C386B">
              <w:rPr>
                <w:i/>
              </w:rPr>
              <w:t>.</w:t>
            </w:r>
          </w:p>
        </w:tc>
      </w:tr>
      <w:tr w:rsidR="001818A1" w14:paraId="116E0D5F" w14:textId="77777777" w:rsidTr="00D7676B">
        <w:trPr>
          <w:tblHeader/>
        </w:trPr>
        <w:tc>
          <w:tcPr>
            <w:tcW w:w="9526" w:type="dxa"/>
            <w:tcBorders>
              <w:bottom w:val="single" w:sz="4" w:space="0" w:color="auto"/>
            </w:tcBorders>
            <w:shd w:val="clear" w:color="auto" w:fill="CCFFCC"/>
            <w:vAlign w:val="center"/>
          </w:tcPr>
          <w:p w14:paraId="3D76CB9D" w14:textId="77777777" w:rsidR="001818A1" w:rsidRPr="004065B1" w:rsidRDefault="001818A1" w:rsidP="000946D3">
            <w:r w:rsidRPr="000A066E">
              <w:rPr>
                <w:b/>
              </w:rPr>
              <w:t>Results</w:t>
            </w:r>
          </w:p>
        </w:tc>
      </w:tr>
      <w:tr w:rsidR="001818A1" w14:paraId="1503C8C2" w14:textId="77777777" w:rsidTr="00D7676B">
        <w:trPr>
          <w:tblHeader/>
        </w:trPr>
        <w:tc>
          <w:tcPr>
            <w:tcW w:w="9526" w:type="dxa"/>
            <w:tcBorders>
              <w:bottom w:val="nil"/>
            </w:tcBorders>
            <w:vAlign w:val="center"/>
          </w:tcPr>
          <w:p w14:paraId="4603A5FE" w14:textId="77777777" w:rsidR="001818A1" w:rsidRPr="00E0664B" w:rsidRDefault="001818A1" w:rsidP="000946D3">
            <w:pPr>
              <w:jc w:val="left"/>
              <w:rPr>
                <w:i/>
              </w:rPr>
            </w:pPr>
            <w:r w:rsidRPr="00E0664B">
              <w:rPr>
                <w:i/>
              </w:rPr>
              <w:t>The ENC in the ECDIS should be shown as in the picture below.</w:t>
            </w:r>
          </w:p>
        </w:tc>
      </w:tr>
      <w:tr w:rsidR="001818A1" w14:paraId="30DFA86F" w14:textId="77777777" w:rsidTr="00D7676B">
        <w:trPr>
          <w:tblHeader/>
        </w:trPr>
        <w:tc>
          <w:tcPr>
            <w:tcW w:w="9526" w:type="dxa"/>
            <w:tcBorders>
              <w:top w:val="nil"/>
            </w:tcBorders>
            <w:vAlign w:val="center"/>
          </w:tcPr>
          <w:p w14:paraId="4D3978E4" w14:textId="77777777" w:rsidR="001818A1" w:rsidRPr="001818A1" w:rsidRDefault="0018522C" w:rsidP="000946D3">
            <w:pPr>
              <w:jc w:val="center"/>
            </w:pPr>
            <w:r>
              <w:rPr>
                <w:noProof/>
                <w:lang w:val="en-US" w:eastAsia="ko-KR"/>
              </w:rPr>
              <w:drawing>
                <wp:inline distT="0" distB="0" distL="0" distR="0" wp14:anchorId="2C604118" wp14:editId="03ADED8B">
                  <wp:extent cx="5724525" cy="4619625"/>
                  <wp:effectExtent l="0" t="0" r="9525" b="9525"/>
                  <wp:docPr id="33" name="Picture 33"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24525" cy="4619625"/>
                          </a:xfrm>
                          <a:prstGeom prst="rect">
                            <a:avLst/>
                          </a:prstGeom>
                          <a:noFill/>
                          <a:ln>
                            <a:noFill/>
                          </a:ln>
                        </pic:spPr>
                      </pic:pic>
                    </a:graphicData>
                  </a:graphic>
                </wp:inline>
              </w:drawing>
            </w:r>
          </w:p>
        </w:tc>
      </w:tr>
    </w:tbl>
    <w:p w14:paraId="0F4D697E" w14:textId="77777777" w:rsidR="001818A1" w:rsidRDefault="001818A1" w:rsidP="004F582E"/>
    <w:p w14:paraId="27D4BEF9" w14:textId="77777777" w:rsidR="004F582E" w:rsidRPr="00A94802" w:rsidRDefault="001818A1" w:rsidP="00E30B8F">
      <w:pPr>
        <w:pStyle w:val="Heading3"/>
      </w:pPr>
      <w:r>
        <w:br w:type="page"/>
      </w:r>
      <w:r w:rsidR="0081417F">
        <w:lastRenderedPageBreak/>
        <w:t xml:space="preserve">Other </w:t>
      </w:r>
      <w:r w:rsidR="004F582E">
        <w:t>Display category</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4F582E" w14:paraId="1EBDF05E" w14:textId="77777777" w:rsidTr="00CB4150">
        <w:trPr>
          <w:trHeight w:val="454"/>
          <w:tblHeader/>
        </w:trPr>
        <w:tc>
          <w:tcPr>
            <w:tcW w:w="2381" w:type="dxa"/>
            <w:shd w:val="clear" w:color="auto" w:fill="CCFFCC"/>
            <w:vAlign w:val="center"/>
          </w:tcPr>
          <w:p w14:paraId="27AF12C7" w14:textId="77777777" w:rsidR="004F582E" w:rsidRPr="004065B1" w:rsidRDefault="004F582E" w:rsidP="00CB4150">
            <w:r w:rsidRPr="000A066E">
              <w:rPr>
                <w:b/>
              </w:rPr>
              <w:t>Test Reference</w:t>
            </w:r>
          </w:p>
        </w:tc>
        <w:tc>
          <w:tcPr>
            <w:tcW w:w="2381" w:type="dxa"/>
            <w:shd w:val="clear" w:color="auto" w:fill="CCFFCC"/>
            <w:vAlign w:val="center"/>
          </w:tcPr>
          <w:p w14:paraId="0270183D" w14:textId="77777777" w:rsidR="004F582E" w:rsidRPr="004065B1" w:rsidRDefault="004F582E" w:rsidP="00CB4150">
            <w:r>
              <w:t>3.1.</w:t>
            </w:r>
            <w:r w:rsidR="0081417F">
              <w:t>3</w:t>
            </w:r>
          </w:p>
        </w:tc>
        <w:tc>
          <w:tcPr>
            <w:tcW w:w="2382" w:type="dxa"/>
            <w:shd w:val="clear" w:color="auto" w:fill="CCFFCC"/>
            <w:vAlign w:val="center"/>
          </w:tcPr>
          <w:p w14:paraId="215E9BA0" w14:textId="77777777" w:rsidR="004F582E" w:rsidRPr="004065B1" w:rsidRDefault="004F582E" w:rsidP="00CB4150">
            <w:r w:rsidRPr="000A066E">
              <w:rPr>
                <w:b/>
              </w:rPr>
              <w:t>IHO Reference</w:t>
            </w:r>
          </w:p>
        </w:tc>
        <w:tc>
          <w:tcPr>
            <w:tcW w:w="2382" w:type="dxa"/>
            <w:shd w:val="clear" w:color="auto" w:fill="CCFFCC"/>
            <w:vAlign w:val="center"/>
          </w:tcPr>
          <w:p w14:paraId="45851D32" w14:textId="77777777" w:rsidR="004F582E" w:rsidRPr="004065B1" w:rsidRDefault="004F582E" w:rsidP="00CB4150">
            <w:r w:rsidRPr="00A94802">
              <w:t>S-</w:t>
            </w:r>
            <w:r>
              <w:t>52 14.3</w:t>
            </w:r>
          </w:p>
        </w:tc>
      </w:tr>
      <w:tr w:rsidR="004F582E" w14:paraId="5B29BF3E" w14:textId="77777777" w:rsidTr="00CB4150">
        <w:trPr>
          <w:tblHeader/>
        </w:trPr>
        <w:tc>
          <w:tcPr>
            <w:tcW w:w="9526" w:type="dxa"/>
            <w:gridSpan w:val="4"/>
            <w:shd w:val="clear" w:color="auto" w:fill="CCFFCC"/>
            <w:vAlign w:val="center"/>
          </w:tcPr>
          <w:p w14:paraId="77BAFA85" w14:textId="77777777" w:rsidR="004F582E" w:rsidRDefault="004F582E" w:rsidP="00CB4150">
            <w:r w:rsidRPr="000A066E">
              <w:rPr>
                <w:b/>
              </w:rPr>
              <w:t>Test description</w:t>
            </w:r>
          </w:p>
        </w:tc>
      </w:tr>
      <w:tr w:rsidR="004F582E" w14:paraId="3AF01128" w14:textId="77777777" w:rsidTr="00CB4150">
        <w:trPr>
          <w:tblHeader/>
        </w:trPr>
        <w:tc>
          <w:tcPr>
            <w:tcW w:w="9526" w:type="dxa"/>
            <w:gridSpan w:val="4"/>
            <w:vAlign w:val="center"/>
          </w:tcPr>
          <w:p w14:paraId="6B9AA256" w14:textId="77777777" w:rsidR="00156416" w:rsidRPr="00E0664B" w:rsidRDefault="00156416" w:rsidP="002164D3">
            <w:pPr>
              <w:jc w:val="left"/>
              <w:rPr>
                <w:i/>
              </w:rPr>
            </w:pPr>
            <w:r w:rsidRPr="00E0664B">
              <w:rPr>
                <w:i/>
              </w:rPr>
              <w:t>The purpose of the test is to verify by observation that ECDIS correctly displays all ENC objects included in the IMO Other Display category. The test is performed by loading to ECDIS test S-57 cell and checking display against graphical plots.</w:t>
            </w:r>
          </w:p>
          <w:p w14:paraId="26529DE7" w14:textId="77777777" w:rsidR="00156416" w:rsidRPr="00E0664B" w:rsidRDefault="00156416" w:rsidP="002164D3">
            <w:pPr>
              <w:jc w:val="left"/>
              <w:rPr>
                <w:i/>
              </w:rPr>
            </w:pPr>
            <w:r w:rsidRPr="00E0664B">
              <w:rPr>
                <w:i/>
              </w:rPr>
              <w:t>The test ENC cell AA5OTHER.000 contains depth and land areas from Display Base plus all ENC objects belonging to Other Display according to the IHO S-52 Presentation Library.</w:t>
            </w:r>
          </w:p>
          <w:p w14:paraId="4A8066AE" w14:textId="67D03648" w:rsidR="004F582E" w:rsidRPr="00E0664B" w:rsidRDefault="00156416" w:rsidP="002164D3">
            <w:pPr>
              <w:jc w:val="left"/>
              <w:rPr>
                <w:i/>
              </w:rPr>
            </w:pPr>
            <w:r w:rsidRPr="00E0664B">
              <w:rPr>
                <w:i/>
              </w:rPr>
              <w:t xml:space="preserve">The objects belonging to Other Display are to be shown if Other (or All) display is selected in ECDIS HMI and should be disappearing in the Display Base or Standard </w:t>
            </w:r>
            <w:r w:rsidR="007D0469">
              <w:rPr>
                <w:i/>
              </w:rPr>
              <w:t xml:space="preserve">Display </w:t>
            </w:r>
            <w:r w:rsidR="0069033B">
              <w:rPr>
                <w:i/>
              </w:rPr>
              <w:t>Category</w:t>
            </w:r>
            <w:r w:rsidR="0069033B" w:rsidRPr="00E0664B">
              <w:rPr>
                <w:i/>
              </w:rPr>
              <w:t>’s</w:t>
            </w:r>
            <w:r w:rsidR="00FA4CED">
              <w:rPr>
                <w:i/>
              </w:rPr>
              <w:t>.</w:t>
            </w:r>
          </w:p>
        </w:tc>
      </w:tr>
      <w:tr w:rsidR="004F582E" w14:paraId="6B7048D3" w14:textId="77777777" w:rsidTr="00CB4150">
        <w:trPr>
          <w:tblHeader/>
        </w:trPr>
        <w:tc>
          <w:tcPr>
            <w:tcW w:w="9526" w:type="dxa"/>
            <w:gridSpan w:val="4"/>
            <w:shd w:val="clear" w:color="auto" w:fill="CCFFCC"/>
            <w:vAlign w:val="center"/>
          </w:tcPr>
          <w:p w14:paraId="26CEED3F" w14:textId="77777777" w:rsidR="004F582E" w:rsidRPr="004065B1" w:rsidRDefault="004F582E" w:rsidP="00CB4150">
            <w:r w:rsidRPr="000A066E">
              <w:rPr>
                <w:b/>
              </w:rPr>
              <w:t>Setup</w:t>
            </w:r>
          </w:p>
        </w:tc>
      </w:tr>
      <w:tr w:rsidR="004F582E" w14:paraId="5F8D247D" w14:textId="77777777" w:rsidTr="00CB4150">
        <w:trPr>
          <w:tblHeader/>
        </w:trPr>
        <w:tc>
          <w:tcPr>
            <w:tcW w:w="9526" w:type="dxa"/>
            <w:gridSpan w:val="4"/>
            <w:vAlign w:val="center"/>
          </w:tcPr>
          <w:p w14:paraId="4DA6B6AB" w14:textId="77777777" w:rsidR="00156416" w:rsidRPr="00E0664B" w:rsidRDefault="00156416" w:rsidP="00156416">
            <w:pPr>
              <w:rPr>
                <w:i/>
              </w:rPr>
            </w:pPr>
            <w:r w:rsidRPr="00E0664B">
              <w:rPr>
                <w:i/>
              </w:rPr>
              <w:t>Load cell AA5OTHER.000 from 3.1 ENC Display\Other\ENC_ROOT with the following settings:</w:t>
            </w:r>
          </w:p>
          <w:p w14:paraId="0FBAAD3E" w14:textId="39BF6763" w:rsidR="00156416" w:rsidRPr="00E0664B" w:rsidRDefault="00156416" w:rsidP="00156416">
            <w:pPr>
              <w:rPr>
                <w:i/>
              </w:rPr>
            </w:pPr>
            <w:r w:rsidRPr="00E0664B">
              <w:rPr>
                <w:i/>
              </w:rPr>
              <w:t xml:space="preserve">Select </w:t>
            </w:r>
            <w:r w:rsidR="00DE09B9">
              <w:rPr>
                <w:i/>
              </w:rPr>
              <w:t>Display Category</w:t>
            </w:r>
            <w:r w:rsidRPr="00E0664B">
              <w:rPr>
                <w:i/>
              </w:rPr>
              <w:t xml:space="preserve"> Other</w:t>
            </w:r>
          </w:p>
          <w:p w14:paraId="0794E550" w14:textId="7EEE04C5" w:rsidR="00156416" w:rsidRPr="00E0664B" w:rsidRDefault="00156416" w:rsidP="00156416">
            <w:pPr>
              <w:rPr>
                <w:i/>
              </w:rPr>
            </w:pPr>
            <w:r w:rsidRPr="00E0664B">
              <w:rPr>
                <w:i/>
              </w:rPr>
              <w:t xml:space="preserve">Set the </w:t>
            </w:r>
            <w:r w:rsidR="0069033B">
              <w:rPr>
                <w:i/>
              </w:rPr>
              <w:t xml:space="preserve">Safety Contour </w:t>
            </w:r>
            <w:r w:rsidRPr="00E0664B">
              <w:rPr>
                <w:i/>
              </w:rPr>
              <w:t xml:space="preserve">value to 10 m </w:t>
            </w:r>
          </w:p>
          <w:p w14:paraId="762DF3F8" w14:textId="0C3A0888" w:rsidR="00156416" w:rsidRPr="00E0664B" w:rsidRDefault="00156416" w:rsidP="00156416">
            <w:pPr>
              <w:rPr>
                <w:i/>
              </w:rPr>
            </w:pPr>
            <w:r w:rsidRPr="00E0664B">
              <w:rPr>
                <w:i/>
              </w:rPr>
              <w:t xml:space="preserve">Set the </w:t>
            </w:r>
            <w:r w:rsidR="0069033B">
              <w:rPr>
                <w:i/>
              </w:rPr>
              <w:t xml:space="preserve">Safety Depth  </w:t>
            </w:r>
            <w:r w:rsidRPr="00E0664B">
              <w:rPr>
                <w:i/>
              </w:rPr>
              <w:t xml:space="preserve">value to 10 m </w:t>
            </w:r>
          </w:p>
          <w:p w14:paraId="5BF55CFD" w14:textId="77777777" w:rsidR="00156416" w:rsidRPr="00E0664B" w:rsidRDefault="00156416" w:rsidP="00156416">
            <w:pPr>
              <w:rPr>
                <w:i/>
              </w:rPr>
            </w:pPr>
            <w:r w:rsidRPr="00E0664B">
              <w:rPr>
                <w:i/>
              </w:rPr>
              <w:t>Select Symbolized Boundaries</w:t>
            </w:r>
          </w:p>
          <w:p w14:paraId="5656EB49" w14:textId="77777777" w:rsidR="004F582E" w:rsidRPr="00E0664B" w:rsidRDefault="00156416" w:rsidP="00156416">
            <w:pPr>
              <w:rPr>
                <w:i/>
              </w:rPr>
            </w:pPr>
            <w:r w:rsidRPr="00E0664B">
              <w:rPr>
                <w:i/>
              </w:rPr>
              <w:t>If provided, select optional Contour label</w:t>
            </w:r>
          </w:p>
        </w:tc>
      </w:tr>
      <w:tr w:rsidR="004F582E" w14:paraId="3AF60F37" w14:textId="77777777" w:rsidTr="00CB4150">
        <w:trPr>
          <w:tblHeader/>
        </w:trPr>
        <w:tc>
          <w:tcPr>
            <w:tcW w:w="9526" w:type="dxa"/>
            <w:gridSpan w:val="4"/>
            <w:shd w:val="clear" w:color="auto" w:fill="CCFFCC"/>
            <w:vAlign w:val="center"/>
          </w:tcPr>
          <w:p w14:paraId="44BDA880" w14:textId="77777777" w:rsidR="004F582E" w:rsidRPr="004065B1" w:rsidRDefault="004F582E" w:rsidP="00CB4150">
            <w:r w:rsidRPr="000A066E">
              <w:rPr>
                <w:b/>
              </w:rPr>
              <w:t>Action</w:t>
            </w:r>
          </w:p>
        </w:tc>
      </w:tr>
      <w:tr w:rsidR="004F582E" w14:paraId="38E067D3" w14:textId="77777777" w:rsidTr="00CB4150">
        <w:trPr>
          <w:tblHeader/>
        </w:trPr>
        <w:tc>
          <w:tcPr>
            <w:tcW w:w="9526" w:type="dxa"/>
            <w:gridSpan w:val="4"/>
            <w:vAlign w:val="center"/>
          </w:tcPr>
          <w:p w14:paraId="0CB28D38" w14:textId="7490AD2A" w:rsidR="004F582E" w:rsidRPr="00E0664B" w:rsidRDefault="00156416" w:rsidP="00CB4150">
            <w:pPr>
              <w:rPr>
                <w:i/>
              </w:rPr>
            </w:pPr>
            <w:r w:rsidRPr="00E0664B">
              <w:rPr>
                <w:i/>
              </w:rPr>
              <w:t>Switch on Other Display. Check every ENC symbol shown in ECDIS against graphical plot</w:t>
            </w:r>
            <w:r w:rsidR="009C386B">
              <w:rPr>
                <w:i/>
              </w:rPr>
              <w:t>.</w:t>
            </w:r>
          </w:p>
        </w:tc>
      </w:tr>
      <w:tr w:rsidR="004F582E" w14:paraId="3EBE0831" w14:textId="77777777" w:rsidTr="00D7676B">
        <w:trPr>
          <w:tblHeader/>
        </w:trPr>
        <w:tc>
          <w:tcPr>
            <w:tcW w:w="9526" w:type="dxa"/>
            <w:gridSpan w:val="4"/>
            <w:tcBorders>
              <w:bottom w:val="single" w:sz="4" w:space="0" w:color="auto"/>
            </w:tcBorders>
            <w:shd w:val="clear" w:color="auto" w:fill="CCFFCC"/>
            <w:vAlign w:val="center"/>
          </w:tcPr>
          <w:p w14:paraId="13FBD243" w14:textId="77777777" w:rsidR="004F582E" w:rsidRPr="004065B1" w:rsidRDefault="004F582E" w:rsidP="00CB4150">
            <w:r w:rsidRPr="000A066E">
              <w:rPr>
                <w:b/>
              </w:rPr>
              <w:t>Results</w:t>
            </w:r>
          </w:p>
        </w:tc>
      </w:tr>
      <w:tr w:rsidR="004F582E" w14:paraId="761D0E6C" w14:textId="77777777" w:rsidTr="00D7676B">
        <w:trPr>
          <w:tblHeader/>
        </w:trPr>
        <w:tc>
          <w:tcPr>
            <w:tcW w:w="9526" w:type="dxa"/>
            <w:gridSpan w:val="4"/>
            <w:tcBorders>
              <w:bottom w:val="nil"/>
            </w:tcBorders>
            <w:vAlign w:val="center"/>
          </w:tcPr>
          <w:p w14:paraId="1B4D0DF4" w14:textId="40828629" w:rsidR="004F582E" w:rsidRPr="00E0664B" w:rsidRDefault="00156416" w:rsidP="00CB4150">
            <w:pPr>
              <w:jc w:val="left"/>
              <w:rPr>
                <w:i/>
              </w:rPr>
            </w:pPr>
            <w:r w:rsidRPr="00E0664B">
              <w:rPr>
                <w:i/>
              </w:rPr>
              <w:t>The objects are shown as presented in the screen plot below</w:t>
            </w:r>
            <w:r w:rsidR="0015459E">
              <w:rPr>
                <w:i/>
              </w:rPr>
              <w:t xml:space="preserve"> (scale 1:60 000)</w:t>
            </w:r>
          </w:p>
        </w:tc>
      </w:tr>
      <w:tr w:rsidR="00156416" w14:paraId="6A61FC3F" w14:textId="77777777" w:rsidTr="00731CA6">
        <w:trPr>
          <w:tblHeader/>
        </w:trPr>
        <w:tc>
          <w:tcPr>
            <w:tcW w:w="9526" w:type="dxa"/>
            <w:gridSpan w:val="4"/>
            <w:tcBorders>
              <w:top w:val="nil"/>
              <w:bottom w:val="nil"/>
            </w:tcBorders>
            <w:vAlign w:val="center"/>
          </w:tcPr>
          <w:p w14:paraId="53BF3BB2" w14:textId="39436F97" w:rsidR="00156416" w:rsidRPr="00156416" w:rsidRDefault="00194E86" w:rsidP="00156416">
            <w:pPr>
              <w:jc w:val="center"/>
            </w:pPr>
            <w:r>
              <w:rPr>
                <w:noProof/>
                <w:lang w:val="en-US" w:eastAsia="ko-KR"/>
              </w:rPr>
              <w:drawing>
                <wp:inline distT="0" distB="0" distL="0" distR="0" wp14:anchorId="260C5E4E" wp14:editId="007616A5">
                  <wp:extent cx="4887096" cy="4945380"/>
                  <wp:effectExtent l="0" t="0" r="8890" b="7620"/>
                  <wp:docPr id="324" name="Kuva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896648" cy="4955046"/>
                          </a:xfrm>
                          <a:prstGeom prst="rect">
                            <a:avLst/>
                          </a:prstGeom>
                          <a:noFill/>
                          <a:ln>
                            <a:noFill/>
                          </a:ln>
                        </pic:spPr>
                      </pic:pic>
                    </a:graphicData>
                  </a:graphic>
                </wp:inline>
              </w:drawing>
            </w:r>
          </w:p>
        </w:tc>
      </w:tr>
      <w:tr w:rsidR="00731CA6" w14:paraId="18A40536" w14:textId="77777777" w:rsidTr="00731CA6">
        <w:trPr>
          <w:tblHeader/>
        </w:trPr>
        <w:tc>
          <w:tcPr>
            <w:tcW w:w="9526" w:type="dxa"/>
            <w:gridSpan w:val="4"/>
            <w:tcBorders>
              <w:top w:val="nil"/>
              <w:bottom w:val="nil"/>
            </w:tcBorders>
            <w:vAlign w:val="center"/>
          </w:tcPr>
          <w:p w14:paraId="7A89EF08" w14:textId="77777777" w:rsidR="00731CA6" w:rsidRPr="00731CA6" w:rsidRDefault="00731CA6" w:rsidP="00156416">
            <w:pPr>
              <w:jc w:val="center"/>
              <w:rPr>
                <w:noProof/>
                <w:lang w:eastAsia="en-GB"/>
              </w:rPr>
            </w:pPr>
          </w:p>
        </w:tc>
      </w:tr>
      <w:tr w:rsidR="00731CA6" w14:paraId="06FF366E" w14:textId="77777777" w:rsidTr="00731CA6">
        <w:trPr>
          <w:tblHeader/>
        </w:trPr>
        <w:tc>
          <w:tcPr>
            <w:tcW w:w="9526" w:type="dxa"/>
            <w:gridSpan w:val="4"/>
            <w:tcBorders>
              <w:top w:val="nil"/>
              <w:bottom w:val="nil"/>
            </w:tcBorders>
            <w:vAlign w:val="center"/>
          </w:tcPr>
          <w:p w14:paraId="1E82478A" w14:textId="1BCA00CD" w:rsidR="00731CA6" w:rsidRPr="00731CA6" w:rsidRDefault="00731CA6" w:rsidP="00156416">
            <w:pPr>
              <w:jc w:val="center"/>
              <w:rPr>
                <w:noProof/>
                <w:lang w:eastAsia="en-GB"/>
              </w:rPr>
            </w:pPr>
            <w:r w:rsidRPr="00731CA6">
              <w:rPr>
                <w:noProof/>
                <w:lang w:val="en-US" w:eastAsia="ko-KR"/>
              </w:rPr>
              <w:lastRenderedPageBreak/>
              <w:drawing>
                <wp:inline distT="0" distB="0" distL="0" distR="0" wp14:anchorId="61F4C755" wp14:editId="1D4384EA">
                  <wp:extent cx="5210043" cy="4005022"/>
                  <wp:effectExtent l="0" t="0" r="0" b="0"/>
                  <wp:docPr id="233" name="Picture 233" descr="C:\msdokut\STANDARDIT\IHO\ENCWG\Drafting 4.0.2 after Mar2016\New picture originals 23mar2016\3.1.3 picture 3 - scale 20 0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msdokut\STANDARDIT\IHO\ENCWG\Drafting 4.0.2 after Mar2016\New picture originals 23mar2016\3.1.3 picture 3 - scale 20 000.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21012" cy="4013454"/>
                          </a:xfrm>
                          <a:prstGeom prst="rect">
                            <a:avLst/>
                          </a:prstGeom>
                          <a:noFill/>
                          <a:ln>
                            <a:noFill/>
                          </a:ln>
                        </pic:spPr>
                      </pic:pic>
                    </a:graphicData>
                  </a:graphic>
                </wp:inline>
              </w:drawing>
            </w:r>
          </w:p>
        </w:tc>
      </w:tr>
      <w:tr w:rsidR="00731CA6" w14:paraId="6D56C6D6" w14:textId="77777777" w:rsidTr="00731CA6">
        <w:trPr>
          <w:tblHeader/>
        </w:trPr>
        <w:tc>
          <w:tcPr>
            <w:tcW w:w="9526" w:type="dxa"/>
            <w:gridSpan w:val="4"/>
            <w:tcBorders>
              <w:top w:val="nil"/>
              <w:bottom w:val="nil"/>
            </w:tcBorders>
            <w:vAlign w:val="center"/>
          </w:tcPr>
          <w:p w14:paraId="06C276DE" w14:textId="5ADB001F" w:rsidR="00731CA6" w:rsidRPr="00731CA6" w:rsidRDefault="00731CA6" w:rsidP="00156416">
            <w:pPr>
              <w:jc w:val="center"/>
              <w:rPr>
                <w:noProof/>
                <w:lang w:eastAsia="en-GB"/>
              </w:rPr>
            </w:pPr>
            <w:r>
              <w:rPr>
                <w:noProof/>
                <w:lang w:eastAsia="en-GB"/>
              </w:rPr>
              <w:t>A part of above chart at scale 1:20 000</w:t>
            </w:r>
          </w:p>
        </w:tc>
      </w:tr>
      <w:tr w:rsidR="00731CA6" w14:paraId="37CCC0F3" w14:textId="77777777" w:rsidTr="00731CA6">
        <w:trPr>
          <w:tblHeader/>
        </w:trPr>
        <w:tc>
          <w:tcPr>
            <w:tcW w:w="9526" w:type="dxa"/>
            <w:gridSpan w:val="4"/>
            <w:tcBorders>
              <w:top w:val="nil"/>
              <w:bottom w:val="nil"/>
            </w:tcBorders>
            <w:vAlign w:val="center"/>
          </w:tcPr>
          <w:p w14:paraId="6A00B280" w14:textId="77777777" w:rsidR="00731CA6" w:rsidRPr="00731CA6" w:rsidRDefault="00731CA6" w:rsidP="00156416">
            <w:pPr>
              <w:jc w:val="center"/>
              <w:rPr>
                <w:noProof/>
                <w:lang w:eastAsia="en-GB"/>
              </w:rPr>
            </w:pPr>
          </w:p>
        </w:tc>
      </w:tr>
      <w:tr w:rsidR="00731CA6" w14:paraId="45E8B046" w14:textId="77777777" w:rsidTr="00731CA6">
        <w:trPr>
          <w:tblHeader/>
        </w:trPr>
        <w:tc>
          <w:tcPr>
            <w:tcW w:w="9526" w:type="dxa"/>
            <w:gridSpan w:val="4"/>
            <w:tcBorders>
              <w:top w:val="nil"/>
              <w:bottom w:val="nil"/>
            </w:tcBorders>
            <w:vAlign w:val="center"/>
          </w:tcPr>
          <w:p w14:paraId="070780E6" w14:textId="6292EE7E" w:rsidR="00731CA6" w:rsidRPr="00731CA6" w:rsidRDefault="00731CA6" w:rsidP="00156416">
            <w:pPr>
              <w:jc w:val="center"/>
              <w:rPr>
                <w:noProof/>
                <w:lang w:eastAsia="en-GB"/>
              </w:rPr>
            </w:pPr>
            <w:r w:rsidRPr="00731CA6">
              <w:rPr>
                <w:noProof/>
                <w:lang w:val="en-US" w:eastAsia="ko-KR"/>
              </w:rPr>
              <w:drawing>
                <wp:inline distT="0" distB="0" distL="0" distR="0" wp14:anchorId="19505C4F" wp14:editId="0D99C501">
                  <wp:extent cx="3460845" cy="1613116"/>
                  <wp:effectExtent l="0" t="0" r="6350" b="6350"/>
                  <wp:docPr id="234" name="Picture 234" descr="C:\msdokut\STANDARDIT\IHO\ENCWG\Drafting 4.0.2 after Mar2016\New picture originals 23mar2016\3.1.3 picture 4 - scale 20 0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msdokut\STANDARDIT\IHO\ENCWG\Drafting 4.0.2 after Mar2016\New picture originals 23mar2016\3.1.3 picture 4 - scale 20 000.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477715" cy="1620979"/>
                          </a:xfrm>
                          <a:prstGeom prst="rect">
                            <a:avLst/>
                          </a:prstGeom>
                          <a:noFill/>
                          <a:ln>
                            <a:noFill/>
                          </a:ln>
                        </pic:spPr>
                      </pic:pic>
                    </a:graphicData>
                  </a:graphic>
                </wp:inline>
              </w:drawing>
            </w:r>
          </w:p>
        </w:tc>
      </w:tr>
      <w:tr w:rsidR="00731CA6" w14:paraId="15930FF9" w14:textId="77777777" w:rsidTr="00D7676B">
        <w:trPr>
          <w:tblHeader/>
        </w:trPr>
        <w:tc>
          <w:tcPr>
            <w:tcW w:w="9526" w:type="dxa"/>
            <w:gridSpan w:val="4"/>
            <w:tcBorders>
              <w:top w:val="nil"/>
            </w:tcBorders>
            <w:vAlign w:val="center"/>
          </w:tcPr>
          <w:p w14:paraId="60A78480" w14:textId="5F27818A" w:rsidR="00731CA6" w:rsidRPr="00731CA6" w:rsidRDefault="00731CA6" w:rsidP="00156416">
            <w:pPr>
              <w:jc w:val="center"/>
              <w:rPr>
                <w:noProof/>
                <w:lang w:eastAsia="en-GB"/>
              </w:rPr>
            </w:pPr>
            <w:r>
              <w:rPr>
                <w:noProof/>
                <w:lang w:eastAsia="en-GB"/>
              </w:rPr>
              <w:t>Another part of above chart at scale 1:20 000</w:t>
            </w:r>
          </w:p>
        </w:tc>
      </w:tr>
    </w:tbl>
    <w:p w14:paraId="4C16DBE5" w14:textId="77777777" w:rsidR="00156416" w:rsidRDefault="00156416" w:rsidP="004F582E"/>
    <w:p w14:paraId="23FEC652" w14:textId="424ED7F4" w:rsidR="00731CA6" w:rsidRDefault="00731CA6">
      <w:pPr>
        <w:widowControl/>
        <w:spacing w:line="240" w:lineRule="auto"/>
        <w:jc w:val="left"/>
      </w:pPr>
      <w:r>
        <w:br w:type="page"/>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156416" w14:paraId="41405B39" w14:textId="77777777" w:rsidTr="000946D3">
        <w:trPr>
          <w:tblHeader/>
        </w:trPr>
        <w:tc>
          <w:tcPr>
            <w:tcW w:w="9526" w:type="dxa"/>
            <w:shd w:val="clear" w:color="auto" w:fill="CCFFCC"/>
            <w:vAlign w:val="center"/>
          </w:tcPr>
          <w:p w14:paraId="000B015F" w14:textId="77777777" w:rsidR="00156416" w:rsidRPr="00E0664B" w:rsidRDefault="00156416" w:rsidP="000946D3">
            <w:pPr>
              <w:rPr>
                <w:i/>
              </w:rPr>
            </w:pPr>
            <w:r w:rsidRPr="00E0664B">
              <w:rPr>
                <w:b/>
                <w:i/>
              </w:rPr>
              <w:lastRenderedPageBreak/>
              <w:t>Action</w:t>
            </w:r>
          </w:p>
        </w:tc>
      </w:tr>
      <w:tr w:rsidR="00156416" w14:paraId="442D6D62" w14:textId="77777777" w:rsidTr="000946D3">
        <w:trPr>
          <w:tblHeader/>
        </w:trPr>
        <w:tc>
          <w:tcPr>
            <w:tcW w:w="9526" w:type="dxa"/>
            <w:vAlign w:val="center"/>
          </w:tcPr>
          <w:p w14:paraId="5CF87F03" w14:textId="77777777" w:rsidR="00156416" w:rsidRPr="00E0664B" w:rsidRDefault="00156416" w:rsidP="000946D3">
            <w:pPr>
              <w:rPr>
                <w:i/>
              </w:rPr>
            </w:pPr>
            <w:r w:rsidRPr="00E0664B">
              <w:rPr>
                <w:i/>
              </w:rPr>
              <w:t>Switch on Display Base. Check ENC display in ECDIS against graphical plot</w:t>
            </w:r>
          </w:p>
        </w:tc>
      </w:tr>
      <w:tr w:rsidR="00156416" w14:paraId="6C5C1475" w14:textId="77777777" w:rsidTr="00D7676B">
        <w:trPr>
          <w:tblHeader/>
        </w:trPr>
        <w:tc>
          <w:tcPr>
            <w:tcW w:w="9526" w:type="dxa"/>
            <w:tcBorders>
              <w:bottom w:val="single" w:sz="4" w:space="0" w:color="auto"/>
            </w:tcBorders>
            <w:shd w:val="clear" w:color="auto" w:fill="CCFFCC"/>
            <w:vAlign w:val="center"/>
          </w:tcPr>
          <w:p w14:paraId="1DCA1388" w14:textId="77777777" w:rsidR="00156416" w:rsidRPr="004065B1" w:rsidRDefault="00156416" w:rsidP="000946D3">
            <w:r w:rsidRPr="000A066E">
              <w:rPr>
                <w:b/>
              </w:rPr>
              <w:t>Results</w:t>
            </w:r>
          </w:p>
        </w:tc>
      </w:tr>
      <w:tr w:rsidR="00156416" w14:paraId="74D8D79B" w14:textId="77777777" w:rsidTr="00D7676B">
        <w:trPr>
          <w:tblHeader/>
        </w:trPr>
        <w:tc>
          <w:tcPr>
            <w:tcW w:w="9526" w:type="dxa"/>
            <w:tcBorders>
              <w:bottom w:val="nil"/>
            </w:tcBorders>
            <w:vAlign w:val="center"/>
          </w:tcPr>
          <w:p w14:paraId="2389B45B" w14:textId="77777777" w:rsidR="00156416" w:rsidRPr="00E0664B" w:rsidRDefault="00156416" w:rsidP="000946D3">
            <w:pPr>
              <w:jc w:val="left"/>
              <w:rPr>
                <w:i/>
              </w:rPr>
            </w:pPr>
            <w:r w:rsidRPr="00E0664B">
              <w:rPr>
                <w:i/>
              </w:rPr>
              <w:t>The ENC in the ECDIS should be shown as in the picture below.</w:t>
            </w:r>
          </w:p>
        </w:tc>
      </w:tr>
      <w:tr w:rsidR="00156416" w14:paraId="11A5A52C" w14:textId="77777777" w:rsidTr="00D7676B">
        <w:trPr>
          <w:tblHeader/>
        </w:trPr>
        <w:tc>
          <w:tcPr>
            <w:tcW w:w="9526" w:type="dxa"/>
            <w:tcBorders>
              <w:top w:val="nil"/>
            </w:tcBorders>
            <w:vAlign w:val="center"/>
          </w:tcPr>
          <w:p w14:paraId="3DD43943" w14:textId="77777777" w:rsidR="00156416" w:rsidRPr="001818A1" w:rsidRDefault="0018522C" w:rsidP="00156416">
            <w:pPr>
              <w:jc w:val="center"/>
            </w:pPr>
            <w:r>
              <w:rPr>
                <w:noProof/>
                <w:lang w:val="en-US" w:eastAsia="ko-KR"/>
              </w:rPr>
              <w:drawing>
                <wp:inline distT="0" distB="0" distL="0" distR="0" wp14:anchorId="12420557" wp14:editId="09D399EC">
                  <wp:extent cx="5724525" cy="5819775"/>
                  <wp:effectExtent l="0" t="0" r="9525" b="9525"/>
                  <wp:docPr id="35" name="Picture 35"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24525" cy="5819775"/>
                          </a:xfrm>
                          <a:prstGeom prst="rect">
                            <a:avLst/>
                          </a:prstGeom>
                          <a:noFill/>
                          <a:ln>
                            <a:noFill/>
                          </a:ln>
                        </pic:spPr>
                      </pic:pic>
                    </a:graphicData>
                  </a:graphic>
                </wp:inline>
              </w:drawing>
            </w:r>
          </w:p>
        </w:tc>
      </w:tr>
    </w:tbl>
    <w:p w14:paraId="1ABE36B1" w14:textId="77777777" w:rsidR="00156416" w:rsidRDefault="00156416" w:rsidP="004F582E"/>
    <w:p w14:paraId="0E44F680" w14:textId="77777777" w:rsidR="004F582E" w:rsidRPr="00A94802" w:rsidRDefault="00156416" w:rsidP="00E30B8F">
      <w:pPr>
        <w:pStyle w:val="Heading3"/>
      </w:pPr>
      <w:r>
        <w:br w:type="page"/>
      </w:r>
      <w:r w:rsidR="0081417F" w:rsidRPr="0081417F">
        <w:lastRenderedPageBreak/>
        <w:t>ECDIS Viewing groups names. Standard Display</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4F582E" w14:paraId="459703E0" w14:textId="77777777" w:rsidTr="00CB4150">
        <w:trPr>
          <w:trHeight w:val="454"/>
          <w:tblHeader/>
        </w:trPr>
        <w:tc>
          <w:tcPr>
            <w:tcW w:w="2381" w:type="dxa"/>
            <w:shd w:val="clear" w:color="auto" w:fill="CCFFCC"/>
            <w:vAlign w:val="center"/>
          </w:tcPr>
          <w:p w14:paraId="06B149F2" w14:textId="77777777" w:rsidR="004F582E" w:rsidRPr="004065B1" w:rsidRDefault="004F582E" w:rsidP="00CB4150">
            <w:r w:rsidRPr="000A066E">
              <w:rPr>
                <w:b/>
              </w:rPr>
              <w:t>Test Reference</w:t>
            </w:r>
          </w:p>
        </w:tc>
        <w:tc>
          <w:tcPr>
            <w:tcW w:w="2381" w:type="dxa"/>
            <w:shd w:val="clear" w:color="auto" w:fill="CCFFCC"/>
            <w:vAlign w:val="center"/>
          </w:tcPr>
          <w:p w14:paraId="5A6E7A4A" w14:textId="77777777" w:rsidR="004F582E" w:rsidRPr="004065B1" w:rsidRDefault="004F582E" w:rsidP="00CB4150">
            <w:r>
              <w:t>3.1.</w:t>
            </w:r>
            <w:r w:rsidR="0081417F">
              <w:t>4</w:t>
            </w:r>
          </w:p>
        </w:tc>
        <w:tc>
          <w:tcPr>
            <w:tcW w:w="2382" w:type="dxa"/>
            <w:shd w:val="clear" w:color="auto" w:fill="CCFFCC"/>
            <w:vAlign w:val="center"/>
          </w:tcPr>
          <w:p w14:paraId="5B565D9F" w14:textId="77777777" w:rsidR="004F582E" w:rsidRPr="004065B1" w:rsidRDefault="004F582E" w:rsidP="00CB4150">
            <w:r w:rsidRPr="000A066E">
              <w:rPr>
                <w:b/>
              </w:rPr>
              <w:t>IHO Reference</w:t>
            </w:r>
          </w:p>
        </w:tc>
        <w:tc>
          <w:tcPr>
            <w:tcW w:w="2382" w:type="dxa"/>
            <w:shd w:val="clear" w:color="auto" w:fill="CCFFCC"/>
            <w:vAlign w:val="center"/>
          </w:tcPr>
          <w:p w14:paraId="1B527674" w14:textId="77777777" w:rsidR="004F582E" w:rsidRPr="004065B1" w:rsidRDefault="004F582E" w:rsidP="00CB4150">
            <w:r w:rsidRPr="00A94802">
              <w:t>S-</w:t>
            </w:r>
            <w:r>
              <w:t>52 14.3</w:t>
            </w:r>
          </w:p>
        </w:tc>
      </w:tr>
      <w:tr w:rsidR="004F582E" w14:paraId="3DC73C34" w14:textId="77777777" w:rsidTr="00CB4150">
        <w:trPr>
          <w:tblHeader/>
        </w:trPr>
        <w:tc>
          <w:tcPr>
            <w:tcW w:w="9526" w:type="dxa"/>
            <w:gridSpan w:val="4"/>
            <w:shd w:val="clear" w:color="auto" w:fill="CCFFCC"/>
            <w:vAlign w:val="center"/>
          </w:tcPr>
          <w:p w14:paraId="4D7C8A02" w14:textId="77777777" w:rsidR="004F582E" w:rsidRDefault="004F582E" w:rsidP="00CB4150">
            <w:r w:rsidRPr="000A066E">
              <w:rPr>
                <w:b/>
              </w:rPr>
              <w:t>Test description</w:t>
            </w:r>
          </w:p>
        </w:tc>
      </w:tr>
      <w:tr w:rsidR="004F582E" w14:paraId="5DAC53C3" w14:textId="77777777" w:rsidTr="00CB4150">
        <w:trPr>
          <w:tblHeader/>
        </w:trPr>
        <w:tc>
          <w:tcPr>
            <w:tcW w:w="9526" w:type="dxa"/>
            <w:gridSpan w:val="4"/>
            <w:vAlign w:val="center"/>
          </w:tcPr>
          <w:p w14:paraId="1F5D69B0" w14:textId="77777777" w:rsidR="004F582E" w:rsidRPr="00E0664B" w:rsidRDefault="00156416" w:rsidP="002164D3">
            <w:pPr>
              <w:jc w:val="left"/>
              <w:rPr>
                <w:i/>
              </w:rPr>
            </w:pPr>
            <w:r w:rsidRPr="00E0664B">
              <w:rPr>
                <w:i/>
              </w:rPr>
              <w:t>The purpose of the test is to verify that ECDIS is able to change ENC display settings by standardized controls. Names of the controls, located under the Standard Display section of ECDIS should switch on and off certain viewing layers and should comply with requirements of IHO S-52 Presentation Library Edition 4.0.</w:t>
            </w:r>
          </w:p>
        </w:tc>
      </w:tr>
      <w:tr w:rsidR="004F582E" w14:paraId="6B2E1431" w14:textId="77777777" w:rsidTr="00CB4150">
        <w:trPr>
          <w:tblHeader/>
        </w:trPr>
        <w:tc>
          <w:tcPr>
            <w:tcW w:w="9526" w:type="dxa"/>
            <w:gridSpan w:val="4"/>
            <w:shd w:val="clear" w:color="auto" w:fill="CCFFCC"/>
            <w:vAlign w:val="center"/>
          </w:tcPr>
          <w:p w14:paraId="37163CFA" w14:textId="77777777" w:rsidR="004F582E" w:rsidRPr="004065B1" w:rsidRDefault="004F582E" w:rsidP="00CB4150">
            <w:r w:rsidRPr="000A066E">
              <w:rPr>
                <w:b/>
              </w:rPr>
              <w:t>Setup</w:t>
            </w:r>
          </w:p>
        </w:tc>
      </w:tr>
      <w:tr w:rsidR="004F582E" w14:paraId="6B915C9B" w14:textId="77777777" w:rsidTr="00CB4150">
        <w:trPr>
          <w:tblHeader/>
        </w:trPr>
        <w:tc>
          <w:tcPr>
            <w:tcW w:w="9526" w:type="dxa"/>
            <w:gridSpan w:val="4"/>
            <w:vAlign w:val="center"/>
          </w:tcPr>
          <w:p w14:paraId="61C97FAE" w14:textId="77777777" w:rsidR="00156416" w:rsidRPr="00E0664B" w:rsidRDefault="00156416" w:rsidP="00156416">
            <w:pPr>
              <w:rPr>
                <w:i/>
              </w:rPr>
            </w:pPr>
            <w:r w:rsidRPr="00E0664B">
              <w:rPr>
                <w:i/>
              </w:rPr>
              <w:t>Load cell AA5STNDR.000 from 3.1 ENC Display\Standard\ENC_ROOT with the following settings:</w:t>
            </w:r>
          </w:p>
          <w:p w14:paraId="0A341500" w14:textId="296612C3" w:rsidR="00156416" w:rsidRPr="00E0664B" w:rsidRDefault="00156416" w:rsidP="00156416">
            <w:pPr>
              <w:rPr>
                <w:i/>
              </w:rPr>
            </w:pPr>
            <w:r w:rsidRPr="00E0664B">
              <w:rPr>
                <w:i/>
              </w:rPr>
              <w:t xml:space="preserve">Select </w:t>
            </w:r>
            <w:r w:rsidR="00DE09B9">
              <w:rPr>
                <w:i/>
              </w:rPr>
              <w:t>Display Category</w:t>
            </w:r>
            <w:r w:rsidRPr="00E0664B">
              <w:rPr>
                <w:i/>
              </w:rPr>
              <w:t xml:space="preserve"> Standard</w:t>
            </w:r>
          </w:p>
          <w:p w14:paraId="0B164BDD" w14:textId="4BEA9603" w:rsidR="00156416" w:rsidRPr="00E0664B" w:rsidRDefault="00156416" w:rsidP="00156416">
            <w:pPr>
              <w:rPr>
                <w:i/>
              </w:rPr>
            </w:pPr>
            <w:r w:rsidRPr="00E0664B">
              <w:rPr>
                <w:i/>
              </w:rPr>
              <w:t xml:space="preserve">Set the </w:t>
            </w:r>
            <w:r w:rsidR="0069033B">
              <w:rPr>
                <w:i/>
              </w:rPr>
              <w:t xml:space="preserve">Safety Contour </w:t>
            </w:r>
            <w:r w:rsidRPr="00E0664B">
              <w:rPr>
                <w:i/>
              </w:rPr>
              <w:t xml:space="preserve">value to 10 m </w:t>
            </w:r>
          </w:p>
          <w:p w14:paraId="71690CDD" w14:textId="0189BC66" w:rsidR="00156416" w:rsidRPr="00E0664B" w:rsidRDefault="00156416" w:rsidP="00156416">
            <w:pPr>
              <w:rPr>
                <w:i/>
              </w:rPr>
            </w:pPr>
            <w:r w:rsidRPr="00E0664B">
              <w:rPr>
                <w:i/>
              </w:rPr>
              <w:t xml:space="preserve">Set the </w:t>
            </w:r>
            <w:r w:rsidR="0069033B">
              <w:rPr>
                <w:i/>
              </w:rPr>
              <w:t xml:space="preserve">Safety Depth  </w:t>
            </w:r>
            <w:r w:rsidRPr="00E0664B">
              <w:rPr>
                <w:i/>
              </w:rPr>
              <w:t xml:space="preserve">value to 10 m </w:t>
            </w:r>
          </w:p>
          <w:p w14:paraId="661F613C" w14:textId="77777777" w:rsidR="00156416" w:rsidRPr="00E0664B" w:rsidRDefault="00156416" w:rsidP="00156416">
            <w:pPr>
              <w:rPr>
                <w:i/>
              </w:rPr>
            </w:pPr>
            <w:r w:rsidRPr="00E0664B">
              <w:rPr>
                <w:i/>
              </w:rPr>
              <w:t>Select Symbolized Boundaries</w:t>
            </w:r>
          </w:p>
          <w:p w14:paraId="5CE22AD0" w14:textId="6EBD6669" w:rsidR="004F582E" w:rsidRPr="004065B1" w:rsidRDefault="00156416" w:rsidP="0015459E">
            <w:r w:rsidRPr="00E0664B">
              <w:rPr>
                <w:i/>
              </w:rPr>
              <w:t xml:space="preserve">Select </w:t>
            </w:r>
            <w:r w:rsidR="0015459E">
              <w:rPr>
                <w:i/>
              </w:rPr>
              <w:t>Paper chart</w:t>
            </w:r>
            <w:r w:rsidR="0015459E" w:rsidRPr="00E0664B">
              <w:rPr>
                <w:i/>
              </w:rPr>
              <w:t xml:space="preserve"> </w:t>
            </w:r>
            <w:r w:rsidR="0069033B">
              <w:rPr>
                <w:i/>
              </w:rPr>
              <w:t>p</w:t>
            </w:r>
            <w:r w:rsidRPr="00E0664B">
              <w:rPr>
                <w:i/>
              </w:rPr>
              <w:t xml:space="preserve">oint </w:t>
            </w:r>
            <w:r w:rsidR="0069033B">
              <w:rPr>
                <w:i/>
              </w:rPr>
              <w:t>s</w:t>
            </w:r>
            <w:r w:rsidRPr="00E0664B">
              <w:rPr>
                <w:i/>
              </w:rPr>
              <w:t>ymbols.</w:t>
            </w:r>
          </w:p>
        </w:tc>
      </w:tr>
      <w:tr w:rsidR="004F582E" w14:paraId="3D4CB6E1" w14:textId="77777777" w:rsidTr="00CB4150">
        <w:trPr>
          <w:tblHeader/>
        </w:trPr>
        <w:tc>
          <w:tcPr>
            <w:tcW w:w="9526" w:type="dxa"/>
            <w:gridSpan w:val="4"/>
            <w:shd w:val="clear" w:color="auto" w:fill="CCFFCC"/>
            <w:vAlign w:val="center"/>
          </w:tcPr>
          <w:p w14:paraId="429A877E" w14:textId="77777777" w:rsidR="004F582E" w:rsidRPr="004065B1" w:rsidRDefault="004F582E" w:rsidP="00CB4150">
            <w:r w:rsidRPr="000A066E">
              <w:rPr>
                <w:b/>
              </w:rPr>
              <w:t>Action</w:t>
            </w:r>
          </w:p>
        </w:tc>
      </w:tr>
      <w:tr w:rsidR="004F582E" w14:paraId="701E8A1A" w14:textId="77777777" w:rsidTr="00CB4150">
        <w:trPr>
          <w:tblHeader/>
        </w:trPr>
        <w:tc>
          <w:tcPr>
            <w:tcW w:w="9526" w:type="dxa"/>
            <w:gridSpan w:val="4"/>
            <w:vAlign w:val="center"/>
          </w:tcPr>
          <w:p w14:paraId="4310A1DE" w14:textId="77777777" w:rsidR="004F582E" w:rsidRPr="00E0664B" w:rsidRDefault="00156416" w:rsidP="002164D3">
            <w:pPr>
              <w:jc w:val="left"/>
              <w:rPr>
                <w:i/>
              </w:rPr>
            </w:pPr>
            <w:r w:rsidRPr="00E0664B">
              <w:rPr>
                <w:i/>
              </w:rPr>
              <w:t>Switch on Standard Display.</w:t>
            </w:r>
            <w:r w:rsidR="00036CC9" w:rsidRPr="00E0664B">
              <w:rPr>
                <w:i/>
              </w:rPr>
              <w:t xml:space="preserve"> </w:t>
            </w:r>
            <w:r w:rsidRPr="00E0664B">
              <w:rPr>
                <w:i/>
              </w:rPr>
              <w:t>Check that ECDIS HMI contains standardized controls that can switch on and off certain objects from the chart</w:t>
            </w:r>
          </w:p>
        </w:tc>
      </w:tr>
      <w:tr w:rsidR="004F582E" w14:paraId="7A1AF488" w14:textId="77777777" w:rsidTr="00CB4150">
        <w:trPr>
          <w:tblHeader/>
        </w:trPr>
        <w:tc>
          <w:tcPr>
            <w:tcW w:w="9526" w:type="dxa"/>
            <w:gridSpan w:val="4"/>
            <w:shd w:val="clear" w:color="auto" w:fill="CCFFCC"/>
            <w:vAlign w:val="center"/>
          </w:tcPr>
          <w:p w14:paraId="5EA4FA16" w14:textId="77777777" w:rsidR="004F582E" w:rsidRPr="004065B1" w:rsidRDefault="004F582E" w:rsidP="00CB4150">
            <w:r w:rsidRPr="000A066E">
              <w:rPr>
                <w:b/>
              </w:rPr>
              <w:t>Results</w:t>
            </w:r>
          </w:p>
        </w:tc>
      </w:tr>
      <w:tr w:rsidR="004F582E" w14:paraId="265E7836" w14:textId="77777777" w:rsidTr="00CB4150">
        <w:trPr>
          <w:tblHeader/>
        </w:trPr>
        <w:tc>
          <w:tcPr>
            <w:tcW w:w="9526" w:type="dxa"/>
            <w:gridSpan w:val="4"/>
            <w:vAlign w:val="center"/>
          </w:tcPr>
          <w:p w14:paraId="7723FDBD" w14:textId="77777777" w:rsidR="00156416" w:rsidRPr="00E0664B" w:rsidRDefault="00156416" w:rsidP="00156416">
            <w:pPr>
              <w:jc w:val="left"/>
              <w:rPr>
                <w:i/>
              </w:rPr>
            </w:pPr>
            <w:r w:rsidRPr="00E0664B">
              <w:rPr>
                <w:i/>
              </w:rPr>
              <w:t>Confirm that the following controls are available at ECDIS HMI</w:t>
            </w:r>
          </w:p>
          <w:p w14:paraId="3ACA3113" w14:textId="77777777" w:rsidR="00156416" w:rsidRPr="00E0664B" w:rsidRDefault="00156416" w:rsidP="00156416">
            <w:pPr>
              <w:jc w:val="left"/>
              <w:rPr>
                <w:i/>
              </w:rPr>
            </w:pPr>
            <w:r w:rsidRPr="00E0664B">
              <w:rPr>
                <w:i/>
              </w:rPr>
              <w:t>Drying line</w:t>
            </w:r>
          </w:p>
          <w:p w14:paraId="79C971A7" w14:textId="77777777" w:rsidR="00156416" w:rsidRPr="00E0664B" w:rsidRDefault="00156416" w:rsidP="00156416">
            <w:pPr>
              <w:jc w:val="left"/>
              <w:rPr>
                <w:i/>
              </w:rPr>
            </w:pPr>
            <w:r w:rsidRPr="00E0664B">
              <w:rPr>
                <w:i/>
              </w:rPr>
              <w:t>Buoys, beacons, aids to navigation</w:t>
            </w:r>
          </w:p>
          <w:p w14:paraId="401A0602" w14:textId="77777777" w:rsidR="00156416" w:rsidRPr="00E0664B" w:rsidRDefault="00156416" w:rsidP="00156416">
            <w:pPr>
              <w:jc w:val="left"/>
              <w:rPr>
                <w:i/>
              </w:rPr>
            </w:pPr>
            <w:r w:rsidRPr="00E0664B">
              <w:rPr>
                <w:i/>
              </w:rPr>
              <w:t xml:space="preserve">   Buoys, beacons, structures</w:t>
            </w:r>
          </w:p>
          <w:p w14:paraId="41655BC2" w14:textId="77777777" w:rsidR="00156416" w:rsidRPr="00E0664B" w:rsidRDefault="00156416" w:rsidP="00156416">
            <w:pPr>
              <w:jc w:val="left"/>
              <w:rPr>
                <w:i/>
              </w:rPr>
            </w:pPr>
            <w:r w:rsidRPr="00E0664B">
              <w:rPr>
                <w:i/>
              </w:rPr>
              <w:t xml:space="preserve">   Lights</w:t>
            </w:r>
          </w:p>
          <w:p w14:paraId="687E03EE" w14:textId="77777777" w:rsidR="00156416" w:rsidRPr="00E0664B" w:rsidRDefault="00156416" w:rsidP="00156416">
            <w:pPr>
              <w:jc w:val="left"/>
              <w:rPr>
                <w:i/>
              </w:rPr>
            </w:pPr>
            <w:r w:rsidRPr="00E0664B">
              <w:rPr>
                <w:i/>
              </w:rPr>
              <w:t xml:space="preserve">Boundaries and limits </w:t>
            </w:r>
          </w:p>
          <w:p w14:paraId="4569B53A" w14:textId="77777777" w:rsidR="00156416" w:rsidRPr="00E0664B" w:rsidRDefault="00156416" w:rsidP="00156416">
            <w:pPr>
              <w:jc w:val="left"/>
              <w:rPr>
                <w:i/>
              </w:rPr>
            </w:pPr>
            <w:r w:rsidRPr="00E0664B">
              <w:rPr>
                <w:i/>
              </w:rPr>
              <w:t xml:space="preserve">Prohibited and restricted areas </w:t>
            </w:r>
          </w:p>
          <w:p w14:paraId="035A3DE7" w14:textId="77777777" w:rsidR="00156416" w:rsidRPr="00E0664B" w:rsidRDefault="00156416" w:rsidP="00156416">
            <w:pPr>
              <w:jc w:val="left"/>
              <w:rPr>
                <w:i/>
              </w:rPr>
            </w:pPr>
            <w:r w:rsidRPr="00E0664B">
              <w:rPr>
                <w:i/>
              </w:rPr>
              <w:t>Chart scale boundaries</w:t>
            </w:r>
          </w:p>
          <w:p w14:paraId="38057380" w14:textId="77777777" w:rsidR="00156416" w:rsidRPr="00E0664B" w:rsidRDefault="00156416" w:rsidP="00156416">
            <w:pPr>
              <w:jc w:val="left"/>
              <w:rPr>
                <w:i/>
              </w:rPr>
            </w:pPr>
            <w:r w:rsidRPr="00E0664B">
              <w:rPr>
                <w:i/>
              </w:rPr>
              <w:t>Cautionary notes</w:t>
            </w:r>
          </w:p>
          <w:p w14:paraId="442CD243" w14:textId="77777777" w:rsidR="00156416" w:rsidRPr="00E0664B" w:rsidRDefault="00156416" w:rsidP="00156416">
            <w:pPr>
              <w:jc w:val="left"/>
              <w:rPr>
                <w:i/>
              </w:rPr>
            </w:pPr>
            <w:r w:rsidRPr="00E0664B">
              <w:rPr>
                <w:i/>
              </w:rPr>
              <w:t>Ships’ routeing systems and ferry routes</w:t>
            </w:r>
          </w:p>
          <w:p w14:paraId="068B293D" w14:textId="77777777" w:rsidR="00156416" w:rsidRPr="00E0664B" w:rsidRDefault="00156416" w:rsidP="00156416">
            <w:pPr>
              <w:jc w:val="left"/>
              <w:rPr>
                <w:i/>
              </w:rPr>
            </w:pPr>
            <w:r w:rsidRPr="00E0664B">
              <w:rPr>
                <w:i/>
              </w:rPr>
              <w:t>Archipelagic sea lanes</w:t>
            </w:r>
          </w:p>
          <w:p w14:paraId="23B9B4EC" w14:textId="77777777" w:rsidR="004F582E" w:rsidRPr="00E0664B" w:rsidRDefault="00156416" w:rsidP="00156416">
            <w:pPr>
              <w:jc w:val="left"/>
              <w:rPr>
                <w:i/>
              </w:rPr>
            </w:pPr>
            <w:r w:rsidRPr="00E0664B">
              <w:rPr>
                <w:i/>
              </w:rPr>
              <w:t>Miscellaneous</w:t>
            </w:r>
          </w:p>
        </w:tc>
      </w:tr>
    </w:tbl>
    <w:p w14:paraId="1136651F" w14:textId="77777777" w:rsidR="00156416" w:rsidRDefault="00156416" w:rsidP="004F582E"/>
    <w:p w14:paraId="6ED1FDE5" w14:textId="77777777" w:rsidR="00156416" w:rsidRDefault="00156416" w:rsidP="004F582E">
      <w:r>
        <w:br w:type="page"/>
      </w:r>
    </w:p>
    <w:p w14:paraId="09063DC5" w14:textId="77777777" w:rsidR="00156416" w:rsidRDefault="00156416" w:rsidP="00156416"/>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156416" w14:paraId="71909440" w14:textId="77777777" w:rsidTr="000946D3">
        <w:trPr>
          <w:tblHeader/>
        </w:trPr>
        <w:tc>
          <w:tcPr>
            <w:tcW w:w="9526" w:type="dxa"/>
            <w:shd w:val="clear" w:color="auto" w:fill="CCFFCC"/>
            <w:vAlign w:val="center"/>
          </w:tcPr>
          <w:p w14:paraId="4F7C608B" w14:textId="77777777" w:rsidR="00156416" w:rsidRPr="004065B1" w:rsidRDefault="00156416" w:rsidP="000946D3">
            <w:r w:rsidRPr="000A066E">
              <w:rPr>
                <w:b/>
              </w:rPr>
              <w:t>Action</w:t>
            </w:r>
          </w:p>
        </w:tc>
      </w:tr>
      <w:tr w:rsidR="000115C9" w14:paraId="5AA4D32B" w14:textId="77777777" w:rsidTr="000946D3">
        <w:trPr>
          <w:tblHeader/>
        </w:trPr>
        <w:tc>
          <w:tcPr>
            <w:tcW w:w="9526" w:type="dxa"/>
            <w:vAlign w:val="center"/>
          </w:tcPr>
          <w:p w14:paraId="529460B2" w14:textId="77777777" w:rsidR="000115C9" w:rsidRPr="00E0664B" w:rsidRDefault="000115C9" w:rsidP="000946D3">
            <w:pPr>
              <w:rPr>
                <w:i/>
              </w:rPr>
            </w:pPr>
            <w:r w:rsidRPr="00E0664B">
              <w:rPr>
                <w:i/>
              </w:rPr>
              <w:t>Switch off all controls and switch on only the “</w:t>
            </w:r>
            <w:r w:rsidRPr="00E0664B">
              <w:rPr>
                <w:b/>
                <w:i/>
              </w:rPr>
              <w:t>Drying line</w:t>
            </w:r>
            <w:r w:rsidRPr="00E0664B">
              <w:rPr>
                <w:i/>
              </w:rPr>
              <w:t xml:space="preserve">” control. </w:t>
            </w:r>
          </w:p>
          <w:p w14:paraId="214E79D6" w14:textId="77777777" w:rsidR="000115C9" w:rsidRPr="00E0664B" w:rsidRDefault="000115C9" w:rsidP="000946D3">
            <w:pPr>
              <w:rPr>
                <w:i/>
              </w:rPr>
            </w:pPr>
            <w:r w:rsidRPr="00E0664B">
              <w:rPr>
                <w:i/>
              </w:rPr>
              <w:t>Verify that the objects are displayed correctly as presented in the plot.</w:t>
            </w:r>
          </w:p>
        </w:tc>
      </w:tr>
      <w:tr w:rsidR="000115C9" w14:paraId="1805D870" w14:textId="77777777" w:rsidTr="00D7676B">
        <w:trPr>
          <w:tblHeader/>
        </w:trPr>
        <w:tc>
          <w:tcPr>
            <w:tcW w:w="9526" w:type="dxa"/>
            <w:tcBorders>
              <w:bottom w:val="single" w:sz="4" w:space="0" w:color="auto"/>
            </w:tcBorders>
            <w:shd w:val="clear" w:color="auto" w:fill="CCFFCC"/>
            <w:vAlign w:val="center"/>
          </w:tcPr>
          <w:p w14:paraId="0045FCF4" w14:textId="77777777" w:rsidR="000115C9" w:rsidRPr="004065B1" w:rsidRDefault="000115C9" w:rsidP="000946D3">
            <w:r w:rsidRPr="000A066E">
              <w:rPr>
                <w:b/>
              </w:rPr>
              <w:t>Results</w:t>
            </w:r>
          </w:p>
        </w:tc>
      </w:tr>
      <w:tr w:rsidR="000115C9" w14:paraId="29F512A9" w14:textId="77777777" w:rsidTr="00D7676B">
        <w:trPr>
          <w:tblHeader/>
        </w:trPr>
        <w:tc>
          <w:tcPr>
            <w:tcW w:w="9526" w:type="dxa"/>
            <w:tcBorders>
              <w:bottom w:val="nil"/>
            </w:tcBorders>
            <w:vAlign w:val="center"/>
          </w:tcPr>
          <w:p w14:paraId="334CF238" w14:textId="571A2C19" w:rsidR="000115C9" w:rsidRPr="00E0664B" w:rsidRDefault="000115C9" w:rsidP="000946D3">
            <w:pPr>
              <w:jc w:val="left"/>
              <w:rPr>
                <w:i/>
              </w:rPr>
            </w:pPr>
            <w:r w:rsidRPr="00E0664B">
              <w:rPr>
                <w:i/>
              </w:rPr>
              <w:t>The objects are shown as presented in the screen plot below</w:t>
            </w:r>
            <w:r w:rsidR="009D2C41">
              <w:rPr>
                <w:i/>
              </w:rPr>
              <w:t xml:space="preserve"> (scale 1:70 000)</w:t>
            </w:r>
          </w:p>
        </w:tc>
      </w:tr>
      <w:tr w:rsidR="00156416" w14:paraId="6F8B33A6" w14:textId="77777777" w:rsidTr="00D7676B">
        <w:trPr>
          <w:tblHeader/>
        </w:trPr>
        <w:tc>
          <w:tcPr>
            <w:tcW w:w="9526" w:type="dxa"/>
            <w:tcBorders>
              <w:top w:val="nil"/>
            </w:tcBorders>
            <w:vAlign w:val="center"/>
          </w:tcPr>
          <w:p w14:paraId="39D9B1EA" w14:textId="77777777" w:rsidR="00156416" w:rsidRPr="0015247B" w:rsidRDefault="0018522C" w:rsidP="000946D3">
            <w:pPr>
              <w:jc w:val="center"/>
            </w:pPr>
            <w:r>
              <w:rPr>
                <w:noProof/>
                <w:lang w:val="en-US" w:eastAsia="ko-KR"/>
              </w:rPr>
              <w:drawing>
                <wp:inline distT="0" distB="0" distL="0" distR="0" wp14:anchorId="15C4B8DF" wp14:editId="36F4F716">
                  <wp:extent cx="5724525" cy="4619625"/>
                  <wp:effectExtent l="0" t="0" r="9525" b="9525"/>
                  <wp:docPr id="36" name="Picture 36"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24525" cy="4619625"/>
                          </a:xfrm>
                          <a:prstGeom prst="rect">
                            <a:avLst/>
                          </a:prstGeom>
                          <a:noFill/>
                          <a:ln>
                            <a:noFill/>
                          </a:ln>
                        </pic:spPr>
                      </pic:pic>
                    </a:graphicData>
                  </a:graphic>
                </wp:inline>
              </w:drawing>
            </w:r>
          </w:p>
        </w:tc>
      </w:tr>
    </w:tbl>
    <w:p w14:paraId="4A4958BF" w14:textId="77777777" w:rsidR="00156416" w:rsidRDefault="00156416" w:rsidP="00156416"/>
    <w:p w14:paraId="7ADE7186" w14:textId="77777777" w:rsidR="00156416" w:rsidRDefault="00156416" w:rsidP="00156416">
      <w:r>
        <w:br w:type="page"/>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91"/>
      </w:tblGrid>
      <w:tr w:rsidR="00156416" w14:paraId="5D72ED20" w14:textId="77777777" w:rsidTr="000946D3">
        <w:trPr>
          <w:tblHeader/>
        </w:trPr>
        <w:tc>
          <w:tcPr>
            <w:tcW w:w="9526" w:type="dxa"/>
            <w:shd w:val="clear" w:color="auto" w:fill="CCFFCC"/>
            <w:vAlign w:val="center"/>
          </w:tcPr>
          <w:p w14:paraId="42B60F3A" w14:textId="77777777" w:rsidR="00156416" w:rsidRPr="004065B1" w:rsidRDefault="00156416" w:rsidP="000946D3">
            <w:r w:rsidRPr="000A066E">
              <w:rPr>
                <w:b/>
              </w:rPr>
              <w:lastRenderedPageBreak/>
              <w:t>Action</w:t>
            </w:r>
          </w:p>
        </w:tc>
      </w:tr>
      <w:tr w:rsidR="000115C9" w14:paraId="500F0BBB" w14:textId="77777777" w:rsidTr="000946D3">
        <w:trPr>
          <w:tblHeader/>
        </w:trPr>
        <w:tc>
          <w:tcPr>
            <w:tcW w:w="9526" w:type="dxa"/>
            <w:vAlign w:val="center"/>
          </w:tcPr>
          <w:p w14:paraId="1CFFC24A" w14:textId="77777777" w:rsidR="000115C9" w:rsidRPr="00E0664B" w:rsidRDefault="000115C9" w:rsidP="000115C9">
            <w:pPr>
              <w:rPr>
                <w:i/>
              </w:rPr>
            </w:pPr>
            <w:r w:rsidRPr="00E0664B">
              <w:rPr>
                <w:i/>
              </w:rPr>
              <w:t>Switch off all controls and switch on only the “</w:t>
            </w:r>
            <w:r w:rsidRPr="00E0664B">
              <w:rPr>
                <w:b/>
                <w:i/>
              </w:rPr>
              <w:t>Buoys, beacons, aids to navigation</w:t>
            </w:r>
            <w:r w:rsidRPr="00E0664B">
              <w:rPr>
                <w:i/>
              </w:rPr>
              <w:t xml:space="preserve">” control. </w:t>
            </w:r>
          </w:p>
          <w:p w14:paraId="1ACD464F" w14:textId="77777777" w:rsidR="000115C9" w:rsidRPr="00E0664B" w:rsidRDefault="000115C9" w:rsidP="000115C9">
            <w:pPr>
              <w:rPr>
                <w:i/>
              </w:rPr>
            </w:pPr>
            <w:r w:rsidRPr="00E0664B">
              <w:rPr>
                <w:i/>
              </w:rPr>
              <w:t>Verify that the objects are displayed correctly as presented in the plot.</w:t>
            </w:r>
          </w:p>
        </w:tc>
      </w:tr>
      <w:tr w:rsidR="000115C9" w14:paraId="372B96AB" w14:textId="77777777" w:rsidTr="00D7676B">
        <w:trPr>
          <w:tblHeader/>
        </w:trPr>
        <w:tc>
          <w:tcPr>
            <w:tcW w:w="9526" w:type="dxa"/>
            <w:tcBorders>
              <w:bottom w:val="single" w:sz="4" w:space="0" w:color="auto"/>
            </w:tcBorders>
            <w:shd w:val="clear" w:color="auto" w:fill="CCFFCC"/>
            <w:vAlign w:val="center"/>
          </w:tcPr>
          <w:p w14:paraId="6C41E643" w14:textId="77777777" w:rsidR="000115C9" w:rsidRPr="004065B1" w:rsidRDefault="000115C9" w:rsidP="000946D3">
            <w:r w:rsidRPr="000A066E">
              <w:rPr>
                <w:b/>
              </w:rPr>
              <w:t>Results</w:t>
            </w:r>
          </w:p>
        </w:tc>
      </w:tr>
      <w:tr w:rsidR="000115C9" w14:paraId="1888597D" w14:textId="77777777" w:rsidTr="00D7676B">
        <w:trPr>
          <w:tblHeader/>
        </w:trPr>
        <w:tc>
          <w:tcPr>
            <w:tcW w:w="9526" w:type="dxa"/>
            <w:tcBorders>
              <w:bottom w:val="nil"/>
            </w:tcBorders>
            <w:vAlign w:val="center"/>
          </w:tcPr>
          <w:p w14:paraId="1E40018E" w14:textId="77777777" w:rsidR="000115C9" w:rsidRPr="00E0664B" w:rsidRDefault="000115C9" w:rsidP="000946D3">
            <w:pPr>
              <w:jc w:val="left"/>
              <w:rPr>
                <w:i/>
              </w:rPr>
            </w:pPr>
            <w:r w:rsidRPr="00E0664B">
              <w:rPr>
                <w:i/>
              </w:rPr>
              <w:t>The objects are shown as presented in the screen plot below</w:t>
            </w:r>
          </w:p>
        </w:tc>
      </w:tr>
      <w:tr w:rsidR="00156416" w14:paraId="750F5D5B" w14:textId="77777777" w:rsidTr="00D7676B">
        <w:trPr>
          <w:tblHeader/>
        </w:trPr>
        <w:tc>
          <w:tcPr>
            <w:tcW w:w="9526" w:type="dxa"/>
            <w:tcBorders>
              <w:top w:val="nil"/>
            </w:tcBorders>
            <w:vAlign w:val="center"/>
          </w:tcPr>
          <w:p w14:paraId="41DDCD07" w14:textId="622A496E" w:rsidR="00156416" w:rsidRPr="0015247B" w:rsidRDefault="00D562D2" w:rsidP="000946D3">
            <w:pPr>
              <w:jc w:val="center"/>
            </w:pPr>
            <w:r w:rsidRPr="00D562D2">
              <w:rPr>
                <w:noProof/>
                <w:lang w:val="en-US" w:eastAsia="ko-KR"/>
              </w:rPr>
              <w:drawing>
                <wp:inline distT="0" distB="0" distL="0" distR="0" wp14:anchorId="01C1463A" wp14:editId="39F01066">
                  <wp:extent cx="6021094" cy="4843054"/>
                  <wp:effectExtent l="0" t="0" r="0" b="0"/>
                  <wp:docPr id="87" name="Picture 87" descr="C:\msdokut\STANDARDIT\IHO\ENCWG\work 2017\S-64, New picture originals 20may2017\3.1.4 pictur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msdokut\STANDARDIT\IHO\ENCWG\work 2017\S-64, New picture originals 20may2017\3.1.4 picture 2.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032001" cy="4851827"/>
                          </a:xfrm>
                          <a:prstGeom prst="rect">
                            <a:avLst/>
                          </a:prstGeom>
                          <a:noFill/>
                          <a:ln>
                            <a:noFill/>
                          </a:ln>
                        </pic:spPr>
                      </pic:pic>
                    </a:graphicData>
                  </a:graphic>
                </wp:inline>
              </w:drawing>
            </w:r>
            <w:r w:rsidRPr="00D562D2">
              <w:rPr>
                <w:noProof/>
                <w:lang w:eastAsia="en-GB"/>
              </w:rPr>
              <w:t xml:space="preserve"> </w:t>
            </w:r>
          </w:p>
        </w:tc>
      </w:tr>
    </w:tbl>
    <w:p w14:paraId="697D67C3" w14:textId="77777777" w:rsidR="00156416" w:rsidRDefault="00156416" w:rsidP="00156416"/>
    <w:p w14:paraId="0B029FDA" w14:textId="77777777" w:rsidR="00156416" w:rsidRDefault="00156416" w:rsidP="00156416">
      <w:r>
        <w:br w:type="page"/>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156416" w14:paraId="69D14EA2" w14:textId="77777777" w:rsidTr="000946D3">
        <w:trPr>
          <w:tblHeader/>
        </w:trPr>
        <w:tc>
          <w:tcPr>
            <w:tcW w:w="9526" w:type="dxa"/>
            <w:shd w:val="clear" w:color="auto" w:fill="CCFFCC"/>
            <w:vAlign w:val="center"/>
          </w:tcPr>
          <w:p w14:paraId="7EBB12E8" w14:textId="77777777" w:rsidR="00156416" w:rsidRPr="004065B1" w:rsidRDefault="00156416" w:rsidP="000946D3">
            <w:r w:rsidRPr="000A066E">
              <w:rPr>
                <w:b/>
              </w:rPr>
              <w:lastRenderedPageBreak/>
              <w:t>Action</w:t>
            </w:r>
          </w:p>
        </w:tc>
      </w:tr>
      <w:tr w:rsidR="000115C9" w14:paraId="61A7AE51" w14:textId="77777777" w:rsidTr="000946D3">
        <w:trPr>
          <w:tblHeader/>
        </w:trPr>
        <w:tc>
          <w:tcPr>
            <w:tcW w:w="9526" w:type="dxa"/>
            <w:vAlign w:val="center"/>
          </w:tcPr>
          <w:p w14:paraId="1DC27C8A" w14:textId="77777777" w:rsidR="000115C9" w:rsidRPr="00E0664B" w:rsidRDefault="000115C9" w:rsidP="000946D3">
            <w:pPr>
              <w:rPr>
                <w:i/>
              </w:rPr>
            </w:pPr>
            <w:r w:rsidRPr="00E0664B">
              <w:rPr>
                <w:i/>
              </w:rPr>
              <w:t>Switch off all controls and switch on only the “</w:t>
            </w:r>
            <w:r w:rsidRPr="00E0664B">
              <w:rPr>
                <w:b/>
                <w:i/>
              </w:rPr>
              <w:t>Boundaries and limits</w:t>
            </w:r>
            <w:r w:rsidRPr="00E0664B">
              <w:rPr>
                <w:i/>
              </w:rPr>
              <w:t xml:space="preserve">” control. </w:t>
            </w:r>
          </w:p>
          <w:p w14:paraId="49306BE3" w14:textId="77777777" w:rsidR="000115C9" w:rsidRPr="00E0664B" w:rsidRDefault="000115C9" w:rsidP="000946D3">
            <w:pPr>
              <w:rPr>
                <w:i/>
              </w:rPr>
            </w:pPr>
            <w:r w:rsidRPr="00E0664B">
              <w:rPr>
                <w:i/>
              </w:rPr>
              <w:t>Verify that the objects are displayed correctly as presented in the plot.</w:t>
            </w:r>
          </w:p>
        </w:tc>
      </w:tr>
      <w:tr w:rsidR="000115C9" w14:paraId="757A0AFB" w14:textId="77777777" w:rsidTr="00D7676B">
        <w:trPr>
          <w:tblHeader/>
        </w:trPr>
        <w:tc>
          <w:tcPr>
            <w:tcW w:w="9526" w:type="dxa"/>
            <w:tcBorders>
              <w:bottom w:val="single" w:sz="4" w:space="0" w:color="auto"/>
            </w:tcBorders>
            <w:shd w:val="clear" w:color="auto" w:fill="CCFFCC"/>
            <w:vAlign w:val="center"/>
          </w:tcPr>
          <w:p w14:paraId="78D744DF" w14:textId="77777777" w:rsidR="000115C9" w:rsidRPr="004065B1" w:rsidRDefault="000115C9" w:rsidP="000946D3">
            <w:r w:rsidRPr="000A066E">
              <w:rPr>
                <w:b/>
              </w:rPr>
              <w:t>Results</w:t>
            </w:r>
          </w:p>
        </w:tc>
      </w:tr>
      <w:tr w:rsidR="000115C9" w14:paraId="4A8ADB86" w14:textId="77777777" w:rsidTr="00D7676B">
        <w:trPr>
          <w:tblHeader/>
        </w:trPr>
        <w:tc>
          <w:tcPr>
            <w:tcW w:w="9526" w:type="dxa"/>
            <w:tcBorders>
              <w:bottom w:val="nil"/>
            </w:tcBorders>
            <w:vAlign w:val="center"/>
          </w:tcPr>
          <w:p w14:paraId="660435A5" w14:textId="77777777" w:rsidR="000115C9" w:rsidRPr="00E0664B" w:rsidRDefault="000115C9" w:rsidP="000946D3">
            <w:pPr>
              <w:jc w:val="left"/>
              <w:rPr>
                <w:i/>
              </w:rPr>
            </w:pPr>
            <w:r w:rsidRPr="00E0664B">
              <w:rPr>
                <w:i/>
              </w:rPr>
              <w:t>The objects are shown as presented in the screen plot below</w:t>
            </w:r>
          </w:p>
        </w:tc>
      </w:tr>
      <w:tr w:rsidR="00156416" w14:paraId="49E68011" w14:textId="77777777" w:rsidTr="00D7676B">
        <w:trPr>
          <w:tblHeader/>
        </w:trPr>
        <w:tc>
          <w:tcPr>
            <w:tcW w:w="9526" w:type="dxa"/>
            <w:tcBorders>
              <w:top w:val="nil"/>
            </w:tcBorders>
            <w:vAlign w:val="center"/>
          </w:tcPr>
          <w:p w14:paraId="4C1482B0" w14:textId="53CE3070" w:rsidR="00156416" w:rsidRPr="0015247B" w:rsidRDefault="00731CA6" w:rsidP="000946D3">
            <w:pPr>
              <w:jc w:val="center"/>
            </w:pPr>
            <w:r w:rsidRPr="00731CA6">
              <w:rPr>
                <w:noProof/>
                <w:lang w:val="en-US" w:eastAsia="ko-KR"/>
              </w:rPr>
              <w:drawing>
                <wp:inline distT="0" distB="0" distL="0" distR="0" wp14:anchorId="5D3B1620" wp14:editId="32F71CA9">
                  <wp:extent cx="5441627" cy="4378529"/>
                  <wp:effectExtent l="0" t="0" r="6985" b="3175"/>
                  <wp:docPr id="236" name="Picture 236" descr="C:\msdokut\STANDARDIT\IHO\ENCWG\Drafting 4.0.2 after Mar2016\New picture originals 23mar2016\3.1.4 picture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msdokut\STANDARDIT\IHO\ENCWG\Drafting 4.0.2 after Mar2016\New picture originals 23mar2016\3.1.4 picture 3.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48185" cy="4383806"/>
                          </a:xfrm>
                          <a:prstGeom prst="rect">
                            <a:avLst/>
                          </a:prstGeom>
                          <a:noFill/>
                          <a:ln>
                            <a:noFill/>
                          </a:ln>
                        </pic:spPr>
                      </pic:pic>
                    </a:graphicData>
                  </a:graphic>
                </wp:inline>
              </w:drawing>
            </w:r>
          </w:p>
        </w:tc>
      </w:tr>
    </w:tbl>
    <w:p w14:paraId="2ACBD5C2" w14:textId="77777777" w:rsidR="00156416" w:rsidRDefault="00156416" w:rsidP="00156416"/>
    <w:p w14:paraId="68D43530" w14:textId="77777777" w:rsidR="00156416" w:rsidRDefault="00156416" w:rsidP="00156416">
      <w:r>
        <w:br w:type="page"/>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156416" w14:paraId="7177DDAD" w14:textId="77777777" w:rsidTr="000946D3">
        <w:trPr>
          <w:tblHeader/>
        </w:trPr>
        <w:tc>
          <w:tcPr>
            <w:tcW w:w="9526" w:type="dxa"/>
            <w:shd w:val="clear" w:color="auto" w:fill="CCFFCC"/>
            <w:vAlign w:val="center"/>
          </w:tcPr>
          <w:p w14:paraId="300957BE" w14:textId="77777777" w:rsidR="00156416" w:rsidRPr="004065B1" w:rsidRDefault="00156416" w:rsidP="000946D3">
            <w:r w:rsidRPr="000A066E">
              <w:rPr>
                <w:b/>
              </w:rPr>
              <w:lastRenderedPageBreak/>
              <w:t>Action</w:t>
            </w:r>
          </w:p>
        </w:tc>
      </w:tr>
      <w:tr w:rsidR="000115C9" w14:paraId="60229CDC" w14:textId="77777777" w:rsidTr="000946D3">
        <w:trPr>
          <w:tblHeader/>
        </w:trPr>
        <w:tc>
          <w:tcPr>
            <w:tcW w:w="9526" w:type="dxa"/>
            <w:vAlign w:val="center"/>
          </w:tcPr>
          <w:p w14:paraId="1E8024E5" w14:textId="77777777" w:rsidR="000115C9" w:rsidRPr="00E0664B" w:rsidRDefault="000115C9" w:rsidP="000946D3">
            <w:pPr>
              <w:rPr>
                <w:i/>
              </w:rPr>
            </w:pPr>
            <w:r w:rsidRPr="00E0664B">
              <w:rPr>
                <w:i/>
              </w:rPr>
              <w:t>Switch off all controls and switch on only the “</w:t>
            </w:r>
            <w:r w:rsidRPr="00E0664B">
              <w:rPr>
                <w:b/>
                <w:i/>
              </w:rPr>
              <w:t>Prohibited and restricted areas</w:t>
            </w:r>
            <w:r w:rsidRPr="00E0664B">
              <w:rPr>
                <w:i/>
              </w:rPr>
              <w:t xml:space="preserve">” control. </w:t>
            </w:r>
          </w:p>
          <w:p w14:paraId="35142029" w14:textId="77777777" w:rsidR="000115C9" w:rsidRPr="00E0664B" w:rsidRDefault="000115C9" w:rsidP="000946D3">
            <w:pPr>
              <w:rPr>
                <w:i/>
              </w:rPr>
            </w:pPr>
            <w:r w:rsidRPr="00E0664B">
              <w:rPr>
                <w:i/>
              </w:rPr>
              <w:t>Verify that the objects are displayed correctly as presented in the plot.</w:t>
            </w:r>
          </w:p>
        </w:tc>
      </w:tr>
      <w:tr w:rsidR="000115C9" w14:paraId="3597A338" w14:textId="77777777" w:rsidTr="00D7676B">
        <w:trPr>
          <w:tblHeader/>
        </w:trPr>
        <w:tc>
          <w:tcPr>
            <w:tcW w:w="9526" w:type="dxa"/>
            <w:tcBorders>
              <w:bottom w:val="single" w:sz="4" w:space="0" w:color="auto"/>
            </w:tcBorders>
            <w:shd w:val="clear" w:color="auto" w:fill="CCFFCC"/>
            <w:vAlign w:val="center"/>
          </w:tcPr>
          <w:p w14:paraId="2AE88734" w14:textId="77777777" w:rsidR="000115C9" w:rsidRPr="004065B1" w:rsidRDefault="000115C9" w:rsidP="000946D3">
            <w:r w:rsidRPr="000A066E">
              <w:rPr>
                <w:b/>
              </w:rPr>
              <w:t>Results</w:t>
            </w:r>
          </w:p>
        </w:tc>
      </w:tr>
      <w:tr w:rsidR="000115C9" w14:paraId="3A4081F5" w14:textId="77777777" w:rsidTr="00D7676B">
        <w:trPr>
          <w:tblHeader/>
        </w:trPr>
        <w:tc>
          <w:tcPr>
            <w:tcW w:w="9526" w:type="dxa"/>
            <w:tcBorders>
              <w:bottom w:val="nil"/>
            </w:tcBorders>
            <w:vAlign w:val="center"/>
          </w:tcPr>
          <w:p w14:paraId="155D6035" w14:textId="77777777" w:rsidR="000115C9" w:rsidRPr="00E0664B" w:rsidRDefault="000115C9" w:rsidP="000946D3">
            <w:pPr>
              <w:jc w:val="left"/>
              <w:rPr>
                <w:i/>
              </w:rPr>
            </w:pPr>
            <w:r w:rsidRPr="00E0664B">
              <w:rPr>
                <w:i/>
              </w:rPr>
              <w:t>The objects are shown as presented in the screen plot below</w:t>
            </w:r>
          </w:p>
        </w:tc>
      </w:tr>
      <w:tr w:rsidR="00156416" w14:paraId="72D284BE" w14:textId="77777777" w:rsidTr="00D7676B">
        <w:trPr>
          <w:tblHeader/>
        </w:trPr>
        <w:tc>
          <w:tcPr>
            <w:tcW w:w="9526" w:type="dxa"/>
            <w:tcBorders>
              <w:top w:val="nil"/>
            </w:tcBorders>
            <w:vAlign w:val="center"/>
          </w:tcPr>
          <w:p w14:paraId="57C67064" w14:textId="77777777" w:rsidR="00156416" w:rsidRPr="0015247B" w:rsidRDefault="0018522C" w:rsidP="000946D3">
            <w:pPr>
              <w:jc w:val="center"/>
            </w:pPr>
            <w:r>
              <w:rPr>
                <w:noProof/>
                <w:lang w:val="en-US" w:eastAsia="ko-KR"/>
              </w:rPr>
              <w:drawing>
                <wp:inline distT="0" distB="0" distL="0" distR="0" wp14:anchorId="1A9673DF" wp14:editId="18E7FBE5">
                  <wp:extent cx="5724525" cy="4591050"/>
                  <wp:effectExtent l="0" t="0" r="9525" b="0"/>
                  <wp:docPr id="39" name="Picture 39"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24525" cy="4591050"/>
                          </a:xfrm>
                          <a:prstGeom prst="rect">
                            <a:avLst/>
                          </a:prstGeom>
                          <a:noFill/>
                          <a:ln>
                            <a:noFill/>
                          </a:ln>
                        </pic:spPr>
                      </pic:pic>
                    </a:graphicData>
                  </a:graphic>
                </wp:inline>
              </w:drawing>
            </w:r>
          </w:p>
        </w:tc>
      </w:tr>
    </w:tbl>
    <w:p w14:paraId="113B53C1" w14:textId="77777777" w:rsidR="00156416" w:rsidRDefault="00156416" w:rsidP="00156416"/>
    <w:p w14:paraId="2C08C7CA" w14:textId="77777777" w:rsidR="00156416" w:rsidRDefault="00156416" w:rsidP="00156416">
      <w:r>
        <w:br w:type="page"/>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156416" w14:paraId="656592AE" w14:textId="77777777" w:rsidTr="000946D3">
        <w:trPr>
          <w:tblHeader/>
        </w:trPr>
        <w:tc>
          <w:tcPr>
            <w:tcW w:w="9526" w:type="dxa"/>
            <w:shd w:val="clear" w:color="auto" w:fill="CCFFCC"/>
            <w:vAlign w:val="center"/>
          </w:tcPr>
          <w:p w14:paraId="67E55E75" w14:textId="77777777" w:rsidR="00156416" w:rsidRPr="004065B1" w:rsidRDefault="00156416" w:rsidP="000946D3">
            <w:r w:rsidRPr="000A066E">
              <w:rPr>
                <w:b/>
              </w:rPr>
              <w:lastRenderedPageBreak/>
              <w:t>Action</w:t>
            </w:r>
          </w:p>
        </w:tc>
      </w:tr>
      <w:tr w:rsidR="000115C9" w14:paraId="6B58E14C" w14:textId="77777777" w:rsidTr="000946D3">
        <w:trPr>
          <w:tblHeader/>
        </w:trPr>
        <w:tc>
          <w:tcPr>
            <w:tcW w:w="9526" w:type="dxa"/>
            <w:vAlign w:val="center"/>
          </w:tcPr>
          <w:p w14:paraId="04B917CC" w14:textId="77777777" w:rsidR="000115C9" w:rsidRPr="00E0664B" w:rsidRDefault="000115C9" w:rsidP="000946D3">
            <w:pPr>
              <w:rPr>
                <w:i/>
              </w:rPr>
            </w:pPr>
            <w:r w:rsidRPr="00E0664B">
              <w:rPr>
                <w:i/>
              </w:rPr>
              <w:t>Switch off all controls and switch on only the “</w:t>
            </w:r>
            <w:r w:rsidRPr="00E0664B">
              <w:rPr>
                <w:b/>
                <w:i/>
              </w:rPr>
              <w:t>Cautionary notes</w:t>
            </w:r>
            <w:r w:rsidRPr="00E0664B">
              <w:rPr>
                <w:i/>
              </w:rPr>
              <w:t xml:space="preserve">” control. </w:t>
            </w:r>
          </w:p>
          <w:p w14:paraId="4BD2A6E1" w14:textId="77777777" w:rsidR="000115C9" w:rsidRPr="0015247B" w:rsidRDefault="000115C9" w:rsidP="000946D3">
            <w:r w:rsidRPr="00E0664B">
              <w:rPr>
                <w:i/>
              </w:rPr>
              <w:t>Verify that the objects are displayed correctly as presented in the plot.</w:t>
            </w:r>
          </w:p>
        </w:tc>
      </w:tr>
      <w:tr w:rsidR="000115C9" w14:paraId="576BDFA3" w14:textId="77777777" w:rsidTr="00D7676B">
        <w:trPr>
          <w:tblHeader/>
        </w:trPr>
        <w:tc>
          <w:tcPr>
            <w:tcW w:w="9526" w:type="dxa"/>
            <w:tcBorders>
              <w:bottom w:val="single" w:sz="4" w:space="0" w:color="auto"/>
            </w:tcBorders>
            <w:shd w:val="clear" w:color="auto" w:fill="CCFFCC"/>
            <w:vAlign w:val="center"/>
          </w:tcPr>
          <w:p w14:paraId="4BC81F76" w14:textId="77777777" w:rsidR="000115C9" w:rsidRPr="00E0664B" w:rsidRDefault="000115C9" w:rsidP="000946D3">
            <w:pPr>
              <w:rPr>
                <w:i/>
              </w:rPr>
            </w:pPr>
            <w:r w:rsidRPr="00E0664B">
              <w:rPr>
                <w:b/>
                <w:i/>
              </w:rPr>
              <w:t>Results</w:t>
            </w:r>
          </w:p>
        </w:tc>
      </w:tr>
      <w:tr w:rsidR="000115C9" w14:paraId="291125E8" w14:textId="77777777" w:rsidTr="00D7676B">
        <w:trPr>
          <w:tblHeader/>
        </w:trPr>
        <w:tc>
          <w:tcPr>
            <w:tcW w:w="9526" w:type="dxa"/>
            <w:tcBorders>
              <w:bottom w:val="nil"/>
            </w:tcBorders>
            <w:vAlign w:val="center"/>
          </w:tcPr>
          <w:p w14:paraId="606F4E06" w14:textId="77777777" w:rsidR="000115C9" w:rsidRPr="00E0664B" w:rsidRDefault="000115C9" w:rsidP="000946D3">
            <w:pPr>
              <w:jc w:val="left"/>
              <w:rPr>
                <w:i/>
              </w:rPr>
            </w:pPr>
            <w:r w:rsidRPr="00E0664B">
              <w:rPr>
                <w:i/>
              </w:rPr>
              <w:t>The objects are shown as presented in the screen plot below</w:t>
            </w:r>
          </w:p>
        </w:tc>
      </w:tr>
      <w:tr w:rsidR="00156416" w14:paraId="0A8B38A0" w14:textId="77777777" w:rsidTr="00D7676B">
        <w:trPr>
          <w:tblHeader/>
        </w:trPr>
        <w:tc>
          <w:tcPr>
            <w:tcW w:w="9526" w:type="dxa"/>
            <w:tcBorders>
              <w:top w:val="nil"/>
            </w:tcBorders>
            <w:vAlign w:val="center"/>
          </w:tcPr>
          <w:p w14:paraId="11E7F413" w14:textId="0C7CD7CE" w:rsidR="00156416" w:rsidRPr="0015247B" w:rsidRDefault="00CA79D6" w:rsidP="000946D3">
            <w:pPr>
              <w:jc w:val="center"/>
            </w:pPr>
            <w:r w:rsidRPr="00CA79D6">
              <w:rPr>
                <w:noProof/>
                <w:lang w:val="en-US" w:eastAsia="ko-KR"/>
              </w:rPr>
              <w:drawing>
                <wp:inline distT="0" distB="0" distL="0" distR="0" wp14:anchorId="018D3A26" wp14:editId="79A63F28">
                  <wp:extent cx="5803109" cy="4723725"/>
                  <wp:effectExtent l="0" t="0" r="7620" b="1270"/>
                  <wp:docPr id="237" name="Picture 237" descr="C:\msdokut\STANDARDIT\IHO\ENCWG\Drafting 4.0.2 after Mar2016\New picture originals 23mar2016\3.1.4 picture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msdokut\STANDARDIT\IHO\ENCWG\Drafting 4.0.2 after Mar2016\New picture originals 23mar2016\3.1.4 picture 5.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812039" cy="4730994"/>
                          </a:xfrm>
                          <a:prstGeom prst="rect">
                            <a:avLst/>
                          </a:prstGeom>
                          <a:noFill/>
                          <a:ln>
                            <a:noFill/>
                          </a:ln>
                        </pic:spPr>
                      </pic:pic>
                    </a:graphicData>
                  </a:graphic>
                </wp:inline>
              </w:drawing>
            </w:r>
          </w:p>
        </w:tc>
      </w:tr>
    </w:tbl>
    <w:p w14:paraId="1A07FCB0" w14:textId="77777777" w:rsidR="00156416" w:rsidRDefault="00156416" w:rsidP="00156416"/>
    <w:p w14:paraId="3F75A602" w14:textId="77777777" w:rsidR="00156416" w:rsidRDefault="00156416" w:rsidP="00156416">
      <w:r>
        <w:br w:type="page"/>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156416" w14:paraId="6A2A5F7A" w14:textId="77777777" w:rsidTr="000946D3">
        <w:trPr>
          <w:tblHeader/>
        </w:trPr>
        <w:tc>
          <w:tcPr>
            <w:tcW w:w="9526" w:type="dxa"/>
            <w:shd w:val="clear" w:color="auto" w:fill="CCFFCC"/>
            <w:vAlign w:val="center"/>
          </w:tcPr>
          <w:p w14:paraId="1F6E6BCD" w14:textId="77777777" w:rsidR="00156416" w:rsidRPr="004065B1" w:rsidRDefault="00156416" w:rsidP="000946D3">
            <w:r w:rsidRPr="000A066E">
              <w:rPr>
                <w:b/>
              </w:rPr>
              <w:lastRenderedPageBreak/>
              <w:t>Action</w:t>
            </w:r>
          </w:p>
        </w:tc>
      </w:tr>
      <w:tr w:rsidR="000115C9" w14:paraId="258561FB" w14:textId="77777777" w:rsidTr="000946D3">
        <w:trPr>
          <w:tblHeader/>
        </w:trPr>
        <w:tc>
          <w:tcPr>
            <w:tcW w:w="9526" w:type="dxa"/>
            <w:vAlign w:val="center"/>
          </w:tcPr>
          <w:p w14:paraId="769DBA83" w14:textId="77777777" w:rsidR="000115C9" w:rsidRPr="00E0664B" w:rsidRDefault="000115C9" w:rsidP="000946D3">
            <w:pPr>
              <w:rPr>
                <w:i/>
              </w:rPr>
            </w:pPr>
            <w:r w:rsidRPr="00E0664B">
              <w:rPr>
                <w:i/>
              </w:rPr>
              <w:t>Switch off all controls and switch on only the “</w:t>
            </w:r>
            <w:r w:rsidR="005C6B84" w:rsidRPr="00E0664B">
              <w:rPr>
                <w:b/>
                <w:i/>
              </w:rPr>
              <w:t>Ships’ routeing systems and ferry routes</w:t>
            </w:r>
            <w:r w:rsidRPr="00E0664B">
              <w:rPr>
                <w:i/>
              </w:rPr>
              <w:t xml:space="preserve">” control. </w:t>
            </w:r>
          </w:p>
          <w:p w14:paraId="1C0922B6" w14:textId="77777777" w:rsidR="000115C9" w:rsidRPr="0015247B" w:rsidRDefault="000115C9" w:rsidP="000946D3">
            <w:r w:rsidRPr="00E0664B">
              <w:rPr>
                <w:i/>
              </w:rPr>
              <w:t>Verify that the objects are displayed correctly as presented in the plot.</w:t>
            </w:r>
          </w:p>
        </w:tc>
      </w:tr>
      <w:tr w:rsidR="000115C9" w14:paraId="4571D23A" w14:textId="77777777" w:rsidTr="00D7676B">
        <w:trPr>
          <w:tblHeader/>
        </w:trPr>
        <w:tc>
          <w:tcPr>
            <w:tcW w:w="9526" w:type="dxa"/>
            <w:tcBorders>
              <w:bottom w:val="single" w:sz="4" w:space="0" w:color="auto"/>
            </w:tcBorders>
            <w:shd w:val="clear" w:color="auto" w:fill="CCFFCC"/>
            <w:vAlign w:val="center"/>
          </w:tcPr>
          <w:p w14:paraId="090CA710" w14:textId="77777777" w:rsidR="000115C9" w:rsidRPr="004065B1" w:rsidRDefault="000115C9" w:rsidP="000946D3">
            <w:r w:rsidRPr="000A066E">
              <w:rPr>
                <w:b/>
              </w:rPr>
              <w:t>Results</w:t>
            </w:r>
          </w:p>
        </w:tc>
      </w:tr>
      <w:tr w:rsidR="000115C9" w14:paraId="5E713CA3" w14:textId="77777777" w:rsidTr="00D7676B">
        <w:trPr>
          <w:tblHeader/>
        </w:trPr>
        <w:tc>
          <w:tcPr>
            <w:tcW w:w="9526" w:type="dxa"/>
            <w:tcBorders>
              <w:bottom w:val="nil"/>
            </w:tcBorders>
            <w:vAlign w:val="center"/>
          </w:tcPr>
          <w:p w14:paraId="3A9AC480" w14:textId="77777777" w:rsidR="000115C9" w:rsidRPr="00E0664B" w:rsidRDefault="000115C9" w:rsidP="000946D3">
            <w:pPr>
              <w:jc w:val="left"/>
              <w:rPr>
                <w:i/>
              </w:rPr>
            </w:pPr>
            <w:r w:rsidRPr="00E0664B">
              <w:rPr>
                <w:i/>
              </w:rPr>
              <w:t>The objects are shown as presented in the screen plot below</w:t>
            </w:r>
          </w:p>
        </w:tc>
      </w:tr>
      <w:tr w:rsidR="00156416" w14:paraId="074BCFC0" w14:textId="77777777" w:rsidTr="00D7676B">
        <w:trPr>
          <w:tblHeader/>
        </w:trPr>
        <w:tc>
          <w:tcPr>
            <w:tcW w:w="9526" w:type="dxa"/>
            <w:tcBorders>
              <w:top w:val="nil"/>
            </w:tcBorders>
            <w:vAlign w:val="center"/>
          </w:tcPr>
          <w:p w14:paraId="393026C3" w14:textId="77777777" w:rsidR="00156416" w:rsidRPr="0015247B" w:rsidRDefault="0018522C" w:rsidP="000946D3">
            <w:pPr>
              <w:jc w:val="center"/>
            </w:pPr>
            <w:r>
              <w:rPr>
                <w:noProof/>
                <w:lang w:val="en-US" w:eastAsia="ko-KR"/>
              </w:rPr>
              <w:drawing>
                <wp:inline distT="0" distB="0" distL="0" distR="0" wp14:anchorId="5A270BAB" wp14:editId="26F78015">
                  <wp:extent cx="5724525" cy="4610100"/>
                  <wp:effectExtent l="0" t="0" r="9525" b="0"/>
                  <wp:docPr id="41" name="Picture 41"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3"/>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24525" cy="4610100"/>
                          </a:xfrm>
                          <a:prstGeom prst="rect">
                            <a:avLst/>
                          </a:prstGeom>
                          <a:noFill/>
                          <a:ln>
                            <a:noFill/>
                          </a:ln>
                        </pic:spPr>
                      </pic:pic>
                    </a:graphicData>
                  </a:graphic>
                </wp:inline>
              </w:drawing>
            </w:r>
            <w:r w:rsidR="00036CC9">
              <w:br/>
            </w:r>
          </w:p>
        </w:tc>
      </w:tr>
    </w:tbl>
    <w:p w14:paraId="026DA21D" w14:textId="77777777" w:rsidR="00156416" w:rsidRDefault="00156416" w:rsidP="00156416"/>
    <w:p w14:paraId="42F0F034" w14:textId="77777777" w:rsidR="00156416" w:rsidRDefault="00156416" w:rsidP="00156416">
      <w:r>
        <w:br w:type="page"/>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156416" w14:paraId="7F6EB45C" w14:textId="77777777" w:rsidTr="000946D3">
        <w:trPr>
          <w:tblHeader/>
        </w:trPr>
        <w:tc>
          <w:tcPr>
            <w:tcW w:w="9526" w:type="dxa"/>
            <w:shd w:val="clear" w:color="auto" w:fill="CCFFCC"/>
            <w:vAlign w:val="center"/>
          </w:tcPr>
          <w:p w14:paraId="303BC12D" w14:textId="77777777" w:rsidR="00156416" w:rsidRPr="004065B1" w:rsidRDefault="00156416" w:rsidP="000946D3">
            <w:r w:rsidRPr="000A066E">
              <w:rPr>
                <w:b/>
              </w:rPr>
              <w:lastRenderedPageBreak/>
              <w:t>Action</w:t>
            </w:r>
          </w:p>
        </w:tc>
      </w:tr>
      <w:tr w:rsidR="000115C9" w14:paraId="432FB32E" w14:textId="77777777" w:rsidTr="000946D3">
        <w:trPr>
          <w:tblHeader/>
        </w:trPr>
        <w:tc>
          <w:tcPr>
            <w:tcW w:w="9526" w:type="dxa"/>
            <w:vAlign w:val="center"/>
          </w:tcPr>
          <w:p w14:paraId="550A2588" w14:textId="77777777" w:rsidR="000115C9" w:rsidRPr="00E0664B" w:rsidRDefault="000115C9" w:rsidP="000946D3">
            <w:pPr>
              <w:rPr>
                <w:i/>
              </w:rPr>
            </w:pPr>
            <w:r w:rsidRPr="00E0664B">
              <w:rPr>
                <w:i/>
              </w:rPr>
              <w:t>Switch off all controls and switch on only the “</w:t>
            </w:r>
            <w:r w:rsidR="005C6B84" w:rsidRPr="00E0664B">
              <w:rPr>
                <w:b/>
                <w:i/>
              </w:rPr>
              <w:t>Archipelagic sea lanes</w:t>
            </w:r>
            <w:r w:rsidRPr="00E0664B">
              <w:rPr>
                <w:i/>
              </w:rPr>
              <w:t xml:space="preserve">” control. </w:t>
            </w:r>
          </w:p>
          <w:p w14:paraId="014EB2D8" w14:textId="77777777" w:rsidR="000115C9" w:rsidRPr="0015247B" w:rsidRDefault="000115C9" w:rsidP="000946D3">
            <w:r w:rsidRPr="00E0664B">
              <w:rPr>
                <w:i/>
              </w:rPr>
              <w:t>Verify that the objects are displayed correctly as presented in the plot.</w:t>
            </w:r>
          </w:p>
        </w:tc>
      </w:tr>
      <w:tr w:rsidR="000115C9" w14:paraId="61706E23" w14:textId="77777777" w:rsidTr="00D7676B">
        <w:trPr>
          <w:tblHeader/>
        </w:trPr>
        <w:tc>
          <w:tcPr>
            <w:tcW w:w="9526" w:type="dxa"/>
            <w:tcBorders>
              <w:bottom w:val="single" w:sz="4" w:space="0" w:color="auto"/>
            </w:tcBorders>
            <w:shd w:val="clear" w:color="auto" w:fill="CCFFCC"/>
            <w:vAlign w:val="center"/>
          </w:tcPr>
          <w:p w14:paraId="17F9B3B9" w14:textId="77777777" w:rsidR="000115C9" w:rsidRPr="004065B1" w:rsidRDefault="000115C9" w:rsidP="000946D3">
            <w:r w:rsidRPr="000A066E">
              <w:rPr>
                <w:b/>
              </w:rPr>
              <w:t>Results</w:t>
            </w:r>
          </w:p>
        </w:tc>
      </w:tr>
      <w:tr w:rsidR="000115C9" w14:paraId="36BDF85E" w14:textId="77777777" w:rsidTr="00D7676B">
        <w:trPr>
          <w:tblHeader/>
        </w:trPr>
        <w:tc>
          <w:tcPr>
            <w:tcW w:w="9526" w:type="dxa"/>
            <w:tcBorders>
              <w:bottom w:val="nil"/>
            </w:tcBorders>
            <w:vAlign w:val="center"/>
          </w:tcPr>
          <w:p w14:paraId="313E1BD1" w14:textId="6D500942" w:rsidR="000115C9" w:rsidRPr="00E0664B" w:rsidRDefault="000115C9" w:rsidP="000946D3">
            <w:pPr>
              <w:jc w:val="left"/>
              <w:rPr>
                <w:i/>
              </w:rPr>
            </w:pPr>
            <w:r w:rsidRPr="00E0664B">
              <w:rPr>
                <w:i/>
              </w:rPr>
              <w:t>The objects are shown as presented in the screen plot below</w:t>
            </w:r>
            <w:r w:rsidR="009C386B">
              <w:rPr>
                <w:i/>
              </w:rPr>
              <w:t>.</w:t>
            </w:r>
          </w:p>
        </w:tc>
      </w:tr>
      <w:tr w:rsidR="00156416" w14:paraId="368FE844" w14:textId="77777777" w:rsidTr="00D7676B">
        <w:trPr>
          <w:tblHeader/>
        </w:trPr>
        <w:tc>
          <w:tcPr>
            <w:tcW w:w="9526" w:type="dxa"/>
            <w:tcBorders>
              <w:top w:val="nil"/>
            </w:tcBorders>
            <w:vAlign w:val="center"/>
          </w:tcPr>
          <w:p w14:paraId="30EE0704" w14:textId="77777777" w:rsidR="00156416" w:rsidRPr="0015247B" w:rsidRDefault="0018522C" w:rsidP="000946D3">
            <w:pPr>
              <w:jc w:val="center"/>
            </w:pPr>
            <w:r>
              <w:rPr>
                <w:noProof/>
                <w:lang w:val="en-US" w:eastAsia="ko-KR"/>
              </w:rPr>
              <w:drawing>
                <wp:inline distT="0" distB="0" distL="0" distR="0" wp14:anchorId="7FF95AC0" wp14:editId="1C1B6FA3">
                  <wp:extent cx="5734050" cy="4619625"/>
                  <wp:effectExtent l="0" t="0" r="0" b="9525"/>
                  <wp:docPr id="42" name="Picture 42"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34050" cy="4619625"/>
                          </a:xfrm>
                          <a:prstGeom prst="rect">
                            <a:avLst/>
                          </a:prstGeom>
                          <a:noFill/>
                          <a:ln>
                            <a:noFill/>
                          </a:ln>
                        </pic:spPr>
                      </pic:pic>
                    </a:graphicData>
                  </a:graphic>
                </wp:inline>
              </w:drawing>
            </w:r>
            <w:r w:rsidR="00036CC9">
              <w:br/>
            </w:r>
          </w:p>
        </w:tc>
      </w:tr>
    </w:tbl>
    <w:p w14:paraId="49CE3AF1" w14:textId="77777777" w:rsidR="00156416" w:rsidRDefault="00156416" w:rsidP="00156416"/>
    <w:p w14:paraId="07B7F8E9" w14:textId="77777777" w:rsidR="00156416" w:rsidRDefault="00156416" w:rsidP="00156416">
      <w:r>
        <w:br w:type="page"/>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156416" w14:paraId="755BC071" w14:textId="77777777" w:rsidTr="000946D3">
        <w:trPr>
          <w:tblHeader/>
        </w:trPr>
        <w:tc>
          <w:tcPr>
            <w:tcW w:w="9526" w:type="dxa"/>
            <w:shd w:val="clear" w:color="auto" w:fill="CCFFCC"/>
            <w:vAlign w:val="center"/>
          </w:tcPr>
          <w:p w14:paraId="37D4AF74" w14:textId="77777777" w:rsidR="00156416" w:rsidRPr="004065B1" w:rsidRDefault="00156416" w:rsidP="000946D3">
            <w:r w:rsidRPr="000A066E">
              <w:rPr>
                <w:b/>
              </w:rPr>
              <w:lastRenderedPageBreak/>
              <w:t>Action</w:t>
            </w:r>
          </w:p>
        </w:tc>
      </w:tr>
      <w:tr w:rsidR="000115C9" w14:paraId="37B8972B" w14:textId="77777777" w:rsidTr="000946D3">
        <w:trPr>
          <w:tblHeader/>
        </w:trPr>
        <w:tc>
          <w:tcPr>
            <w:tcW w:w="9526" w:type="dxa"/>
            <w:vAlign w:val="center"/>
          </w:tcPr>
          <w:p w14:paraId="5BF29DF1" w14:textId="77777777" w:rsidR="000115C9" w:rsidRPr="00E0664B" w:rsidRDefault="000115C9" w:rsidP="000946D3">
            <w:pPr>
              <w:rPr>
                <w:i/>
              </w:rPr>
            </w:pPr>
            <w:r w:rsidRPr="00E0664B">
              <w:rPr>
                <w:i/>
              </w:rPr>
              <w:t>Switch off all controls and switch on only the “</w:t>
            </w:r>
            <w:r w:rsidR="005C6B84" w:rsidRPr="00E0664B">
              <w:rPr>
                <w:b/>
                <w:i/>
              </w:rPr>
              <w:t>Miscellaneous</w:t>
            </w:r>
            <w:r w:rsidRPr="00E0664B">
              <w:rPr>
                <w:i/>
              </w:rPr>
              <w:t xml:space="preserve">” control. </w:t>
            </w:r>
          </w:p>
          <w:p w14:paraId="05A2202A" w14:textId="77777777" w:rsidR="000115C9" w:rsidRPr="00E0664B" w:rsidRDefault="000115C9" w:rsidP="000946D3">
            <w:pPr>
              <w:rPr>
                <w:i/>
              </w:rPr>
            </w:pPr>
            <w:r w:rsidRPr="00E0664B">
              <w:rPr>
                <w:i/>
              </w:rPr>
              <w:t>Verify that the objects are displayed correctly as presented in the plot.</w:t>
            </w:r>
          </w:p>
        </w:tc>
      </w:tr>
      <w:tr w:rsidR="000115C9" w14:paraId="7B763386" w14:textId="77777777" w:rsidTr="00D7676B">
        <w:trPr>
          <w:tblHeader/>
        </w:trPr>
        <w:tc>
          <w:tcPr>
            <w:tcW w:w="9526" w:type="dxa"/>
            <w:tcBorders>
              <w:bottom w:val="single" w:sz="4" w:space="0" w:color="auto"/>
            </w:tcBorders>
            <w:shd w:val="clear" w:color="auto" w:fill="CCFFCC"/>
            <w:vAlign w:val="center"/>
          </w:tcPr>
          <w:p w14:paraId="3F8C1108" w14:textId="77777777" w:rsidR="000115C9" w:rsidRPr="004065B1" w:rsidRDefault="000115C9" w:rsidP="000946D3">
            <w:r w:rsidRPr="000A066E">
              <w:rPr>
                <w:b/>
              </w:rPr>
              <w:t>Results</w:t>
            </w:r>
          </w:p>
        </w:tc>
      </w:tr>
      <w:tr w:rsidR="000115C9" w14:paraId="1DF691FE" w14:textId="77777777" w:rsidTr="00D7676B">
        <w:trPr>
          <w:tblHeader/>
        </w:trPr>
        <w:tc>
          <w:tcPr>
            <w:tcW w:w="9526" w:type="dxa"/>
            <w:tcBorders>
              <w:bottom w:val="nil"/>
            </w:tcBorders>
            <w:vAlign w:val="center"/>
          </w:tcPr>
          <w:p w14:paraId="00A390CC" w14:textId="3280237C" w:rsidR="000115C9" w:rsidRPr="00E0664B" w:rsidRDefault="000115C9" w:rsidP="000946D3">
            <w:pPr>
              <w:jc w:val="left"/>
              <w:rPr>
                <w:i/>
              </w:rPr>
            </w:pPr>
            <w:r w:rsidRPr="00E0664B">
              <w:rPr>
                <w:i/>
              </w:rPr>
              <w:t>The objects are shown as presented in the screen plot below</w:t>
            </w:r>
            <w:r w:rsidR="009C386B">
              <w:rPr>
                <w:i/>
              </w:rPr>
              <w:t>.</w:t>
            </w:r>
          </w:p>
        </w:tc>
      </w:tr>
      <w:tr w:rsidR="00156416" w14:paraId="4495EE66" w14:textId="77777777" w:rsidTr="00D7676B">
        <w:trPr>
          <w:tblHeader/>
        </w:trPr>
        <w:tc>
          <w:tcPr>
            <w:tcW w:w="9526" w:type="dxa"/>
            <w:tcBorders>
              <w:top w:val="nil"/>
            </w:tcBorders>
            <w:vAlign w:val="center"/>
          </w:tcPr>
          <w:p w14:paraId="174B7360" w14:textId="326174FB" w:rsidR="00156416" w:rsidRPr="0015247B" w:rsidRDefault="00194E86" w:rsidP="000946D3">
            <w:pPr>
              <w:jc w:val="center"/>
            </w:pPr>
            <w:r>
              <w:rPr>
                <w:noProof/>
                <w:lang w:val="en-US" w:eastAsia="ko-KR"/>
              </w:rPr>
              <w:drawing>
                <wp:inline distT="0" distB="0" distL="0" distR="0" wp14:anchorId="4DDD9254" wp14:editId="40FCE545">
                  <wp:extent cx="5780771" cy="4669155"/>
                  <wp:effectExtent l="0" t="0" r="0" b="0"/>
                  <wp:docPr id="325" name="Kuva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88905" cy="4675724"/>
                          </a:xfrm>
                          <a:prstGeom prst="rect">
                            <a:avLst/>
                          </a:prstGeom>
                          <a:noFill/>
                          <a:ln>
                            <a:noFill/>
                          </a:ln>
                        </pic:spPr>
                      </pic:pic>
                    </a:graphicData>
                  </a:graphic>
                </wp:inline>
              </w:drawing>
            </w:r>
            <w:r w:rsidR="00036CC9">
              <w:br/>
            </w:r>
          </w:p>
        </w:tc>
      </w:tr>
    </w:tbl>
    <w:p w14:paraId="46E789F2" w14:textId="77777777" w:rsidR="00156416" w:rsidRDefault="00156416" w:rsidP="00156416"/>
    <w:p w14:paraId="3BA3E4A0" w14:textId="77777777" w:rsidR="00156416" w:rsidRDefault="00156416" w:rsidP="00156416">
      <w:r>
        <w:br w:type="page"/>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156416" w14:paraId="5FC96AAD" w14:textId="77777777" w:rsidTr="000946D3">
        <w:trPr>
          <w:tblHeader/>
        </w:trPr>
        <w:tc>
          <w:tcPr>
            <w:tcW w:w="9526" w:type="dxa"/>
            <w:shd w:val="clear" w:color="auto" w:fill="CCFFCC"/>
            <w:vAlign w:val="center"/>
          </w:tcPr>
          <w:p w14:paraId="1986B48E" w14:textId="77777777" w:rsidR="00156416" w:rsidRPr="004065B1" w:rsidRDefault="00156416" w:rsidP="000946D3">
            <w:r w:rsidRPr="000A066E">
              <w:rPr>
                <w:b/>
              </w:rPr>
              <w:lastRenderedPageBreak/>
              <w:t>Action</w:t>
            </w:r>
          </w:p>
        </w:tc>
      </w:tr>
      <w:tr w:rsidR="000115C9" w14:paraId="6F633950" w14:textId="77777777" w:rsidTr="000946D3">
        <w:trPr>
          <w:tblHeader/>
        </w:trPr>
        <w:tc>
          <w:tcPr>
            <w:tcW w:w="9526" w:type="dxa"/>
            <w:vAlign w:val="center"/>
          </w:tcPr>
          <w:p w14:paraId="4D0E4670" w14:textId="77777777" w:rsidR="005C6B84" w:rsidRPr="00E0664B" w:rsidRDefault="005C6B84" w:rsidP="005C6B84">
            <w:pPr>
              <w:rPr>
                <w:i/>
              </w:rPr>
            </w:pPr>
            <w:r w:rsidRPr="00E0664B">
              <w:rPr>
                <w:i/>
              </w:rPr>
              <w:t>Load all cells from 2.1.1 Power Up\ENC_ROOT</w:t>
            </w:r>
          </w:p>
          <w:p w14:paraId="37B11D7D" w14:textId="77777777" w:rsidR="005C6B84" w:rsidRPr="00E0664B" w:rsidRDefault="005C6B84" w:rsidP="005C6B84">
            <w:pPr>
              <w:rPr>
                <w:i/>
              </w:rPr>
            </w:pPr>
            <w:r w:rsidRPr="00E0664B">
              <w:rPr>
                <w:i/>
              </w:rPr>
              <w:t>Centre the display on position 32°28.500’ S  60°59.000’ E and then zoom in to a scale of 1:20,000</w:t>
            </w:r>
          </w:p>
          <w:p w14:paraId="20C52658" w14:textId="77777777" w:rsidR="005C6B84" w:rsidRPr="00E0664B" w:rsidRDefault="005C6B84" w:rsidP="005C6B84">
            <w:pPr>
              <w:rPr>
                <w:i/>
              </w:rPr>
            </w:pPr>
            <w:r w:rsidRPr="00E0664B">
              <w:rPr>
                <w:i/>
              </w:rPr>
              <w:t>Switch off all controls and switch on only the “</w:t>
            </w:r>
            <w:r w:rsidRPr="00E0664B">
              <w:rPr>
                <w:b/>
                <w:i/>
              </w:rPr>
              <w:t>Chart scale boundaries</w:t>
            </w:r>
            <w:r w:rsidRPr="00E0664B">
              <w:rPr>
                <w:i/>
              </w:rPr>
              <w:t xml:space="preserve">” control. </w:t>
            </w:r>
          </w:p>
          <w:p w14:paraId="465CC0F4" w14:textId="77777777" w:rsidR="000115C9" w:rsidRPr="00E0664B" w:rsidRDefault="005C6B84" w:rsidP="005C6B84">
            <w:pPr>
              <w:rPr>
                <w:i/>
              </w:rPr>
            </w:pPr>
            <w:r w:rsidRPr="00E0664B">
              <w:rPr>
                <w:i/>
              </w:rPr>
              <w:t>Verify that the objects are displayed correctly as presented in the plot.</w:t>
            </w:r>
          </w:p>
        </w:tc>
      </w:tr>
      <w:tr w:rsidR="000115C9" w14:paraId="64489CCC" w14:textId="77777777" w:rsidTr="00D7676B">
        <w:trPr>
          <w:tblHeader/>
        </w:trPr>
        <w:tc>
          <w:tcPr>
            <w:tcW w:w="9526" w:type="dxa"/>
            <w:tcBorders>
              <w:bottom w:val="single" w:sz="4" w:space="0" w:color="auto"/>
            </w:tcBorders>
            <w:shd w:val="clear" w:color="auto" w:fill="CCFFCC"/>
            <w:vAlign w:val="center"/>
          </w:tcPr>
          <w:p w14:paraId="4C9AA8C0" w14:textId="77777777" w:rsidR="000115C9" w:rsidRPr="004065B1" w:rsidRDefault="000115C9" w:rsidP="000946D3">
            <w:r w:rsidRPr="000A066E">
              <w:rPr>
                <w:b/>
              </w:rPr>
              <w:t>Results</w:t>
            </w:r>
          </w:p>
        </w:tc>
      </w:tr>
      <w:tr w:rsidR="000115C9" w14:paraId="2BA80D2E" w14:textId="77777777" w:rsidTr="00D7676B">
        <w:trPr>
          <w:tblHeader/>
        </w:trPr>
        <w:tc>
          <w:tcPr>
            <w:tcW w:w="9526" w:type="dxa"/>
            <w:tcBorders>
              <w:bottom w:val="nil"/>
            </w:tcBorders>
            <w:vAlign w:val="center"/>
          </w:tcPr>
          <w:p w14:paraId="50B43026" w14:textId="77777777" w:rsidR="000115C9" w:rsidRPr="00E0664B" w:rsidRDefault="000115C9" w:rsidP="000946D3">
            <w:pPr>
              <w:jc w:val="left"/>
              <w:rPr>
                <w:i/>
              </w:rPr>
            </w:pPr>
            <w:r w:rsidRPr="00E0664B">
              <w:rPr>
                <w:i/>
              </w:rPr>
              <w:t>The objects are shown as presented in the screen plot below</w:t>
            </w:r>
          </w:p>
        </w:tc>
      </w:tr>
      <w:tr w:rsidR="00156416" w14:paraId="66F9BCD6" w14:textId="77777777" w:rsidTr="00D7676B">
        <w:trPr>
          <w:tblHeader/>
        </w:trPr>
        <w:tc>
          <w:tcPr>
            <w:tcW w:w="9526" w:type="dxa"/>
            <w:tcBorders>
              <w:top w:val="nil"/>
            </w:tcBorders>
            <w:vAlign w:val="center"/>
          </w:tcPr>
          <w:p w14:paraId="690E5C59" w14:textId="284B6FC1" w:rsidR="00156416" w:rsidRPr="0015247B" w:rsidRDefault="00CA79D6" w:rsidP="000946D3">
            <w:pPr>
              <w:jc w:val="center"/>
            </w:pPr>
            <w:r w:rsidRPr="00CA79D6">
              <w:rPr>
                <w:noProof/>
                <w:lang w:val="en-US" w:eastAsia="ko-KR"/>
              </w:rPr>
              <w:drawing>
                <wp:inline distT="0" distB="0" distL="0" distR="0" wp14:anchorId="1D6F5089" wp14:editId="056433E3">
                  <wp:extent cx="5869385" cy="5401993"/>
                  <wp:effectExtent l="0" t="0" r="0" b="8255"/>
                  <wp:docPr id="239" name="Picture 239" descr="C:\msdokut\STANDARDIT\IHO\ENCWG\Drafting 4.0.2 after Mar2016\New picture originals 23mar2016\3.1.4 picture 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msdokut\STANDARDIT\IHO\ENCWG\Drafting 4.0.2 after Mar2016\New picture originals 23mar2016\3.1.4 picture 9.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874007" cy="5406247"/>
                          </a:xfrm>
                          <a:prstGeom prst="rect">
                            <a:avLst/>
                          </a:prstGeom>
                          <a:noFill/>
                          <a:ln>
                            <a:noFill/>
                          </a:ln>
                        </pic:spPr>
                      </pic:pic>
                    </a:graphicData>
                  </a:graphic>
                </wp:inline>
              </w:drawing>
            </w:r>
            <w:r w:rsidR="00036CC9">
              <w:br/>
            </w:r>
          </w:p>
        </w:tc>
      </w:tr>
    </w:tbl>
    <w:p w14:paraId="15CE5D46" w14:textId="77777777" w:rsidR="00156416" w:rsidRDefault="00156416" w:rsidP="00156416"/>
    <w:p w14:paraId="28DCFFC0" w14:textId="77777777" w:rsidR="004F582E" w:rsidRPr="00A94802" w:rsidRDefault="005C6B84" w:rsidP="00E30B8F">
      <w:pPr>
        <w:pStyle w:val="Heading3"/>
      </w:pPr>
      <w:r>
        <w:br w:type="page"/>
      </w:r>
      <w:r w:rsidR="00CE04C8" w:rsidRPr="00CE04C8">
        <w:lastRenderedPageBreak/>
        <w:t>ECDIS Viewing Layers. Other Display</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4F582E" w14:paraId="4C4E137D" w14:textId="77777777" w:rsidTr="00CB4150">
        <w:trPr>
          <w:trHeight w:val="454"/>
          <w:tblHeader/>
        </w:trPr>
        <w:tc>
          <w:tcPr>
            <w:tcW w:w="2381" w:type="dxa"/>
            <w:shd w:val="clear" w:color="auto" w:fill="CCFFCC"/>
            <w:vAlign w:val="center"/>
          </w:tcPr>
          <w:p w14:paraId="414C40DE" w14:textId="77777777" w:rsidR="004F582E" w:rsidRPr="004065B1" w:rsidRDefault="004F582E" w:rsidP="00CB4150">
            <w:r w:rsidRPr="000A066E">
              <w:rPr>
                <w:b/>
              </w:rPr>
              <w:t>Test Reference</w:t>
            </w:r>
          </w:p>
        </w:tc>
        <w:tc>
          <w:tcPr>
            <w:tcW w:w="2381" w:type="dxa"/>
            <w:shd w:val="clear" w:color="auto" w:fill="CCFFCC"/>
            <w:vAlign w:val="center"/>
          </w:tcPr>
          <w:p w14:paraId="25614F81" w14:textId="77777777" w:rsidR="004F582E" w:rsidRPr="004065B1" w:rsidRDefault="004F582E" w:rsidP="00CB4150">
            <w:r>
              <w:t>3.1.</w:t>
            </w:r>
            <w:r w:rsidR="00CE04C8">
              <w:t>5</w:t>
            </w:r>
          </w:p>
        </w:tc>
        <w:tc>
          <w:tcPr>
            <w:tcW w:w="2382" w:type="dxa"/>
            <w:shd w:val="clear" w:color="auto" w:fill="CCFFCC"/>
            <w:vAlign w:val="center"/>
          </w:tcPr>
          <w:p w14:paraId="2133CCF3" w14:textId="77777777" w:rsidR="004F582E" w:rsidRPr="004065B1" w:rsidRDefault="004F582E" w:rsidP="00CB4150">
            <w:r w:rsidRPr="000A066E">
              <w:rPr>
                <w:b/>
              </w:rPr>
              <w:t>IHO Reference</w:t>
            </w:r>
          </w:p>
        </w:tc>
        <w:tc>
          <w:tcPr>
            <w:tcW w:w="2382" w:type="dxa"/>
            <w:shd w:val="clear" w:color="auto" w:fill="CCFFCC"/>
            <w:vAlign w:val="center"/>
          </w:tcPr>
          <w:p w14:paraId="5B4A4BE2" w14:textId="77777777" w:rsidR="004F582E" w:rsidRPr="004065B1" w:rsidRDefault="004F582E" w:rsidP="00CB4150">
            <w:r w:rsidRPr="00A94802">
              <w:t>S-</w:t>
            </w:r>
            <w:r>
              <w:t>52 14.3</w:t>
            </w:r>
          </w:p>
        </w:tc>
      </w:tr>
      <w:tr w:rsidR="004F582E" w14:paraId="5FF5F570" w14:textId="77777777" w:rsidTr="00CB4150">
        <w:trPr>
          <w:tblHeader/>
        </w:trPr>
        <w:tc>
          <w:tcPr>
            <w:tcW w:w="9526" w:type="dxa"/>
            <w:gridSpan w:val="4"/>
            <w:shd w:val="clear" w:color="auto" w:fill="CCFFCC"/>
            <w:vAlign w:val="center"/>
          </w:tcPr>
          <w:p w14:paraId="6A4E7BF2" w14:textId="77777777" w:rsidR="004F582E" w:rsidRDefault="004F582E" w:rsidP="00CB4150">
            <w:r w:rsidRPr="000A066E">
              <w:rPr>
                <w:b/>
              </w:rPr>
              <w:t>Test description</w:t>
            </w:r>
          </w:p>
        </w:tc>
      </w:tr>
      <w:tr w:rsidR="004F582E" w14:paraId="1656680B" w14:textId="77777777" w:rsidTr="00CB4150">
        <w:trPr>
          <w:tblHeader/>
        </w:trPr>
        <w:tc>
          <w:tcPr>
            <w:tcW w:w="9526" w:type="dxa"/>
            <w:gridSpan w:val="4"/>
            <w:vAlign w:val="center"/>
          </w:tcPr>
          <w:p w14:paraId="79D5B38F" w14:textId="77777777" w:rsidR="004F582E" w:rsidRPr="00E0664B" w:rsidRDefault="00134523" w:rsidP="002164D3">
            <w:pPr>
              <w:jc w:val="left"/>
              <w:rPr>
                <w:i/>
              </w:rPr>
            </w:pPr>
            <w:r w:rsidRPr="00E0664B">
              <w:rPr>
                <w:i/>
              </w:rPr>
              <w:t>The purpose of the test is to verify that ECDIS is able to change ENC display settings by standardized controls. Names of the controls, located under the Other Display section of ECDIS should switch on and off certain viewing layers and should comply with requirements of IHO S-52 Presentation Library Edition 4.0.</w:t>
            </w:r>
          </w:p>
        </w:tc>
      </w:tr>
      <w:tr w:rsidR="004F582E" w14:paraId="7D2AF0A0" w14:textId="77777777" w:rsidTr="00CB4150">
        <w:trPr>
          <w:tblHeader/>
        </w:trPr>
        <w:tc>
          <w:tcPr>
            <w:tcW w:w="9526" w:type="dxa"/>
            <w:gridSpan w:val="4"/>
            <w:shd w:val="clear" w:color="auto" w:fill="CCFFCC"/>
            <w:vAlign w:val="center"/>
          </w:tcPr>
          <w:p w14:paraId="0BE2217A" w14:textId="77777777" w:rsidR="004F582E" w:rsidRPr="004065B1" w:rsidRDefault="004F582E" w:rsidP="00CB4150">
            <w:r w:rsidRPr="000A066E">
              <w:rPr>
                <w:b/>
              </w:rPr>
              <w:t>Setup</w:t>
            </w:r>
          </w:p>
        </w:tc>
      </w:tr>
      <w:tr w:rsidR="004F582E" w14:paraId="3184D4CC" w14:textId="77777777" w:rsidTr="00CB4150">
        <w:trPr>
          <w:tblHeader/>
        </w:trPr>
        <w:tc>
          <w:tcPr>
            <w:tcW w:w="9526" w:type="dxa"/>
            <w:gridSpan w:val="4"/>
            <w:vAlign w:val="center"/>
          </w:tcPr>
          <w:p w14:paraId="735E29E0" w14:textId="77777777" w:rsidR="00134523" w:rsidRPr="00E0664B" w:rsidRDefault="00134523" w:rsidP="00134523">
            <w:pPr>
              <w:rPr>
                <w:i/>
              </w:rPr>
            </w:pPr>
            <w:r w:rsidRPr="00E0664B">
              <w:rPr>
                <w:i/>
              </w:rPr>
              <w:t>Load cell AA5OTHER.000 from 3.1 ENC Display\Other\ENC_ROOT with the following settings:</w:t>
            </w:r>
          </w:p>
          <w:p w14:paraId="7E796B09" w14:textId="730EC387" w:rsidR="00134523" w:rsidRPr="00E0664B" w:rsidRDefault="00134523" w:rsidP="00134523">
            <w:pPr>
              <w:rPr>
                <w:i/>
              </w:rPr>
            </w:pPr>
            <w:r w:rsidRPr="00E0664B">
              <w:rPr>
                <w:i/>
              </w:rPr>
              <w:t xml:space="preserve">Select </w:t>
            </w:r>
            <w:r w:rsidR="00DE09B9">
              <w:rPr>
                <w:i/>
              </w:rPr>
              <w:t>Display Category</w:t>
            </w:r>
            <w:r w:rsidRPr="00E0664B">
              <w:rPr>
                <w:i/>
              </w:rPr>
              <w:t xml:space="preserve"> Other</w:t>
            </w:r>
          </w:p>
          <w:p w14:paraId="130C316F" w14:textId="186FF5C6" w:rsidR="00134523" w:rsidRPr="00E0664B" w:rsidRDefault="00134523" w:rsidP="00134523">
            <w:pPr>
              <w:rPr>
                <w:i/>
              </w:rPr>
            </w:pPr>
            <w:r w:rsidRPr="00E0664B">
              <w:rPr>
                <w:i/>
              </w:rPr>
              <w:t xml:space="preserve">Set the </w:t>
            </w:r>
            <w:r w:rsidR="0069033B">
              <w:rPr>
                <w:i/>
              </w:rPr>
              <w:t xml:space="preserve">Safety Contour </w:t>
            </w:r>
            <w:r w:rsidRPr="00E0664B">
              <w:rPr>
                <w:i/>
              </w:rPr>
              <w:t>value to 10 m</w:t>
            </w:r>
          </w:p>
          <w:p w14:paraId="55D117DC" w14:textId="6ACA14C1" w:rsidR="00134523" w:rsidRPr="00E0664B" w:rsidRDefault="00134523" w:rsidP="00134523">
            <w:pPr>
              <w:rPr>
                <w:i/>
              </w:rPr>
            </w:pPr>
            <w:r w:rsidRPr="00E0664B">
              <w:rPr>
                <w:i/>
              </w:rPr>
              <w:t xml:space="preserve">Set the </w:t>
            </w:r>
            <w:r w:rsidR="0069033B">
              <w:rPr>
                <w:i/>
              </w:rPr>
              <w:t xml:space="preserve">Safety Depth  </w:t>
            </w:r>
            <w:r w:rsidRPr="00E0664B">
              <w:rPr>
                <w:i/>
              </w:rPr>
              <w:t xml:space="preserve">value to 10 m </w:t>
            </w:r>
          </w:p>
          <w:p w14:paraId="55505AED" w14:textId="77777777" w:rsidR="004F582E" w:rsidRDefault="00134523" w:rsidP="00134523">
            <w:pPr>
              <w:rPr>
                <w:i/>
              </w:rPr>
            </w:pPr>
            <w:r w:rsidRPr="00E0664B">
              <w:rPr>
                <w:i/>
              </w:rPr>
              <w:t>Select Symbolized Boundaries</w:t>
            </w:r>
          </w:p>
          <w:p w14:paraId="518D3706" w14:textId="11BBDDF2" w:rsidR="00AC2FED" w:rsidRPr="00E0664B" w:rsidRDefault="00AC2FED" w:rsidP="00AC2FED">
            <w:pPr>
              <w:rPr>
                <w:i/>
              </w:rPr>
            </w:pPr>
            <w:r>
              <w:rPr>
                <w:i/>
              </w:rPr>
              <w:t>Select Paper chart symbols</w:t>
            </w:r>
          </w:p>
        </w:tc>
      </w:tr>
      <w:tr w:rsidR="004F582E" w14:paraId="05775F31" w14:textId="77777777" w:rsidTr="00CB4150">
        <w:trPr>
          <w:tblHeader/>
        </w:trPr>
        <w:tc>
          <w:tcPr>
            <w:tcW w:w="9526" w:type="dxa"/>
            <w:gridSpan w:val="4"/>
            <w:shd w:val="clear" w:color="auto" w:fill="CCFFCC"/>
            <w:vAlign w:val="center"/>
          </w:tcPr>
          <w:p w14:paraId="4FE45400" w14:textId="77777777" w:rsidR="004F582E" w:rsidRPr="004065B1" w:rsidRDefault="004F582E" w:rsidP="00CB4150">
            <w:r w:rsidRPr="000A066E">
              <w:rPr>
                <w:b/>
              </w:rPr>
              <w:t>Action</w:t>
            </w:r>
          </w:p>
        </w:tc>
      </w:tr>
      <w:tr w:rsidR="004F582E" w14:paraId="383167B7" w14:textId="77777777" w:rsidTr="00CB4150">
        <w:trPr>
          <w:tblHeader/>
        </w:trPr>
        <w:tc>
          <w:tcPr>
            <w:tcW w:w="9526" w:type="dxa"/>
            <w:gridSpan w:val="4"/>
            <w:vAlign w:val="center"/>
          </w:tcPr>
          <w:p w14:paraId="4F8B9073" w14:textId="77777777" w:rsidR="004F582E" w:rsidRPr="00E0664B" w:rsidRDefault="00134523" w:rsidP="002164D3">
            <w:pPr>
              <w:jc w:val="left"/>
              <w:rPr>
                <w:i/>
              </w:rPr>
            </w:pPr>
            <w:r w:rsidRPr="00E0664B">
              <w:rPr>
                <w:i/>
              </w:rPr>
              <w:t>Switch on Other Display Check that ECDIS HMI contains standardized controls that can switch on and off certain objects from the chart</w:t>
            </w:r>
          </w:p>
        </w:tc>
      </w:tr>
      <w:tr w:rsidR="004F582E" w14:paraId="633890DE" w14:textId="77777777" w:rsidTr="00CB4150">
        <w:trPr>
          <w:tblHeader/>
        </w:trPr>
        <w:tc>
          <w:tcPr>
            <w:tcW w:w="9526" w:type="dxa"/>
            <w:gridSpan w:val="4"/>
            <w:shd w:val="clear" w:color="auto" w:fill="CCFFCC"/>
            <w:vAlign w:val="center"/>
          </w:tcPr>
          <w:p w14:paraId="5A64AC73" w14:textId="77777777" w:rsidR="004F582E" w:rsidRPr="004065B1" w:rsidRDefault="004F582E" w:rsidP="00CB4150">
            <w:r w:rsidRPr="000A066E">
              <w:rPr>
                <w:b/>
              </w:rPr>
              <w:t>Results</w:t>
            </w:r>
          </w:p>
        </w:tc>
      </w:tr>
      <w:tr w:rsidR="004F582E" w14:paraId="0E522809" w14:textId="77777777" w:rsidTr="00CB4150">
        <w:trPr>
          <w:tblHeader/>
        </w:trPr>
        <w:tc>
          <w:tcPr>
            <w:tcW w:w="9526" w:type="dxa"/>
            <w:gridSpan w:val="4"/>
            <w:vAlign w:val="center"/>
          </w:tcPr>
          <w:p w14:paraId="0C1A6D5E" w14:textId="658B2BAB" w:rsidR="00134523" w:rsidRPr="00E0664B" w:rsidRDefault="00134523" w:rsidP="00134523">
            <w:pPr>
              <w:jc w:val="left"/>
              <w:rPr>
                <w:i/>
              </w:rPr>
            </w:pPr>
            <w:r w:rsidRPr="00E0664B">
              <w:rPr>
                <w:i/>
              </w:rPr>
              <w:t xml:space="preserve">Confirm that the following controls are available at ECDIS HMI under the Other </w:t>
            </w:r>
            <w:r w:rsidR="00C22E61">
              <w:rPr>
                <w:i/>
              </w:rPr>
              <w:t>D</w:t>
            </w:r>
            <w:r w:rsidR="00C22E61" w:rsidRPr="00E0664B">
              <w:rPr>
                <w:i/>
              </w:rPr>
              <w:t xml:space="preserve">isplay </w:t>
            </w:r>
            <w:r w:rsidRPr="00E0664B">
              <w:rPr>
                <w:i/>
              </w:rPr>
              <w:t>section</w:t>
            </w:r>
          </w:p>
          <w:p w14:paraId="6CE26505" w14:textId="77777777" w:rsidR="00134523" w:rsidRPr="00E0664B" w:rsidRDefault="00134523" w:rsidP="00134523">
            <w:pPr>
              <w:jc w:val="left"/>
              <w:rPr>
                <w:i/>
              </w:rPr>
            </w:pPr>
            <w:r w:rsidRPr="00E0664B">
              <w:rPr>
                <w:i/>
              </w:rPr>
              <w:t>Spot soundings</w:t>
            </w:r>
          </w:p>
          <w:p w14:paraId="444A61A9" w14:textId="77777777" w:rsidR="00134523" w:rsidRPr="00E0664B" w:rsidRDefault="00134523" w:rsidP="00134523">
            <w:pPr>
              <w:jc w:val="left"/>
              <w:rPr>
                <w:i/>
              </w:rPr>
            </w:pPr>
            <w:r w:rsidRPr="00E0664B">
              <w:rPr>
                <w:i/>
              </w:rPr>
              <w:t>Submarine cables and pipelines</w:t>
            </w:r>
          </w:p>
          <w:p w14:paraId="74915926" w14:textId="77777777" w:rsidR="00134523" w:rsidRPr="00E0664B" w:rsidRDefault="00134523" w:rsidP="00134523">
            <w:pPr>
              <w:jc w:val="left"/>
              <w:rPr>
                <w:i/>
              </w:rPr>
            </w:pPr>
            <w:r w:rsidRPr="00E0664B">
              <w:rPr>
                <w:i/>
              </w:rPr>
              <w:t>All isolated dangers</w:t>
            </w:r>
          </w:p>
          <w:p w14:paraId="09AF8F78" w14:textId="77777777" w:rsidR="00823D35" w:rsidRDefault="00134523" w:rsidP="00134523">
            <w:pPr>
              <w:jc w:val="left"/>
              <w:rPr>
                <w:i/>
              </w:rPr>
            </w:pPr>
            <w:r w:rsidRPr="00E0664B">
              <w:rPr>
                <w:i/>
              </w:rPr>
              <w:t xml:space="preserve">Magnetic variation </w:t>
            </w:r>
          </w:p>
          <w:p w14:paraId="0715EEF5" w14:textId="2F1F9290" w:rsidR="00134523" w:rsidRPr="00E0664B" w:rsidRDefault="00134523" w:rsidP="00134523">
            <w:pPr>
              <w:jc w:val="left"/>
              <w:rPr>
                <w:i/>
              </w:rPr>
            </w:pPr>
            <w:r w:rsidRPr="00E0664B">
              <w:rPr>
                <w:i/>
              </w:rPr>
              <w:t xml:space="preserve">Depth contours </w:t>
            </w:r>
          </w:p>
          <w:p w14:paraId="6F7CF30F" w14:textId="77777777" w:rsidR="00134523" w:rsidRPr="00E0664B" w:rsidRDefault="00134523" w:rsidP="00134523">
            <w:pPr>
              <w:jc w:val="left"/>
              <w:rPr>
                <w:i/>
              </w:rPr>
            </w:pPr>
            <w:r w:rsidRPr="00E0664B">
              <w:rPr>
                <w:i/>
              </w:rPr>
              <w:t>Seabed</w:t>
            </w:r>
          </w:p>
          <w:p w14:paraId="27858049" w14:textId="77777777" w:rsidR="00134523" w:rsidRPr="00E0664B" w:rsidRDefault="00134523" w:rsidP="00134523">
            <w:pPr>
              <w:jc w:val="left"/>
              <w:rPr>
                <w:i/>
              </w:rPr>
            </w:pPr>
            <w:r w:rsidRPr="00E0664B">
              <w:rPr>
                <w:i/>
              </w:rPr>
              <w:t>Tidal</w:t>
            </w:r>
          </w:p>
          <w:p w14:paraId="4797317B" w14:textId="77777777" w:rsidR="004F582E" w:rsidRPr="00E0664B" w:rsidRDefault="00134523" w:rsidP="00134523">
            <w:pPr>
              <w:jc w:val="left"/>
              <w:rPr>
                <w:i/>
              </w:rPr>
            </w:pPr>
            <w:r w:rsidRPr="00E0664B">
              <w:rPr>
                <w:i/>
              </w:rPr>
              <w:t>Miscellaneous</w:t>
            </w:r>
          </w:p>
        </w:tc>
      </w:tr>
    </w:tbl>
    <w:p w14:paraId="00D6876A" w14:textId="77777777" w:rsidR="004F582E" w:rsidRDefault="004F582E" w:rsidP="004F582E"/>
    <w:p w14:paraId="41158C14" w14:textId="77777777" w:rsidR="00134523" w:rsidRDefault="00134523" w:rsidP="004F582E">
      <w:r>
        <w:br w:type="page"/>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134523" w14:paraId="40F0A2B4" w14:textId="77777777" w:rsidTr="000946D3">
        <w:trPr>
          <w:tblHeader/>
        </w:trPr>
        <w:tc>
          <w:tcPr>
            <w:tcW w:w="9526" w:type="dxa"/>
            <w:shd w:val="clear" w:color="auto" w:fill="CCFFCC"/>
            <w:vAlign w:val="center"/>
          </w:tcPr>
          <w:p w14:paraId="72ABB94D" w14:textId="77777777" w:rsidR="00134523" w:rsidRPr="004065B1" w:rsidRDefault="00134523" w:rsidP="000946D3">
            <w:r w:rsidRPr="000A066E">
              <w:rPr>
                <w:b/>
              </w:rPr>
              <w:lastRenderedPageBreak/>
              <w:t>Action</w:t>
            </w:r>
          </w:p>
        </w:tc>
      </w:tr>
      <w:tr w:rsidR="00134523" w14:paraId="67527C51" w14:textId="77777777" w:rsidTr="000946D3">
        <w:trPr>
          <w:tblHeader/>
        </w:trPr>
        <w:tc>
          <w:tcPr>
            <w:tcW w:w="9526" w:type="dxa"/>
            <w:vAlign w:val="center"/>
          </w:tcPr>
          <w:p w14:paraId="6A9EA43C" w14:textId="77777777" w:rsidR="00134523" w:rsidRPr="00E0664B" w:rsidRDefault="00134523" w:rsidP="00134523">
            <w:pPr>
              <w:rPr>
                <w:i/>
              </w:rPr>
            </w:pPr>
            <w:r w:rsidRPr="00E0664B">
              <w:rPr>
                <w:i/>
              </w:rPr>
              <w:t>Switch off all controls and switch on only the “</w:t>
            </w:r>
            <w:r w:rsidRPr="00E0664B">
              <w:rPr>
                <w:b/>
                <w:i/>
              </w:rPr>
              <w:t>Spot soundings</w:t>
            </w:r>
            <w:r w:rsidRPr="00E0664B">
              <w:rPr>
                <w:i/>
              </w:rPr>
              <w:t xml:space="preserve">” control. </w:t>
            </w:r>
          </w:p>
          <w:p w14:paraId="630F919F" w14:textId="77777777" w:rsidR="00134523" w:rsidRPr="00E0664B" w:rsidRDefault="00134523" w:rsidP="00134523">
            <w:pPr>
              <w:rPr>
                <w:i/>
              </w:rPr>
            </w:pPr>
            <w:r w:rsidRPr="00E0664B">
              <w:rPr>
                <w:i/>
              </w:rPr>
              <w:t>Verify that the objects are displayed correctly as presented in the plot.</w:t>
            </w:r>
          </w:p>
        </w:tc>
      </w:tr>
      <w:tr w:rsidR="00134523" w14:paraId="350D8496" w14:textId="77777777" w:rsidTr="00D7676B">
        <w:trPr>
          <w:tblHeader/>
        </w:trPr>
        <w:tc>
          <w:tcPr>
            <w:tcW w:w="9526" w:type="dxa"/>
            <w:tcBorders>
              <w:bottom w:val="single" w:sz="4" w:space="0" w:color="auto"/>
            </w:tcBorders>
            <w:shd w:val="clear" w:color="auto" w:fill="CCFFCC"/>
            <w:vAlign w:val="center"/>
          </w:tcPr>
          <w:p w14:paraId="62781D6B" w14:textId="77777777" w:rsidR="00134523" w:rsidRPr="004065B1" w:rsidRDefault="00134523" w:rsidP="000946D3">
            <w:r w:rsidRPr="000A066E">
              <w:rPr>
                <w:b/>
              </w:rPr>
              <w:t>Results</w:t>
            </w:r>
          </w:p>
        </w:tc>
      </w:tr>
      <w:tr w:rsidR="00134523" w14:paraId="53FED079" w14:textId="77777777" w:rsidTr="00D7676B">
        <w:trPr>
          <w:tblHeader/>
        </w:trPr>
        <w:tc>
          <w:tcPr>
            <w:tcW w:w="9526" w:type="dxa"/>
            <w:tcBorders>
              <w:bottom w:val="nil"/>
            </w:tcBorders>
            <w:vAlign w:val="center"/>
          </w:tcPr>
          <w:p w14:paraId="62A44BDA" w14:textId="221A9440" w:rsidR="00134523" w:rsidRPr="00E0664B" w:rsidRDefault="00134523" w:rsidP="000946D3">
            <w:pPr>
              <w:jc w:val="left"/>
              <w:rPr>
                <w:i/>
              </w:rPr>
            </w:pPr>
            <w:r w:rsidRPr="00E0664B">
              <w:rPr>
                <w:i/>
              </w:rPr>
              <w:t>The objects are shown as presented in the screen plot below</w:t>
            </w:r>
            <w:r w:rsidR="009D2C41">
              <w:rPr>
                <w:i/>
              </w:rPr>
              <w:t xml:space="preserve"> (scale 1:60 000)</w:t>
            </w:r>
          </w:p>
        </w:tc>
      </w:tr>
      <w:tr w:rsidR="00134523" w14:paraId="50F6C6CA" w14:textId="77777777" w:rsidTr="00D7676B">
        <w:trPr>
          <w:tblHeader/>
        </w:trPr>
        <w:tc>
          <w:tcPr>
            <w:tcW w:w="9526" w:type="dxa"/>
            <w:tcBorders>
              <w:top w:val="nil"/>
              <w:left w:val="single" w:sz="4" w:space="0" w:color="auto"/>
              <w:bottom w:val="single" w:sz="4" w:space="0" w:color="auto"/>
              <w:right w:val="single" w:sz="4" w:space="0" w:color="auto"/>
            </w:tcBorders>
            <w:vAlign w:val="center"/>
          </w:tcPr>
          <w:p w14:paraId="71908978" w14:textId="77777777" w:rsidR="00134523" w:rsidRPr="0015247B" w:rsidRDefault="0018522C" w:rsidP="00134523">
            <w:pPr>
              <w:jc w:val="center"/>
            </w:pPr>
            <w:r>
              <w:rPr>
                <w:noProof/>
                <w:lang w:val="en-US" w:eastAsia="ko-KR"/>
              </w:rPr>
              <w:drawing>
                <wp:inline distT="0" distB="0" distL="0" distR="0" wp14:anchorId="26622F48" wp14:editId="1FBCADEE">
                  <wp:extent cx="5724525" cy="5800725"/>
                  <wp:effectExtent l="0" t="0" r="9525" b="9525"/>
                  <wp:docPr id="45" name="Picture 45"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24525" cy="5800725"/>
                          </a:xfrm>
                          <a:prstGeom prst="rect">
                            <a:avLst/>
                          </a:prstGeom>
                          <a:noFill/>
                          <a:ln>
                            <a:noFill/>
                          </a:ln>
                        </pic:spPr>
                      </pic:pic>
                    </a:graphicData>
                  </a:graphic>
                </wp:inline>
              </w:drawing>
            </w:r>
            <w:r w:rsidR="00036CC9">
              <w:br/>
            </w:r>
          </w:p>
        </w:tc>
      </w:tr>
    </w:tbl>
    <w:p w14:paraId="26351983" w14:textId="77777777" w:rsidR="00134523" w:rsidRDefault="00134523" w:rsidP="004F582E"/>
    <w:p w14:paraId="5E20802B" w14:textId="77777777" w:rsidR="00134523" w:rsidRDefault="00134523" w:rsidP="004F582E">
      <w:r>
        <w:br w:type="page"/>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134523" w14:paraId="366966F8" w14:textId="77777777" w:rsidTr="000946D3">
        <w:trPr>
          <w:tblHeader/>
        </w:trPr>
        <w:tc>
          <w:tcPr>
            <w:tcW w:w="9526" w:type="dxa"/>
            <w:shd w:val="clear" w:color="auto" w:fill="CCFFCC"/>
            <w:vAlign w:val="center"/>
          </w:tcPr>
          <w:p w14:paraId="1FE1D9B3" w14:textId="77777777" w:rsidR="00134523" w:rsidRPr="004065B1" w:rsidRDefault="00134523" w:rsidP="000946D3">
            <w:r w:rsidRPr="000A066E">
              <w:rPr>
                <w:b/>
              </w:rPr>
              <w:lastRenderedPageBreak/>
              <w:t>Action</w:t>
            </w:r>
          </w:p>
        </w:tc>
      </w:tr>
      <w:tr w:rsidR="00134523" w14:paraId="25A7BC25" w14:textId="77777777" w:rsidTr="000946D3">
        <w:trPr>
          <w:tblHeader/>
        </w:trPr>
        <w:tc>
          <w:tcPr>
            <w:tcW w:w="9526" w:type="dxa"/>
            <w:vAlign w:val="center"/>
          </w:tcPr>
          <w:p w14:paraId="04A001C1" w14:textId="77777777" w:rsidR="00134523" w:rsidRPr="00E0664B" w:rsidRDefault="00134523" w:rsidP="000946D3">
            <w:pPr>
              <w:rPr>
                <w:i/>
              </w:rPr>
            </w:pPr>
            <w:r w:rsidRPr="00E0664B">
              <w:rPr>
                <w:i/>
              </w:rPr>
              <w:t>Switch off all controls and switch on only the “</w:t>
            </w:r>
            <w:r w:rsidRPr="00E0664B">
              <w:rPr>
                <w:b/>
                <w:i/>
              </w:rPr>
              <w:t>Submarine cables and pipelines</w:t>
            </w:r>
            <w:r w:rsidRPr="00E0664B">
              <w:rPr>
                <w:i/>
              </w:rPr>
              <w:t xml:space="preserve">” control. </w:t>
            </w:r>
          </w:p>
          <w:p w14:paraId="096FEB6F" w14:textId="77777777" w:rsidR="00134523" w:rsidRPr="00E0664B" w:rsidRDefault="00134523" w:rsidP="000946D3">
            <w:pPr>
              <w:rPr>
                <w:i/>
              </w:rPr>
            </w:pPr>
            <w:r w:rsidRPr="00E0664B">
              <w:rPr>
                <w:i/>
              </w:rPr>
              <w:t>Verify that the objects are displayed correctly as presented in the plot.</w:t>
            </w:r>
          </w:p>
        </w:tc>
      </w:tr>
      <w:tr w:rsidR="00134523" w14:paraId="53E4641D" w14:textId="77777777" w:rsidTr="00D7676B">
        <w:trPr>
          <w:tblHeader/>
        </w:trPr>
        <w:tc>
          <w:tcPr>
            <w:tcW w:w="9526" w:type="dxa"/>
            <w:tcBorders>
              <w:bottom w:val="single" w:sz="4" w:space="0" w:color="auto"/>
            </w:tcBorders>
            <w:shd w:val="clear" w:color="auto" w:fill="CCFFCC"/>
            <w:vAlign w:val="center"/>
          </w:tcPr>
          <w:p w14:paraId="2EE9A179" w14:textId="77777777" w:rsidR="00134523" w:rsidRPr="004065B1" w:rsidRDefault="00134523" w:rsidP="000946D3">
            <w:r w:rsidRPr="000A066E">
              <w:rPr>
                <w:b/>
              </w:rPr>
              <w:t>Results</w:t>
            </w:r>
          </w:p>
        </w:tc>
      </w:tr>
      <w:tr w:rsidR="00134523" w14:paraId="19AFD73A" w14:textId="77777777" w:rsidTr="00D7676B">
        <w:trPr>
          <w:tblHeader/>
        </w:trPr>
        <w:tc>
          <w:tcPr>
            <w:tcW w:w="9526" w:type="dxa"/>
            <w:tcBorders>
              <w:bottom w:val="nil"/>
            </w:tcBorders>
            <w:vAlign w:val="center"/>
          </w:tcPr>
          <w:p w14:paraId="7BE19F79" w14:textId="77777777" w:rsidR="00134523" w:rsidRPr="00E0664B" w:rsidRDefault="00134523" w:rsidP="000946D3">
            <w:pPr>
              <w:jc w:val="left"/>
              <w:rPr>
                <w:i/>
              </w:rPr>
            </w:pPr>
            <w:r w:rsidRPr="00E0664B">
              <w:rPr>
                <w:i/>
              </w:rPr>
              <w:t>The objects are shown as presented in the screen plot below</w:t>
            </w:r>
          </w:p>
        </w:tc>
      </w:tr>
      <w:tr w:rsidR="00134523" w14:paraId="048FAF47" w14:textId="77777777" w:rsidTr="00D7676B">
        <w:trPr>
          <w:tblHeader/>
        </w:trPr>
        <w:tc>
          <w:tcPr>
            <w:tcW w:w="9526" w:type="dxa"/>
            <w:tcBorders>
              <w:top w:val="nil"/>
              <w:left w:val="single" w:sz="4" w:space="0" w:color="auto"/>
              <w:bottom w:val="single" w:sz="4" w:space="0" w:color="auto"/>
              <w:right w:val="single" w:sz="4" w:space="0" w:color="auto"/>
            </w:tcBorders>
            <w:vAlign w:val="center"/>
          </w:tcPr>
          <w:p w14:paraId="09E07FB3" w14:textId="77777777" w:rsidR="00134523" w:rsidRPr="0015247B" w:rsidRDefault="0018522C" w:rsidP="000946D3">
            <w:pPr>
              <w:jc w:val="center"/>
            </w:pPr>
            <w:r>
              <w:rPr>
                <w:noProof/>
                <w:lang w:val="en-US" w:eastAsia="ko-KR"/>
              </w:rPr>
              <w:drawing>
                <wp:inline distT="0" distB="0" distL="0" distR="0" wp14:anchorId="246955F6" wp14:editId="78137151">
                  <wp:extent cx="5724525" cy="5762625"/>
                  <wp:effectExtent l="0" t="0" r="9525" b="9525"/>
                  <wp:docPr id="46" name="Picture 46"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24525" cy="5762625"/>
                          </a:xfrm>
                          <a:prstGeom prst="rect">
                            <a:avLst/>
                          </a:prstGeom>
                          <a:noFill/>
                          <a:ln>
                            <a:noFill/>
                          </a:ln>
                        </pic:spPr>
                      </pic:pic>
                    </a:graphicData>
                  </a:graphic>
                </wp:inline>
              </w:drawing>
            </w:r>
            <w:r w:rsidR="00036CC9">
              <w:br/>
            </w:r>
          </w:p>
        </w:tc>
      </w:tr>
    </w:tbl>
    <w:p w14:paraId="1743E194" w14:textId="77777777" w:rsidR="00134523" w:rsidRDefault="00134523" w:rsidP="00134523"/>
    <w:p w14:paraId="2231B9BE" w14:textId="77777777" w:rsidR="00134523" w:rsidRDefault="00134523" w:rsidP="00134523">
      <w:r>
        <w:br w:type="page"/>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134523" w14:paraId="2DD15F6E" w14:textId="77777777" w:rsidTr="000946D3">
        <w:trPr>
          <w:tblHeader/>
        </w:trPr>
        <w:tc>
          <w:tcPr>
            <w:tcW w:w="9526" w:type="dxa"/>
            <w:shd w:val="clear" w:color="auto" w:fill="CCFFCC"/>
            <w:vAlign w:val="center"/>
          </w:tcPr>
          <w:p w14:paraId="68AF72BB" w14:textId="77777777" w:rsidR="00134523" w:rsidRPr="004065B1" w:rsidRDefault="00134523" w:rsidP="000946D3">
            <w:r w:rsidRPr="000A066E">
              <w:rPr>
                <w:b/>
              </w:rPr>
              <w:lastRenderedPageBreak/>
              <w:t>Action</w:t>
            </w:r>
          </w:p>
        </w:tc>
      </w:tr>
      <w:tr w:rsidR="00134523" w14:paraId="0C3EE712" w14:textId="77777777" w:rsidTr="000946D3">
        <w:trPr>
          <w:tblHeader/>
        </w:trPr>
        <w:tc>
          <w:tcPr>
            <w:tcW w:w="9526" w:type="dxa"/>
            <w:vAlign w:val="center"/>
          </w:tcPr>
          <w:p w14:paraId="5446BD3A" w14:textId="77777777" w:rsidR="00134523" w:rsidRPr="00E0664B" w:rsidRDefault="00134523" w:rsidP="000946D3">
            <w:pPr>
              <w:rPr>
                <w:i/>
              </w:rPr>
            </w:pPr>
            <w:r w:rsidRPr="00E0664B">
              <w:rPr>
                <w:i/>
              </w:rPr>
              <w:t>Switch off all controls and switch on only the “</w:t>
            </w:r>
            <w:r w:rsidRPr="00E0664B">
              <w:rPr>
                <w:b/>
                <w:i/>
              </w:rPr>
              <w:t>All isolated danger</w:t>
            </w:r>
            <w:r w:rsidRPr="00E0664B">
              <w:rPr>
                <w:i/>
              </w:rPr>
              <w:t xml:space="preserve">” control. </w:t>
            </w:r>
          </w:p>
          <w:p w14:paraId="38D631BD" w14:textId="77777777" w:rsidR="00134523" w:rsidRPr="00E0664B" w:rsidRDefault="00134523" w:rsidP="000946D3">
            <w:pPr>
              <w:rPr>
                <w:i/>
              </w:rPr>
            </w:pPr>
            <w:r w:rsidRPr="00E0664B">
              <w:rPr>
                <w:i/>
              </w:rPr>
              <w:t>Verify that the objects are displayed correctly as presented in the plot.</w:t>
            </w:r>
          </w:p>
        </w:tc>
      </w:tr>
      <w:tr w:rsidR="00134523" w14:paraId="20503146" w14:textId="77777777" w:rsidTr="00D7676B">
        <w:trPr>
          <w:tblHeader/>
        </w:trPr>
        <w:tc>
          <w:tcPr>
            <w:tcW w:w="9526" w:type="dxa"/>
            <w:tcBorders>
              <w:bottom w:val="single" w:sz="4" w:space="0" w:color="auto"/>
            </w:tcBorders>
            <w:shd w:val="clear" w:color="auto" w:fill="CCFFCC"/>
            <w:vAlign w:val="center"/>
          </w:tcPr>
          <w:p w14:paraId="643354FC" w14:textId="77777777" w:rsidR="00134523" w:rsidRPr="00E0664B" w:rsidRDefault="00134523" w:rsidP="000946D3">
            <w:pPr>
              <w:rPr>
                <w:i/>
              </w:rPr>
            </w:pPr>
            <w:r w:rsidRPr="00E0664B">
              <w:rPr>
                <w:b/>
              </w:rPr>
              <w:t>Results</w:t>
            </w:r>
          </w:p>
        </w:tc>
      </w:tr>
      <w:tr w:rsidR="00134523" w14:paraId="07918B6E" w14:textId="77777777" w:rsidTr="00D7676B">
        <w:trPr>
          <w:tblHeader/>
        </w:trPr>
        <w:tc>
          <w:tcPr>
            <w:tcW w:w="9526" w:type="dxa"/>
            <w:tcBorders>
              <w:bottom w:val="nil"/>
            </w:tcBorders>
            <w:vAlign w:val="center"/>
          </w:tcPr>
          <w:p w14:paraId="3F7F0938" w14:textId="77777777" w:rsidR="00134523" w:rsidRPr="00E0664B" w:rsidRDefault="00134523" w:rsidP="000946D3">
            <w:pPr>
              <w:jc w:val="left"/>
              <w:rPr>
                <w:i/>
              </w:rPr>
            </w:pPr>
            <w:r w:rsidRPr="00E0664B">
              <w:rPr>
                <w:i/>
              </w:rPr>
              <w:t>The objects are shown as presented in the screen plot below</w:t>
            </w:r>
          </w:p>
        </w:tc>
      </w:tr>
      <w:tr w:rsidR="00134523" w14:paraId="6240BFBF" w14:textId="77777777" w:rsidTr="00D7676B">
        <w:trPr>
          <w:tblHeader/>
        </w:trPr>
        <w:tc>
          <w:tcPr>
            <w:tcW w:w="9526" w:type="dxa"/>
            <w:tcBorders>
              <w:top w:val="nil"/>
              <w:left w:val="single" w:sz="4" w:space="0" w:color="auto"/>
              <w:bottom w:val="single" w:sz="4" w:space="0" w:color="auto"/>
              <w:right w:val="single" w:sz="4" w:space="0" w:color="auto"/>
            </w:tcBorders>
            <w:vAlign w:val="center"/>
          </w:tcPr>
          <w:p w14:paraId="759EA584" w14:textId="77777777" w:rsidR="00134523" w:rsidRPr="0015247B" w:rsidRDefault="0018522C" w:rsidP="000946D3">
            <w:pPr>
              <w:jc w:val="center"/>
            </w:pPr>
            <w:r>
              <w:rPr>
                <w:noProof/>
                <w:lang w:val="en-US" w:eastAsia="ko-KR"/>
              </w:rPr>
              <w:drawing>
                <wp:inline distT="0" distB="0" distL="0" distR="0" wp14:anchorId="1CEF1E0C" wp14:editId="1C60824F">
                  <wp:extent cx="5724525" cy="5800725"/>
                  <wp:effectExtent l="0" t="0" r="9525" b="9525"/>
                  <wp:docPr id="47" name="Picture 47"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24525" cy="5800725"/>
                          </a:xfrm>
                          <a:prstGeom prst="rect">
                            <a:avLst/>
                          </a:prstGeom>
                          <a:noFill/>
                          <a:ln>
                            <a:noFill/>
                          </a:ln>
                        </pic:spPr>
                      </pic:pic>
                    </a:graphicData>
                  </a:graphic>
                </wp:inline>
              </w:drawing>
            </w:r>
            <w:r w:rsidR="00036CC9">
              <w:br/>
            </w:r>
          </w:p>
        </w:tc>
      </w:tr>
    </w:tbl>
    <w:p w14:paraId="6908F9E5" w14:textId="77777777" w:rsidR="00134523" w:rsidRDefault="00134523" w:rsidP="00134523"/>
    <w:p w14:paraId="1867BB88" w14:textId="77777777" w:rsidR="00134523" w:rsidRDefault="00134523" w:rsidP="00134523">
      <w:r>
        <w:br w:type="page"/>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134523" w14:paraId="2540E908" w14:textId="77777777" w:rsidTr="000946D3">
        <w:trPr>
          <w:tblHeader/>
        </w:trPr>
        <w:tc>
          <w:tcPr>
            <w:tcW w:w="9526" w:type="dxa"/>
            <w:shd w:val="clear" w:color="auto" w:fill="CCFFCC"/>
            <w:vAlign w:val="center"/>
          </w:tcPr>
          <w:p w14:paraId="5E92151D" w14:textId="77777777" w:rsidR="00134523" w:rsidRPr="004065B1" w:rsidRDefault="00134523" w:rsidP="000946D3">
            <w:r w:rsidRPr="000A066E">
              <w:rPr>
                <w:b/>
              </w:rPr>
              <w:lastRenderedPageBreak/>
              <w:t>Action</w:t>
            </w:r>
          </w:p>
        </w:tc>
      </w:tr>
      <w:tr w:rsidR="00134523" w14:paraId="26DAE714" w14:textId="77777777" w:rsidTr="000946D3">
        <w:trPr>
          <w:tblHeader/>
        </w:trPr>
        <w:tc>
          <w:tcPr>
            <w:tcW w:w="9526" w:type="dxa"/>
            <w:vAlign w:val="center"/>
          </w:tcPr>
          <w:p w14:paraId="4638962C" w14:textId="77777777" w:rsidR="00134523" w:rsidRPr="00E0664B" w:rsidRDefault="00134523" w:rsidP="000946D3">
            <w:pPr>
              <w:rPr>
                <w:i/>
              </w:rPr>
            </w:pPr>
            <w:r w:rsidRPr="00E0664B">
              <w:rPr>
                <w:i/>
              </w:rPr>
              <w:t>Switch off all controls and switch on only the “</w:t>
            </w:r>
            <w:r w:rsidRPr="00E0664B">
              <w:rPr>
                <w:b/>
                <w:i/>
              </w:rPr>
              <w:t>Magnetic variation</w:t>
            </w:r>
            <w:r w:rsidRPr="00E0664B">
              <w:rPr>
                <w:i/>
              </w:rPr>
              <w:t xml:space="preserve">” control. </w:t>
            </w:r>
          </w:p>
          <w:p w14:paraId="03E5EDA8" w14:textId="77777777" w:rsidR="00134523" w:rsidRPr="00E0664B" w:rsidRDefault="00134523" w:rsidP="000946D3">
            <w:pPr>
              <w:rPr>
                <w:i/>
              </w:rPr>
            </w:pPr>
            <w:r w:rsidRPr="00E0664B">
              <w:rPr>
                <w:i/>
              </w:rPr>
              <w:t>Verify that the objects are displayed correctly as presented in the plot.</w:t>
            </w:r>
          </w:p>
        </w:tc>
      </w:tr>
      <w:tr w:rsidR="00134523" w14:paraId="3C4BACD7" w14:textId="77777777" w:rsidTr="00211F86">
        <w:trPr>
          <w:tblHeader/>
        </w:trPr>
        <w:tc>
          <w:tcPr>
            <w:tcW w:w="9526" w:type="dxa"/>
            <w:tcBorders>
              <w:bottom w:val="single" w:sz="4" w:space="0" w:color="auto"/>
            </w:tcBorders>
            <w:shd w:val="clear" w:color="auto" w:fill="CCFFCC"/>
            <w:vAlign w:val="center"/>
          </w:tcPr>
          <w:p w14:paraId="36DFA1B7" w14:textId="77777777" w:rsidR="00134523" w:rsidRPr="004065B1" w:rsidRDefault="00134523" w:rsidP="000946D3">
            <w:r w:rsidRPr="000A066E">
              <w:rPr>
                <w:b/>
              </w:rPr>
              <w:t>Results</w:t>
            </w:r>
          </w:p>
        </w:tc>
      </w:tr>
      <w:tr w:rsidR="00134523" w14:paraId="362E5B0F" w14:textId="77777777" w:rsidTr="00211F86">
        <w:trPr>
          <w:tblHeader/>
        </w:trPr>
        <w:tc>
          <w:tcPr>
            <w:tcW w:w="9526" w:type="dxa"/>
            <w:tcBorders>
              <w:bottom w:val="nil"/>
            </w:tcBorders>
            <w:vAlign w:val="center"/>
          </w:tcPr>
          <w:p w14:paraId="3E329942" w14:textId="77777777" w:rsidR="00134523" w:rsidRPr="00E0664B" w:rsidRDefault="00134523" w:rsidP="000946D3">
            <w:pPr>
              <w:jc w:val="left"/>
              <w:rPr>
                <w:i/>
              </w:rPr>
            </w:pPr>
            <w:r w:rsidRPr="00E0664B">
              <w:rPr>
                <w:i/>
              </w:rPr>
              <w:t>The objects are shown as presented in the screen plot below</w:t>
            </w:r>
          </w:p>
        </w:tc>
      </w:tr>
      <w:tr w:rsidR="00134523" w14:paraId="54885FF2" w14:textId="77777777" w:rsidTr="00211F86">
        <w:trPr>
          <w:tblHeader/>
        </w:trPr>
        <w:tc>
          <w:tcPr>
            <w:tcW w:w="9526" w:type="dxa"/>
            <w:tcBorders>
              <w:top w:val="nil"/>
              <w:left w:val="single" w:sz="4" w:space="0" w:color="auto"/>
              <w:bottom w:val="single" w:sz="4" w:space="0" w:color="auto"/>
              <w:right w:val="single" w:sz="4" w:space="0" w:color="auto"/>
            </w:tcBorders>
            <w:vAlign w:val="center"/>
          </w:tcPr>
          <w:p w14:paraId="2B681F60" w14:textId="77777777" w:rsidR="00134523" w:rsidRPr="0015247B" w:rsidRDefault="0018522C" w:rsidP="000946D3">
            <w:pPr>
              <w:jc w:val="center"/>
            </w:pPr>
            <w:r>
              <w:rPr>
                <w:noProof/>
                <w:lang w:val="en-US" w:eastAsia="ko-KR"/>
              </w:rPr>
              <w:drawing>
                <wp:inline distT="0" distB="0" distL="0" distR="0" wp14:anchorId="3D73E345" wp14:editId="21E2AE5A">
                  <wp:extent cx="5724525" cy="5791200"/>
                  <wp:effectExtent l="0" t="0" r="9525" b="0"/>
                  <wp:docPr id="48" name="Picture 48"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24525" cy="5791200"/>
                          </a:xfrm>
                          <a:prstGeom prst="rect">
                            <a:avLst/>
                          </a:prstGeom>
                          <a:noFill/>
                          <a:ln>
                            <a:noFill/>
                          </a:ln>
                        </pic:spPr>
                      </pic:pic>
                    </a:graphicData>
                  </a:graphic>
                </wp:inline>
              </w:drawing>
            </w:r>
            <w:r w:rsidR="00036CC9">
              <w:br/>
            </w:r>
          </w:p>
        </w:tc>
      </w:tr>
    </w:tbl>
    <w:p w14:paraId="0ED597FD" w14:textId="77777777" w:rsidR="00134523" w:rsidRDefault="00134523" w:rsidP="00134523"/>
    <w:p w14:paraId="33348CEB" w14:textId="77777777" w:rsidR="00134523" w:rsidRDefault="00134523" w:rsidP="00134523">
      <w:r>
        <w:br w:type="page"/>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134523" w14:paraId="0F227FA6" w14:textId="77777777" w:rsidTr="000946D3">
        <w:trPr>
          <w:tblHeader/>
        </w:trPr>
        <w:tc>
          <w:tcPr>
            <w:tcW w:w="9526" w:type="dxa"/>
            <w:shd w:val="clear" w:color="auto" w:fill="CCFFCC"/>
            <w:vAlign w:val="center"/>
          </w:tcPr>
          <w:p w14:paraId="020EDC35" w14:textId="77777777" w:rsidR="00134523" w:rsidRPr="004065B1" w:rsidRDefault="00134523" w:rsidP="000946D3">
            <w:r w:rsidRPr="000A066E">
              <w:rPr>
                <w:b/>
              </w:rPr>
              <w:lastRenderedPageBreak/>
              <w:t>Action</w:t>
            </w:r>
          </w:p>
        </w:tc>
      </w:tr>
      <w:tr w:rsidR="00134523" w14:paraId="44883152" w14:textId="77777777" w:rsidTr="000946D3">
        <w:trPr>
          <w:tblHeader/>
        </w:trPr>
        <w:tc>
          <w:tcPr>
            <w:tcW w:w="9526" w:type="dxa"/>
            <w:vAlign w:val="center"/>
          </w:tcPr>
          <w:p w14:paraId="6602EB2B" w14:textId="77777777" w:rsidR="00823D35" w:rsidRDefault="00134523" w:rsidP="000946D3">
            <w:pPr>
              <w:rPr>
                <w:i/>
              </w:rPr>
            </w:pPr>
            <w:r w:rsidRPr="00E0664B">
              <w:rPr>
                <w:i/>
              </w:rPr>
              <w:t>Switch off all controls and switch on only the “</w:t>
            </w:r>
            <w:r w:rsidRPr="00E0664B">
              <w:rPr>
                <w:b/>
                <w:i/>
              </w:rPr>
              <w:t>Depth Contours</w:t>
            </w:r>
            <w:r w:rsidRPr="00E0664B">
              <w:rPr>
                <w:i/>
              </w:rPr>
              <w:t>” control.</w:t>
            </w:r>
          </w:p>
          <w:p w14:paraId="3987C518" w14:textId="6414B6A4" w:rsidR="00134523" w:rsidRPr="00E0664B" w:rsidRDefault="00823D35" w:rsidP="000946D3">
            <w:pPr>
              <w:rPr>
                <w:i/>
              </w:rPr>
            </w:pPr>
            <w:r>
              <w:rPr>
                <w:i/>
              </w:rPr>
              <w:t>If provided, select optional Contour label.</w:t>
            </w:r>
            <w:r w:rsidR="00134523" w:rsidRPr="00E0664B">
              <w:rPr>
                <w:i/>
              </w:rPr>
              <w:t xml:space="preserve"> </w:t>
            </w:r>
          </w:p>
          <w:p w14:paraId="28A106A2" w14:textId="77777777" w:rsidR="00134523" w:rsidRPr="00E0664B" w:rsidRDefault="00134523" w:rsidP="000946D3">
            <w:pPr>
              <w:rPr>
                <w:i/>
              </w:rPr>
            </w:pPr>
            <w:r w:rsidRPr="00E0664B">
              <w:rPr>
                <w:i/>
              </w:rPr>
              <w:t>Verify that the objects are displayed correctly as presented in the plot.</w:t>
            </w:r>
          </w:p>
        </w:tc>
      </w:tr>
      <w:tr w:rsidR="00134523" w14:paraId="162FDDB6" w14:textId="77777777" w:rsidTr="00211F86">
        <w:trPr>
          <w:tblHeader/>
        </w:trPr>
        <w:tc>
          <w:tcPr>
            <w:tcW w:w="9526" w:type="dxa"/>
            <w:tcBorders>
              <w:bottom w:val="single" w:sz="4" w:space="0" w:color="auto"/>
            </w:tcBorders>
            <w:shd w:val="clear" w:color="auto" w:fill="CCFFCC"/>
            <w:vAlign w:val="center"/>
          </w:tcPr>
          <w:p w14:paraId="37D8E0AB" w14:textId="77777777" w:rsidR="00134523" w:rsidRPr="004065B1" w:rsidRDefault="00134523" w:rsidP="000946D3">
            <w:r w:rsidRPr="000A066E">
              <w:rPr>
                <w:b/>
              </w:rPr>
              <w:t>Results</w:t>
            </w:r>
          </w:p>
        </w:tc>
      </w:tr>
      <w:tr w:rsidR="00134523" w14:paraId="0B9BFB8F" w14:textId="77777777" w:rsidTr="00211F86">
        <w:trPr>
          <w:tblHeader/>
        </w:trPr>
        <w:tc>
          <w:tcPr>
            <w:tcW w:w="9526" w:type="dxa"/>
            <w:tcBorders>
              <w:bottom w:val="nil"/>
            </w:tcBorders>
            <w:vAlign w:val="center"/>
          </w:tcPr>
          <w:p w14:paraId="45593D93" w14:textId="77777777" w:rsidR="00134523" w:rsidRPr="00E0664B" w:rsidRDefault="00134523" w:rsidP="000946D3">
            <w:pPr>
              <w:jc w:val="left"/>
              <w:rPr>
                <w:i/>
              </w:rPr>
            </w:pPr>
            <w:r w:rsidRPr="00E0664B">
              <w:rPr>
                <w:i/>
              </w:rPr>
              <w:t>The objects are shown as presented in the screen plot below</w:t>
            </w:r>
          </w:p>
        </w:tc>
      </w:tr>
      <w:tr w:rsidR="00134523" w14:paraId="13414AFD" w14:textId="77777777" w:rsidTr="00211F86">
        <w:trPr>
          <w:tblHeader/>
        </w:trPr>
        <w:tc>
          <w:tcPr>
            <w:tcW w:w="9526" w:type="dxa"/>
            <w:tcBorders>
              <w:top w:val="nil"/>
              <w:left w:val="single" w:sz="4" w:space="0" w:color="auto"/>
              <w:bottom w:val="single" w:sz="4" w:space="0" w:color="auto"/>
              <w:right w:val="single" w:sz="4" w:space="0" w:color="auto"/>
            </w:tcBorders>
            <w:vAlign w:val="center"/>
          </w:tcPr>
          <w:p w14:paraId="7A0E578A" w14:textId="77777777" w:rsidR="00134523" w:rsidRPr="0015247B" w:rsidRDefault="0018522C" w:rsidP="000946D3">
            <w:pPr>
              <w:jc w:val="center"/>
            </w:pPr>
            <w:r>
              <w:rPr>
                <w:noProof/>
                <w:lang w:val="en-US" w:eastAsia="ko-KR"/>
              </w:rPr>
              <w:drawing>
                <wp:inline distT="0" distB="0" distL="0" distR="0" wp14:anchorId="104775D6" wp14:editId="20803CA1">
                  <wp:extent cx="5724525" cy="5781675"/>
                  <wp:effectExtent l="0" t="0" r="9525" b="9525"/>
                  <wp:docPr id="49" name="Picture 49"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3"/>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24525" cy="5781675"/>
                          </a:xfrm>
                          <a:prstGeom prst="rect">
                            <a:avLst/>
                          </a:prstGeom>
                          <a:noFill/>
                          <a:ln>
                            <a:noFill/>
                          </a:ln>
                        </pic:spPr>
                      </pic:pic>
                    </a:graphicData>
                  </a:graphic>
                </wp:inline>
              </w:drawing>
            </w:r>
            <w:r w:rsidR="00036CC9">
              <w:br/>
            </w:r>
          </w:p>
        </w:tc>
      </w:tr>
    </w:tbl>
    <w:p w14:paraId="4AE67725" w14:textId="77777777" w:rsidR="00134523" w:rsidRDefault="00134523" w:rsidP="00134523"/>
    <w:p w14:paraId="067598DE" w14:textId="77777777" w:rsidR="00134523" w:rsidRDefault="00134523" w:rsidP="00134523">
      <w:r>
        <w:br w:type="page"/>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134523" w14:paraId="18019A3B" w14:textId="77777777" w:rsidTr="000946D3">
        <w:trPr>
          <w:tblHeader/>
        </w:trPr>
        <w:tc>
          <w:tcPr>
            <w:tcW w:w="9526" w:type="dxa"/>
            <w:shd w:val="clear" w:color="auto" w:fill="CCFFCC"/>
            <w:vAlign w:val="center"/>
          </w:tcPr>
          <w:p w14:paraId="687628A1" w14:textId="77777777" w:rsidR="00134523" w:rsidRPr="004065B1" w:rsidRDefault="00134523" w:rsidP="000946D3">
            <w:r w:rsidRPr="000A066E">
              <w:rPr>
                <w:b/>
              </w:rPr>
              <w:lastRenderedPageBreak/>
              <w:t>Action</w:t>
            </w:r>
          </w:p>
        </w:tc>
      </w:tr>
      <w:tr w:rsidR="00134523" w14:paraId="735A57EC" w14:textId="77777777" w:rsidTr="000946D3">
        <w:trPr>
          <w:tblHeader/>
        </w:trPr>
        <w:tc>
          <w:tcPr>
            <w:tcW w:w="9526" w:type="dxa"/>
            <w:vAlign w:val="center"/>
          </w:tcPr>
          <w:p w14:paraId="108698F0" w14:textId="77777777" w:rsidR="00134523" w:rsidRPr="00E0664B" w:rsidRDefault="00134523" w:rsidP="000946D3">
            <w:pPr>
              <w:rPr>
                <w:i/>
              </w:rPr>
            </w:pPr>
            <w:r w:rsidRPr="00E0664B">
              <w:rPr>
                <w:i/>
              </w:rPr>
              <w:t>Switch off all controls and switch on only the “</w:t>
            </w:r>
            <w:r w:rsidRPr="00E0664B">
              <w:rPr>
                <w:b/>
                <w:i/>
              </w:rPr>
              <w:t>Seabed</w:t>
            </w:r>
            <w:r w:rsidRPr="00E0664B">
              <w:rPr>
                <w:i/>
              </w:rPr>
              <w:t xml:space="preserve">” control. </w:t>
            </w:r>
          </w:p>
          <w:p w14:paraId="16A5D7F4" w14:textId="77777777" w:rsidR="00134523" w:rsidRPr="00E0664B" w:rsidRDefault="00134523" w:rsidP="000946D3">
            <w:pPr>
              <w:rPr>
                <w:i/>
              </w:rPr>
            </w:pPr>
            <w:r w:rsidRPr="00E0664B">
              <w:rPr>
                <w:i/>
              </w:rPr>
              <w:t>Verify that the objects are displayed correctly as presented in the plot.</w:t>
            </w:r>
          </w:p>
        </w:tc>
      </w:tr>
      <w:tr w:rsidR="00134523" w14:paraId="52FCAC13" w14:textId="77777777" w:rsidTr="00211F86">
        <w:trPr>
          <w:tblHeader/>
        </w:trPr>
        <w:tc>
          <w:tcPr>
            <w:tcW w:w="9526" w:type="dxa"/>
            <w:tcBorders>
              <w:bottom w:val="single" w:sz="4" w:space="0" w:color="auto"/>
            </w:tcBorders>
            <w:shd w:val="clear" w:color="auto" w:fill="CCFFCC"/>
            <w:vAlign w:val="center"/>
          </w:tcPr>
          <w:p w14:paraId="6BEBDFFC" w14:textId="77777777" w:rsidR="00134523" w:rsidRPr="004065B1" w:rsidRDefault="00134523" w:rsidP="000946D3">
            <w:r w:rsidRPr="000A066E">
              <w:rPr>
                <w:b/>
              </w:rPr>
              <w:t>Results</w:t>
            </w:r>
          </w:p>
        </w:tc>
      </w:tr>
      <w:tr w:rsidR="00134523" w14:paraId="4C5FF86B" w14:textId="77777777" w:rsidTr="00211F86">
        <w:trPr>
          <w:tblHeader/>
        </w:trPr>
        <w:tc>
          <w:tcPr>
            <w:tcW w:w="9526" w:type="dxa"/>
            <w:tcBorders>
              <w:bottom w:val="nil"/>
            </w:tcBorders>
            <w:vAlign w:val="center"/>
          </w:tcPr>
          <w:p w14:paraId="42623389" w14:textId="77777777" w:rsidR="00134523" w:rsidRPr="00E0664B" w:rsidRDefault="00134523" w:rsidP="000946D3">
            <w:pPr>
              <w:jc w:val="left"/>
              <w:rPr>
                <w:i/>
              </w:rPr>
            </w:pPr>
            <w:r w:rsidRPr="00E0664B">
              <w:rPr>
                <w:i/>
              </w:rPr>
              <w:t>The objects are shown as presented in the screen plot below</w:t>
            </w:r>
          </w:p>
        </w:tc>
      </w:tr>
      <w:tr w:rsidR="00134523" w14:paraId="184AA24A" w14:textId="77777777" w:rsidTr="00211F86">
        <w:trPr>
          <w:tblHeader/>
        </w:trPr>
        <w:tc>
          <w:tcPr>
            <w:tcW w:w="9526" w:type="dxa"/>
            <w:tcBorders>
              <w:top w:val="nil"/>
              <w:left w:val="single" w:sz="4" w:space="0" w:color="auto"/>
              <w:bottom w:val="single" w:sz="4" w:space="0" w:color="auto"/>
              <w:right w:val="single" w:sz="4" w:space="0" w:color="auto"/>
            </w:tcBorders>
            <w:vAlign w:val="center"/>
          </w:tcPr>
          <w:p w14:paraId="18C9FF0F" w14:textId="77777777" w:rsidR="00134523" w:rsidRPr="0015247B" w:rsidRDefault="0018522C" w:rsidP="000946D3">
            <w:pPr>
              <w:jc w:val="center"/>
            </w:pPr>
            <w:r>
              <w:rPr>
                <w:noProof/>
                <w:lang w:val="en-US" w:eastAsia="ko-KR"/>
              </w:rPr>
              <w:drawing>
                <wp:inline distT="0" distB="0" distL="0" distR="0" wp14:anchorId="72A2B491" wp14:editId="66F614D6">
                  <wp:extent cx="5724525" cy="5781675"/>
                  <wp:effectExtent l="0" t="0" r="9525" b="9525"/>
                  <wp:docPr id="50" name="Picture 50"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3"/>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24525" cy="5781675"/>
                          </a:xfrm>
                          <a:prstGeom prst="rect">
                            <a:avLst/>
                          </a:prstGeom>
                          <a:noFill/>
                          <a:ln>
                            <a:noFill/>
                          </a:ln>
                        </pic:spPr>
                      </pic:pic>
                    </a:graphicData>
                  </a:graphic>
                </wp:inline>
              </w:drawing>
            </w:r>
            <w:r w:rsidR="00036CC9">
              <w:br/>
            </w:r>
          </w:p>
        </w:tc>
      </w:tr>
    </w:tbl>
    <w:p w14:paraId="0240C16F" w14:textId="77777777" w:rsidR="00134523" w:rsidRDefault="00134523" w:rsidP="00134523"/>
    <w:p w14:paraId="09497CEB" w14:textId="77777777" w:rsidR="00134523" w:rsidRDefault="00134523" w:rsidP="00134523">
      <w:r>
        <w:br w:type="page"/>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134523" w14:paraId="2955F711" w14:textId="77777777" w:rsidTr="000946D3">
        <w:trPr>
          <w:tblHeader/>
        </w:trPr>
        <w:tc>
          <w:tcPr>
            <w:tcW w:w="9526" w:type="dxa"/>
            <w:shd w:val="clear" w:color="auto" w:fill="CCFFCC"/>
            <w:vAlign w:val="center"/>
          </w:tcPr>
          <w:p w14:paraId="634A02B0" w14:textId="77777777" w:rsidR="00134523" w:rsidRPr="004065B1" w:rsidRDefault="00134523" w:rsidP="000946D3">
            <w:r w:rsidRPr="000A066E">
              <w:rPr>
                <w:b/>
              </w:rPr>
              <w:lastRenderedPageBreak/>
              <w:t>Action</w:t>
            </w:r>
          </w:p>
        </w:tc>
      </w:tr>
      <w:tr w:rsidR="00134523" w14:paraId="23AD4DAD" w14:textId="77777777" w:rsidTr="000946D3">
        <w:trPr>
          <w:tblHeader/>
        </w:trPr>
        <w:tc>
          <w:tcPr>
            <w:tcW w:w="9526" w:type="dxa"/>
            <w:vAlign w:val="center"/>
          </w:tcPr>
          <w:p w14:paraId="61F40943" w14:textId="77777777" w:rsidR="00134523" w:rsidRPr="00E0664B" w:rsidRDefault="00134523" w:rsidP="000946D3">
            <w:pPr>
              <w:rPr>
                <w:i/>
              </w:rPr>
            </w:pPr>
            <w:r w:rsidRPr="00E0664B">
              <w:rPr>
                <w:i/>
              </w:rPr>
              <w:t>Switch off all controls and switch on only the “</w:t>
            </w:r>
            <w:r w:rsidRPr="00E0664B">
              <w:rPr>
                <w:b/>
                <w:i/>
              </w:rPr>
              <w:t>Tidal</w:t>
            </w:r>
            <w:r w:rsidRPr="00E0664B">
              <w:rPr>
                <w:i/>
              </w:rPr>
              <w:t xml:space="preserve">” control. </w:t>
            </w:r>
          </w:p>
          <w:p w14:paraId="6A14311E" w14:textId="77777777" w:rsidR="00134523" w:rsidRPr="0015247B" w:rsidRDefault="00134523" w:rsidP="000946D3">
            <w:r w:rsidRPr="00E0664B">
              <w:rPr>
                <w:i/>
              </w:rPr>
              <w:t>Verify that the objects are displayed correctly as presented in the plot.</w:t>
            </w:r>
          </w:p>
        </w:tc>
      </w:tr>
      <w:tr w:rsidR="00134523" w14:paraId="1F412EFE" w14:textId="77777777" w:rsidTr="00211F86">
        <w:trPr>
          <w:tblHeader/>
        </w:trPr>
        <w:tc>
          <w:tcPr>
            <w:tcW w:w="9526" w:type="dxa"/>
            <w:tcBorders>
              <w:bottom w:val="single" w:sz="4" w:space="0" w:color="auto"/>
            </w:tcBorders>
            <w:shd w:val="clear" w:color="auto" w:fill="CCFFCC"/>
            <w:vAlign w:val="center"/>
          </w:tcPr>
          <w:p w14:paraId="4A89B067" w14:textId="77777777" w:rsidR="00134523" w:rsidRPr="004065B1" w:rsidRDefault="00134523" w:rsidP="000946D3">
            <w:r w:rsidRPr="000A066E">
              <w:rPr>
                <w:b/>
              </w:rPr>
              <w:t>Results</w:t>
            </w:r>
          </w:p>
        </w:tc>
      </w:tr>
      <w:tr w:rsidR="00134523" w14:paraId="05DF90AD" w14:textId="77777777" w:rsidTr="00211F86">
        <w:trPr>
          <w:tblHeader/>
        </w:trPr>
        <w:tc>
          <w:tcPr>
            <w:tcW w:w="9526" w:type="dxa"/>
            <w:tcBorders>
              <w:bottom w:val="nil"/>
            </w:tcBorders>
            <w:vAlign w:val="center"/>
          </w:tcPr>
          <w:p w14:paraId="22B49C5E" w14:textId="77777777" w:rsidR="00134523" w:rsidRPr="00E0664B" w:rsidRDefault="00134523" w:rsidP="000946D3">
            <w:pPr>
              <w:jc w:val="left"/>
              <w:rPr>
                <w:i/>
              </w:rPr>
            </w:pPr>
            <w:r w:rsidRPr="00E0664B">
              <w:rPr>
                <w:i/>
              </w:rPr>
              <w:t>The objects are shown as presented in the screen plot below</w:t>
            </w:r>
          </w:p>
        </w:tc>
      </w:tr>
      <w:tr w:rsidR="00134523" w14:paraId="4FCA5A07" w14:textId="77777777" w:rsidTr="00211F86">
        <w:trPr>
          <w:tblHeader/>
        </w:trPr>
        <w:tc>
          <w:tcPr>
            <w:tcW w:w="9526" w:type="dxa"/>
            <w:tcBorders>
              <w:top w:val="nil"/>
              <w:left w:val="single" w:sz="4" w:space="0" w:color="auto"/>
              <w:bottom w:val="single" w:sz="4" w:space="0" w:color="auto"/>
              <w:right w:val="single" w:sz="4" w:space="0" w:color="auto"/>
            </w:tcBorders>
            <w:vAlign w:val="center"/>
          </w:tcPr>
          <w:p w14:paraId="6CBDFE1C" w14:textId="77777777" w:rsidR="00134523" w:rsidRPr="0015247B" w:rsidRDefault="0018522C" w:rsidP="000946D3">
            <w:pPr>
              <w:jc w:val="center"/>
            </w:pPr>
            <w:r>
              <w:rPr>
                <w:noProof/>
                <w:lang w:val="en-US" w:eastAsia="ko-KR"/>
              </w:rPr>
              <w:drawing>
                <wp:inline distT="0" distB="0" distL="0" distR="0" wp14:anchorId="098A40D2" wp14:editId="17E55B0F">
                  <wp:extent cx="5724525" cy="5800725"/>
                  <wp:effectExtent l="0" t="0" r="9525" b="9525"/>
                  <wp:docPr id="51" name="Picture 51"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3"/>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24525" cy="5800725"/>
                          </a:xfrm>
                          <a:prstGeom prst="rect">
                            <a:avLst/>
                          </a:prstGeom>
                          <a:noFill/>
                          <a:ln>
                            <a:noFill/>
                          </a:ln>
                        </pic:spPr>
                      </pic:pic>
                    </a:graphicData>
                  </a:graphic>
                </wp:inline>
              </w:drawing>
            </w:r>
            <w:r w:rsidR="00036CC9">
              <w:br/>
            </w:r>
          </w:p>
        </w:tc>
      </w:tr>
    </w:tbl>
    <w:p w14:paraId="20ECA113" w14:textId="77777777" w:rsidR="00134523" w:rsidRDefault="00134523" w:rsidP="00134523"/>
    <w:p w14:paraId="30EC2A46" w14:textId="77777777" w:rsidR="00134523" w:rsidRDefault="00134523" w:rsidP="00134523">
      <w:r>
        <w:br w:type="page"/>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134523" w14:paraId="01331D0A" w14:textId="77777777" w:rsidTr="000946D3">
        <w:trPr>
          <w:tblHeader/>
        </w:trPr>
        <w:tc>
          <w:tcPr>
            <w:tcW w:w="9526" w:type="dxa"/>
            <w:shd w:val="clear" w:color="auto" w:fill="CCFFCC"/>
            <w:vAlign w:val="center"/>
          </w:tcPr>
          <w:p w14:paraId="6F1E8722" w14:textId="77777777" w:rsidR="00134523" w:rsidRPr="004065B1" w:rsidRDefault="00134523" w:rsidP="000946D3">
            <w:r w:rsidRPr="000A066E">
              <w:rPr>
                <w:b/>
              </w:rPr>
              <w:lastRenderedPageBreak/>
              <w:t>Action</w:t>
            </w:r>
          </w:p>
        </w:tc>
      </w:tr>
      <w:tr w:rsidR="00134523" w14:paraId="270EA73C" w14:textId="77777777" w:rsidTr="000946D3">
        <w:trPr>
          <w:tblHeader/>
        </w:trPr>
        <w:tc>
          <w:tcPr>
            <w:tcW w:w="9526" w:type="dxa"/>
            <w:vAlign w:val="center"/>
          </w:tcPr>
          <w:p w14:paraId="20EDBB83" w14:textId="77777777" w:rsidR="00134523" w:rsidRPr="00E0664B" w:rsidRDefault="00134523" w:rsidP="000946D3">
            <w:pPr>
              <w:rPr>
                <w:i/>
              </w:rPr>
            </w:pPr>
            <w:r w:rsidRPr="00E0664B">
              <w:rPr>
                <w:i/>
              </w:rPr>
              <w:t>Switch off all controls and switch on only the “</w:t>
            </w:r>
            <w:r w:rsidRPr="00E0664B">
              <w:rPr>
                <w:b/>
                <w:i/>
              </w:rPr>
              <w:t>Miscellaneous</w:t>
            </w:r>
            <w:r w:rsidRPr="00E0664B">
              <w:rPr>
                <w:i/>
              </w:rPr>
              <w:t xml:space="preserve">” control. </w:t>
            </w:r>
          </w:p>
          <w:p w14:paraId="5B3F50E1" w14:textId="77777777" w:rsidR="00134523" w:rsidRPr="0015247B" w:rsidRDefault="00134523" w:rsidP="000946D3">
            <w:r w:rsidRPr="00E0664B">
              <w:rPr>
                <w:i/>
              </w:rPr>
              <w:t>Verify that the objects are displayed correctly as presented in the plot.</w:t>
            </w:r>
          </w:p>
        </w:tc>
      </w:tr>
      <w:tr w:rsidR="00134523" w14:paraId="44CD58C2" w14:textId="77777777" w:rsidTr="00211F86">
        <w:trPr>
          <w:tblHeader/>
        </w:trPr>
        <w:tc>
          <w:tcPr>
            <w:tcW w:w="9526" w:type="dxa"/>
            <w:tcBorders>
              <w:bottom w:val="single" w:sz="4" w:space="0" w:color="auto"/>
            </w:tcBorders>
            <w:shd w:val="clear" w:color="auto" w:fill="CCFFCC"/>
            <w:vAlign w:val="center"/>
          </w:tcPr>
          <w:p w14:paraId="783282B5" w14:textId="77777777" w:rsidR="00134523" w:rsidRPr="004065B1" w:rsidRDefault="00134523" w:rsidP="000946D3">
            <w:r w:rsidRPr="000A066E">
              <w:rPr>
                <w:b/>
              </w:rPr>
              <w:t>Results</w:t>
            </w:r>
          </w:p>
        </w:tc>
      </w:tr>
      <w:tr w:rsidR="00134523" w14:paraId="78E150DB" w14:textId="77777777" w:rsidTr="00211F86">
        <w:trPr>
          <w:tblHeader/>
        </w:trPr>
        <w:tc>
          <w:tcPr>
            <w:tcW w:w="9526" w:type="dxa"/>
            <w:tcBorders>
              <w:bottom w:val="nil"/>
            </w:tcBorders>
            <w:vAlign w:val="center"/>
          </w:tcPr>
          <w:p w14:paraId="14D2DFD3" w14:textId="77777777" w:rsidR="00134523" w:rsidRPr="00E0664B" w:rsidRDefault="00134523" w:rsidP="000946D3">
            <w:pPr>
              <w:jc w:val="left"/>
              <w:rPr>
                <w:i/>
              </w:rPr>
            </w:pPr>
            <w:r w:rsidRPr="00E0664B">
              <w:rPr>
                <w:i/>
              </w:rPr>
              <w:t>The objects are shown as presented in the screen plot below</w:t>
            </w:r>
          </w:p>
        </w:tc>
      </w:tr>
      <w:tr w:rsidR="00134523" w14:paraId="358B2D18" w14:textId="77777777" w:rsidTr="00211F86">
        <w:trPr>
          <w:tblHeader/>
        </w:trPr>
        <w:tc>
          <w:tcPr>
            <w:tcW w:w="9526" w:type="dxa"/>
            <w:tcBorders>
              <w:top w:val="nil"/>
              <w:left w:val="single" w:sz="4" w:space="0" w:color="auto"/>
              <w:bottom w:val="single" w:sz="4" w:space="0" w:color="auto"/>
              <w:right w:val="single" w:sz="4" w:space="0" w:color="auto"/>
            </w:tcBorders>
            <w:vAlign w:val="center"/>
          </w:tcPr>
          <w:p w14:paraId="76E7CC07" w14:textId="5FD184D8" w:rsidR="00134523" w:rsidRPr="0015247B" w:rsidRDefault="00194E86" w:rsidP="000946D3">
            <w:pPr>
              <w:jc w:val="center"/>
            </w:pPr>
            <w:r>
              <w:rPr>
                <w:noProof/>
                <w:lang w:val="en-US" w:eastAsia="ko-KR"/>
              </w:rPr>
              <w:drawing>
                <wp:inline distT="0" distB="0" distL="0" distR="0" wp14:anchorId="69674214" wp14:editId="0CFCEB2F">
                  <wp:extent cx="5762481" cy="5831205"/>
                  <wp:effectExtent l="0" t="0" r="0" b="0"/>
                  <wp:docPr id="330" name="Kuva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74931" cy="5843804"/>
                          </a:xfrm>
                          <a:prstGeom prst="rect">
                            <a:avLst/>
                          </a:prstGeom>
                          <a:noFill/>
                          <a:ln>
                            <a:noFill/>
                          </a:ln>
                        </pic:spPr>
                      </pic:pic>
                    </a:graphicData>
                  </a:graphic>
                </wp:inline>
              </w:drawing>
            </w:r>
            <w:r w:rsidR="00036CC9">
              <w:br/>
            </w:r>
          </w:p>
        </w:tc>
      </w:tr>
    </w:tbl>
    <w:p w14:paraId="374DB1A2" w14:textId="77777777" w:rsidR="00134523" w:rsidRDefault="00134523" w:rsidP="00134523"/>
    <w:p w14:paraId="3AA46B5E" w14:textId="77777777" w:rsidR="00134523" w:rsidRDefault="00134523" w:rsidP="00134523">
      <w:r>
        <w:br w:type="page"/>
      </w:r>
    </w:p>
    <w:p w14:paraId="50B7D4FB" w14:textId="77777777" w:rsidR="004F582E" w:rsidRPr="00A94802" w:rsidRDefault="00CE04C8" w:rsidP="00E30B8F">
      <w:pPr>
        <w:pStyle w:val="Heading3"/>
      </w:pPr>
      <w:r>
        <w:lastRenderedPageBreak/>
        <w:t>Text Grouping</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381"/>
        <w:gridCol w:w="2381"/>
        <w:gridCol w:w="2382"/>
        <w:gridCol w:w="2382"/>
      </w:tblGrid>
      <w:tr w:rsidR="004F582E" w14:paraId="207349BF" w14:textId="77777777" w:rsidTr="009C386B">
        <w:trPr>
          <w:trHeight w:val="454"/>
          <w:tblHeader/>
        </w:trPr>
        <w:tc>
          <w:tcPr>
            <w:tcW w:w="2381" w:type="dxa"/>
            <w:shd w:val="clear" w:color="auto" w:fill="CCFFCC"/>
            <w:vAlign w:val="center"/>
          </w:tcPr>
          <w:p w14:paraId="3772873D" w14:textId="77777777" w:rsidR="004F582E" w:rsidRPr="004065B1" w:rsidRDefault="004F582E" w:rsidP="00CB4150">
            <w:r w:rsidRPr="000A066E">
              <w:rPr>
                <w:b/>
              </w:rPr>
              <w:t>Test Reference</w:t>
            </w:r>
          </w:p>
        </w:tc>
        <w:tc>
          <w:tcPr>
            <w:tcW w:w="2381" w:type="dxa"/>
            <w:shd w:val="clear" w:color="auto" w:fill="CCFFCC"/>
            <w:vAlign w:val="center"/>
          </w:tcPr>
          <w:p w14:paraId="3FBAF1C6" w14:textId="77777777" w:rsidR="004F582E" w:rsidRPr="004065B1" w:rsidRDefault="004F582E" w:rsidP="00CB4150">
            <w:r>
              <w:t>3.1.</w:t>
            </w:r>
            <w:r w:rsidR="00CE04C8">
              <w:t>6</w:t>
            </w:r>
          </w:p>
        </w:tc>
        <w:tc>
          <w:tcPr>
            <w:tcW w:w="2382" w:type="dxa"/>
            <w:shd w:val="clear" w:color="auto" w:fill="CCFFCC"/>
            <w:vAlign w:val="center"/>
          </w:tcPr>
          <w:p w14:paraId="01D9FEC4" w14:textId="77777777" w:rsidR="004F582E" w:rsidRPr="004065B1" w:rsidRDefault="004F582E" w:rsidP="00CB4150">
            <w:r w:rsidRPr="000A066E">
              <w:rPr>
                <w:b/>
              </w:rPr>
              <w:t>IHO Reference</w:t>
            </w:r>
          </w:p>
        </w:tc>
        <w:tc>
          <w:tcPr>
            <w:tcW w:w="2382" w:type="dxa"/>
            <w:shd w:val="clear" w:color="auto" w:fill="CCFFCC"/>
            <w:vAlign w:val="center"/>
          </w:tcPr>
          <w:p w14:paraId="230F63C5" w14:textId="77777777" w:rsidR="004F582E" w:rsidRPr="004065B1" w:rsidRDefault="004F582E" w:rsidP="00CB4150">
            <w:r w:rsidRPr="00A94802">
              <w:t>S-</w:t>
            </w:r>
            <w:r>
              <w:t>52 14.</w:t>
            </w:r>
            <w:r w:rsidR="00CE04C8">
              <w:t>4, 14.5</w:t>
            </w:r>
          </w:p>
        </w:tc>
      </w:tr>
      <w:tr w:rsidR="004F582E" w14:paraId="2DBCBD4E" w14:textId="77777777" w:rsidTr="009C386B">
        <w:trPr>
          <w:tblHeader/>
        </w:trPr>
        <w:tc>
          <w:tcPr>
            <w:tcW w:w="9526" w:type="dxa"/>
            <w:gridSpan w:val="4"/>
            <w:shd w:val="clear" w:color="auto" w:fill="CCFFCC"/>
            <w:vAlign w:val="center"/>
          </w:tcPr>
          <w:p w14:paraId="01E0F251" w14:textId="77777777" w:rsidR="004F582E" w:rsidRDefault="004F582E" w:rsidP="00CB4150">
            <w:r w:rsidRPr="000A066E">
              <w:rPr>
                <w:b/>
              </w:rPr>
              <w:t>Test description</w:t>
            </w:r>
          </w:p>
        </w:tc>
      </w:tr>
      <w:tr w:rsidR="004F582E" w14:paraId="5B97C97F" w14:textId="77777777" w:rsidTr="009C386B">
        <w:trPr>
          <w:tblHeader/>
        </w:trPr>
        <w:tc>
          <w:tcPr>
            <w:tcW w:w="9526" w:type="dxa"/>
            <w:gridSpan w:val="4"/>
            <w:vAlign w:val="center"/>
          </w:tcPr>
          <w:p w14:paraId="3CB735CD" w14:textId="52C7F237" w:rsidR="004F582E" w:rsidRPr="00E0664B" w:rsidRDefault="000946D3" w:rsidP="002164D3">
            <w:pPr>
              <w:jc w:val="left"/>
              <w:rPr>
                <w:i/>
              </w:rPr>
            </w:pPr>
            <w:r w:rsidRPr="00E0664B">
              <w:rPr>
                <w:i/>
              </w:rPr>
              <w:t>The purpose of the test is to verify that ECDIS is able to change text display settings and display text in accordance with the requirements of IHO S-52 Presentation Library Edition</w:t>
            </w:r>
            <w:r w:rsidR="00043632">
              <w:rPr>
                <w:i/>
              </w:rPr>
              <w:t xml:space="preserve"> </w:t>
            </w:r>
            <w:r w:rsidRPr="00E0664B">
              <w:rPr>
                <w:i/>
              </w:rPr>
              <w:t>4.0. Minimum two text display categories should be available in the ECDIS HMI</w:t>
            </w:r>
          </w:p>
        </w:tc>
      </w:tr>
      <w:tr w:rsidR="004F582E" w14:paraId="21B35703" w14:textId="77777777" w:rsidTr="009C386B">
        <w:trPr>
          <w:tblHeader/>
        </w:trPr>
        <w:tc>
          <w:tcPr>
            <w:tcW w:w="9526" w:type="dxa"/>
            <w:gridSpan w:val="4"/>
            <w:shd w:val="clear" w:color="auto" w:fill="CCFFCC"/>
            <w:vAlign w:val="center"/>
          </w:tcPr>
          <w:p w14:paraId="6919E6AD" w14:textId="77777777" w:rsidR="004F582E" w:rsidRPr="004065B1" w:rsidRDefault="004F582E" w:rsidP="00CB4150">
            <w:r w:rsidRPr="000A066E">
              <w:rPr>
                <w:b/>
              </w:rPr>
              <w:t>Setup</w:t>
            </w:r>
          </w:p>
        </w:tc>
      </w:tr>
      <w:tr w:rsidR="004F582E" w14:paraId="13AE6076" w14:textId="77777777" w:rsidTr="009C386B">
        <w:trPr>
          <w:tblHeader/>
        </w:trPr>
        <w:tc>
          <w:tcPr>
            <w:tcW w:w="9526" w:type="dxa"/>
            <w:gridSpan w:val="4"/>
            <w:vAlign w:val="center"/>
          </w:tcPr>
          <w:p w14:paraId="781DD199" w14:textId="77777777" w:rsidR="000946D3" w:rsidRPr="00E0664B" w:rsidRDefault="000946D3" w:rsidP="000946D3">
            <w:pPr>
              <w:rPr>
                <w:i/>
              </w:rPr>
            </w:pPr>
            <w:r w:rsidRPr="00E0664B">
              <w:rPr>
                <w:i/>
              </w:rPr>
              <w:t>Load cells  AA5DBASE.000, AA5STNDR.000 and AA5OTHER.000 from 3.1 ENC Display with the following settings:</w:t>
            </w:r>
          </w:p>
          <w:p w14:paraId="2AFECDAC" w14:textId="3F2D841F" w:rsidR="000946D3" w:rsidRPr="00E0664B" w:rsidRDefault="000946D3" w:rsidP="000946D3">
            <w:pPr>
              <w:rPr>
                <w:i/>
              </w:rPr>
            </w:pPr>
            <w:r w:rsidRPr="00E0664B">
              <w:rPr>
                <w:i/>
              </w:rPr>
              <w:t xml:space="preserve">Select </w:t>
            </w:r>
            <w:r w:rsidR="00DE09B9">
              <w:rPr>
                <w:i/>
              </w:rPr>
              <w:t>Display Category</w:t>
            </w:r>
            <w:r w:rsidRPr="00E0664B">
              <w:rPr>
                <w:i/>
              </w:rPr>
              <w:t xml:space="preserve"> Standard</w:t>
            </w:r>
          </w:p>
          <w:p w14:paraId="0C251954" w14:textId="50327280" w:rsidR="000946D3" w:rsidRPr="00E0664B" w:rsidRDefault="000946D3" w:rsidP="000946D3">
            <w:pPr>
              <w:rPr>
                <w:i/>
              </w:rPr>
            </w:pPr>
            <w:r w:rsidRPr="00E0664B">
              <w:rPr>
                <w:i/>
              </w:rPr>
              <w:t xml:space="preserve">Set the </w:t>
            </w:r>
            <w:r w:rsidR="0069033B">
              <w:rPr>
                <w:i/>
              </w:rPr>
              <w:t xml:space="preserve">Safety Contour </w:t>
            </w:r>
            <w:r w:rsidRPr="00E0664B">
              <w:rPr>
                <w:i/>
              </w:rPr>
              <w:t>value to 10 m</w:t>
            </w:r>
          </w:p>
          <w:p w14:paraId="064956D4" w14:textId="3A5F7F27" w:rsidR="000946D3" w:rsidRPr="00E0664B" w:rsidRDefault="000946D3" w:rsidP="000946D3">
            <w:pPr>
              <w:rPr>
                <w:i/>
              </w:rPr>
            </w:pPr>
            <w:r w:rsidRPr="00E0664B">
              <w:rPr>
                <w:i/>
              </w:rPr>
              <w:t xml:space="preserve">Set the </w:t>
            </w:r>
            <w:r w:rsidR="0069033B">
              <w:rPr>
                <w:i/>
              </w:rPr>
              <w:t xml:space="preserve">Safety Depth  </w:t>
            </w:r>
            <w:r w:rsidRPr="00E0664B">
              <w:rPr>
                <w:i/>
              </w:rPr>
              <w:t>value to 10 m</w:t>
            </w:r>
          </w:p>
          <w:p w14:paraId="4694B60B" w14:textId="77777777" w:rsidR="000946D3" w:rsidRPr="00E0664B" w:rsidRDefault="000946D3" w:rsidP="000946D3">
            <w:pPr>
              <w:rPr>
                <w:i/>
              </w:rPr>
            </w:pPr>
            <w:r w:rsidRPr="00E0664B">
              <w:rPr>
                <w:i/>
              </w:rPr>
              <w:t>Select Symbolized Boundaries</w:t>
            </w:r>
          </w:p>
          <w:p w14:paraId="52189238" w14:textId="47A63393" w:rsidR="004F582E" w:rsidRPr="004065B1" w:rsidRDefault="00AF229E" w:rsidP="000946D3">
            <w:r w:rsidRPr="00E0664B">
              <w:rPr>
                <w:i/>
              </w:rPr>
              <w:t xml:space="preserve">Select </w:t>
            </w:r>
            <w:r>
              <w:rPr>
                <w:i/>
              </w:rPr>
              <w:t>Paper chart</w:t>
            </w:r>
            <w:r w:rsidRPr="00E0664B">
              <w:rPr>
                <w:i/>
              </w:rPr>
              <w:t xml:space="preserve"> </w:t>
            </w:r>
            <w:r>
              <w:rPr>
                <w:i/>
              </w:rPr>
              <w:t>p</w:t>
            </w:r>
            <w:r w:rsidRPr="00E0664B">
              <w:rPr>
                <w:i/>
              </w:rPr>
              <w:t xml:space="preserve">oint </w:t>
            </w:r>
            <w:r>
              <w:rPr>
                <w:i/>
              </w:rPr>
              <w:t>s</w:t>
            </w:r>
            <w:r w:rsidRPr="00E0664B">
              <w:rPr>
                <w:i/>
              </w:rPr>
              <w:t>ymbols</w:t>
            </w:r>
          </w:p>
        </w:tc>
      </w:tr>
      <w:tr w:rsidR="004F582E" w14:paraId="4C24F15A" w14:textId="77777777" w:rsidTr="009C386B">
        <w:trPr>
          <w:tblHeader/>
        </w:trPr>
        <w:tc>
          <w:tcPr>
            <w:tcW w:w="9526" w:type="dxa"/>
            <w:gridSpan w:val="4"/>
            <w:shd w:val="clear" w:color="auto" w:fill="CCFFCC"/>
            <w:vAlign w:val="center"/>
          </w:tcPr>
          <w:p w14:paraId="23B75AD9" w14:textId="77777777" w:rsidR="004F582E" w:rsidRPr="004065B1" w:rsidRDefault="004F582E" w:rsidP="00CB4150">
            <w:r w:rsidRPr="000A066E">
              <w:rPr>
                <w:b/>
              </w:rPr>
              <w:t>Action</w:t>
            </w:r>
          </w:p>
        </w:tc>
      </w:tr>
      <w:tr w:rsidR="004F582E" w14:paraId="3998B9A0" w14:textId="77777777" w:rsidTr="009C386B">
        <w:trPr>
          <w:tblHeader/>
        </w:trPr>
        <w:tc>
          <w:tcPr>
            <w:tcW w:w="9526" w:type="dxa"/>
            <w:gridSpan w:val="4"/>
            <w:vAlign w:val="center"/>
          </w:tcPr>
          <w:p w14:paraId="404BDE37" w14:textId="77777777" w:rsidR="004F582E" w:rsidRPr="00E0664B" w:rsidRDefault="000946D3" w:rsidP="002164D3">
            <w:pPr>
              <w:jc w:val="left"/>
              <w:rPr>
                <w:i/>
              </w:rPr>
            </w:pPr>
            <w:r w:rsidRPr="00E0664B">
              <w:rPr>
                <w:i/>
              </w:rPr>
              <w:t>Switch on Other Display. Check that ECDIS HMI contains standardized controls that can switch on and off certain objects from the chart</w:t>
            </w:r>
          </w:p>
        </w:tc>
      </w:tr>
      <w:tr w:rsidR="004F582E" w14:paraId="6D2C76E1" w14:textId="77777777" w:rsidTr="009C386B">
        <w:trPr>
          <w:tblHeader/>
        </w:trPr>
        <w:tc>
          <w:tcPr>
            <w:tcW w:w="9526" w:type="dxa"/>
            <w:gridSpan w:val="4"/>
            <w:shd w:val="clear" w:color="auto" w:fill="CCFFCC"/>
            <w:vAlign w:val="center"/>
          </w:tcPr>
          <w:p w14:paraId="3315FA34" w14:textId="77777777" w:rsidR="004F582E" w:rsidRPr="004065B1" w:rsidRDefault="004F582E" w:rsidP="00CB4150">
            <w:r w:rsidRPr="000A066E">
              <w:rPr>
                <w:b/>
              </w:rPr>
              <w:t>Results</w:t>
            </w:r>
          </w:p>
        </w:tc>
      </w:tr>
      <w:tr w:rsidR="004F582E" w14:paraId="55A379AE" w14:textId="77777777" w:rsidTr="009C386B">
        <w:trPr>
          <w:tblHeader/>
        </w:trPr>
        <w:tc>
          <w:tcPr>
            <w:tcW w:w="9526" w:type="dxa"/>
            <w:gridSpan w:val="4"/>
            <w:vAlign w:val="center"/>
          </w:tcPr>
          <w:p w14:paraId="5DD97558" w14:textId="110D01FA" w:rsidR="000946D3" w:rsidRPr="00E0664B" w:rsidRDefault="000946D3" w:rsidP="000946D3">
            <w:pPr>
              <w:jc w:val="left"/>
              <w:rPr>
                <w:i/>
              </w:rPr>
            </w:pPr>
            <w:r w:rsidRPr="00E0664B">
              <w:rPr>
                <w:i/>
              </w:rPr>
              <w:t xml:space="preserve">Confirm that the following controls are available at ECDIS HMI under the Other </w:t>
            </w:r>
            <w:r w:rsidR="00043632">
              <w:rPr>
                <w:i/>
              </w:rPr>
              <w:t>D</w:t>
            </w:r>
            <w:r w:rsidR="00043632" w:rsidRPr="00E0664B">
              <w:rPr>
                <w:i/>
              </w:rPr>
              <w:t xml:space="preserve">isplay </w:t>
            </w:r>
            <w:r w:rsidRPr="00E0664B">
              <w:rPr>
                <w:i/>
              </w:rPr>
              <w:t>section:</w:t>
            </w:r>
          </w:p>
          <w:p w14:paraId="7A77A87A" w14:textId="77777777" w:rsidR="000946D3" w:rsidRPr="00E0664B" w:rsidRDefault="000946D3" w:rsidP="000946D3">
            <w:pPr>
              <w:jc w:val="left"/>
              <w:rPr>
                <w:i/>
              </w:rPr>
            </w:pPr>
            <w:r w:rsidRPr="00E0664B">
              <w:rPr>
                <w:i/>
              </w:rPr>
              <w:t>Important Text</w:t>
            </w:r>
          </w:p>
          <w:p w14:paraId="5B8745A8" w14:textId="77777777" w:rsidR="000946D3" w:rsidRPr="00E0664B" w:rsidRDefault="000946D3" w:rsidP="000946D3">
            <w:pPr>
              <w:jc w:val="left"/>
              <w:rPr>
                <w:i/>
              </w:rPr>
            </w:pPr>
            <w:r w:rsidRPr="00E0664B">
              <w:rPr>
                <w:i/>
              </w:rPr>
              <w:t>Other Text</w:t>
            </w:r>
          </w:p>
          <w:p w14:paraId="6F882940" w14:textId="77777777" w:rsidR="004F582E" w:rsidRPr="00E0664B" w:rsidRDefault="000946D3" w:rsidP="000946D3">
            <w:pPr>
              <w:jc w:val="left"/>
              <w:rPr>
                <w:i/>
              </w:rPr>
            </w:pPr>
            <w:r w:rsidRPr="00E0664B">
              <w:rPr>
                <w:i/>
              </w:rPr>
              <w:t>More text display controls may be available, however all the additional controls should be subdivision of one of the above controls</w:t>
            </w:r>
          </w:p>
        </w:tc>
      </w:tr>
    </w:tbl>
    <w:p w14:paraId="7B7FE4BE" w14:textId="77777777" w:rsidR="004F582E" w:rsidRDefault="004F582E" w:rsidP="004F582E"/>
    <w:p w14:paraId="747759BC" w14:textId="77777777" w:rsidR="000946D3" w:rsidRDefault="000946D3" w:rsidP="000946D3">
      <w:r>
        <w:br w:type="page"/>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9691"/>
      </w:tblGrid>
      <w:tr w:rsidR="000946D3" w14:paraId="0BBED4F9" w14:textId="77777777" w:rsidTr="009C386B">
        <w:trPr>
          <w:tblHeader/>
        </w:trPr>
        <w:tc>
          <w:tcPr>
            <w:tcW w:w="9526" w:type="dxa"/>
            <w:shd w:val="clear" w:color="auto" w:fill="CCFFCC"/>
            <w:vAlign w:val="center"/>
          </w:tcPr>
          <w:p w14:paraId="21BA864C" w14:textId="77777777" w:rsidR="000946D3" w:rsidRPr="004065B1" w:rsidRDefault="000946D3" w:rsidP="000946D3">
            <w:r w:rsidRPr="000A066E">
              <w:rPr>
                <w:b/>
              </w:rPr>
              <w:lastRenderedPageBreak/>
              <w:t>Action</w:t>
            </w:r>
          </w:p>
        </w:tc>
      </w:tr>
      <w:tr w:rsidR="000946D3" w14:paraId="335169E3" w14:textId="77777777" w:rsidTr="009C386B">
        <w:trPr>
          <w:tblHeader/>
        </w:trPr>
        <w:tc>
          <w:tcPr>
            <w:tcW w:w="9526" w:type="dxa"/>
            <w:vAlign w:val="center"/>
          </w:tcPr>
          <w:p w14:paraId="32FD1340" w14:textId="77777777" w:rsidR="000946D3" w:rsidRPr="00E0664B" w:rsidRDefault="000946D3" w:rsidP="000946D3">
            <w:pPr>
              <w:rPr>
                <w:i/>
              </w:rPr>
            </w:pPr>
            <w:r w:rsidRPr="00E0664B">
              <w:rPr>
                <w:i/>
              </w:rPr>
              <w:t>View cell AA5DBASE.000</w:t>
            </w:r>
          </w:p>
          <w:p w14:paraId="292B7E4A" w14:textId="3B1184D3" w:rsidR="00AC2FED" w:rsidRPr="00AC2FED" w:rsidRDefault="00AC2FED" w:rsidP="000946D3">
            <w:pPr>
              <w:rPr>
                <w:i/>
                <w:szCs w:val="18"/>
              </w:rPr>
            </w:pPr>
            <w:r w:rsidRPr="00AC2FED">
              <w:rPr>
                <w:i/>
                <w:szCs w:val="18"/>
              </w:rPr>
              <w:t xml:space="preserve">Select </w:t>
            </w:r>
            <w:r w:rsidR="00043632">
              <w:rPr>
                <w:i/>
                <w:szCs w:val="18"/>
              </w:rPr>
              <w:t xml:space="preserve">Display Category </w:t>
            </w:r>
            <w:r w:rsidRPr="00AC2FED">
              <w:rPr>
                <w:i/>
                <w:szCs w:val="18"/>
              </w:rPr>
              <w:t xml:space="preserve">Display </w:t>
            </w:r>
            <w:r w:rsidR="00043632">
              <w:rPr>
                <w:i/>
                <w:szCs w:val="18"/>
              </w:rPr>
              <w:t>B</w:t>
            </w:r>
            <w:r w:rsidRPr="00AC2FED">
              <w:rPr>
                <w:i/>
                <w:szCs w:val="18"/>
              </w:rPr>
              <w:t>ase</w:t>
            </w:r>
          </w:p>
          <w:p w14:paraId="31D839F8" w14:textId="70A114A5" w:rsidR="000946D3" w:rsidRPr="00E0664B" w:rsidRDefault="000946D3" w:rsidP="000946D3">
            <w:pPr>
              <w:rPr>
                <w:i/>
              </w:rPr>
            </w:pPr>
            <w:r w:rsidRPr="00E0664B">
              <w:rPr>
                <w:i/>
              </w:rPr>
              <w:t>Switch off all text group controls and switch on only the “</w:t>
            </w:r>
            <w:r w:rsidRPr="00E0664B">
              <w:rPr>
                <w:b/>
                <w:i/>
              </w:rPr>
              <w:t>Important Text</w:t>
            </w:r>
            <w:r w:rsidRPr="00E0664B">
              <w:rPr>
                <w:i/>
              </w:rPr>
              <w:t xml:space="preserve">” control. </w:t>
            </w:r>
          </w:p>
          <w:p w14:paraId="4F34B004" w14:textId="77777777" w:rsidR="000946D3" w:rsidRPr="00E0664B" w:rsidRDefault="000946D3" w:rsidP="000946D3">
            <w:pPr>
              <w:rPr>
                <w:i/>
              </w:rPr>
            </w:pPr>
            <w:r w:rsidRPr="00E0664B">
              <w:rPr>
                <w:i/>
              </w:rPr>
              <w:t>Verify that the objects are displayed correctly as presented in the plot.</w:t>
            </w:r>
          </w:p>
        </w:tc>
      </w:tr>
      <w:tr w:rsidR="000946D3" w14:paraId="2B334824" w14:textId="77777777" w:rsidTr="009C386B">
        <w:trPr>
          <w:tblHeader/>
        </w:trPr>
        <w:tc>
          <w:tcPr>
            <w:tcW w:w="9526" w:type="dxa"/>
            <w:tcBorders>
              <w:bottom w:val="single" w:sz="4" w:space="0" w:color="auto"/>
            </w:tcBorders>
            <w:shd w:val="clear" w:color="auto" w:fill="CCFFCC"/>
            <w:vAlign w:val="center"/>
          </w:tcPr>
          <w:p w14:paraId="5557FA89" w14:textId="77777777" w:rsidR="000946D3" w:rsidRPr="004065B1" w:rsidRDefault="000946D3" w:rsidP="000946D3">
            <w:r w:rsidRPr="000A066E">
              <w:rPr>
                <w:b/>
              </w:rPr>
              <w:t>Results</w:t>
            </w:r>
          </w:p>
        </w:tc>
      </w:tr>
      <w:tr w:rsidR="000946D3" w14:paraId="22E39467" w14:textId="77777777" w:rsidTr="009C386B">
        <w:trPr>
          <w:tblHeader/>
        </w:trPr>
        <w:tc>
          <w:tcPr>
            <w:tcW w:w="9526" w:type="dxa"/>
            <w:tcBorders>
              <w:bottom w:val="nil"/>
            </w:tcBorders>
            <w:vAlign w:val="center"/>
          </w:tcPr>
          <w:p w14:paraId="696355E8" w14:textId="6EA1F513" w:rsidR="000946D3" w:rsidRPr="00E0664B" w:rsidRDefault="000946D3" w:rsidP="000946D3">
            <w:pPr>
              <w:jc w:val="left"/>
              <w:rPr>
                <w:i/>
              </w:rPr>
            </w:pPr>
            <w:r w:rsidRPr="00E0664B">
              <w:rPr>
                <w:i/>
              </w:rPr>
              <w:t>The objects are shown as presented in the screen plot below</w:t>
            </w:r>
            <w:r w:rsidR="00AC2FED">
              <w:rPr>
                <w:i/>
              </w:rPr>
              <w:t xml:space="preserve"> (scale 1:60 000)</w:t>
            </w:r>
          </w:p>
        </w:tc>
      </w:tr>
      <w:tr w:rsidR="000946D3" w14:paraId="788BB829" w14:textId="77777777" w:rsidTr="009C386B">
        <w:trPr>
          <w:tblHeader/>
        </w:trPr>
        <w:tc>
          <w:tcPr>
            <w:tcW w:w="9526" w:type="dxa"/>
            <w:tcBorders>
              <w:top w:val="nil"/>
            </w:tcBorders>
            <w:vAlign w:val="center"/>
          </w:tcPr>
          <w:p w14:paraId="0FC0F535" w14:textId="3AC333D8" w:rsidR="000946D3" w:rsidRPr="0015247B" w:rsidRDefault="00194E86" w:rsidP="000946D3">
            <w:pPr>
              <w:jc w:val="center"/>
            </w:pPr>
            <w:r>
              <w:rPr>
                <w:noProof/>
                <w:lang w:val="en-US" w:eastAsia="ko-KR"/>
              </w:rPr>
              <w:drawing>
                <wp:inline distT="0" distB="0" distL="0" distR="0" wp14:anchorId="15402D07" wp14:editId="0ECED42E">
                  <wp:extent cx="6016625" cy="6125210"/>
                  <wp:effectExtent l="0" t="0" r="3175" b="8890"/>
                  <wp:docPr id="335" name="Kuva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016625" cy="6125210"/>
                          </a:xfrm>
                          <a:prstGeom prst="rect">
                            <a:avLst/>
                          </a:prstGeom>
                          <a:noFill/>
                          <a:ln>
                            <a:noFill/>
                          </a:ln>
                        </pic:spPr>
                      </pic:pic>
                    </a:graphicData>
                  </a:graphic>
                </wp:inline>
              </w:drawing>
            </w:r>
          </w:p>
        </w:tc>
      </w:tr>
    </w:tbl>
    <w:p w14:paraId="2324E8CB" w14:textId="77777777" w:rsidR="000946D3" w:rsidRDefault="000946D3" w:rsidP="000946D3"/>
    <w:p w14:paraId="5A037CCD" w14:textId="77777777" w:rsidR="000946D3" w:rsidRDefault="000946D3" w:rsidP="000946D3">
      <w:r>
        <w:br w:type="page"/>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36"/>
      </w:tblGrid>
      <w:tr w:rsidR="000946D3" w14:paraId="3573CE24" w14:textId="77777777" w:rsidTr="000946D3">
        <w:trPr>
          <w:tblHeader/>
        </w:trPr>
        <w:tc>
          <w:tcPr>
            <w:tcW w:w="9526" w:type="dxa"/>
            <w:shd w:val="clear" w:color="auto" w:fill="CCFFCC"/>
            <w:vAlign w:val="center"/>
          </w:tcPr>
          <w:p w14:paraId="52D7A222" w14:textId="77777777" w:rsidR="000946D3" w:rsidRPr="004065B1" w:rsidRDefault="000946D3" w:rsidP="000946D3">
            <w:r w:rsidRPr="000A066E">
              <w:rPr>
                <w:b/>
              </w:rPr>
              <w:lastRenderedPageBreak/>
              <w:t>Action</w:t>
            </w:r>
          </w:p>
        </w:tc>
      </w:tr>
      <w:tr w:rsidR="000946D3" w14:paraId="3DFB994C" w14:textId="77777777" w:rsidTr="000946D3">
        <w:trPr>
          <w:tblHeader/>
        </w:trPr>
        <w:tc>
          <w:tcPr>
            <w:tcW w:w="9526" w:type="dxa"/>
            <w:vAlign w:val="center"/>
          </w:tcPr>
          <w:p w14:paraId="36B8021C" w14:textId="77777777" w:rsidR="000946D3" w:rsidRPr="00E0664B" w:rsidRDefault="000946D3" w:rsidP="000946D3">
            <w:pPr>
              <w:rPr>
                <w:i/>
              </w:rPr>
            </w:pPr>
            <w:r w:rsidRPr="00E0664B">
              <w:rPr>
                <w:i/>
              </w:rPr>
              <w:t>View cell AA5STNDR.000</w:t>
            </w:r>
          </w:p>
          <w:p w14:paraId="0FE0E571" w14:textId="5605E964" w:rsidR="00AC2FED" w:rsidRPr="00AC2FED" w:rsidRDefault="00AC2FED" w:rsidP="00AC2FED">
            <w:pPr>
              <w:rPr>
                <w:i/>
                <w:szCs w:val="18"/>
              </w:rPr>
            </w:pPr>
            <w:r w:rsidRPr="00AC2FED">
              <w:rPr>
                <w:i/>
                <w:szCs w:val="18"/>
              </w:rPr>
              <w:t xml:space="preserve">Select </w:t>
            </w:r>
            <w:r w:rsidR="00043632">
              <w:rPr>
                <w:i/>
                <w:szCs w:val="18"/>
              </w:rPr>
              <w:t xml:space="preserve">Display Category </w:t>
            </w:r>
            <w:r>
              <w:rPr>
                <w:i/>
                <w:szCs w:val="18"/>
              </w:rPr>
              <w:t>Standard</w:t>
            </w:r>
          </w:p>
          <w:p w14:paraId="4C35CD81" w14:textId="77777777" w:rsidR="000946D3" w:rsidRPr="00E0664B" w:rsidRDefault="000946D3" w:rsidP="000946D3">
            <w:pPr>
              <w:rPr>
                <w:i/>
              </w:rPr>
            </w:pPr>
            <w:r w:rsidRPr="00E0664B">
              <w:rPr>
                <w:i/>
              </w:rPr>
              <w:t>Switch off all text group controls and switch on only the “</w:t>
            </w:r>
            <w:r w:rsidRPr="00E0664B">
              <w:rPr>
                <w:b/>
                <w:i/>
              </w:rPr>
              <w:t>Important Text</w:t>
            </w:r>
            <w:r w:rsidRPr="00E0664B">
              <w:rPr>
                <w:i/>
              </w:rPr>
              <w:t xml:space="preserve">” control. </w:t>
            </w:r>
          </w:p>
          <w:p w14:paraId="4719A5D4" w14:textId="77777777" w:rsidR="000946D3" w:rsidRPr="0015247B" w:rsidRDefault="000946D3" w:rsidP="000946D3">
            <w:r w:rsidRPr="00E0664B">
              <w:rPr>
                <w:i/>
              </w:rPr>
              <w:t>Verify that the objects are displayed correctly as presented in the plot.</w:t>
            </w:r>
          </w:p>
        </w:tc>
      </w:tr>
      <w:tr w:rsidR="000946D3" w14:paraId="1B9A4D0D" w14:textId="77777777" w:rsidTr="00211F86">
        <w:trPr>
          <w:tblHeader/>
        </w:trPr>
        <w:tc>
          <w:tcPr>
            <w:tcW w:w="9526" w:type="dxa"/>
            <w:tcBorders>
              <w:bottom w:val="single" w:sz="4" w:space="0" w:color="auto"/>
            </w:tcBorders>
            <w:shd w:val="clear" w:color="auto" w:fill="CCFFCC"/>
            <w:vAlign w:val="center"/>
          </w:tcPr>
          <w:p w14:paraId="7834C5EF" w14:textId="77777777" w:rsidR="000946D3" w:rsidRPr="004065B1" w:rsidRDefault="000946D3" w:rsidP="000946D3">
            <w:r w:rsidRPr="000A066E">
              <w:rPr>
                <w:b/>
              </w:rPr>
              <w:t>Results</w:t>
            </w:r>
          </w:p>
        </w:tc>
      </w:tr>
      <w:tr w:rsidR="000946D3" w14:paraId="25A2BDDB" w14:textId="77777777" w:rsidTr="00211F86">
        <w:trPr>
          <w:tblHeader/>
        </w:trPr>
        <w:tc>
          <w:tcPr>
            <w:tcW w:w="9526" w:type="dxa"/>
            <w:tcBorders>
              <w:bottom w:val="nil"/>
            </w:tcBorders>
            <w:vAlign w:val="center"/>
          </w:tcPr>
          <w:p w14:paraId="098A9C81" w14:textId="0B6CECA7" w:rsidR="000946D3" w:rsidRPr="00E0664B" w:rsidRDefault="000946D3" w:rsidP="000946D3">
            <w:pPr>
              <w:jc w:val="left"/>
              <w:rPr>
                <w:i/>
              </w:rPr>
            </w:pPr>
            <w:r w:rsidRPr="00E0664B">
              <w:rPr>
                <w:i/>
              </w:rPr>
              <w:t>The objects are shown as presented in the screen plot below</w:t>
            </w:r>
            <w:r w:rsidR="00AC2FED">
              <w:rPr>
                <w:i/>
              </w:rPr>
              <w:t xml:space="preserve"> (scale 1:70 000)</w:t>
            </w:r>
          </w:p>
        </w:tc>
      </w:tr>
      <w:tr w:rsidR="000946D3" w14:paraId="768FE84B" w14:textId="77777777" w:rsidTr="00211F86">
        <w:trPr>
          <w:tblHeader/>
        </w:trPr>
        <w:tc>
          <w:tcPr>
            <w:tcW w:w="9526" w:type="dxa"/>
            <w:tcBorders>
              <w:top w:val="nil"/>
            </w:tcBorders>
            <w:vAlign w:val="center"/>
          </w:tcPr>
          <w:p w14:paraId="6F5A4EDA" w14:textId="67B64E9A" w:rsidR="000946D3" w:rsidRPr="0015247B" w:rsidRDefault="00194E86" w:rsidP="000946D3">
            <w:pPr>
              <w:jc w:val="center"/>
            </w:pPr>
            <w:r>
              <w:rPr>
                <w:noProof/>
                <w:lang w:val="en-US" w:eastAsia="ko-KR"/>
              </w:rPr>
              <w:drawing>
                <wp:inline distT="0" distB="0" distL="0" distR="0" wp14:anchorId="18030E49" wp14:editId="6A6446D0">
                  <wp:extent cx="5981191" cy="4823460"/>
                  <wp:effectExtent l="0" t="0" r="635" b="0"/>
                  <wp:docPr id="336" name="Kuva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87144" cy="4828261"/>
                          </a:xfrm>
                          <a:prstGeom prst="rect">
                            <a:avLst/>
                          </a:prstGeom>
                          <a:noFill/>
                          <a:ln>
                            <a:noFill/>
                          </a:ln>
                        </pic:spPr>
                      </pic:pic>
                    </a:graphicData>
                  </a:graphic>
                </wp:inline>
              </w:drawing>
            </w:r>
          </w:p>
        </w:tc>
      </w:tr>
    </w:tbl>
    <w:p w14:paraId="09CF830E" w14:textId="77777777" w:rsidR="000946D3" w:rsidRDefault="000946D3" w:rsidP="000946D3"/>
    <w:p w14:paraId="78E362A9" w14:textId="77777777" w:rsidR="000946D3" w:rsidRDefault="000946D3" w:rsidP="000946D3">
      <w:r>
        <w:br w:type="page"/>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0946D3" w14:paraId="0E021267" w14:textId="77777777" w:rsidTr="000946D3">
        <w:trPr>
          <w:tblHeader/>
        </w:trPr>
        <w:tc>
          <w:tcPr>
            <w:tcW w:w="9526" w:type="dxa"/>
            <w:shd w:val="clear" w:color="auto" w:fill="CCFFCC"/>
            <w:vAlign w:val="center"/>
          </w:tcPr>
          <w:p w14:paraId="464CDE89" w14:textId="77777777" w:rsidR="000946D3" w:rsidRPr="004065B1" w:rsidRDefault="000946D3" w:rsidP="000946D3">
            <w:r w:rsidRPr="000A066E">
              <w:rPr>
                <w:b/>
              </w:rPr>
              <w:lastRenderedPageBreak/>
              <w:t>Action</w:t>
            </w:r>
          </w:p>
        </w:tc>
      </w:tr>
      <w:tr w:rsidR="000946D3" w14:paraId="7D0579B1" w14:textId="77777777" w:rsidTr="000946D3">
        <w:trPr>
          <w:tblHeader/>
        </w:trPr>
        <w:tc>
          <w:tcPr>
            <w:tcW w:w="9526" w:type="dxa"/>
            <w:vAlign w:val="center"/>
          </w:tcPr>
          <w:p w14:paraId="0088AABA" w14:textId="77777777" w:rsidR="000946D3" w:rsidRPr="00E0664B" w:rsidRDefault="000946D3" w:rsidP="000946D3">
            <w:pPr>
              <w:rPr>
                <w:i/>
              </w:rPr>
            </w:pPr>
            <w:r w:rsidRPr="00E0664B">
              <w:rPr>
                <w:i/>
              </w:rPr>
              <w:t>View cell AA5STNDR.000</w:t>
            </w:r>
          </w:p>
          <w:p w14:paraId="08077C69" w14:textId="3BD79492" w:rsidR="00AC2FED" w:rsidRPr="00AC2FED" w:rsidRDefault="00AC2FED" w:rsidP="00AC2FED">
            <w:pPr>
              <w:rPr>
                <w:i/>
                <w:szCs w:val="18"/>
              </w:rPr>
            </w:pPr>
            <w:r w:rsidRPr="00AC2FED">
              <w:rPr>
                <w:i/>
                <w:szCs w:val="18"/>
              </w:rPr>
              <w:t xml:space="preserve">Select </w:t>
            </w:r>
            <w:r w:rsidR="00043632">
              <w:rPr>
                <w:i/>
                <w:szCs w:val="18"/>
              </w:rPr>
              <w:t xml:space="preserve">Display Category </w:t>
            </w:r>
            <w:r>
              <w:rPr>
                <w:i/>
                <w:szCs w:val="18"/>
              </w:rPr>
              <w:t>Other</w:t>
            </w:r>
          </w:p>
          <w:p w14:paraId="160A429E" w14:textId="77777777" w:rsidR="000946D3" w:rsidRPr="00E0664B" w:rsidRDefault="000946D3" w:rsidP="000946D3">
            <w:pPr>
              <w:rPr>
                <w:i/>
              </w:rPr>
            </w:pPr>
            <w:r w:rsidRPr="00E0664B">
              <w:rPr>
                <w:i/>
              </w:rPr>
              <w:t>Switch off all text group controls and switch on only the “</w:t>
            </w:r>
            <w:r w:rsidRPr="00E0664B">
              <w:rPr>
                <w:b/>
                <w:i/>
              </w:rPr>
              <w:t>Other Text</w:t>
            </w:r>
            <w:r w:rsidRPr="00E0664B">
              <w:rPr>
                <w:i/>
              </w:rPr>
              <w:t xml:space="preserve">” control. </w:t>
            </w:r>
          </w:p>
          <w:p w14:paraId="22AA5ED9" w14:textId="77777777" w:rsidR="000946D3" w:rsidRPr="0015247B" w:rsidRDefault="000946D3" w:rsidP="000946D3">
            <w:r w:rsidRPr="00E0664B">
              <w:rPr>
                <w:i/>
              </w:rPr>
              <w:t>Verify that the objects are displayed correctly as presented in the plot.</w:t>
            </w:r>
          </w:p>
        </w:tc>
      </w:tr>
      <w:tr w:rsidR="000946D3" w14:paraId="4F251AFA" w14:textId="77777777" w:rsidTr="00211F86">
        <w:trPr>
          <w:tblHeader/>
        </w:trPr>
        <w:tc>
          <w:tcPr>
            <w:tcW w:w="9526" w:type="dxa"/>
            <w:tcBorders>
              <w:bottom w:val="single" w:sz="4" w:space="0" w:color="auto"/>
            </w:tcBorders>
            <w:shd w:val="clear" w:color="auto" w:fill="CCFFCC"/>
            <w:vAlign w:val="center"/>
          </w:tcPr>
          <w:p w14:paraId="561A6F1A" w14:textId="77777777" w:rsidR="000946D3" w:rsidRPr="004065B1" w:rsidRDefault="000946D3" w:rsidP="000946D3">
            <w:r w:rsidRPr="000A066E">
              <w:rPr>
                <w:b/>
              </w:rPr>
              <w:t>Results</w:t>
            </w:r>
          </w:p>
        </w:tc>
      </w:tr>
      <w:tr w:rsidR="000946D3" w14:paraId="61CEC881" w14:textId="77777777" w:rsidTr="00211F86">
        <w:trPr>
          <w:tblHeader/>
        </w:trPr>
        <w:tc>
          <w:tcPr>
            <w:tcW w:w="9526" w:type="dxa"/>
            <w:tcBorders>
              <w:bottom w:val="nil"/>
            </w:tcBorders>
            <w:vAlign w:val="center"/>
          </w:tcPr>
          <w:p w14:paraId="5D88BD30" w14:textId="6CBF7564" w:rsidR="000946D3" w:rsidRPr="00E0664B" w:rsidRDefault="000946D3" w:rsidP="000946D3">
            <w:pPr>
              <w:jc w:val="left"/>
              <w:rPr>
                <w:i/>
              </w:rPr>
            </w:pPr>
            <w:r w:rsidRPr="00E0664B">
              <w:rPr>
                <w:i/>
              </w:rPr>
              <w:t>The objects are shown as presented in the screen plot below</w:t>
            </w:r>
            <w:r w:rsidR="00AC2FED">
              <w:rPr>
                <w:i/>
              </w:rPr>
              <w:t xml:space="preserve"> (scale 1:60 000)</w:t>
            </w:r>
          </w:p>
        </w:tc>
      </w:tr>
      <w:tr w:rsidR="000946D3" w14:paraId="6E753219" w14:textId="77777777" w:rsidTr="00211F86">
        <w:trPr>
          <w:tblHeader/>
        </w:trPr>
        <w:tc>
          <w:tcPr>
            <w:tcW w:w="9526" w:type="dxa"/>
            <w:tcBorders>
              <w:top w:val="nil"/>
            </w:tcBorders>
            <w:vAlign w:val="center"/>
          </w:tcPr>
          <w:p w14:paraId="54EEF68C" w14:textId="7B5BB6F1" w:rsidR="000946D3" w:rsidRPr="0015247B" w:rsidRDefault="00194E86" w:rsidP="000946D3">
            <w:pPr>
              <w:jc w:val="center"/>
            </w:pPr>
            <w:r>
              <w:rPr>
                <w:noProof/>
                <w:lang w:val="en-US" w:eastAsia="ko-KR"/>
              </w:rPr>
              <w:drawing>
                <wp:inline distT="0" distB="0" distL="0" distR="0" wp14:anchorId="41DB8B55" wp14:editId="232DC6B7">
                  <wp:extent cx="5851333" cy="4720590"/>
                  <wp:effectExtent l="0" t="0" r="0" b="3810"/>
                  <wp:docPr id="351" name="Kuva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861761" cy="4729003"/>
                          </a:xfrm>
                          <a:prstGeom prst="rect">
                            <a:avLst/>
                          </a:prstGeom>
                          <a:noFill/>
                          <a:ln>
                            <a:noFill/>
                          </a:ln>
                        </pic:spPr>
                      </pic:pic>
                    </a:graphicData>
                  </a:graphic>
                </wp:inline>
              </w:drawing>
            </w:r>
            <w:r w:rsidR="00036CC9">
              <w:br/>
            </w:r>
          </w:p>
        </w:tc>
      </w:tr>
    </w:tbl>
    <w:p w14:paraId="210FCFBC" w14:textId="77777777" w:rsidR="000946D3" w:rsidRDefault="000946D3" w:rsidP="000946D3"/>
    <w:p w14:paraId="76A13370" w14:textId="77777777" w:rsidR="000946D3" w:rsidRDefault="000946D3" w:rsidP="000946D3">
      <w:r>
        <w:br w:type="page"/>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0946D3" w14:paraId="14CED0D1" w14:textId="77777777" w:rsidTr="000946D3">
        <w:trPr>
          <w:tblHeader/>
        </w:trPr>
        <w:tc>
          <w:tcPr>
            <w:tcW w:w="9526" w:type="dxa"/>
            <w:shd w:val="clear" w:color="auto" w:fill="CCFFCC"/>
            <w:vAlign w:val="center"/>
          </w:tcPr>
          <w:p w14:paraId="213F4F38" w14:textId="77777777" w:rsidR="000946D3" w:rsidRPr="004065B1" w:rsidRDefault="000946D3" w:rsidP="000946D3">
            <w:r w:rsidRPr="000A066E">
              <w:rPr>
                <w:b/>
              </w:rPr>
              <w:lastRenderedPageBreak/>
              <w:t>Action</w:t>
            </w:r>
          </w:p>
        </w:tc>
      </w:tr>
      <w:tr w:rsidR="000946D3" w14:paraId="5645AFA9" w14:textId="77777777" w:rsidTr="000946D3">
        <w:trPr>
          <w:tblHeader/>
        </w:trPr>
        <w:tc>
          <w:tcPr>
            <w:tcW w:w="9526" w:type="dxa"/>
            <w:vAlign w:val="center"/>
          </w:tcPr>
          <w:p w14:paraId="5D2DA19D" w14:textId="1144EF59" w:rsidR="000946D3" w:rsidRDefault="000946D3" w:rsidP="000946D3">
            <w:pPr>
              <w:rPr>
                <w:i/>
              </w:rPr>
            </w:pPr>
            <w:r w:rsidRPr="00E0664B">
              <w:rPr>
                <w:i/>
              </w:rPr>
              <w:t>View cell AA5OTHER.000</w:t>
            </w:r>
          </w:p>
          <w:p w14:paraId="19A7253E" w14:textId="586B6673" w:rsidR="004D4BFB" w:rsidRPr="00E0664B" w:rsidRDefault="004D4BFB" w:rsidP="000946D3">
            <w:pPr>
              <w:rPr>
                <w:i/>
              </w:rPr>
            </w:pPr>
            <w:r w:rsidRPr="004D4BFB">
              <w:rPr>
                <w:i/>
              </w:rPr>
              <w:t xml:space="preserve">Select </w:t>
            </w:r>
            <w:r w:rsidR="00C22E61">
              <w:rPr>
                <w:i/>
              </w:rPr>
              <w:t xml:space="preserve">Display Category </w:t>
            </w:r>
            <w:r w:rsidRPr="004D4BFB">
              <w:rPr>
                <w:i/>
              </w:rPr>
              <w:t>Other</w:t>
            </w:r>
          </w:p>
          <w:p w14:paraId="3A9DED03" w14:textId="1C9EF071" w:rsidR="000946D3" w:rsidRPr="00E0664B" w:rsidRDefault="000946D3" w:rsidP="000946D3">
            <w:pPr>
              <w:rPr>
                <w:i/>
              </w:rPr>
            </w:pPr>
            <w:r w:rsidRPr="00E0664B">
              <w:rPr>
                <w:i/>
              </w:rPr>
              <w:t>Switch off all text group controls and switch on only the “</w:t>
            </w:r>
            <w:r w:rsidRPr="00E0664B">
              <w:rPr>
                <w:b/>
                <w:i/>
              </w:rPr>
              <w:t>Other Text</w:t>
            </w:r>
            <w:r w:rsidRPr="00E0664B">
              <w:rPr>
                <w:i/>
              </w:rPr>
              <w:t xml:space="preserve">” control. </w:t>
            </w:r>
          </w:p>
          <w:p w14:paraId="579A51EC" w14:textId="77777777" w:rsidR="000946D3" w:rsidRPr="0015247B" w:rsidRDefault="000946D3" w:rsidP="000946D3">
            <w:r w:rsidRPr="00E0664B">
              <w:rPr>
                <w:i/>
              </w:rPr>
              <w:t>Verify that the objects are displayed correctly as presented in the plot.</w:t>
            </w:r>
          </w:p>
        </w:tc>
      </w:tr>
      <w:tr w:rsidR="000946D3" w14:paraId="6665831C" w14:textId="77777777" w:rsidTr="00211F86">
        <w:trPr>
          <w:tblHeader/>
        </w:trPr>
        <w:tc>
          <w:tcPr>
            <w:tcW w:w="9526" w:type="dxa"/>
            <w:tcBorders>
              <w:bottom w:val="single" w:sz="4" w:space="0" w:color="auto"/>
            </w:tcBorders>
            <w:shd w:val="clear" w:color="auto" w:fill="CCFFCC"/>
            <w:vAlign w:val="center"/>
          </w:tcPr>
          <w:p w14:paraId="4A70D9EF" w14:textId="77777777" w:rsidR="000946D3" w:rsidRPr="004065B1" w:rsidRDefault="000946D3" w:rsidP="000946D3">
            <w:r w:rsidRPr="000A066E">
              <w:rPr>
                <w:b/>
              </w:rPr>
              <w:t>Results</w:t>
            </w:r>
          </w:p>
        </w:tc>
      </w:tr>
      <w:tr w:rsidR="000946D3" w14:paraId="0D435253" w14:textId="77777777" w:rsidTr="00211F86">
        <w:trPr>
          <w:tblHeader/>
        </w:trPr>
        <w:tc>
          <w:tcPr>
            <w:tcW w:w="9526" w:type="dxa"/>
            <w:tcBorders>
              <w:bottom w:val="nil"/>
            </w:tcBorders>
            <w:vAlign w:val="center"/>
          </w:tcPr>
          <w:p w14:paraId="5F63A87B" w14:textId="77777777" w:rsidR="000946D3" w:rsidRPr="00E0664B" w:rsidRDefault="000946D3" w:rsidP="000946D3">
            <w:pPr>
              <w:jc w:val="left"/>
              <w:rPr>
                <w:i/>
              </w:rPr>
            </w:pPr>
            <w:r w:rsidRPr="00E0664B">
              <w:rPr>
                <w:i/>
              </w:rPr>
              <w:t>The objects are shown as presented in the screen plot below</w:t>
            </w:r>
          </w:p>
        </w:tc>
      </w:tr>
      <w:tr w:rsidR="000946D3" w14:paraId="7AB5A175" w14:textId="77777777" w:rsidTr="00211F86">
        <w:trPr>
          <w:tblHeader/>
        </w:trPr>
        <w:tc>
          <w:tcPr>
            <w:tcW w:w="9526" w:type="dxa"/>
            <w:tcBorders>
              <w:top w:val="nil"/>
            </w:tcBorders>
            <w:vAlign w:val="center"/>
          </w:tcPr>
          <w:p w14:paraId="6AB9F33F" w14:textId="088625E1" w:rsidR="000946D3" w:rsidRPr="0015247B" w:rsidRDefault="00194E86" w:rsidP="000946D3">
            <w:pPr>
              <w:jc w:val="center"/>
            </w:pPr>
            <w:r>
              <w:rPr>
                <w:noProof/>
                <w:lang w:val="en-US" w:eastAsia="ko-KR"/>
              </w:rPr>
              <w:drawing>
                <wp:inline distT="0" distB="0" distL="0" distR="0" wp14:anchorId="2F3615B3" wp14:editId="65CFBB09">
                  <wp:extent cx="5740334" cy="5795465"/>
                  <wp:effectExtent l="0" t="0" r="0" b="0"/>
                  <wp:docPr id="128" name="Kuva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85831" cy="5841398"/>
                          </a:xfrm>
                          <a:prstGeom prst="rect">
                            <a:avLst/>
                          </a:prstGeom>
                          <a:noFill/>
                          <a:ln>
                            <a:noFill/>
                          </a:ln>
                        </pic:spPr>
                      </pic:pic>
                    </a:graphicData>
                  </a:graphic>
                </wp:inline>
              </w:drawing>
            </w:r>
            <w:r w:rsidR="00036CC9">
              <w:br/>
            </w:r>
          </w:p>
        </w:tc>
      </w:tr>
    </w:tbl>
    <w:p w14:paraId="25000316" w14:textId="77777777" w:rsidR="000946D3" w:rsidRDefault="000946D3" w:rsidP="000946D3"/>
    <w:p w14:paraId="0C8326F5" w14:textId="77777777" w:rsidR="000946D3" w:rsidRDefault="000946D3" w:rsidP="000946D3">
      <w:r>
        <w:br w:type="page"/>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0946D3" w14:paraId="5062C90A" w14:textId="77777777" w:rsidTr="000946D3">
        <w:trPr>
          <w:tblHeader/>
        </w:trPr>
        <w:tc>
          <w:tcPr>
            <w:tcW w:w="9526" w:type="dxa"/>
            <w:shd w:val="clear" w:color="auto" w:fill="CCFFCC"/>
            <w:vAlign w:val="center"/>
          </w:tcPr>
          <w:p w14:paraId="1E7A2ED1" w14:textId="77777777" w:rsidR="000946D3" w:rsidRPr="004065B1" w:rsidRDefault="000946D3" w:rsidP="000946D3">
            <w:r w:rsidRPr="000A066E">
              <w:rPr>
                <w:b/>
              </w:rPr>
              <w:lastRenderedPageBreak/>
              <w:t>Action</w:t>
            </w:r>
          </w:p>
        </w:tc>
      </w:tr>
      <w:tr w:rsidR="000946D3" w14:paraId="2CA96197" w14:textId="77777777" w:rsidTr="000946D3">
        <w:trPr>
          <w:tblHeader/>
        </w:trPr>
        <w:tc>
          <w:tcPr>
            <w:tcW w:w="9526" w:type="dxa"/>
            <w:vAlign w:val="center"/>
          </w:tcPr>
          <w:p w14:paraId="78C7588D" w14:textId="77777777" w:rsidR="000946D3" w:rsidRDefault="000946D3" w:rsidP="000946D3">
            <w:pPr>
              <w:rPr>
                <w:i/>
              </w:rPr>
            </w:pPr>
            <w:r w:rsidRPr="00E0664B">
              <w:rPr>
                <w:i/>
              </w:rPr>
              <w:t>View cell AA5OTHER.000</w:t>
            </w:r>
          </w:p>
          <w:p w14:paraId="724EEA95" w14:textId="2B463992" w:rsidR="004D4BFB" w:rsidRPr="00E0664B" w:rsidRDefault="004D4BFB" w:rsidP="000946D3">
            <w:pPr>
              <w:rPr>
                <w:i/>
              </w:rPr>
            </w:pPr>
            <w:r w:rsidRPr="004D4BFB">
              <w:rPr>
                <w:i/>
              </w:rPr>
              <w:t xml:space="preserve">Select </w:t>
            </w:r>
            <w:r w:rsidR="00C22E61">
              <w:rPr>
                <w:i/>
              </w:rPr>
              <w:t xml:space="preserve">Display Category </w:t>
            </w:r>
            <w:r w:rsidRPr="004D4BFB">
              <w:rPr>
                <w:i/>
              </w:rPr>
              <w:t>Other</w:t>
            </w:r>
          </w:p>
          <w:p w14:paraId="129D03D9" w14:textId="77777777" w:rsidR="000946D3" w:rsidRPr="00E0664B" w:rsidRDefault="000946D3" w:rsidP="002164D3">
            <w:pPr>
              <w:jc w:val="left"/>
              <w:rPr>
                <w:i/>
              </w:rPr>
            </w:pPr>
            <w:r w:rsidRPr="00E0664B">
              <w:rPr>
                <w:i/>
              </w:rPr>
              <w:t>Switch off all text group controls and switch on only the “</w:t>
            </w:r>
            <w:r w:rsidRPr="00E0664B">
              <w:rPr>
                <w:b/>
                <w:i/>
              </w:rPr>
              <w:t>Names</w:t>
            </w:r>
            <w:r w:rsidRPr="00E0664B">
              <w:rPr>
                <w:i/>
              </w:rPr>
              <w:t>” control located under the “</w:t>
            </w:r>
            <w:r w:rsidRPr="00E0664B">
              <w:rPr>
                <w:b/>
                <w:i/>
              </w:rPr>
              <w:t>Other Text</w:t>
            </w:r>
            <w:r w:rsidRPr="00E0664B">
              <w:rPr>
                <w:i/>
              </w:rPr>
              <w:t>” control. Verify that the objects are displayed correctly as presented in the plot.</w:t>
            </w:r>
          </w:p>
        </w:tc>
      </w:tr>
      <w:tr w:rsidR="000946D3" w14:paraId="385F1239" w14:textId="77777777" w:rsidTr="00211F86">
        <w:trPr>
          <w:tblHeader/>
        </w:trPr>
        <w:tc>
          <w:tcPr>
            <w:tcW w:w="9526" w:type="dxa"/>
            <w:tcBorders>
              <w:bottom w:val="single" w:sz="4" w:space="0" w:color="auto"/>
            </w:tcBorders>
            <w:shd w:val="clear" w:color="auto" w:fill="CCFFCC"/>
            <w:vAlign w:val="center"/>
          </w:tcPr>
          <w:p w14:paraId="7911BBD0" w14:textId="77777777" w:rsidR="000946D3" w:rsidRPr="00E0664B" w:rsidRDefault="000946D3" w:rsidP="000946D3">
            <w:pPr>
              <w:rPr>
                <w:i/>
              </w:rPr>
            </w:pPr>
            <w:r w:rsidRPr="00E0664B">
              <w:rPr>
                <w:b/>
              </w:rPr>
              <w:t>Results</w:t>
            </w:r>
          </w:p>
        </w:tc>
      </w:tr>
      <w:tr w:rsidR="000946D3" w14:paraId="0026FD1B" w14:textId="77777777" w:rsidTr="00211F86">
        <w:trPr>
          <w:tblHeader/>
        </w:trPr>
        <w:tc>
          <w:tcPr>
            <w:tcW w:w="9526" w:type="dxa"/>
            <w:tcBorders>
              <w:bottom w:val="nil"/>
            </w:tcBorders>
            <w:vAlign w:val="center"/>
          </w:tcPr>
          <w:p w14:paraId="324AF1B2" w14:textId="77777777" w:rsidR="000946D3" w:rsidRPr="00E0664B" w:rsidRDefault="000946D3" w:rsidP="000946D3">
            <w:pPr>
              <w:jc w:val="left"/>
              <w:rPr>
                <w:i/>
              </w:rPr>
            </w:pPr>
            <w:r w:rsidRPr="00E0664B">
              <w:rPr>
                <w:i/>
              </w:rPr>
              <w:t>The objects are shown as presented in the screen plot below</w:t>
            </w:r>
          </w:p>
        </w:tc>
      </w:tr>
      <w:tr w:rsidR="000946D3" w14:paraId="13EA6CDB" w14:textId="77777777" w:rsidTr="00211F86">
        <w:trPr>
          <w:tblHeader/>
        </w:trPr>
        <w:tc>
          <w:tcPr>
            <w:tcW w:w="9526" w:type="dxa"/>
            <w:tcBorders>
              <w:top w:val="nil"/>
            </w:tcBorders>
            <w:vAlign w:val="center"/>
          </w:tcPr>
          <w:p w14:paraId="72C89433" w14:textId="1D67D2A0" w:rsidR="000946D3" w:rsidRPr="0015247B" w:rsidRDefault="00194E86" w:rsidP="000946D3">
            <w:pPr>
              <w:jc w:val="center"/>
            </w:pPr>
            <w:r>
              <w:rPr>
                <w:noProof/>
                <w:lang w:val="en-US" w:eastAsia="ko-KR"/>
              </w:rPr>
              <w:drawing>
                <wp:inline distT="0" distB="0" distL="0" distR="0" wp14:anchorId="2FEDB47E" wp14:editId="280C253F">
                  <wp:extent cx="5883910" cy="5940420"/>
                  <wp:effectExtent l="0" t="0" r="2540" b="3810"/>
                  <wp:docPr id="130" name="Kuva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893195" cy="5949794"/>
                          </a:xfrm>
                          <a:prstGeom prst="rect">
                            <a:avLst/>
                          </a:prstGeom>
                          <a:noFill/>
                          <a:ln>
                            <a:noFill/>
                          </a:ln>
                        </pic:spPr>
                      </pic:pic>
                    </a:graphicData>
                  </a:graphic>
                </wp:inline>
              </w:drawing>
            </w:r>
            <w:r w:rsidR="00036CC9">
              <w:br/>
            </w:r>
          </w:p>
        </w:tc>
      </w:tr>
    </w:tbl>
    <w:p w14:paraId="235EC6E1" w14:textId="77777777" w:rsidR="000946D3" w:rsidRDefault="000946D3" w:rsidP="000946D3"/>
    <w:p w14:paraId="06007DDC" w14:textId="77777777" w:rsidR="000946D3" w:rsidRDefault="000946D3" w:rsidP="000946D3">
      <w:r>
        <w:br w:type="page"/>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0946D3" w14:paraId="15817898" w14:textId="77777777" w:rsidTr="000946D3">
        <w:trPr>
          <w:tblHeader/>
        </w:trPr>
        <w:tc>
          <w:tcPr>
            <w:tcW w:w="9526" w:type="dxa"/>
            <w:shd w:val="clear" w:color="auto" w:fill="CCFFCC"/>
            <w:vAlign w:val="center"/>
          </w:tcPr>
          <w:p w14:paraId="5BE90569" w14:textId="77777777" w:rsidR="000946D3" w:rsidRPr="004065B1" w:rsidRDefault="000946D3" w:rsidP="000946D3">
            <w:r w:rsidRPr="000A066E">
              <w:rPr>
                <w:b/>
              </w:rPr>
              <w:lastRenderedPageBreak/>
              <w:t>Action</w:t>
            </w:r>
          </w:p>
        </w:tc>
      </w:tr>
      <w:tr w:rsidR="000946D3" w14:paraId="12EABE2D" w14:textId="77777777" w:rsidTr="000946D3">
        <w:trPr>
          <w:tblHeader/>
        </w:trPr>
        <w:tc>
          <w:tcPr>
            <w:tcW w:w="9526" w:type="dxa"/>
            <w:vAlign w:val="center"/>
          </w:tcPr>
          <w:p w14:paraId="22FC24D4" w14:textId="77777777" w:rsidR="000946D3" w:rsidRPr="00E0664B" w:rsidRDefault="000946D3" w:rsidP="000946D3">
            <w:pPr>
              <w:rPr>
                <w:i/>
              </w:rPr>
            </w:pPr>
            <w:r w:rsidRPr="00E0664B">
              <w:rPr>
                <w:i/>
              </w:rPr>
              <w:t>View cell AA5STNDR.000</w:t>
            </w:r>
          </w:p>
          <w:p w14:paraId="3E1DA90A" w14:textId="77777777" w:rsidR="000946D3" w:rsidRPr="00E0664B" w:rsidRDefault="000946D3" w:rsidP="002164D3">
            <w:pPr>
              <w:jc w:val="left"/>
              <w:rPr>
                <w:i/>
              </w:rPr>
            </w:pPr>
            <w:r w:rsidRPr="00E0664B">
              <w:rPr>
                <w:i/>
              </w:rPr>
              <w:t>Switch off all text group controls and switch on only the “</w:t>
            </w:r>
            <w:r w:rsidRPr="00E0664B">
              <w:rPr>
                <w:b/>
                <w:i/>
              </w:rPr>
              <w:t>Light description</w:t>
            </w:r>
            <w:r w:rsidRPr="00E0664B">
              <w:rPr>
                <w:i/>
              </w:rPr>
              <w:t>” control located under the “</w:t>
            </w:r>
            <w:r w:rsidRPr="00E0664B">
              <w:rPr>
                <w:b/>
                <w:i/>
              </w:rPr>
              <w:t>Other Text</w:t>
            </w:r>
            <w:r w:rsidRPr="00E0664B">
              <w:rPr>
                <w:i/>
              </w:rPr>
              <w:t>” control. Verify that the objects are displayed correctly as presented in the plot.</w:t>
            </w:r>
          </w:p>
        </w:tc>
      </w:tr>
      <w:tr w:rsidR="000946D3" w14:paraId="3EF0C751" w14:textId="77777777" w:rsidTr="00211F86">
        <w:trPr>
          <w:tblHeader/>
        </w:trPr>
        <w:tc>
          <w:tcPr>
            <w:tcW w:w="9526" w:type="dxa"/>
            <w:tcBorders>
              <w:bottom w:val="single" w:sz="4" w:space="0" w:color="auto"/>
            </w:tcBorders>
            <w:shd w:val="clear" w:color="auto" w:fill="CCFFCC"/>
            <w:vAlign w:val="center"/>
          </w:tcPr>
          <w:p w14:paraId="528E7A25" w14:textId="77777777" w:rsidR="000946D3" w:rsidRPr="004065B1" w:rsidRDefault="000946D3" w:rsidP="000946D3">
            <w:r w:rsidRPr="000A066E">
              <w:rPr>
                <w:b/>
              </w:rPr>
              <w:t>Results</w:t>
            </w:r>
          </w:p>
        </w:tc>
      </w:tr>
      <w:tr w:rsidR="000946D3" w14:paraId="4DB92102" w14:textId="77777777" w:rsidTr="00211F86">
        <w:trPr>
          <w:tblHeader/>
        </w:trPr>
        <w:tc>
          <w:tcPr>
            <w:tcW w:w="9526" w:type="dxa"/>
            <w:tcBorders>
              <w:bottom w:val="nil"/>
            </w:tcBorders>
            <w:vAlign w:val="center"/>
          </w:tcPr>
          <w:p w14:paraId="361B3B27" w14:textId="77777777" w:rsidR="000946D3" w:rsidRPr="00E0664B" w:rsidRDefault="000946D3" w:rsidP="000946D3">
            <w:pPr>
              <w:jc w:val="left"/>
              <w:rPr>
                <w:i/>
              </w:rPr>
            </w:pPr>
            <w:r w:rsidRPr="00E0664B">
              <w:rPr>
                <w:i/>
              </w:rPr>
              <w:t>The objects are shown as presented in the screen plot below</w:t>
            </w:r>
          </w:p>
        </w:tc>
      </w:tr>
      <w:tr w:rsidR="000946D3" w14:paraId="340BF172" w14:textId="77777777" w:rsidTr="00CA79D6">
        <w:trPr>
          <w:tblHeader/>
        </w:trPr>
        <w:tc>
          <w:tcPr>
            <w:tcW w:w="9526" w:type="dxa"/>
            <w:tcBorders>
              <w:top w:val="nil"/>
              <w:bottom w:val="nil"/>
            </w:tcBorders>
            <w:vAlign w:val="center"/>
          </w:tcPr>
          <w:p w14:paraId="52341B66" w14:textId="33080C35" w:rsidR="000946D3" w:rsidRPr="0015247B" w:rsidRDefault="00194E86" w:rsidP="000946D3">
            <w:pPr>
              <w:jc w:val="center"/>
            </w:pPr>
            <w:r>
              <w:rPr>
                <w:noProof/>
                <w:lang w:val="en-US" w:eastAsia="ko-KR"/>
              </w:rPr>
              <w:drawing>
                <wp:inline distT="0" distB="0" distL="0" distR="0" wp14:anchorId="31C6E0C3" wp14:editId="45FB74A5">
                  <wp:extent cx="5851333" cy="4720590"/>
                  <wp:effectExtent l="0" t="0" r="0" b="3810"/>
                  <wp:docPr id="135" name="Kuva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855903" cy="4724277"/>
                          </a:xfrm>
                          <a:prstGeom prst="rect">
                            <a:avLst/>
                          </a:prstGeom>
                          <a:noFill/>
                          <a:ln>
                            <a:noFill/>
                          </a:ln>
                        </pic:spPr>
                      </pic:pic>
                    </a:graphicData>
                  </a:graphic>
                </wp:inline>
              </w:drawing>
            </w:r>
            <w:r w:rsidR="00D562D2" w:rsidRPr="00D562D2">
              <w:rPr>
                <w:noProof/>
                <w:lang w:eastAsia="en-GB"/>
              </w:rPr>
              <w:t xml:space="preserve"> </w:t>
            </w:r>
            <w:r w:rsidR="00036CC9">
              <w:br/>
            </w:r>
          </w:p>
        </w:tc>
      </w:tr>
      <w:tr w:rsidR="00CA79D6" w14:paraId="25595DF7" w14:textId="77777777" w:rsidTr="00CA79D6">
        <w:trPr>
          <w:tblHeader/>
        </w:trPr>
        <w:tc>
          <w:tcPr>
            <w:tcW w:w="9526" w:type="dxa"/>
            <w:tcBorders>
              <w:top w:val="nil"/>
              <w:bottom w:val="nil"/>
            </w:tcBorders>
            <w:vAlign w:val="center"/>
          </w:tcPr>
          <w:p w14:paraId="2E7A4FEF" w14:textId="62EF3954" w:rsidR="00CA79D6" w:rsidRPr="00CA79D6" w:rsidRDefault="002677A4" w:rsidP="000946D3">
            <w:pPr>
              <w:jc w:val="center"/>
              <w:rPr>
                <w:noProof/>
                <w:lang w:eastAsia="en-GB"/>
              </w:rPr>
            </w:pPr>
            <w:r w:rsidRPr="002677A4">
              <w:rPr>
                <w:noProof/>
                <w:lang w:val="en-US" w:eastAsia="ko-KR"/>
              </w:rPr>
              <w:drawing>
                <wp:inline distT="0" distB="0" distL="0" distR="0" wp14:anchorId="15C3B747" wp14:editId="6E431DE0">
                  <wp:extent cx="1582610" cy="854171"/>
                  <wp:effectExtent l="0" t="0" r="0" b="3175"/>
                  <wp:docPr id="247" name="Picture 247" descr="C:\msdokut\STANDARDIT\IHO\ENCWG\Drafting 4.0.2 after Mar2016\New picture originals 23mar2016\3.1.6 picture 8 - scale 20 0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msdokut\STANDARDIT\IHO\ENCWG\Drafting 4.0.2 after Mar2016\New picture originals 23mar2016\3.1.6 picture 8 - scale 20 000.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600270" cy="863703"/>
                          </a:xfrm>
                          <a:prstGeom prst="rect">
                            <a:avLst/>
                          </a:prstGeom>
                          <a:noFill/>
                          <a:ln>
                            <a:noFill/>
                          </a:ln>
                        </pic:spPr>
                      </pic:pic>
                    </a:graphicData>
                  </a:graphic>
                </wp:inline>
              </w:drawing>
            </w:r>
          </w:p>
        </w:tc>
      </w:tr>
      <w:tr w:rsidR="00CA79D6" w14:paraId="5485E286" w14:textId="77777777" w:rsidTr="00211F86">
        <w:trPr>
          <w:tblHeader/>
        </w:trPr>
        <w:tc>
          <w:tcPr>
            <w:tcW w:w="9526" w:type="dxa"/>
            <w:tcBorders>
              <w:top w:val="nil"/>
            </w:tcBorders>
            <w:vAlign w:val="center"/>
          </w:tcPr>
          <w:p w14:paraId="617805DD" w14:textId="3818A7A7" w:rsidR="00CA79D6" w:rsidRPr="00CA79D6" w:rsidRDefault="002677A4" w:rsidP="000946D3">
            <w:pPr>
              <w:jc w:val="center"/>
              <w:rPr>
                <w:noProof/>
                <w:lang w:eastAsia="en-GB"/>
              </w:rPr>
            </w:pPr>
            <w:r>
              <w:rPr>
                <w:noProof/>
                <w:lang w:eastAsia="en-GB"/>
              </w:rPr>
              <w:t>A part of above chart at scale 1:20 000</w:t>
            </w:r>
          </w:p>
        </w:tc>
      </w:tr>
    </w:tbl>
    <w:p w14:paraId="493A70A4" w14:textId="77777777" w:rsidR="000946D3" w:rsidRDefault="000946D3" w:rsidP="000946D3"/>
    <w:p w14:paraId="62000F54" w14:textId="77777777" w:rsidR="000946D3" w:rsidRDefault="000946D3" w:rsidP="000946D3">
      <w:r>
        <w:br w:type="page"/>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0946D3" w14:paraId="6BC2E170" w14:textId="77777777" w:rsidTr="000946D3">
        <w:trPr>
          <w:tblHeader/>
        </w:trPr>
        <w:tc>
          <w:tcPr>
            <w:tcW w:w="9526" w:type="dxa"/>
            <w:shd w:val="clear" w:color="auto" w:fill="CCFFCC"/>
            <w:vAlign w:val="center"/>
          </w:tcPr>
          <w:p w14:paraId="3758FBDB" w14:textId="77777777" w:rsidR="000946D3" w:rsidRPr="004065B1" w:rsidRDefault="000946D3" w:rsidP="000946D3">
            <w:r w:rsidRPr="000A066E">
              <w:rPr>
                <w:b/>
              </w:rPr>
              <w:lastRenderedPageBreak/>
              <w:t>Action</w:t>
            </w:r>
          </w:p>
        </w:tc>
      </w:tr>
      <w:tr w:rsidR="000946D3" w14:paraId="2BB2A2A7" w14:textId="77777777" w:rsidTr="000946D3">
        <w:trPr>
          <w:tblHeader/>
        </w:trPr>
        <w:tc>
          <w:tcPr>
            <w:tcW w:w="9526" w:type="dxa"/>
            <w:vAlign w:val="center"/>
          </w:tcPr>
          <w:p w14:paraId="2E4F8092" w14:textId="77777777" w:rsidR="000A26E2" w:rsidRPr="00E0664B" w:rsidRDefault="000A26E2" w:rsidP="000A26E2">
            <w:pPr>
              <w:rPr>
                <w:i/>
              </w:rPr>
            </w:pPr>
            <w:r w:rsidRPr="00E0664B">
              <w:rPr>
                <w:i/>
              </w:rPr>
              <w:t>View cell AA5OTHER.000</w:t>
            </w:r>
          </w:p>
          <w:p w14:paraId="3B0436AF" w14:textId="77777777" w:rsidR="000946D3" w:rsidRPr="00E0664B" w:rsidRDefault="000A26E2" w:rsidP="002164D3">
            <w:pPr>
              <w:jc w:val="left"/>
              <w:rPr>
                <w:i/>
              </w:rPr>
            </w:pPr>
            <w:r w:rsidRPr="00E0664B">
              <w:rPr>
                <w:i/>
              </w:rPr>
              <w:t>Switch off all text group controls and switch on only the “</w:t>
            </w:r>
            <w:r w:rsidRPr="00E0664B">
              <w:rPr>
                <w:b/>
                <w:i/>
              </w:rPr>
              <w:t>All other</w:t>
            </w:r>
            <w:r w:rsidRPr="00E0664B">
              <w:rPr>
                <w:i/>
              </w:rPr>
              <w:t>” control located under the “</w:t>
            </w:r>
            <w:r w:rsidRPr="00E0664B">
              <w:rPr>
                <w:b/>
                <w:i/>
              </w:rPr>
              <w:t>Other Text</w:t>
            </w:r>
            <w:r w:rsidRPr="00E0664B">
              <w:rPr>
                <w:i/>
              </w:rPr>
              <w:t>” control. Verify that the objects are displayed correctly as presented in the plot.</w:t>
            </w:r>
          </w:p>
        </w:tc>
      </w:tr>
      <w:tr w:rsidR="000946D3" w14:paraId="26039EA4" w14:textId="77777777" w:rsidTr="00211F86">
        <w:trPr>
          <w:tblHeader/>
        </w:trPr>
        <w:tc>
          <w:tcPr>
            <w:tcW w:w="9526" w:type="dxa"/>
            <w:tcBorders>
              <w:bottom w:val="single" w:sz="4" w:space="0" w:color="auto"/>
            </w:tcBorders>
            <w:shd w:val="clear" w:color="auto" w:fill="CCFFCC"/>
            <w:vAlign w:val="center"/>
          </w:tcPr>
          <w:p w14:paraId="7F16BAA7" w14:textId="77777777" w:rsidR="000946D3" w:rsidRPr="004065B1" w:rsidRDefault="000946D3" w:rsidP="000946D3">
            <w:r w:rsidRPr="000A066E">
              <w:rPr>
                <w:b/>
              </w:rPr>
              <w:t>Results</w:t>
            </w:r>
          </w:p>
        </w:tc>
      </w:tr>
      <w:tr w:rsidR="000946D3" w14:paraId="6B13108B" w14:textId="77777777" w:rsidTr="00211F86">
        <w:trPr>
          <w:tblHeader/>
        </w:trPr>
        <w:tc>
          <w:tcPr>
            <w:tcW w:w="9526" w:type="dxa"/>
            <w:tcBorders>
              <w:bottom w:val="nil"/>
            </w:tcBorders>
            <w:vAlign w:val="center"/>
          </w:tcPr>
          <w:p w14:paraId="73E9CAB9" w14:textId="77777777" w:rsidR="000946D3" w:rsidRPr="00E0664B" w:rsidRDefault="000946D3" w:rsidP="000946D3">
            <w:pPr>
              <w:jc w:val="left"/>
              <w:rPr>
                <w:i/>
              </w:rPr>
            </w:pPr>
            <w:r w:rsidRPr="00E0664B">
              <w:rPr>
                <w:i/>
              </w:rPr>
              <w:t>The objects are shown as presented in the screen plot below</w:t>
            </w:r>
          </w:p>
        </w:tc>
      </w:tr>
      <w:tr w:rsidR="000946D3" w14:paraId="0D8C5CFD" w14:textId="77777777" w:rsidTr="00211F86">
        <w:trPr>
          <w:tblHeader/>
        </w:trPr>
        <w:tc>
          <w:tcPr>
            <w:tcW w:w="9526" w:type="dxa"/>
            <w:tcBorders>
              <w:top w:val="nil"/>
            </w:tcBorders>
            <w:vAlign w:val="center"/>
          </w:tcPr>
          <w:p w14:paraId="556E8FB8" w14:textId="56C91D0D" w:rsidR="000946D3" w:rsidRPr="0015247B" w:rsidRDefault="003A2B12" w:rsidP="000946D3">
            <w:pPr>
              <w:jc w:val="center"/>
            </w:pPr>
            <w:r>
              <w:rPr>
                <w:noProof/>
                <w:lang w:val="en-US" w:eastAsia="ko-KR"/>
              </w:rPr>
              <w:drawing>
                <wp:inline distT="0" distB="0" distL="0" distR="0" wp14:anchorId="7C94C59E" wp14:editId="6AF8BF74">
                  <wp:extent cx="5903345" cy="5981849"/>
                  <wp:effectExtent l="0" t="0" r="2540" b="0"/>
                  <wp:docPr id="136" name="Kuva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14378" cy="5993028"/>
                          </a:xfrm>
                          <a:prstGeom prst="rect">
                            <a:avLst/>
                          </a:prstGeom>
                          <a:noFill/>
                          <a:ln>
                            <a:noFill/>
                          </a:ln>
                        </pic:spPr>
                      </pic:pic>
                    </a:graphicData>
                  </a:graphic>
                </wp:inline>
              </w:drawing>
            </w:r>
            <w:r w:rsidR="00036CC9">
              <w:br/>
            </w:r>
          </w:p>
        </w:tc>
      </w:tr>
    </w:tbl>
    <w:p w14:paraId="5CD812E6" w14:textId="77777777" w:rsidR="000946D3" w:rsidRDefault="000946D3" w:rsidP="004F582E"/>
    <w:p w14:paraId="6859FC36" w14:textId="77777777" w:rsidR="004F582E" w:rsidRDefault="00CE04C8" w:rsidP="00E30B8F">
      <w:pPr>
        <w:pStyle w:val="Heading2"/>
      </w:pPr>
      <w:r>
        <w:br w:type="page"/>
      </w:r>
      <w:bookmarkStart w:id="210" w:name="_Toc120212606"/>
      <w:r w:rsidR="004F582E">
        <w:lastRenderedPageBreak/>
        <w:t>Invalid objects</w:t>
      </w:r>
      <w:bookmarkEnd w:id="210"/>
    </w:p>
    <w:p w14:paraId="5F2D8AB8" w14:textId="77777777" w:rsidR="004F582E" w:rsidRDefault="00CE04C8" w:rsidP="00E30B8F">
      <w:pPr>
        <w:pStyle w:val="Heading3"/>
      </w:pPr>
      <w:r w:rsidRPr="00CE04C8">
        <w:t>Display of Invalid Objects</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560"/>
        <w:gridCol w:w="2185"/>
        <w:gridCol w:w="2561"/>
        <w:gridCol w:w="2385"/>
      </w:tblGrid>
      <w:tr w:rsidR="0029561C" w14:paraId="48621C8B" w14:textId="77777777" w:rsidTr="009C386B">
        <w:trPr>
          <w:trHeight w:val="454"/>
          <w:tblHeader/>
        </w:trPr>
        <w:tc>
          <w:tcPr>
            <w:tcW w:w="2381" w:type="dxa"/>
            <w:shd w:val="clear" w:color="auto" w:fill="CCFFCC"/>
            <w:vAlign w:val="center"/>
          </w:tcPr>
          <w:p w14:paraId="712F8C48" w14:textId="77777777" w:rsidR="0029561C" w:rsidRPr="004065B1" w:rsidRDefault="0029561C" w:rsidP="00306992">
            <w:r w:rsidRPr="000A066E">
              <w:rPr>
                <w:b/>
              </w:rPr>
              <w:t>Test Reference</w:t>
            </w:r>
          </w:p>
        </w:tc>
        <w:tc>
          <w:tcPr>
            <w:tcW w:w="2381" w:type="dxa"/>
            <w:shd w:val="clear" w:color="auto" w:fill="CCFFCC"/>
            <w:vAlign w:val="center"/>
          </w:tcPr>
          <w:p w14:paraId="4825A562" w14:textId="77777777" w:rsidR="0029561C" w:rsidRPr="004065B1" w:rsidRDefault="0029561C" w:rsidP="00306992">
            <w:r>
              <w:t>3.2.1 a)</w:t>
            </w:r>
          </w:p>
        </w:tc>
        <w:tc>
          <w:tcPr>
            <w:tcW w:w="2382" w:type="dxa"/>
            <w:shd w:val="clear" w:color="auto" w:fill="CCFFCC"/>
            <w:vAlign w:val="center"/>
          </w:tcPr>
          <w:p w14:paraId="67468AEC" w14:textId="77777777" w:rsidR="0029561C" w:rsidRPr="004065B1" w:rsidRDefault="0029561C" w:rsidP="00306992">
            <w:r w:rsidRPr="000A066E">
              <w:rPr>
                <w:b/>
              </w:rPr>
              <w:t>IHO Reference</w:t>
            </w:r>
          </w:p>
        </w:tc>
        <w:tc>
          <w:tcPr>
            <w:tcW w:w="2382" w:type="dxa"/>
            <w:shd w:val="clear" w:color="auto" w:fill="CCFFCC"/>
            <w:vAlign w:val="center"/>
          </w:tcPr>
          <w:p w14:paraId="184C7646" w14:textId="77777777" w:rsidR="0029561C" w:rsidRPr="004065B1" w:rsidRDefault="0029561C" w:rsidP="00306992">
            <w:r w:rsidRPr="00A94802">
              <w:t>S-</w:t>
            </w:r>
            <w:r>
              <w:t>52 10.3.3.4</w:t>
            </w:r>
          </w:p>
        </w:tc>
      </w:tr>
      <w:tr w:rsidR="0029561C" w14:paraId="1CFAD122" w14:textId="77777777" w:rsidTr="009C386B">
        <w:trPr>
          <w:tblHeader/>
        </w:trPr>
        <w:tc>
          <w:tcPr>
            <w:tcW w:w="9526" w:type="dxa"/>
            <w:gridSpan w:val="4"/>
            <w:shd w:val="clear" w:color="auto" w:fill="CCFFCC"/>
            <w:vAlign w:val="center"/>
          </w:tcPr>
          <w:p w14:paraId="76EDD46A" w14:textId="77777777" w:rsidR="0029561C" w:rsidRDefault="0029561C" w:rsidP="00306992">
            <w:r w:rsidRPr="000A066E">
              <w:rPr>
                <w:b/>
              </w:rPr>
              <w:t>Test description</w:t>
            </w:r>
          </w:p>
        </w:tc>
      </w:tr>
      <w:tr w:rsidR="0029561C" w14:paraId="73BDCF21" w14:textId="77777777" w:rsidTr="009C386B">
        <w:trPr>
          <w:tblHeader/>
        </w:trPr>
        <w:tc>
          <w:tcPr>
            <w:tcW w:w="9526" w:type="dxa"/>
            <w:gridSpan w:val="4"/>
            <w:vAlign w:val="center"/>
          </w:tcPr>
          <w:p w14:paraId="5D35CB1C" w14:textId="77777777" w:rsidR="0029561C" w:rsidRPr="00E0664B" w:rsidRDefault="0029561C" w:rsidP="002164D3">
            <w:pPr>
              <w:jc w:val="left"/>
              <w:rPr>
                <w:i/>
              </w:rPr>
            </w:pPr>
            <w:r w:rsidRPr="00E0664B">
              <w:rPr>
                <w:i/>
              </w:rPr>
              <w:t>Display of objects with unknown object class or display of objects for which available or not available attribute(s) cause special presentation.</w:t>
            </w:r>
          </w:p>
        </w:tc>
      </w:tr>
      <w:tr w:rsidR="0029561C" w14:paraId="0C17E94B" w14:textId="77777777" w:rsidTr="009C386B">
        <w:trPr>
          <w:tblHeader/>
        </w:trPr>
        <w:tc>
          <w:tcPr>
            <w:tcW w:w="9526" w:type="dxa"/>
            <w:gridSpan w:val="4"/>
            <w:shd w:val="clear" w:color="auto" w:fill="CCFFCC"/>
            <w:vAlign w:val="center"/>
          </w:tcPr>
          <w:p w14:paraId="53C01CA6" w14:textId="77777777" w:rsidR="0029561C" w:rsidRPr="004065B1" w:rsidRDefault="0029561C" w:rsidP="00306992">
            <w:r w:rsidRPr="000A066E">
              <w:rPr>
                <w:b/>
              </w:rPr>
              <w:t>Setup</w:t>
            </w:r>
          </w:p>
        </w:tc>
      </w:tr>
      <w:tr w:rsidR="0029561C" w14:paraId="3413BAF5" w14:textId="77777777" w:rsidTr="009C386B">
        <w:trPr>
          <w:tblHeader/>
        </w:trPr>
        <w:tc>
          <w:tcPr>
            <w:tcW w:w="9526" w:type="dxa"/>
            <w:gridSpan w:val="4"/>
            <w:vAlign w:val="center"/>
          </w:tcPr>
          <w:p w14:paraId="0C5DA5AF" w14:textId="77777777" w:rsidR="0029561C" w:rsidRPr="00E0664B" w:rsidRDefault="0029561C" w:rsidP="00306992">
            <w:pPr>
              <w:rPr>
                <w:i/>
              </w:rPr>
            </w:pPr>
            <w:r w:rsidRPr="00E0664B">
              <w:rPr>
                <w:i/>
              </w:rPr>
              <w:t>Load the following cell 3.2 Invalid Object\ENC_ROOT\AA3INVOB.000</w:t>
            </w:r>
          </w:p>
          <w:p w14:paraId="599005AA" w14:textId="77777777" w:rsidR="004D4BFB" w:rsidRDefault="004D4BFB" w:rsidP="00306992">
            <w:pPr>
              <w:rPr>
                <w:i/>
              </w:rPr>
            </w:pPr>
          </w:p>
          <w:p w14:paraId="7FA9F054" w14:textId="55C273E1" w:rsidR="0029561C" w:rsidRPr="00E0664B" w:rsidRDefault="004D4BFB" w:rsidP="00306992">
            <w:pPr>
              <w:rPr>
                <w:i/>
              </w:rPr>
            </w:pPr>
            <w:r>
              <w:rPr>
                <w:i/>
              </w:rPr>
              <w:t xml:space="preserve">Set the </w:t>
            </w:r>
            <w:r w:rsidR="0069033B">
              <w:rPr>
                <w:i/>
              </w:rPr>
              <w:t xml:space="preserve">Safety Contour </w:t>
            </w:r>
            <w:r>
              <w:rPr>
                <w:i/>
              </w:rPr>
              <w:t>value to</w:t>
            </w:r>
            <w:r w:rsidR="000E2C4C">
              <w:rPr>
                <w:i/>
              </w:rPr>
              <w:t xml:space="preserve"> </w:t>
            </w:r>
            <w:r w:rsidR="0029561C" w:rsidRPr="00E0664B">
              <w:rPr>
                <w:i/>
              </w:rPr>
              <w:t xml:space="preserve">0 </w:t>
            </w:r>
            <w:r w:rsidR="00E66884">
              <w:rPr>
                <w:i/>
              </w:rPr>
              <w:t>m</w:t>
            </w:r>
          </w:p>
          <w:p w14:paraId="0F7E007C" w14:textId="34A50A7A" w:rsidR="004D4BFB" w:rsidRPr="004D4BFB" w:rsidRDefault="004D4BFB" w:rsidP="004D4BFB">
            <w:pPr>
              <w:rPr>
                <w:i/>
              </w:rPr>
            </w:pPr>
            <w:r w:rsidRPr="004D4BFB">
              <w:rPr>
                <w:i/>
              </w:rPr>
              <w:t xml:space="preserve">Select </w:t>
            </w:r>
            <w:r w:rsidR="00DE09B9">
              <w:rPr>
                <w:i/>
              </w:rPr>
              <w:t>Display Category</w:t>
            </w:r>
            <w:r w:rsidRPr="004D4BFB">
              <w:rPr>
                <w:i/>
              </w:rPr>
              <w:t xml:space="preserve"> Other</w:t>
            </w:r>
          </w:p>
          <w:p w14:paraId="02F36B8E" w14:textId="18B939D3" w:rsidR="0029561C" w:rsidRPr="00E0664B" w:rsidRDefault="0029561C" w:rsidP="00306992">
            <w:pPr>
              <w:rPr>
                <w:i/>
              </w:rPr>
            </w:pPr>
            <w:r w:rsidRPr="00E0664B">
              <w:rPr>
                <w:i/>
              </w:rPr>
              <w:t>Select Colour Palette DAY</w:t>
            </w:r>
          </w:p>
          <w:p w14:paraId="4F71EB12" w14:textId="77777777" w:rsidR="0029561C" w:rsidRPr="00E0664B" w:rsidRDefault="0029561C" w:rsidP="00306992">
            <w:pPr>
              <w:rPr>
                <w:i/>
              </w:rPr>
            </w:pPr>
            <w:r w:rsidRPr="00E0664B">
              <w:rPr>
                <w:i/>
              </w:rPr>
              <w:t>Select Symbolized Boundaries</w:t>
            </w:r>
          </w:p>
          <w:p w14:paraId="6053EC21" w14:textId="77777777" w:rsidR="0029561C" w:rsidRPr="00E0664B" w:rsidRDefault="0029561C" w:rsidP="00306992">
            <w:pPr>
              <w:rPr>
                <w:i/>
              </w:rPr>
            </w:pPr>
            <w:r w:rsidRPr="00E0664B">
              <w:rPr>
                <w:i/>
              </w:rPr>
              <w:t>Select Paper chart symbols</w:t>
            </w:r>
          </w:p>
          <w:p w14:paraId="4110943D" w14:textId="20E07F99" w:rsidR="0029561C" w:rsidRPr="00E0664B" w:rsidRDefault="0029561C" w:rsidP="00306992">
            <w:pPr>
              <w:rPr>
                <w:i/>
              </w:rPr>
            </w:pPr>
            <w:r w:rsidRPr="00E0664B">
              <w:rPr>
                <w:i/>
              </w:rPr>
              <w:t xml:space="preserve">Select Unknown </w:t>
            </w:r>
          </w:p>
        </w:tc>
      </w:tr>
      <w:tr w:rsidR="0029561C" w14:paraId="0FB6FD28" w14:textId="77777777" w:rsidTr="009C386B">
        <w:trPr>
          <w:tblHeader/>
        </w:trPr>
        <w:tc>
          <w:tcPr>
            <w:tcW w:w="9526" w:type="dxa"/>
            <w:gridSpan w:val="4"/>
            <w:shd w:val="clear" w:color="auto" w:fill="CCFFCC"/>
            <w:vAlign w:val="center"/>
          </w:tcPr>
          <w:p w14:paraId="73F817D3" w14:textId="77777777" w:rsidR="0029561C" w:rsidRPr="004065B1" w:rsidRDefault="0029561C" w:rsidP="00306992">
            <w:r w:rsidRPr="000A066E">
              <w:rPr>
                <w:b/>
              </w:rPr>
              <w:t>Action</w:t>
            </w:r>
          </w:p>
        </w:tc>
      </w:tr>
      <w:tr w:rsidR="0029561C" w14:paraId="68777BE1" w14:textId="77777777" w:rsidTr="009C386B">
        <w:trPr>
          <w:tblHeader/>
        </w:trPr>
        <w:tc>
          <w:tcPr>
            <w:tcW w:w="9526" w:type="dxa"/>
            <w:gridSpan w:val="4"/>
            <w:vAlign w:val="center"/>
          </w:tcPr>
          <w:p w14:paraId="7A1A929D" w14:textId="77777777" w:rsidR="0029561C" w:rsidRPr="00E0664B" w:rsidRDefault="0029561C" w:rsidP="00306992">
            <w:pPr>
              <w:rPr>
                <w:i/>
              </w:rPr>
            </w:pPr>
            <w:r w:rsidRPr="00E0664B">
              <w:rPr>
                <w:i/>
              </w:rPr>
              <w:t>View chart at scale 1:50 000</w:t>
            </w:r>
          </w:p>
        </w:tc>
      </w:tr>
      <w:tr w:rsidR="0029561C" w14:paraId="6B147BAB" w14:textId="77777777" w:rsidTr="009C386B">
        <w:trPr>
          <w:tblHeader/>
        </w:trPr>
        <w:tc>
          <w:tcPr>
            <w:tcW w:w="9526" w:type="dxa"/>
            <w:gridSpan w:val="4"/>
            <w:tcBorders>
              <w:bottom w:val="single" w:sz="4" w:space="0" w:color="auto"/>
            </w:tcBorders>
            <w:shd w:val="clear" w:color="auto" w:fill="CCFFCC"/>
            <w:vAlign w:val="center"/>
          </w:tcPr>
          <w:p w14:paraId="4AD867D7" w14:textId="77777777" w:rsidR="0029561C" w:rsidRPr="004065B1" w:rsidRDefault="0029561C" w:rsidP="00306992">
            <w:r w:rsidRPr="000A066E">
              <w:rPr>
                <w:b/>
              </w:rPr>
              <w:t>Results</w:t>
            </w:r>
          </w:p>
        </w:tc>
      </w:tr>
      <w:tr w:rsidR="0029561C" w14:paraId="7C88E278" w14:textId="77777777" w:rsidTr="009C386B">
        <w:trPr>
          <w:tblHeader/>
        </w:trPr>
        <w:tc>
          <w:tcPr>
            <w:tcW w:w="9526" w:type="dxa"/>
            <w:gridSpan w:val="4"/>
            <w:tcBorders>
              <w:bottom w:val="nil"/>
            </w:tcBorders>
            <w:vAlign w:val="center"/>
          </w:tcPr>
          <w:p w14:paraId="0BD943CA" w14:textId="77777777" w:rsidR="0029561C" w:rsidRPr="00E0664B" w:rsidRDefault="0029561C" w:rsidP="00306992">
            <w:pPr>
              <w:jc w:val="left"/>
              <w:rPr>
                <w:i/>
              </w:rPr>
            </w:pPr>
            <w:r w:rsidRPr="00E0664B">
              <w:rPr>
                <w:i/>
              </w:rPr>
              <w:t>Confirm that the symbol SY(QUESMRK1) is displayed as below for following cases:</w:t>
            </w:r>
          </w:p>
          <w:p w14:paraId="290A48D1" w14:textId="77777777" w:rsidR="0029561C" w:rsidRPr="00E0664B" w:rsidRDefault="0029561C" w:rsidP="00306992">
            <w:pPr>
              <w:jc w:val="left"/>
              <w:rPr>
                <w:i/>
              </w:rPr>
            </w:pPr>
            <w:r w:rsidRPr="00E0664B">
              <w:rPr>
                <w:i/>
              </w:rPr>
              <w:t>a) unknown object class, point geometry</w:t>
            </w:r>
          </w:p>
          <w:p w14:paraId="0A9848C1" w14:textId="77777777" w:rsidR="0029561C" w:rsidRPr="00E0664B" w:rsidRDefault="0029561C" w:rsidP="00306992">
            <w:pPr>
              <w:jc w:val="left"/>
              <w:rPr>
                <w:i/>
              </w:rPr>
            </w:pPr>
            <w:r w:rsidRPr="00E0664B">
              <w:rPr>
                <w:i/>
              </w:rPr>
              <w:t xml:space="preserve">b) unknown object class, line geometry </w:t>
            </w:r>
          </w:p>
          <w:p w14:paraId="0F2BCAE4" w14:textId="77777777" w:rsidR="0029561C" w:rsidRPr="00E0664B" w:rsidRDefault="0029561C" w:rsidP="00306992">
            <w:pPr>
              <w:jc w:val="left"/>
              <w:rPr>
                <w:i/>
              </w:rPr>
            </w:pPr>
            <w:r w:rsidRPr="00E0664B">
              <w:rPr>
                <w:i/>
              </w:rPr>
              <w:t>c) unknown object class, area geometry</w:t>
            </w:r>
          </w:p>
          <w:p w14:paraId="1E1337D7" w14:textId="56EA89F0" w:rsidR="0029561C" w:rsidRPr="00E0664B" w:rsidRDefault="0029561C" w:rsidP="00306992">
            <w:pPr>
              <w:jc w:val="left"/>
              <w:rPr>
                <w:i/>
              </w:rPr>
            </w:pPr>
            <w:r w:rsidRPr="00E0664B">
              <w:rPr>
                <w:i/>
              </w:rPr>
              <w:t>d) known object class for which missing attribute cause presentation of additional symbol SY(QUESMRK1)</w:t>
            </w:r>
          </w:p>
          <w:p w14:paraId="6251F09F" w14:textId="77777777" w:rsidR="00211F86" w:rsidRPr="00E0664B" w:rsidRDefault="00211F86" w:rsidP="00306992">
            <w:pPr>
              <w:jc w:val="left"/>
              <w:rPr>
                <w:i/>
              </w:rPr>
            </w:pPr>
          </w:p>
        </w:tc>
      </w:tr>
      <w:tr w:rsidR="0029561C" w14:paraId="00AC1FC3" w14:textId="77777777" w:rsidTr="009C386B">
        <w:trPr>
          <w:tblHeader/>
        </w:trPr>
        <w:tc>
          <w:tcPr>
            <w:tcW w:w="9526" w:type="dxa"/>
            <w:gridSpan w:val="4"/>
            <w:tcBorders>
              <w:top w:val="nil"/>
            </w:tcBorders>
            <w:vAlign w:val="center"/>
          </w:tcPr>
          <w:p w14:paraId="2A650636" w14:textId="77777777" w:rsidR="0029561C" w:rsidRDefault="0018522C" w:rsidP="00306992">
            <w:pPr>
              <w:jc w:val="center"/>
            </w:pPr>
            <w:r>
              <w:rPr>
                <w:noProof/>
                <w:lang w:val="en-US" w:eastAsia="ko-KR"/>
              </w:rPr>
              <w:drawing>
                <wp:inline distT="0" distB="0" distL="0" distR="0" wp14:anchorId="7D82E44D" wp14:editId="217D5064">
                  <wp:extent cx="6010275" cy="2905125"/>
                  <wp:effectExtent l="0" t="0" r="9525" b="9525"/>
                  <wp:docPr id="60" name="Picture 60"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3"/>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6010275" cy="2905125"/>
                          </a:xfrm>
                          <a:prstGeom prst="rect">
                            <a:avLst/>
                          </a:prstGeom>
                          <a:noFill/>
                          <a:ln>
                            <a:noFill/>
                          </a:ln>
                        </pic:spPr>
                      </pic:pic>
                    </a:graphicData>
                  </a:graphic>
                </wp:inline>
              </w:drawing>
            </w:r>
          </w:p>
        </w:tc>
      </w:tr>
    </w:tbl>
    <w:p w14:paraId="664B1CA8" w14:textId="77777777" w:rsidR="0029561C" w:rsidRDefault="0029561C" w:rsidP="0029561C"/>
    <w:p w14:paraId="6A97484C" w14:textId="77777777" w:rsidR="0029561C" w:rsidRPr="0029561C" w:rsidRDefault="0029561C" w:rsidP="0029561C">
      <w:r>
        <w:br w:type="page"/>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560"/>
        <w:gridCol w:w="2185"/>
        <w:gridCol w:w="2561"/>
        <w:gridCol w:w="2385"/>
      </w:tblGrid>
      <w:tr w:rsidR="004F582E" w14:paraId="1FA34828" w14:textId="77777777" w:rsidTr="009C386B">
        <w:trPr>
          <w:trHeight w:val="454"/>
          <w:tblHeader/>
        </w:trPr>
        <w:tc>
          <w:tcPr>
            <w:tcW w:w="2381" w:type="dxa"/>
            <w:shd w:val="clear" w:color="auto" w:fill="CCFFCC"/>
            <w:vAlign w:val="center"/>
          </w:tcPr>
          <w:p w14:paraId="48BD8D29" w14:textId="77777777" w:rsidR="004F582E" w:rsidRPr="004065B1" w:rsidRDefault="004F582E" w:rsidP="00CB4150">
            <w:r w:rsidRPr="000A066E">
              <w:rPr>
                <w:b/>
              </w:rPr>
              <w:lastRenderedPageBreak/>
              <w:t>Test Reference</w:t>
            </w:r>
          </w:p>
        </w:tc>
        <w:tc>
          <w:tcPr>
            <w:tcW w:w="2381" w:type="dxa"/>
            <w:shd w:val="clear" w:color="auto" w:fill="CCFFCC"/>
            <w:vAlign w:val="center"/>
          </w:tcPr>
          <w:p w14:paraId="2ADD39E8" w14:textId="77777777" w:rsidR="004F582E" w:rsidRPr="004065B1" w:rsidRDefault="004F582E" w:rsidP="00CB4150">
            <w:r>
              <w:t>3.</w:t>
            </w:r>
            <w:r w:rsidR="0029561C">
              <w:t>2.1 b</w:t>
            </w:r>
            <w:r w:rsidR="00CE04C8">
              <w:t>)</w:t>
            </w:r>
          </w:p>
        </w:tc>
        <w:tc>
          <w:tcPr>
            <w:tcW w:w="2382" w:type="dxa"/>
            <w:shd w:val="clear" w:color="auto" w:fill="CCFFCC"/>
            <w:vAlign w:val="center"/>
          </w:tcPr>
          <w:p w14:paraId="04035539" w14:textId="77777777" w:rsidR="004F582E" w:rsidRPr="004065B1" w:rsidRDefault="004F582E" w:rsidP="00CB4150">
            <w:r w:rsidRPr="000A066E">
              <w:rPr>
                <w:b/>
              </w:rPr>
              <w:t>IHO Reference</w:t>
            </w:r>
          </w:p>
        </w:tc>
        <w:tc>
          <w:tcPr>
            <w:tcW w:w="2382" w:type="dxa"/>
            <w:shd w:val="clear" w:color="auto" w:fill="CCFFCC"/>
            <w:vAlign w:val="center"/>
          </w:tcPr>
          <w:p w14:paraId="0EE91A51" w14:textId="77777777" w:rsidR="004F582E" w:rsidRPr="004065B1" w:rsidRDefault="004F582E" w:rsidP="00CB4150">
            <w:r w:rsidRPr="00A94802">
              <w:t>S-</w:t>
            </w:r>
            <w:r>
              <w:t>52 1</w:t>
            </w:r>
            <w:r w:rsidR="00CE04C8">
              <w:t>0.3.3.4</w:t>
            </w:r>
          </w:p>
        </w:tc>
      </w:tr>
      <w:tr w:rsidR="004F582E" w14:paraId="52743256" w14:textId="77777777" w:rsidTr="009C386B">
        <w:trPr>
          <w:tblHeader/>
        </w:trPr>
        <w:tc>
          <w:tcPr>
            <w:tcW w:w="9526" w:type="dxa"/>
            <w:gridSpan w:val="4"/>
            <w:shd w:val="clear" w:color="auto" w:fill="CCFFCC"/>
            <w:vAlign w:val="center"/>
          </w:tcPr>
          <w:p w14:paraId="5613D8E2" w14:textId="77777777" w:rsidR="004F582E" w:rsidRDefault="004F582E" w:rsidP="00CB4150">
            <w:r w:rsidRPr="000A066E">
              <w:rPr>
                <w:b/>
              </w:rPr>
              <w:t>Test description</w:t>
            </w:r>
          </w:p>
        </w:tc>
      </w:tr>
      <w:tr w:rsidR="004F582E" w14:paraId="1D0F5A9A" w14:textId="77777777" w:rsidTr="009C386B">
        <w:trPr>
          <w:tblHeader/>
        </w:trPr>
        <w:tc>
          <w:tcPr>
            <w:tcW w:w="9526" w:type="dxa"/>
            <w:gridSpan w:val="4"/>
            <w:vAlign w:val="center"/>
          </w:tcPr>
          <w:p w14:paraId="4EBBFE15" w14:textId="77777777" w:rsidR="004F582E" w:rsidRPr="00E0664B" w:rsidRDefault="0029561C" w:rsidP="00CB4150">
            <w:pPr>
              <w:rPr>
                <w:i/>
              </w:rPr>
            </w:pPr>
            <w:r w:rsidRPr="00E0664B">
              <w:rPr>
                <w:i/>
              </w:rPr>
              <w:t>Display of objects with unknown object class or display of objects for which available or not available attribute(s) cause special presentation.</w:t>
            </w:r>
          </w:p>
        </w:tc>
      </w:tr>
      <w:tr w:rsidR="004F582E" w14:paraId="13345543" w14:textId="77777777" w:rsidTr="009C386B">
        <w:trPr>
          <w:tblHeader/>
        </w:trPr>
        <w:tc>
          <w:tcPr>
            <w:tcW w:w="9526" w:type="dxa"/>
            <w:gridSpan w:val="4"/>
            <w:shd w:val="clear" w:color="auto" w:fill="CCFFCC"/>
            <w:vAlign w:val="center"/>
          </w:tcPr>
          <w:p w14:paraId="711379CB" w14:textId="77777777" w:rsidR="004F582E" w:rsidRPr="004065B1" w:rsidRDefault="004F582E" w:rsidP="00CB4150">
            <w:r w:rsidRPr="000A066E">
              <w:rPr>
                <w:b/>
              </w:rPr>
              <w:t>Setup</w:t>
            </w:r>
          </w:p>
        </w:tc>
      </w:tr>
      <w:tr w:rsidR="004F582E" w14:paraId="3C7ACEB1" w14:textId="77777777" w:rsidTr="009C386B">
        <w:trPr>
          <w:tblHeader/>
        </w:trPr>
        <w:tc>
          <w:tcPr>
            <w:tcW w:w="9526" w:type="dxa"/>
            <w:gridSpan w:val="4"/>
            <w:vAlign w:val="center"/>
          </w:tcPr>
          <w:p w14:paraId="13DF221B" w14:textId="5F8BD211" w:rsidR="00E720E8" w:rsidRDefault="0029561C" w:rsidP="0029561C">
            <w:pPr>
              <w:rPr>
                <w:i/>
              </w:rPr>
            </w:pPr>
            <w:r w:rsidRPr="00E0664B">
              <w:rPr>
                <w:i/>
              </w:rPr>
              <w:t>Load the following cell</w:t>
            </w:r>
            <w:r w:rsidR="00E720E8">
              <w:rPr>
                <w:i/>
              </w:rPr>
              <w:t>:</w:t>
            </w:r>
          </w:p>
          <w:p w14:paraId="59B7B033" w14:textId="722C1490" w:rsidR="0029561C" w:rsidRDefault="0029561C" w:rsidP="0029561C">
            <w:pPr>
              <w:rPr>
                <w:i/>
              </w:rPr>
            </w:pPr>
            <w:r w:rsidRPr="00E0664B">
              <w:rPr>
                <w:i/>
              </w:rPr>
              <w:t>3.2 Invalid Object\Invalid Base\ENC_ROOT\GB5X01NE.000</w:t>
            </w:r>
          </w:p>
          <w:p w14:paraId="45FF5447" w14:textId="35239B10" w:rsidR="00AC2FED" w:rsidRPr="00E0664B" w:rsidRDefault="00AC2FED" w:rsidP="0029561C">
            <w:pPr>
              <w:rPr>
                <w:i/>
              </w:rPr>
            </w:pPr>
            <w:r w:rsidRPr="00AC2FED">
              <w:rPr>
                <w:i/>
              </w:rPr>
              <w:t>2.1.1 Power Up\ENC_ROOT\GB4X0000.000</w:t>
            </w:r>
          </w:p>
          <w:p w14:paraId="76EF6B97" w14:textId="262EB9F3" w:rsidR="0029561C" w:rsidRPr="00E0664B" w:rsidRDefault="0029561C" w:rsidP="0029561C">
            <w:pPr>
              <w:rPr>
                <w:i/>
              </w:rPr>
            </w:pPr>
            <w:r w:rsidRPr="00E0664B">
              <w:rPr>
                <w:i/>
              </w:rPr>
              <w:t>S</w:t>
            </w:r>
            <w:r w:rsidR="007B5983">
              <w:rPr>
                <w:i/>
              </w:rPr>
              <w:t xml:space="preserve">et the </w:t>
            </w:r>
            <w:r w:rsidRPr="00E0664B">
              <w:rPr>
                <w:i/>
              </w:rPr>
              <w:t xml:space="preserve"> </w:t>
            </w:r>
            <w:r w:rsidR="0069033B">
              <w:rPr>
                <w:i/>
              </w:rPr>
              <w:t xml:space="preserve">Safety Contour </w:t>
            </w:r>
            <w:r w:rsidR="007B5983">
              <w:rPr>
                <w:i/>
              </w:rPr>
              <w:t>value to</w:t>
            </w:r>
            <w:r w:rsidR="000E2C4C">
              <w:rPr>
                <w:i/>
              </w:rPr>
              <w:t xml:space="preserve"> </w:t>
            </w:r>
            <w:r w:rsidRPr="00E0664B">
              <w:rPr>
                <w:i/>
              </w:rPr>
              <w:t xml:space="preserve">10 </w:t>
            </w:r>
            <w:r w:rsidR="00E66884">
              <w:rPr>
                <w:i/>
              </w:rPr>
              <w:t>m</w:t>
            </w:r>
          </w:p>
          <w:p w14:paraId="59FF829B" w14:textId="14417CDA" w:rsidR="0029561C" w:rsidRPr="00E0664B" w:rsidRDefault="0029561C" w:rsidP="0029561C">
            <w:pPr>
              <w:rPr>
                <w:i/>
              </w:rPr>
            </w:pPr>
            <w:r w:rsidRPr="00E0664B">
              <w:rPr>
                <w:i/>
              </w:rPr>
              <w:t xml:space="preserve">Select </w:t>
            </w:r>
            <w:r w:rsidR="007D0469">
              <w:rPr>
                <w:i/>
              </w:rPr>
              <w:t xml:space="preserve">Display </w:t>
            </w:r>
            <w:r w:rsidR="0069033B">
              <w:rPr>
                <w:i/>
              </w:rPr>
              <w:t>Category Standard</w:t>
            </w:r>
          </w:p>
          <w:p w14:paraId="3A424CCD" w14:textId="7AD1170D" w:rsidR="0029561C" w:rsidRPr="00E0664B" w:rsidRDefault="0029561C" w:rsidP="0029561C">
            <w:pPr>
              <w:rPr>
                <w:i/>
              </w:rPr>
            </w:pPr>
            <w:r w:rsidRPr="00E0664B">
              <w:rPr>
                <w:i/>
              </w:rPr>
              <w:t>Select Colour Palette DA</w:t>
            </w:r>
            <w:r w:rsidR="00DE09B9">
              <w:rPr>
                <w:i/>
              </w:rPr>
              <w:t>Y</w:t>
            </w:r>
          </w:p>
          <w:p w14:paraId="1C891BCF" w14:textId="77777777" w:rsidR="0029561C" w:rsidRPr="00E0664B" w:rsidRDefault="0029561C" w:rsidP="0029561C">
            <w:pPr>
              <w:rPr>
                <w:i/>
              </w:rPr>
            </w:pPr>
            <w:r w:rsidRPr="00E0664B">
              <w:rPr>
                <w:i/>
              </w:rPr>
              <w:t>Select Symbolized Boundaries</w:t>
            </w:r>
          </w:p>
          <w:p w14:paraId="52FC84AD" w14:textId="77777777" w:rsidR="004F582E" w:rsidRPr="00E0664B" w:rsidRDefault="0029561C" w:rsidP="0029561C">
            <w:pPr>
              <w:rPr>
                <w:i/>
              </w:rPr>
            </w:pPr>
            <w:r w:rsidRPr="00E0664B">
              <w:rPr>
                <w:i/>
              </w:rPr>
              <w:t>Select Paper chart symbols</w:t>
            </w:r>
          </w:p>
        </w:tc>
      </w:tr>
      <w:tr w:rsidR="004F582E" w14:paraId="2AC581DF" w14:textId="77777777" w:rsidTr="009C386B">
        <w:trPr>
          <w:tblHeader/>
        </w:trPr>
        <w:tc>
          <w:tcPr>
            <w:tcW w:w="9526" w:type="dxa"/>
            <w:gridSpan w:val="4"/>
            <w:shd w:val="clear" w:color="auto" w:fill="CCFFCC"/>
            <w:vAlign w:val="center"/>
          </w:tcPr>
          <w:p w14:paraId="4E584114" w14:textId="77777777" w:rsidR="004F582E" w:rsidRPr="004065B1" w:rsidRDefault="004F582E" w:rsidP="00CB4150">
            <w:r w:rsidRPr="000A066E">
              <w:rPr>
                <w:b/>
              </w:rPr>
              <w:t>Action</w:t>
            </w:r>
          </w:p>
        </w:tc>
      </w:tr>
      <w:tr w:rsidR="004F582E" w14:paraId="796427E7" w14:textId="77777777" w:rsidTr="009C386B">
        <w:trPr>
          <w:tblHeader/>
        </w:trPr>
        <w:tc>
          <w:tcPr>
            <w:tcW w:w="9526" w:type="dxa"/>
            <w:gridSpan w:val="4"/>
            <w:vAlign w:val="center"/>
          </w:tcPr>
          <w:p w14:paraId="7614072C" w14:textId="77777777" w:rsidR="004F582E" w:rsidRPr="00E0664B" w:rsidRDefault="0029561C" w:rsidP="00CB4150">
            <w:pPr>
              <w:rPr>
                <w:i/>
              </w:rPr>
            </w:pPr>
            <w:r w:rsidRPr="00E0664B">
              <w:rPr>
                <w:i/>
              </w:rPr>
              <w:t>View chart at scale 1:10 000</w:t>
            </w:r>
          </w:p>
        </w:tc>
      </w:tr>
      <w:tr w:rsidR="004F582E" w14:paraId="67986C7D" w14:textId="77777777" w:rsidTr="009C386B">
        <w:trPr>
          <w:tblHeader/>
        </w:trPr>
        <w:tc>
          <w:tcPr>
            <w:tcW w:w="9526" w:type="dxa"/>
            <w:gridSpan w:val="4"/>
            <w:tcBorders>
              <w:bottom w:val="single" w:sz="4" w:space="0" w:color="auto"/>
            </w:tcBorders>
            <w:shd w:val="clear" w:color="auto" w:fill="CCFFCC"/>
            <w:vAlign w:val="center"/>
          </w:tcPr>
          <w:p w14:paraId="125BD21D" w14:textId="77777777" w:rsidR="004F582E" w:rsidRPr="004065B1" w:rsidRDefault="004F582E" w:rsidP="00CB4150">
            <w:r w:rsidRPr="000A066E">
              <w:rPr>
                <w:b/>
              </w:rPr>
              <w:t>Results</w:t>
            </w:r>
          </w:p>
        </w:tc>
      </w:tr>
      <w:tr w:rsidR="004F582E" w14:paraId="19B1636E" w14:textId="77777777" w:rsidTr="009C386B">
        <w:trPr>
          <w:tblHeader/>
        </w:trPr>
        <w:tc>
          <w:tcPr>
            <w:tcW w:w="9526" w:type="dxa"/>
            <w:gridSpan w:val="4"/>
            <w:tcBorders>
              <w:bottom w:val="nil"/>
            </w:tcBorders>
            <w:vAlign w:val="center"/>
          </w:tcPr>
          <w:p w14:paraId="5D86DBF6" w14:textId="77777777" w:rsidR="004F582E" w:rsidRPr="00E0664B" w:rsidRDefault="0029561C" w:rsidP="0029561C">
            <w:pPr>
              <w:jc w:val="left"/>
              <w:rPr>
                <w:i/>
              </w:rPr>
            </w:pPr>
            <w:r w:rsidRPr="00E0664B">
              <w:rPr>
                <w:i/>
              </w:rPr>
              <w:t>Confirm that all objects display as shown in the following screenshot</w:t>
            </w:r>
          </w:p>
        </w:tc>
      </w:tr>
      <w:tr w:rsidR="0029561C" w14:paraId="4CAA1ED8" w14:textId="77777777" w:rsidTr="009C386B">
        <w:trPr>
          <w:tblHeader/>
        </w:trPr>
        <w:tc>
          <w:tcPr>
            <w:tcW w:w="9526" w:type="dxa"/>
            <w:gridSpan w:val="4"/>
            <w:tcBorders>
              <w:top w:val="nil"/>
            </w:tcBorders>
            <w:vAlign w:val="center"/>
          </w:tcPr>
          <w:p w14:paraId="45403E7D" w14:textId="215A2AA7" w:rsidR="0029561C" w:rsidRDefault="00DE470F" w:rsidP="0029561C">
            <w:pPr>
              <w:jc w:val="center"/>
            </w:pPr>
            <w:r>
              <w:rPr>
                <w:noProof/>
                <w:lang w:val="en-US" w:eastAsia="ko-KR"/>
              </w:rPr>
              <w:drawing>
                <wp:inline distT="0" distB="0" distL="0" distR="0" wp14:anchorId="14200F8A" wp14:editId="10EAB6F1">
                  <wp:extent cx="6016625" cy="5535295"/>
                  <wp:effectExtent l="0" t="0" r="3175" b="8255"/>
                  <wp:docPr id="143" name="Kuva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016625" cy="5535295"/>
                          </a:xfrm>
                          <a:prstGeom prst="rect">
                            <a:avLst/>
                          </a:prstGeom>
                          <a:noFill/>
                          <a:ln>
                            <a:noFill/>
                          </a:ln>
                        </pic:spPr>
                      </pic:pic>
                    </a:graphicData>
                  </a:graphic>
                </wp:inline>
              </w:drawing>
            </w:r>
            <w:r w:rsidR="00036CC9">
              <w:br/>
            </w:r>
          </w:p>
        </w:tc>
      </w:tr>
    </w:tbl>
    <w:p w14:paraId="356E31B7" w14:textId="77777777" w:rsidR="004F582E" w:rsidRDefault="004F582E" w:rsidP="004F582E"/>
    <w:p w14:paraId="5F760CE0" w14:textId="77777777" w:rsidR="004F582E" w:rsidRPr="00A94802" w:rsidRDefault="0029561C" w:rsidP="00E30B8F">
      <w:pPr>
        <w:pStyle w:val="Heading3"/>
      </w:pPr>
      <w:r>
        <w:br w:type="page"/>
      </w:r>
      <w:r w:rsidR="00CE04C8" w:rsidRPr="00CE04C8">
        <w:lastRenderedPageBreak/>
        <w:t>Invalid Object Pick Report Display</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381"/>
        <w:gridCol w:w="2381"/>
        <w:gridCol w:w="2382"/>
        <w:gridCol w:w="2382"/>
      </w:tblGrid>
      <w:tr w:rsidR="004F582E" w14:paraId="154355B6" w14:textId="77777777" w:rsidTr="009C386B">
        <w:trPr>
          <w:trHeight w:val="454"/>
          <w:tblHeader/>
        </w:trPr>
        <w:tc>
          <w:tcPr>
            <w:tcW w:w="2381" w:type="dxa"/>
            <w:shd w:val="clear" w:color="auto" w:fill="CCFFCC"/>
            <w:vAlign w:val="center"/>
          </w:tcPr>
          <w:p w14:paraId="4ED8CD95" w14:textId="77777777" w:rsidR="004F582E" w:rsidRPr="004065B1" w:rsidRDefault="004F582E" w:rsidP="00CB4150">
            <w:r w:rsidRPr="000A066E">
              <w:rPr>
                <w:b/>
              </w:rPr>
              <w:t>Test Reference</w:t>
            </w:r>
          </w:p>
        </w:tc>
        <w:tc>
          <w:tcPr>
            <w:tcW w:w="2381" w:type="dxa"/>
            <w:shd w:val="clear" w:color="auto" w:fill="CCFFCC"/>
            <w:vAlign w:val="center"/>
          </w:tcPr>
          <w:p w14:paraId="6E53AFA8" w14:textId="77777777" w:rsidR="004F582E" w:rsidRPr="004065B1" w:rsidRDefault="004F582E" w:rsidP="00CB4150">
            <w:r>
              <w:t>3.</w:t>
            </w:r>
            <w:r w:rsidR="00CE04C8">
              <w:t>2.2 a)</w:t>
            </w:r>
          </w:p>
        </w:tc>
        <w:tc>
          <w:tcPr>
            <w:tcW w:w="2382" w:type="dxa"/>
            <w:shd w:val="clear" w:color="auto" w:fill="CCFFCC"/>
            <w:vAlign w:val="center"/>
          </w:tcPr>
          <w:p w14:paraId="1B86BAC4" w14:textId="77777777" w:rsidR="004F582E" w:rsidRPr="004065B1" w:rsidRDefault="004F582E" w:rsidP="00CB4150">
            <w:r w:rsidRPr="000A066E">
              <w:rPr>
                <w:b/>
              </w:rPr>
              <w:t>IHO Reference</w:t>
            </w:r>
          </w:p>
        </w:tc>
        <w:tc>
          <w:tcPr>
            <w:tcW w:w="2382" w:type="dxa"/>
            <w:shd w:val="clear" w:color="auto" w:fill="CCFFCC"/>
            <w:vAlign w:val="center"/>
          </w:tcPr>
          <w:p w14:paraId="1AB7B910" w14:textId="77777777" w:rsidR="004F582E" w:rsidRPr="004065B1" w:rsidRDefault="004F582E" w:rsidP="00CB4150">
            <w:r w:rsidRPr="00A94802">
              <w:t>S-</w:t>
            </w:r>
            <w:r>
              <w:t>52 1</w:t>
            </w:r>
            <w:r w:rsidR="00CE04C8">
              <w:t>0.8.6</w:t>
            </w:r>
          </w:p>
        </w:tc>
      </w:tr>
      <w:tr w:rsidR="004F582E" w14:paraId="38EA9A27" w14:textId="77777777" w:rsidTr="009C386B">
        <w:trPr>
          <w:tblHeader/>
        </w:trPr>
        <w:tc>
          <w:tcPr>
            <w:tcW w:w="9526" w:type="dxa"/>
            <w:gridSpan w:val="4"/>
            <w:shd w:val="clear" w:color="auto" w:fill="CCFFCC"/>
            <w:vAlign w:val="center"/>
          </w:tcPr>
          <w:p w14:paraId="533BD1C0" w14:textId="77777777" w:rsidR="004F582E" w:rsidRDefault="004F582E" w:rsidP="00CB4150">
            <w:r w:rsidRPr="000A066E">
              <w:rPr>
                <w:b/>
              </w:rPr>
              <w:t>Test description</w:t>
            </w:r>
          </w:p>
        </w:tc>
      </w:tr>
      <w:tr w:rsidR="004F582E" w14:paraId="7F3A48A4" w14:textId="77777777" w:rsidTr="009C386B">
        <w:trPr>
          <w:tblHeader/>
        </w:trPr>
        <w:tc>
          <w:tcPr>
            <w:tcW w:w="9526" w:type="dxa"/>
            <w:gridSpan w:val="4"/>
            <w:vAlign w:val="center"/>
          </w:tcPr>
          <w:p w14:paraId="1B28971F" w14:textId="77777777" w:rsidR="004F582E" w:rsidRPr="00E0664B" w:rsidRDefault="0029561C" w:rsidP="00CB4150">
            <w:pPr>
              <w:rPr>
                <w:i/>
              </w:rPr>
            </w:pPr>
            <w:r w:rsidRPr="00E0664B">
              <w:rPr>
                <w:i/>
              </w:rPr>
              <w:t>Display of pick report information for objects with unknown object class.</w:t>
            </w:r>
          </w:p>
        </w:tc>
      </w:tr>
      <w:tr w:rsidR="004F582E" w14:paraId="2C7A1CD7" w14:textId="77777777" w:rsidTr="009C386B">
        <w:trPr>
          <w:tblHeader/>
        </w:trPr>
        <w:tc>
          <w:tcPr>
            <w:tcW w:w="9526" w:type="dxa"/>
            <w:gridSpan w:val="4"/>
            <w:shd w:val="clear" w:color="auto" w:fill="CCFFCC"/>
            <w:vAlign w:val="center"/>
          </w:tcPr>
          <w:p w14:paraId="7A01A73F" w14:textId="77777777" w:rsidR="004F582E" w:rsidRPr="004065B1" w:rsidRDefault="004F582E" w:rsidP="00CB4150">
            <w:r w:rsidRPr="000A066E">
              <w:rPr>
                <w:b/>
              </w:rPr>
              <w:t>Setup</w:t>
            </w:r>
          </w:p>
        </w:tc>
      </w:tr>
      <w:tr w:rsidR="004F582E" w14:paraId="1F5D98B6" w14:textId="77777777" w:rsidTr="009C386B">
        <w:trPr>
          <w:tblHeader/>
        </w:trPr>
        <w:tc>
          <w:tcPr>
            <w:tcW w:w="9526" w:type="dxa"/>
            <w:gridSpan w:val="4"/>
            <w:vAlign w:val="center"/>
          </w:tcPr>
          <w:p w14:paraId="63B12ECF" w14:textId="77777777" w:rsidR="004F582E" w:rsidRPr="00E0664B" w:rsidRDefault="0029561C" w:rsidP="00CB4150">
            <w:pPr>
              <w:rPr>
                <w:i/>
              </w:rPr>
            </w:pPr>
            <w:r w:rsidRPr="00E0664B">
              <w:rPr>
                <w:i/>
              </w:rPr>
              <w:t>As for test 3.2.1 a)</w:t>
            </w:r>
          </w:p>
        </w:tc>
      </w:tr>
      <w:tr w:rsidR="004F582E" w14:paraId="0D47385F" w14:textId="77777777" w:rsidTr="009C386B">
        <w:trPr>
          <w:tblHeader/>
        </w:trPr>
        <w:tc>
          <w:tcPr>
            <w:tcW w:w="9526" w:type="dxa"/>
            <w:gridSpan w:val="4"/>
            <w:shd w:val="clear" w:color="auto" w:fill="CCFFCC"/>
            <w:vAlign w:val="center"/>
          </w:tcPr>
          <w:p w14:paraId="64B84BF7" w14:textId="77777777" w:rsidR="004F582E" w:rsidRPr="004065B1" w:rsidRDefault="004F582E" w:rsidP="00CB4150">
            <w:r w:rsidRPr="000A066E">
              <w:rPr>
                <w:b/>
              </w:rPr>
              <w:t>Action</w:t>
            </w:r>
          </w:p>
        </w:tc>
      </w:tr>
      <w:tr w:rsidR="004F582E" w14:paraId="02B756D1" w14:textId="77777777" w:rsidTr="009C386B">
        <w:trPr>
          <w:tblHeader/>
        </w:trPr>
        <w:tc>
          <w:tcPr>
            <w:tcW w:w="9526" w:type="dxa"/>
            <w:gridSpan w:val="4"/>
            <w:vAlign w:val="center"/>
          </w:tcPr>
          <w:p w14:paraId="004A4EBC" w14:textId="77777777" w:rsidR="0029561C" w:rsidRPr="00E0664B" w:rsidRDefault="0029561C" w:rsidP="0029561C">
            <w:pPr>
              <w:rPr>
                <w:i/>
              </w:rPr>
            </w:pPr>
            <w:r w:rsidRPr="00E0664B">
              <w:rPr>
                <w:i/>
              </w:rPr>
              <w:t>1. Select the following objects:</w:t>
            </w:r>
          </w:p>
          <w:p w14:paraId="600ADFC0" w14:textId="77777777" w:rsidR="00375FE6" w:rsidRPr="00375FE6" w:rsidRDefault="00375FE6" w:rsidP="00375FE6">
            <w:pPr>
              <w:rPr>
                <w:i/>
              </w:rPr>
            </w:pPr>
            <w:r w:rsidRPr="00375FE6">
              <w:rPr>
                <w:i/>
              </w:rPr>
              <w:t>1) 32°36.900’S   61°20.900’E</w:t>
            </w:r>
          </w:p>
          <w:p w14:paraId="1C36B16D" w14:textId="77777777" w:rsidR="00375FE6" w:rsidRPr="00375FE6" w:rsidRDefault="00375FE6" w:rsidP="00375FE6">
            <w:pPr>
              <w:rPr>
                <w:i/>
              </w:rPr>
            </w:pPr>
            <w:r w:rsidRPr="00375FE6">
              <w:rPr>
                <w:i/>
              </w:rPr>
              <w:t>2) 32°36.900’S   61°21.500’E</w:t>
            </w:r>
          </w:p>
          <w:p w14:paraId="553207BD" w14:textId="77777777" w:rsidR="000E2C4C" w:rsidRDefault="00375FE6" w:rsidP="0029561C">
            <w:pPr>
              <w:rPr>
                <w:i/>
              </w:rPr>
            </w:pPr>
            <w:r w:rsidRPr="00375FE6">
              <w:rPr>
                <w:i/>
              </w:rPr>
              <w:t>3) 32°36.900’S   61°22.000’E</w:t>
            </w:r>
            <w:r w:rsidRPr="00375FE6" w:rsidDel="00375FE6">
              <w:rPr>
                <w:i/>
              </w:rPr>
              <w:t xml:space="preserve"> </w:t>
            </w:r>
          </w:p>
          <w:p w14:paraId="4CC37DA1" w14:textId="77777777" w:rsidR="004F582E" w:rsidRPr="0015247B" w:rsidRDefault="0029561C" w:rsidP="0029561C">
            <w:r w:rsidRPr="00E0664B">
              <w:rPr>
                <w:i/>
              </w:rPr>
              <w:t>2. Remove pick report information from display.</w:t>
            </w:r>
          </w:p>
        </w:tc>
      </w:tr>
      <w:tr w:rsidR="004F582E" w14:paraId="2BE37A17" w14:textId="77777777" w:rsidTr="009C386B">
        <w:trPr>
          <w:tblHeader/>
        </w:trPr>
        <w:tc>
          <w:tcPr>
            <w:tcW w:w="9526" w:type="dxa"/>
            <w:gridSpan w:val="4"/>
            <w:shd w:val="clear" w:color="auto" w:fill="CCFFCC"/>
            <w:vAlign w:val="center"/>
          </w:tcPr>
          <w:p w14:paraId="4E8A54C9" w14:textId="77777777" w:rsidR="004F582E" w:rsidRPr="004065B1" w:rsidRDefault="004F582E" w:rsidP="00CB4150">
            <w:r w:rsidRPr="000A066E">
              <w:rPr>
                <w:b/>
              </w:rPr>
              <w:t>Results</w:t>
            </w:r>
          </w:p>
        </w:tc>
      </w:tr>
      <w:tr w:rsidR="004F582E" w14:paraId="016B704C" w14:textId="77777777" w:rsidTr="009C386B">
        <w:trPr>
          <w:tblHeader/>
        </w:trPr>
        <w:tc>
          <w:tcPr>
            <w:tcW w:w="9526" w:type="dxa"/>
            <w:gridSpan w:val="4"/>
            <w:vAlign w:val="center"/>
          </w:tcPr>
          <w:p w14:paraId="50CF9162" w14:textId="77777777" w:rsidR="0029561C" w:rsidRPr="00E0664B" w:rsidRDefault="0029561C" w:rsidP="0029561C">
            <w:pPr>
              <w:jc w:val="left"/>
              <w:rPr>
                <w:i/>
              </w:rPr>
            </w:pPr>
            <w:r w:rsidRPr="00E0664B">
              <w:rPr>
                <w:i/>
              </w:rPr>
              <w:t>1a. Pick report associated with chart object is displayed only when object is selected.</w:t>
            </w:r>
          </w:p>
          <w:p w14:paraId="46092BF3" w14:textId="77777777" w:rsidR="0029561C" w:rsidRPr="00E0664B" w:rsidRDefault="0029561C" w:rsidP="0029561C">
            <w:pPr>
              <w:jc w:val="left"/>
              <w:rPr>
                <w:i/>
              </w:rPr>
            </w:pPr>
            <w:r w:rsidRPr="00E0664B">
              <w:rPr>
                <w:i/>
              </w:rPr>
              <w:t>1b. First example has 2 attributes (Orientation is 45.0 deg; Information is Wreck).</w:t>
            </w:r>
          </w:p>
          <w:p w14:paraId="68E7F0D3" w14:textId="77777777" w:rsidR="0029561C" w:rsidRPr="00E0664B" w:rsidRDefault="0029561C" w:rsidP="0029561C">
            <w:pPr>
              <w:jc w:val="left"/>
              <w:rPr>
                <w:i/>
              </w:rPr>
            </w:pPr>
            <w:r w:rsidRPr="00E0664B">
              <w:rPr>
                <w:i/>
              </w:rPr>
              <w:t>1c. Second example has 1 attribute (Information is danger line).</w:t>
            </w:r>
          </w:p>
          <w:p w14:paraId="250ECFE8" w14:textId="77777777" w:rsidR="0029561C" w:rsidRPr="00E0664B" w:rsidRDefault="0029561C" w:rsidP="0029561C">
            <w:pPr>
              <w:jc w:val="left"/>
              <w:rPr>
                <w:i/>
              </w:rPr>
            </w:pPr>
            <w:r w:rsidRPr="00E0664B">
              <w:rPr>
                <w:i/>
              </w:rPr>
              <w:t>1d. Third example has 1 attribute (Information is See regulation “Jussland fishing act” paragraph 42).</w:t>
            </w:r>
          </w:p>
          <w:p w14:paraId="444AB76C" w14:textId="77777777" w:rsidR="004F582E" w:rsidRPr="00E0664B" w:rsidRDefault="0029561C" w:rsidP="0029561C">
            <w:pPr>
              <w:jc w:val="left"/>
              <w:rPr>
                <w:i/>
              </w:rPr>
            </w:pPr>
            <w:r w:rsidRPr="00E0664B">
              <w:rPr>
                <w:i/>
              </w:rPr>
              <w:t>2. Pick report associated with chart object is removed from the display.</w:t>
            </w:r>
          </w:p>
        </w:tc>
      </w:tr>
    </w:tbl>
    <w:p w14:paraId="11BFC0B8" w14:textId="77777777" w:rsidR="004F582E" w:rsidRDefault="004F582E" w:rsidP="004F582E"/>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29561C" w14:paraId="395EBC63" w14:textId="77777777" w:rsidTr="00306992">
        <w:trPr>
          <w:trHeight w:val="454"/>
          <w:tblHeader/>
        </w:trPr>
        <w:tc>
          <w:tcPr>
            <w:tcW w:w="2381" w:type="dxa"/>
            <w:shd w:val="clear" w:color="auto" w:fill="CCFFCC"/>
            <w:vAlign w:val="center"/>
          </w:tcPr>
          <w:p w14:paraId="045113A9" w14:textId="77777777" w:rsidR="0029561C" w:rsidRPr="004065B1" w:rsidRDefault="0029561C" w:rsidP="00306992">
            <w:r w:rsidRPr="000A066E">
              <w:rPr>
                <w:b/>
              </w:rPr>
              <w:t>Test Reference</w:t>
            </w:r>
          </w:p>
        </w:tc>
        <w:tc>
          <w:tcPr>
            <w:tcW w:w="2381" w:type="dxa"/>
            <w:shd w:val="clear" w:color="auto" w:fill="CCFFCC"/>
            <w:vAlign w:val="center"/>
          </w:tcPr>
          <w:p w14:paraId="356BFDF2" w14:textId="77777777" w:rsidR="0029561C" w:rsidRPr="004065B1" w:rsidRDefault="0029561C" w:rsidP="00306992">
            <w:r>
              <w:t>3.2.2 b)</w:t>
            </w:r>
          </w:p>
        </w:tc>
        <w:tc>
          <w:tcPr>
            <w:tcW w:w="2382" w:type="dxa"/>
            <w:shd w:val="clear" w:color="auto" w:fill="CCFFCC"/>
            <w:vAlign w:val="center"/>
          </w:tcPr>
          <w:p w14:paraId="0AF9E9F2" w14:textId="77777777" w:rsidR="0029561C" w:rsidRPr="004065B1" w:rsidRDefault="0029561C" w:rsidP="00306992">
            <w:r w:rsidRPr="000A066E">
              <w:rPr>
                <w:b/>
              </w:rPr>
              <w:t>IHO Reference</w:t>
            </w:r>
          </w:p>
        </w:tc>
        <w:tc>
          <w:tcPr>
            <w:tcW w:w="2382" w:type="dxa"/>
            <w:shd w:val="clear" w:color="auto" w:fill="CCFFCC"/>
            <w:vAlign w:val="center"/>
          </w:tcPr>
          <w:p w14:paraId="3090AD8D" w14:textId="77777777" w:rsidR="0029561C" w:rsidRPr="004065B1" w:rsidRDefault="0029561C" w:rsidP="00306992">
            <w:r w:rsidRPr="00A94802">
              <w:t>S-</w:t>
            </w:r>
            <w:r>
              <w:t>52 10.8.6</w:t>
            </w:r>
          </w:p>
        </w:tc>
      </w:tr>
      <w:tr w:rsidR="0029561C" w14:paraId="4CDE27FC" w14:textId="77777777" w:rsidTr="00306992">
        <w:trPr>
          <w:tblHeader/>
        </w:trPr>
        <w:tc>
          <w:tcPr>
            <w:tcW w:w="9526" w:type="dxa"/>
            <w:gridSpan w:val="4"/>
            <w:shd w:val="clear" w:color="auto" w:fill="CCFFCC"/>
            <w:vAlign w:val="center"/>
          </w:tcPr>
          <w:p w14:paraId="026DE45B" w14:textId="77777777" w:rsidR="0029561C" w:rsidRDefault="0029561C" w:rsidP="00306992">
            <w:r w:rsidRPr="000A066E">
              <w:rPr>
                <w:b/>
              </w:rPr>
              <w:t>Test description</w:t>
            </w:r>
          </w:p>
        </w:tc>
      </w:tr>
      <w:tr w:rsidR="0029561C" w14:paraId="79881E28" w14:textId="77777777" w:rsidTr="00306992">
        <w:trPr>
          <w:tblHeader/>
        </w:trPr>
        <w:tc>
          <w:tcPr>
            <w:tcW w:w="9526" w:type="dxa"/>
            <w:gridSpan w:val="4"/>
            <w:vAlign w:val="center"/>
          </w:tcPr>
          <w:p w14:paraId="01B0DFD8" w14:textId="77777777" w:rsidR="0029561C" w:rsidRPr="00E0664B" w:rsidRDefault="0029561C" w:rsidP="00306992">
            <w:pPr>
              <w:rPr>
                <w:i/>
              </w:rPr>
            </w:pPr>
            <w:r w:rsidRPr="00E0664B">
              <w:rPr>
                <w:i/>
              </w:rPr>
              <w:t>Display of pick report information for objects with unknown object class.</w:t>
            </w:r>
          </w:p>
        </w:tc>
      </w:tr>
      <w:tr w:rsidR="0029561C" w14:paraId="0F86A071" w14:textId="77777777" w:rsidTr="00306992">
        <w:trPr>
          <w:tblHeader/>
        </w:trPr>
        <w:tc>
          <w:tcPr>
            <w:tcW w:w="9526" w:type="dxa"/>
            <w:gridSpan w:val="4"/>
            <w:shd w:val="clear" w:color="auto" w:fill="CCFFCC"/>
            <w:vAlign w:val="center"/>
          </w:tcPr>
          <w:p w14:paraId="75F9E9AE" w14:textId="77777777" w:rsidR="0029561C" w:rsidRPr="004065B1" w:rsidRDefault="0029561C" w:rsidP="00306992">
            <w:r w:rsidRPr="000A066E">
              <w:rPr>
                <w:b/>
              </w:rPr>
              <w:t>Setup</w:t>
            </w:r>
          </w:p>
        </w:tc>
      </w:tr>
      <w:tr w:rsidR="0029561C" w14:paraId="4DD61CF5" w14:textId="77777777" w:rsidTr="00306992">
        <w:trPr>
          <w:tblHeader/>
        </w:trPr>
        <w:tc>
          <w:tcPr>
            <w:tcW w:w="9526" w:type="dxa"/>
            <w:gridSpan w:val="4"/>
            <w:vAlign w:val="center"/>
          </w:tcPr>
          <w:p w14:paraId="3AC5B5A4" w14:textId="77777777" w:rsidR="0029561C" w:rsidRPr="004065B1" w:rsidRDefault="0029561C" w:rsidP="00306992">
            <w:r>
              <w:t>As for test 3.2.1 b</w:t>
            </w:r>
            <w:r w:rsidRPr="0029561C">
              <w:t>)</w:t>
            </w:r>
          </w:p>
        </w:tc>
      </w:tr>
      <w:tr w:rsidR="0029561C" w14:paraId="6E029D5C" w14:textId="77777777" w:rsidTr="00306992">
        <w:trPr>
          <w:tblHeader/>
        </w:trPr>
        <w:tc>
          <w:tcPr>
            <w:tcW w:w="9526" w:type="dxa"/>
            <w:gridSpan w:val="4"/>
            <w:shd w:val="clear" w:color="auto" w:fill="CCFFCC"/>
            <w:vAlign w:val="center"/>
          </w:tcPr>
          <w:p w14:paraId="2A21CEAD" w14:textId="77777777" w:rsidR="0029561C" w:rsidRPr="004065B1" w:rsidRDefault="0029561C" w:rsidP="00306992">
            <w:r w:rsidRPr="000A066E">
              <w:rPr>
                <w:b/>
              </w:rPr>
              <w:t>Action</w:t>
            </w:r>
          </w:p>
        </w:tc>
      </w:tr>
      <w:tr w:rsidR="0029561C" w14:paraId="09657CD0" w14:textId="77777777" w:rsidTr="00306992">
        <w:trPr>
          <w:tblHeader/>
        </w:trPr>
        <w:tc>
          <w:tcPr>
            <w:tcW w:w="9526" w:type="dxa"/>
            <w:gridSpan w:val="4"/>
            <w:vAlign w:val="center"/>
          </w:tcPr>
          <w:p w14:paraId="755BBC71" w14:textId="77777777" w:rsidR="0029561C" w:rsidRPr="00E0664B" w:rsidRDefault="0029561C" w:rsidP="0029561C">
            <w:pPr>
              <w:rPr>
                <w:i/>
              </w:rPr>
            </w:pPr>
            <w:r w:rsidRPr="00E0664B">
              <w:rPr>
                <w:i/>
              </w:rPr>
              <w:t>1. Select the following object 32°30.924’S, 60°58.719’E</w:t>
            </w:r>
          </w:p>
          <w:p w14:paraId="5B593C27" w14:textId="77777777" w:rsidR="0029561C" w:rsidRPr="00E0664B" w:rsidRDefault="0029561C" w:rsidP="0029561C">
            <w:pPr>
              <w:rPr>
                <w:i/>
              </w:rPr>
            </w:pPr>
            <w:r w:rsidRPr="00E0664B">
              <w:rPr>
                <w:i/>
              </w:rPr>
              <w:t>2. Remove pick report information from display.</w:t>
            </w:r>
          </w:p>
        </w:tc>
      </w:tr>
      <w:tr w:rsidR="0029561C" w14:paraId="4DA35831" w14:textId="77777777" w:rsidTr="00306992">
        <w:trPr>
          <w:tblHeader/>
        </w:trPr>
        <w:tc>
          <w:tcPr>
            <w:tcW w:w="9526" w:type="dxa"/>
            <w:gridSpan w:val="4"/>
            <w:shd w:val="clear" w:color="auto" w:fill="CCFFCC"/>
            <w:vAlign w:val="center"/>
          </w:tcPr>
          <w:p w14:paraId="1571E678" w14:textId="77777777" w:rsidR="0029561C" w:rsidRPr="004065B1" w:rsidRDefault="0029561C" w:rsidP="00306992">
            <w:r w:rsidRPr="000A066E">
              <w:rPr>
                <w:b/>
              </w:rPr>
              <w:t>Results</w:t>
            </w:r>
          </w:p>
        </w:tc>
      </w:tr>
      <w:tr w:rsidR="0029561C" w14:paraId="6ADBF3F8" w14:textId="77777777" w:rsidTr="00306992">
        <w:trPr>
          <w:tblHeader/>
        </w:trPr>
        <w:tc>
          <w:tcPr>
            <w:tcW w:w="9526" w:type="dxa"/>
            <w:gridSpan w:val="4"/>
            <w:vAlign w:val="center"/>
          </w:tcPr>
          <w:p w14:paraId="0E7B3E66" w14:textId="77777777" w:rsidR="0029561C" w:rsidRPr="00E0664B" w:rsidRDefault="0029561C" w:rsidP="0029561C">
            <w:pPr>
              <w:jc w:val="left"/>
              <w:rPr>
                <w:i/>
              </w:rPr>
            </w:pPr>
            <w:r w:rsidRPr="00E0664B">
              <w:rPr>
                <w:i/>
              </w:rPr>
              <w:t>1a. Pick report associated with chart object is displayed only when object is selected.</w:t>
            </w:r>
          </w:p>
          <w:p w14:paraId="2915866E" w14:textId="05A26B74" w:rsidR="0029561C" w:rsidRPr="00E0664B" w:rsidRDefault="0029561C" w:rsidP="0029561C">
            <w:pPr>
              <w:jc w:val="left"/>
              <w:rPr>
                <w:i/>
              </w:rPr>
            </w:pPr>
            <w:r w:rsidRPr="00E0664B">
              <w:rPr>
                <w:i/>
              </w:rPr>
              <w:t>1b. This example has no attributes.  Only unknown object and its position is available in the pick report.</w:t>
            </w:r>
          </w:p>
          <w:p w14:paraId="39D2E65B" w14:textId="77777777" w:rsidR="0029561C" w:rsidRPr="00E0664B" w:rsidRDefault="0029561C" w:rsidP="0029561C">
            <w:pPr>
              <w:jc w:val="left"/>
              <w:rPr>
                <w:i/>
              </w:rPr>
            </w:pPr>
            <w:r w:rsidRPr="00E0664B">
              <w:rPr>
                <w:i/>
              </w:rPr>
              <w:t>2. Pick report associated with chart object is removed from the display.</w:t>
            </w:r>
          </w:p>
        </w:tc>
      </w:tr>
    </w:tbl>
    <w:p w14:paraId="132B52CE" w14:textId="77777777" w:rsidR="0029561C" w:rsidRDefault="0029561C" w:rsidP="0029561C"/>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29561C" w14:paraId="38E671E8" w14:textId="77777777" w:rsidTr="00306992">
        <w:trPr>
          <w:trHeight w:val="454"/>
          <w:tblHeader/>
        </w:trPr>
        <w:tc>
          <w:tcPr>
            <w:tcW w:w="2381" w:type="dxa"/>
            <w:shd w:val="clear" w:color="auto" w:fill="CCFFCC"/>
            <w:vAlign w:val="center"/>
          </w:tcPr>
          <w:p w14:paraId="001456EC" w14:textId="77777777" w:rsidR="0029561C" w:rsidRPr="004065B1" w:rsidRDefault="0029561C" w:rsidP="00306992">
            <w:r w:rsidRPr="000A066E">
              <w:rPr>
                <w:b/>
              </w:rPr>
              <w:t>Test Reference</w:t>
            </w:r>
          </w:p>
        </w:tc>
        <w:tc>
          <w:tcPr>
            <w:tcW w:w="2381" w:type="dxa"/>
            <w:shd w:val="clear" w:color="auto" w:fill="CCFFCC"/>
            <w:vAlign w:val="center"/>
          </w:tcPr>
          <w:p w14:paraId="2757440C" w14:textId="77777777" w:rsidR="0029561C" w:rsidRPr="004065B1" w:rsidRDefault="0029561C" w:rsidP="00306992">
            <w:r>
              <w:t>3.2.2 c)</w:t>
            </w:r>
          </w:p>
        </w:tc>
        <w:tc>
          <w:tcPr>
            <w:tcW w:w="2382" w:type="dxa"/>
            <w:shd w:val="clear" w:color="auto" w:fill="CCFFCC"/>
            <w:vAlign w:val="center"/>
          </w:tcPr>
          <w:p w14:paraId="59DA4F8F" w14:textId="77777777" w:rsidR="0029561C" w:rsidRPr="004065B1" w:rsidRDefault="0029561C" w:rsidP="00306992">
            <w:r w:rsidRPr="000A066E">
              <w:rPr>
                <w:b/>
              </w:rPr>
              <w:t>IHO Reference</w:t>
            </w:r>
          </w:p>
        </w:tc>
        <w:tc>
          <w:tcPr>
            <w:tcW w:w="2382" w:type="dxa"/>
            <w:shd w:val="clear" w:color="auto" w:fill="CCFFCC"/>
            <w:vAlign w:val="center"/>
          </w:tcPr>
          <w:p w14:paraId="272B0834" w14:textId="77777777" w:rsidR="0029561C" w:rsidRPr="004065B1" w:rsidRDefault="0029561C" w:rsidP="00306992">
            <w:r w:rsidRPr="00A94802">
              <w:t>S-</w:t>
            </w:r>
            <w:r>
              <w:t>52 10.8.6</w:t>
            </w:r>
          </w:p>
        </w:tc>
      </w:tr>
      <w:tr w:rsidR="0029561C" w14:paraId="28CC05D8" w14:textId="77777777" w:rsidTr="00306992">
        <w:trPr>
          <w:tblHeader/>
        </w:trPr>
        <w:tc>
          <w:tcPr>
            <w:tcW w:w="9526" w:type="dxa"/>
            <w:gridSpan w:val="4"/>
            <w:shd w:val="clear" w:color="auto" w:fill="CCFFCC"/>
            <w:vAlign w:val="center"/>
          </w:tcPr>
          <w:p w14:paraId="7BACA1E7" w14:textId="77777777" w:rsidR="0029561C" w:rsidRDefault="0029561C" w:rsidP="00306992">
            <w:r w:rsidRPr="000A066E">
              <w:rPr>
                <w:b/>
              </w:rPr>
              <w:t>Test description</w:t>
            </w:r>
          </w:p>
        </w:tc>
      </w:tr>
      <w:tr w:rsidR="0029561C" w14:paraId="0F222224" w14:textId="77777777" w:rsidTr="00306992">
        <w:trPr>
          <w:tblHeader/>
        </w:trPr>
        <w:tc>
          <w:tcPr>
            <w:tcW w:w="9526" w:type="dxa"/>
            <w:gridSpan w:val="4"/>
            <w:vAlign w:val="center"/>
          </w:tcPr>
          <w:p w14:paraId="3608EABD" w14:textId="77777777" w:rsidR="0029561C" w:rsidRPr="00E0664B" w:rsidRDefault="0029561C" w:rsidP="00306992">
            <w:pPr>
              <w:rPr>
                <w:i/>
              </w:rPr>
            </w:pPr>
            <w:r w:rsidRPr="00E0664B">
              <w:rPr>
                <w:i/>
              </w:rPr>
              <w:t>Display of pick report information for known objects which has unknown attribute(s).</w:t>
            </w:r>
          </w:p>
        </w:tc>
      </w:tr>
      <w:tr w:rsidR="0029561C" w14:paraId="121D4F6B" w14:textId="77777777" w:rsidTr="00306992">
        <w:trPr>
          <w:tblHeader/>
        </w:trPr>
        <w:tc>
          <w:tcPr>
            <w:tcW w:w="9526" w:type="dxa"/>
            <w:gridSpan w:val="4"/>
            <w:shd w:val="clear" w:color="auto" w:fill="CCFFCC"/>
            <w:vAlign w:val="center"/>
          </w:tcPr>
          <w:p w14:paraId="2B846B83" w14:textId="77777777" w:rsidR="0029561C" w:rsidRPr="004065B1" w:rsidRDefault="0029561C" w:rsidP="00306992">
            <w:r w:rsidRPr="000A066E">
              <w:rPr>
                <w:b/>
              </w:rPr>
              <w:t>Setup</w:t>
            </w:r>
          </w:p>
        </w:tc>
      </w:tr>
      <w:tr w:rsidR="0029561C" w14:paraId="0646F551" w14:textId="77777777" w:rsidTr="00306992">
        <w:trPr>
          <w:tblHeader/>
        </w:trPr>
        <w:tc>
          <w:tcPr>
            <w:tcW w:w="9526" w:type="dxa"/>
            <w:gridSpan w:val="4"/>
            <w:vAlign w:val="center"/>
          </w:tcPr>
          <w:p w14:paraId="097C72A6" w14:textId="77777777" w:rsidR="0029561C" w:rsidRPr="00E0664B" w:rsidRDefault="0029561C" w:rsidP="00306992">
            <w:pPr>
              <w:rPr>
                <w:i/>
              </w:rPr>
            </w:pPr>
            <w:r w:rsidRPr="00E0664B">
              <w:rPr>
                <w:i/>
              </w:rPr>
              <w:t>As for test 3.2.1 a)</w:t>
            </w:r>
          </w:p>
        </w:tc>
      </w:tr>
      <w:tr w:rsidR="0029561C" w14:paraId="4011B943" w14:textId="77777777" w:rsidTr="00306992">
        <w:trPr>
          <w:tblHeader/>
        </w:trPr>
        <w:tc>
          <w:tcPr>
            <w:tcW w:w="9526" w:type="dxa"/>
            <w:gridSpan w:val="4"/>
            <w:shd w:val="clear" w:color="auto" w:fill="CCFFCC"/>
            <w:vAlign w:val="center"/>
          </w:tcPr>
          <w:p w14:paraId="6B3DE1F1" w14:textId="77777777" w:rsidR="0029561C" w:rsidRPr="004065B1" w:rsidRDefault="0029561C" w:rsidP="00306992">
            <w:r w:rsidRPr="000A066E">
              <w:rPr>
                <w:b/>
              </w:rPr>
              <w:t>Action</w:t>
            </w:r>
          </w:p>
        </w:tc>
      </w:tr>
      <w:tr w:rsidR="0029561C" w14:paraId="36C8AC7C" w14:textId="77777777" w:rsidTr="00306992">
        <w:trPr>
          <w:tblHeader/>
        </w:trPr>
        <w:tc>
          <w:tcPr>
            <w:tcW w:w="9526" w:type="dxa"/>
            <w:gridSpan w:val="4"/>
            <w:vAlign w:val="center"/>
          </w:tcPr>
          <w:p w14:paraId="02FD0999" w14:textId="77777777" w:rsidR="0029561C" w:rsidRPr="00E0664B" w:rsidRDefault="0029561C" w:rsidP="00306992">
            <w:pPr>
              <w:rPr>
                <w:i/>
              </w:rPr>
            </w:pPr>
            <w:r w:rsidRPr="00E0664B">
              <w:rPr>
                <w:i/>
              </w:rPr>
              <w:t>1. Select the following objects:</w:t>
            </w:r>
          </w:p>
          <w:p w14:paraId="4065E648" w14:textId="77777777" w:rsidR="0029561C" w:rsidRPr="00E0664B" w:rsidRDefault="0029561C" w:rsidP="00306992">
            <w:pPr>
              <w:rPr>
                <w:i/>
              </w:rPr>
            </w:pPr>
            <w:r w:rsidRPr="00E0664B">
              <w:rPr>
                <w:i/>
              </w:rPr>
              <w:t>- 39°29.000’N, 104°44.000’W</w:t>
            </w:r>
          </w:p>
          <w:p w14:paraId="20403EBD" w14:textId="77777777" w:rsidR="0029561C" w:rsidRPr="00E0664B" w:rsidRDefault="0029561C" w:rsidP="00306992">
            <w:pPr>
              <w:rPr>
                <w:i/>
              </w:rPr>
            </w:pPr>
            <w:r w:rsidRPr="00E0664B">
              <w:rPr>
                <w:i/>
              </w:rPr>
              <w:t>- 39°29.000’N, 104°43.000’W</w:t>
            </w:r>
          </w:p>
          <w:p w14:paraId="5BB39653" w14:textId="77777777" w:rsidR="0029561C" w:rsidRPr="00E0664B" w:rsidRDefault="0029561C" w:rsidP="00306992">
            <w:pPr>
              <w:rPr>
                <w:i/>
              </w:rPr>
            </w:pPr>
            <w:r w:rsidRPr="00E0664B">
              <w:rPr>
                <w:i/>
              </w:rPr>
              <w:t>- 39°28.000’N, 104°41.000’W</w:t>
            </w:r>
          </w:p>
          <w:p w14:paraId="139ADACD" w14:textId="77777777" w:rsidR="0029561C" w:rsidRPr="00E0664B" w:rsidRDefault="0029561C" w:rsidP="00306992">
            <w:pPr>
              <w:rPr>
                <w:i/>
              </w:rPr>
            </w:pPr>
            <w:r w:rsidRPr="00E0664B">
              <w:rPr>
                <w:i/>
              </w:rPr>
              <w:t>2. Remove pick report information from display.</w:t>
            </w:r>
          </w:p>
        </w:tc>
      </w:tr>
      <w:tr w:rsidR="0029561C" w14:paraId="1E9E3675" w14:textId="77777777" w:rsidTr="00306992">
        <w:trPr>
          <w:tblHeader/>
        </w:trPr>
        <w:tc>
          <w:tcPr>
            <w:tcW w:w="9526" w:type="dxa"/>
            <w:gridSpan w:val="4"/>
            <w:shd w:val="clear" w:color="auto" w:fill="CCFFCC"/>
            <w:vAlign w:val="center"/>
          </w:tcPr>
          <w:p w14:paraId="4B8DEBDC" w14:textId="77777777" w:rsidR="0029561C" w:rsidRPr="004065B1" w:rsidRDefault="0029561C" w:rsidP="002164D3">
            <w:pPr>
              <w:keepNext/>
              <w:keepLines/>
            </w:pPr>
            <w:r w:rsidRPr="000A066E">
              <w:rPr>
                <w:b/>
              </w:rPr>
              <w:lastRenderedPageBreak/>
              <w:t>Results</w:t>
            </w:r>
          </w:p>
        </w:tc>
      </w:tr>
      <w:tr w:rsidR="0029561C" w14:paraId="519803A0" w14:textId="77777777" w:rsidTr="00306992">
        <w:trPr>
          <w:tblHeader/>
        </w:trPr>
        <w:tc>
          <w:tcPr>
            <w:tcW w:w="9526" w:type="dxa"/>
            <w:gridSpan w:val="4"/>
            <w:vAlign w:val="center"/>
          </w:tcPr>
          <w:p w14:paraId="369BF0AF" w14:textId="77777777" w:rsidR="0029561C" w:rsidRPr="00E0664B" w:rsidRDefault="0029561C" w:rsidP="0029561C">
            <w:pPr>
              <w:jc w:val="left"/>
              <w:rPr>
                <w:i/>
              </w:rPr>
            </w:pPr>
            <w:r w:rsidRPr="00E0664B">
              <w:rPr>
                <w:i/>
              </w:rPr>
              <w:t>1a. Pick report associated with chart object is displayed only when object is selected.</w:t>
            </w:r>
          </w:p>
          <w:p w14:paraId="54BD56D1" w14:textId="3C1BB9CC" w:rsidR="0029561C" w:rsidRPr="00E0664B" w:rsidRDefault="0029561C" w:rsidP="0029561C">
            <w:pPr>
              <w:jc w:val="left"/>
              <w:rPr>
                <w:i/>
              </w:rPr>
            </w:pPr>
            <w:r w:rsidRPr="00E0664B">
              <w:rPr>
                <w:i/>
              </w:rPr>
              <w:t xml:space="preserve">1b. First example is a wreck and it has 1 unknown attribute </w:t>
            </w:r>
            <w:r w:rsidR="00453830" w:rsidRPr="00E0664B">
              <w:rPr>
                <w:i/>
              </w:rPr>
              <w:t xml:space="preserve">and 1 known attributes (Water </w:t>
            </w:r>
            <w:r w:rsidRPr="00E0664B">
              <w:rPr>
                <w:i/>
              </w:rPr>
              <w:t xml:space="preserve">level effect is </w:t>
            </w:r>
            <w:r w:rsidR="005C7F62">
              <w:rPr>
                <w:i/>
              </w:rPr>
              <w:t xml:space="preserve">  </w:t>
            </w:r>
            <w:r w:rsidRPr="00E0664B">
              <w:rPr>
                <w:i/>
              </w:rPr>
              <w:t>Covers and uncovers).</w:t>
            </w:r>
          </w:p>
          <w:p w14:paraId="07842A6D" w14:textId="0EB3A3F3" w:rsidR="0029561C" w:rsidRPr="00E0664B" w:rsidRDefault="0029561C" w:rsidP="0029561C">
            <w:pPr>
              <w:jc w:val="left"/>
              <w:rPr>
                <w:i/>
              </w:rPr>
            </w:pPr>
            <w:r w:rsidRPr="00E0664B">
              <w:rPr>
                <w:i/>
              </w:rPr>
              <w:t>1c. Second example is an obstruction and it has 1 unknown att</w:t>
            </w:r>
            <w:r w:rsidR="00453830" w:rsidRPr="00E0664B">
              <w:rPr>
                <w:i/>
              </w:rPr>
              <w:t xml:space="preserve">ribute and 1 known attribute </w:t>
            </w:r>
            <w:r w:rsidRPr="00E0664B">
              <w:rPr>
                <w:i/>
              </w:rPr>
              <w:t xml:space="preserve">(Value of </w:t>
            </w:r>
            <w:r w:rsidR="005C7F62">
              <w:rPr>
                <w:i/>
              </w:rPr>
              <w:t xml:space="preserve">  </w:t>
            </w:r>
            <w:r w:rsidRPr="00E0664B">
              <w:rPr>
                <w:i/>
              </w:rPr>
              <w:t>sounding has no value).</w:t>
            </w:r>
          </w:p>
          <w:p w14:paraId="745C472D" w14:textId="77777777" w:rsidR="0029561C" w:rsidRPr="00E0664B" w:rsidRDefault="0029561C" w:rsidP="0029561C">
            <w:pPr>
              <w:jc w:val="left"/>
              <w:rPr>
                <w:i/>
              </w:rPr>
            </w:pPr>
            <w:r w:rsidRPr="00E0664B">
              <w:rPr>
                <w:i/>
              </w:rPr>
              <w:t>1d. Third example is a restricted area and it has 1 unknown attribute</w:t>
            </w:r>
          </w:p>
          <w:p w14:paraId="1323704D" w14:textId="77777777" w:rsidR="0029561C" w:rsidRPr="00E0664B" w:rsidRDefault="0029561C" w:rsidP="0029561C">
            <w:pPr>
              <w:jc w:val="left"/>
              <w:rPr>
                <w:i/>
              </w:rPr>
            </w:pPr>
            <w:r w:rsidRPr="00E0664B">
              <w:rPr>
                <w:i/>
              </w:rPr>
              <w:t>2. Pick report associated with chart object is removed from the display.</w:t>
            </w:r>
          </w:p>
        </w:tc>
      </w:tr>
    </w:tbl>
    <w:p w14:paraId="4FD0002B" w14:textId="77777777" w:rsidR="0029561C" w:rsidRDefault="0029561C" w:rsidP="0029561C"/>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29561C" w14:paraId="6553D632" w14:textId="77777777" w:rsidTr="00306992">
        <w:trPr>
          <w:trHeight w:val="454"/>
          <w:tblHeader/>
        </w:trPr>
        <w:tc>
          <w:tcPr>
            <w:tcW w:w="2381" w:type="dxa"/>
            <w:shd w:val="clear" w:color="auto" w:fill="CCFFCC"/>
            <w:vAlign w:val="center"/>
          </w:tcPr>
          <w:p w14:paraId="79A352CD" w14:textId="77777777" w:rsidR="0029561C" w:rsidRPr="004065B1" w:rsidRDefault="0029561C" w:rsidP="00306992">
            <w:r w:rsidRPr="000A066E">
              <w:rPr>
                <w:b/>
              </w:rPr>
              <w:t>Test Reference</w:t>
            </w:r>
          </w:p>
        </w:tc>
        <w:tc>
          <w:tcPr>
            <w:tcW w:w="2381" w:type="dxa"/>
            <w:shd w:val="clear" w:color="auto" w:fill="CCFFCC"/>
            <w:vAlign w:val="center"/>
          </w:tcPr>
          <w:p w14:paraId="09AC72DE" w14:textId="77777777" w:rsidR="0029561C" w:rsidRPr="004065B1" w:rsidRDefault="0029561C" w:rsidP="00306992">
            <w:r>
              <w:t>3.2.2 d)</w:t>
            </w:r>
          </w:p>
        </w:tc>
        <w:tc>
          <w:tcPr>
            <w:tcW w:w="2382" w:type="dxa"/>
            <w:shd w:val="clear" w:color="auto" w:fill="CCFFCC"/>
            <w:vAlign w:val="center"/>
          </w:tcPr>
          <w:p w14:paraId="37BF73CF" w14:textId="77777777" w:rsidR="0029561C" w:rsidRPr="004065B1" w:rsidRDefault="0029561C" w:rsidP="00306992">
            <w:r w:rsidRPr="000A066E">
              <w:rPr>
                <w:b/>
              </w:rPr>
              <w:t>IHO Reference</w:t>
            </w:r>
          </w:p>
        </w:tc>
        <w:tc>
          <w:tcPr>
            <w:tcW w:w="2382" w:type="dxa"/>
            <w:shd w:val="clear" w:color="auto" w:fill="CCFFCC"/>
            <w:vAlign w:val="center"/>
          </w:tcPr>
          <w:p w14:paraId="46CA98C7" w14:textId="77777777" w:rsidR="0029561C" w:rsidRPr="004065B1" w:rsidRDefault="0029561C" w:rsidP="00306992">
            <w:r w:rsidRPr="00A94802">
              <w:t>S-</w:t>
            </w:r>
            <w:r>
              <w:t>52 10.8.6</w:t>
            </w:r>
          </w:p>
        </w:tc>
      </w:tr>
      <w:tr w:rsidR="0029561C" w14:paraId="1454D5E9" w14:textId="77777777" w:rsidTr="00306992">
        <w:trPr>
          <w:tblHeader/>
        </w:trPr>
        <w:tc>
          <w:tcPr>
            <w:tcW w:w="9526" w:type="dxa"/>
            <w:gridSpan w:val="4"/>
            <w:shd w:val="clear" w:color="auto" w:fill="CCFFCC"/>
            <w:vAlign w:val="center"/>
          </w:tcPr>
          <w:p w14:paraId="5C4D1614" w14:textId="77777777" w:rsidR="0029561C" w:rsidRDefault="0029561C" w:rsidP="00306992">
            <w:r w:rsidRPr="000A066E">
              <w:rPr>
                <w:b/>
              </w:rPr>
              <w:t>Test description</w:t>
            </w:r>
          </w:p>
        </w:tc>
      </w:tr>
      <w:tr w:rsidR="0029561C" w14:paraId="0EFEC1D3" w14:textId="77777777" w:rsidTr="00306992">
        <w:trPr>
          <w:tblHeader/>
        </w:trPr>
        <w:tc>
          <w:tcPr>
            <w:tcW w:w="9526" w:type="dxa"/>
            <w:gridSpan w:val="4"/>
            <w:vAlign w:val="center"/>
          </w:tcPr>
          <w:p w14:paraId="159EFA8D" w14:textId="77777777" w:rsidR="0029561C" w:rsidRPr="00E0664B" w:rsidRDefault="00453830" w:rsidP="00306992">
            <w:pPr>
              <w:rPr>
                <w:i/>
              </w:rPr>
            </w:pPr>
            <w:r w:rsidRPr="00E0664B">
              <w:rPr>
                <w:i/>
              </w:rPr>
              <w:t>Display of pick report information for known objects for which available or not available attribute(s) cause special presentation.</w:t>
            </w:r>
          </w:p>
        </w:tc>
      </w:tr>
      <w:tr w:rsidR="0029561C" w14:paraId="6AF652D6" w14:textId="77777777" w:rsidTr="00306992">
        <w:trPr>
          <w:tblHeader/>
        </w:trPr>
        <w:tc>
          <w:tcPr>
            <w:tcW w:w="9526" w:type="dxa"/>
            <w:gridSpan w:val="4"/>
            <w:shd w:val="clear" w:color="auto" w:fill="CCFFCC"/>
            <w:vAlign w:val="center"/>
          </w:tcPr>
          <w:p w14:paraId="5E5E83E2" w14:textId="77777777" w:rsidR="0029561C" w:rsidRPr="004065B1" w:rsidRDefault="0029561C" w:rsidP="00306992">
            <w:r w:rsidRPr="000A066E">
              <w:rPr>
                <w:b/>
              </w:rPr>
              <w:t>Setup</w:t>
            </w:r>
          </w:p>
        </w:tc>
      </w:tr>
      <w:tr w:rsidR="0029561C" w14:paraId="2A9CF790" w14:textId="77777777" w:rsidTr="00306992">
        <w:trPr>
          <w:tblHeader/>
        </w:trPr>
        <w:tc>
          <w:tcPr>
            <w:tcW w:w="9526" w:type="dxa"/>
            <w:gridSpan w:val="4"/>
            <w:vAlign w:val="center"/>
          </w:tcPr>
          <w:p w14:paraId="06D4BE80" w14:textId="77777777" w:rsidR="0029561C" w:rsidRPr="00E0664B" w:rsidRDefault="00453830" w:rsidP="00306992">
            <w:pPr>
              <w:rPr>
                <w:i/>
              </w:rPr>
            </w:pPr>
            <w:r w:rsidRPr="00E0664B">
              <w:rPr>
                <w:i/>
              </w:rPr>
              <w:t>As for test 3.2.1 b</w:t>
            </w:r>
            <w:r w:rsidR="0029561C" w:rsidRPr="00E0664B">
              <w:rPr>
                <w:i/>
              </w:rPr>
              <w:t>)</w:t>
            </w:r>
          </w:p>
        </w:tc>
      </w:tr>
      <w:tr w:rsidR="0029561C" w14:paraId="31064B6C" w14:textId="77777777" w:rsidTr="00306992">
        <w:trPr>
          <w:tblHeader/>
        </w:trPr>
        <w:tc>
          <w:tcPr>
            <w:tcW w:w="9526" w:type="dxa"/>
            <w:gridSpan w:val="4"/>
            <w:shd w:val="clear" w:color="auto" w:fill="CCFFCC"/>
            <w:vAlign w:val="center"/>
          </w:tcPr>
          <w:p w14:paraId="62D21897" w14:textId="77777777" w:rsidR="0029561C" w:rsidRPr="004065B1" w:rsidRDefault="0029561C" w:rsidP="00306992">
            <w:r w:rsidRPr="000A066E">
              <w:rPr>
                <w:b/>
              </w:rPr>
              <w:t>Action</w:t>
            </w:r>
          </w:p>
        </w:tc>
      </w:tr>
      <w:tr w:rsidR="0029561C" w14:paraId="5ABA5A79" w14:textId="77777777" w:rsidTr="00306992">
        <w:trPr>
          <w:tblHeader/>
        </w:trPr>
        <w:tc>
          <w:tcPr>
            <w:tcW w:w="9526" w:type="dxa"/>
            <w:gridSpan w:val="4"/>
            <w:vAlign w:val="center"/>
          </w:tcPr>
          <w:p w14:paraId="59883DA8" w14:textId="77777777" w:rsidR="00453830" w:rsidRPr="00E0664B" w:rsidRDefault="00453830" w:rsidP="00453830">
            <w:pPr>
              <w:rPr>
                <w:i/>
              </w:rPr>
            </w:pPr>
            <w:r w:rsidRPr="00E0664B">
              <w:rPr>
                <w:i/>
              </w:rPr>
              <w:t>1. Select the following objects:</w:t>
            </w:r>
          </w:p>
          <w:p w14:paraId="5AB2448D" w14:textId="77777777" w:rsidR="00453830" w:rsidRPr="00E0664B" w:rsidRDefault="00453830" w:rsidP="00453830">
            <w:pPr>
              <w:rPr>
                <w:i/>
              </w:rPr>
            </w:pPr>
            <w:r w:rsidRPr="00E0664B">
              <w:rPr>
                <w:i/>
              </w:rPr>
              <w:t>- 32°31.737’S, 60°59.153’E</w:t>
            </w:r>
          </w:p>
          <w:p w14:paraId="03FCABFE" w14:textId="77777777" w:rsidR="00453830" w:rsidRPr="00E0664B" w:rsidRDefault="00453830" w:rsidP="00453830">
            <w:pPr>
              <w:rPr>
                <w:i/>
              </w:rPr>
            </w:pPr>
            <w:r w:rsidRPr="00E0664B">
              <w:rPr>
                <w:i/>
              </w:rPr>
              <w:t>- 32°31.379’S, 60°59.084’E</w:t>
            </w:r>
          </w:p>
          <w:p w14:paraId="0F5EEFCA" w14:textId="77777777" w:rsidR="00453830" w:rsidRPr="00E0664B" w:rsidRDefault="00453830" w:rsidP="00453830">
            <w:pPr>
              <w:rPr>
                <w:i/>
              </w:rPr>
            </w:pPr>
            <w:r w:rsidRPr="00E0664B">
              <w:rPr>
                <w:i/>
              </w:rPr>
              <w:t>- 32°31.383’S, 60°59.193’E</w:t>
            </w:r>
          </w:p>
          <w:p w14:paraId="4821DAEB" w14:textId="77777777" w:rsidR="00453830" w:rsidRPr="00E0664B" w:rsidRDefault="00453830" w:rsidP="00453830">
            <w:pPr>
              <w:rPr>
                <w:i/>
              </w:rPr>
            </w:pPr>
            <w:r w:rsidRPr="00E0664B">
              <w:rPr>
                <w:i/>
              </w:rPr>
              <w:t>- 32°31.472’S, 60°59.364’E</w:t>
            </w:r>
          </w:p>
          <w:p w14:paraId="55D84E99" w14:textId="77777777" w:rsidR="00453830" w:rsidRPr="00E0664B" w:rsidRDefault="00453830" w:rsidP="00453830">
            <w:pPr>
              <w:rPr>
                <w:i/>
              </w:rPr>
            </w:pPr>
            <w:r w:rsidRPr="00E0664B">
              <w:rPr>
                <w:i/>
              </w:rPr>
              <w:t>- 32°31.511’S, 60°59.452’E</w:t>
            </w:r>
          </w:p>
          <w:p w14:paraId="664C2CA1" w14:textId="77777777" w:rsidR="00453830" w:rsidRPr="00E0664B" w:rsidRDefault="00453830" w:rsidP="00453830">
            <w:pPr>
              <w:rPr>
                <w:i/>
              </w:rPr>
            </w:pPr>
            <w:r w:rsidRPr="00E0664B">
              <w:rPr>
                <w:i/>
              </w:rPr>
              <w:t>- 32°31.646’S, 60°59.800’E</w:t>
            </w:r>
          </w:p>
          <w:p w14:paraId="13590FA8" w14:textId="77777777" w:rsidR="0029561C" w:rsidRPr="00E0664B" w:rsidRDefault="00453830" w:rsidP="00453830">
            <w:pPr>
              <w:rPr>
                <w:i/>
              </w:rPr>
            </w:pPr>
            <w:r w:rsidRPr="00E0664B">
              <w:rPr>
                <w:i/>
              </w:rPr>
              <w:t>2. Remove pick report information from display.</w:t>
            </w:r>
          </w:p>
        </w:tc>
      </w:tr>
      <w:tr w:rsidR="0029561C" w14:paraId="09598FC8" w14:textId="77777777" w:rsidTr="00306992">
        <w:trPr>
          <w:tblHeader/>
        </w:trPr>
        <w:tc>
          <w:tcPr>
            <w:tcW w:w="9526" w:type="dxa"/>
            <w:gridSpan w:val="4"/>
            <w:shd w:val="clear" w:color="auto" w:fill="CCFFCC"/>
            <w:vAlign w:val="center"/>
          </w:tcPr>
          <w:p w14:paraId="3A2DC7DF" w14:textId="77777777" w:rsidR="0029561C" w:rsidRPr="004065B1" w:rsidRDefault="0029561C" w:rsidP="00306992">
            <w:r w:rsidRPr="000A066E">
              <w:rPr>
                <w:b/>
              </w:rPr>
              <w:t>Results</w:t>
            </w:r>
          </w:p>
        </w:tc>
      </w:tr>
      <w:tr w:rsidR="0029561C" w14:paraId="2CAB788E" w14:textId="77777777" w:rsidTr="00306992">
        <w:trPr>
          <w:tblHeader/>
        </w:trPr>
        <w:tc>
          <w:tcPr>
            <w:tcW w:w="9526" w:type="dxa"/>
            <w:gridSpan w:val="4"/>
            <w:vAlign w:val="center"/>
          </w:tcPr>
          <w:p w14:paraId="4BED8FFF" w14:textId="77777777" w:rsidR="00453830" w:rsidRPr="00E0664B" w:rsidRDefault="00453830" w:rsidP="00453830">
            <w:pPr>
              <w:jc w:val="left"/>
              <w:rPr>
                <w:i/>
              </w:rPr>
            </w:pPr>
            <w:r w:rsidRPr="00E0664B">
              <w:rPr>
                <w:i/>
              </w:rPr>
              <w:t>1a. Pick report associated with chart object is displayed only when object is selected.</w:t>
            </w:r>
          </w:p>
          <w:p w14:paraId="73BA0725" w14:textId="77777777" w:rsidR="00453830" w:rsidRPr="00E0664B" w:rsidRDefault="00453830" w:rsidP="00453830">
            <w:pPr>
              <w:jc w:val="left"/>
              <w:rPr>
                <w:i/>
              </w:rPr>
            </w:pPr>
            <w:r w:rsidRPr="00E0664B">
              <w:rPr>
                <w:i/>
              </w:rPr>
              <w:t>1b. First example is a buoy and it has 2 known attributes (Category of special purpose mark is target mark; Colour is yellow)</w:t>
            </w:r>
          </w:p>
          <w:p w14:paraId="42B10AA8" w14:textId="77777777" w:rsidR="00453830" w:rsidRPr="00E0664B" w:rsidRDefault="00453830" w:rsidP="00453830">
            <w:pPr>
              <w:jc w:val="left"/>
              <w:rPr>
                <w:i/>
              </w:rPr>
            </w:pPr>
            <w:r w:rsidRPr="00E0664B">
              <w:rPr>
                <w:i/>
              </w:rPr>
              <w:t>1c. Second example is a beacon and attribute Beacon shape has no value</w:t>
            </w:r>
          </w:p>
          <w:p w14:paraId="1CF29E62" w14:textId="77777777" w:rsidR="00453830" w:rsidRPr="00E0664B" w:rsidRDefault="00453830" w:rsidP="00453830">
            <w:pPr>
              <w:jc w:val="left"/>
              <w:rPr>
                <w:i/>
              </w:rPr>
            </w:pPr>
            <w:r w:rsidRPr="00E0664B">
              <w:rPr>
                <w:i/>
              </w:rPr>
              <w:t>1d. Third example is a beacon and attribute Beacon shape has no value</w:t>
            </w:r>
          </w:p>
          <w:p w14:paraId="22B2D6CB" w14:textId="77777777" w:rsidR="00453830" w:rsidRPr="00E0664B" w:rsidRDefault="00453830" w:rsidP="00453830">
            <w:pPr>
              <w:jc w:val="left"/>
              <w:rPr>
                <w:i/>
              </w:rPr>
            </w:pPr>
            <w:r w:rsidRPr="00E0664B">
              <w:rPr>
                <w:i/>
              </w:rPr>
              <w:t>1e. Fourth example is a beacon and attribute Beacon shape has no value</w:t>
            </w:r>
          </w:p>
          <w:p w14:paraId="41E6DE45" w14:textId="77777777" w:rsidR="00453830" w:rsidRPr="00E0664B" w:rsidRDefault="00453830" w:rsidP="00453830">
            <w:pPr>
              <w:jc w:val="left"/>
              <w:rPr>
                <w:i/>
              </w:rPr>
            </w:pPr>
            <w:r w:rsidRPr="00E0664B">
              <w:rPr>
                <w:i/>
              </w:rPr>
              <w:t>1f. Fifth example is a beacon and attribute Beacon shape has no value</w:t>
            </w:r>
          </w:p>
          <w:p w14:paraId="50E9E391" w14:textId="77777777" w:rsidR="00453830" w:rsidRPr="00E0664B" w:rsidRDefault="00453830" w:rsidP="00453830">
            <w:pPr>
              <w:jc w:val="left"/>
              <w:rPr>
                <w:i/>
              </w:rPr>
            </w:pPr>
            <w:r w:rsidRPr="00E0664B">
              <w:rPr>
                <w:i/>
              </w:rPr>
              <w:t>1g. Sixth example is a beacon and attribute Beacon shape has no value</w:t>
            </w:r>
          </w:p>
          <w:p w14:paraId="37CC1E19" w14:textId="77777777" w:rsidR="0029561C" w:rsidRPr="00E0664B" w:rsidRDefault="00453830" w:rsidP="00453830">
            <w:pPr>
              <w:jc w:val="left"/>
              <w:rPr>
                <w:i/>
              </w:rPr>
            </w:pPr>
            <w:r w:rsidRPr="00E0664B">
              <w:rPr>
                <w:i/>
              </w:rPr>
              <w:t>2. Pick report associated with chart object is removed from the display.</w:t>
            </w:r>
          </w:p>
        </w:tc>
      </w:tr>
    </w:tbl>
    <w:p w14:paraId="493CA066" w14:textId="77777777" w:rsidR="0029561C" w:rsidRDefault="0029561C" w:rsidP="004F582E"/>
    <w:p w14:paraId="35E24777" w14:textId="77777777" w:rsidR="000A408F" w:rsidRDefault="00453830" w:rsidP="00E30B8F">
      <w:pPr>
        <w:pStyle w:val="Heading2"/>
      </w:pPr>
      <w:r>
        <w:br w:type="page"/>
      </w:r>
      <w:bookmarkStart w:id="211" w:name="_Toc120212607"/>
      <w:r w:rsidR="000A408F">
        <w:lastRenderedPageBreak/>
        <w:t>Independent Mariner Selections</w:t>
      </w:r>
      <w:bookmarkEnd w:id="211"/>
    </w:p>
    <w:p w14:paraId="44DC74F9" w14:textId="77777777" w:rsidR="000A408F" w:rsidRPr="00A94802" w:rsidRDefault="00CE04C8" w:rsidP="00E30B8F">
      <w:pPr>
        <w:pStyle w:val="Heading3"/>
      </w:pPr>
      <w:r w:rsidRPr="00CE04C8">
        <w:t>Paper chart and simplified symbols</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0A408F" w14:paraId="56306A08" w14:textId="77777777" w:rsidTr="00CB4150">
        <w:trPr>
          <w:trHeight w:val="454"/>
          <w:tblHeader/>
        </w:trPr>
        <w:tc>
          <w:tcPr>
            <w:tcW w:w="2381" w:type="dxa"/>
            <w:shd w:val="clear" w:color="auto" w:fill="CCFFCC"/>
            <w:vAlign w:val="center"/>
          </w:tcPr>
          <w:p w14:paraId="58805F01" w14:textId="77777777" w:rsidR="000A408F" w:rsidRPr="004065B1" w:rsidRDefault="000A408F" w:rsidP="00CB4150">
            <w:r w:rsidRPr="000A066E">
              <w:rPr>
                <w:b/>
              </w:rPr>
              <w:t>Test Reference</w:t>
            </w:r>
          </w:p>
        </w:tc>
        <w:tc>
          <w:tcPr>
            <w:tcW w:w="2381" w:type="dxa"/>
            <w:shd w:val="clear" w:color="auto" w:fill="CCFFCC"/>
            <w:vAlign w:val="center"/>
          </w:tcPr>
          <w:p w14:paraId="4FC98E71" w14:textId="77777777" w:rsidR="000A408F" w:rsidRPr="004065B1" w:rsidRDefault="000A408F" w:rsidP="00CB4150">
            <w:r>
              <w:t>3.</w:t>
            </w:r>
            <w:r w:rsidR="00CE04C8">
              <w:t>3.1 a)</w:t>
            </w:r>
          </w:p>
        </w:tc>
        <w:tc>
          <w:tcPr>
            <w:tcW w:w="2382" w:type="dxa"/>
            <w:shd w:val="clear" w:color="auto" w:fill="CCFFCC"/>
            <w:vAlign w:val="center"/>
          </w:tcPr>
          <w:p w14:paraId="026A602B" w14:textId="77777777" w:rsidR="000A408F" w:rsidRPr="004065B1" w:rsidRDefault="000A408F" w:rsidP="00CB4150">
            <w:r w:rsidRPr="000A066E">
              <w:rPr>
                <w:b/>
              </w:rPr>
              <w:t>IHO Reference</w:t>
            </w:r>
          </w:p>
        </w:tc>
        <w:tc>
          <w:tcPr>
            <w:tcW w:w="2382" w:type="dxa"/>
            <w:shd w:val="clear" w:color="auto" w:fill="CCFFCC"/>
            <w:vAlign w:val="center"/>
          </w:tcPr>
          <w:p w14:paraId="45F8004D" w14:textId="77777777" w:rsidR="000A408F" w:rsidRPr="004065B1" w:rsidRDefault="006D30C1" w:rsidP="00CB4150">
            <w:r w:rsidRPr="006D30C1">
              <w:t>S-52 App B-F</w:t>
            </w:r>
          </w:p>
        </w:tc>
      </w:tr>
      <w:tr w:rsidR="000A408F" w14:paraId="07FA4869" w14:textId="77777777" w:rsidTr="00CB4150">
        <w:trPr>
          <w:tblHeader/>
        </w:trPr>
        <w:tc>
          <w:tcPr>
            <w:tcW w:w="9526" w:type="dxa"/>
            <w:gridSpan w:val="4"/>
            <w:shd w:val="clear" w:color="auto" w:fill="CCFFCC"/>
            <w:vAlign w:val="center"/>
          </w:tcPr>
          <w:p w14:paraId="1A60A082" w14:textId="77777777" w:rsidR="000A408F" w:rsidRDefault="000A408F" w:rsidP="00CB4150">
            <w:r w:rsidRPr="000A066E">
              <w:rPr>
                <w:b/>
              </w:rPr>
              <w:t>Test description</w:t>
            </w:r>
          </w:p>
        </w:tc>
      </w:tr>
      <w:tr w:rsidR="000A408F" w14:paraId="72A87D62" w14:textId="77777777" w:rsidTr="00CB4150">
        <w:trPr>
          <w:tblHeader/>
        </w:trPr>
        <w:tc>
          <w:tcPr>
            <w:tcW w:w="9526" w:type="dxa"/>
            <w:gridSpan w:val="4"/>
            <w:vAlign w:val="center"/>
          </w:tcPr>
          <w:p w14:paraId="27B8ABED" w14:textId="77777777" w:rsidR="000A408F" w:rsidRPr="00E0664B" w:rsidRDefault="006D30C1" w:rsidP="00CB4150">
            <w:pPr>
              <w:rPr>
                <w:i/>
              </w:rPr>
            </w:pPr>
            <w:r w:rsidRPr="00E0664B">
              <w:rPr>
                <w:i/>
              </w:rPr>
              <w:t>Display of objects with paper chart symbols.</w:t>
            </w:r>
          </w:p>
        </w:tc>
      </w:tr>
      <w:tr w:rsidR="000A408F" w14:paraId="3D1250A8" w14:textId="77777777" w:rsidTr="00CB4150">
        <w:trPr>
          <w:tblHeader/>
        </w:trPr>
        <w:tc>
          <w:tcPr>
            <w:tcW w:w="9526" w:type="dxa"/>
            <w:gridSpan w:val="4"/>
            <w:shd w:val="clear" w:color="auto" w:fill="CCFFCC"/>
            <w:vAlign w:val="center"/>
          </w:tcPr>
          <w:p w14:paraId="44DF1415" w14:textId="77777777" w:rsidR="000A408F" w:rsidRPr="004065B1" w:rsidRDefault="000A408F" w:rsidP="00CB4150">
            <w:r w:rsidRPr="000A066E">
              <w:rPr>
                <w:b/>
              </w:rPr>
              <w:t>Setup</w:t>
            </w:r>
          </w:p>
        </w:tc>
      </w:tr>
      <w:tr w:rsidR="000A408F" w14:paraId="6EECB597" w14:textId="77777777" w:rsidTr="00CB4150">
        <w:trPr>
          <w:tblHeader/>
        </w:trPr>
        <w:tc>
          <w:tcPr>
            <w:tcW w:w="9526" w:type="dxa"/>
            <w:gridSpan w:val="4"/>
            <w:vAlign w:val="center"/>
          </w:tcPr>
          <w:p w14:paraId="02AD0D82" w14:textId="77777777" w:rsidR="006D30C1" w:rsidRPr="00E0664B" w:rsidRDefault="006D30C1" w:rsidP="006D30C1">
            <w:pPr>
              <w:rPr>
                <w:i/>
              </w:rPr>
            </w:pPr>
            <w:r w:rsidRPr="00E0664B">
              <w:rPr>
                <w:i/>
              </w:rPr>
              <w:t>Load the following cell 3.3 Settings\ENC_ROOT\GB4X0001.000 with the following settings:</w:t>
            </w:r>
          </w:p>
          <w:p w14:paraId="43EBEAD9" w14:textId="35F5C8A7" w:rsidR="006D30C1" w:rsidRPr="00E0664B" w:rsidRDefault="006D30C1" w:rsidP="006D30C1">
            <w:pPr>
              <w:rPr>
                <w:i/>
              </w:rPr>
            </w:pPr>
            <w:r w:rsidRPr="00E0664B">
              <w:rPr>
                <w:i/>
              </w:rPr>
              <w:t xml:space="preserve">Select </w:t>
            </w:r>
            <w:r w:rsidR="00DE09B9">
              <w:rPr>
                <w:i/>
              </w:rPr>
              <w:t>Display Category</w:t>
            </w:r>
            <w:r w:rsidRPr="00E0664B">
              <w:rPr>
                <w:i/>
              </w:rPr>
              <w:t xml:space="preserve"> Other</w:t>
            </w:r>
          </w:p>
          <w:p w14:paraId="54D7F5C0" w14:textId="77777777" w:rsidR="0069033B" w:rsidRPr="00E0664B" w:rsidRDefault="0069033B" w:rsidP="0069033B">
            <w:pPr>
              <w:rPr>
                <w:i/>
              </w:rPr>
            </w:pPr>
            <w:r>
              <w:rPr>
                <w:i/>
              </w:rPr>
              <w:t>Set the Safety Contour to</w:t>
            </w:r>
            <w:r w:rsidRPr="00E0664B">
              <w:rPr>
                <w:i/>
              </w:rPr>
              <w:t xml:space="preserve"> 10 </w:t>
            </w:r>
            <w:r>
              <w:rPr>
                <w:i/>
              </w:rPr>
              <w:t>m</w:t>
            </w:r>
          </w:p>
          <w:p w14:paraId="46B621E9" w14:textId="2ECEA520" w:rsidR="0069033B" w:rsidRDefault="0069033B" w:rsidP="0069033B">
            <w:pPr>
              <w:rPr>
                <w:i/>
              </w:rPr>
            </w:pPr>
            <w:r>
              <w:rPr>
                <w:i/>
              </w:rPr>
              <w:t xml:space="preserve">Set the Safety Depth to </w:t>
            </w:r>
            <w:r w:rsidRPr="00E0664B">
              <w:rPr>
                <w:i/>
              </w:rPr>
              <w:t xml:space="preserve">10 </w:t>
            </w:r>
            <w:r>
              <w:rPr>
                <w:i/>
              </w:rPr>
              <w:t>m</w:t>
            </w:r>
            <w:r w:rsidRPr="00E0664B">
              <w:rPr>
                <w:i/>
              </w:rPr>
              <w:t xml:space="preserve"> </w:t>
            </w:r>
          </w:p>
          <w:p w14:paraId="4C9D70A2" w14:textId="543FCDFF" w:rsidR="006D30C1" w:rsidRPr="00E0664B" w:rsidRDefault="006D30C1" w:rsidP="0069033B">
            <w:pPr>
              <w:rPr>
                <w:i/>
              </w:rPr>
            </w:pPr>
            <w:r w:rsidRPr="00E0664B">
              <w:rPr>
                <w:i/>
              </w:rPr>
              <w:t xml:space="preserve">Select Symbolized Boundaries </w:t>
            </w:r>
          </w:p>
          <w:p w14:paraId="4EF6D39D" w14:textId="77777777" w:rsidR="006D30C1" w:rsidRPr="00E0664B" w:rsidRDefault="006D30C1" w:rsidP="006D30C1">
            <w:pPr>
              <w:rPr>
                <w:i/>
              </w:rPr>
            </w:pPr>
            <w:r w:rsidRPr="00E0664B">
              <w:rPr>
                <w:i/>
              </w:rPr>
              <w:t xml:space="preserve">Select Paper chart symbols </w:t>
            </w:r>
          </w:p>
          <w:p w14:paraId="028CCEF8" w14:textId="48B1082F" w:rsidR="000A408F" w:rsidRPr="00E0664B" w:rsidRDefault="000A408F" w:rsidP="006D30C1">
            <w:pPr>
              <w:rPr>
                <w:i/>
              </w:rPr>
            </w:pPr>
          </w:p>
        </w:tc>
      </w:tr>
      <w:tr w:rsidR="000A408F" w14:paraId="239B968F" w14:textId="77777777" w:rsidTr="00CB4150">
        <w:trPr>
          <w:tblHeader/>
        </w:trPr>
        <w:tc>
          <w:tcPr>
            <w:tcW w:w="9526" w:type="dxa"/>
            <w:gridSpan w:val="4"/>
            <w:shd w:val="clear" w:color="auto" w:fill="CCFFCC"/>
            <w:vAlign w:val="center"/>
          </w:tcPr>
          <w:p w14:paraId="09FF563A" w14:textId="77777777" w:rsidR="000A408F" w:rsidRPr="004065B1" w:rsidRDefault="000A408F" w:rsidP="00CB4150">
            <w:r w:rsidRPr="000A066E">
              <w:rPr>
                <w:b/>
              </w:rPr>
              <w:t>Action</w:t>
            </w:r>
          </w:p>
        </w:tc>
      </w:tr>
      <w:tr w:rsidR="000A408F" w14:paraId="487A5A4A" w14:textId="77777777" w:rsidTr="00CB4150">
        <w:trPr>
          <w:tblHeader/>
        </w:trPr>
        <w:tc>
          <w:tcPr>
            <w:tcW w:w="9526" w:type="dxa"/>
            <w:gridSpan w:val="4"/>
            <w:vAlign w:val="center"/>
          </w:tcPr>
          <w:p w14:paraId="22EBBB3A" w14:textId="77777777" w:rsidR="000A408F" w:rsidRPr="00E0664B" w:rsidRDefault="006D30C1" w:rsidP="00CB4150">
            <w:pPr>
              <w:rPr>
                <w:i/>
              </w:rPr>
            </w:pPr>
            <w:r w:rsidRPr="00E0664B">
              <w:rPr>
                <w:i/>
              </w:rPr>
              <w:t>View the objects at position 32° 37.280’ S   61° 21 .000’ E and then zoom in to a scale of 1:10,000.</w:t>
            </w:r>
          </w:p>
        </w:tc>
      </w:tr>
      <w:tr w:rsidR="000A408F" w14:paraId="63C3BBF4" w14:textId="77777777" w:rsidTr="00420885">
        <w:trPr>
          <w:tblHeader/>
        </w:trPr>
        <w:tc>
          <w:tcPr>
            <w:tcW w:w="9526" w:type="dxa"/>
            <w:gridSpan w:val="4"/>
            <w:tcBorders>
              <w:bottom w:val="single" w:sz="4" w:space="0" w:color="auto"/>
            </w:tcBorders>
            <w:shd w:val="clear" w:color="auto" w:fill="CCFFCC"/>
            <w:vAlign w:val="center"/>
          </w:tcPr>
          <w:p w14:paraId="18E6A7E5" w14:textId="77777777" w:rsidR="000A408F" w:rsidRPr="004065B1" w:rsidRDefault="000A408F" w:rsidP="00CB4150">
            <w:r w:rsidRPr="000A066E">
              <w:rPr>
                <w:b/>
              </w:rPr>
              <w:t>Results</w:t>
            </w:r>
          </w:p>
        </w:tc>
      </w:tr>
      <w:tr w:rsidR="000A408F" w14:paraId="2FDB8F35" w14:textId="77777777" w:rsidTr="00420885">
        <w:trPr>
          <w:tblHeader/>
        </w:trPr>
        <w:tc>
          <w:tcPr>
            <w:tcW w:w="9526" w:type="dxa"/>
            <w:gridSpan w:val="4"/>
            <w:tcBorders>
              <w:bottom w:val="nil"/>
            </w:tcBorders>
            <w:vAlign w:val="center"/>
          </w:tcPr>
          <w:p w14:paraId="670E6F95" w14:textId="77777777" w:rsidR="000A408F" w:rsidRPr="00E0664B" w:rsidRDefault="006D30C1" w:rsidP="00CB4150">
            <w:pPr>
              <w:jc w:val="left"/>
              <w:rPr>
                <w:i/>
              </w:rPr>
            </w:pPr>
            <w:r w:rsidRPr="00E0664B">
              <w:rPr>
                <w:i/>
              </w:rPr>
              <w:t>Confirm that the objects display as follows:</w:t>
            </w:r>
          </w:p>
        </w:tc>
      </w:tr>
      <w:tr w:rsidR="006D30C1" w14:paraId="60AE7ED1" w14:textId="77777777" w:rsidTr="00420885">
        <w:trPr>
          <w:tblHeader/>
        </w:trPr>
        <w:tc>
          <w:tcPr>
            <w:tcW w:w="9526" w:type="dxa"/>
            <w:gridSpan w:val="4"/>
            <w:tcBorders>
              <w:top w:val="nil"/>
            </w:tcBorders>
            <w:vAlign w:val="center"/>
          </w:tcPr>
          <w:p w14:paraId="1511A332" w14:textId="77777777" w:rsidR="006D30C1" w:rsidRPr="0015247B" w:rsidRDefault="0018522C" w:rsidP="006D30C1">
            <w:pPr>
              <w:jc w:val="center"/>
            </w:pPr>
            <w:r>
              <w:rPr>
                <w:noProof/>
                <w:lang w:val="en-US" w:eastAsia="ko-KR"/>
              </w:rPr>
              <w:drawing>
                <wp:inline distT="0" distB="0" distL="0" distR="0" wp14:anchorId="39B6FF10" wp14:editId="3C63D0BF">
                  <wp:extent cx="5381625" cy="1476375"/>
                  <wp:effectExtent l="0" t="0" r="9525" b="9525"/>
                  <wp:docPr id="62" name="Picture 62"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3"/>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381625" cy="1476375"/>
                          </a:xfrm>
                          <a:prstGeom prst="rect">
                            <a:avLst/>
                          </a:prstGeom>
                          <a:noFill/>
                          <a:ln>
                            <a:noFill/>
                          </a:ln>
                        </pic:spPr>
                      </pic:pic>
                    </a:graphicData>
                  </a:graphic>
                </wp:inline>
              </w:drawing>
            </w:r>
          </w:p>
        </w:tc>
      </w:tr>
    </w:tbl>
    <w:p w14:paraId="214406F9" w14:textId="77777777" w:rsidR="000A408F" w:rsidRDefault="000A408F" w:rsidP="000A408F"/>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381"/>
        <w:gridCol w:w="2381"/>
        <w:gridCol w:w="2382"/>
        <w:gridCol w:w="2382"/>
      </w:tblGrid>
      <w:tr w:rsidR="006D30C1" w14:paraId="2F12ADFB" w14:textId="77777777" w:rsidTr="005C7F62">
        <w:trPr>
          <w:trHeight w:val="454"/>
          <w:tblHeader/>
        </w:trPr>
        <w:tc>
          <w:tcPr>
            <w:tcW w:w="2381" w:type="dxa"/>
            <w:shd w:val="clear" w:color="auto" w:fill="CCFFCC"/>
            <w:vAlign w:val="center"/>
          </w:tcPr>
          <w:p w14:paraId="49CC3947" w14:textId="77777777" w:rsidR="006D30C1" w:rsidRPr="004065B1" w:rsidRDefault="006D30C1" w:rsidP="00306992">
            <w:r w:rsidRPr="000A066E">
              <w:rPr>
                <w:b/>
              </w:rPr>
              <w:t>Test Reference</w:t>
            </w:r>
          </w:p>
        </w:tc>
        <w:tc>
          <w:tcPr>
            <w:tcW w:w="2381" w:type="dxa"/>
            <w:shd w:val="clear" w:color="auto" w:fill="CCFFCC"/>
            <w:vAlign w:val="center"/>
          </w:tcPr>
          <w:p w14:paraId="3ABE22D3" w14:textId="77777777" w:rsidR="006D30C1" w:rsidRPr="004065B1" w:rsidRDefault="006D30C1" w:rsidP="00306992">
            <w:r>
              <w:t>3.3.1 b)</w:t>
            </w:r>
          </w:p>
        </w:tc>
        <w:tc>
          <w:tcPr>
            <w:tcW w:w="2382" w:type="dxa"/>
            <w:shd w:val="clear" w:color="auto" w:fill="CCFFCC"/>
            <w:vAlign w:val="center"/>
          </w:tcPr>
          <w:p w14:paraId="2B4ABDD0" w14:textId="77777777" w:rsidR="006D30C1" w:rsidRPr="004065B1" w:rsidRDefault="006D30C1" w:rsidP="00306992">
            <w:r w:rsidRPr="000A066E">
              <w:rPr>
                <w:b/>
              </w:rPr>
              <w:t>IHO Reference</w:t>
            </w:r>
          </w:p>
        </w:tc>
        <w:tc>
          <w:tcPr>
            <w:tcW w:w="2382" w:type="dxa"/>
            <w:shd w:val="clear" w:color="auto" w:fill="CCFFCC"/>
            <w:vAlign w:val="center"/>
          </w:tcPr>
          <w:p w14:paraId="6D60A123" w14:textId="77777777" w:rsidR="006D30C1" w:rsidRPr="004065B1" w:rsidRDefault="006D30C1" w:rsidP="00306992">
            <w:r w:rsidRPr="006D30C1">
              <w:t>S-52 App B-F</w:t>
            </w:r>
          </w:p>
        </w:tc>
      </w:tr>
      <w:tr w:rsidR="006D30C1" w14:paraId="4C758798" w14:textId="77777777" w:rsidTr="005C7F62">
        <w:trPr>
          <w:tblHeader/>
        </w:trPr>
        <w:tc>
          <w:tcPr>
            <w:tcW w:w="9526" w:type="dxa"/>
            <w:gridSpan w:val="4"/>
            <w:shd w:val="clear" w:color="auto" w:fill="CCFFCC"/>
            <w:vAlign w:val="center"/>
          </w:tcPr>
          <w:p w14:paraId="7AA9502B" w14:textId="77777777" w:rsidR="006D30C1" w:rsidRDefault="006D30C1" w:rsidP="00306992">
            <w:r w:rsidRPr="000A066E">
              <w:rPr>
                <w:b/>
              </w:rPr>
              <w:t>Test description</w:t>
            </w:r>
          </w:p>
        </w:tc>
      </w:tr>
      <w:tr w:rsidR="006D30C1" w14:paraId="458B1C1F" w14:textId="77777777" w:rsidTr="005C7F62">
        <w:trPr>
          <w:tblHeader/>
        </w:trPr>
        <w:tc>
          <w:tcPr>
            <w:tcW w:w="9526" w:type="dxa"/>
            <w:gridSpan w:val="4"/>
            <w:vAlign w:val="center"/>
          </w:tcPr>
          <w:p w14:paraId="53DFA35D" w14:textId="77777777" w:rsidR="006D30C1" w:rsidRPr="00E0664B" w:rsidRDefault="006D30C1" w:rsidP="00306992">
            <w:pPr>
              <w:rPr>
                <w:i/>
              </w:rPr>
            </w:pPr>
            <w:r w:rsidRPr="00E0664B">
              <w:rPr>
                <w:i/>
              </w:rPr>
              <w:t>Display of objects with paper chart symbols.</w:t>
            </w:r>
          </w:p>
        </w:tc>
      </w:tr>
      <w:tr w:rsidR="006D30C1" w14:paraId="3DBFF85F" w14:textId="77777777" w:rsidTr="005C7F62">
        <w:trPr>
          <w:tblHeader/>
        </w:trPr>
        <w:tc>
          <w:tcPr>
            <w:tcW w:w="9526" w:type="dxa"/>
            <w:gridSpan w:val="4"/>
            <w:shd w:val="clear" w:color="auto" w:fill="CCFFCC"/>
            <w:vAlign w:val="center"/>
          </w:tcPr>
          <w:p w14:paraId="04C2BC57" w14:textId="77777777" w:rsidR="006D30C1" w:rsidRPr="004065B1" w:rsidRDefault="006D30C1" w:rsidP="00306992">
            <w:r w:rsidRPr="000A066E">
              <w:rPr>
                <w:b/>
              </w:rPr>
              <w:t>Setup</w:t>
            </w:r>
          </w:p>
        </w:tc>
      </w:tr>
      <w:tr w:rsidR="006D30C1" w14:paraId="2ADAF3CC" w14:textId="77777777" w:rsidTr="005C7F62">
        <w:trPr>
          <w:tblHeader/>
        </w:trPr>
        <w:tc>
          <w:tcPr>
            <w:tcW w:w="9526" w:type="dxa"/>
            <w:gridSpan w:val="4"/>
            <w:vAlign w:val="center"/>
          </w:tcPr>
          <w:p w14:paraId="08A83925" w14:textId="77777777" w:rsidR="006D30C1" w:rsidRPr="00E0664B" w:rsidRDefault="006D30C1" w:rsidP="006D30C1">
            <w:pPr>
              <w:rPr>
                <w:i/>
              </w:rPr>
            </w:pPr>
            <w:r w:rsidRPr="00E0664B">
              <w:rPr>
                <w:i/>
              </w:rPr>
              <w:t xml:space="preserve">As for test 3.3.1 a) </w:t>
            </w:r>
          </w:p>
          <w:p w14:paraId="38A4F1BF" w14:textId="77777777" w:rsidR="006D30C1" w:rsidRPr="00E0664B" w:rsidRDefault="006D30C1" w:rsidP="006D30C1">
            <w:pPr>
              <w:rPr>
                <w:i/>
              </w:rPr>
            </w:pPr>
            <w:r w:rsidRPr="00E0664B">
              <w:rPr>
                <w:i/>
              </w:rPr>
              <w:t>Select Simplified Symbols</w:t>
            </w:r>
          </w:p>
        </w:tc>
      </w:tr>
      <w:tr w:rsidR="006D30C1" w14:paraId="7F01814E" w14:textId="77777777" w:rsidTr="005C7F62">
        <w:trPr>
          <w:tblHeader/>
        </w:trPr>
        <w:tc>
          <w:tcPr>
            <w:tcW w:w="9526" w:type="dxa"/>
            <w:gridSpan w:val="4"/>
            <w:shd w:val="clear" w:color="auto" w:fill="CCFFCC"/>
            <w:vAlign w:val="center"/>
          </w:tcPr>
          <w:p w14:paraId="2CC7908F" w14:textId="77777777" w:rsidR="006D30C1" w:rsidRPr="004065B1" w:rsidRDefault="006D30C1" w:rsidP="00306992">
            <w:r w:rsidRPr="000A066E">
              <w:rPr>
                <w:b/>
              </w:rPr>
              <w:t>Action</w:t>
            </w:r>
          </w:p>
        </w:tc>
      </w:tr>
      <w:tr w:rsidR="006D30C1" w14:paraId="3256C56D" w14:textId="77777777" w:rsidTr="005C7F62">
        <w:trPr>
          <w:tblHeader/>
        </w:trPr>
        <w:tc>
          <w:tcPr>
            <w:tcW w:w="9526" w:type="dxa"/>
            <w:gridSpan w:val="4"/>
            <w:vAlign w:val="center"/>
          </w:tcPr>
          <w:p w14:paraId="77CA98D9" w14:textId="77777777" w:rsidR="006D30C1" w:rsidRPr="00E0664B" w:rsidRDefault="006D30C1" w:rsidP="00306992">
            <w:pPr>
              <w:rPr>
                <w:i/>
              </w:rPr>
            </w:pPr>
            <w:r w:rsidRPr="00E0664B">
              <w:rPr>
                <w:i/>
              </w:rPr>
              <w:t>View the objects at position 32° 37.280’ S   61° 21 .000’ E and then zoom in to a scale of 1:10,000.</w:t>
            </w:r>
          </w:p>
        </w:tc>
      </w:tr>
      <w:tr w:rsidR="006D30C1" w14:paraId="5B06D190" w14:textId="77777777" w:rsidTr="005C7F62">
        <w:trPr>
          <w:tblHeader/>
        </w:trPr>
        <w:tc>
          <w:tcPr>
            <w:tcW w:w="9526" w:type="dxa"/>
            <w:gridSpan w:val="4"/>
            <w:tcBorders>
              <w:bottom w:val="single" w:sz="4" w:space="0" w:color="auto"/>
            </w:tcBorders>
            <w:shd w:val="clear" w:color="auto" w:fill="CCFFCC"/>
            <w:vAlign w:val="center"/>
          </w:tcPr>
          <w:p w14:paraId="45E0C588" w14:textId="77777777" w:rsidR="006D30C1" w:rsidRPr="004065B1" w:rsidRDefault="006D30C1" w:rsidP="00306992">
            <w:r w:rsidRPr="000A066E">
              <w:rPr>
                <w:b/>
              </w:rPr>
              <w:t>Results</w:t>
            </w:r>
          </w:p>
        </w:tc>
      </w:tr>
      <w:tr w:rsidR="006D30C1" w14:paraId="067DCB94" w14:textId="77777777" w:rsidTr="005C7F62">
        <w:trPr>
          <w:tblHeader/>
        </w:trPr>
        <w:tc>
          <w:tcPr>
            <w:tcW w:w="9526" w:type="dxa"/>
            <w:gridSpan w:val="4"/>
            <w:tcBorders>
              <w:bottom w:val="nil"/>
            </w:tcBorders>
            <w:vAlign w:val="center"/>
          </w:tcPr>
          <w:p w14:paraId="2FA27561" w14:textId="77777777" w:rsidR="006D30C1" w:rsidRPr="00E0664B" w:rsidRDefault="006D30C1" w:rsidP="00306992">
            <w:pPr>
              <w:jc w:val="left"/>
              <w:rPr>
                <w:i/>
              </w:rPr>
            </w:pPr>
            <w:r w:rsidRPr="00E0664B">
              <w:rPr>
                <w:i/>
              </w:rPr>
              <w:t>Confirm that the objects display as follows:</w:t>
            </w:r>
          </w:p>
        </w:tc>
      </w:tr>
      <w:tr w:rsidR="006D30C1" w14:paraId="130A2255" w14:textId="77777777" w:rsidTr="005C7F62">
        <w:trPr>
          <w:tblHeader/>
        </w:trPr>
        <w:tc>
          <w:tcPr>
            <w:tcW w:w="9526" w:type="dxa"/>
            <w:gridSpan w:val="4"/>
            <w:tcBorders>
              <w:top w:val="nil"/>
            </w:tcBorders>
            <w:vAlign w:val="center"/>
          </w:tcPr>
          <w:p w14:paraId="22F7AF3B" w14:textId="77777777" w:rsidR="006D30C1" w:rsidRPr="0015247B" w:rsidRDefault="0018522C" w:rsidP="00306992">
            <w:pPr>
              <w:jc w:val="center"/>
            </w:pPr>
            <w:r>
              <w:rPr>
                <w:noProof/>
                <w:lang w:val="en-US" w:eastAsia="ko-KR"/>
              </w:rPr>
              <w:drawing>
                <wp:inline distT="0" distB="0" distL="0" distR="0" wp14:anchorId="5C4BF13F" wp14:editId="6872F120">
                  <wp:extent cx="5334000" cy="1466850"/>
                  <wp:effectExtent l="0" t="0" r="0" b="0"/>
                  <wp:docPr id="63" name="Picture 63"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3"/>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334000" cy="1466850"/>
                          </a:xfrm>
                          <a:prstGeom prst="rect">
                            <a:avLst/>
                          </a:prstGeom>
                          <a:noFill/>
                          <a:ln>
                            <a:noFill/>
                          </a:ln>
                        </pic:spPr>
                      </pic:pic>
                    </a:graphicData>
                  </a:graphic>
                </wp:inline>
              </w:drawing>
            </w:r>
            <w:r w:rsidR="00036CC9">
              <w:br/>
            </w:r>
          </w:p>
        </w:tc>
      </w:tr>
    </w:tbl>
    <w:p w14:paraId="06D3DDB1" w14:textId="77777777" w:rsidR="006D30C1" w:rsidRDefault="006D30C1" w:rsidP="006D30C1"/>
    <w:p w14:paraId="08EC755E" w14:textId="7EBA9280" w:rsidR="000A408F" w:rsidRPr="00A94802" w:rsidRDefault="006D30C1" w:rsidP="00E30B8F">
      <w:pPr>
        <w:pStyle w:val="Heading3"/>
      </w:pPr>
      <w:r>
        <w:br w:type="page"/>
      </w:r>
      <w:r w:rsidR="00CE04C8" w:rsidRPr="00CE04C8">
        <w:lastRenderedPageBreak/>
        <w:t>Symboli</w:t>
      </w:r>
      <w:r w:rsidR="004075AB">
        <w:t>z</w:t>
      </w:r>
      <w:r w:rsidR="00CE04C8" w:rsidRPr="00CE04C8">
        <w:t>ed and plain boundaries</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381"/>
        <w:gridCol w:w="2381"/>
        <w:gridCol w:w="2382"/>
        <w:gridCol w:w="2382"/>
      </w:tblGrid>
      <w:tr w:rsidR="000A408F" w14:paraId="77A936C3" w14:textId="77777777" w:rsidTr="005C7F62">
        <w:trPr>
          <w:trHeight w:val="454"/>
          <w:tblHeader/>
        </w:trPr>
        <w:tc>
          <w:tcPr>
            <w:tcW w:w="2381" w:type="dxa"/>
            <w:shd w:val="clear" w:color="auto" w:fill="CCFFCC"/>
            <w:vAlign w:val="center"/>
          </w:tcPr>
          <w:p w14:paraId="725F551D" w14:textId="77777777" w:rsidR="000A408F" w:rsidRPr="004065B1" w:rsidRDefault="000A408F" w:rsidP="00CB4150">
            <w:r w:rsidRPr="000A066E">
              <w:rPr>
                <w:b/>
              </w:rPr>
              <w:t>Test Reference</w:t>
            </w:r>
          </w:p>
        </w:tc>
        <w:tc>
          <w:tcPr>
            <w:tcW w:w="2381" w:type="dxa"/>
            <w:shd w:val="clear" w:color="auto" w:fill="CCFFCC"/>
            <w:vAlign w:val="center"/>
          </w:tcPr>
          <w:p w14:paraId="4E511BB1" w14:textId="77777777" w:rsidR="000A408F" w:rsidRPr="004065B1" w:rsidRDefault="000A408F" w:rsidP="00CB4150">
            <w:r>
              <w:t>3.</w:t>
            </w:r>
            <w:r w:rsidR="00CE04C8">
              <w:t>3.2 a)</w:t>
            </w:r>
          </w:p>
        </w:tc>
        <w:tc>
          <w:tcPr>
            <w:tcW w:w="2382" w:type="dxa"/>
            <w:shd w:val="clear" w:color="auto" w:fill="CCFFCC"/>
            <w:vAlign w:val="center"/>
          </w:tcPr>
          <w:p w14:paraId="18A02D58" w14:textId="77777777" w:rsidR="000A408F" w:rsidRPr="004065B1" w:rsidRDefault="000A408F" w:rsidP="00CB4150">
            <w:r w:rsidRPr="000A066E">
              <w:rPr>
                <w:b/>
              </w:rPr>
              <w:t>IHO Reference</w:t>
            </w:r>
          </w:p>
        </w:tc>
        <w:tc>
          <w:tcPr>
            <w:tcW w:w="2382" w:type="dxa"/>
            <w:shd w:val="clear" w:color="auto" w:fill="CCFFCC"/>
            <w:vAlign w:val="center"/>
          </w:tcPr>
          <w:p w14:paraId="53F84CDA" w14:textId="77777777" w:rsidR="000A408F" w:rsidRPr="004065B1" w:rsidRDefault="007E4B5C" w:rsidP="00CB4150">
            <w:r w:rsidRPr="007E4B5C">
              <w:t>S-52 App B-F</w:t>
            </w:r>
          </w:p>
        </w:tc>
      </w:tr>
      <w:tr w:rsidR="000A408F" w14:paraId="657E163B" w14:textId="77777777" w:rsidTr="005C7F62">
        <w:trPr>
          <w:tblHeader/>
        </w:trPr>
        <w:tc>
          <w:tcPr>
            <w:tcW w:w="9526" w:type="dxa"/>
            <w:gridSpan w:val="4"/>
            <w:shd w:val="clear" w:color="auto" w:fill="CCFFCC"/>
            <w:vAlign w:val="center"/>
          </w:tcPr>
          <w:p w14:paraId="31A6C270" w14:textId="77777777" w:rsidR="000A408F" w:rsidRDefault="000A408F" w:rsidP="00CB4150">
            <w:r w:rsidRPr="000A066E">
              <w:rPr>
                <w:b/>
              </w:rPr>
              <w:t>Test description</w:t>
            </w:r>
          </w:p>
        </w:tc>
      </w:tr>
      <w:tr w:rsidR="000A408F" w14:paraId="5D86DF0E" w14:textId="77777777" w:rsidTr="005C7F62">
        <w:trPr>
          <w:tblHeader/>
        </w:trPr>
        <w:tc>
          <w:tcPr>
            <w:tcW w:w="9526" w:type="dxa"/>
            <w:gridSpan w:val="4"/>
            <w:vAlign w:val="center"/>
          </w:tcPr>
          <w:p w14:paraId="3127C394" w14:textId="77777777" w:rsidR="000A408F" w:rsidRPr="00E0664B" w:rsidRDefault="007E4B5C" w:rsidP="00CB4150">
            <w:pPr>
              <w:rPr>
                <w:i/>
              </w:rPr>
            </w:pPr>
            <w:r w:rsidRPr="00E0664B">
              <w:rPr>
                <w:i/>
              </w:rPr>
              <w:t>Display of objects with plain boundaries.</w:t>
            </w:r>
          </w:p>
        </w:tc>
      </w:tr>
      <w:tr w:rsidR="000A408F" w14:paraId="095D3EEC" w14:textId="77777777" w:rsidTr="005C7F62">
        <w:trPr>
          <w:tblHeader/>
        </w:trPr>
        <w:tc>
          <w:tcPr>
            <w:tcW w:w="9526" w:type="dxa"/>
            <w:gridSpan w:val="4"/>
            <w:shd w:val="clear" w:color="auto" w:fill="CCFFCC"/>
            <w:vAlign w:val="center"/>
          </w:tcPr>
          <w:p w14:paraId="1A27F135" w14:textId="77777777" w:rsidR="000A408F" w:rsidRPr="004065B1" w:rsidRDefault="000A408F" w:rsidP="00CB4150">
            <w:r w:rsidRPr="000A066E">
              <w:rPr>
                <w:b/>
              </w:rPr>
              <w:t>Setup</w:t>
            </w:r>
          </w:p>
        </w:tc>
      </w:tr>
      <w:tr w:rsidR="000A408F" w:rsidRPr="00E0664B" w14:paraId="5EA8115A" w14:textId="77777777" w:rsidTr="005C7F62">
        <w:trPr>
          <w:tblHeader/>
        </w:trPr>
        <w:tc>
          <w:tcPr>
            <w:tcW w:w="9526" w:type="dxa"/>
            <w:gridSpan w:val="4"/>
            <w:vAlign w:val="center"/>
          </w:tcPr>
          <w:p w14:paraId="59438DD8" w14:textId="77777777" w:rsidR="007E4B5C" w:rsidRPr="00E0664B" w:rsidRDefault="007E4B5C" w:rsidP="007E4B5C">
            <w:pPr>
              <w:rPr>
                <w:i/>
              </w:rPr>
            </w:pPr>
            <w:r w:rsidRPr="00E0664B">
              <w:rPr>
                <w:i/>
              </w:rPr>
              <w:t>Load the following cell 3.3 Settings\ENC_ROOT\GB4X0001.000 with the following settings:</w:t>
            </w:r>
          </w:p>
          <w:p w14:paraId="5E4C9569" w14:textId="4A93D741" w:rsidR="000E2C4C" w:rsidRDefault="007E4B5C" w:rsidP="0069033B">
            <w:pPr>
              <w:rPr>
                <w:i/>
              </w:rPr>
            </w:pPr>
            <w:r w:rsidRPr="00E0664B">
              <w:rPr>
                <w:i/>
              </w:rPr>
              <w:t xml:space="preserve">Select </w:t>
            </w:r>
            <w:r w:rsidR="00DE09B9">
              <w:rPr>
                <w:i/>
              </w:rPr>
              <w:t>Display Category</w:t>
            </w:r>
            <w:r w:rsidRPr="00E0664B">
              <w:rPr>
                <w:i/>
              </w:rPr>
              <w:t xml:space="preserve"> Othe</w:t>
            </w:r>
            <w:r w:rsidR="0069033B">
              <w:rPr>
                <w:i/>
              </w:rPr>
              <w:t>r</w:t>
            </w:r>
          </w:p>
          <w:p w14:paraId="0D09BE8F" w14:textId="77777777" w:rsidR="0069033B" w:rsidRPr="0069033B" w:rsidRDefault="0069033B" w:rsidP="0069033B">
            <w:pPr>
              <w:rPr>
                <w:i/>
              </w:rPr>
            </w:pPr>
            <w:r w:rsidRPr="0069033B">
              <w:rPr>
                <w:i/>
              </w:rPr>
              <w:t>Set the Safety Contour to 10 m</w:t>
            </w:r>
          </w:p>
          <w:p w14:paraId="26F3F021" w14:textId="49E03F1A" w:rsidR="0069033B" w:rsidRDefault="0069033B" w:rsidP="0069033B">
            <w:pPr>
              <w:rPr>
                <w:i/>
              </w:rPr>
            </w:pPr>
            <w:r w:rsidRPr="0069033B">
              <w:rPr>
                <w:i/>
              </w:rPr>
              <w:t>Set the Safety Depth to 10 m</w:t>
            </w:r>
          </w:p>
          <w:p w14:paraId="59716FF0" w14:textId="77777777" w:rsidR="007E4B5C" w:rsidRPr="00E0664B" w:rsidRDefault="007E4B5C" w:rsidP="007E4B5C">
            <w:pPr>
              <w:rPr>
                <w:i/>
              </w:rPr>
            </w:pPr>
            <w:r w:rsidRPr="00E0664B">
              <w:rPr>
                <w:i/>
              </w:rPr>
              <w:t xml:space="preserve">Select Plain Boundaries </w:t>
            </w:r>
          </w:p>
          <w:p w14:paraId="6FE0364E" w14:textId="77777777" w:rsidR="007E4B5C" w:rsidRPr="00E0664B" w:rsidRDefault="007E4B5C" w:rsidP="007E4B5C">
            <w:pPr>
              <w:rPr>
                <w:i/>
              </w:rPr>
            </w:pPr>
            <w:r w:rsidRPr="00E0664B">
              <w:rPr>
                <w:i/>
              </w:rPr>
              <w:t xml:space="preserve">Select Paper chart symbols </w:t>
            </w:r>
          </w:p>
          <w:p w14:paraId="5624D910" w14:textId="67C33BD4" w:rsidR="00E720E8" w:rsidRPr="00E0664B" w:rsidRDefault="00E720E8" w:rsidP="007E4B5C">
            <w:pPr>
              <w:rPr>
                <w:i/>
              </w:rPr>
            </w:pPr>
            <w:r>
              <w:rPr>
                <w:i/>
              </w:rPr>
              <w:t>Select all Text groups</w:t>
            </w:r>
          </w:p>
        </w:tc>
      </w:tr>
      <w:tr w:rsidR="000A408F" w14:paraId="768ADBCE" w14:textId="77777777" w:rsidTr="005C7F62">
        <w:trPr>
          <w:tblHeader/>
        </w:trPr>
        <w:tc>
          <w:tcPr>
            <w:tcW w:w="9526" w:type="dxa"/>
            <w:gridSpan w:val="4"/>
            <w:shd w:val="clear" w:color="auto" w:fill="CCFFCC"/>
            <w:vAlign w:val="center"/>
          </w:tcPr>
          <w:p w14:paraId="70AEA207" w14:textId="77777777" w:rsidR="000A408F" w:rsidRPr="004065B1" w:rsidRDefault="000A408F" w:rsidP="00CB4150">
            <w:r w:rsidRPr="000A066E">
              <w:rPr>
                <w:b/>
              </w:rPr>
              <w:t>Action</w:t>
            </w:r>
          </w:p>
        </w:tc>
      </w:tr>
      <w:tr w:rsidR="000A408F" w14:paraId="31D4D710" w14:textId="77777777" w:rsidTr="005C7F62">
        <w:trPr>
          <w:tblHeader/>
        </w:trPr>
        <w:tc>
          <w:tcPr>
            <w:tcW w:w="9526" w:type="dxa"/>
            <w:gridSpan w:val="4"/>
            <w:vAlign w:val="center"/>
          </w:tcPr>
          <w:p w14:paraId="481F5204" w14:textId="77777777" w:rsidR="007E4B5C" w:rsidRPr="00E0664B" w:rsidRDefault="007E4B5C" w:rsidP="007E4B5C">
            <w:pPr>
              <w:rPr>
                <w:i/>
              </w:rPr>
            </w:pPr>
            <w:r w:rsidRPr="00E0664B">
              <w:rPr>
                <w:i/>
              </w:rPr>
              <w:t>Zoom into 1:5 000 and View the objects at position</w:t>
            </w:r>
          </w:p>
          <w:p w14:paraId="749A37BF" w14:textId="77777777" w:rsidR="007E4B5C" w:rsidRPr="00E0664B" w:rsidRDefault="007E4B5C" w:rsidP="007E4B5C">
            <w:pPr>
              <w:rPr>
                <w:i/>
              </w:rPr>
            </w:pPr>
            <w:r w:rsidRPr="00E0664B">
              <w:rPr>
                <w:i/>
              </w:rPr>
              <w:t>1) 32°36.900’S   61°20.840’E</w:t>
            </w:r>
          </w:p>
          <w:p w14:paraId="5B59817D" w14:textId="77777777" w:rsidR="007E4B5C" w:rsidRPr="00E0664B" w:rsidRDefault="007E4B5C" w:rsidP="007E4B5C">
            <w:pPr>
              <w:rPr>
                <w:i/>
              </w:rPr>
            </w:pPr>
            <w:r w:rsidRPr="00E0664B">
              <w:rPr>
                <w:i/>
              </w:rPr>
              <w:t>2) 32°36.900’S   61°21.400’E</w:t>
            </w:r>
          </w:p>
          <w:p w14:paraId="13C96FDB" w14:textId="77777777" w:rsidR="000A408F" w:rsidRPr="00E0664B" w:rsidRDefault="007E4B5C" w:rsidP="007E4B5C">
            <w:pPr>
              <w:rPr>
                <w:i/>
              </w:rPr>
            </w:pPr>
            <w:r w:rsidRPr="00E0664B">
              <w:rPr>
                <w:i/>
              </w:rPr>
              <w:t>3) 32°36.900’S   61°21.950’E</w:t>
            </w:r>
          </w:p>
        </w:tc>
      </w:tr>
      <w:tr w:rsidR="000A408F" w14:paraId="5B94705C" w14:textId="77777777" w:rsidTr="005C7F62">
        <w:trPr>
          <w:tblHeader/>
        </w:trPr>
        <w:tc>
          <w:tcPr>
            <w:tcW w:w="9526" w:type="dxa"/>
            <w:gridSpan w:val="4"/>
            <w:tcBorders>
              <w:bottom w:val="single" w:sz="4" w:space="0" w:color="auto"/>
            </w:tcBorders>
            <w:shd w:val="clear" w:color="auto" w:fill="CCFFCC"/>
            <w:vAlign w:val="center"/>
          </w:tcPr>
          <w:p w14:paraId="4D4B449F" w14:textId="77777777" w:rsidR="000A408F" w:rsidRPr="004065B1" w:rsidRDefault="000A408F" w:rsidP="00CB4150">
            <w:r w:rsidRPr="000A066E">
              <w:rPr>
                <w:b/>
              </w:rPr>
              <w:t>Results</w:t>
            </w:r>
          </w:p>
        </w:tc>
      </w:tr>
      <w:tr w:rsidR="000A408F" w14:paraId="21C2AF32" w14:textId="77777777" w:rsidTr="005C7F62">
        <w:trPr>
          <w:tblHeader/>
        </w:trPr>
        <w:tc>
          <w:tcPr>
            <w:tcW w:w="9526" w:type="dxa"/>
            <w:gridSpan w:val="4"/>
            <w:tcBorders>
              <w:bottom w:val="nil"/>
            </w:tcBorders>
            <w:vAlign w:val="center"/>
          </w:tcPr>
          <w:p w14:paraId="68A76923" w14:textId="77777777" w:rsidR="007E4B5C" w:rsidRPr="00E0664B" w:rsidRDefault="007E4B5C" w:rsidP="007E4B5C">
            <w:pPr>
              <w:jc w:val="left"/>
              <w:rPr>
                <w:i/>
              </w:rPr>
            </w:pPr>
            <w:r w:rsidRPr="00E0664B">
              <w:rPr>
                <w:i/>
              </w:rPr>
              <w:t>Confirm that the objects display as follows:</w:t>
            </w:r>
          </w:p>
          <w:p w14:paraId="79795D3F" w14:textId="77777777" w:rsidR="007E4B5C" w:rsidRPr="00E0664B" w:rsidRDefault="007E4B5C" w:rsidP="007E4B5C">
            <w:pPr>
              <w:jc w:val="left"/>
              <w:rPr>
                <w:i/>
              </w:rPr>
            </w:pPr>
          </w:p>
          <w:p w14:paraId="3FFB2B8E" w14:textId="77777777" w:rsidR="000A408F" w:rsidRPr="00E0664B" w:rsidRDefault="007E4B5C" w:rsidP="007E4B5C">
            <w:pPr>
              <w:jc w:val="left"/>
              <w:rPr>
                <w:i/>
              </w:rPr>
            </w:pPr>
            <w:r w:rsidRPr="00E0664B">
              <w:rPr>
                <w:i/>
              </w:rPr>
              <w:t>1) at position 32°36.900’S   61°20.840’E:</w:t>
            </w:r>
          </w:p>
        </w:tc>
      </w:tr>
      <w:tr w:rsidR="007E4B5C" w14:paraId="3EDDF89B" w14:textId="77777777" w:rsidTr="005C7F62">
        <w:trPr>
          <w:tblHeader/>
        </w:trPr>
        <w:tc>
          <w:tcPr>
            <w:tcW w:w="9526" w:type="dxa"/>
            <w:gridSpan w:val="4"/>
            <w:tcBorders>
              <w:top w:val="nil"/>
            </w:tcBorders>
            <w:vAlign w:val="center"/>
          </w:tcPr>
          <w:p w14:paraId="44C7C504" w14:textId="77777777" w:rsidR="007E4B5C" w:rsidRPr="0015247B" w:rsidRDefault="0018522C" w:rsidP="007E4B5C">
            <w:pPr>
              <w:jc w:val="center"/>
            </w:pPr>
            <w:r>
              <w:rPr>
                <w:noProof/>
                <w:lang w:val="en-US" w:eastAsia="ko-KR"/>
              </w:rPr>
              <w:drawing>
                <wp:inline distT="0" distB="0" distL="0" distR="0" wp14:anchorId="1C994067" wp14:editId="3E4878D9">
                  <wp:extent cx="5810250" cy="2571750"/>
                  <wp:effectExtent l="0" t="0" r="0" b="0"/>
                  <wp:docPr id="64" name="Picture 64"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3"/>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810250" cy="2571750"/>
                          </a:xfrm>
                          <a:prstGeom prst="rect">
                            <a:avLst/>
                          </a:prstGeom>
                          <a:noFill/>
                          <a:ln>
                            <a:noFill/>
                          </a:ln>
                        </pic:spPr>
                      </pic:pic>
                    </a:graphicData>
                  </a:graphic>
                </wp:inline>
              </w:drawing>
            </w:r>
            <w:r w:rsidR="00036CC9">
              <w:br/>
            </w:r>
          </w:p>
        </w:tc>
      </w:tr>
    </w:tbl>
    <w:p w14:paraId="64971717" w14:textId="77777777" w:rsidR="003614B7" w:rsidRDefault="003614B7" w:rsidP="000A408F"/>
    <w:p w14:paraId="135DC3D2" w14:textId="77777777" w:rsidR="00DD0D96" w:rsidRDefault="003614B7" w:rsidP="000A408F">
      <w:r>
        <w:br w:type="page"/>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DD0D96" w14:paraId="742CBF5D" w14:textId="77777777" w:rsidTr="00420885">
        <w:trPr>
          <w:tblHeader/>
        </w:trPr>
        <w:tc>
          <w:tcPr>
            <w:tcW w:w="9526" w:type="dxa"/>
            <w:tcBorders>
              <w:top w:val="single" w:sz="4" w:space="0" w:color="auto"/>
              <w:left w:val="single" w:sz="4" w:space="0" w:color="auto"/>
              <w:bottom w:val="nil"/>
              <w:right w:val="single" w:sz="4" w:space="0" w:color="auto"/>
            </w:tcBorders>
            <w:vAlign w:val="center"/>
          </w:tcPr>
          <w:p w14:paraId="0F2E0970" w14:textId="77777777" w:rsidR="00DD0D96" w:rsidRPr="00E0664B" w:rsidRDefault="00DD0D96" w:rsidP="00306992">
            <w:pPr>
              <w:jc w:val="left"/>
              <w:rPr>
                <w:i/>
              </w:rPr>
            </w:pPr>
            <w:r w:rsidRPr="00E0664B">
              <w:rPr>
                <w:i/>
              </w:rPr>
              <w:lastRenderedPageBreak/>
              <w:t>2) at position 32°36.900’S   61°21.400’E:</w:t>
            </w:r>
          </w:p>
        </w:tc>
      </w:tr>
      <w:tr w:rsidR="00DD0D96" w14:paraId="31504BA0" w14:textId="77777777" w:rsidTr="00420885">
        <w:trPr>
          <w:tblHeader/>
        </w:trPr>
        <w:tc>
          <w:tcPr>
            <w:tcW w:w="9526" w:type="dxa"/>
            <w:tcBorders>
              <w:top w:val="nil"/>
              <w:left w:val="single" w:sz="4" w:space="0" w:color="auto"/>
              <w:bottom w:val="nil"/>
              <w:right w:val="single" w:sz="4" w:space="0" w:color="auto"/>
            </w:tcBorders>
            <w:vAlign w:val="center"/>
          </w:tcPr>
          <w:p w14:paraId="73B63D08" w14:textId="77777777" w:rsidR="00DD0D96" w:rsidRPr="0015247B" w:rsidRDefault="0018522C" w:rsidP="00306992">
            <w:pPr>
              <w:jc w:val="center"/>
            </w:pPr>
            <w:r>
              <w:rPr>
                <w:noProof/>
                <w:lang w:val="en-US" w:eastAsia="ko-KR"/>
              </w:rPr>
              <w:drawing>
                <wp:inline distT="0" distB="0" distL="0" distR="0" wp14:anchorId="7D50F6F8" wp14:editId="261F75A4">
                  <wp:extent cx="5600700" cy="3352800"/>
                  <wp:effectExtent l="0" t="0" r="0" b="0"/>
                  <wp:docPr id="65" name="Picture 65"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3"/>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600700" cy="3352800"/>
                          </a:xfrm>
                          <a:prstGeom prst="rect">
                            <a:avLst/>
                          </a:prstGeom>
                          <a:noFill/>
                          <a:ln>
                            <a:noFill/>
                          </a:ln>
                        </pic:spPr>
                      </pic:pic>
                    </a:graphicData>
                  </a:graphic>
                </wp:inline>
              </w:drawing>
            </w:r>
          </w:p>
        </w:tc>
      </w:tr>
      <w:tr w:rsidR="00DD0D96" w14:paraId="687A6594" w14:textId="77777777" w:rsidTr="00420885">
        <w:trPr>
          <w:tblHeader/>
        </w:trPr>
        <w:tc>
          <w:tcPr>
            <w:tcW w:w="9526" w:type="dxa"/>
            <w:tcBorders>
              <w:top w:val="nil"/>
              <w:left w:val="single" w:sz="4" w:space="0" w:color="auto"/>
              <w:bottom w:val="nil"/>
              <w:right w:val="single" w:sz="4" w:space="0" w:color="auto"/>
            </w:tcBorders>
            <w:vAlign w:val="center"/>
          </w:tcPr>
          <w:p w14:paraId="70720C5E" w14:textId="77777777" w:rsidR="00420885" w:rsidRPr="00E0664B" w:rsidRDefault="00420885" w:rsidP="00306992">
            <w:pPr>
              <w:jc w:val="left"/>
              <w:rPr>
                <w:i/>
              </w:rPr>
            </w:pPr>
          </w:p>
          <w:p w14:paraId="62516AC8" w14:textId="77777777" w:rsidR="00DD0D96" w:rsidRPr="0015247B" w:rsidRDefault="00DD0D96" w:rsidP="00306992">
            <w:pPr>
              <w:jc w:val="left"/>
            </w:pPr>
            <w:r w:rsidRPr="00E0664B">
              <w:rPr>
                <w:i/>
              </w:rPr>
              <w:t>3) at position 32°36.900’S   61°21.950’E:</w:t>
            </w:r>
          </w:p>
        </w:tc>
      </w:tr>
      <w:tr w:rsidR="00DD0D96" w14:paraId="6AB9F6A8" w14:textId="77777777" w:rsidTr="00420885">
        <w:trPr>
          <w:tblHeader/>
        </w:trPr>
        <w:tc>
          <w:tcPr>
            <w:tcW w:w="9526" w:type="dxa"/>
            <w:tcBorders>
              <w:top w:val="nil"/>
              <w:left w:val="single" w:sz="4" w:space="0" w:color="auto"/>
              <w:bottom w:val="single" w:sz="4" w:space="0" w:color="auto"/>
              <w:right w:val="single" w:sz="4" w:space="0" w:color="auto"/>
            </w:tcBorders>
            <w:vAlign w:val="center"/>
          </w:tcPr>
          <w:p w14:paraId="3A97C053" w14:textId="5E27E929" w:rsidR="00DD0D96" w:rsidRPr="0015247B" w:rsidRDefault="00B61E07" w:rsidP="00306992">
            <w:pPr>
              <w:jc w:val="center"/>
            </w:pPr>
            <w:r w:rsidRPr="00B61E07">
              <w:rPr>
                <w:noProof/>
                <w:lang w:val="en-US" w:eastAsia="ko-KR"/>
              </w:rPr>
              <w:drawing>
                <wp:inline distT="0" distB="0" distL="0" distR="0" wp14:anchorId="5CEBD310" wp14:editId="625E7E80">
                  <wp:extent cx="5607050" cy="3157220"/>
                  <wp:effectExtent l="0" t="0" r="0" b="5080"/>
                  <wp:docPr id="248" name="Picture 248" descr="C:\msdokut\STANDARDIT\IHO\ENCWG\Drafting 4.0.2 after Mar2016\New picture originals 23mar2016\3.3.2a picture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msdokut\STANDARDIT\IHO\ENCWG\Drafting 4.0.2 after Mar2016\New picture originals 23mar2016\3.3.2a picture 3.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607050" cy="3157220"/>
                          </a:xfrm>
                          <a:prstGeom prst="rect">
                            <a:avLst/>
                          </a:prstGeom>
                          <a:noFill/>
                          <a:ln>
                            <a:noFill/>
                          </a:ln>
                        </pic:spPr>
                      </pic:pic>
                    </a:graphicData>
                  </a:graphic>
                </wp:inline>
              </w:drawing>
            </w:r>
          </w:p>
        </w:tc>
      </w:tr>
    </w:tbl>
    <w:p w14:paraId="7B38884F" w14:textId="77777777" w:rsidR="00DD0D96" w:rsidRDefault="00DD0D96" w:rsidP="000A408F"/>
    <w:p w14:paraId="42D23383" w14:textId="77777777" w:rsidR="007769DC" w:rsidRDefault="007769DC" w:rsidP="000A408F"/>
    <w:p w14:paraId="150F0953" w14:textId="77777777" w:rsidR="007769DC" w:rsidRDefault="007769DC" w:rsidP="000A408F"/>
    <w:p w14:paraId="7CE57BBB" w14:textId="77777777" w:rsidR="007769DC" w:rsidRDefault="007769DC" w:rsidP="000A408F"/>
    <w:p w14:paraId="0AC8B930" w14:textId="77777777" w:rsidR="007769DC" w:rsidRDefault="007769DC" w:rsidP="000A408F"/>
    <w:p w14:paraId="51750A7A" w14:textId="77777777" w:rsidR="007769DC" w:rsidRDefault="007769DC" w:rsidP="000A408F"/>
    <w:p w14:paraId="121FD253" w14:textId="77777777" w:rsidR="007769DC" w:rsidRDefault="007769DC" w:rsidP="000A408F"/>
    <w:p w14:paraId="69D4721F" w14:textId="77777777" w:rsidR="007769DC" w:rsidRDefault="007769DC" w:rsidP="000A408F"/>
    <w:p w14:paraId="162B0367" w14:textId="77777777" w:rsidR="007769DC" w:rsidRDefault="007769DC" w:rsidP="000A408F"/>
    <w:p w14:paraId="0B2E4EBA" w14:textId="77777777" w:rsidR="007769DC" w:rsidRDefault="007769DC" w:rsidP="000A408F"/>
    <w:p w14:paraId="0A8EF3EA" w14:textId="77777777" w:rsidR="007769DC" w:rsidRDefault="007769DC" w:rsidP="000A408F"/>
    <w:p w14:paraId="29301048" w14:textId="77777777" w:rsidR="007769DC" w:rsidRDefault="007769DC" w:rsidP="000A408F"/>
    <w:p w14:paraId="33ED5D71" w14:textId="77777777" w:rsidR="007769DC" w:rsidRDefault="007769DC" w:rsidP="000A408F"/>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381"/>
        <w:gridCol w:w="2381"/>
        <w:gridCol w:w="2382"/>
        <w:gridCol w:w="2382"/>
      </w:tblGrid>
      <w:tr w:rsidR="00DD0D96" w14:paraId="4774F13D" w14:textId="77777777" w:rsidTr="005C7F62">
        <w:trPr>
          <w:trHeight w:val="454"/>
          <w:tblHeader/>
        </w:trPr>
        <w:tc>
          <w:tcPr>
            <w:tcW w:w="2381" w:type="dxa"/>
            <w:shd w:val="clear" w:color="auto" w:fill="CCFFCC"/>
            <w:vAlign w:val="center"/>
          </w:tcPr>
          <w:p w14:paraId="3426963D" w14:textId="77777777" w:rsidR="00DD0D96" w:rsidRPr="004065B1" w:rsidRDefault="00DD0D96" w:rsidP="00306992">
            <w:r w:rsidRPr="000A066E">
              <w:rPr>
                <w:b/>
              </w:rPr>
              <w:lastRenderedPageBreak/>
              <w:t>Test Reference</w:t>
            </w:r>
          </w:p>
        </w:tc>
        <w:tc>
          <w:tcPr>
            <w:tcW w:w="2381" w:type="dxa"/>
            <w:shd w:val="clear" w:color="auto" w:fill="CCFFCC"/>
            <w:vAlign w:val="center"/>
          </w:tcPr>
          <w:p w14:paraId="475E6200" w14:textId="77777777" w:rsidR="00DD0D96" w:rsidRPr="004065B1" w:rsidRDefault="00DD0D96" w:rsidP="00306992">
            <w:r>
              <w:t>3.3.2 b)</w:t>
            </w:r>
          </w:p>
        </w:tc>
        <w:tc>
          <w:tcPr>
            <w:tcW w:w="2382" w:type="dxa"/>
            <w:shd w:val="clear" w:color="auto" w:fill="CCFFCC"/>
            <w:vAlign w:val="center"/>
          </w:tcPr>
          <w:p w14:paraId="0AE26A8D" w14:textId="77777777" w:rsidR="00DD0D96" w:rsidRPr="004065B1" w:rsidRDefault="00DD0D96" w:rsidP="00306992">
            <w:r w:rsidRPr="000A066E">
              <w:rPr>
                <w:b/>
              </w:rPr>
              <w:t>IHO Reference</w:t>
            </w:r>
          </w:p>
        </w:tc>
        <w:tc>
          <w:tcPr>
            <w:tcW w:w="2382" w:type="dxa"/>
            <w:shd w:val="clear" w:color="auto" w:fill="CCFFCC"/>
            <w:vAlign w:val="center"/>
          </w:tcPr>
          <w:p w14:paraId="2B1E60D1" w14:textId="77777777" w:rsidR="00DD0D96" w:rsidRPr="004065B1" w:rsidRDefault="00DD0D96" w:rsidP="00306992">
            <w:r w:rsidRPr="007E4B5C">
              <w:t>S-52 App B-F</w:t>
            </w:r>
          </w:p>
        </w:tc>
      </w:tr>
      <w:tr w:rsidR="00DD0D96" w14:paraId="78481077" w14:textId="77777777" w:rsidTr="005C7F62">
        <w:trPr>
          <w:tblHeader/>
        </w:trPr>
        <w:tc>
          <w:tcPr>
            <w:tcW w:w="9526" w:type="dxa"/>
            <w:gridSpan w:val="4"/>
            <w:shd w:val="clear" w:color="auto" w:fill="CCFFCC"/>
            <w:vAlign w:val="center"/>
          </w:tcPr>
          <w:p w14:paraId="6C579DA7" w14:textId="77777777" w:rsidR="00DD0D96" w:rsidRDefault="00DD0D96" w:rsidP="00306992">
            <w:r w:rsidRPr="000A066E">
              <w:rPr>
                <w:b/>
              </w:rPr>
              <w:t>Test description</w:t>
            </w:r>
          </w:p>
        </w:tc>
      </w:tr>
      <w:tr w:rsidR="00DD0D96" w14:paraId="1EB7D509" w14:textId="77777777" w:rsidTr="005C7F62">
        <w:trPr>
          <w:tblHeader/>
        </w:trPr>
        <w:tc>
          <w:tcPr>
            <w:tcW w:w="9526" w:type="dxa"/>
            <w:gridSpan w:val="4"/>
            <w:vAlign w:val="center"/>
          </w:tcPr>
          <w:p w14:paraId="7FACAEB8" w14:textId="5693424B" w:rsidR="00DD0D96" w:rsidRPr="00E0664B" w:rsidRDefault="00DD0D96" w:rsidP="00F711B5">
            <w:pPr>
              <w:rPr>
                <w:i/>
              </w:rPr>
            </w:pPr>
            <w:r w:rsidRPr="00E0664B">
              <w:rPr>
                <w:i/>
              </w:rPr>
              <w:t xml:space="preserve">Display of objects with </w:t>
            </w:r>
            <w:r w:rsidR="004075AB">
              <w:rPr>
                <w:i/>
              </w:rPr>
              <w:t>symboliz</w:t>
            </w:r>
            <w:r w:rsidR="00F711B5">
              <w:rPr>
                <w:i/>
              </w:rPr>
              <w:t>ed</w:t>
            </w:r>
            <w:r w:rsidRPr="00E0664B">
              <w:rPr>
                <w:i/>
              </w:rPr>
              <w:t xml:space="preserve"> boundaries.</w:t>
            </w:r>
          </w:p>
        </w:tc>
      </w:tr>
      <w:tr w:rsidR="00DD0D96" w14:paraId="4B8851AC" w14:textId="77777777" w:rsidTr="005C7F62">
        <w:trPr>
          <w:tblHeader/>
        </w:trPr>
        <w:tc>
          <w:tcPr>
            <w:tcW w:w="9526" w:type="dxa"/>
            <w:gridSpan w:val="4"/>
            <w:shd w:val="clear" w:color="auto" w:fill="CCFFCC"/>
            <w:vAlign w:val="center"/>
          </w:tcPr>
          <w:p w14:paraId="0D748E6B" w14:textId="77777777" w:rsidR="00DD0D96" w:rsidRPr="004065B1" w:rsidRDefault="00DD0D96" w:rsidP="00306992">
            <w:r w:rsidRPr="000A066E">
              <w:rPr>
                <w:b/>
              </w:rPr>
              <w:t>Setup</w:t>
            </w:r>
          </w:p>
        </w:tc>
      </w:tr>
      <w:tr w:rsidR="00DD0D96" w14:paraId="159630BD" w14:textId="77777777" w:rsidTr="005C7F62">
        <w:trPr>
          <w:tblHeader/>
        </w:trPr>
        <w:tc>
          <w:tcPr>
            <w:tcW w:w="9526" w:type="dxa"/>
            <w:gridSpan w:val="4"/>
            <w:vAlign w:val="center"/>
          </w:tcPr>
          <w:p w14:paraId="47B2132B" w14:textId="6A631295" w:rsidR="00DD0D96" w:rsidRPr="00E0664B" w:rsidRDefault="00DD0D96" w:rsidP="004075AB">
            <w:pPr>
              <w:rPr>
                <w:i/>
              </w:rPr>
            </w:pPr>
            <w:r w:rsidRPr="00E0664B">
              <w:rPr>
                <w:i/>
              </w:rPr>
              <w:t>As for test 3.3.2 a) and Select Symboli</w:t>
            </w:r>
            <w:r w:rsidR="004075AB">
              <w:rPr>
                <w:i/>
              </w:rPr>
              <w:t>z</w:t>
            </w:r>
            <w:r w:rsidRPr="00E0664B">
              <w:rPr>
                <w:i/>
              </w:rPr>
              <w:t>ed Boundaries</w:t>
            </w:r>
          </w:p>
        </w:tc>
      </w:tr>
      <w:tr w:rsidR="00DD0D96" w14:paraId="37B9C60A" w14:textId="77777777" w:rsidTr="005C7F62">
        <w:trPr>
          <w:tblHeader/>
        </w:trPr>
        <w:tc>
          <w:tcPr>
            <w:tcW w:w="9526" w:type="dxa"/>
            <w:gridSpan w:val="4"/>
            <w:shd w:val="clear" w:color="auto" w:fill="CCFFCC"/>
            <w:vAlign w:val="center"/>
          </w:tcPr>
          <w:p w14:paraId="3DD88D84" w14:textId="77777777" w:rsidR="00DD0D96" w:rsidRPr="004065B1" w:rsidRDefault="00DD0D96" w:rsidP="00306992">
            <w:r w:rsidRPr="000A066E">
              <w:rPr>
                <w:b/>
              </w:rPr>
              <w:t>Action</w:t>
            </w:r>
          </w:p>
        </w:tc>
      </w:tr>
      <w:tr w:rsidR="00DD0D96" w14:paraId="5B6C31DA" w14:textId="77777777" w:rsidTr="005C7F62">
        <w:trPr>
          <w:tblHeader/>
        </w:trPr>
        <w:tc>
          <w:tcPr>
            <w:tcW w:w="9526" w:type="dxa"/>
            <w:gridSpan w:val="4"/>
            <w:vAlign w:val="center"/>
          </w:tcPr>
          <w:p w14:paraId="6CEF333D" w14:textId="77777777" w:rsidR="00DD0D96" w:rsidRPr="008E2521" w:rsidRDefault="00DD0D96" w:rsidP="00306992">
            <w:pPr>
              <w:rPr>
                <w:i/>
              </w:rPr>
            </w:pPr>
            <w:r w:rsidRPr="008E2521">
              <w:rPr>
                <w:i/>
              </w:rPr>
              <w:t>Zoom into 1:5 000 and View the objects at position</w:t>
            </w:r>
          </w:p>
          <w:p w14:paraId="2F8DA18C" w14:textId="77777777" w:rsidR="00DD0D96" w:rsidRPr="008E2521" w:rsidRDefault="00DD0D96" w:rsidP="00306992">
            <w:pPr>
              <w:rPr>
                <w:i/>
              </w:rPr>
            </w:pPr>
            <w:r w:rsidRPr="008E2521">
              <w:rPr>
                <w:i/>
              </w:rPr>
              <w:t>1) 32°36.900’S   61°20.840’E</w:t>
            </w:r>
          </w:p>
          <w:p w14:paraId="677B5166" w14:textId="77777777" w:rsidR="00DD0D96" w:rsidRPr="008E2521" w:rsidRDefault="00DD0D96" w:rsidP="00306992">
            <w:pPr>
              <w:rPr>
                <w:i/>
              </w:rPr>
            </w:pPr>
            <w:r w:rsidRPr="008E2521">
              <w:rPr>
                <w:i/>
              </w:rPr>
              <w:t>2) 32°36.900’S   61°21.400’E</w:t>
            </w:r>
          </w:p>
          <w:p w14:paraId="00EE9238" w14:textId="77777777" w:rsidR="00DD0D96" w:rsidRPr="008E2521" w:rsidRDefault="00DD0D96" w:rsidP="00306992">
            <w:pPr>
              <w:rPr>
                <w:i/>
              </w:rPr>
            </w:pPr>
            <w:r w:rsidRPr="008E2521">
              <w:rPr>
                <w:i/>
              </w:rPr>
              <w:t>3) 32°36.900’S   61°21.950’E</w:t>
            </w:r>
          </w:p>
        </w:tc>
      </w:tr>
    </w:tbl>
    <w:p w14:paraId="60C16B49" w14:textId="77777777" w:rsidR="00DD0D96" w:rsidRDefault="00DD0D96" w:rsidP="000A408F"/>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7E4B5C" w14:paraId="154ECC4F" w14:textId="77777777" w:rsidTr="00420885">
        <w:trPr>
          <w:tblHeader/>
        </w:trPr>
        <w:tc>
          <w:tcPr>
            <w:tcW w:w="9526" w:type="dxa"/>
            <w:tcBorders>
              <w:bottom w:val="single" w:sz="4" w:space="0" w:color="auto"/>
            </w:tcBorders>
            <w:shd w:val="clear" w:color="auto" w:fill="CCFFCC"/>
            <w:vAlign w:val="center"/>
          </w:tcPr>
          <w:p w14:paraId="773DB4D2" w14:textId="77777777" w:rsidR="007E4B5C" w:rsidRPr="004065B1" w:rsidRDefault="007E4B5C" w:rsidP="00306992">
            <w:r w:rsidRPr="000A066E">
              <w:rPr>
                <w:b/>
              </w:rPr>
              <w:t>Results</w:t>
            </w:r>
          </w:p>
        </w:tc>
      </w:tr>
      <w:tr w:rsidR="007E4B5C" w:rsidRPr="008E2521" w14:paraId="4AC39C10" w14:textId="77777777" w:rsidTr="00420885">
        <w:trPr>
          <w:tblHeader/>
        </w:trPr>
        <w:tc>
          <w:tcPr>
            <w:tcW w:w="9526" w:type="dxa"/>
            <w:tcBorders>
              <w:bottom w:val="nil"/>
            </w:tcBorders>
            <w:vAlign w:val="center"/>
          </w:tcPr>
          <w:p w14:paraId="0B00BB75" w14:textId="77777777" w:rsidR="007E4B5C" w:rsidRPr="008E2521" w:rsidRDefault="007E4B5C" w:rsidP="00306992">
            <w:pPr>
              <w:jc w:val="left"/>
              <w:rPr>
                <w:i/>
              </w:rPr>
            </w:pPr>
            <w:r w:rsidRPr="008E2521">
              <w:rPr>
                <w:i/>
              </w:rPr>
              <w:t>Confirm that the objects display as follows:</w:t>
            </w:r>
          </w:p>
          <w:p w14:paraId="3624394B" w14:textId="77777777" w:rsidR="007E4B5C" w:rsidRPr="008E2521" w:rsidRDefault="007E4B5C" w:rsidP="00306992">
            <w:pPr>
              <w:jc w:val="left"/>
              <w:rPr>
                <w:i/>
              </w:rPr>
            </w:pPr>
          </w:p>
          <w:p w14:paraId="26B6B828" w14:textId="77777777" w:rsidR="007E4B5C" w:rsidRPr="008E2521" w:rsidRDefault="007E4B5C" w:rsidP="00306992">
            <w:pPr>
              <w:jc w:val="left"/>
              <w:rPr>
                <w:i/>
              </w:rPr>
            </w:pPr>
            <w:r w:rsidRPr="008E2521">
              <w:rPr>
                <w:i/>
              </w:rPr>
              <w:t>1) at position 32°36.900’S   61°20.840’E:</w:t>
            </w:r>
          </w:p>
        </w:tc>
      </w:tr>
      <w:tr w:rsidR="007E4B5C" w:rsidRPr="008E2521" w14:paraId="38071218" w14:textId="77777777" w:rsidTr="00420885">
        <w:trPr>
          <w:tblHeader/>
        </w:trPr>
        <w:tc>
          <w:tcPr>
            <w:tcW w:w="9526" w:type="dxa"/>
            <w:tcBorders>
              <w:top w:val="nil"/>
              <w:bottom w:val="nil"/>
            </w:tcBorders>
            <w:vAlign w:val="center"/>
          </w:tcPr>
          <w:p w14:paraId="4D47013B" w14:textId="77777777" w:rsidR="007E4B5C" w:rsidRPr="008E2521" w:rsidRDefault="0018522C" w:rsidP="00306992">
            <w:pPr>
              <w:jc w:val="center"/>
              <w:rPr>
                <w:i/>
              </w:rPr>
            </w:pPr>
            <w:r w:rsidRPr="008E2521">
              <w:rPr>
                <w:i/>
                <w:noProof/>
                <w:lang w:val="en-US" w:eastAsia="ko-KR"/>
              </w:rPr>
              <w:drawing>
                <wp:inline distT="0" distB="0" distL="0" distR="0" wp14:anchorId="453D1661" wp14:editId="53904E58">
                  <wp:extent cx="4933950" cy="2171700"/>
                  <wp:effectExtent l="0" t="0" r="0" b="0"/>
                  <wp:docPr id="67" name="Picture 67"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3"/>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4933950" cy="2171700"/>
                          </a:xfrm>
                          <a:prstGeom prst="rect">
                            <a:avLst/>
                          </a:prstGeom>
                          <a:noFill/>
                          <a:ln>
                            <a:noFill/>
                          </a:ln>
                        </pic:spPr>
                      </pic:pic>
                    </a:graphicData>
                  </a:graphic>
                </wp:inline>
              </w:drawing>
            </w:r>
          </w:p>
        </w:tc>
      </w:tr>
      <w:tr w:rsidR="007E4B5C" w:rsidRPr="008E2521" w14:paraId="255D2D50" w14:textId="77777777" w:rsidTr="00420885">
        <w:trPr>
          <w:tblHeader/>
        </w:trPr>
        <w:tc>
          <w:tcPr>
            <w:tcW w:w="9526" w:type="dxa"/>
            <w:tcBorders>
              <w:top w:val="nil"/>
              <w:left w:val="single" w:sz="4" w:space="0" w:color="auto"/>
              <w:bottom w:val="nil"/>
              <w:right w:val="single" w:sz="4" w:space="0" w:color="auto"/>
            </w:tcBorders>
            <w:vAlign w:val="center"/>
          </w:tcPr>
          <w:p w14:paraId="024DFE83" w14:textId="77777777" w:rsidR="00420885" w:rsidRPr="008E2521" w:rsidRDefault="00420885" w:rsidP="00306992">
            <w:pPr>
              <w:jc w:val="left"/>
              <w:rPr>
                <w:i/>
              </w:rPr>
            </w:pPr>
          </w:p>
          <w:p w14:paraId="05298843" w14:textId="77777777" w:rsidR="007E4B5C" w:rsidRPr="008E2521" w:rsidRDefault="007E4B5C" w:rsidP="00306992">
            <w:pPr>
              <w:jc w:val="left"/>
              <w:rPr>
                <w:i/>
              </w:rPr>
            </w:pPr>
            <w:r w:rsidRPr="008E2521">
              <w:rPr>
                <w:i/>
              </w:rPr>
              <w:t>2) at position 32°36.900’S   61°21.400’E:</w:t>
            </w:r>
          </w:p>
        </w:tc>
      </w:tr>
      <w:tr w:rsidR="007E4B5C" w:rsidRPr="008E2521" w14:paraId="53C5045C" w14:textId="77777777" w:rsidTr="00420885">
        <w:trPr>
          <w:tblHeader/>
        </w:trPr>
        <w:tc>
          <w:tcPr>
            <w:tcW w:w="9526" w:type="dxa"/>
            <w:tcBorders>
              <w:top w:val="nil"/>
              <w:left w:val="single" w:sz="4" w:space="0" w:color="auto"/>
              <w:bottom w:val="nil"/>
              <w:right w:val="single" w:sz="4" w:space="0" w:color="auto"/>
            </w:tcBorders>
            <w:vAlign w:val="center"/>
          </w:tcPr>
          <w:p w14:paraId="02A01EAA" w14:textId="77777777" w:rsidR="007E4B5C" w:rsidRPr="008E2521" w:rsidRDefault="0018522C" w:rsidP="00306992">
            <w:pPr>
              <w:jc w:val="center"/>
              <w:rPr>
                <w:i/>
              </w:rPr>
            </w:pPr>
            <w:r w:rsidRPr="008E2521">
              <w:rPr>
                <w:i/>
                <w:noProof/>
                <w:lang w:val="en-US" w:eastAsia="ko-KR"/>
              </w:rPr>
              <w:drawing>
                <wp:inline distT="0" distB="0" distL="0" distR="0" wp14:anchorId="621A6E44" wp14:editId="2B0520EA">
                  <wp:extent cx="4933950" cy="2924175"/>
                  <wp:effectExtent l="0" t="0" r="0" b="9525"/>
                  <wp:docPr id="68" name="Picture 68"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3"/>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4933950" cy="2924175"/>
                          </a:xfrm>
                          <a:prstGeom prst="rect">
                            <a:avLst/>
                          </a:prstGeom>
                          <a:noFill/>
                          <a:ln>
                            <a:noFill/>
                          </a:ln>
                        </pic:spPr>
                      </pic:pic>
                    </a:graphicData>
                  </a:graphic>
                </wp:inline>
              </w:drawing>
            </w:r>
          </w:p>
        </w:tc>
      </w:tr>
    </w:tbl>
    <w:p w14:paraId="48452024" w14:textId="77777777" w:rsidR="007769DC" w:rsidRPr="008E2521" w:rsidRDefault="007769DC">
      <w:pPr>
        <w:rPr>
          <w:i/>
        </w:rPr>
      </w:pPr>
      <w:r w:rsidRPr="008E2521">
        <w:rPr>
          <w:i/>
        </w:rPr>
        <w:br w:type="page"/>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7E4B5C" w:rsidRPr="008E2521" w14:paraId="580CEF6C" w14:textId="77777777" w:rsidTr="00420885">
        <w:trPr>
          <w:tblHeader/>
        </w:trPr>
        <w:tc>
          <w:tcPr>
            <w:tcW w:w="9526" w:type="dxa"/>
            <w:tcBorders>
              <w:top w:val="nil"/>
              <w:left w:val="single" w:sz="4" w:space="0" w:color="auto"/>
              <w:bottom w:val="nil"/>
              <w:right w:val="single" w:sz="4" w:space="0" w:color="auto"/>
            </w:tcBorders>
            <w:vAlign w:val="center"/>
          </w:tcPr>
          <w:p w14:paraId="1EEEEEA8" w14:textId="77777777" w:rsidR="00420885" w:rsidRPr="008E2521" w:rsidRDefault="00420885" w:rsidP="00306992">
            <w:pPr>
              <w:jc w:val="left"/>
              <w:rPr>
                <w:i/>
              </w:rPr>
            </w:pPr>
          </w:p>
          <w:p w14:paraId="4F4653E2" w14:textId="77777777" w:rsidR="007E4B5C" w:rsidRPr="008E2521" w:rsidRDefault="007E4B5C" w:rsidP="00306992">
            <w:pPr>
              <w:jc w:val="left"/>
              <w:rPr>
                <w:i/>
              </w:rPr>
            </w:pPr>
            <w:r w:rsidRPr="008E2521">
              <w:rPr>
                <w:i/>
              </w:rPr>
              <w:t>3) at position 32°36.900’S   61°21.950’E:</w:t>
            </w:r>
          </w:p>
        </w:tc>
      </w:tr>
      <w:tr w:rsidR="007E4B5C" w14:paraId="47D9850B" w14:textId="77777777" w:rsidTr="00420885">
        <w:trPr>
          <w:tblHeader/>
        </w:trPr>
        <w:tc>
          <w:tcPr>
            <w:tcW w:w="9526" w:type="dxa"/>
            <w:tcBorders>
              <w:top w:val="nil"/>
              <w:left w:val="single" w:sz="4" w:space="0" w:color="auto"/>
              <w:bottom w:val="single" w:sz="4" w:space="0" w:color="auto"/>
              <w:right w:val="single" w:sz="4" w:space="0" w:color="auto"/>
            </w:tcBorders>
            <w:vAlign w:val="center"/>
          </w:tcPr>
          <w:p w14:paraId="0349F8C6" w14:textId="2A57ED9A" w:rsidR="007E4B5C" w:rsidRPr="0015247B" w:rsidRDefault="00F24525" w:rsidP="00306992">
            <w:pPr>
              <w:jc w:val="center"/>
            </w:pPr>
            <w:r w:rsidRPr="00F24525">
              <w:rPr>
                <w:noProof/>
                <w:lang w:val="en-US" w:eastAsia="ko-KR"/>
              </w:rPr>
              <w:drawing>
                <wp:inline distT="0" distB="0" distL="0" distR="0" wp14:anchorId="2D532FDF" wp14:editId="03568C7B">
                  <wp:extent cx="5563870" cy="3157220"/>
                  <wp:effectExtent l="0" t="0" r="0" b="5080"/>
                  <wp:docPr id="249" name="Picture 249" descr="C:\msdokut\STANDARDIT\IHO\ENCWG\Drafting 4.0.2 after Mar2016\New picture originals 23mar2016\3.3.2b picture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msdokut\STANDARDIT\IHO\ENCWG\Drafting 4.0.2 after Mar2016\New picture originals 23mar2016\3.3.2b picture 3.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563870" cy="3157220"/>
                          </a:xfrm>
                          <a:prstGeom prst="rect">
                            <a:avLst/>
                          </a:prstGeom>
                          <a:noFill/>
                          <a:ln>
                            <a:noFill/>
                          </a:ln>
                        </pic:spPr>
                      </pic:pic>
                    </a:graphicData>
                  </a:graphic>
                </wp:inline>
              </w:drawing>
            </w:r>
          </w:p>
        </w:tc>
      </w:tr>
    </w:tbl>
    <w:p w14:paraId="7ED1CAEA" w14:textId="77777777" w:rsidR="007E4B5C" w:rsidRDefault="007E4B5C" w:rsidP="007E4B5C"/>
    <w:p w14:paraId="516274A2" w14:textId="77777777" w:rsidR="000A408F" w:rsidRDefault="000A408F" w:rsidP="00E30B8F">
      <w:pPr>
        <w:pStyle w:val="Heading3"/>
      </w:pPr>
      <w:r w:rsidRPr="000A408F">
        <w:t>Date Dependent Display and Functionality</w:t>
      </w:r>
    </w:p>
    <w:p w14:paraId="49214DFB" w14:textId="77777777" w:rsidR="000A408F" w:rsidRPr="000A408F" w:rsidRDefault="000A408F" w:rsidP="001D52EE">
      <w:pPr>
        <w:pStyle w:val="Heading4"/>
      </w:pPr>
      <w:r>
        <w:t>3.3.3.1 DATSTA/DATEND on buoys</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381"/>
        <w:gridCol w:w="2381"/>
        <w:gridCol w:w="2382"/>
        <w:gridCol w:w="2382"/>
      </w:tblGrid>
      <w:tr w:rsidR="000A408F" w14:paraId="3270F145" w14:textId="77777777" w:rsidTr="005C7F62">
        <w:trPr>
          <w:trHeight w:val="454"/>
          <w:tblHeader/>
        </w:trPr>
        <w:tc>
          <w:tcPr>
            <w:tcW w:w="2381" w:type="dxa"/>
            <w:shd w:val="clear" w:color="auto" w:fill="CCFFCC"/>
            <w:vAlign w:val="center"/>
          </w:tcPr>
          <w:p w14:paraId="1DB97BF0" w14:textId="77777777" w:rsidR="000A408F" w:rsidRPr="004065B1" w:rsidRDefault="000A408F" w:rsidP="00CB4150">
            <w:r w:rsidRPr="000A066E">
              <w:rPr>
                <w:b/>
              </w:rPr>
              <w:t>Test Reference</w:t>
            </w:r>
          </w:p>
        </w:tc>
        <w:tc>
          <w:tcPr>
            <w:tcW w:w="2381" w:type="dxa"/>
            <w:shd w:val="clear" w:color="auto" w:fill="CCFFCC"/>
            <w:vAlign w:val="center"/>
          </w:tcPr>
          <w:p w14:paraId="6FD47349" w14:textId="77777777" w:rsidR="000A408F" w:rsidRPr="004065B1" w:rsidRDefault="000A408F" w:rsidP="002F4C9E">
            <w:r>
              <w:t>3.</w:t>
            </w:r>
            <w:r w:rsidR="002F4C9E">
              <w:t>3.3.1 a)</w:t>
            </w:r>
          </w:p>
        </w:tc>
        <w:tc>
          <w:tcPr>
            <w:tcW w:w="2382" w:type="dxa"/>
            <w:shd w:val="clear" w:color="auto" w:fill="CCFFCC"/>
            <w:vAlign w:val="center"/>
          </w:tcPr>
          <w:p w14:paraId="4457B433" w14:textId="77777777" w:rsidR="000A408F" w:rsidRPr="004065B1" w:rsidRDefault="000A408F" w:rsidP="00CB4150">
            <w:r w:rsidRPr="000A066E">
              <w:rPr>
                <w:b/>
              </w:rPr>
              <w:t>IHO Reference</w:t>
            </w:r>
          </w:p>
        </w:tc>
        <w:tc>
          <w:tcPr>
            <w:tcW w:w="2382" w:type="dxa"/>
            <w:shd w:val="clear" w:color="auto" w:fill="CCFFCC"/>
            <w:vAlign w:val="center"/>
          </w:tcPr>
          <w:p w14:paraId="73A8EBF4" w14:textId="77777777" w:rsidR="000A408F" w:rsidRPr="004065B1" w:rsidRDefault="000A408F" w:rsidP="002F4C9E">
            <w:r w:rsidRPr="00A94802">
              <w:t>S-</w:t>
            </w:r>
            <w:r>
              <w:t xml:space="preserve">52 </w:t>
            </w:r>
            <w:r w:rsidR="002F4C9E">
              <w:t>10.4.1</w:t>
            </w:r>
          </w:p>
        </w:tc>
      </w:tr>
      <w:tr w:rsidR="000A408F" w14:paraId="2AFAF122" w14:textId="77777777" w:rsidTr="005C7F62">
        <w:trPr>
          <w:tblHeader/>
        </w:trPr>
        <w:tc>
          <w:tcPr>
            <w:tcW w:w="9526" w:type="dxa"/>
            <w:gridSpan w:val="4"/>
            <w:shd w:val="clear" w:color="auto" w:fill="CCFFCC"/>
            <w:vAlign w:val="center"/>
          </w:tcPr>
          <w:p w14:paraId="31E4A0D6" w14:textId="77777777" w:rsidR="000A408F" w:rsidRDefault="000A408F" w:rsidP="00CB4150">
            <w:r w:rsidRPr="000A066E">
              <w:rPr>
                <w:b/>
              </w:rPr>
              <w:t>Test description</w:t>
            </w:r>
          </w:p>
        </w:tc>
      </w:tr>
      <w:tr w:rsidR="000A408F" w14:paraId="6A90A275" w14:textId="77777777" w:rsidTr="005C7F62">
        <w:trPr>
          <w:tblHeader/>
        </w:trPr>
        <w:tc>
          <w:tcPr>
            <w:tcW w:w="9526" w:type="dxa"/>
            <w:gridSpan w:val="4"/>
            <w:vAlign w:val="center"/>
          </w:tcPr>
          <w:p w14:paraId="78017273" w14:textId="77777777" w:rsidR="000A408F" w:rsidRPr="008E2521" w:rsidRDefault="00124586" w:rsidP="00CB4150">
            <w:pPr>
              <w:rPr>
                <w:i/>
              </w:rPr>
            </w:pPr>
            <w:r w:rsidRPr="008E2521">
              <w:rPr>
                <w:i/>
              </w:rPr>
              <w:t>Display of date dependent objects, current date. (DATSTA and DATEND)</w:t>
            </w:r>
          </w:p>
        </w:tc>
      </w:tr>
      <w:tr w:rsidR="000A408F" w14:paraId="4A48BD16" w14:textId="77777777" w:rsidTr="005C7F62">
        <w:trPr>
          <w:tblHeader/>
        </w:trPr>
        <w:tc>
          <w:tcPr>
            <w:tcW w:w="9526" w:type="dxa"/>
            <w:gridSpan w:val="4"/>
            <w:shd w:val="clear" w:color="auto" w:fill="CCFFCC"/>
            <w:vAlign w:val="center"/>
          </w:tcPr>
          <w:p w14:paraId="49B545EF" w14:textId="77777777" w:rsidR="000A408F" w:rsidRPr="004065B1" w:rsidRDefault="000A408F" w:rsidP="00CB4150">
            <w:r w:rsidRPr="000A066E">
              <w:rPr>
                <w:b/>
              </w:rPr>
              <w:t>Setup</w:t>
            </w:r>
          </w:p>
        </w:tc>
      </w:tr>
      <w:tr w:rsidR="000A408F" w14:paraId="08C7D1B1" w14:textId="77777777" w:rsidTr="005C7F62">
        <w:trPr>
          <w:tblHeader/>
        </w:trPr>
        <w:tc>
          <w:tcPr>
            <w:tcW w:w="9526" w:type="dxa"/>
            <w:gridSpan w:val="4"/>
            <w:vAlign w:val="center"/>
          </w:tcPr>
          <w:p w14:paraId="638AD7F8" w14:textId="77777777" w:rsidR="00124586" w:rsidRPr="008E2521" w:rsidRDefault="00124586" w:rsidP="005C7F62">
            <w:pPr>
              <w:spacing w:line="240" w:lineRule="auto"/>
              <w:rPr>
                <w:i/>
              </w:rPr>
            </w:pPr>
            <w:r w:rsidRPr="008E2521">
              <w:rPr>
                <w:i/>
              </w:rPr>
              <w:t>Load the following cell 3.3 Settings\ENC_ROOT\GB4X0001.000 with the following settings:</w:t>
            </w:r>
          </w:p>
          <w:p w14:paraId="608C4345" w14:textId="79BF69FC" w:rsidR="00124586" w:rsidRPr="008E2521" w:rsidRDefault="00124586" w:rsidP="005C7F62">
            <w:pPr>
              <w:spacing w:line="240" w:lineRule="auto"/>
              <w:rPr>
                <w:i/>
              </w:rPr>
            </w:pPr>
            <w:r w:rsidRPr="008E2521">
              <w:rPr>
                <w:i/>
              </w:rPr>
              <w:t xml:space="preserve">Select </w:t>
            </w:r>
            <w:r w:rsidR="00DE09B9">
              <w:rPr>
                <w:i/>
              </w:rPr>
              <w:t>Display Category</w:t>
            </w:r>
            <w:r w:rsidRPr="008E2521">
              <w:rPr>
                <w:i/>
              </w:rPr>
              <w:t xml:space="preserve"> Other</w:t>
            </w:r>
          </w:p>
          <w:p w14:paraId="7FFDA9C5" w14:textId="77777777" w:rsidR="00124586" w:rsidRPr="008E2521" w:rsidRDefault="00124586" w:rsidP="005C7F62">
            <w:pPr>
              <w:spacing w:line="240" w:lineRule="auto"/>
              <w:rPr>
                <w:i/>
              </w:rPr>
            </w:pPr>
            <w:r w:rsidRPr="008E2521">
              <w:rPr>
                <w:i/>
              </w:rPr>
              <w:t>Select Symbolized Boundaries</w:t>
            </w:r>
          </w:p>
          <w:p w14:paraId="4166E680" w14:textId="77777777" w:rsidR="00124586" w:rsidRPr="008E2521" w:rsidRDefault="00124586" w:rsidP="005C7F62">
            <w:pPr>
              <w:spacing w:line="240" w:lineRule="auto"/>
              <w:rPr>
                <w:i/>
              </w:rPr>
            </w:pPr>
            <w:r w:rsidRPr="008E2521">
              <w:rPr>
                <w:i/>
              </w:rPr>
              <w:t>Select Paper chart symbols</w:t>
            </w:r>
          </w:p>
          <w:p w14:paraId="2DB7E8E7" w14:textId="45FE8C9D" w:rsidR="00124586" w:rsidRPr="008E2521" w:rsidRDefault="00124586" w:rsidP="005C7F62">
            <w:pPr>
              <w:spacing w:line="240" w:lineRule="auto"/>
              <w:rPr>
                <w:i/>
              </w:rPr>
            </w:pPr>
            <w:r w:rsidRPr="008E2521">
              <w:rPr>
                <w:i/>
              </w:rPr>
              <w:t xml:space="preserve">Safety Contour </w:t>
            </w:r>
            <w:r w:rsidR="00523203">
              <w:rPr>
                <w:i/>
              </w:rPr>
              <w:t>value to</w:t>
            </w:r>
            <w:r w:rsidR="00523203" w:rsidRPr="008E2521">
              <w:rPr>
                <w:i/>
              </w:rPr>
              <w:t xml:space="preserve"> </w:t>
            </w:r>
            <w:r w:rsidRPr="008E2521">
              <w:rPr>
                <w:i/>
              </w:rPr>
              <w:t>10 m</w:t>
            </w:r>
          </w:p>
          <w:p w14:paraId="036EC275" w14:textId="36A8EED8" w:rsidR="00124586" w:rsidRPr="008E2521" w:rsidRDefault="00124586" w:rsidP="005C7F62">
            <w:pPr>
              <w:spacing w:line="240" w:lineRule="auto"/>
              <w:rPr>
                <w:i/>
              </w:rPr>
            </w:pPr>
            <w:r w:rsidRPr="008E2521">
              <w:rPr>
                <w:i/>
              </w:rPr>
              <w:t xml:space="preserve">Safety Depth </w:t>
            </w:r>
            <w:r w:rsidR="00523203">
              <w:rPr>
                <w:i/>
              </w:rPr>
              <w:t>value to</w:t>
            </w:r>
            <w:r w:rsidR="00523203" w:rsidRPr="008E2521">
              <w:rPr>
                <w:i/>
              </w:rPr>
              <w:t xml:space="preserve"> </w:t>
            </w:r>
            <w:r w:rsidRPr="008E2521">
              <w:rPr>
                <w:i/>
              </w:rPr>
              <w:t xml:space="preserve">10 m </w:t>
            </w:r>
          </w:p>
          <w:p w14:paraId="4B26C27E" w14:textId="77777777" w:rsidR="00124586" w:rsidRPr="008E2521" w:rsidRDefault="00124586" w:rsidP="005C7F62">
            <w:pPr>
              <w:spacing w:line="240" w:lineRule="auto"/>
              <w:rPr>
                <w:i/>
              </w:rPr>
            </w:pPr>
            <w:r w:rsidRPr="008E2521">
              <w:rPr>
                <w:i/>
              </w:rPr>
              <w:t>Select Highlight date dependent</w:t>
            </w:r>
          </w:p>
          <w:p w14:paraId="29003A42" w14:textId="77777777" w:rsidR="000A408F" w:rsidRPr="008E2521" w:rsidRDefault="00124586" w:rsidP="005C7F62">
            <w:pPr>
              <w:spacing w:line="240" w:lineRule="auto"/>
              <w:rPr>
                <w:i/>
              </w:rPr>
            </w:pPr>
            <w:r w:rsidRPr="008E2521">
              <w:rPr>
                <w:i/>
              </w:rPr>
              <w:t>Ensure that the viewing date is set to the current date and time (any date after20131201).</w:t>
            </w:r>
          </w:p>
        </w:tc>
      </w:tr>
      <w:tr w:rsidR="000A408F" w14:paraId="25F35C3D" w14:textId="77777777" w:rsidTr="005C7F62">
        <w:trPr>
          <w:tblHeader/>
        </w:trPr>
        <w:tc>
          <w:tcPr>
            <w:tcW w:w="9526" w:type="dxa"/>
            <w:gridSpan w:val="4"/>
            <w:shd w:val="clear" w:color="auto" w:fill="CCFFCC"/>
            <w:vAlign w:val="center"/>
          </w:tcPr>
          <w:p w14:paraId="74C4335D" w14:textId="77777777" w:rsidR="000A408F" w:rsidRPr="004065B1" w:rsidRDefault="000A408F" w:rsidP="00CB4150">
            <w:r w:rsidRPr="000A066E">
              <w:rPr>
                <w:b/>
              </w:rPr>
              <w:t>Action</w:t>
            </w:r>
          </w:p>
        </w:tc>
      </w:tr>
      <w:tr w:rsidR="000A408F" w14:paraId="506CD74B" w14:textId="77777777" w:rsidTr="005C7F62">
        <w:trPr>
          <w:tblHeader/>
        </w:trPr>
        <w:tc>
          <w:tcPr>
            <w:tcW w:w="9526" w:type="dxa"/>
            <w:gridSpan w:val="4"/>
            <w:vAlign w:val="center"/>
          </w:tcPr>
          <w:p w14:paraId="042667E8" w14:textId="77777777" w:rsidR="000A408F" w:rsidRPr="008E2521" w:rsidRDefault="00124586" w:rsidP="00CB4150">
            <w:pPr>
              <w:rPr>
                <w:i/>
              </w:rPr>
            </w:pPr>
            <w:r w:rsidRPr="008E2521">
              <w:rPr>
                <w:i/>
              </w:rPr>
              <w:t>Centre the display on position 32°36.450’S  61°20.900’E and then zoom in to a scale of 1:20,000.</w:t>
            </w:r>
          </w:p>
        </w:tc>
      </w:tr>
      <w:tr w:rsidR="000A408F" w14:paraId="6F6487EC" w14:textId="77777777" w:rsidTr="005C7F62">
        <w:trPr>
          <w:tblHeader/>
        </w:trPr>
        <w:tc>
          <w:tcPr>
            <w:tcW w:w="9526" w:type="dxa"/>
            <w:gridSpan w:val="4"/>
            <w:tcBorders>
              <w:bottom w:val="single" w:sz="4" w:space="0" w:color="auto"/>
            </w:tcBorders>
            <w:shd w:val="clear" w:color="auto" w:fill="CCFFCC"/>
            <w:vAlign w:val="center"/>
          </w:tcPr>
          <w:p w14:paraId="7A8C31EF" w14:textId="77777777" w:rsidR="000A408F" w:rsidRPr="004065B1" w:rsidRDefault="000A408F" w:rsidP="00CB4150">
            <w:r w:rsidRPr="000A066E">
              <w:rPr>
                <w:b/>
              </w:rPr>
              <w:t>Results</w:t>
            </w:r>
          </w:p>
        </w:tc>
      </w:tr>
      <w:tr w:rsidR="000A408F" w14:paraId="0B94C5B4" w14:textId="77777777" w:rsidTr="005C7F62">
        <w:trPr>
          <w:tblHeader/>
        </w:trPr>
        <w:tc>
          <w:tcPr>
            <w:tcW w:w="9526" w:type="dxa"/>
            <w:gridSpan w:val="4"/>
            <w:tcBorders>
              <w:bottom w:val="nil"/>
            </w:tcBorders>
            <w:vAlign w:val="center"/>
          </w:tcPr>
          <w:p w14:paraId="7EBF4A5D" w14:textId="77777777" w:rsidR="000A408F" w:rsidRPr="008E2521" w:rsidRDefault="00124586" w:rsidP="00CB4150">
            <w:pPr>
              <w:jc w:val="left"/>
              <w:rPr>
                <w:i/>
              </w:rPr>
            </w:pPr>
            <w:r w:rsidRPr="008E2521">
              <w:rPr>
                <w:i/>
              </w:rPr>
              <w:t>Confirm that the object displays as in the image below:</w:t>
            </w:r>
          </w:p>
        </w:tc>
      </w:tr>
      <w:tr w:rsidR="00124586" w14:paraId="445F3F52" w14:textId="77777777" w:rsidTr="005C7F62">
        <w:trPr>
          <w:tblHeader/>
        </w:trPr>
        <w:tc>
          <w:tcPr>
            <w:tcW w:w="9526" w:type="dxa"/>
            <w:gridSpan w:val="4"/>
            <w:tcBorders>
              <w:top w:val="nil"/>
            </w:tcBorders>
            <w:vAlign w:val="center"/>
          </w:tcPr>
          <w:p w14:paraId="65713DDD" w14:textId="77777777" w:rsidR="00124586" w:rsidRPr="0015247B" w:rsidRDefault="0018522C" w:rsidP="00124586">
            <w:pPr>
              <w:jc w:val="center"/>
            </w:pPr>
            <w:r>
              <w:rPr>
                <w:noProof/>
                <w:lang w:val="en-US" w:eastAsia="ko-KR"/>
              </w:rPr>
              <w:drawing>
                <wp:inline distT="0" distB="0" distL="0" distR="0" wp14:anchorId="1D0B2DFD" wp14:editId="50EFFC74">
                  <wp:extent cx="2247900" cy="1181100"/>
                  <wp:effectExtent l="0" t="0" r="0" b="0"/>
                  <wp:docPr id="70" name="Picture 70"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3"/>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247900" cy="1181100"/>
                          </a:xfrm>
                          <a:prstGeom prst="rect">
                            <a:avLst/>
                          </a:prstGeom>
                          <a:noFill/>
                          <a:ln>
                            <a:noFill/>
                          </a:ln>
                        </pic:spPr>
                      </pic:pic>
                    </a:graphicData>
                  </a:graphic>
                </wp:inline>
              </w:drawing>
            </w:r>
          </w:p>
        </w:tc>
      </w:tr>
    </w:tbl>
    <w:p w14:paraId="150D062E" w14:textId="77777777" w:rsidR="007769DC" w:rsidRDefault="007769DC" w:rsidP="000A408F"/>
    <w:p w14:paraId="2FB2E0F0" w14:textId="77777777" w:rsidR="007769DC" w:rsidRDefault="007769DC">
      <w:pPr>
        <w:widowControl/>
        <w:spacing w:line="240" w:lineRule="auto"/>
        <w:jc w:val="left"/>
      </w:pPr>
      <w:r>
        <w:br w:type="page"/>
      </w:r>
    </w:p>
    <w:p w14:paraId="7C6C22F0" w14:textId="77777777" w:rsidR="000A408F" w:rsidRDefault="000A408F" w:rsidP="000A408F"/>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124586" w14:paraId="76C7FA7A" w14:textId="77777777" w:rsidTr="00306992">
        <w:trPr>
          <w:trHeight w:val="454"/>
          <w:tblHeader/>
        </w:trPr>
        <w:tc>
          <w:tcPr>
            <w:tcW w:w="2381" w:type="dxa"/>
            <w:shd w:val="clear" w:color="auto" w:fill="CCFFCC"/>
            <w:vAlign w:val="center"/>
          </w:tcPr>
          <w:p w14:paraId="5B854387" w14:textId="77777777" w:rsidR="00124586" w:rsidRPr="004065B1" w:rsidRDefault="00124586" w:rsidP="00306992">
            <w:r w:rsidRPr="000A066E">
              <w:rPr>
                <w:b/>
              </w:rPr>
              <w:t>Test Reference</w:t>
            </w:r>
          </w:p>
        </w:tc>
        <w:tc>
          <w:tcPr>
            <w:tcW w:w="2381" w:type="dxa"/>
            <w:shd w:val="clear" w:color="auto" w:fill="CCFFCC"/>
            <w:vAlign w:val="center"/>
          </w:tcPr>
          <w:p w14:paraId="227C7314" w14:textId="77777777" w:rsidR="00124586" w:rsidRPr="004065B1" w:rsidRDefault="00124586" w:rsidP="00306992">
            <w:r>
              <w:t>3.3.3.1 b)</w:t>
            </w:r>
          </w:p>
        </w:tc>
        <w:tc>
          <w:tcPr>
            <w:tcW w:w="2382" w:type="dxa"/>
            <w:shd w:val="clear" w:color="auto" w:fill="CCFFCC"/>
            <w:vAlign w:val="center"/>
          </w:tcPr>
          <w:p w14:paraId="1B57825C" w14:textId="77777777" w:rsidR="00124586" w:rsidRPr="004065B1" w:rsidRDefault="00124586" w:rsidP="00306992">
            <w:r w:rsidRPr="000A066E">
              <w:rPr>
                <w:b/>
              </w:rPr>
              <w:t>IHO Reference</w:t>
            </w:r>
          </w:p>
        </w:tc>
        <w:tc>
          <w:tcPr>
            <w:tcW w:w="2382" w:type="dxa"/>
            <w:shd w:val="clear" w:color="auto" w:fill="CCFFCC"/>
            <w:vAlign w:val="center"/>
          </w:tcPr>
          <w:p w14:paraId="0730D0D4" w14:textId="77777777" w:rsidR="00124586" w:rsidRPr="004065B1" w:rsidRDefault="00124586" w:rsidP="00306992">
            <w:r w:rsidRPr="00A94802">
              <w:t>S-</w:t>
            </w:r>
            <w:r>
              <w:t>52 10.4.1</w:t>
            </w:r>
          </w:p>
        </w:tc>
      </w:tr>
      <w:tr w:rsidR="00124586" w14:paraId="05BAE454" w14:textId="77777777" w:rsidTr="00306992">
        <w:trPr>
          <w:tblHeader/>
        </w:trPr>
        <w:tc>
          <w:tcPr>
            <w:tcW w:w="9526" w:type="dxa"/>
            <w:gridSpan w:val="4"/>
            <w:shd w:val="clear" w:color="auto" w:fill="CCFFCC"/>
            <w:vAlign w:val="center"/>
          </w:tcPr>
          <w:p w14:paraId="70E113A0" w14:textId="77777777" w:rsidR="00124586" w:rsidRDefault="00124586" w:rsidP="00306992">
            <w:r w:rsidRPr="000A066E">
              <w:rPr>
                <w:b/>
              </w:rPr>
              <w:t>Test description</w:t>
            </w:r>
          </w:p>
        </w:tc>
      </w:tr>
      <w:tr w:rsidR="00124586" w14:paraId="4A99E753" w14:textId="77777777" w:rsidTr="00306992">
        <w:trPr>
          <w:tblHeader/>
        </w:trPr>
        <w:tc>
          <w:tcPr>
            <w:tcW w:w="9526" w:type="dxa"/>
            <w:gridSpan w:val="4"/>
            <w:vAlign w:val="center"/>
          </w:tcPr>
          <w:p w14:paraId="6DD62016" w14:textId="77777777" w:rsidR="00124586" w:rsidRPr="008E2521" w:rsidRDefault="00124586" w:rsidP="00A33CF6">
            <w:pPr>
              <w:rPr>
                <w:i/>
              </w:rPr>
            </w:pPr>
            <w:r w:rsidRPr="008E2521">
              <w:rPr>
                <w:i/>
              </w:rPr>
              <w:t xml:space="preserve">Display of date dependent objects, </w:t>
            </w:r>
            <w:r w:rsidR="00A33CF6" w:rsidRPr="008E2521">
              <w:rPr>
                <w:i/>
              </w:rPr>
              <w:t>set</w:t>
            </w:r>
            <w:r w:rsidRPr="008E2521">
              <w:rPr>
                <w:i/>
              </w:rPr>
              <w:t xml:space="preserve"> date. (DATSTA and DATEND)</w:t>
            </w:r>
          </w:p>
        </w:tc>
      </w:tr>
      <w:tr w:rsidR="00124586" w14:paraId="3F82C6FB" w14:textId="77777777" w:rsidTr="00306992">
        <w:trPr>
          <w:tblHeader/>
        </w:trPr>
        <w:tc>
          <w:tcPr>
            <w:tcW w:w="9526" w:type="dxa"/>
            <w:gridSpan w:val="4"/>
            <w:shd w:val="clear" w:color="auto" w:fill="CCFFCC"/>
            <w:vAlign w:val="center"/>
          </w:tcPr>
          <w:p w14:paraId="0D4C3465" w14:textId="77777777" w:rsidR="00124586" w:rsidRPr="004065B1" w:rsidRDefault="00124586" w:rsidP="00306992">
            <w:r w:rsidRPr="000A066E">
              <w:rPr>
                <w:b/>
              </w:rPr>
              <w:t>Setup</w:t>
            </w:r>
          </w:p>
        </w:tc>
      </w:tr>
      <w:tr w:rsidR="00124586" w14:paraId="634574E6" w14:textId="77777777" w:rsidTr="00306992">
        <w:trPr>
          <w:tblHeader/>
        </w:trPr>
        <w:tc>
          <w:tcPr>
            <w:tcW w:w="9526" w:type="dxa"/>
            <w:gridSpan w:val="4"/>
            <w:vAlign w:val="center"/>
          </w:tcPr>
          <w:p w14:paraId="17185F2E" w14:textId="77777777" w:rsidR="00124586" w:rsidRPr="008E2521" w:rsidRDefault="00124586" w:rsidP="00124586">
            <w:pPr>
              <w:rPr>
                <w:i/>
              </w:rPr>
            </w:pPr>
            <w:r w:rsidRPr="008E2521">
              <w:rPr>
                <w:i/>
              </w:rPr>
              <w:t>As for test 3.3.3.1 a)</w:t>
            </w:r>
          </w:p>
          <w:p w14:paraId="1D0832F1" w14:textId="77777777" w:rsidR="00124586" w:rsidRPr="008E2521" w:rsidRDefault="00124586" w:rsidP="00124586">
            <w:pPr>
              <w:rPr>
                <w:i/>
              </w:rPr>
            </w:pPr>
            <w:r w:rsidRPr="008E2521">
              <w:rPr>
                <w:i/>
              </w:rPr>
              <w:t>Select Highlight date dependent</w:t>
            </w:r>
          </w:p>
          <w:p w14:paraId="5E97091D" w14:textId="77777777" w:rsidR="00124586" w:rsidRPr="008E2521" w:rsidRDefault="00124586" w:rsidP="00124586">
            <w:pPr>
              <w:rPr>
                <w:i/>
              </w:rPr>
            </w:pPr>
            <w:r w:rsidRPr="008E2521">
              <w:rPr>
                <w:i/>
              </w:rPr>
              <w:t>Ensure that the viewing date is set to 18.02.2012</w:t>
            </w:r>
          </w:p>
        </w:tc>
      </w:tr>
      <w:tr w:rsidR="00124586" w14:paraId="4A0D80DB" w14:textId="77777777" w:rsidTr="00306992">
        <w:trPr>
          <w:tblHeader/>
        </w:trPr>
        <w:tc>
          <w:tcPr>
            <w:tcW w:w="9526" w:type="dxa"/>
            <w:gridSpan w:val="4"/>
            <w:shd w:val="clear" w:color="auto" w:fill="CCFFCC"/>
            <w:vAlign w:val="center"/>
          </w:tcPr>
          <w:p w14:paraId="7AA293D0" w14:textId="77777777" w:rsidR="00124586" w:rsidRPr="004065B1" w:rsidRDefault="00124586" w:rsidP="00306992">
            <w:r w:rsidRPr="000A066E">
              <w:rPr>
                <w:b/>
              </w:rPr>
              <w:t>Action</w:t>
            </w:r>
          </w:p>
        </w:tc>
      </w:tr>
      <w:tr w:rsidR="00124586" w14:paraId="6056A0E5" w14:textId="77777777" w:rsidTr="00306992">
        <w:trPr>
          <w:tblHeader/>
        </w:trPr>
        <w:tc>
          <w:tcPr>
            <w:tcW w:w="9526" w:type="dxa"/>
            <w:gridSpan w:val="4"/>
            <w:vAlign w:val="center"/>
          </w:tcPr>
          <w:p w14:paraId="031539CA" w14:textId="77777777" w:rsidR="00124586" w:rsidRPr="0015247B" w:rsidRDefault="00124586" w:rsidP="00306992">
            <w:r w:rsidRPr="00124586">
              <w:t>As for test 3.3.3.1 a)</w:t>
            </w:r>
          </w:p>
        </w:tc>
      </w:tr>
      <w:tr w:rsidR="00124586" w14:paraId="75CD0286" w14:textId="77777777" w:rsidTr="00420885">
        <w:trPr>
          <w:tblHeader/>
        </w:trPr>
        <w:tc>
          <w:tcPr>
            <w:tcW w:w="9526" w:type="dxa"/>
            <w:gridSpan w:val="4"/>
            <w:tcBorders>
              <w:bottom w:val="single" w:sz="4" w:space="0" w:color="auto"/>
            </w:tcBorders>
            <w:shd w:val="clear" w:color="auto" w:fill="CCFFCC"/>
            <w:vAlign w:val="center"/>
          </w:tcPr>
          <w:p w14:paraId="766758F7" w14:textId="77777777" w:rsidR="00124586" w:rsidRPr="004065B1" w:rsidRDefault="00124586" w:rsidP="00306992">
            <w:r w:rsidRPr="000A066E">
              <w:rPr>
                <w:b/>
              </w:rPr>
              <w:t>Results</w:t>
            </w:r>
          </w:p>
        </w:tc>
      </w:tr>
      <w:tr w:rsidR="00124586" w14:paraId="344E14DA" w14:textId="77777777" w:rsidTr="00420885">
        <w:trPr>
          <w:tblHeader/>
        </w:trPr>
        <w:tc>
          <w:tcPr>
            <w:tcW w:w="9526" w:type="dxa"/>
            <w:gridSpan w:val="4"/>
            <w:tcBorders>
              <w:bottom w:val="nil"/>
            </w:tcBorders>
            <w:vAlign w:val="center"/>
          </w:tcPr>
          <w:p w14:paraId="54E6C630" w14:textId="77777777" w:rsidR="00124586" w:rsidRPr="008E2521" w:rsidRDefault="00124586" w:rsidP="00306992">
            <w:pPr>
              <w:jc w:val="left"/>
              <w:rPr>
                <w:i/>
              </w:rPr>
            </w:pPr>
            <w:r w:rsidRPr="008E2521">
              <w:rPr>
                <w:i/>
              </w:rPr>
              <w:t>Confirm that the object displays as in the image below and that a permanent indication is shown as specified in S-52 10.4.1:</w:t>
            </w:r>
          </w:p>
        </w:tc>
      </w:tr>
      <w:tr w:rsidR="00124586" w14:paraId="5C47E862" w14:textId="77777777" w:rsidTr="00420885">
        <w:trPr>
          <w:tblHeader/>
        </w:trPr>
        <w:tc>
          <w:tcPr>
            <w:tcW w:w="9526" w:type="dxa"/>
            <w:gridSpan w:val="4"/>
            <w:tcBorders>
              <w:top w:val="nil"/>
              <w:bottom w:val="nil"/>
            </w:tcBorders>
            <w:vAlign w:val="center"/>
          </w:tcPr>
          <w:p w14:paraId="3282BAE0" w14:textId="77777777" w:rsidR="00124586" w:rsidRPr="0015247B" w:rsidRDefault="0018522C" w:rsidP="00306992">
            <w:pPr>
              <w:jc w:val="center"/>
            </w:pPr>
            <w:r>
              <w:rPr>
                <w:noProof/>
                <w:lang w:val="en-US" w:eastAsia="ko-KR"/>
              </w:rPr>
              <w:drawing>
                <wp:inline distT="0" distB="0" distL="0" distR="0" wp14:anchorId="21B4DB2A" wp14:editId="324898C0">
                  <wp:extent cx="2219325" cy="1162050"/>
                  <wp:effectExtent l="0" t="0" r="9525" b="0"/>
                  <wp:docPr id="71" name="Picture 71"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3"/>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219325" cy="1162050"/>
                          </a:xfrm>
                          <a:prstGeom prst="rect">
                            <a:avLst/>
                          </a:prstGeom>
                          <a:noFill/>
                          <a:ln>
                            <a:noFill/>
                          </a:ln>
                        </pic:spPr>
                      </pic:pic>
                    </a:graphicData>
                  </a:graphic>
                </wp:inline>
              </w:drawing>
            </w:r>
          </w:p>
        </w:tc>
      </w:tr>
      <w:tr w:rsidR="00124586" w14:paraId="2EDDFA74" w14:textId="77777777" w:rsidTr="00420885">
        <w:trPr>
          <w:tblHeader/>
        </w:trPr>
        <w:tc>
          <w:tcPr>
            <w:tcW w:w="9526" w:type="dxa"/>
            <w:gridSpan w:val="4"/>
            <w:tcBorders>
              <w:top w:val="nil"/>
            </w:tcBorders>
            <w:vAlign w:val="center"/>
          </w:tcPr>
          <w:p w14:paraId="4DAADC9B" w14:textId="77777777" w:rsidR="00124586" w:rsidRPr="008E2521" w:rsidRDefault="00124586" w:rsidP="00124586">
            <w:pPr>
              <w:jc w:val="left"/>
              <w:rPr>
                <w:i/>
              </w:rPr>
            </w:pPr>
            <w:r w:rsidRPr="008E2521">
              <w:rPr>
                <w:i/>
              </w:rPr>
              <w:t>Note: A permanent indication that the date has been adjusted should be shown as specified in S-52 10.4.1.</w:t>
            </w:r>
          </w:p>
        </w:tc>
      </w:tr>
    </w:tbl>
    <w:p w14:paraId="14DE0D4F" w14:textId="77777777" w:rsidR="00124586" w:rsidRDefault="00124586" w:rsidP="00124586"/>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124586" w14:paraId="7134E037" w14:textId="77777777" w:rsidTr="00306992">
        <w:trPr>
          <w:trHeight w:val="454"/>
          <w:tblHeader/>
        </w:trPr>
        <w:tc>
          <w:tcPr>
            <w:tcW w:w="2381" w:type="dxa"/>
            <w:shd w:val="clear" w:color="auto" w:fill="CCFFCC"/>
            <w:vAlign w:val="center"/>
          </w:tcPr>
          <w:p w14:paraId="25B14905" w14:textId="77777777" w:rsidR="00124586" w:rsidRPr="004065B1" w:rsidRDefault="00124586" w:rsidP="00306992">
            <w:r w:rsidRPr="000A066E">
              <w:rPr>
                <w:b/>
              </w:rPr>
              <w:t>Test Reference</w:t>
            </w:r>
          </w:p>
        </w:tc>
        <w:tc>
          <w:tcPr>
            <w:tcW w:w="2381" w:type="dxa"/>
            <w:shd w:val="clear" w:color="auto" w:fill="CCFFCC"/>
            <w:vAlign w:val="center"/>
          </w:tcPr>
          <w:p w14:paraId="1D4B1CEF" w14:textId="77777777" w:rsidR="00124586" w:rsidRPr="004065B1" w:rsidRDefault="00124586" w:rsidP="00306992">
            <w:r>
              <w:t>3.3.3.1 c)</w:t>
            </w:r>
          </w:p>
        </w:tc>
        <w:tc>
          <w:tcPr>
            <w:tcW w:w="2382" w:type="dxa"/>
            <w:shd w:val="clear" w:color="auto" w:fill="CCFFCC"/>
            <w:vAlign w:val="center"/>
          </w:tcPr>
          <w:p w14:paraId="65A1C7AD" w14:textId="77777777" w:rsidR="00124586" w:rsidRPr="004065B1" w:rsidRDefault="00124586" w:rsidP="00306992">
            <w:r w:rsidRPr="000A066E">
              <w:rPr>
                <w:b/>
              </w:rPr>
              <w:t>IHO Reference</w:t>
            </w:r>
          </w:p>
        </w:tc>
        <w:tc>
          <w:tcPr>
            <w:tcW w:w="2382" w:type="dxa"/>
            <w:shd w:val="clear" w:color="auto" w:fill="CCFFCC"/>
            <w:vAlign w:val="center"/>
          </w:tcPr>
          <w:p w14:paraId="0A76234C" w14:textId="77777777" w:rsidR="00124586" w:rsidRPr="004065B1" w:rsidRDefault="00124586" w:rsidP="00306992">
            <w:r w:rsidRPr="00A94802">
              <w:t>S-</w:t>
            </w:r>
            <w:r>
              <w:t>52 10.4.1</w:t>
            </w:r>
          </w:p>
        </w:tc>
      </w:tr>
      <w:tr w:rsidR="00124586" w14:paraId="236AB3B1" w14:textId="77777777" w:rsidTr="00306992">
        <w:trPr>
          <w:tblHeader/>
        </w:trPr>
        <w:tc>
          <w:tcPr>
            <w:tcW w:w="9526" w:type="dxa"/>
            <w:gridSpan w:val="4"/>
            <w:shd w:val="clear" w:color="auto" w:fill="CCFFCC"/>
            <w:vAlign w:val="center"/>
          </w:tcPr>
          <w:p w14:paraId="148A945F" w14:textId="77777777" w:rsidR="00124586" w:rsidRDefault="00124586" w:rsidP="00306992">
            <w:r w:rsidRPr="000A066E">
              <w:rPr>
                <w:b/>
              </w:rPr>
              <w:t>Test description</w:t>
            </w:r>
          </w:p>
        </w:tc>
      </w:tr>
      <w:tr w:rsidR="00124586" w14:paraId="6D26FFF4" w14:textId="77777777" w:rsidTr="00306992">
        <w:trPr>
          <w:tblHeader/>
        </w:trPr>
        <w:tc>
          <w:tcPr>
            <w:tcW w:w="9526" w:type="dxa"/>
            <w:gridSpan w:val="4"/>
            <w:vAlign w:val="center"/>
          </w:tcPr>
          <w:p w14:paraId="4F7C4319" w14:textId="77777777" w:rsidR="00124586" w:rsidRPr="008E2521" w:rsidRDefault="00124586" w:rsidP="00A33CF6">
            <w:pPr>
              <w:rPr>
                <w:i/>
              </w:rPr>
            </w:pPr>
            <w:r w:rsidRPr="008E2521">
              <w:rPr>
                <w:i/>
              </w:rPr>
              <w:t>Disp</w:t>
            </w:r>
            <w:r w:rsidR="00A33CF6" w:rsidRPr="008E2521">
              <w:rPr>
                <w:i/>
              </w:rPr>
              <w:t xml:space="preserve">lay of date dependent objects, </w:t>
            </w:r>
            <w:r w:rsidRPr="008E2521">
              <w:rPr>
                <w:i/>
              </w:rPr>
              <w:t>date</w:t>
            </w:r>
            <w:r w:rsidR="00A33CF6" w:rsidRPr="008E2521">
              <w:rPr>
                <w:i/>
              </w:rPr>
              <w:t xml:space="preserve"> range</w:t>
            </w:r>
            <w:r w:rsidRPr="008E2521">
              <w:rPr>
                <w:i/>
              </w:rPr>
              <w:t>. (DATSTA and DATEND)</w:t>
            </w:r>
          </w:p>
        </w:tc>
      </w:tr>
      <w:tr w:rsidR="00124586" w14:paraId="1478ADC7" w14:textId="77777777" w:rsidTr="00306992">
        <w:trPr>
          <w:tblHeader/>
        </w:trPr>
        <w:tc>
          <w:tcPr>
            <w:tcW w:w="9526" w:type="dxa"/>
            <w:gridSpan w:val="4"/>
            <w:shd w:val="clear" w:color="auto" w:fill="CCFFCC"/>
            <w:vAlign w:val="center"/>
          </w:tcPr>
          <w:p w14:paraId="0C3626BC" w14:textId="77777777" w:rsidR="00124586" w:rsidRPr="004065B1" w:rsidRDefault="00124586" w:rsidP="00306992">
            <w:r w:rsidRPr="000A066E">
              <w:rPr>
                <w:b/>
              </w:rPr>
              <w:t>Setup</w:t>
            </w:r>
          </w:p>
        </w:tc>
      </w:tr>
      <w:tr w:rsidR="00124586" w14:paraId="418CA733" w14:textId="77777777" w:rsidTr="00306992">
        <w:trPr>
          <w:tblHeader/>
        </w:trPr>
        <w:tc>
          <w:tcPr>
            <w:tcW w:w="9526" w:type="dxa"/>
            <w:gridSpan w:val="4"/>
            <w:vAlign w:val="center"/>
          </w:tcPr>
          <w:p w14:paraId="74AF5699" w14:textId="77777777" w:rsidR="00124586" w:rsidRPr="008E2521" w:rsidRDefault="00124586" w:rsidP="00124586">
            <w:pPr>
              <w:rPr>
                <w:i/>
              </w:rPr>
            </w:pPr>
            <w:r w:rsidRPr="008E2521">
              <w:rPr>
                <w:i/>
              </w:rPr>
              <w:t>As for test 3.3.3.1 b)</w:t>
            </w:r>
          </w:p>
          <w:p w14:paraId="059A2B57" w14:textId="77777777" w:rsidR="00124586" w:rsidRPr="008E2521" w:rsidRDefault="00124586" w:rsidP="00124586">
            <w:pPr>
              <w:rPr>
                <w:i/>
              </w:rPr>
            </w:pPr>
            <w:r w:rsidRPr="008E2521">
              <w:rPr>
                <w:i/>
              </w:rPr>
              <w:t>Set the viewing date range as follows:</w:t>
            </w:r>
          </w:p>
          <w:p w14:paraId="067D508C" w14:textId="77777777" w:rsidR="00124586" w:rsidRPr="008E2521" w:rsidRDefault="00124586" w:rsidP="00124586">
            <w:pPr>
              <w:rPr>
                <w:i/>
              </w:rPr>
            </w:pPr>
            <w:r w:rsidRPr="008E2521">
              <w:rPr>
                <w:i/>
              </w:rPr>
              <w:t>Start viewing date= 01.02.2012</w:t>
            </w:r>
          </w:p>
          <w:p w14:paraId="1087B738" w14:textId="77777777" w:rsidR="00124586" w:rsidRPr="008E2521" w:rsidRDefault="00124586" w:rsidP="00124586">
            <w:pPr>
              <w:rPr>
                <w:i/>
              </w:rPr>
            </w:pPr>
            <w:r w:rsidRPr="008E2521">
              <w:rPr>
                <w:i/>
              </w:rPr>
              <w:t>End viewing date= 01.12.2012</w:t>
            </w:r>
          </w:p>
        </w:tc>
      </w:tr>
      <w:tr w:rsidR="00124586" w14:paraId="65176004" w14:textId="77777777" w:rsidTr="00306992">
        <w:trPr>
          <w:tblHeader/>
        </w:trPr>
        <w:tc>
          <w:tcPr>
            <w:tcW w:w="9526" w:type="dxa"/>
            <w:gridSpan w:val="4"/>
            <w:shd w:val="clear" w:color="auto" w:fill="CCFFCC"/>
            <w:vAlign w:val="center"/>
          </w:tcPr>
          <w:p w14:paraId="4BF730C9" w14:textId="77777777" w:rsidR="00124586" w:rsidRPr="004065B1" w:rsidRDefault="00124586" w:rsidP="00306992">
            <w:r w:rsidRPr="000A066E">
              <w:rPr>
                <w:b/>
              </w:rPr>
              <w:t>Action</w:t>
            </w:r>
          </w:p>
        </w:tc>
      </w:tr>
      <w:tr w:rsidR="00124586" w14:paraId="314F7E83" w14:textId="77777777" w:rsidTr="00306992">
        <w:trPr>
          <w:tblHeader/>
        </w:trPr>
        <w:tc>
          <w:tcPr>
            <w:tcW w:w="9526" w:type="dxa"/>
            <w:gridSpan w:val="4"/>
            <w:vAlign w:val="center"/>
          </w:tcPr>
          <w:p w14:paraId="4CCB60DB" w14:textId="77777777" w:rsidR="00124586" w:rsidRPr="008E2521" w:rsidRDefault="00124586" w:rsidP="00306992">
            <w:pPr>
              <w:rPr>
                <w:i/>
              </w:rPr>
            </w:pPr>
            <w:r w:rsidRPr="008E2521">
              <w:rPr>
                <w:i/>
              </w:rPr>
              <w:t>As for test 3.3.3.1 a)</w:t>
            </w:r>
          </w:p>
        </w:tc>
      </w:tr>
      <w:tr w:rsidR="00124586" w14:paraId="2EFE28C4" w14:textId="77777777" w:rsidTr="00420885">
        <w:trPr>
          <w:tblHeader/>
        </w:trPr>
        <w:tc>
          <w:tcPr>
            <w:tcW w:w="9526" w:type="dxa"/>
            <w:gridSpan w:val="4"/>
            <w:tcBorders>
              <w:bottom w:val="single" w:sz="4" w:space="0" w:color="auto"/>
            </w:tcBorders>
            <w:shd w:val="clear" w:color="auto" w:fill="CCFFCC"/>
            <w:vAlign w:val="center"/>
          </w:tcPr>
          <w:p w14:paraId="51B52FF8" w14:textId="77777777" w:rsidR="00124586" w:rsidRPr="004065B1" w:rsidRDefault="00124586" w:rsidP="00306992">
            <w:r w:rsidRPr="000A066E">
              <w:rPr>
                <w:b/>
              </w:rPr>
              <w:t>Results</w:t>
            </w:r>
          </w:p>
        </w:tc>
      </w:tr>
      <w:tr w:rsidR="00124586" w14:paraId="1F0A7382" w14:textId="77777777" w:rsidTr="00420885">
        <w:trPr>
          <w:tblHeader/>
        </w:trPr>
        <w:tc>
          <w:tcPr>
            <w:tcW w:w="9526" w:type="dxa"/>
            <w:gridSpan w:val="4"/>
            <w:tcBorders>
              <w:bottom w:val="nil"/>
            </w:tcBorders>
            <w:vAlign w:val="center"/>
          </w:tcPr>
          <w:p w14:paraId="676EC1B7" w14:textId="77777777" w:rsidR="00124586" w:rsidRPr="008E2521" w:rsidRDefault="00124586" w:rsidP="00306992">
            <w:pPr>
              <w:jc w:val="left"/>
              <w:rPr>
                <w:i/>
              </w:rPr>
            </w:pPr>
            <w:r w:rsidRPr="008E2521">
              <w:rPr>
                <w:i/>
              </w:rPr>
              <w:t>Confirm that the object displays as in the image below and that a permanent indication is shown as specified in S-52 10.4.1:</w:t>
            </w:r>
          </w:p>
        </w:tc>
      </w:tr>
      <w:tr w:rsidR="00124586" w14:paraId="1FE76AA4" w14:textId="77777777" w:rsidTr="00420885">
        <w:trPr>
          <w:tblHeader/>
        </w:trPr>
        <w:tc>
          <w:tcPr>
            <w:tcW w:w="9526" w:type="dxa"/>
            <w:gridSpan w:val="4"/>
            <w:tcBorders>
              <w:top w:val="nil"/>
              <w:bottom w:val="nil"/>
            </w:tcBorders>
            <w:vAlign w:val="center"/>
          </w:tcPr>
          <w:p w14:paraId="6EFDF686" w14:textId="77777777" w:rsidR="00124586" w:rsidRPr="008E2521" w:rsidRDefault="0018522C" w:rsidP="00306992">
            <w:pPr>
              <w:jc w:val="center"/>
              <w:rPr>
                <w:i/>
              </w:rPr>
            </w:pPr>
            <w:r w:rsidRPr="008E2521">
              <w:rPr>
                <w:i/>
                <w:noProof/>
                <w:lang w:val="en-US" w:eastAsia="ko-KR"/>
              </w:rPr>
              <w:drawing>
                <wp:inline distT="0" distB="0" distL="0" distR="0" wp14:anchorId="2618C3F6" wp14:editId="1F226F6A">
                  <wp:extent cx="2209800" cy="1152525"/>
                  <wp:effectExtent l="0" t="0" r="0" b="9525"/>
                  <wp:docPr id="72" name="Picture 72"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3"/>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209800" cy="1152525"/>
                          </a:xfrm>
                          <a:prstGeom prst="rect">
                            <a:avLst/>
                          </a:prstGeom>
                          <a:noFill/>
                          <a:ln>
                            <a:noFill/>
                          </a:ln>
                        </pic:spPr>
                      </pic:pic>
                    </a:graphicData>
                  </a:graphic>
                </wp:inline>
              </w:drawing>
            </w:r>
          </w:p>
        </w:tc>
      </w:tr>
      <w:tr w:rsidR="00124586" w14:paraId="00BDFA39" w14:textId="77777777" w:rsidTr="00420885">
        <w:trPr>
          <w:tblHeader/>
        </w:trPr>
        <w:tc>
          <w:tcPr>
            <w:tcW w:w="9526" w:type="dxa"/>
            <w:gridSpan w:val="4"/>
            <w:tcBorders>
              <w:top w:val="nil"/>
            </w:tcBorders>
            <w:vAlign w:val="center"/>
          </w:tcPr>
          <w:p w14:paraId="0BF2E814" w14:textId="77777777" w:rsidR="00124586" w:rsidRPr="008E2521" w:rsidRDefault="00124586" w:rsidP="00306992">
            <w:pPr>
              <w:jc w:val="left"/>
              <w:rPr>
                <w:i/>
              </w:rPr>
            </w:pPr>
            <w:r w:rsidRPr="008E2521">
              <w:rPr>
                <w:i/>
              </w:rPr>
              <w:t>Note: A permanent indication that the date has been adjusted should be shown as specified in S-52 10.4.1.</w:t>
            </w:r>
          </w:p>
        </w:tc>
      </w:tr>
    </w:tbl>
    <w:p w14:paraId="1334FD9B" w14:textId="77777777" w:rsidR="007769DC" w:rsidRDefault="007769DC" w:rsidP="00124586"/>
    <w:p w14:paraId="72F1CCD1" w14:textId="77777777" w:rsidR="007769DC" w:rsidRDefault="007769DC">
      <w:pPr>
        <w:widowControl/>
        <w:spacing w:line="240" w:lineRule="auto"/>
        <w:jc w:val="left"/>
      </w:pPr>
      <w:r>
        <w:br w:type="page"/>
      </w:r>
    </w:p>
    <w:p w14:paraId="414B6B65" w14:textId="77777777" w:rsidR="00124586" w:rsidRDefault="00124586" w:rsidP="00124586"/>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124586" w14:paraId="27DBDE87" w14:textId="77777777" w:rsidTr="00306992">
        <w:trPr>
          <w:trHeight w:val="454"/>
          <w:tblHeader/>
        </w:trPr>
        <w:tc>
          <w:tcPr>
            <w:tcW w:w="2381" w:type="dxa"/>
            <w:shd w:val="clear" w:color="auto" w:fill="CCFFCC"/>
            <w:vAlign w:val="center"/>
          </w:tcPr>
          <w:p w14:paraId="0563CE7F" w14:textId="77777777" w:rsidR="00124586" w:rsidRPr="004065B1" w:rsidRDefault="00124586" w:rsidP="00306992">
            <w:r w:rsidRPr="000A066E">
              <w:rPr>
                <w:b/>
              </w:rPr>
              <w:t>Test Reference</w:t>
            </w:r>
          </w:p>
        </w:tc>
        <w:tc>
          <w:tcPr>
            <w:tcW w:w="2381" w:type="dxa"/>
            <w:shd w:val="clear" w:color="auto" w:fill="CCFFCC"/>
            <w:vAlign w:val="center"/>
          </w:tcPr>
          <w:p w14:paraId="60F59894" w14:textId="77777777" w:rsidR="00124586" w:rsidRPr="004065B1" w:rsidRDefault="00124586" w:rsidP="00306992">
            <w:r>
              <w:t>3.3.3.1 d)</w:t>
            </w:r>
          </w:p>
        </w:tc>
        <w:tc>
          <w:tcPr>
            <w:tcW w:w="2382" w:type="dxa"/>
            <w:shd w:val="clear" w:color="auto" w:fill="CCFFCC"/>
            <w:vAlign w:val="center"/>
          </w:tcPr>
          <w:p w14:paraId="48EB59AE" w14:textId="77777777" w:rsidR="00124586" w:rsidRPr="004065B1" w:rsidRDefault="00124586" w:rsidP="00306992">
            <w:r w:rsidRPr="000A066E">
              <w:rPr>
                <w:b/>
              </w:rPr>
              <w:t>IHO Reference</w:t>
            </w:r>
          </w:p>
        </w:tc>
        <w:tc>
          <w:tcPr>
            <w:tcW w:w="2382" w:type="dxa"/>
            <w:shd w:val="clear" w:color="auto" w:fill="CCFFCC"/>
            <w:vAlign w:val="center"/>
          </w:tcPr>
          <w:p w14:paraId="07DC41FB" w14:textId="77777777" w:rsidR="00124586" w:rsidRPr="004065B1" w:rsidRDefault="00124586" w:rsidP="00306992">
            <w:r w:rsidRPr="00A94802">
              <w:t>S-</w:t>
            </w:r>
            <w:r>
              <w:t>52 10.4.1</w:t>
            </w:r>
          </w:p>
        </w:tc>
      </w:tr>
      <w:tr w:rsidR="00124586" w14:paraId="1A7F5DA7" w14:textId="77777777" w:rsidTr="00306992">
        <w:trPr>
          <w:tblHeader/>
        </w:trPr>
        <w:tc>
          <w:tcPr>
            <w:tcW w:w="9526" w:type="dxa"/>
            <w:gridSpan w:val="4"/>
            <w:shd w:val="clear" w:color="auto" w:fill="CCFFCC"/>
            <w:vAlign w:val="center"/>
          </w:tcPr>
          <w:p w14:paraId="38F49831" w14:textId="77777777" w:rsidR="00124586" w:rsidRDefault="00124586" w:rsidP="00306992">
            <w:r w:rsidRPr="000A066E">
              <w:rPr>
                <w:b/>
              </w:rPr>
              <w:t>Test description</w:t>
            </w:r>
          </w:p>
        </w:tc>
      </w:tr>
      <w:tr w:rsidR="00124586" w14:paraId="4E366422" w14:textId="77777777" w:rsidTr="00306992">
        <w:trPr>
          <w:tblHeader/>
        </w:trPr>
        <w:tc>
          <w:tcPr>
            <w:tcW w:w="9526" w:type="dxa"/>
            <w:gridSpan w:val="4"/>
            <w:vAlign w:val="center"/>
          </w:tcPr>
          <w:p w14:paraId="23389EF2" w14:textId="77777777" w:rsidR="00124586" w:rsidRPr="008E2521" w:rsidRDefault="00A33CF6" w:rsidP="00306992">
            <w:pPr>
              <w:rPr>
                <w:i/>
              </w:rPr>
            </w:pPr>
            <w:r w:rsidRPr="008E2521">
              <w:rPr>
                <w:i/>
              </w:rPr>
              <w:t>Route checking of date dependent objects, date range. (DATSTA and DATEND)</w:t>
            </w:r>
          </w:p>
        </w:tc>
      </w:tr>
      <w:tr w:rsidR="00124586" w14:paraId="47D3EE8D" w14:textId="77777777" w:rsidTr="00306992">
        <w:trPr>
          <w:tblHeader/>
        </w:trPr>
        <w:tc>
          <w:tcPr>
            <w:tcW w:w="9526" w:type="dxa"/>
            <w:gridSpan w:val="4"/>
            <w:shd w:val="clear" w:color="auto" w:fill="CCFFCC"/>
            <w:vAlign w:val="center"/>
          </w:tcPr>
          <w:p w14:paraId="17AC4B5D" w14:textId="77777777" w:rsidR="00124586" w:rsidRPr="004065B1" w:rsidRDefault="00124586" w:rsidP="00306992">
            <w:r w:rsidRPr="000A066E">
              <w:rPr>
                <w:b/>
              </w:rPr>
              <w:t>Setup</w:t>
            </w:r>
          </w:p>
        </w:tc>
      </w:tr>
      <w:tr w:rsidR="00124586" w14:paraId="7542F4E9" w14:textId="77777777" w:rsidTr="00306992">
        <w:trPr>
          <w:tblHeader/>
        </w:trPr>
        <w:tc>
          <w:tcPr>
            <w:tcW w:w="9526" w:type="dxa"/>
            <w:gridSpan w:val="4"/>
            <w:vAlign w:val="center"/>
          </w:tcPr>
          <w:p w14:paraId="287360CE" w14:textId="77777777" w:rsidR="00124586" w:rsidRPr="008E2521" w:rsidRDefault="00124586" w:rsidP="00124586">
            <w:pPr>
              <w:rPr>
                <w:i/>
              </w:rPr>
            </w:pPr>
            <w:r w:rsidRPr="008E2521">
              <w:rPr>
                <w:i/>
              </w:rPr>
              <w:t>As for test 3.3.3.1 c)</w:t>
            </w:r>
          </w:p>
          <w:p w14:paraId="0431602B" w14:textId="77777777" w:rsidR="00124586" w:rsidRPr="008E2521" w:rsidRDefault="00124586" w:rsidP="00124586">
            <w:pPr>
              <w:rPr>
                <w:i/>
              </w:rPr>
            </w:pPr>
            <w:r w:rsidRPr="008E2521">
              <w:rPr>
                <w:i/>
              </w:rPr>
              <w:t>Select scale 1:10 000</w:t>
            </w:r>
          </w:p>
        </w:tc>
      </w:tr>
      <w:tr w:rsidR="00124586" w14:paraId="2174AA46" w14:textId="77777777" w:rsidTr="00306992">
        <w:trPr>
          <w:tblHeader/>
        </w:trPr>
        <w:tc>
          <w:tcPr>
            <w:tcW w:w="9526" w:type="dxa"/>
            <w:gridSpan w:val="4"/>
            <w:shd w:val="clear" w:color="auto" w:fill="CCFFCC"/>
            <w:vAlign w:val="center"/>
          </w:tcPr>
          <w:p w14:paraId="24BA7DB1" w14:textId="77777777" w:rsidR="00124586" w:rsidRPr="004065B1" w:rsidRDefault="00124586" w:rsidP="00306992">
            <w:r w:rsidRPr="000A066E">
              <w:rPr>
                <w:b/>
              </w:rPr>
              <w:t>Action</w:t>
            </w:r>
          </w:p>
        </w:tc>
      </w:tr>
      <w:tr w:rsidR="00124586" w14:paraId="647435C3" w14:textId="77777777" w:rsidTr="00306992">
        <w:trPr>
          <w:tblHeader/>
        </w:trPr>
        <w:tc>
          <w:tcPr>
            <w:tcW w:w="9526" w:type="dxa"/>
            <w:gridSpan w:val="4"/>
            <w:vAlign w:val="center"/>
          </w:tcPr>
          <w:p w14:paraId="13B4F109" w14:textId="77777777" w:rsidR="00124586" w:rsidRPr="008E2521" w:rsidRDefault="00124586" w:rsidP="00124586">
            <w:pPr>
              <w:rPr>
                <w:i/>
              </w:rPr>
            </w:pPr>
            <w:r w:rsidRPr="008E2521">
              <w:rPr>
                <w:i/>
              </w:rPr>
              <w:t>As for test 3.3.3.1 a)</w:t>
            </w:r>
          </w:p>
          <w:p w14:paraId="1F8FA330" w14:textId="77777777" w:rsidR="00124586" w:rsidRPr="008E2521" w:rsidRDefault="00124586" w:rsidP="00124586">
            <w:pPr>
              <w:rPr>
                <w:i/>
              </w:rPr>
            </w:pPr>
            <w:r w:rsidRPr="008E2521">
              <w:rPr>
                <w:i/>
              </w:rPr>
              <w:t>Create a route from 32°36.425’S 61°20.335’E to 32°36.425’S 61°21.400’E with a cross track distance of 0.10NM set for Starboard and for Port.</w:t>
            </w:r>
          </w:p>
        </w:tc>
      </w:tr>
      <w:tr w:rsidR="00124586" w14:paraId="7014EDE0" w14:textId="77777777" w:rsidTr="00420885">
        <w:trPr>
          <w:tblHeader/>
        </w:trPr>
        <w:tc>
          <w:tcPr>
            <w:tcW w:w="9526" w:type="dxa"/>
            <w:gridSpan w:val="4"/>
            <w:tcBorders>
              <w:bottom w:val="single" w:sz="4" w:space="0" w:color="auto"/>
            </w:tcBorders>
            <w:shd w:val="clear" w:color="auto" w:fill="CCFFCC"/>
            <w:vAlign w:val="center"/>
          </w:tcPr>
          <w:p w14:paraId="593F6510" w14:textId="77777777" w:rsidR="00124586" w:rsidRPr="004065B1" w:rsidRDefault="00124586" w:rsidP="00306992">
            <w:r w:rsidRPr="000A066E">
              <w:rPr>
                <w:b/>
              </w:rPr>
              <w:t>Results</w:t>
            </w:r>
          </w:p>
        </w:tc>
      </w:tr>
      <w:tr w:rsidR="00124586" w14:paraId="2B5C7D1E" w14:textId="77777777" w:rsidTr="00420885">
        <w:trPr>
          <w:tblHeader/>
        </w:trPr>
        <w:tc>
          <w:tcPr>
            <w:tcW w:w="9526" w:type="dxa"/>
            <w:gridSpan w:val="4"/>
            <w:tcBorders>
              <w:bottom w:val="nil"/>
            </w:tcBorders>
            <w:vAlign w:val="center"/>
          </w:tcPr>
          <w:p w14:paraId="6DF6AD1F" w14:textId="77777777" w:rsidR="00124586" w:rsidRPr="008E2521" w:rsidRDefault="00124586" w:rsidP="00306992">
            <w:pPr>
              <w:jc w:val="left"/>
              <w:rPr>
                <w:i/>
              </w:rPr>
            </w:pPr>
            <w:r w:rsidRPr="008E2521">
              <w:rPr>
                <w:i/>
              </w:rPr>
              <w:t>Check the route and confirm that the following indications are given and the display is as shown:</w:t>
            </w:r>
          </w:p>
        </w:tc>
      </w:tr>
      <w:tr w:rsidR="00124586" w14:paraId="17AA2126" w14:textId="77777777" w:rsidTr="00420885">
        <w:trPr>
          <w:tblHeader/>
        </w:trPr>
        <w:tc>
          <w:tcPr>
            <w:tcW w:w="9526" w:type="dxa"/>
            <w:gridSpan w:val="4"/>
            <w:tcBorders>
              <w:top w:val="nil"/>
              <w:bottom w:val="nil"/>
            </w:tcBorders>
            <w:vAlign w:val="center"/>
          </w:tcPr>
          <w:p w14:paraId="1638AF4F" w14:textId="3B4D2528" w:rsidR="00E720E8" w:rsidRPr="0015247B" w:rsidRDefault="00E720E8" w:rsidP="00306992">
            <w:pPr>
              <w:jc w:val="center"/>
            </w:pPr>
            <w:r w:rsidRPr="008D2865">
              <w:rPr>
                <w:i/>
                <w:noProof/>
                <w:lang w:val="en-US" w:eastAsia="ko-KR"/>
              </w:rPr>
              <w:drawing>
                <wp:inline distT="0" distB="0" distL="0" distR="0" wp14:anchorId="19974028" wp14:editId="5A850317">
                  <wp:extent cx="5724525" cy="1609725"/>
                  <wp:effectExtent l="0" t="0" r="9525" b="9525"/>
                  <wp:docPr id="77" name="Picture 77"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3"/>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724525" cy="1609725"/>
                          </a:xfrm>
                          <a:prstGeom prst="rect">
                            <a:avLst/>
                          </a:prstGeom>
                          <a:noFill/>
                          <a:ln>
                            <a:noFill/>
                          </a:ln>
                        </pic:spPr>
                      </pic:pic>
                    </a:graphicData>
                  </a:graphic>
                </wp:inline>
              </w:drawing>
            </w:r>
          </w:p>
        </w:tc>
      </w:tr>
      <w:tr w:rsidR="00124586" w14:paraId="7C169A68" w14:textId="77777777" w:rsidTr="00420885">
        <w:trPr>
          <w:tblHeader/>
        </w:trPr>
        <w:tc>
          <w:tcPr>
            <w:tcW w:w="9526" w:type="dxa"/>
            <w:gridSpan w:val="4"/>
            <w:tcBorders>
              <w:top w:val="nil"/>
            </w:tcBorders>
            <w:vAlign w:val="center"/>
          </w:tcPr>
          <w:p w14:paraId="74C6722A" w14:textId="77777777" w:rsidR="00124586" w:rsidRPr="008E2521" w:rsidRDefault="00124586" w:rsidP="00306992">
            <w:pPr>
              <w:jc w:val="left"/>
              <w:rPr>
                <w:i/>
              </w:rPr>
            </w:pPr>
            <w:r w:rsidRPr="008E2521">
              <w:rPr>
                <w:i/>
              </w:rPr>
              <w:t>Note: A permanent indication that the date has been adjusted should be shown as specified in S-52 10.4.1.</w:t>
            </w:r>
          </w:p>
        </w:tc>
      </w:tr>
    </w:tbl>
    <w:p w14:paraId="0A2E9061" w14:textId="77777777" w:rsidR="00124586" w:rsidRDefault="00124586" w:rsidP="00124586"/>
    <w:p w14:paraId="376591CF" w14:textId="77777777" w:rsidR="00124586" w:rsidRDefault="00124586" w:rsidP="000A408F"/>
    <w:p w14:paraId="4E97915C" w14:textId="77777777" w:rsidR="000A408F" w:rsidRPr="000A408F" w:rsidRDefault="00A33CF6" w:rsidP="001D52EE">
      <w:pPr>
        <w:pStyle w:val="Heading4"/>
      </w:pPr>
      <w:r>
        <w:br w:type="page"/>
      </w:r>
      <w:r w:rsidR="000A408F">
        <w:lastRenderedPageBreak/>
        <w:t>3.3.3.2 PERSTA/PEREND on buoys</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0A408F" w14:paraId="37A8809F" w14:textId="77777777" w:rsidTr="00CB4150">
        <w:trPr>
          <w:trHeight w:val="454"/>
          <w:tblHeader/>
        </w:trPr>
        <w:tc>
          <w:tcPr>
            <w:tcW w:w="2381" w:type="dxa"/>
            <w:shd w:val="clear" w:color="auto" w:fill="CCFFCC"/>
            <w:vAlign w:val="center"/>
          </w:tcPr>
          <w:p w14:paraId="27B04420" w14:textId="77777777" w:rsidR="000A408F" w:rsidRPr="004065B1" w:rsidRDefault="000A408F" w:rsidP="00CB4150">
            <w:r w:rsidRPr="000A066E">
              <w:rPr>
                <w:b/>
              </w:rPr>
              <w:t>Test Reference</w:t>
            </w:r>
          </w:p>
        </w:tc>
        <w:tc>
          <w:tcPr>
            <w:tcW w:w="2381" w:type="dxa"/>
            <w:shd w:val="clear" w:color="auto" w:fill="CCFFCC"/>
            <w:vAlign w:val="center"/>
          </w:tcPr>
          <w:p w14:paraId="303240F7" w14:textId="77777777" w:rsidR="000A408F" w:rsidRPr="004065B1" w:rsidRDefault="002F4C9E" w:rsidP="00CB4150">
            <w:r>
              <w:t>3.3.3.2 a)</w:t>
            </w:r>
          </w:p>
        </w:tc>
        <w:tc>
          <w:tcPr>
            <w:tcW w:w="2382" w:type="dxa"/>
            <w:shd w:val="clear" w:color="auto" w:fill="CCFFCC"/>
            <w:vAlign w:val="center"/>
          </w:tcPr>
          <w:p w14:paraId="12F30632" w14:textId="77777777" w:rsidR="000A408F" w:rsidRPr="004065B1" w:rsidRDefault="000A408F" w:rsidP="00CB4150">
            <w:r w:rsidRPr="000A066E">
              <w:rPr>
                <w:b/>
              </w:rPr>
              <w:t>IHO Reference</w:t>
            </w:r>
          </w:p>
        </w:tc>
        <w:tc>
          <w:tcPr>
            <w:tcW w:w="2382" w:type="dxa"/>
            <w:shd w:val="clear" w:color="auto" w:fill="CCFFCC"/>
            <w:vAlign w:val="center"/>
          </w:tcPr>
          <w:p w14:paraId="10416410" w14:textId="77777777" w:rsidR="000A408F" w:rsidRPr="004065B1" w:rsidRDefault="000A408F" w:rsidP="00CB4150">
            <w:r w:rsidRPr="00A94802">
              <w:t>S-</w:t>
            </w:r>
            <w:r>
              <w:t>52 1</w:t>
            </w:r>
            <w:r w:rsidR="002F4C9E">
              <w:t>0.4.1</w:t>
            </w:r>
          </w:p>
        </w:tc>
      </w:tr>
      <w:tr w:rsidR="000A408F" w14:paraId="00EEB5C5" w14:textId="77777777" w:rsidTr="00CB4150">
        <w:trPr>
          <w:tblHeader/>
        </w:trPr>
        <w:tc>
          <w:tcPr>
            <w:tcW w:w="9526" w:type="dxa"/>
            <w:gridSpan w:val="4"/>
            <w:shd w:val="clear" w:color="auto" w:fill="CCFFCC"/>
            <w:vAlign w:val="center"/>
          </w:tcPr>
          <w:p w14:paraId="565B2030" w14:textId="77777777" w:rsidR="000A408F" w:rsidRDefault="000A408F" w:rsidP="00CB4150">
            <w:r w:rsidRPr="000A066E">
              <w:rPr>
                <w:b/>
              </w:rPr>
              <w:t>Test description</w:t>
            </w:r>
          </w:p>
        </w:tc>
      </w:tr>
      <w:tr w:rsidR="000A408F" w14:paraId="41275B50" w14:textId="77777777" w:rsidTr="00CB4150">
        <w:trPr>
          <w:tblHeader/>
        </w:trPr>
        <w:tc>
          <w:tcPr>
            <w:tcW w:w="9526" w:type="dxa"/>
            <w:gridSpan w:val="4"/>
            <w:vAlign w:val="center"/>
          </w:tcPr>
          <w:p w14:paraId="60C0025C" w14:textId="77777777" w:rsidR="000A408F" w:rsidRPr="008E2521" w:rsidRDefault="00A33CF6" w:rsidP="00CB4150">
            <w:pPr>
              <w:rPr>
                <w:i/>
              </w:rPr>
            </w:pPr>
            <w:r w:rsidRPr="008E2521">
              <w:rPr>
                <w:i/>
              </w:rPr>
              <w:t>Display of date dependent objects, current date. (PERSTA and PEREND)</w:t>
            </w:r>
          </w:p>
        </w:tc>
      </w:tr>
      <w:tr w:rsidR="000A408F" w14:paraId="40254889" w14:textId="77777777" w:rsidTr="00CB4150">
        <w:trPr>
          <w:tblHeader/>
        </w:trPr>
        <w:tc>
          <w:tcPr>
            <w:tcW w:w="9526" w:type="dxa"/>
            <w:gridSpan w:val="4"/>
            <w:shd w:val="clear" w:color="auto" w:fill="CCFFCC"/>
            <w:vAlign w:val="center"/>
          </w:tcPr>
          <w:p w14:paraId="1DE6F3D7" w14:textId="77777777" w:rsidR="000A408F" w:rsidRPr="004065B1" w:rsidRDefault="000A408F" w:rsidP="00CB4150">
            <w:r w:rsidRPr="000A066E">
              <w:rPr>
                <w:b/>
              </w:rPr>
              <w:t>Setup</w:t>
            </w:r>
          </w:p>
        </w:tc>
      </w:tr>
      <w:tr w:rsidR="000A408F" w14:paraId="39B1C134" w14:textId="77777777" w:rsidTr="00CB4150">
        <w:trPr>
          <w:tblHeader/>
        </w:trPr>
        <w:tc>
          <w:tcPr>
            <w:tcW w:w="9526" w:type="dxa"/>
            <w:gridSpan w:val="4"/>
            <w:vAlign w:val="center"/>
          </w:tcPr>
          <w:p w14:paraId="715C89E8" w14:textId="77777777" w:rsidR="00A33CF6" w:rsidRPr="008E2521" w:rsidRDefault="00A33CF6" w:rsidP="00A33CF6">
            <w:pPr>
              <w:rPr>
                <w:i/>
              </w:rPr>
            </w:pPr>
            <w:r w:rsidRPr="008E2521">
              <w:rPr>
                <w:i/>
              </w:rPr>
              <w:t>Load the following cell 3.3 Settings\ENC_ROOT\GB4X0001.000 with the following settings:</w:t>
            </w:r>
          </w:p>
          <w:p w14:paraId="062376D5" w14:textId="09DFB787" w:rsidR="00A33CF6" w:rsidRPr="008E2521" w:rsidRDefault="00A33CF6" w:rsidP="00A33CF6">
            <w:pPr>
              <w:rPr>
                <w:i/>
              </w:rPr>
            </w:pPr>
            <w:r w:rsidRPr="008E2521">
              <w:rPr>
                <w:i/>
              </w:rPr>
              <w:t xml:space="preserve">Select </w:t>
            </w:r>
            <w:r w:rsidR="00DE09B9">
              <w:rPr>
                <w:i/>
              </w:rPr>
              <w:t>Display Category</w:t>
            </w:r>
            <w:r w:rsidRPr="008E2521">
              <w:rPr>
                <w:i/>
              </w:rPr>
              <w:t xml:space="preserve"> Other</w:t>
            </w:r>
          </w:p>
          <w:p w14:paraId="19926C13" w14:textId="77777777" w:rsidR="00A33CF6" w:rsidRPr="008E2521" w:rsidRDefault="00A33CF6" w:rsidP="00A33CF6">
            <w:pPr>
              <w:rPr>
                <w:i/>
              </w:rPr>
            </w:pPr>
            <w:r w:rsidRPr="008E2521">
              <w:rPr>
                <w:i/>
              </w:rPr>
              <w:t>Select Symbolized Boundaries</w:t>
            </w:r>
          </w:p>
          <w:p w14:paraId="2148CC34" w14:textId="77777777" w:rsidR="00A33CF6" w:rsidRPr="008E2521" w:rsidRDefault="00A33CF6" w:rsidP="00A33CF6">
            <w:pPr>
              <w:rPr>
                <w:i/>
              </w:rPr>
            </w:pPr>
            <w:r w:rsidRPr="008E2521">
              <w:rPr>
                <w:i/>
              </w:rPr>
              <w:t>Select Paper chart symbols</w:t>
            </w:r>
          </w:p>
          <w:p w14:paraId="3C09E036" w14:textId="37BAE095" w:rsidR="00A33CF6" w:rsidRPr="008E2521" w:rsidRDefault="0069033B" w:rsidP="00A33CF6">
            <w:pPr>
              <w:rPr>
                <w:i/>
              </w:rPr>
            </w:pPr>
            <w:r>
              <w:rPr>
                <w:i/>
              </w:rPr>
              <w:t xml:space="preserve">Safety Contour </w:t>
            </w:r>
            <w:r w:rsidR="00523203">
              <w:rPr>
                <w:i/>
              </w:rPr>
              <w:t>value to</w:t>
            </w:r>
            <w:r w:rsidR="00523203" w:rsidRPr="008E2521">
              <w:rPr>
                <w:i/>
              </w:rPr>
              <w:t xml:space="preserve"> </w:t>
            </w:r>
            <w:r w:rsidR="00A33CF6" w:rsidRPr="008E2521">
              <w:rPr>
                <w:i/>
              </w:rPr>
              <w:t xml:space="preserve">10 </w:t>
            </w:r>
            <w:r w:rsidR="00E66884">
              <w:rPr>
                <w:i/>
              </w:rPr>
              <w:t>m</w:t>
            </w:r>
            <w:r w:rsidR="00A33CF6" w:rsidRPr="008E2521">
              <w:rPr>
                <w:i/>
              </w:rPr>
              <w:t xml:space="preserve"> </w:t>
            </w:r>
          </w:p>
          <w:p w14:paraId="61EB432E" w14:textId="0F1BF06E" w:rsidR="00A33CF6" w:rsidRPr="008E2521" w:rsidRDefault="0069033B" w:rsidP="00A33CF6">
            <w:pPr>
              <w:rPr>
                <w:i/>
              </w:rPr>
            </w:pPr>
            <w:r>
              <w:rPr>
                <w:i/>
              </w:rPr>
              <w:t xml:space="preserve">Safety Depth  </w:t>
            </w:r>
            <w:r w:rsidR="00523203">
              <w:rPr>
                <w:i/>
              </w:rPr>
              <w:t>value to</w:t>
            </w:r>
            <w:r w:rsidR="00523203" w:rsidRPr="008E2521">
              <w:rPr>
                <w:i/>
              </w:rPr>
              <w:t xml:space="preserve"> </w:t>
            </w:r>
            <w:r w:rsidR="00A33CF6" w:rsidRPr="008E2521">
              <w:rPr>
                <w:i/>
              </w:rPr>
              <w:t xml:space="preserve">10 </w:t>
            </w:r>
            <w:r w:rsidR="00E66884">
              <w:rPr>
                <w:i/>
              </w:rPr>
              <w:t>m</w:t>
            </w:r>
          </w:p>
          <w:p w14:paraId="197D2FDA" w14:textId="77777777" w:rsidR="00A33CF6" w:rsidRPr="008E2521" w:rsidRDefault="00A33CF6" w:rsidP="00A33CF6">
            <w:pPr>
              <w:rPr>
                <w:i/>
              </w:rPr>
            </w:pPr>
            <w:r w:rsidRPr="008E2521">
              <w:rPr>
                <w:i/>
              </w:rPr>
              <w:t>Select Highlight date dependent</w:t>
            </w:r>
          </w:p>
          <w:p w14:paraId="72A18680" w14:textId="77777777" w:rsidR="000A408F" w:rsidRPr="008E2521" w:rsidRDefault="00A33CF6" w:rsidP="00A33CF6">
            <w:pPr>
              <w:rPr>
                <w:i/>
              </w:rPr>
            </w:pPr>
            <w:r w:rsidRPr="008E2521">
              <w:rPr>
                <w:i/>
              </w:rPr>
              <w:t>Ensure that the viewing date is set to the 01.11.2013</w:t>
            </w:r>
          </w:p>
        </w:tc>
      </w:tr>
      <w:tr w:rsidR="000A408F" w14:paraId="09C5EC55" w14:textId="77777777" w:rsidTr="00CB4150">
        <w:trPr>
          <w:tblHeader/>
        </w:trPr>
        <w:tc>
          <w:tcPr>
            <w:tcW w:w="9526" w:type="dxa"/>
            <w:gridSpan w:val="4"/>
            <w:shd w:val="clear" w:color="auto" w:fill="CCFFCC"/>
            <w:vAlign w:val="center"/>
          </w:tcPr>
          <w:p w14:paraId="734DC686" w14:textId="77777777" w:rsidR="000A408F" w:rsidRPr="004065B1" w:rsidRDefault="000A408F" w:rsidP="00CB4150">
            <w:r w:rsidRPr="000A066E">
              <w:rPr>
                <w:b/>
              </w:rPr>
              <w:t>Action</w:t>
            </w:r>
          </w:p>
        </w:tc>
      </w:tr>
      <w:tr w:rsidR="000A408F" w14:paraId="1A46E8F9" w14:textId="77777777" w:rsidTr="00CB4150">
        <w:trPr>
          <w:tblHeader/>
        </w:trPr>
        <w:tc>
          <w:tcPr>
            <w:tcW w:w="9526" w:type="dxa"/>
            <w:gridSpan w:val="4"/>
            <w:vAlign w:val="center"/>
          </w:tcPr>
          <w:p w14:paraId="090830DB" w14:textId="77777777" w:rsidR="000A408F" w:rsidRPr="008E2521" w:rsidRDefault="00A33CF6" w:rsidP="00CB4150">
            <w:pPr>
              <w:rPr>
                <w:i/>
              </w:rPr>
            </w:pPr>
            <w:r w:rsidRPr="008E2521">
              <w:rPr>
                <w:i/>
              </w:rPr>
              <w:t>Centre the display on position 32°36.450’S   61°21.900’E and then zoom in to a scale of 1:20,000.</w:t>
            </w:r>
          </w:p>
        </w:tc>
      </w:tr>
      <w:tr w:rsidR="000A408F" w14:paraId="7EE0FD8A" w14:textId="77777777" w:rsidTr="00420885">
        <w:trPr>
          <w:tblHeader/>
        </w:trPr>
        <w:tc>
          <w:tcPr>
            <w:tcW w:w="9526" w:type="dxa"/>
            <w:gridSpan w:val="4"/>
            <w:tcBorders>
              <w:bottom w:val="single" w:sz="4" w:space="0" w:color="auto"/>
            </w:tcBorders>
            <w:shd w:val="clear" w:color="auto" w:fill="CCFFCC"/>
            <w:vAlign w:val="center"/>
          </w:tcPr>
          <w:p w14:paraId="2D6460C4" w14:textId="77777777" w:rsidR="000A408F" w:rsidRPr="004065B1" w:rsidRDefault="000A408F" w:rsidP="00CB4150">
            <w:r w:rsidRPr="000A066E">
              <w:rPr>
                <w:b/>
              </w:rPr>
              <w:t>Results</w:t>
            </w:r>
          </w:p>
        </w:tc>
      </w:tr>
      <w:tr w:rsidR="00A33CF6" w14:paraId="735187B6" w14:textId="77777777" w:rsidTr="00420885">
        <w:trPr>
          <w:tblHeader/>
        </w:trPr>
        <w:tc>
          <w:tcPr>
            <w:tcW w:w="9526" w:type="dxa"/>
            <w:gridSpan w:val="4"/>
            <w:tcBorders>
              <w:top w:val="single" w:sz="4" w:space="0" w:color="auto"/>
              <w:left w:val="single" w:sz="4" w:space="0" w:color="auto"/>
              <w:bottom w:val="nil"/>
              <w:right w:val="single" w:sz="4" w:space="0" w:color="auto"/>
            </w:tcBorders>
            <w:vAlign w:val="center"/>
          </w:tcPr>
          <w:p w14:paraId="186B9C22" w14:textId="77777777" w:rsidR="00A33CF6" w:rsidRPr="008E2521" w:rsidRDefault="00A33CF6" w:rsidP="00306992">
            <w:pPr>
              <w:jc w:val="left"/>
              <w:rPr>
                <w:i/>
              </w:rPr>
            </w:pPr>
            <w:r w:rsidRPr="008E2521">
              <w:rPr>
                <w:i/>
              </w:rPr>
              <w:t>Confirm that the object displays as in the diagram below:</w:t>
            </w:r>
          </w:p>
        </w:tc>
      </w:tr>
      <w:tr w:rsidR="00A33CF6" w14:paraId="63BED74C" w14:textId="77777777" w:rsidTr="00420885">
        <w:trPr>
          <w:tblHeader/>
        </w:trPr>
        <w:tc>
          <w:tcPr>
            <w:tcW w:w="9526" w:type="dxa"/>
            <w:gridSpan w:val="4"/>
            <w:tcBorders>
              <w:top w:val="nil"/>
              <w:left w:val="single" w:sz="4" w:space="0" w:color="auto"/>
              <w:bottom w:val="nil"/>
              <w:right w:val="single" w:sz="4" w:space="0" w:color="auto"/>
            </w:tcBorders>
            <w:vAlign w:val="center"/>
          </w:tcPr>
          <w:p w14:paraId="19D03646" w14:textId="77777777" w:rsidR="00A33CF6" w:rsidRPr="008E2521" w:rsidRDefault="0018522C" w:rsidP="00A33CF6">
            <w:pPr>
              <w:jc w:val="center"/>
              <w:rPr>
                <w:i/>
              </w:rPr>
            </w:pPr>
            <w:r w:rsidRPr="008E2521">
              <w:rPr>
                <w:i/>
                <w:noProof/>
                <w:lang w:val="en-US" w:eastAsia="ko-KR"/>
              </w:rPr>
              <w:drawing>
                <wp:inline distT="0" distB="0" distL="0" distR="0" wp14:anchorId="571DA74C" wp14:editId="27A7F650">
                  <wp:extent cx="2305050" cy="1200150"/>
                  <wp:effectExtent l="0" t="0" r="0" b="0"/>
                  <wp:docPr id="74" name="Picture 74"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3"/>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305050" cy="1200150"/>
                          </a:xfrm>
                          <a:prstGeom prst="rect">
                            <a:avLst/>
                          </a:prstGeom>
                          <a:noFill/>
                          <a:ln>
                            <a:noFill/>
                          </a:ln>
                        </pic:spPr>
                      </pic:pic>
                    </a:graphicData>
                  </a:graphic>
                </wp:inline>
              </w:drawing>
            </w:r>
          </w:p>
        </w:tc>
      </w:tr>
      <w:tr w:rsidR="00A33CF6" w14:paraId="2B4C9CC9" w14:textId="77777777" w:rsidTr="00420885">
        <w:trPr>
          <w:tblHeader/>
        </w:trPr>
        <w:tc>
          <w:tcPr>
            <w:tcW w:w="9526" w:type="dxa"/>
            <w:gridSpan w:val="4"/>
            <w:tcBorders>
              <w:top w:val="nil"/>
              <w:left w:val="single" w:sz="4" w:space="0" w:color="auto"/>
              <w:bottom w:val="single" w:sz="4" w:space="0" w:color="auto"/>
              <w:right w:val="single" w:sz="4" w:space="0" w:color="auto"/>
            </w:tcBorders>
            <w:vAlign w:val="center"/>
          </w:tcPr>
          <w:p w14:paraId="2B565D78" w14:textId="77777777" w:rsidR="00A33CF6" w:rsidRPr="008E2521" w:rsidRDefault="00A33CF6" w:rsidP="00306992">
            <w:pPr>
              <w:jc w:val="left"/>
              <w:rPr>
                <w:i/>
              </w:rPr>
            </w:pPr>
            <w:r w:rsidRPr="008E2521">
              <w:rPr>
                <w:i/>
              </w:rPr>
              <w:t>Note: A permanent indication that the date has been adjusted should be shown as specified in S-52 10.4.1.</w:t>
            </w:r>
          </w:p>
        </w:tc>
      </w:tr>
    </w:tbl>
    <w:p w14:paraId="35279CD8" w14:textId="77777777" w:rsidR="000A408F" w:rsidRDefault="000A408F" w:rsidP="000A408F"/>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A33CF6" w14:paraId="56EB2DB0" w14:textId="77777777" w:rsidTr="00306992">
        <w:trPr>
          <w:trHeight w:val="454"/>
          <w:tblHeader/>
        </w:trPr>
        <w:tc>
          <w:tcPr>
            <w:tcW w:w="2381" w:type="dxa"/>
            <w:shd w:val="clear" w:color="auto" w:fill="CCFFCC"/>
            <w:vAlign w:val="center"/>
          </w:tcPr>
          <w:p w14:paraId="4BB8CB6E" w14:textId="77777777" w:rsidR="00A33CF6" w:rsidRPr="004065B1" w:rsidRDefault="00A33CF6" w:rsidP="00306992">
            <w:r w:rsidRPr="000A066E">
              <w:rPr>
                <w:b/>
              </w:rPr>
              <w:t>Test Reference</w:t>
            </w:r>
          </w:p>
        </w:tc>
        <w:tc>
          <w:tcPr>
            <w:tcW w:w="2381" w:type="dxa"/>
            <w:shd w:val="clear" w:color="auto" w:fill="CCFFCC"/>
            <w:vAlign w:val="center"/>
          </w:tcPr>
          <w:p w14:paraId="0B612750" w14:textId="77777777" w:rsidR="00A33CF6" w:rsidRPr="004065B1" w:rsidRDefault="00A33CF6" w:rsidP="00306992">
            <w:r>
              <w:t>3.3.3.2 b)</w:t>
            </w:r>
          </w:p>
        </w:tc>
        <w:tc>
          <w:tcPr>
            <w:tcW w:w="2382" w:type="dxa"/>
            <w:shd w:val="clear" w:color="auto" w:fill="CCFFCC"/>
            <w:vAlign w:val="center"/>
          </w:tcPr>
          <w:p w14:paraId="292DCE34" w14:textId="77777777" w:rsidR="00A33CF6" w:rsidRPr="004065B1" w:rsidRDefault="00A33CF6" w:rsidP="00306992">
            <w:r w:rsidRPr="000A066E">
              <w:rPr>
                <w:b/>
              </w:rPr>
              <w:t>IHO Reference</w:t>
            </w:r>
          </w:p>
        </w:tc>
        <w:tc>
          <w:tcPr>
            <w:tcW w:w="2382" w:type="dxa"/>
            <w:shd w:val="clear" w:color="auto" w:fill="CCFFCC"/>
            <w:vAlign w:val="center"/>
          </w:tcPr>
          <w:p w14:paraId="5D4C65D3" w14:textId="77777777" w:rsidR="00A33CF6" w:rsidRPr="004065B1" w:rsidRDefault="00A33CF6" w:rsidP="00306992">
            <w:r w:rsidRPr="00A94802">
              <w:t>S-</w:t>
            </w:r>
            <w:r>
              <w:t>52 10.4.1</w:t>
            </w:r>
          </w:p>
        </w:tc>
      </w:tr>
      <w:tr w:rsidR="00A33CF6" w14:paraId="3C8350AE" w14:textId="77777777" w:rsidTr="00306992">
        <w:trPr>
          <w:tblHeader/>
        </w:trPr>
        <w:tc>
          <w:tcPr>
            <w:tcW w:w="9526" w:type="dxa"/>
            <w:gridSpan w:val="4"/>
            <w:shd w:val="clear" w:color="auto" w:fill="CCFFCC"/>
            <w:vAlign w:val="center"/>
          </w:tcPr>
          <w:p w14:paraId="17449135" w14:textId="77777777" w:rsidR="00A33CF6" w:rsidRDefault="00A33CF6" w:rsidP="00306992">
            <w:r w:rsidRPr="000A066E">
              <w:rPr>
                <w:b/>
              </w:rPr>
              <w:t>Test description</w:t>
            </w:r>
          </w:p>
        </w:tc>
      </w:tr>
      <w:tr w:rsidR="00A33CF6" w14:paraId="65F1FD3A" w14:textId="77777777" w:rsidTr="00306992">
        <w:trPr>
          <w:tblHeader/>
        </w:trPr>
        <w:tc>
          <w:tcPr>
            <w:tcW w:w="9526" w:type="dxa"/>
            <w:gridSpan w:val="4"/>
            <w:vAlign w:val="center"/>
          </w:tcPr>
          <w:p w14:paraId="14BB066B" w14:textId="77777777" w:rsidR="00A33CF6" w:rsidRPr="008E2521" w:rsidRDefault="00A33CF6" w:rsidP="00A33CF6">
            <w:pPr>
              <w:rPr>
                <w:i/>
              </w:rPr>
            </w:pPr>
            <w:r w:rsidRPr="008E2521">
              <w:rPr>
                <w:i/>
              </w:rPr>
              <w:t>Display of date dependent objects, set date. (PERSTA and PEREND)</w:t>
            </w:r>
          </w:p>
        </w:tc>
      </w:tr>
      <w:tr w:rsidR="00A33CF6" w14:paraId="1D807E34" w14:textId="77777777" w:rsidTr="00306992">
        <w:trPr>
          <w:tblHeader/>
        </w:trPr>
        <w:tc>
          <w:tcPr>
            <w:tcW w:w="9526" w:type="dxa"/>
            <w:gridSpan w:val="4"/>
            <w:shd w:val="clear" w:color="auto" w:fill="CCFFCC"/>
            <w:vAlign w:val="center"/>
          </w:tcPr>
          <w:p w14:paraId="0F8C896B" w14:textId="77777777" w:rsidR="00A33CF6" w:rsidRPr="004065B1" w:rsidRDefault="00A33CF6" w:rsidP="00306992">
            <w:r w:rsidRPr="000A066E">
              <w:rPr>
                <w:b/>
              </w:rPr>
              <w:t>Setup</w:t>
            </w:r>
          </w:p>
        </w:tc>
      </w:tr>
      <w:tr w:rsidR="00A33CF6" w14:paraId="038561DD" w14:textId="77777777" w:rsidTr="00306992">
        <w:trPr>
          <w:tblHeader/>
        </w:trPr>
        <w:tc>
          <w:tcPr>
            <w:tcW w:w="9526" w:type="dxa"/>
            <w:gridSpan w:val="4"/>
            <w:vAlign w:val="center"/>
          </w:tcPr>
          <w:p w14:paraId="65764A6F" w14:textId="77777777" w:rsidR="00A33CF6" w:rsidRPr="008E2521" w:rsidRDefault="00A33CF6" w:rsidP="00A33CF6">
            <w:pPr>
              <w:rPr>
                <w:i/>
              </w:rPr>
            </w:pPr>
            <w:r w:rsidRPr="008E2521">
              <w:rPr>
                <w:i/>
              </w:rPr>
              <w:t>As for test 3.3.3.2 a)</w:t>
            </w:r>
          </w:p>
          <w:p w14:paraId="06127159" w14:textId="77777777" w:rsidR="00A33CF6" w:rsidRPr="008E2521" w:rsidRDefault="00A33CF6" w:rsidP="00A33CF6">
            <w:pPr>
              <w:rPr>
                <w:i/>
              </w:rPr>
            </w:pPr>
            <w:r w:rsidRPr="008E2521">
              <w:rPr>
                <w:i/>
              </w:rPr>
              <w:t>Select Highlight date dependent</w:t>
            </w:r>
          </w:p>
          <w:p w14:paraId="0C9321D3" w14:textId="77777777" w:rsidR="00A33CF6" w:rsidRPr="008E2521" w:rsidRDefault="00A33CF6" w:rsidP="00A33CF6">
            <w:pPr>
              <w:rPr>
                <w:i/>
              </w:rPr>
            </w:pPr>
            <w:r w:rsidRPr="008E2521">
              <w:rPr>
                <w:i/>
              </w:rPr>
              <w:t>Ensure that viewing date is set to 18.03.2013</w:t>
            </w:r>
          </w:p>
        </w:tc>
      </w:tr>
      <w:tr w:rsidR="00A33CF6" w14:paraId="644D7373" w14:textId="77777777" w:rsidTr="00306992">
        <w:trPr>
          <w:tblHeader/>
        </w:trPr>
        <w:tc>
          <w:tcPr>
            <w:tcW w:w="9526" w:type="dxa"/>
            <w:gridSpan w:val="4"/>
            <w:shd w:val="clear" w:color="auto" w:fill="CCFFCC"/>
            <w:vAlign w:val="center"/>
          </w:tcPr>
          <w:p w14:paraId="2F081654" w14:textId="77777777" w:rsidR="00A33CF6" w:rsidRPr="004065B1" w:rsidRDefault="00A33CF6" w:rsidP="00306992">
            <w:r w:rsidRPr="000A066E">
              <w:rPr>
                <w:b/>
              </w:rPr>
              <w:t>Action</w:t>
            </w:r>
          </w:p>
        </w:tc>
      </w:tr>
      <w:tr w:rsidR="00A33CF6" w14:paraId="28B281E4" w14:textId="77777777" w:rsidTr="00306992">
        <w:trPr>
          <w:tblHeader/>
        </w:trPr>
        <w:tc>
          <w:tcPr>
            <w:tcW w:w="9526" w:type="dxa"/>
            <w:gridSpan w:val="4"/>
            <w:vAlign w:val="center"/>
          </w:tcPr>
          <w:p w14:paraId="0A52E1F1" w14:textId="77777777" w:rsidR="00A33CF6" w:rsidRPr="008E2521" w:rsidRDefault="00A33CF6" w:rsidP="00306992">
            <w:pPr>
              <w:rPr>
                <w:i/>
              </w:rPr>
            </w:pPr>
            <w:r w:rsidRPr="008E2521">
              <w:rPr>
                <w:i/>
              </w:rPr>
              <w:t>As for test 3.3.3.2 a)</w:t>
            </w:r>
          </w:p>
        </w:tc>
      </w:tr>
      <w:tr w:rsidR="00A33CF6" w14:paraId="6E8B3914" w14:textId="77777777" w:rsidTr="00420885">
        <w:trPr>
          <w:tblHeader/>
        </w:trPr>
        <w:tc>
          <w:tcPr>
            <w:tcW w:w="9526" w:type="dxa"/>
            <w:gridSpan w:val="4"/>
            <w:tcBorders>
              <w:bottom w:val="single" w:sz="4" w:space="0" w:color="auto"/>
            </w:tcBorders>
            <w:shd w:val="clear" w:color="auto" w:fill="CCFFCC"/>
            <w:vAlign w:val="center"/>
          </w:tcPr>
          <w:p w14:paraId="632DC92A" w14:textId="77777777" w:rsidR="00A33CF6" w:rsidRPr="004065B1" w:rsidRDefault="00A33CF6" w:rsidP="00306992">
            <w:r w:rsidRPr="000A066E">
              <w:rPr>
                <w:b/>
              </w:rPr>
              <w:t>Results</w:t>
            </w:r>
          </w:p>
        </w:tc>
      </w:tr>
      <w:tr w:rsidR="00A33CF6" w14:paraId="6BD6C9C8" w14:textId="77777777" w:rsidTr="00420885">
        <w:trPr>
          <w:tblHeader/>
        </w:trPr>
        <w:tc>
          <w:tcPr>
            <w:tcW w:w="9526" w:type="dxa"/>
            <w:gridSpan w:val="4"/>
            <w:tcBorders>
              <w:top w:val="single" w:sz="4" w:space="0" w:color="auto"/>
              <w:left w:val="single" w:sz="4" w:space="0" w:color="auto"/>
              <w:bottom w:val="nil"/>
              <w:right w:val="single" w:sz="4" w:space="0" w:color="auto"/>
            </w:tcBorders>
            <w:vAlign w:val="center"/>
          </w:tcPr>
          <w:p w14:paraId="6E19B8E3" w14:textId="77777777" w:rsidR="00A33CF6" w:rsidRPr="008E2521" w:rsidRDefault="00A33CF6" w:rsidP="00306992">
            <w:pPr>
              <w:jc w:val="left"/>
              <w:rPr>
                <w:i/>
              </w:rPr>
            </w:pPr>
            <w:r w:rsidRPr="008E2521">
              <w:rPr>
                <w:i/>
              </w:rPr>
              <w:t>Confirm that the object displays as in the image below and that a permanent indication is shown as specified in S-52 10.4.1:</w:t>
            </w:r>
          </w:p>
        </w:tc>
      </w:tr>
      <w:tr w:rsidR="00A33CF6" w14:paraId="0FB9B1A3" w14:textId="77777777" w:rsidTr="00420885">
        <w:trPr>
          <w:tblHeader/>
        </w:trPr>
        <w:tc>
          <w:tcPr>
            <w:tcW w:w="9526" w:type="dxa"/>
            <w:gridSpan w:val="4"/>
            <w:tcBorders>
              <w:top w:val="nil"/>
              <w:left w:val="single" w:sz="4" w:space="0" w:color="auto"/>
              <w:bottom w:val="nil"/>
              <w:right w:val="single" w:sz="4" w:space="0" w:color="auto"/>
            </w:tcBorders>
            <w:vAlign w:val="center"/>
          </w:tcPr>
          <w:p w14:paraId="2A07FE76" w14:textId="77777777" w:rsidR="00A33CF6" w:rsidRPr="008E2521" w:rsidRDefault="0018522C" w:rsidP="00306992">
            <w:pPr>
              <w:jc w:val="center"/>
              <w:rPr>
                <w:i/>
              </w:rPr>
            </w:pPr>
            <w:r w:rsidRPr="008E2521">
              <w:rPr>
                <w:i/>
                <w:noProof/>
                <w:lang w:val="en-US" w:eastAsia="ko-KR"/>
              </w:rPr>
              <w:drawing>
                <wp:inline distT="0" distB="0" distL="0" distR="0" wp14:anchorId="71A11D85" wp14:editId="4CF67BF0">
                  <wp:extent cx="2266950" cy="1133475"/>
                  <wp:effectExtent l="0" t="0" r="0" b="9525"/>
                  <wp:docPr id="75" name="Picture 75"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3"/>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2266950" cy="1133475"/>
                          </a:xfrm>
                          <a:prstGeom prst="rect">
                            <a:avLst/>
                          </a:prstGeom>
                          <a:noFill/>
                          <a:ln>
                            <a:noFill/>
                          </a:ln>
                        </pic:spPr>
                      </pic:pic>
                    </a:graphicData>
                  </a:graphic>
                </wp:inline>
              </w:drawing>
            </w:r>
          </w:p>
        </w:tc>
      </w:tr>
      <w:tr w:rsidR="00A33CF6" w14:paraId="7BA5FC68" w14:textId="77777777" w:rsidTr="00420885">
        <w:trPr>
          <w:tblHeader/>
        </w:trPr>
        <w:tc>
          <w:tcPr>
            <w:tcW w:w="9526" w:type="dxa"/>
            <w:gridSpan w:val="4"/>
            <w:tcBorders>
              <w:top w:val="nil"/>
              <w:left w:val="single" w:sz="4" w:space="0" w:color="auto"/>
              <w:bottom w:val="single" w:sz="4" w:space="0" w:color="auto"/>
              <w:right w:val="single" w:sz="4" w:space="0" w:color="auto"/>
            </w:tcBorders>
            <w:vAlign w:val="center"/>
          </w:tcPr>
          <w:p w14:paraId="61E0799A" w14:textId="77777777" w:rsidR="00A33CF6" w:rsidRPr="008E2521" w:rsidRDefault="00A33CF6" w:rsidP="00306992">
            <w:pPr>
              <w:jc w:val="left"/>
              <w:rPr>
                <w:i/>
              </w:rPr>
            </w:pPr>
            <w:r w:rsidRPr="008E2521">
              <w:rPr>
                <w:i/>
              </w:rPr>
              <w:t>Note: A permanent indication that the date has been adjusted should be shown as specified in S-52 10.4.1.</w:t>
            </w:r>
          </w:p>
        </w:tc>
      </w:tr>
    </w:tbl>
    <w:p w14:paraId="29D11E77" w14:textId="77777777" w:rsidR="00A33CF6" w:rsidRDefault="00A33CF6" w:rsidP="00A33CF6"/>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A33CF6" w14:paraId="736F32B2" w14:textId="77777777" w:rsidTr="00306992">
        <w:trPr>
          <w:trHeight w:val="454"/>
          <w:tblHeader/>
        </w:trPr>
        <w:tc>
          <w:tcPr>
            <w:tcW w:w="2381" w:type="dxa"/>
            <w:shd w:val="clear" w:color="auto" w:fill="CCFFCC"/>
            <w:vAlign w:val="center"/>
          </w:tcPr>
          <w:p w14:paraId="568A784C" w14:textId="77777777" w:rsidR="00A33CF6" w:rsidRPr="004065B1" w:rsidRDefault="00A33CF6" w:rsidP="00306992">
            <w:r w:rsidRPr="000A066E">
              <w:rPr>
                <w:b/>
              </w:rPr>
              <w:t>Test Reference</w:t>
            </w:r>
          </w:p>
        </w:tc>
        <w:tc>
          <w:tcPr>
            <w:tcW w:w="2381" w:type="dxa"/>
            <w:shd w:val="clear" w:color="auto" w:fill="CCFFCC"/>
            <w:vAlign w:val="center"/>
          </w:tcPr>
          <w:p w14:paraId="1935D6E0" w14:textId="77777777" w:rsidR="00A33CF6" w:rsidRPr="004065B1" w:rsidRDefault="00A33CF6" w:rsidP="00306992">
            <w:r>
              <w:t>3.3.3.2 c)</w:t>
            </w:r>
          </w:p>
        </w:tc>
        <w:tc>
          <w:tcPr>
            <w:tcW w:w="2382" w:type="dxa"/>
            <w:shd w:val="clear" w:color="auto" w:fill="CCFFCC"/>
            <w:vAlign w:val="center"/>
          </w:tcPr>
          <w:p w14:paraId="41810BFE" w14:textId="77777777" w:rsidR="00A33CF6" w:rsidRPr="004065B1" w:rsidRDefault="00A33CF6" w:rsidP="00306992">
            <w:r w:rsidRPr="000A066E">
              <w:rPr>
                <w:b/>
              </w:rPr>
              <w:t>IHO Reference</w:t>
            </w:r>
          </w:p>
        </w:tc>
        <w:tc>
          <w:tcPr>
            <w:tcW w:w="2382" w:type="dxa"/>
            <w:shd w:val="clear" w:color="auto" w:fill="CCFFCC"/>
            <w:vAlign w:val="center"/>
          </w:tcPr>
          <w:p w14:paraId="0EB5E718" w14:textId="77777777" w:rsidR="00A33CF6" w:rsidRPr="004065B1" w:rsidRDefault="00A33CF6" w:rsidP="00306992">
            <w:r w:rsidRPr="00A94802">
              <w:t>S-</w:t>
            </w:r>
            <w:r>
              <w:t>52 10.4.1</w:t>
            </w:r>
          </w:p>
        </w:tc>
      </w:tr>
      <w:tr w:rsidR="00A33CF6" w14:paraId="63B3FBD7" w14:textId="77777777" w:rsidTr="00306992">
        <w:trPr>
          <w:tblHeader/>
        </w:trPr>
        <w:tc>
          <w:tcPr>
            <w:tcW w:w="9526" w:type="dxa"/>
            <w:gridSpan w:val="4"/>
            <w:shd w:val="clear" w:color="auto" w:fill="CCFFCC"/>
            <w:vAlign w:val="center"/>
          </w:tcPr>
          <w:p w14:paraId="0BF8D299" w14:textId="77777777" w:rsidR="00A33CF6" w:rsidRDefault="00A33CF6" w:rsidP="00306992">
            <w:r w:rsidRPr="000A066E">
              <w:rPr>
                <w:b/>
              </w:rPr>
              <w:t>Test description</w:t>
            </w:r>
          </w:p>
        </w:tc>
      </w:tr>
      <w:tr w:rsidR="00A33CF6" w14:paraId="1B6FD62A" w14:textId="77777777" w:rsidTr="00306992">
        <w:trPr>
          <w:tblHeader/>
        </w:trPr>
        <w:tc>
          <w:tcPr>
            <w:tcW w:w="9526" w:type="dxa"/>
            <w:gridSpan w:val="4"/>
            <w:vAlign w:val="center"/>
          </w:tcPr>
          <w:p w14:paraId="0AD15328" w14:textId="77777777" w:rsidR="00A33CF6" w:rsidRPr="008D2865" w:rsidRDefault="00A33CF6" w:rsidP="00A33CF6">
            <w:pPr>
              <w:rPr>
                <w:i/>
              </w:rPr>
            </w:pPr>
            <w:r w:rsidRPr="008D2865">
              <w:rPr>
                <w:i/>
              </w:rPr>
              <w:t>Display of date dependent objects, date range. (PERSTA and PEREND)</w:t>
            </w:r>
          </w:p>
        </w:tc>
      </w:tr>
      <w:tr w:rsidR="00A33CF6" w14:paraId="07E6B19A" w14:textId="77777777" w:rsidTr="00306992">
        <w:trPr>
          <w:tblHeader/>
        </w:trPr>
        <w:tc>
          <w:tcPr>
            <w:tcW w:w="9526" w:type="dxa"/>
            <w:gridSpan w:val="4"/>
            <w:shd w:val="clear" w:color="auto" w:fill="CCFFCC"/>
            <w:vAlign w:val="center"/>
          </w:tcPr>
          <w:p w14:paraId="2C77B850" w14:textId="77777777" w:rsidR="00A33CF6" w:rsidRPr="004065B1" w:rsidRDefault="00A33CF6" w:rsidP="00306992">
            <w:r w:rsidRPr="000A066E">
              <w:rPr>
                <w:b/>
              </w:rPr>
              <w:lastRenderedPageBreak/>
              <w:t>Setup</w:t>
            </w:r>
          </w:p>
        </w:tc>
      </w:tr>
      <w:tr w:rsidR="00A33CF6" w14:paraId="4CC0ED7E" w14:textId="77777777" w:rsidTr="00306992">
        <w:trPr>
          <w:tblHeader/>
        </w:trPr>
        <w:tc>
          <w:tcPr>
            <w:tcW w:w="9526" w:type="dxa"/>
            <w:gridSpan w:val="4"/>
            <w:vAlign w:val="center"/>
          </w:tcPr>
          <w:p w14:paraId="383820EF" w14:textId="77777777" w:rsidR="00A33CF6" w:rsidRPr="008D2865" w:rsidRDefault="00A33CF6" w:rsidP="00A33CF6">
            <w:pPr>
              <w:rPr>
                <w:i/>
              </w:rPr>
            </w:pPr>
            <w:r w:rsidRPr="008D2865">
              <w:rPr>
                <w:i/>
              </w:rPr>
              <w:t>As for test 3.3.3.2 b)</w:t>
            </w:r>
          </w:p>
          <w:p w14:paraId="5C544F4F" w14:textId="77777777" w:rsidR="00A33CF6" w:rsidRPr="008D2865" w:rsidRDefault="00A33CF6" w:rsidP="00A33CF6">
            <w:pPr>
              <w:rPr>
                <w:i/>
              </w:rPr>
            </w:pPr>
            <w:r w:rsidRPr="008D2865">
              <w:rPr>
                <w:i/>
              </w:rPr>
              <w:t xml:space="preserve">Set the viewing date range as follows: </w:t>
            </w:r>
          </w:p>
          <w:p w14:paraId="2973656A" w14:textId="24784B0C" w:rsidR="00A33CF6" w:rsidRPr="008D2865" w:rsidRDefault="00A33CF6" w:rsidP="00A33CF6">
            <w:pPr>
              <w:rPr>
                <w:i/>
              </w:rPr>
            </w:pPr>
            <w:r w:rsidRPr="008D2865">
              <w:rPr>
                <w:i/>
              </w:rPr>
              <w:t>Start viewing date</w:t>
            </w:r>
            <w:r w:rsidR="00523203">
              <w:rPr>
                <w:i/>
              </w:rPr>
              <w:t xml:space="preserve"> </w:t>
            </w:r>
            <w:r w:rsidRPr="008D2865">
              <w:rPr>
                <w:i/>
              </w:rPr>
              <w:t>= 01.02.2012</w:t>
            </w:r>
          </w:p>
          <w:p w14:paraId="4B065392" w14:textId="35E3D22B" w:rsidR="00A33CF6" w:rsidRPr="008D2865" w:rsidRDefault="00A33CF6" w:rsidP="00A33CF6">
            <w:pPr>
              <w:rPr>
                <w:i/>
              </w:rPr>
            </w:pPr>
            <w:r w:rsidRPr="008D2865">
              <w:rPr>
                <w:i/>
              </w:rPr>
              <w:t>End viewing date</w:t>
            </w:r>
            <w:r w:rsidR="00523203">
              <w:rPr>
                <w:i/>
              </w:rPr>
              <w:t xml:space="preserve"> </w:t>
            </w:r>
            <w:r w:rsidRPr="008D2865">
              <w:rPr>
                <w:i/>
              </w:rPr>
              <w:t>= 01.11.2012</w:t>
            </w:r>
          </w:p>
        </w:tc>
      </w:tr>
      <w:tr w:rsidR="00A33CF6" w14:paraId="308A2097" w14:textId="77777777" w:rsidTr="00306992">
        <w:trPr>
          <w:tblHeader/>
        </w:trPr>
        <w:tc>
          <w:tcPr>
            <w:tcW w:w="9526" w:type="dxa"/>
            <w:gridSpan w:val="4"/>
            <w:shd w:val="clear" w:color="auto" w:fill="CCFFCC"/>
            <w:vAlign w:val="center"/>
          </w:tcPr>
          <w:p w14:paraId="2063D25E" w14:textId="77777777" w:rsidR="00A33CF6" w:rsidRPr="004065B1" w:rsidRDefault="00A33CF6" w:rsidP="00306992">
            <w:r w:rsidRPr="000A066E">
              <w:rPr>
                <w:b/>
              </w:rPr>
              <w:t>Action</w:t>
            </w:r>
          </w:p>
        </w:tc>
      </w:tr>
      <w:tr w:rsidR="00A33CF6" w14:paraId="2CB0A496" w14:textId="77777777" w:rsidTr="00306992">
        <w:trPr>
          <w:tblHeader/>
        </w:trPr>
        <w:tc>
          <w:tcPr>
            <w:tcW w:w="9526" w:type="dxa"/>
            <w:gridSpan w:val="4"/>
            <w:vAlign w:val="center"/>
          </w:tcPr>
          <w:p w14:paraId="3E10FC6D" w14:textId="77777777" w:rsidR="00A33CF6" w:rsidRPr="008D2865" w:rsidRDefault="00A33CF6" w:rsidP="00306992">
            <w:pPr>
              <w:rPr>
                <w:i/>
              </w:rPr>
            </w:pPr>
            <w:r w:rsidRPr="008D2865">
              <w:rPr>
                <w:i/>
              </w:rPr>
              <w:t>As for test 3.3.3.2 a)</w:t>
            </w:r>
          </w:p>
        </w:tc>
      </w:tr>
      <w:tr w:rsidR="00A33CF6" w14:paraId="0DA53F2A" w14:textId="77777777" w:rsidTr="00730835">
        <w:trPr>
          <w:tblHeader/>
        </w:trPr>
        <w:tc>
          <w:tcPr>
            <w:tcW w:w="9526" w:type="dxa"/>
            <w:gridSpan w:val="4"/>
            <w:tcBorders>
              <w:bottom w:val="single" w:sz="4" w:space="0" w:color="auto"/>
            </w:tcBorders>
            <w:shd w:val="clear" w:color="auto" w:fill="CCFFCC"/>
            <w:vAlign w:val="center"/>
          </w:tcPr>
          <w:p w14:paraId="0FA6D0CF" w14:textId="77777777" w:rsidR="00A33CF6" w:rsidRPr="004065B1" w:rsidRDefault="00A33CF6" w:rsidP="00306992">
            <w:r w:rsidRPr="000A066E">
              <w:rPr>
                <w:b/>
              </w:rPr>
              <w:t>Results</w:t>
            </w:r>
          </w:p>
        </w:tc>
      </w:tr>
      <w:tr w:rsidR="00A33CF6" w14:paraId="7866CD97" w14:textId="77777777" w:rsidTr="00730835">
        <w:trPr>
          <w:tblHeader/>
        </w:trPr>
        <w:tc>
          <w:tcPr>
            <w:tcW w:w="9526" w:type="dxa"/>
            <w:gridSpan w:val="4"/>
            <w:tcBorders>
              <w:top w:val="single" w:sz="4" w:space="0" w:color="auto"/>
              <w:left w:val="single" w:sz="4" w:space="0" w:color="auto"/>
              <w:bottom w:val="nil"/>
              <w:right w:val="single" w:sz="4" w:space="0" w:color="auto"/>
            </w:tcBorders>
            <w:vAlign w:val="center"/>
          </w:tcPr>
          <w:p w14:paraId="1774D6F2" w14:textId="77777777" w:rsidR="00A33CF6" w:rsidRPr="008D2865" w:rsidRDefault="00A33CF6" w:rsidP="00306992">
            <w:pPr>
              <w:jc w:val="left"/>
              <w:rPr>
                <w:i/>
              </w:rPr>
            </w:pPr>
            <w:r w:rsidRPr="008D2865">
              <w:rPr>
                <w:i/>
              </w:rPr>
              <w:t>Confirm that the object displays as in the image below and that a permanent indication is shown as specified in S-52 10.4.1:</w:t>
            </w:r>
          </w:p>
        </w:tc>
      </w:tr>
      <w:tr w:rsidR="00A33CF6" w14:paraId="1ED76727" w14:textId="77777777" w:rsidTr="00730835">
        <w:trPr>
          <w:tblHeader/>
        </w:trPr>
        <w:tc>
          <w:tcPr>
            <w:tcW w:w="9526" w:type="dxa"/>
            <w:gridSpan w:val="4"/>
            <w:tcBorders>
              <w:top w:val="nil"/>
              <w:left w:val="single" w:sz="4" w:space="0" w:color="auto"/>
              <w:bottom w:val="nil"/>
              <w:right w:val="single" w:sz="4" w:space="0" w:color="auto"/>
            </w:tcBorders>
            <w:vAlign w:val="center"/>
          </w:tcPr>
          <w:p w14:paraId="1AEA053B" w14:textId="77777777" w:rsidR="00A33CF6" w:rsidRPr="008D2865" w:rsidRDefault="0018522C" w:rsidP="00306992">
            <w:pPr>
              <w:jc w:val="center"/>
              <w:rPr>
                <w:i/>
              </w:rPr>
            </w:pPr>
            <w:r w:rsidRPr="008D2865">
              <w:rPr>
                <w:i/>
                <w:noProof/>
                <w:lang w:val="en-US" w:eastAsia="ko-KR"/>
              </w:rPr>
              <w:drawing>
                <wp:inline distT="0" distB="0" distL="0" distR="0" wp14:anchorId="26FD9382" wp14:editId="6910BC97">
                  <wp:extent cx="2286000" cy="1171575"/>
                  <wp:effectExtent l="0" t="0" r="0" b="9525"/>
                  <wp:docPr id="76" name="Picture 76"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3"/>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286000" cy="1171575"/>
                          </a:xfrm>
                          <a:prstGeom prst="rect">
                            <a:avLst/>
                          </a:prstGeom>
                          <a:noFill/>
                          <a:ln>
                            <a:noFill/>
                          </a:ln>
                        </pic:spPr>
                      </pic:pic>
                    </a:graphicData>
                  </a:graphic>
                </wp:inline>
              </w:drawing>
            </w:r>
          </w:p>
        </w:tc>
      </w:tr>
      <w:tr w:rsidR="00A33CF6" w14:paraId="48DFC76A" w14:textId="77777777" w:rsidTr="00730835">
        <w:trPr>
          <w:tblHeader/>
        </w:trPr>
        <w:tc>
          <w:tcPr>
            <w:tcW w:w="9526" w:type="dxa"/>
            <w:gridSpan w:val="4"/>
            <w:tcBorders>
              <w:top w:val="nil"/>
              <w:left w:val="single" w:sz="4" w:space="0" w:color="auto"/>
              <w:bottom w:val="single" w:sz="4" w:space="0" w:color="auto"/>
              <w:right w:val="single" w:sz="4" w:space="0" w:color="auto"/>
            </w:tcBorders>
            <w:vAlign w:val="center"/>
          </w:tcPr>
          <w:p w14:paraId="489CF7EB" w14:textId="3DE3753E" w:rsidR="00A33CF6" w:rsidRPr="008D2865" w:rsidRDefault="00A33CF6" w:rsidP="00306992">
            <w:pPr>
              <w:jc w:val="left"/>
              <w:rPr>
                <w:i/>
              </w:rPr>
            </w:pPr>
            <w:r w:rsidRPr="008D2865">
              <w:rPr>
                <w:i/>
              </w:rPr>
              <w:t>Note: A permanent indication that the date has been adjusted shoul</w:t>
            </w:r>
            <w:r w:rsidR="00375CA4">
              <w:rPr>
                <w:i/>
              </w:rPr>
              <w:t>d be shown as specified in S-52</w:t>
            </w:r>
            <w:r w:rsidRPr="008D2865">
              <w:rPr>
                <w:i/>
              </w:rPr>
              <w:t>10.4.1.</w:t>
            </w:r>
          </w:p>
        </w:tc>
      </w:tr>
    </w:tbl>
    <w:p w14:paraId="4BF20D91" w14:textId="77777777" w:rsidR="00A33CF6" w:rsidRDefault="00A33CF6" w:rsidP="00A33CF6"/>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A33CF6" w14:paraId="7A77CFA1" w14:textId="77777777" w:rsidTr="00306992">
        <w:trPr>
          <w:trHeight w:val="454"/>
          <w:tblHeader/>
        </w:trPr>
        <w:tc>
          <w:tcPr>
            <w:tcW w:w="2381" w:type="dxa"/>
            <w:shd w:val="clear" w:color="auto" w:fill="CCFFCC"/>
            <w:vAlign w:val="center"/>
          </w:tcPr>
          <w:p w14:paraId="1FFF4846" w14:textId="77777777" w:rsidR="00A33CF6" w:rsidRPr="004065B1" w:rsidRDefault="00A33CF6" w:rsidP="00306992">
            <w:r w:rsidRPr="000A066E">
              <w:rPr>
                <w:b/>
              </w:rPr>
              <w:t>Test Reference</w:t>
            </w:r>
          </w:p>
        </w:tc>
        <w:tc>
          <w:tcPr>
            <w:tcW w:w="2381" w:type="dxa"/>
            <w:shd w:val="clear" w:color="auto" w:fill="CCFFCC"/>
            <w:vAlign w:val="center"/>
          </w:tcPr>
          <w:p w14:paraId="1F845BAE" w14:textId="77777777" w:rsidR="00A33CF6" w:rsidRPr="004065B1" w:rsidRDefault="00A33CF6" w:rsidP="00306992">
            <w:r>
              <w:t>3.3.3.2 d)</w:t>
            </w:r>
          </w:p>
        </w:tc>
        <w:tc>
          <w:tcPr>
            <w:tcW w:w="2382" w:type="dxa"/>
            <w:shd w:val="clear" w:color="auto" w:fill="CCFFCC"/>
            <w:vAlign w:val="center"/>
          </w:tcPr>
          <w:p w14:paraId="33BDE92B" w14:textId="77777777" w:rsidR="00A33CF6" w:rsidRPr="004065B1" w:rsidRDefault="00A33CF6" w:rsidP="00306992">
            <w:r w:rsidRPr="000A066E">
              <w:rPr>
                <w:b/>
              </w:rPr>
              <w:t>IHO Reference</w:t>
            </w:r>
          </w:p>
        </w:tc>
        <w:tc>
          <w:tcPr>
            <w:tcW w:w="2382" w:type="dxa"/>
            <w:shd w:val="clear" w:color="auto" w:fill="CCFFCC"/>
            <w:vAlign w:val="center"/>
          </w:tcPr>
          <w:p w14:paraId="17A6F0FD" w14:textId="77777777" w:rsidR="00A33CF6" w:rsidRPr="004065B1" w:rsidRDefault="00A33CF6" w:rsidP="00306992">
            <w:r w:rsidRPr="00A94802">
              <w:t>S-</w:t>
            </w:r>
            <w:r>
              <w:t>52 10.4.1</w:t>
            </w:r>
          </w:p>
        </w:tc>
      </w:tr>
      <w:tr w:rsidR="00A33CF6" w14:paraId="08A44F54" w14:textId="77777777" w:rsidTr="00306992">
        <w:trPr>
          <w:tblHeader/>
        </w:trPr>
        <w:tc>
          <w:tcPr>
            <w:tcW w:w="9526" w:type="dxa"/>
            <w:gridSpan w:val="4"/>
            <w:shd w:val="clear" w:color="auto" w:fill="CCFFCC"/>
            <w:vAlign w:val="center"/>
          </w:tcPr>
          <w:p w14:paraId="61655CC1" w14:textId="77777777" w:rsidR="00A33CF6" w:rsidRDefault="00A33CF6" w:rsidP="00306992">
            <w:r w:rsidRPr="000A066E">
              <w:rPr>
                <w:b/>
              </w:rPr>
              <w:t>Test description</w:t>
            </w:r>
          </w:p>
        </w:tc>
      </w:tr>
      <w:tr w:rsidR="00A33CF6" w14:paraId="3C7F0E98" w14:textId="77777777" w:rsidTr="00306992">
        <w:trPr>
          <w:tblHeader/>
        </w:trPr>
        <w:tc>
          <w:tcPr>
            <w:tcW w:w="9526" w:type="dxa"/>
            <w:gridSpan w:val="4"/>
            <w:vAlign w:val="center"/>
          </w:tcPr>
          <w:p w14:paraId="2283FC9E" w14:textId="77777777" w:rsidR="00A33CF6" w:rsidRPr="008D2865" w:rsidRDefault="00A33CF6" w:rsidP="00306992">
            <w:pPr>
              <w:rPr>
                <w:i/>
              </w:rPr>
            </w:pPr>
            <w:r w:rsidRPr="008D2865">
              <w:rPr>
                <w:i/>
              </w:rPr>
              <w:t>Route checking of date dependent objects, date range. (PERSTA and PEREND)</w:t>
            </w:r>
          </w:p>
        </w:tc>
      </w:tr>
      <w:tr w:rsidR="00A33CF6" w14:paraId="7D440B8B" w14:textId="77777777" w:rsidTr="00306992">
        <w:trPr>
          <w:tblHeader/>
        </w:trPr>
        <w:tc>
          <w:tcPr>
            <w:tcW w:w="9526" w:type="dxa"/>
            <w:gridSpan w:val="4"/>
            <w:shd w:val="clear" w:color="auto" w:fill="CCFFCC"/>
            <w:vAlign w:val="center"/>
          </w:tcPr>
          <w:p w14:paraId="715FA4D9" w14:textId="77777777" w:rsidR="00A33CF6" w:rsidRPr="004065B1" w:rsidRDefault="00A33CF6" w:rsidP="00306992">
            <w:r w:rsidRPr="000A066E">
              <w:rPr>
                <w:b/>
              </w:rPr>
              <w:t>Setup</w:t>
            </w:r>
          </w:p>
        </w:tc>
      </w:tr>
      <w:tr w:rsidR="00A33CF6" w14:paraId="111AA9B9" w14:textId="77777777" w:rsidTr="00306992">
        <w:trPr>
          <w:tblHeader/>
        </w:trPr>
        <w:tc>
          <w:tcPr>
            <w:tcW w:w="9526" w:type="dxa"/>
            <w:gridSpan w:val="4"/>
            <w:vAlign w:val="center"/>
          </w:tcPr>
          <w:p w14:paraId="367BD74C" w14:textId="77777777" w:rsidR="00A33CF6" w:rsidRPr="008D2865" w:rsidRDefault="00A33CF6" w:rsidP="00A33CF6">
            <w:pPr>
              <w:rPr>
                <w:i/>
              </w:rPr>
            </w:pPr>
            <w:r w:rsidRPr="008D2865">
              <w:rPr>
                <w:i/>
              </w:rPr>
              <w:t>As for test 3.3.3.2 c)</w:t>
            </w:r>
          </w:p>
          <w:p w14:paraId="271CA60B" w14:textId="77777777" w:rsidR="00A33CF6" w:rsidRPr="008D2865" w:rsidRDefault="00A33CF6" w:rsidP="00A33CF6">
            <w:pPr>
              <w:rPr>
                <w:i/>
              </w:rPr>
            </w:pPr>
            <w:r w:rsidRPr="008D2865">
              <w:rPr>
                <w:i/>
              </w:rPr>
              <w:t>Select scale 1:10 000</w:t>
            </w:r>
          </w:p>
        </w:tc>
      </w:tr>
      <w:tr w:rsidR="00A33CF6" w14:paraId="2DEDC899" w14:textId="77777777" w:rsidTr="00306992">
        <w:trPr>
          <w:tblHeader/>
        </w:trPr>
        <w:tc>
          <w:tcPr>
            <w:tcW w:w="9526" w:type="dxa"/>
            <w:gridSpan w:val="4"/>
            <w:shd w:val="clear" w:color="auto" w:fill="CCFFCC"/>
            <w:vAlign w:val="center"/>
          </w:tcPr>
          <w:p w14:paraId="46EDDAC0" w14:textId="77777777" w:rsidR="00A33CF6" w:rsidRPr="004065B1" w:rsidRDefault="00A33CF6" w:rsidP="00306992">
            <w:r w:rsidRPr="000A066E">
              <w:rPr>
                <w:b/>
              </w:rPr>
              <w:t>Action</w:t>
            </w:r>
          </w:p>
        </w:tc>
      </w:tr>
      <w:tr w:rsidR="00A33CF6" w14:paraId="4F3FB337" w14:textId="77777777" w:rsidTr="00306992">
        <w:trPr>
          <w:tblHeader/>
        </w:trPr>
        <w:tc>
          <w:tcPr>
            <w:tcW w:w="9526" w:type="dxa"/>
            <w:gridSpan w:val="4"/>
            <w:vAlign w:val="center"/>
          </w:tcPr>
          <w:p w14:paraId="16356F0D" w14:textId="77777777" w:rsidR="00A33CF6" w:rsidRPr="008D2865" w:rsidRDefault="00A33CF6" w:rsidP="00A33CF6">
            <w:pPr>
              <w:rPr>
                <w:i/>
              </w:rPr>
            </w:pPr>
            <w:r w:rsidRPr="008D2865">
              <w:rPr>
                <w:i/>
              </w:rPr>
              <w:t>As for test 3.3.3.2 a)</w:t>
            </w:r>
          </w:p>
          <w:p w14:paraId="1AF1F48E" w14:textId="77777777" w:rsidR="00A33CF6" w:rsidRPr="008D2865" w:rsidRDefault="00A33CF6" w:rsidP="00A33CF6">
            <w:pPr>
              <w:rPr>
                <w:i/>
              </w:rPr>
            </w:pPr>
            <w:r w:rsidRPr="008D2865">
              <w:rPr>
                <w:i/>
              </w:rPr>
              <w:t>Create a route from 32°36.425’S   61°21.400’E  to 32°36.425’S   61°22.500’E  with a cross track distance of 0.10NM set for Starboard and for Port.</w:t>
            </w:r>
          </w:p>
        </w:tc>
      </w:tr>
      <w:tr w:rsidR="00A33CF6" w14:paraId="64248506" w14:textId="77777777" w:rsidTr="00730835">
        <w:trPr>
          <w:tblHeader/>
        </w:trPr>
        <w:tc>
          <w:tcPr>
            <w:tcW w:w="9526" w:type="dxa"/>
            <w:gridSpan w:val="4"/>
            <w:tcBorders>
              <w:bottom w:val="single" w:sz="4" w:space="0" w:color="auto"/>
            </w:tcBorders>
            <w:shd w:val="clear" w:color="auto" w:fill="CCFFCC"/>
            <w:vAlign w:val="center"/>
          </w:tcPr>
          <w:p w14:paraId="59CB37B2" w14:textId="77777777" w:rsidR="00A33CF6" w:rsidRPr="004065B1" w:rsidRDefault="00A33CF6" w:rsidP="00306992">
            <w:r w:rsidRPr="000A066E">
              <w:rPr>
                <w:b/>
              </w:rPr>
              <w:t>Results</w:t>
            </w:r>
          </w:p>
        </w:tc>
      </w:tr>
      <w:tr w:rsidR="00A33CF6" w14:paraId="4D46E905" w14:textId="77777777" w:rsidTr="00730835">
        <w:trPr>
          <w:tblHeader/>
        </w:trPr>
        <w:tc>
          <w:tcPr>
            <w:tcW w:w="9526" w:type="dxa"/>
            <w:gridSpan w:val="4"/>
            <w:tcBorders>
              <w:top w:val="single" w:sz="4" w:space="0" w:color="auto"/>
              <w:left w:val="single" w:sz="4" w:space="0" w:color="auto"/>
              <w:bottom w:val="nil"/>
              <w:right w:val="single" w:sz="4" w:space="0" w:color="auto"/>
            </w:tcBorders>
            <w:vAlign w:val="center"/>
          </w:tcPr>
          <w:p w14:paraId="68101D74" w14:textId="77777777" w:rsidR="00A33CF6" w:rsidRPr="008D2865" w:rsidRDefault="00A33CF6" w:rsidP="00306992">
            <w:pPr>
              <w:jc w:val="left"/>
              <w:rPr>
                <w:i/>
              </w:rPr>
            </w:pPr>
            <w:r w:rsidRPr="008D2865">
              <w:rPr>
                <w:i/>
              </w:rPr>
              <w:t>Check the route and confirm that the following indications are given and the display is as shown:</w:t>
            </w:r>
          </w:p>
        </w:tc>
      </w:tr>
      <w:tr w:rsidR="00A33CF6" w14:paraId="52647A5B" w14:textId="77777777" w:rsidTr="00730835">
        <w:trPr>
          <w:tblHeader/>
        </w:trPr>
        <w:tc>
          <w:tcPr>
            <w:tcW w:w="9526" w:type="dxa"/>
            <w:gridSpan w:val="4"/>
            <w:tcBorders>
              <w:top w:val="nil"/>
              <w:left w:val="single" w:sz="4" w:space="0" w:color="auto"/>
              <w:bottom w:val="nil"/>
              <w:right w:val="single" w:sz="4" w:space="0" w:color="auto"/>
            </w:tcBorders>
            <w:vAlign w:val="center"/>
          </w:tcPr>
          <w:p w14:paraId="346644A7" w14:textId="5ECF0912" w:rsidR="00E720E8" w:rsidRPr="008D2865" w:rsidRDefault="00E720E8" w:rsidP="00306992">
            <w:pPr>
              <w:jc w:val="center"/>
              <w:rPr>
                <w:i/>
              </w:rPr>
            </w:pPr>
            <w:r>
              <w:rPr>
                <w:noProof/>
                <w:lang w:val="en-US" w:eastAsia="ko-KR"/>
              </w:rPr>
              <w:drawing>
                <wp:inline distT="0" distB="0" distL="0" distR="0" wp14:anchorId="479BEF80" wp14:editId="443FD3EC">
                  <wp:extent cx="5857875" cy="1409700"/>
                  <wp:effectExtent l="0" t="0" r="9525" b="0"/>
                  <wp:docPr id="13" name="Picture 13"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3"/>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857875" cy="1409700"/>
                          </a:xfrm>
                          <a:prstGeom prst="rect">
                            <a:avLst/>
                          </a:prstGeom>
                          <a:noFill/>
                          <a:ln>
                            <a:noFill/>
                          </a:ln>
                        </pic:spPr>
                      </pic:pic>
                    </a:graphicData>
                  </a:graphic>
                </wp:inline>
              </w:drawing>
            </w:r>
          </w:p>
        </w:tc>
      </w:tr>
      <w:tr w:rsidR="00A33CF6" w14:paraId="4970C51A" w14:textId="77777777" w:rsidTr="00730835">
        <w:trPr>
          <w:tblHeader/>
        </w:trPr>
        <w:tc>
          <w:tcPr>
            <w:tcW w:w="9526" w:type="dxa"/>
            <w:gridSpan w:val="4"/>
            <w:tcBorders>
              <w:top w:val="nil"/>
              <w:left w:val="single" w:sz="4" w:space="0" w:color="auto"/>
              <w:bottom w:val="single" w:sz="4" w:space="0" w:color="auto"/>
              <w:right w:val="single" w:sz="4" w:space="0" w:color="auto"/>
            </w:tcBorders>
            <w:vAlign w:val="center"/>
          </w:tcPr>
          <w:p w14:paraId="73B6DE08" w14:textId="77777777" w:rsidR="00A33CF6" w:rsidRPr="008D2865" w:rsidRDefault="00A33CF6" w:rsidP="00306992">
            <w:pPr>
              <w:jc w:val="left"/>
              <w:rPr>
                <w:i/>
              </w:rPr>
            </w:pPr>
            <w:r w:rsidRPr="008D2865">
              <w:rPr>
                <w:i/>
              </w:rPr>
              <w:t>Note: A permanent indication that the date has been adjusted should be shown as specified in S-52 10.4.1.</w:t>
            </w:r>
          </w:p>
        </w:tc>
      </w:tr>
    </w:tbl>
    <w:p w14:paraId="06465B61" w14:textId="77777777" w:rsidR="00A33CF6" w:rsidRDefault="00A33CF6" w:rsidP="00A33CF6"/>
    <w:p w14:paraId="542C3F0D" w14:textId="77777777" w:rsidR="00A33CF6" w:rsidRDefault="00A33CF6" w:rsidP="000A408F"/>
    <w:p w14:paraId="407BB302" w14:textId="75CCC813" w:rsidR="000A408F" w:rsidRPr="000A408F" w:rsidRDefault="00A33CF6" w:rsidP="001D52EE">
      <w:pPr>
        <w:pStyle w:val="Heading4"/>
      </w:pPr>
      <w:r>
        <w:br w:type="page"/>
      </w:r>
      <w:r w:rsidR="000A408F">
        <w:lastRenderedPageBreak/>
        <w:t xml:space="preserve">3.3.3.3 DATSTA/DATEND on </w:t>
      </w:r>
      <w:r w:rsidR="00F711B5">
        <w:t>Traffic Separation Schemes (TSS)</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0A408F" w14:paraId="4B0B4303" w14:textId="77777777" w:rsidTr="00CB4150">
        <w:trPr>
          <w:trHeight w:val="454"/>
          <w:tblHeader/>
        </w:trPr>
        <w:tc>
          <w:tcPr>
            <w:tcW w:w="2381" w:type="dxa"/>
            <w:shd w:val="clear" w:color="auto" w:fill="CCFFCC"/>
            <w:vAlign w:val="center"/>
          </w:tcPr>
          <w:p w14:paraId="648F3309" w14:textId="77777777" w:rsidR="000A408F" w:rsidRPr="004065B1" w:rsidRDefault="000A408F" w:rsidP="00CB4150">
            <w:r w:rsidRPr="000A066E">
              <w:rPr>
                <w:b/>
              </w:rPr>
              <w:t>Test Reference</w:t>
            </w:r>
          </w:p>
        </w:tc>
        <w:tc>
          <w:tcPr>
            <w:tcW w:w="2381" w:type="dxa"/>
            <w:shd w:val="clear" w:color="auto" w:fill="CCFFCC"/>
            <w:vAlign w:val="center"/>
          </w:tcPr>
          <w:p w14:paraId="64A5BBE8" w14:textId="77777777" w:rsidR="000A408F" w:rsidRPr="004065B1" w:rsidRDefault="000A408F" w:rsidP="00CB4150">
            <w:r>
              <w:t>3.</w:t>
            </w:r>
            <w:r w:rsidR="002F4C9E">
              <w:t>3.3.3 a)</w:t>
            </w:r>
          </w:p>
        </w:tc>
        <w:tc>
          <w:tcPr>
            <w:tcW w:w="2382" w:type="dxa"/>
            <w:shd w:val="clear" w:color="auto" w:fill="CCFFCC"/>
            <w:vAlign w:val="center"/>
          </w:tcPr>
          <w:p w14:paraId="452692BD" w14:textId="77777777" w:rsidR="000A408F" w:rsidRPr="004065B1" w:rsidRDefault="000A408F" w:rsidP="00CB4150">
            <w:r w:rsidRPr="000A066E">
              <w:rPr>
                <w:b/>
              </w:rPr>
              <w:t>IHO Reference</w:t>
            </w:r>
          </w:p>
        </w:tc>
        <w:tc>
          <w:tcPr>
            <w:tcW w:w="2382" w:type="dxa"/>
            <w:shd w:val="clear" w:color="auto" w:fill="CCFFCC"/>
            <w:vAlign w:val="center"/>
          </w:tcPr>
          <w:p w14:paraId="73D8463B" w14:textId="77777777" w:rsidR="000A408F" w:rsidRPr="004065B1" w:rsidRDefault="000A408F" w:rsidP="00CB4150">
            <w:r w:rsidRPr="00A94802">
              <w:t>S-</w:t>
            </w:r>
            <w:r>
              <w:t>52 1</w:t>
            </w:r>
            <w:r w:rsidR="002F4C9E">
              <w:t>0.4.1</w:t>
            </w:r>
          </w:p>
        </w:tc>
      </w:tr>
      <w:tr w:rsidR="000A408F" w14:paraId="241416AF" w14:textId="77777777" w:rsidTr="00CB4150">
        <w:trPr>
          <w:tblHeader/>
        </w:trPr>
        <w:tc>
          <w:tcPr>
            <w:tcW w:w="9526" w:type="dxa"/>
            <w:gridSpan w:val="4"/>
            <w:shd w:val="clear" w:color="auto" w:fill="CCFFCC"/>
            <w:vAlign w:val="center"/>
          </w:tcPr>
          <w:p w14:paraId="0A16B46B" w14:textId="77777777" w:rsidR="000A408F" w:rsidRDefault="000A408F" w:rsidP="00CB4150">
            <w:r w:rsidRPr="000A066E">
              <w:rPr>
                <w:b/>
              </w:rPr>
              <w:t>Test description</w:t>
            </w:r>
          </w:p>
        </w:tc>
      </w:tr>
      <w:tr w:rsidR="000A408F" w14:paraId="536F4BDB" w14:textId="77777777" w:rsidTr="00CB4150">
        <w:trPr>
          <w:tblHeader/>
        </w:trPr>
        <w:tc>
          <w:tcPr>
            <w:tcW w:w="9526" w:type="dxa"/>
            <w:gridSpan w:val="4"/>
            <w:vAlign w:val="center"/>
          </w:tcPr>
          <w:p w14:paraId="31B6F8B0" w14:textId="77777777" w:rsidR="000A408F" w:rsidRPr="008D2865" w:rsidRDefault="002B6EFA" w:rsidP="00CB4150">
            <w:pPr>
              <w:rPr>
                <w:i/>
              </w:rPr>
            </w:pPr>
            <w:r w:rsidRPr="008D2865">
              <w:rPr>
                <w:i/>
              </w:rPr>
              <w:t>Display of date dependent objects, current date. (DATSTA and DATEND)</w:t>
            </w:r>
          </w:p>
        </w:tc>
      </w:tr>
      <w:tr w:rsidR="000A408F" w14:paraId="6659FFC1" w14:textId="77777777" w:rsidTr="00CB4150">
        <w:trPr>
          <w:tblHeader/>
        </w:trPr>
        <w:tc>
          <w:tcPr>
            <w:tcW w:w="9526" w:type="dxa"/>
            <w:gridSpan w:val="4"/>
            <w:shd w:val="clear" w:color="auto" w:fill="CCFFCC"/>
            <w:vAlign w:val="center"/>
          </w:tcPr>
          <w:p w14:paraId="6FBDFB2E" w14:textId="77777777" w:rsidR="000A408F" w:rsidRPr="004065B1" w:rsidRDefault="000A408F" w:rsidP="00CB4150">
            <w:r w:rsidRPr="000A066E">
              <w:rPr>
                <w:b/>
              </w:rPr>
              <w:t>Setup</w:t>
            </w:r>
          </w:p>
        </w:tc>
      </w:tr>
      <w:tr w:rsidR="000A408F" w14:paraId="70900DA2" w14:textId="77777777" w:rsidTr="00CB4150">
        <w:trPr>
          <w:tblHeader/>
        </w:trPr>
        <w:tc>
          <w:tcPr>
            <w:tcW w:w="9526" w:type="dxa"/>
            <w:gridSpan w:val="4"/>
            <w:vAlign w:val="center"/>
          </w:tcPr>
          <w:p w14:paraId="25B58C9F" w14:textId="77777777" w:rsidR="002B6EFA" w:rsidRPr="008D2865" w:rsidRDefault="002B6EFA" w:rsidP="002B6EFA">
            <w:pPr>
              <w:rPr>
                <w:i/>
              </w:rPr>
            </w:pPr>
            <w:r w:rsidRPr="008D2865">
              <w:rPr>
                <w:i/>
              </w:rPr>
              <w:t>Load the following cell 3.3 Settings\ENC_ROOT\GB4X0001.000 with the following settings:</w:t>
            </w:r>
          </w:p>
          <w:p w14:paraId="40E06CC1" w14:textId="5A1597B9" w:rsidR="002B6EFA" w:rsidRPr="008D2865" w:rsidRDefault="002B6EFA" w:rsidP="002B6EFA">
            <w:pPr>
              <w:rPr>
                <w:i/>
              </w:rPr>
            </w:pPr>
            <w:r w:rsidRPr="008D2865">
              <w:rPr>
                <w:i/>
              </w:rPr>
              <w:t xml:space="preserve">Select </w:t>
            </w:r>
            <w:r w:rsidR="00DE09B9">
              <w:rPr>
                <w:i/>
              </w:rPr>
              <w:t>Display Category</w:t>
            </w:r>
            <w:r w:rsidRPr="008D2865">
              <w:rPr>
                <w:i/>
              </w:rPr>
              <w:t xml:space="preserve"> Other</w:t>
            </w:r>
          </w:p>
          <w:p w14:paraId="7CB8FC67" w14:textId="77777777" w:rsidR="002B6EFA" w:rsidRPr="008D2865" w:rsidRDefault="002B6EFA" w:rsidP="002B6EFA">
            <w:pPr>
              <w:rPr>
                <w:i/>
              </w:rPr>
            </w:pPr>
            <w:r w:rsidRPr="008D2865">
              <w:rPr>
                <w:i/>
              </w:rPr>
              <w:t>Select Symbolized Boundaries</w:t>
            </w:r>
          </w:p>
          <w:p w14:paraId="5FB808E2" w14:textId="77777777" w:rsidR="002B6EFA" w:rsidRPr="008D2865" w:rsidRDefault="002B6EFA" w:rsidP="002B6EFA">
            <w:pPr>
              <w:rPr>
                <w:i/>
              </w:rPr>
            </w:pPr>
            <w:r w:rsidRPr="008D2865">
              <w:rPr>
                <w:i/>
              </w:rPr>
              <w:t>Select Paper chart symbols</w:t>
            </w:r>
          </w:p>
          <w:p w14:paraId="0C5A9CD2" w14:textId="3D4F9D78" w:rsidR="002B6EFA" w:rsidRPr="008D2865" w:rsidRDefault="0069033B" w:rsidP="002B6EFA">
            <w:pPr>
              <w:rPr>
                <w:i/>
              </w:rPr>
            </w:pPr>
            <w:r>
              <w:rPr>
                <w:i/>
              </w:rPr>
              <w:t xml:space="preserve">Safety Contour </w:t>
            </w:r>
            <w:r w:rsidR="00523203">
              <w:rPr>
                <w:i/>
              </w:rPr>
              <w:t>value to</w:t>
            </w:r>
            <w:r w:rsidR="00523203" w:rsidRPr="008D2865">
              <w:rPr>
                <w:i/>
              </w:rPr>
              <w:t xml:space="preserve"> </w:t>
            </w:r>
            <w:r w:rsidR="002B6EFA" w:rsidRPr="008D2865">
              <w:rPr>
                <w:i/>
              </w:rPr>
              <w:t xml:space="preserve">10 </w:t>
            </w:r>
            <w:r w:rsidR="00E66884">
              <w:rPr>
                <w:i/>
              </w:rPr>
              <w:t>m</w:t>
            </w:r>
            <w:r w:rsidR="002B6EFA" w:rsidRPr="008D2865">
              <w:rPr>
                <w:i/>
              </w:rPr>
              <w:t xml:space="preserve"> </w:t>
            </w:r>
          </w:p>
          <w:p w14:paraId="0B3EEDA6" w14:textId="22198108" w:rsidR="002B6EFA" w:rsidRPr="008D2865" w:rsidRDefault="0069033B" w:rsidP="002B6EFA">
            <w:pPr>
              <w:rPr>
                <w:i/>
              </w:rPr>
            </w:pPr>
            <w:r>
              <w:rPr>
                <w:i/>
              </w:rPr>
              <w:t xml:space="preserve">Safety Depth  </w:t>
            </w:r>
            <w:r w:rsidR="00523203">
              <w:rPr>
                <w:i/>
              </w:rPr>
              <w:t>value to</w:t>
            </w:r>
            <w:r w:rsidR="00523203" w:rsidRPr="008D2865">
              <w:rPr>
                <w:i/>
              </w:rPr>
              <w:t xml:space="preserve"> </w:t>
            </w:r>
            <w:r w:rsidR="002B6EFA" w:rsidRPr="008D2865">
              <w:rPr>
                <w:i/>
              </w:rPr>
              <w:t xml:space="preserve">10 </w:t>
            </w:r>
            <w:r w:rsidR="00E66884">
              <w:rPr>
                <w:i/>
              </w:rPr>
              <w:t>m</w:t>
            </w:r>
          </w:p>
          <w:p w14:paraId="082FA61E" w14:textId="77777777" w:rsidR="002B6EFA" w:rsidRPr="008D2865" w:rsidRDefault="002B6EFA" w:rsidP="002B6EFA">
            <w:pPr>
              <w:rPr>
                <w:i/>
              </w:rPr>
            </w:pPr>
            <w:r w:rsidRPr="008D2865">
              <w:rPr>
                <w:i/>
              </w:rPr>
              <w:t>Select Highlight date dependent</w:t>
            </w:r>
          </w:p>
          <w:p w14:paraId="270471D7" w14:textId="77777777" w:rsidR="000A408F" w:rsidRPr="008D2865" w:rsidRDefault="002B6EFA" w:rsidP="002B6EFA">
            <w:pPr>
              <w:rPr>
                <w:i/>
              </w:rPr>
            </w:pPr>
            <w:r w:rsidRPr="008D2865">
              <w:rPr>
                <w:i/>
              </w:rPr>
              <w:t>Ensure that the viewing date is set to the current date and time (any date after 20131201).</w:t>
            </w:r>
          </w:p>
        </w:tc>
      </w:tr>
      <w:tr w:rsidR="000A408F" w14:paraId="6CD9F636" w14:textId="77777777" w:rsidTr="00CB4150">
        <w:trPr>
          <w:tblHeader/>
        </w:trPr>
        <w:tc>
          <w:tcPr>
            <w:tcW w:w="9526" w:type="dxa"/>
            <w:gridSpan w:val="4"/>
            <w:shd w:val="clear" w:color="auto" w:fill="CCFFCC"/>
            <w:vAlign w:val="center"/>
          </w:tcPr>
          <w:p w14:paraId="6167F975" w14:textId="77777777" w:rsidR="000A408F" w:rsidRPr="004065B1" w:rsidRDefault="000A408F" w:rsidP="00CB4150">
            <w:r w:rsidRPr="000A066E">
              <w:rPr>
                <w:b/>
              </w:rPr>
              <w:t>Action</w:t>
            </w:r>
          </w:p>
        </w:tc>
      </w:tr>
      <w:tr w:rsidR="000A408F" w14:paraId="7CD50411" w14:textId="77777777" w:rsidTr="00CB4150">
        <w:trPr>
          <w:tblHeader/>
        </w:trPr>
        <w:tc>
          <w:tcPr>
            <w:tcW w:w="9526" w:type="dxa"/>
            <w:gridSpan w:val="4"/>
            <w:vAlign w:val="center"/>
          </w:tcPr>
          <w:p w14:paraId="00C7675D" w14:textId="77777777" w:rsidR="000A408F" w:rsidRPr="008D2865" w:rsidRDefault="002B6EFA" w:rsidP="00CB4150">
            <w:pPr>
              <w:rPr>
                <w:i/>
              </w:rPr>
            </w:pPr>
            <w:r w:rsidRPr="008D2865">
              <w:rPr>
                <w:i/>
              </w:rPr>
              <w:t>Centre the display on position 32°35.300’S  61°21.380’E and then zoom in to a scale of 1:20,000.</w:t>
            </w:r>
          </w:p>
        </w:tc>
      </w:tr>
      <w:tr w:rsidR="000A408F" w14:paraId="023900E4" w14:textId="77777777" w:rsidTr="00730835">
        <w:trPr>
          <w:tblHeader/>
        </w:trPr>
        <w:tc>
          <w:tcPr>
            <w:tcW w:w="9526" w:type="dxa"/>
            <w:gridSpan w:val="4"/>
            <w:tcBorders>
              <w:bottom w:val="single" w:sz="4" w:space="0" w:color="auto"/>
            </w:tcBorders>
            <w:shd w:val="clear" w:color="auto" w:fill="CCFFCC"/>
            <w:vAlign w:val="center"/>
          </w:tcPr>
          <w:p w14:paraId="130A039B" w14:textId="77777777" w:rsidR="000A408F" w:rsidRPr="004065B1" w:rsidRDefault="000A408F" w:rsidP="00CB4150">
            <w:r w:rsidRPr="000A066E">
              <w:rPr>
                <w:b/>
              </w:rPr>
              <w:t>Results</w:t>
            </w:r>
          </w:p>
        </w:tc>
      </w:tr>
      <w:tr w:rsidR="000A408F" w14:paraId="45CB3161" w14:textId="77777777" w:rsidTr="00730835">
        <w:trPr>
          <w:tblHeader/>
        </w:trPr>
        <w:tc>
          <w:tcPr>
            <w:tcW w:w="9526" w:type="dxa"/>
            <w:gridSpan w:val="4"/>
            <w:tcBorders>
              <w:bottom w:val="nil"/>
            </w:tcBorders>
            <w:vAlign w:val="center"/>
          </w:tcPr>
          <w:p w14:paraId="5FE3EB6A" w14:textId="77777777" w:rsidR="000A408F" w:rsidRPr="008D2865" w:rsidRDefault="002B6EFA" w:rsidP="00CB4150">
            <w:pPr>
              <w:jc w:val="left"/>
              <w:rPr>
                <w:i/>
              </w:rPr>
            </w:pPr>
            <w:r w:rsidRPr="008D2865">
              <w:rPr>
                <w:i/>
              </w:rPr>
              <w:t>Confirm that the object displays as in the image below:</w:t>
            </w:r>
          </w:p>
        </w:tc>
      </w:tr>
      <w:tr w:rsidR="002B6EFA" w14:paraId="6234CEE7" w14:textId="77777777" w:rsidTr="00730835">
        <w:trPr>
          <w:tblHeader/>
        </w:trPr>
        <w:tc>
          <w:tcPr>
            <w:tcW w:w="9526" w:type="dxa"/>
            <w:gridSpan w:val="4"/>
            <w:tcBorders>
              <w:top w:val="nil"/>
            </w:tcBorders>
            <w:vAlign w:val="center"/>
          </w:tcPr>
          <w:p w14:paraId="1F3227FD" w14:textId="0EA60073" w:rsidR="002B6EFA" w:rsidRPr="008D2865" w:rsidRDefault="00F24525" w:rsidP="002B6EFA">
            <w:pPr>
              <w:jc w:val="center"/>
              <w:rPr>
                <w:i/>
              </w:rPr>
            </w:pPr>
            <w:r w:rsidRPr="00F24525">
              <w:rPr>
                <w:i/>
                <w:noProof/>
                <w:lang w:val="en-US" w:eastAsia="ko-KR"/>
              </w:rPr>
              <w:drawing>
                <wp:inline distT="0" distB="0" distL="0" distR="0" wp14:anchorId="31CC241C" wp14:editId="67C1BE14">
                  <wp:extent cx="4278630" cy="1992630"/>
                  <wp:effectExtent l="0" t="0" r="7620" b="7620"/>
                  <wp:docPr id="250" name="Picture 250" descr="C:\msdokut\STANDARDIT\IHO\ENCWG\Drafting 4.0.2 after Mar2016\New picture originals 23mar2016\3.3.3.3a pictur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msdokut\STANDARDIT\IHO\ENCWG\Drafting 4.0.2 after Mar2016\New picture originals 23mar2016\3.3.3.3a picture 1.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278630" cy="1992630"/>
                          </a:xfrm>
                          <a:prstGeom prst="rect">
                            <a:avLst/>
                          </a:prstGeom>
                          <a:noFill/>
                          <a:ln>
                            <a:noFill/>
                          </a:ln>
                        </pic:spPr>
                      </pic:pic>
                    </a:graphicData>
                  </a:graphic>
                </wp:inline>
              </w:drawing>
            </w:r>
          </w:p>
        </w:tc>
      </w:tr>
    </w:tbl>
    <w:p w14:paraId="1EF26463" w14:textId="77777777" w:rsidR="002B6EFA" w:rsidRDefault="002B6EFA" w:rsidP="000A408F"/>
    <w:p w14:paraId="5401F617" w14:textId="77777777" w:rsidR="000A408F" w:rsidRDefault="002B6EFA" w:rsidP="000A408F">
      <w:r>
        <w:br w:type="page"/>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2B6EFA" w14:paraId="40EEEED6" w14:textId="77777777" w:rsidTr="00306992">
        <w:trPr>
          <w:trHeight w:val="454"/>
          <w:tblHeader/>
        </w:trPr>
        <w:tc>
          <w:tcPr>
            <w:tcW w:w="2381" w:type="dxa"/>
            <w:shd w:val="clear" w:color="auto" w:fill="CCFFCC"/>
            <w:vAlign w:val="center"/>
          </w:tcPr>
          <w:p w14:paraId="6A4ABF2C" w14:textId="77777777" w:rsidR="002B6EFA" w:rsidRPr="004065B1" w:rsidRDefault="002B6EFA" w:rsidP="00306992">
            <w:r w:rsidRPr="000A066E">
              <w:rPr>
                <w:b/>
              </w:rPr>
              <w:lastRenderedPageBreak/>
              <w:t>Test Reference</w:t>
            </w:r>
          </w:p>
        </w:tc>
        <w:tc>
          <w:tcPr>
            <w:tcW w:w="2381" w:type="dxa"/>
            <w:shd w:val="clear" w:color="auto" w:fill="CCFFCC"/>
            <w:vAlign w:val="center"/>
          </w:tcPr>
          <w:p w14:paraId="5094EDA0" w14:textId="77777777" w:rsidR="002B6EFA" w:rsidRPr="004065B1" w:rsidRDefault="002B6EFA" w:rsidP="00306992">
            <w:r>
              <w:t>3.3.3.3 b)</w:t>
            </w:r>
          </w:p>
        </w:tc>
        <w:tc>
          <w:tcPr>
            <w:tcW w:w="2382" w:type="dxa"/>
            <w:shd w:val="clear" w:color="auto" w:fill="CCFFCC"/>
            <w:vAlign w:val="center"/>
          </w:tcPr>
          <w:p w14:paraId="7C6CE984" w14:textId="77777777" w:rsidR="002B6EFA" w:rsidRPr="004065B1" w:rsidRDefault="002B6EFA" w:rsidP="00306992">
            <w:r w:rsidRPr="000A066E">
              <w:rPr>
                <w:b/>
              </w:rPr>
              <w:t>IHO Reference</w:t>
            </w:r>
          </w:p>
        </w:tc>
        <w:tc>
          <w:tcPr>
            <w:tcW w:w="2382" w:type="dxa"/>
            <w:shd w:val="clear" w:color="auto" w:fill="CCFFCC"/>
            <w:vAlign w:val="center"/>
          </w:tcPr>
          <w:p w14:paraId="79475759" w14:textId="77777777" w:rsidR="002B6EFA" w:rsidRPr="004065B1" w:rsidRDefault="002B6EFA" w:rsidP="00306992">
            <w:r w:rsidRPr="00A94802">
              <w:t>S-</w:t>
            </w:r>
            <w:r>
              <w:t>52 10.4.1</w:t>
            </w:r>
          </w:p>
        </w:tc>
      </w:tr>
      <w:tr w:rsidR="002B6EFA" w14:paraId="1A155240" w14:textId="77777777" w:rsidTr="00306992">
        <w:trPr>
          <w:tblHeader/>
        </w:trPr>
        <w:tc>
          <w:tcPr>
            <w:tcW w:w="9526" w:type="dxa"/>
            <w:gridSpan w:val="4"/>
            <w:shd w:val="clear" w:color="auto" w:fill="CCFFCC"/>
            <w:vAlign w:val="center"/>
          </w:tcPr>
          <w:p w14:paraId="294D6B2C" w14:textId="77777777" w:rsidR="002B6EFA" w:rsidRDefault="002B6EFA" w:rsidP="00306992">
            <w:r w:rsidRPr="000A066E">
              <w:rPr>
                <w:b/>
              </w:rPr>
              <w:t>Test description</w:t>
            </w:r>
          </w:p>
        </w:tc>
      </w:tr>
      <w:tr w:rsidR="002B6EFA" w14:paraId="28E3A577" w14:textId="77777777" w:rsidTr="00306992">
        <w:trPr>
          <w:tblHeader/>
        </w:trPr>
        <w:tc>
          <w:tcPr>
            <w:tcW w:w="9526" w:type="dxa"/>
            <w:gridSpan w:val="4"/>
            <w:vAlign w:val="center"/>
          </w:tcPr>
          <w:p w14:paraId="3F011DDE" w14:textId="77777777" w:rsidR="002B6EFA" w:rsidRPr="008D2865" w:rsidRDefault="002B6EFA" w:rsidP="002B6EFA">
            <w:pPr>
              <w:rPr>
                <w:i/>
              </w:rPr>
            </w:pPr>
            <w:r w:rsidRPr="008D2865">
              <w:rPr>
                <w:i/>
              </w:rPr>
              <w:t>Display of date dependent objects, set date. (DATSTA and DATEND)</w:t>
            </w:r>
          </w:p>
        </w:tc>
      </w:tr>
      <w:tr w:rsidR="002B6EFA" w14:paraId="49102BF8" w14:textId="77777777" w:rsidTr="00306992">
        <w:trPr>
          <w:tblHeader/>
        </w:trPr>
        <w:tc>
          <w:tcPr>
            <w:tcW w:w="9526" w:type="dxa"/>
            <w:gridSpan w:val="4"/>
            <w:shd w:val="clear" w:color="auto" w:fill="CCFFCC"/>
            <w:vAlign w:val="center"/>
          </w:tcPr>
          <w:p w14:paraId="404F9B93" w14:textId="77777777" w:rsidR="002B6EFA" w:rsidRPr="004065B1" w:rsidRDefault="002B6EFA" w:rsidP="00306992">
            <w:r w:rsidRPr="000A066E">
              <w:rPr>
                <w:b/>
              </w:rPr>
              <w:t>Setup</w:t>
            </w:r>
          </w:p>
        </w:tc>
      </w:tr>
      <w:tr w:rsidR="002B6EFA" w14:paraId="46E4AF48" w14:textId="77777777" w:rsidTr="00306992">
        <w:trPr>
          <w:tblHeader/>
        </w:trPr>
        <w:tc>
          <w:tcPr>
            <w:tcW w:w="9526" w:type="dxa"/>
            <w:gridSpan w:val="4"/>
            <w:vAlign w:val="center"/>
          </w:tcPr>
          <w:p w14:paraId="0C73B392" w14:textId="77777777" w:rsidR="002B6EFA" w:rsidRPr="008D2865" w:rsidRDefault="002B6EFA" w:rsidP="002B6EFA">
            <w:pPr>
              <w:rPr>
                <w:i/>
              </w:rPr>
            </w:pPr>
            <w:r w:rsidRPr="008D2865">
              <w:rPr>
                <w:i/>
              </w:rPr>
              <w:t>As for test 3.3.3.3 a)</w:t>
            </w:r>
          </w:p>
          <w:p w14:paraId="4DBC9FC9" w14:textId="77777777" w:rsidR="002B6EFA" w:rsidRPr="008D2865" w:rsidRDefault="002B6EFA" w:rsidP="002B6EFA">
            <w:pPr>
              <w:rPr>
                <w:i/>
              </w:rPr>
            </w:pPr>
            <w:r w:rsidRPr="008D2865">
              <w:rPr>
                <w:i/>
              </w:rPr>
              <w:t>Select Highlight date dependent</w:t>
            </w:r>
          </w:p>
          <w:p w14:paraId="584AC141" w14:textId="77777777" w:rsidR="002B6EFA" w:rsidRPr="008D2865" w:rsidRDefault="002B6EFA" w:rsidP="002B6EFA">
            <w:pPr>
              <w:rPr>
                <w:i/>
              </w:rPr>
            </w:pPr>
            <w:r w:rsidRPr="008D2865">
              <w:rPr>
                <w:i/>
              </w:rPr>
              <w:t>Ensure that viewing date is set to 30.11.2013</w:t>
            </w:r>
          </w:p>
        </w:tc>
      </w:tr>
      <w:tr w:rsidR="002B6EFA" w14:paraId="06315580" w14:textId="77777777" w:rsidTr="00306992">
        <w:trPr>
          <w:tblHeader/>
        </w:trPr>
        <w:tc>
          <w:tcPr>
            <w:tcW w:w="9526" w:type="dxa"/>
            <w:gridSpan w:val="4"/>
            <w:shd w:val="clear" w:color="auto" w:fill="CCFFCC"/>
            <w:vAlign w:val="center"/>
          </w:tcPr>
          <w:p w14:paraId="4E2540BC" w14:textId="77777777" w:rsidR="002B6EFA" w:rsidRPr="004065B1" w:rsidRDefault="002B6EFA" w:rsidP="00306992">
            <w:r w:rsidRPr="000A066E">
              <w:rPr>
                <w:b/>
              </w:rPr>
              <w:t>Action</w:t>
            </w:r>
          </w:p>
        </w:tc>
      </w:tr>
      <w:tr w:rsidR="002B6EFA" w14:paraId="64CC40F0" w14:textId="77777777" w:rsidTr="00306992">
        <w:trPr>
          <w:tblHeader/>
        </w:trPr>
        <w:tc>
          <w:tcPr>
            <w:tcW w:w="9526" w:type="dxa"/>
            <w:gridSpan w:val="4"/>
            <w:vAlign w:val="center"/>
          </w:tcPr>
          <w:p w14:paraId="2DA9C3E0" w14:textId="77777777" w:rsidR="002B6EFA" w:rsidRPr="0015247B" w:rsidRDefault="002B6EFA" w:rsidP="00306992">
            <w:r w:rsidRPr="002B6EFA">
              <w:t>As for test 3.3.3.3 a)</w:t>
            </w:r>
          </w:p>
        </w:tc>
      </w:tr>
      <w:tr w:rsidR="002B6EFA" w14:paraId="6E731CEA" w14:textId="77777777" w:rsidTr="00730835">
        <w:trPr>
          <w:tblHeader/>
        </w:trPr>
        <w:tc>
          <w:tcPr>
            <w:tcW w:w="9526" w:type="dxa"/>
            <w:gridSpan w:val="4"/>
            <w:tcBorders>
              <w:bottom w:val="single" w:sz="4" w:space="0" w:color="auto"/>
            </w:tcBorders>
            <w:shd w:val="clear" w:color="auto" w:fill="CCFFCC"/>
            <w:vAlign w:val="center"/>
          </w:tcPr>
          <w:p w14:paraId="0AE42BDB" w14:textId="77777777" w:rsidR="002B6EFA" w:rsidRPr="004065B1" w:rsidRDefault="002B6EFA" w:rsidP="00306992">
            <w:r w:rsidRPr="000A066E">
              <w:rPr>
                <w:b/>
              </w:rPr>
              <w:t>Results</w:t>
            </w:r>
          </w:p>
        </w:tc>
      </w:tr>
      <w:tr w:rsidR="002B6EFA" w14:paraId="336C3167" w14:textId="77777777" w:rsidTr="00730835">
        <w:trPr>
          <w:tblHeader/>
        </w:trPr>
        <w:tc>
          <w:tcPr>
            <w:tcW w:w="9526" w:type="dxa"/>
            <w:gridSpan w:val="4"/>
            <w:tcBorders>
              <w:bottom w:val="nil"/>
            </w:tcBorders>
            <w:vAlign w:val="center"/>
          </w:tcPr>
          <w:p w14:paraId="51292B3A" w14:textId="77777777" w:rsidR="002B6EFA" w:rsidRPr="008D2865" w:rsidRDefault="002B6EFA" w:rsidP="00306992">
            <w:pPr>
              <w:jc w:val="left"/>
              <w:rPr>
                <w:i/>
              </w:rPr>
            </w:pPr>
            <w:r w:rsidRPr="008D2865">
              <w:rPr>
                <w:i/>
              </w:rPr>
              <w:t>Confirm that the object displays as in the image below and that a permanent indication is shown as specified in S-52 10.4.1:</w:t>
            </w:r>
          </w:p>
        </w:tc>
      </w:tr>
      <w:tr w:rsidR="002B6EFA" w14:paraId="760AD6E1" w14:textId="77777777" w:rsidTr="00730835">
        <w:trPr>
          <w:tblHeader/>
        </w:trPr>
        <w:tc>
          <w:tcPr>
            <w:tcW w:w="9526" w:type="dxa"/>
            <w:gridSpan w:val="4"/>
            <w:tcBorders>
              <w:top w:val="nil"/>
              <w:bottom w:val="nil"/>
            </w:tcBorders>
            <w:vAlign w:val="center"/>
          </w:tcPr>
          <w:p w14:paraId="58B01462" w14:textId="0DF67E3A" w:rsidR="002B6EFA" w:rsidRPr="008D2865" w:rsidRDefault="00F24525" w:rsidP="00306992">
            <w:pPr>
              <w:jc w:val="center"/>
              <w:rPr>
                <w:i/>
              </w:rPr>
            </w:pPr>
            <w:r w:rsidRPr="00F24525">
              <w:rPr>
                <w:i/>
                <w:noProof/>
                <w:lang w:val="en-US" w:eastAsia="ko-KR"/>
              </w:rPr>
              <w:drawing>
                <wp:inline distT="0" distB="0" distL="0" distR="0" wp14:anchorId="35D0E5CD" wp14:editId="0A1CCD23">
                  <wp:extent cx="4270375" cy="1958340"/>
                  <wp:effectExtent l="0" t="0" r="0" b="3810"/>
                  <wp:docPr id="251" name="Picture 251" descr="C:\msdokut\STANDARDIT\IHO\ENCWG\Drafting 4.0.2 after Mar2016\New picture originals 23mar2016\3.3.3.3b pictur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msdokut\STANDARDIT\IHO\ENCWG\Drafting 4.0.2 after Mar2016\New picture originals 23mar2016\3.3.3.3b picture 1.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270375" cy="1958340"/>
                          </a:xfrm>
                          <a:prstGeom prst="rect">
                            <a:avLst/>
                          </a:prstGeom>
                          <a:noFill/>
                          <a:ln>
                            <a:noFill/>
                          </a:ln>
                        </pic:spPr>
                      </pic:pic>
                    </a:graphicData>
                  </a:graphic>
                </wp:inline>
              </w:drawing>
            </w:r>
          </w:p>
        </w:tc>
      </w:tr>
      <w:tr w:rsidR="002B6EFA" w14:paraId="40F365D2" w14:textId="77777777" w:rsidTr="00730835">
        <w:trPr>
          <w:tblHeader/>
        </w:trPr>
        <w:tc>
          <w:tcPr>
            <w:tcW w:w="9526" w:type="dxa"/>
            <w:gridSpan w:val="4"/>
            <w:tcBorders>
              <w:top w:val="nil"/>
            </w:tcBorders>
            <w:vAlign w:val="center"/>
          </w:tcPr>
          <w:p w14:paraId="18E2696E" w14:textId="77777777" w:rsidR="002B6EFA" w:rsidRPr="008D2865" w:rsidRDefault="002B6EFA" w:rsidP="002B6EFA">
            <w:pPr>
              <w:jc w:val="left"/>
              <w:rPr>
                <w:i/>
              </w:rPr>
            </w:pPr>
            <w:r w:rsidRPr="008D2865">
              <w:rPr>
                <w:i/>
              </w:rPr>
              <w:t>Note: A permanent indication that the date has been adjusted should be shown as specified in S-52 10.4.1.</w:t>
            </w:r>
          </w:p>
        </w:tc>
      </w:tr>
    </w:tbl>
    <w:p w14:paraId="5496005B" w14:textId="77777777" w:rsidR="002B6EFA" w:rsidRDefault="002B6EFA" w:rsidP="002B6EFA"/>
    <w:p w14:paraId="19987F73" w14:textId="77777777" w:rsidR="002B6EFA" w:rsidRDefault="002B6EFA" w:rsidP="002B6EFA">
      <w:r>
        <w:br w:type="page"/>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2B6EFA" w14:paraId="732960C0" w14:textId="77777777" w:rsidTr="00306992">
        <w:trPr>
          <w:trHeight w:val="454"/>
          <w:tblHeader/>
        </w:trPr>
        <w:tc>
          <w:tcPr>
            <w:tcW w:w="2381" w:type="dxa"/>
            <w:shd w:val="clear" w:color="auto" w:fill="CCFFCC"/>
            <w:vAlign w:val="center"/>
          </w:tcPr>
          <w:p w14:paraId="0A5E10D5" w14:textId="77777777" w:rsidR="002B6EFA" w:rsidRPr="004065B1" w:rsidRDefault="002B6EFA" w:rsidP="00306992">
            <w:r w:rsidRPr="000A066E">
              <w:rPr>
                <w:b/>
              </w:rPr>
              <w:lastRenderedPageBreak/>
              <w:t>Test Reference</w:t>
            </w:r>
          </w:p>
        </w:tc>
        <w:tc>
          <w:tcPr>
            <w:tcW w:w="2381" w:type="dxa"/>
            <w:shd w:val="clear" w:color="auto" w:fill="CCFFCC"/>
            <w:vAlign w:val="center"/>
          </w:tcPr>
          <w:p w14:paraId="55B87BBE" w14:textId="77777777" w:rsidR="002B6EFA" w:rsidRPr="004065B1" w:rsidRDefault="002B6EFA" w:rsidP="00306992">
            <w:r>
              <w:t>3.3.3.3 c)</w:t>
            </w:r>
          </w:p>
        </w:tc>
        <w:tc>
          <w:tcPr>
            <w:tcW w:w="2382" w:type="dxa"/>
            <w:shd w:val="clear" w:color="auto" w:fill="CCFFCC"/>
            <w:vAlign w:val="center"/>
          </w:tcPr>
          <w:p w14:paraId="217002FD" w14:textId="77777777" w:rsidR="002B6EFA" w:rsidRPr="004065B1" w:rsidRDefault="002B6EFA" w:rsidP="00306992">
            <w:r w:rsidRPr="000A066E">
              <w:rPr>
                <w:b/>
              </w:rPr>
              <w:t>IHO Reference</w:t>
            </w:r>
          </w:p>
        </w:tc>
        <w:tc>
          <w:tcPr>
            <w:tcW w:w="2382" w:type="dxa"/>
            <w:shd w:val="clear" w:color="auto" w:fill="CCFFCC"/>
            <w:vAlign w:val="center"/>
          </w:tcPr>
          <w:p w14:paraId="612F6B04" w14:textId="77777777" w:rsidR="002B6EFA" w:rsidRPr="004065B1" w:rsidRDefault="002B6EFA" w:rsidP="00306992">
            <w:r w:rsidRPr="00A94802">
              <w:t>S-</w:t>
            </w:r>
            <w:r>
              <w:t>52 10.4.1</w:t>
            </w:r>
          </w:p>
        </w:tc>
      </w:tr>
      <w:tr w:rsidR="002B6EFA" w14:paraId="43125DBC" w14:textId="77777777" w:rsidTr="00306992">
        <w:trPr>
          <w:tblHeader/>
        </w:trPr>
        <w:tc>
          <w:tcPr>
            <w:tcW w:w="9526" w:type="dxa"/>
            <w:gridSpan w:val="4"/>
            <w:shd w:val="clear" w:color="auto" w:fill="CCFFCC"/>
            <w:vAlign w:val="center"/>
          </w:tcPr>
          <w:p w14:paraId="15719FF6" w14:textId="77777777" w:rsidR="002B6EFA" w:rsidRDefault="002B6EFA" w:rsidP="00306992">
            <w:r w:rsidRPr="000A066E">
              <w:rPr>
                <w:b/>
              </w:rPr>
              <w:t>Test description</w:t>
            </w:r>
          </w:p>
        </w:tc>
      </w:tr>
      <w:tr w:rsidR="002B6EFA" w14:paraId="29957309" w14:textId="77777777" w:rsidTr="00306992">
        <w:trPr>
          <w:tblHeader/>
        </w:trPr>
        <w:tc>
          <w:tcPr>
            <w:tcW w:w="9526" w:type="dxa"/>
            <w:gridSpan w:val="4"/>
            <w:vAlign w:val="center"/>
          </w:tcPr>
          <w:p w14:paraId="32A2C612" w14:textId="77777777" w:rsidR="002B6EFA" w:rsidRPr="008D2865" w:rsidRDefault="002B6EFA" w:rsidP="002B6EFA">
            <w:pPr>
              <w:rPr>
                <w:i/>
              </w:rPr>
            </w:pPr>
            <w:r w:rsidRPr="008D2865">
              <w:rPr>
                <w:i/>
              </w:rPr>
              <w:t>Display of date dependent objects, date range. (DATSTA and DATEND)</w:t>
            </w:r>
          </w:p>
        </w:tc>
      </w:tr>
      <w:tr w:rsidR="002B6EFA" w14:paraId="53F5B6C0" w14:textId="77777777" w:rsidTr="00306992">
        <w:trPr>
          <w:tblHeader/>
        </w:trPr>
        <w:tc>
          <w:tcPr>
            <w:tcW w:w="9526" w:type="dxa"/>
            <w:gridSpan w:val="4"/>
            <w:shd w:val="clear" w:color="auto" w:fill="CCFFCC"/>
            <w:vAlign w:val="center"/>
          </w:tcPr>
          <w:p w14:paraId="656AF995" w14:textId="77777777" w:rsidR="002B6EFA" w:rsidRPr="004065B1" w:rsidRDefault="002B6EFA" w:rsidP="00306992">
            <w:r w:rsidRPr="000A066E">
              <w:rPr>
                <w:b/>
              </w:rPr>
              <w:t>Setup</w:t>
            </w:r>
          </w:p>
        </w:tc>
      </w:tr>
      <w:tr w:rsidR="002B6EFA" w14:paraId="6176F3E6" w14:textId="77777777" w:rsidTr="00306992">
        <w:trPr>
          <w:tblHeader/>
        </w:trPr>
        <w:tc>
          <w:tcPr>
            <w:tcW w:w="9526" w:type="dxa"/>
            <w:gridSpan w:val="4"/>
            <w:vAlign w:val="center"/>
          </w:tcPr>
          <w:p w14:paraId="1470B3A0" w14:textId="77777777" w:rsidR="002B6EFA" w:rsidRPr="008D2865" w:rsidRDefault="002B6EFA" w:rsidP="002B6EFA">
            <w:pPr>
              <w:rPr>
                <w:i/>
              </w:rPr>
            </w:pPr>
            <w:r w:rsidRPr="008D2865">
              <w:rPr>
                <w:i/>
              </w:rPr>
              <w:t>As for test 3.3.3.3 b)</w:t>
            </w:r>
          </w:p>
          <w:p w14:paraId="42A7CCBA" w14:textId="77777777" w:rsidR="002B6EFA" w:rsidRPr="008D2865" w:rsidRDefault="002B6EFA" w:rsidP="002B6EFA">
            <w:pPr>
              <w:rPr>
                <w:i/>
              </w:rPr>
            </w:pPr>
            <w:r w:rsidRPr="008D2865">
              <w:rPr>
                <w:i/>
              </w:rPr>
              <w:t>Set the viewing date range as follows:</w:t>
            </w:r>
          </w:p>
          <w:p w14:paraId="3A65DFFA" w14:textId="57FA2BD3" w:rsidR="002B6EFA" w:rsidRPr="008D2865" w:rsidRDefault="002B6EFA" w:rsidP="002B6EFA">
            <w:pPr>
              <w:rPr>
                <w:i/>
              </w:rPr>
            </w:pPr>
            <w:r w:rsidRPr="008D2865">
              <w:rPr>
                <w:i/>
              </w:rPr>
              <w:t>Start viewing date</w:t>
            </w:r>
            <w:r w:rsidR="00523203">
              <w:rPr>
                <w:i/>
              </w:rPr>
              <w:t xml:space="preserve"> </w:t>
            </w:r>
            <w:r w:rsidRPr="008D2865">
              <w:rPr>
                <w:i/>
              </w:rPr>
              <w:t>= 01.11.2013</w:t>
            </w:r>
          </w:p>
          <w:p w14:paraId="714E3C94" w14:textId="33701EB0" w:rsidR="002B6EFA" w:rsidRPr="008D2865" w:rsidRDefault="002B6EFA" w:rsidP="002B6EFA">
            <w:pPr>
              <w:rPr>
                <w:i/>
              </w:rPr>
            </w:pPr>
            <w:r w:rsidRPr="008D2865">
              <w:rPr>
                <w:i/>
              </w:rPr>
              <w:t>End viewing date</w:t>
            </w:r>
            <w:r w:rsidR="00523203">
              <w:rPr>
                <w:i/>
              </w:rPr>
              <w:t xml:space="preserve"> </w:t>
            </w:r>
            <w:r w:rsidRPr="008D2865">
              <w:rPr>
                <w:i/>
              </w:rPr>
              <w:t>= 01.12.2013</w:t>
            </w:r>
          </w:p>
        </w:tc>
      </w:tr>
      <w:tr w:rsidR="002B6EFA" w14:paraId="26912731" w14:textId="77777777" w:rsidTr="00306992">
        <w:trPr>
          <w:tblHeader/>
        </w:trPr>
        <w:tc>
          <w:tcPr>
            <w:tcW w:w="9526" w:type="dxa"/>
            <w:gridSpan w:val="4"/>
            <w:shd w:val="clear" w:color="auto" w:fill="CCFFCC"/>
            <w:vAlign w:val="center"/>
          </w:tcPr>
          <w:p w14:paraId="2B779B64" w14:textId="77777777" w:rsidR="002B6EFA" w:rsidRPr="004065B1" w:rsidRDefault="002B6EFA" w:rsidP="00306992">
            <w:r w:rsidRPr="000A066E">
              <w:rPr>
                <w:b/>
              </w:rPr>
              <w:t>Action</w:t>
            </w:r>
          </w:p>
        </w:tc>
      </w:tr>
      <w:tr w:rsidR="002B6EFA" w14:paraId="79BDA5AE" w14:textId="77777777" w:rsidTr="00306992">
        <w:trPr>
          <w:tblHeader/>
        </w:trPr>
        <w:tc>
          <w:tcPr>
            <w:tcW w:w="9526" w:type="dxa"/>
            <w:gridSpan w:val="4"/>
            <w:vAlign w:val="center"/>
          </w:tcPr>
          <w:p w14:paraId="299950CE" w14:textId="77777777" w:rsidR="002B6EFA" w:rsidRPr="008D2865" w:rsidRDefault="002B6EFA" w:rsidP="00306992">
            <w:pPr>
              <w:rPr>
                <w:i/>
              </w:rPr>
            </w:pPr>
            <w:r w:rsidRPr="008D2865">
              <w:rPr>
                <w:i/>
              </w:rPr>
              <w:t>As for test 3.3.3.3 a)</w:t>
            </w:r>
          </w:p>
        </w:tc>
      </w:tr>
      <w:tr w:rsidR="002B6EFA" w14:paraId="789EAAD7" w14:textId="77777777" w:rsidTr="00730835">
        <w:trPr>
          <w:tblHeader/>
        </w:trPr>
        <w:tc>
          <w:tcPr>
            <w:tcW w:w="9526" w:type="dxa"/>
            <w:gridSpan w:val="4"/>
            <w:tcBorders>
              <w:bottom w:val="single" w:sz="4" w:space="0" w:color="auto"/>
            </w:tcBorders>
            <w:shd w:val="clear" w:color="auto" w:fill="CCFFCC"/>
            <w:vAlign w:val="center"/>
          </w:tcPr>
          <w:p w14:paraId="7B8A02E9" w14:textId="77777777" w:rsidR="002B6EFA" w:rsidRPr="004065B1" w:rsidRDefault="002B6EFA" w:rsidP="00306992">
            <w:r w:rsidRPr="000A066E">
              <w:rPr>
                <w:b/>
              </w:rPr>
              <w:t>Results</w:t>
            </w:r>
          </w:p>
        </w:tc>
      </w:tr>
      <w:tr w:rsidR="002B6EFA" w14:paraId="5B032773" w14:textId="77777777" w:rsidTr="00730835">
        <w:trPr>
          <w:tblHeader/>
        </w:trPr>
        <w:tc>
          <w:tcPr>
            <w:tcW w:w="9526" w:type="dxa"/>
            <w:gridSpan w:val="4"/>
            <w:tcBorders>
              <w:bottom w:val="nil"/>
            </w:tcBorders>
            <w:vAlign w:val="center"/>
          </w:tcPr>
          <w:p w14:paraId="7A0CE03B" w14:textId="77777777" w:rsidR="002B6EFA" w:rsidRPr="008D2865" w:rsidRDefault="002B6EFA" w:rsidP="00306992">
            <w:pPr>
              <w:jc w:val="left"/>
              <w:rPr>
                <w:i/>
              </w:rPr>
            </w:pPr>
            <w:r w:rsidRPr="008D2865">
              <w:rPr>
                <w:i/>
              </w:rPr>
              <w:t>Confirm that the object displays as in the image below and that a permanent indication is shown as specified in S-52 10.4.1:</w:t>
            </w:r>
          </w:p>
        </w:tc>
      </w:tr>
      <w:tr w:rsidR="002B6EFA" w14:paraId="51A51A57" w14:textId="77777777" w:rsidTr="00730835">
        <w:trPr>
          <w:tblHeader/>
        </w:trPr>
        <w:tc>
          <w:tcPr>
            <w:tcW w:w="9526" w:type="dxa"/>
            <w:gridSpan w:val="4"/>
            <w:tcBorders>
              <w:top w:val="nil"/>
              <w:bottom w:val="nil"/>
            </w:tcBorders>
            <w:vAlign w:val="center"/>
          </w:tcPr>
          <w:p w14:paraId="230D55E6" w14:textId="567D0332" w:rsidR="002B6EFA" w:rsidRPr="008D2865" w:rsidRDefault="00F24525" w:rsidP="00306992">
            <w:pPr>
              <w:jc w:val="center"/>
              <w:rPr>
                <w:i/>
              </w:rPr>
            </w:pPr>
            <w:r w:rsidRPr="00F24525">
              <w:rPr>
                <w:i/>
                <w:noProof/>
                <w:lang w:val="en-US" w:eastAsia="ko-KR"/>
              </w:rPr>
              <w:drawing>
                <wp:inline distT="0" distB="0" distL="0" distR="0" wp14:anchorId="0F81F471" wp14:editId="3F631081">
                  <wp:extent cx="4261485" cy="2001520"/>
                  <wp:effectExtent l="0" t="0" r="5715" b="0"/>
                  <wp:docPr id="252" name="Picture 252" descr="C:\msdokut\STANDARDIT\IHO\ENCWG\Drafting 4.0.2 after Mar2016\New picture originals 23mar2016\3.3.3.3c pictur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msdokut\STANDARDIT\IHO\ENCWG\Drafting 4.0.2 after Mar2016\New picture originals 23mar2016\3.3.3.3c picture 1.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261485" cy="2001520"/>
                          </a:xfrm>
                          <a:prstGeom prst="rect">
                            <a:avLst/>
                          </a:prstGeom>
                          <a:noFill/>
                          <a:ln>
                            <a:noFill/>
                          </a:ln>
                        </pic:spPr>
                      </pic:pic>
                    </a:graphicData>
                  </a:graphic>
                </wp:inline>
              </w:drawing>
            </w:r>
          </w:p>
        </w:tc>
      </w:tr>
      <w:tr w:rsidR="002B6EFA" w14:paraId="32CDE846" w14:textId="77777777" w:rsidTr="00730835">
        <w:trPr>
          <w:tblHeader/>
        </w:trPr>
        <w:tc>
          <w:tcPr>
            <w:tcW w:w="9526" w:type="dxa"/>
            <w:gridSpan w:val="4"/>
            <w:tcBorders>
              <w:top w:val="nil"/>
            </w:tcBorders>
            <w:vAlign w:val="center"/>
          </w:tcPr>
          <w:p w14:paraId="45F067E0" w14:textId="77777777" w:rsidR="002B6EFA" w:rsidRPr="008D2865" w:rsidRDefault="002B6EFA" w:rsidP="00306992">
            <w:pPr>
              <w:jc w:val="left"/>
              <w:rPr>
                <w:i/>
              </w:rPr>
            </w:pPr>
            <w:r w:rsidRPr="008D2865">
              <w:rPr>
                <w:i/>
              </w:rPr>
              <w:t>Note: A permanent indication that the date has been adjusted should be shown as specified in S-52 10.4.1.</w:t>
            </w:r>
          </w:p>
        </w:tc>
      </w:tr>
    </w:tbl>
    <w:p w14:paraId="20548E7D" w14:textId="77777777" w:rsidR="002B6EFA" w:rsidRDefault="002B6EFA" w:rsidP="002B6EFA"/>
    <w:p w14:paraId="66EB08B5" w14:textId="77777777" w:rsidR="002B6EFA" w:rsidRDefault="002B6EFA" w:rsidP="002B6EFA">
      <w:r>
        <w:br w:type="page"/>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2B6EFA" w14:paraId="1E2F8363" w14:textId="77777777" w:rsidTr="00306992">
        <w:trPr>
          <w:trHeight w:val="454"/>
          <w:tblHeader/>
        </w:trPr>
        <w:tc>
          <w:tcPr>
            <w:tcW w:w="2381" w:type="dxa"/>
            <w:shd w:val="clear" w:color="auto" w:fill="CCFFCC"/>
            <w:vAlign w:val="center"/>
          </w:tcPr>
          <w:p w14:paraId="61B9E38A" w14:textId="77777777" w:rsidR="002B6EFA" w:rsidRPr="004065B1" w:rsidRDefault="002B6EFA" w:rsidP="00306992">
            <w:r w:rsidRPr="000A066E">
              <w:rPr>
                <w:b/>
              </w:rPr>
              <w:lastRenderedPageBreak/>
              <w:t>Test Reference</w:t>
            </w:r>
          </w:p>
        </w:tc>
        <w:tc>
          <w:tcPr>
            <w:tcW w:w="2381" w:type="dxa"/>
            <w:shd w:val="clear" w:color="auto" w:fill="CCFFCC"/>
            <w:vAlign w:val="center"/>
          </w:tcPr>
          <w:p w14:paraId="335B1287" w14:textId="77777777" w:rsidR="002B6EFA" w:rsidRPr="004065B1" w:rsidRDefault="002B6EFA" w:rsidP="00306992">
            <w:r>
              <w:t>3.3.3.3 d)</w:t>
            </w:r>
          </w:p>
        </w:tc>
        <w:tc>
          <w:tcPr>
            <w:tcW w:w="2382" w:type="dxa"/>
            <w:shd w:val="clear" w:color="auto" w:fill="CCFFCC"/>
            <w:vAlign w:val="center"/>
          </w:tcPr>
          <w:p w14:paraId="47E2A660" w14:textId="77777777" w:rsidR="002B6EFA" w:rsidRPr="004065B1" w:rsidRDefault="002B6EFA" w:rsidP="00306992">
            <w:r w:rsidRPr="000A066E">
              <w:rPr>
                <w:b/>
              </w:rPr>
              <w:t>IHO Reference</w:t>
            </w:r>
          </w:p>
        </w:tc>
        <w:tc>
          <w:tcPr>
            <w:tcW w:w="2382" w:type="dxa"/>
            <w:shd w:val="clear" w:color="auto" w:fill="CCFFCC"/>
            <w:vAlign w:val="center"/>
          </w:tcPr>
          <w:p w14:paraId="5D1588D7" w14:textId="77777777" w:rsidR="002B6EFA" w:rsidRPr="004065B1" w:rsidRDefault="002B6EFA" w:rsidP="00306992">
            <w:r w:rsidRPr="00A94802">
              <w:t>S-</w:t>
            </w:r>
            <w:r>
              <w:t>52 10.4.1</w:t>
            </w:r>
          </w:p>
        </w:tc>
      </w:tr>
      <w:tr w:rsidR="002B6EFA" w14:paraId="1259141C" w14:textId="77777777" w:rsidTr="00306992">
        <w:trPr>
          <w:tblHeader/>
        </w:trPr>
        <w:tc>
          <w:tcPr>
            <w:tcW w:w="9526" w:type="dxa"/>
            <w:gridSpan w:val="4"/>
            <w:shd w:val="clear" w:color="auto" w:fill="CCFFCC"/>
            <w:vAlign w:val="center"/>
          </w:tcPr>
          <w:p w14:paraId="1FD03A4B" w14:textId="77777777" w:rsidR="002B6EFA" w:rsidRDefault="002B6EFA" w:rsidP="00306992">
            <w:r w:rsidRPr="000A066E">
              <w:rPr>
                <w:b/>
              </w:rPr>
              <w:t>Test description</w:t>
            </w:r>
          </w:p>
        </w:tc>
      </w:tr>
      <w:tr w:rsidR="002B6EFA" w14:paraId="09913BC4" w14:textId="77777777" w:rsidTr="00306992">
        <w:trPr>
          <w:tblHeader/>
        </w:trPr>
        <w:tc>
          <w:tcPr>
            <w:tcW w:w="9526" w:type="dxa"/>
            <w:gridSpan w:val="4"/>
            <w:vAlign w:val="center"/>
          </w:tcPr>
          <w:p w14:paraId="7E6526DF" w14:textId="77777777" w:rsidR="002B6EFA" w:rsidRPr="008D2865" w:rsidRDefault="002B6EFA" w:rsidP="00306992">
            <w:pPr>
              <w:rPr>
                <w:i/>
              </w:rPr>
            </w:pPr>
            <w:r w:rsidRPr="008D2865">
              <w:rPr>
                <w:i/>
              </w:rPr>
              <w:t>Route checking of date dependent objects, date range. (PERSTA and PEREND)</w:t>
            </w:r>
          </w:p>
        </w:tc>
      </w:tr>
      <w:tr w:rsidR="002B6EFA" w14:paraId="787E0435" w14:textId="77777777" w:rsidTr="00306992">
        <w:trPr>
          <w:tblHeader/>
        </w:trPr>
        <w:tc>
          <w:tcPr>
            <w:tcW w:w="9526" w:type="dxa"/>
            <w:gridSpan w:val="4"/>
            <w:shd w:val="clear" w:color="auto" w:fill="CCFFCC"/>
            <w:vAlign w:val="center"/>
          </w:tcPr>
          <w:p w14:paraId="23AE8055" w14:textId="77777777" w:rsidR="002B6EFA" w:rsidRPr="004065B1" w:rsidRDefault="002B6EFA" w:rsidP="00306992">
            <w:r w:rsidRPr="000A066E">
              <w:rPr>
                <w:b/>
              </w:rPr>
              <w:t>Setup</w:t>
            </w:r>
          </w:p>
        </w:tc>
      </w:tr>
      <w:tr w:rsidR="002B6EFA" w14:paraId="2CF2106D" w14:textId="77777777" w:rsidTr="00306992">
        <w:trPr>
          <w:tblHeader/>
        </w:trPr>
        <w:tc>
          <w:tcPr>
            <w:tcW w:w="9526" w:type="dxa"/>
            <w:gridSpan w:val="4"/>
            <w:vAlign w:val="center"/>
          </w:tcPr>
          <w:p w14:paraId="15746276" w14:textId="77777777" w:rsidR="002B6EFA" w:rsidRPr="008D2865" w:rsidRDefault="002B6EFA" w:rsidP="00306992">
            <w:pPr>
              <w:rPr>
                <w:i/>
              </w:rPr>
            </w:pPr>
            <w:r w:rsidRPr="008D2865">
              <w:rPr>
                <w:i/>
              </w:rPr>
              <w:t>As for test 3.3.3.3 c)</w:t>
            </w:r>
          </w:p>
        </w:tc>
      </w:tr>
      <w:tr w:rsidR="002B6EFA" w14:paraId="367F80AB" w14:textId="77777777" w:rsidTr="00306992">
        <w:trPr>
          <w:tblHeader/>
        </w:trPr>
        <w:tc>
          <w:tcPr>
            <w:tcW w:w="9526" w:type="dxa"/>
            <w:gridSpan w:val="4"/>
            <w:shd w:val="clear" w:color="auto" w:fill="CCFFCC"/>
            <w:vAlign w:val="center"/>
          </w:tcPr>
          <w:p w14:paraId="5D6CEAFB" w14:textId="77777777" w:rsidR="002B6EFA" w:rsidRPr="004065B1" w:rsidRDefault="002B6EFA" w:rsidP="00306992">
            <w:r w:rsidRPr="000A066E">
              <w:rPr>
                <w:b/>
              </w:rPr>
              <w:t>Action</w:t>
            </w:r>
          </w:p>
        </w:tc>
      </w:tr>
      <w:tr w:rsidR="002B6EFA" w14:paraId="55913D66" w14:textId="77777777" w:rsidTr="00306992">
        <w:trPr>
          <w:tblHeader/>
        </w:trPr>
        <w:tc>
          <w:tcPr>
            <w:tcW w:w="9526" w:type="dxa"/>
            <w:gridSpan w:val="4"/>
            <w:vAlign w:val="center"/>
          </w:tcPr>
          <w:p w14:paraId="5477DFA9" w14:textId="77777777" w:rsidR="002B6EFA" w:rsidRPr="008D2865" w:rsidRDefault="002B6EFA" w:rsidP="002B6EFA">
            <w:pPr>
              <w:rPr>
                <w:i/>
              </w:rPr>
            </w:pPr>
            <w:r w:rsidRPr="008D2865">
              <w:rPr>
                <w:i/>
              </w:rPr>
              <w:t>As for test 3.3.3.3 a)</w:t>
            </w:r>
          </w:p>
          <w:p w14:paraId="15CC316F" w14:textId="77777777" w:rsidR="002B6EFA" w:rsidRPr="008D2865" w:rsidRDefault="002B6EFA" w:rsidP="002B6EFA">
            <w:pPr>
              <w:rPr>
                <w:i/>
              </w:rPr>
            </w:pPr>
            <w:r w:rsidRPr="008D2865">
              <w:rPr>
                <w:i/>
              </w:rPr>
              <w:t>Create a route from 32°35.325’S  61°20.800’E to 32°35.325’S  61°21.960’E with a cross track distance of 0.20NM set for Starboard and for Port.</w:t>
            </w:r>
          </w:p>
        </w:tc>
      </w:tr>
      <w:tr w:rsidR="002B6EFA" w14:paraId="0F121005" w14:textId="77777777" w:rsidTr="00730835">
        <w:trPr>
          <w:tblHeader/>
        </w:trPr>
        <w:tc>
          <w:tcPr>
            <w:tcW w:w="9526" w:type="dxa"/>
            <w:gridSpan w:val="4"/>
            <w:tcBorders>
              <w:bottom w:val="single" w:sz="4" w:space="0" w:color="auto"/>
            </w:tcBorders>
            <w:shd w:val="clear" w:color="auto" w:fill="CCFFCC"/>
            <w:vAlign w:val="center"/>
          </w:tcPr>
          <w:p w14:paraId="3FED563C" w14:textId="77777777" w:rsidR="002B6EFA" w:rsidRPr="004065B1" w:rsidRDefault="002B6EFA" w:rsidP="00306992">
            <w:r w:rsidRPr="000A066E">
              <w:rPr>
                <w:b/>
              </w:rPr>
              <w:t>Results</w:t>
            </w:r>
          </w:p>
        </w:tc>
      </w:tr>
      <w:tr w:rsidR="002B6EFA" w14:paraId="09FCDB0F" w14:textId="77777777" w:rsidTr="00730835">
        <w:trPr>
          <w:tblHeader/>
        </w:trPr>
        <w:tc>
          <w:tcPr>
            <w:tcW w:w="9526" w:type="dxa"/>
            <w:gridSpan w:val="4"/>
            <w:tcBorders>
              <w:bottom w:val="nil"/>
            </w:tcBorders>
            <w:vAlign w:val="center"/>
          </w:tcPr>
          <w:p w14:paraId="42FD4996" w14:textId="77777777" w:rsidR="002B6EFA" w:rsidRPr="008D2865" w:rsidRDefault="002B6EFA" w:rsidP="00306992">
            <w:pPr>
              <w:jc w:val="left"/>
              <w:rPr>
                <w:i/>
              </w:rPr>
            </w:pPr>
            <w:r w:rsidRPr="008D2865">
              <w:rPr>
                <w:i/>
              </w:rPr>
              <w:t>Check the route and confirm that the following indications are given and the display is as shown:</w:t>
            </w:r>
          </w:p>
        </w:tc>
      </w:tr>
      <w:tr w:rsidR="002B6EFA" w14:paraId="118D751A" w14:textId="77777777" w:rsidTr="00730835">
        <w:trPr>
          <w:tblHeader/>
        </w:trPr>
        <w:tc>
          <w:tcPr>
            <w:tcW w:w="9526" w:type="dxa"/>
            <w:gridSpan w:val="4"/>
            <w:tcBorders>
              <w:top w:val="nil"/>
              <w:bottom w:val="nil"/>
            </w:tcBorders>
            <w:vAlign w:val="center"/>
          </w:tcPr>
          <w:p w14:paraId="446C8094" w14:textId="10E3E6F8" w:rsidR="002B6EFA" w:rsidRPr="008D2865" w:rsidRDefault="00F24525" w:rsidP="00306992">
            <w:pPr>
              <w:jc w:val="center"/>
              <w:rPr>
                <w:i/>
              </w:rPr>
            </w:pPr>
            <w:r w:rsidRPr="00F24525">
              <w:rPr>
                <w:i/>
                <w:noProof/>
                <w:lang w:val="en-US" w:eastAsia="ko-KR"/>
              </w:rPr>
              <w:drawing>
                <wp:inline distT="0" distB="0" distL="0" distR="0" wp14:anchorId="5A75DE3F" wp14:editId="2D0AC2E7">
                  <wp:extent cx="4287520" cy="2009775"/>
                  <wp:effectExtent l="0" t="0" r="0" b="9525"/>
                  <wp:docPr id="253" name="Picture 253" descr="C:\msdokut\STANDARDIT\IHO\ENCWG\Drafting 4.0.2 after Mar2016\New picture originals 23mar2016\3.3.3.3d pictur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msdokut\STANDARDIT\IHO\ENCWG\Drafting 4.0.2 after Mar2016\New picture originals 23mar2016\3.3.3.3d picture 1.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287520" cy="2009775"/>
                          </a:xfrm>
                          <a:prstGeom prst="rect">
                            <a:avLst/>
                          </a:prstGeom>
                          <a:noFill/>
                          <a:ln>
                            <a:noFill/>
                          </a:ln>
                        </pic:spPr>
                      </pic:pic>
                    </a:graphicData>
                  </a:graphic>
                </wp:inline>
              </w:drawing>
            </w:r>
          </w:p>
        </w:tc>
      </w:tr>
      <w:tr w:rsidR="002B6EFA" w14:paraId="68C64994" w14:textId="77777777" w:rsidTr="00730835">
        <w:trPr>
          <w:tblHeader/>
        </w:trPr>
        <w:tc>
          <w:tcPr>
            <w:tcW w:w="9526" w:type="dxa"/>
            <w:gridSpan w:val="4"/>
            <w:tcBorders>
              <w:top w:val="nil"/>
            </w:tcBorders>
            <w:vAlign w:val="center"/>
          </w:tcPr>
          <w:p w14:paraId="7AD216EC" w14:textId="77777777" w:rsidR="002B6EFA" w:rsidRPr="008D2865" w:rsidRDefault="002B6EFA" w:rsidP="00306992">
            <w:pPr>
              <w:jc w:val="left"/>
              <w:rPr>
                <w:i/>
              </w:rPr>
            </w:pPr>
            <w:r w:rsidRPr="008D2865">
              <w:rPr>
                <w:i/>
              </w:rPr>
              <w:t>Note: A permanent indication that the date has been adjusted should be shown as specified in S-52 10.4.1.</w:t>
            </w:r>
          </w:p>
        </w:tc>
      </w:tr>
    </w:tbl>
    <w:p w14:paraId="1A0197B2" w14:textId="77777777" w:rsidR="002B6EFA" w:rsidRDefault="002B6EFA" w:rsidP="002B6EFA"/>
    <w:p w14:paraId="4A2554D7" w14:textId="77777777" w:rsidR="002B6EFA" w:rsidRDefault="002B6EFA" w:rsidP="000A408F"/>
    <w:p w14:paraId="15349965" w14:textId="77777777" w:rsidR="000A408F" w:rsidRPr="000A408F" w:rsidRDefault="002F4C9E" w:rsidP="00E30B8F">
      <w:pPr>
        <w:pStyle w:val="Heading3"/>
      </w:pPr>
      <w:r>
        <w:br w:type="page"/>
      </w:r>
      <w:r w:rsidR="000A408F">
        <w:lastRenderedPageBreak/>
        <w:t>Safety contour</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70"/>
        <w:gridCol w:w="2194"/>
        <w:gridCol w:w="2572"/>
        <w:gridCol w:w="2355"/>
      </w:tblGrid>
      <w:tr w:rsidR="000A408F" w14:paraId="543ED3FC" w14:textId="77777777" w:rsidTr="00CB4150">
        <w:trPr>
          <w:trHeight w:val="454"/>
          <w:tblHeader/>
        </w:trPr>
        <w:tc>
          <w:tcPr>
            <w:tcW w:w="2381" w:type="dxa"/>
            <w:shd w:val="clear" w:color="auto" w:fill="CCFFCC"/>
            <w:vAlign w:val="center"/>
          </w:tcPr>
          <w:p w14:paraId="1DED70A4" w14:textId="77777777" w:rsidR="000A408F" w:rsidRPr="004065B1" w:rsidRDefault="000A408F" w:rsidP="00CB4150">
            <w:r w:rsidRPr="000A066E">
              <w:rPr>
                <w:b/>
              </w:rPr>
              <w:t>Test Reference</w:t>
            </w:r>
          </w:p>
        </w:tc>
        <w:tc>
          <w:tcPr>
            <w:tcW w:w="2381" w:type="dxa"/>
            <w:shd w:val="clear" w:color="auto" w:fill="CCFFCC"/>
            <w:vAlign w:val="center"/>
          </w:tcPr>
          <w:p w14:paraId="3906F8DA" w14:textId="77777777" w:rsidR="000A408F" w:rsidRPr="004065B1" w:rsidRDefault="000A408F" w:rsidP="00CB4150">
            <w:r>
              <w:t>3.</w:t>
            </w:r>
            <w:r w:rsidR="002F4C9E">
              <w:t>3.4 a)</w:t>
            </w:r>
          </w:p>
        </w:tc>
        <w:tc>
          <w:tcPr>
            <w:tcW w:w="2382" w:type="dxa"/>
            <w:shd w:val="clear" w:color="auto" w:fill="CCFFCC"/>
            <w:vAlign w:val="center"/>
          </w:tcPr>
          <w:p w14:paraId="5B85A2A7" w14:textId="77777777" w:rsidR="000A408F" w:rsidRPr="004065B1" w:rsidRDefault="000A408F" w:rsidP="00CB4150">
            <w:r w:rsidRPr="000A066E">
              <w:rPr>
                <w:b/>
              </w:rPr>
              <w:t>IHO Reference</w:t>
            </w:r>
          </w:p>
        </w:tc>
        <w:tc>
          <w:tcPr>
            <w:tcW w:w="2382" w:type="dxa"/>
            <w:shd w:val="clear" w:color="auto" w:fill="CCFFCC"/>
            <w:vAlign w:val="center"/>
          </w:tcPr>
          <w:p w14:paraId="30BDCA3E" w14:textId="77777777" w:rsidR="007044FE" w:rsidRDefault="007044FE" w:rsidP="007044FE">
            <w:r>
              <w:t>S-52 10.6.2</w:t>
            </w:r>
          </w:p>
          <w:p w14:paraId="7C0483BD" w14:textId="77777777" w:rsidR="000A408F" w:rsidRPr="004065B1" w:rsidRDefault="007044FE" w:rsidP="007044FE">
            <w:r>
              <w:t>S-52 10.13.2</w:t>
            </w:r>
          </w:p>
        </w:tc>
      </w:tr>
      <w:tr w:rsidR="000A408F" w14:paraId="72776C30" w14:textId="77777777" w:rsidTr="00CB4150">
        <w:trPr>
          <w:tblHeader/>
        </w:trPr>
        <w:tc>
          <w:tcPr>
            <w:tcW w:w="9526" w:type="dxa"/>
            <w:gridSpan w:val="4"/>
            <w:shd w:val="clear" w:color="auto" w:fill="CCFFCC"/>
            <w:vAlign w:val="center"/>
          </w:tcPr>
          <w:p w14:paraId="09573ACC" w14:textId="77777777" w:rsidR="000A408F" w:rsidRDefault="000A408F" w:rsidP="00CB4150">
            <w:r w:rsidRPr="000A066E">
              <w:rPr>
                <w:b/>
              </w:rPr>
              <w:t>Test description</w:t>
            </w:r>
          </w:p>
        </w:tc>
      </w:tr>
      <w:tr w:rsidR="000A408F" w14:paraId="0DBFCFA8" w14:textId="77777777" w:rsidTr="00CB4150">
        <w:trPr>
          <w:tblHeader/>
        </w:trPr>
        <w:tc>
          <w:tcPr>
            <w:tcW w:w="9526" w:type="dxa"/>
            <w:gridSpan w:val="4"/>
            <w:vAlign w:val="center"/>
          </w:tcPr>
          <w:p w14:paraId="6A7E6399" w14:textId="77777777" w:rsidR="000A408F" w:rsidRPr="008D2865" w:rsidRDefault="007044FE" w:rsidP="00CB4150">
            <w:pPr>
              <w:rPr>
                <w:i/>
              </w:rPr>
            </w:pPr>
            <w:r w:rsidRPr="008D2865">
              <w:rPr>
                <w:i/>
              </w:rPr>
              <w:t>Display of default safety contour</w:t>
            </w:r>
          </w:p>
        </w:tc>
      </w:tr>
      <w:tr w:rsidR="000A408F" w14:paraId="72CDEE85" w14:textId="77777777" w:rsidTr="00CB4150">
        <w:trPr>
          <w:tblHeader/>
        </w:trPr>
        <w:tc>
          <w:tcPr>
            <w:tcW w:w="9526" w:type="dxa"/>
            <w:gridSpan w:val="4"/>
            <w:shd w:val="clear" w:color="auto" w:fill="CCFFCC"/>
            <w:vAlign w:val="center"/>
          </w:tcPr>
          <w:p w14:paraId="128E292A" w14:textId="77777777" w:rsidR="000A408F" w:rsidRPr="004065B1" w:rsidRDefault="000A408F" w:rsidP="00CB4150">
            <w:r w:rsidRPr="000A066E">
              <w:rPr>
                <w:b/>
              </w:rPr>
              <w:t>Setup</w:t>
            </w:r>
          </w:p>
        </w:tc>
      </w:tr>
      <w:tr w:rsidR="000A408F" w14:paraId="4D046B36" w14:textId="77777777" w:rsidTr="00CB4150">
        <w:trPr>
          <w:tblHeader/>
        </w:trPr>
        <w:tc>
          <w:tcPr>
            <w:tcW w:w="9526" w:type="dxa"/>
            <w:gridSpan w:val="4"/>
            <w:vAlign w:val="center"/>
          </w:tcPr>
          <w:p w14:paraId="61446258" w14:textId="4777DCB5" w:rsidR="007044FE" w:rsidRPr="008D2865" w:rsidRDefault="007044FE" w:rsidP="007044FE">
            <w:pPr>
              <w:rPr>
                <w:i/>
              </w:rPr>
            </w:pPr>
            <w:r w:rsidRPr="008D2865">
              <w:rPr>
                <w:i/>
              </w:rPr>
              <w:t xml:space="preserve">Switch on EUT without setting </w:t>
            </w:r>
            <w:r w:rsidR="0069033B">
              <w:rPr>
                <w:i/>
              </w:rPr>
              <w:t xml:space="preserve">Safety Contour </w:t>
            </w:r>
            <w:r w:rsidRPr="008D2865">
              <w:rPr>
                <w:i/>
              </w:rPr>
              <w:t xml:space="preserve">value (factory default setting). </w:t>
            </w:r>
          </w:p>
          <w:p w14:paraId="177DB7E4" w14:textId="77777777" w:rsidR="000A408F" w:rsidRPr="008D2865" w:rsidRDefault="007044FE" w:rsidP="007044FE">
            <w:pPr>
              <w:rPr>
                <w:i/>
              </w:rPr>
            </w:pPr>
            <w:r w:rsidRPr="008D2865">
              <w:rPr>
                <w:i/>
              </w:rPr>
              <w:t>Load all cells from 2.1.1 Power Up\ENC_ROOT</w:t>
            </w:r>
          </w:p>
        </w:tc>
      </w:tr>
      <w:tr w:rsidR="000A408F" w14:paraId="1F1C1CFD" w14:textId="77777777" w:rsidTr="00CB4150">
        <w:trPr>
          <w:tblHeader/>
        </w:trPr>
        <w:tc>
          <w:tcPr>
            <w:tcW w:w="9526" w:type="dxa"/>
            <w:gridSpan w:val="4"/>
            <w:shd w:val="clear" w:color="auto" w:fill="CCFFCC"/>
            <w:vAlign w:val="center"/>
          </w:tcPr>
          <w:p w14:paraId="3D91D819" w14:textId="77777777" w:rsidR="000A408F" w:rsidRPr="004065B1" w:rsidRDefault="000A408F" w:rsidP="00CB4150">
            <w:r w:rsidRPr="000A066E">
              <w:rPr>
                <w:b/>
              </w:rPr>
              <w:t>Action</w:t>
            </w:r>
          </w:p>
        </w:tc>
      </w:tr>
      <w:tr w:rsidR="000A408F" w14:paraId="11B8AA92" w14:textId="77777777" w:rsidTr="00CB4150">
        <w:trPr>
          <w:tblHeader/>
        </w:trPr>
        <w:tc>
          <w:tcPr>
            <w:tcW w:w="9526" w:type="dxa"/>
            <w:gridSpan w:val="4"/>
            <w:vAlign w:val="center"/>
          </w:tcPr>
          <w:p w14:paraId="1490CA96" w14:textId="77777777" w:rsidR="000A408F" w:rsidRPr="008D2865" w:rsidRDefault="007044FE" w:rsidP="00CB4150">
            <w:pPr>
              <w:rPr>
                <w:i/>
              </w:rPr>
            </w:pPr>
            <w:r w:rsidRPr="008D2865">
              <w:rPr>
                <w:i/>
              </w:rPr>
              <w:t>Display loaded cell GB4X0000.000 at compilation scale (1:52 000), select Display Base.</w:t>
            </w:r>
          </w:p>
        </w:tc>
      </w:tr>
      <w:tr w:rsidR="000A408F" w14:paraId="2FB485C8" w14:textId="77777777" w:rsidTr="00730835">
        <w:trPr>
          <w:tblHeader/>
        </w:trPr>
        <w:tc>
          <w:tcPr>
            <w:tcW w:w="9526" w:type="dxa"/>
            <w:gridSpan w:val="4"/>
            <w:tcBorders>
              <w:bottom w:val="single" w:sz="4" w:space="0" w:color="auto"/>
            </w:tcBorders>
            <w:shd w:val="clear" w:color="auto" w:fill="CCFFCC"/>
            <w:vAlign w:val="center"/>
          </w:tcPr>
          <w:p w14:paraId="747460DA" w14:textId="77777777" w:rsidR="000A408F" w:rsidRPr="004065B1" w:rsidRDefault="000A408F" w:rsidP="00CB4150">
            <w:r w:rsidRPr="000A066E">
              <w:rPr>
                <w:b/>
              </w:rPr>
              <w:t>Results</w:t>
            </w:r>
          </w:p>
        </w:tc>
      </w:tr>
      <w:tr w:rsidR="000A408F" w14:paraId="07522563" w14:textId="77777777" w:rsidTr="00730835">
        <w:trPr>
          <w:tblHeader/>
        </w:trPr>
        <w:tc>
          <w:tcPr>
            <w:tcW w:w="9526" w:type="dxa"/>
            <w:gridSpan w:val="4"/>
            <w:tcBorders>
              <w:bottom w:val="nil"/>
            </w:tcBorders>
            <w:vAlign w:val="center"/>
          </w:tcPr>
          <w:p w14:paraId="3B7D036D" w14:textId="5C5AEC8F" w:rsidR="007044FE" w:rsidRPr="008D2865" w:rsidRDefault="007044FE" w:rsidP="007044FE">
            <w:pPr>
              <w:jc w:val="left"/>
              <w:rPr>
                <w:i/>
              </w:rPr>
            </w:pPr>
            <w:r w:rsidRPr="008D2865">
              <w:rPr>
                <w:i/>
              </w:rPr>
              <w:t xml:space="preserve">The </w:t>
            </w:r>
            <w:r w:rsidR="0069033B">
              <w:rPr>
                <w:i/>
              </w:rPr>
              <w:t xml:space="preserve">Safety Contour </w:t>
            </w:r>
            <w:r w:rsidRPr="008D2865">
              <w:rPr>
                <w:i/>
              </w:rPr>
              <w:t>value must be set to 30</w:t>
            </w:r>
            <w:r w:rsidR="00B3462C">
              <w:rPr>
                <w:i/>
              </w:rPr>
              <w:t xml:space="preserve"> </w:t>
            </w:r>
            <w:r w:rsidRPr="008D2865">
              <w:rPr>
                <w:i/>
              </w:rPr>
              <w:t>m and the 30</w:t>
            </w:r>
            <w:r w:rsidR="00B3462C">
              <w:rPr>
                <w:i/>
              </w:rPr>
              <w:t xml:space="preserve"> </w:t>
            </w:r>
            <w:r w:rsidRPr="008D2865">
              <w:rPr>
                <w:i/>
              </w:rPr>
              <w:t>m contour in chart</w:t>
            </w:r>
          </w:p>
          <w:p w14:paraId="45F94829" w14:textId="27321DDD" w:rsidR="000A408F" w:rsidRPr="008D2865" w:rsidRDefault="007044FE" w:rsidP="007044FE">
            <w:pPr>
              <w:jc w:val="left"/>
              <w:rPr>
                <w:i/>
              </w:rPr>
            </w:pPr>
            <w:r w:rsidRPr="008D2865">
              <w:rPr>
                <w:i/>
              </w:rPr>
              <w:t xml:space="preserve">GB4X0000.000 must be displayed as </w:t>
            </w:r>
            <w:r w:rsidR="0069033B">
              <w:rPr>
                <w:i/>
              </w:rPr>
              <w:t xml:space="preserve">Safety Contour </w:t>
            </w:r>
            <w:r w:rsidRPr="008D2865">
              <w:rPr>
                <w:i/>
              </w:rPr>
              <w:t>(thick grey line as per S-52).</w:t>
            </w:r>
          </w:p>
        </w:tc>
      </w:tr>
      <w:tr w:rsidR="007044FE" w14:paraId="0D3E5074" w14:textId="77777777" w:rsidTr="00730835">
        <w:trPr>
          <w:tblHeader/>
        </w:trPr>
        <w:tc>
          <w:tcPr>
            <w:tcW w:w="9526" w:type="dxa"/>
            <w:gridSpan w:val="4"/>
            <w:tcBorders>
              <w:top w:val="nil"/>
            </w:tcBorders>
            <w:vAlign w:val="center"/>
          </w:tcPr>
          <w:p w14:paraId="75710E4B" w14:textId="2963E338" w:rsidR="007044FE" w:rsidRPr="008D2865" w:rsidRDefault="0018522C" w:rsidP="007044FE">
            <w:pPr>
              <w:jc w:val="center"/>
              <w:rPr>
                <w:i/>
              </w:rPr>
            </w:pPr>
            <w:del w:id="212" w:author="Yong" w:date="2023-04-19T13:31:00Z">
              <w:r w:rsidRPr="008D2865" w:rsidDel="00086856">
                <w:rPr>
                  <w:i/>
                  <w:noProof/>
                  <w:lang w:val="en-US" w:eastAsia="ko-KR"/>
                </w:rPr>
                <w:lastRenderedPageBreak/>
                <w:drawing>
                  <wp:inline distT="0" distB="0" distL="0" distR="0" wp14:anchorId="2BA7DAD4" wp14:editId="287472F7">
                    <wp:extent cx="6010275" cy="5534025"/>
                    <wp:effectExtent l="0" t="0" r="9525" b="9525"/>
                    <wp:docPr id="82" name="Picture 82"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3"/>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6010275" cy="5534025"/>
                            </a:xfrm>
                            <a:prstGeom prst="rect">
                              <a:avLst/>
                            </a:prstGeom>
                            <a:noFill/>
                            <a:ln>
                              <a:noFill/>
                            </a:ln>
                          </pic:spPr>
                        </pic:pic>
                      </a:graphicData>
                    </a:graphic>
                  </wp:inline>
                </w:drawing>
              </w:r>
            </w:del>
            <w:commentRangeStart w:id="213"/>
            <w:ins w:id="214" w:author="Yong" w:date="2023-04-19T13:32:00Z">
              <w:r w:rsidR="00086856">
                <w:rPr>
                  <w:i/>
                  <w:noProof/>
                  <w:snapToGrid/>
                  <w:lang w:val="en-US" w:eastAsia="ko-KR"/>
                </w:rPr>
                <w:drawing>
                  <wp:inline distT="0" distB="0" distL="0" distR="0" wp14:anchorId="78109436" wp14:editId="7C58CC7D">
                    <wp:extent cx="6016625" cy="5535930"/>
                    <wp:effectExtent l="0" t="0" r="3175"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3.3.4a picture 1.PNG"/>
                            <pic:cNvPicPr/>
                          </pic:nvPicPr>
                          <pic:blipFill>
                            <a:blip r:embed="rId105">
                              <a:extLst>
                                <a:ext uri="{28A0092B-C50C-407E-A947-70E740481C1C}">
                                  <a14:useLocalDpi xmlns:a14="http://schemas.microsoft.com/office/drawing/2010/main" val="0"/>
                                </a:ext>
                              </a:extLst>
                            </a:blip>
                            <a:stretch>
                              <a:fillRect/>
                            </a:stretch>
                          </pic:blipFill>
                          <pic:spPr>
                            <a:xfrm>
                              <a:off x="0" y="0"/>
                              <a:ext cx="6016625" cy="5535930"/>
                            </a:xfrm>
                            <a:prstGeom prst="rect">
                              <a:avLst/>
                            </a:prstGeom>
                          </pic:spPr>
                        </pic:pic>
                      </a:graphicData>
                    </a:graphic>
                  </wp:inline>
                </w:drawing>
              </w:r>
            </w:ins>
            <w:commentRangeEnd w:id="213"/>
            <w:ins w:id="215" w:author="Yong" w:date="2023-04-19T13:34:00Z">
              <w:r w:rsidR="00086856">
                <w:rPr>
                  <w:rStyle w:val="CommentReference"/>
                  <w:snapToGrid/>
                  <w:color w:val="000000"/>
                </w:rPr>
                <w:commentReference w:id="213"/>
              </w:r>
            </w:ins>
            <w:r w:rsidR="00036CC9" w:rsidRPr="008D2865">
              <w:rPr>
                <w:i/>
              </w:rPr>
              <w:br/>
            </w:r>
          </w:p>
        </w:tc>
      </w:tr>
    </w:tbl>
    <w:p w14:paraId="2AA139B3" w14:textId="77777777" w:rsidR="002F1C4E" w:rsidRDefault="002F1C4E" w:rsidP="000A408F"/>
    <w:p w14:paraId="062F4D6A" w14:textId="77777777" w:rsidR="000A408F" w:rsidRDefault="002F1C4E" w:rsidP="000A408F">
      <w:r>
        <w:br w:type="page"/>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70"/>
        <w:gridCol w:w="2194"/>
        <w:gridCol w:w="2572"/>
        <w:gridCol w:w="2355"/>
      </w:tblGrid>
      <w:tr w:rsidR="002F1C4E" w14:paraId="337376A6" w14:textId="77777777" w:rsidTr="00306992">
        <w:trPr>
          <w:trHeight w:val="454"/>
          <w:tblHeader/>
        </w:trPr>
        <w:tc>
          <w:tcPr>
            <w:tcW w:w="2381" w:type="dxa"/>
            <w:shd w:val="clear" w:color="auto" w:fill="CCFFCC"/>
            <w:vAlign w:val="center"/>
          </w:tcPr>
          <w:p w14:paraId="5FB996A0" w14:textId="77777777" w:rsidR="002F1C4E" w:rsidRPr="004065B1" w:rsidRDefault="002F1C4E" w:rsidP="00306992">
            <w:r w:rsidRPr="000A066E">
              <w:rPr>
                <w:b/>
              </w:rPr>
              <w:lastRenderedPageBreak/>
              <w:t>Test Reference</w:t>
            </w:r>
          </w:p>
        </w:tc>
        <w:tc>
          <w:tcPr>
            <w:tcW w:w="2381" w:type="dxa"/>
            <w:shd w:val="clear" w:color="auto" w:fill="CCFFCC"/>
            <w:vAlign w:val="center"/>
          </w:tcPr>
          <w:p w14:paraId="6DD45E06" w14:textId="77777777" w:rsidR="002F1C4E" w:rsidRPr="004065B1" w:rsidRDefault="002F1C4E" w:rsidP="00306992">
            <w:r>
              <w:t>3.3.4 b)</w:t>
            </w:r>
          </w:p>
        </w:tc>
        <w:tc>
          <w:tcPr>
            <w:tcW w:w="2382" w:type="dxa"/>
            <w:shd w:val="clear" w:color="auto" w:fill="CCFFCC"/>
            <w:vAlign w:val="center"/>
          </w:tcPr>
          <w:p w14:paraId="07280D96" w14:textId="77777777" w:rsidR="002F1C4E" w:rsidRPr="004065B1" w:rsidRDefault="002F1C4E" w:rsidP="00306992">
            <w:r w:rsidRPr="000A066E">
              <w:rPr>
                <w:b/>
              </w:rPr>
              <w:t>IHO Reference</w:t>
            </w:r>
          </w:p>
        </w:tc>
        <w:tc>
          <w:tcPr>
            <w:tcW w:w="2382" w:type="dxa"/>
            <w:shd w:val="clear" w:color="auto" w:fill="CCFFCC"/>
            <w:vAlign w:val="center"/>
          </w:tcPr>
          <w:p w14:paraId="269DDB48" w14:textId="77777777" w:rsidR="002F1C4E" w:rsidRDefault="002F1C4E" w:rsidP="00306992">
            <w:r>
              <w:t>S-52 10.6.2</w:t>
            </w:r>
          </w:p>
          <w:p w14:paraId="10F21DF2" w14:textId="77777777" w:rsidR="002F1C4E" w:rsidRPr="004065B1" w:rsidRDefault="002F1C4E" w:rsidP="00306992">
            <w:r>
              <w:t>S-52 10.13.2</w:t>
            </w:r>
          </w:p>
        </w:tc>
      </w:tr>
      <w:tr w:rsidR="002F1C4E" w14:paraId="4028699B" w14:textId="77777777" w:rsidTr="00306992">
        <w:trPr>
          <w:tblHeader/>
        </w:trPr>
        <w:tc>
          <w:tcPr>
            <w:tcW w:w="9526" w:type="dxa"/>
            <w:gridSpan w:val="4"/>
            <w:shd w:val="clear" w:color="auto" w:fill="CCFFCC"/>
            <w:vAlign w:val="center"/>
          </w:tcPr>
          <w:p w14:paraId="6F9B9ECF" w14:textId="77777777" w:rsidR="002F1C4E" w:rsidRDefault="002F1C4E" w:rsidP="00306992">
            <w:r w:rsidRPr="000A066E">
              <w:rPr>
                <w:b/>
              </w:rPr>
              <w:t>Test description</w:t>
            </w:r>
          </w:p>
        </w:tc>
      </w:tr>
      <w:tr w:rsidR="002F1C4E" w14:paraId="5B1DDE3D" w14:textId="77777777" w:rsidTr="00306992">
        <w:trPr>
          <w:tblHeader/>
        </w:trPr>
        <w:tc>
          <w:tcPr>
            <w:tcW w:w="9526" w:type="dxa"/>
            <w:gridSpan w:val="4"/>
            <w:vAlign w:val="center"/>
          </w:tcPr>
          <w:p w14:paraId="69682344" w14:textId="4C247AF6" w:rsidR="002F1C4E" w:rsidRPr="008D2865" w:rsidRDefault="002F1C4E" w:rsidP="0080367A">
            <w:pPr>
              <w:rPr>
                <w:i/>
              </w:rPr>
            </w:pPr>
            <w:r w:rsidRPr="008D2865">
              <w:rPr>
                <w:i/>
              </w:rPr>
              <w:t>Display of safety contour</w:t>
            </w:r>
          </w:p>
        </w:tc>
      </w:tr>
      <w:tr w:rsidR="002F1C4E" w14:paraId="71228E22" w14:textId="77777777" w:rsidTr="00306992">
        <w:trPr>
          <w:tblHeader/>
        </w:trPr>
        <w:tc>
          <w:tcPr>
            <w:tcW w:w="9526" w:type="dxa"/>
            <w:gridSpan w:val="4"/>
            <w:shd w:val="clear" w:color="auto" w:fill="CCFFCC"/>
            <w:vAlign w:val="center"/>
          </w:tcPr>
          <w:p w14:paraId="23E3B1A3" w14:textId="77777777" w:rsidR="002F1C4E" w:rsidRPr="004065B1" w:rsidRDefault="002F1C4E" w:rsidP="00306992">
            <w:r w:rsidRPr="000A066E">
              <w:rPr>
                <w:b/>
              </w:rPr>
              <w:t>Setup</w:t>
            </w:r>
          </w:p>
        </w:tc>
      </w:tr>
      <w:tr w:rsidR="002F1C4E" w14:paraId="66007494" w14:textId="77777777" w:rsidTr="00306992">
        <w:trPr>
          <w:tblHeader/>
        </w:trPr>
        <w:tc>
          <w:tcPr>
            <w:tcW w:w="9526" w:type="dxa"/>
            <w:gridSpan w:val="4"/>
            <w:vAlign w:val="center"/>
          </w:tcPr>
          <w:p w14:paraId="55B398F9" w14:textId="77777777" w:rsidR="002F1C4E" w:rsidRPr="008D2865" w:rsidRDefault="002F1C4E" w:rsidP="00306992">
            <w:pPr>
              <w:rPr>
                <w:i/>
              </w:rPr>
            </w:pPr>
            <w:r w:rsidRPr="008D2865">
              <w:rPr>
                <w:i/>
              </w:rPr>
              <w:t>As for test 3.3.4 a)</w:t>
            </w:r>
          </w:p>
        </w:tc>
      </w:tr>
      <w:tr w:rsidR="002F1C4E" w14:paraId="2284C3DF" w14:textId="77777777" w:rsidTr="00306992">
        <w:trPr>
          <w:tblHeader/>
        </w:trPr>
        <w:tc>
          <w:tcPr>
            <w:tcW w:w="9526" w:type="dxa"/>
            <w:gridSpan w:val="4"/>
            <w:shd w:val="clear" w:color="auto" w:fill="CCFFCC"/>
            <w:vAlign w:val="center"/>
          </w:tcPr>
          <w:p w14:paraId="3A852FBA" w14:textId="77777777" w:rsidR="002F1C4E" w:rsidRPr="004065B1" w:rsidRDefault="002F1C4E" w:rsidP="00306992">
            <w:r w:rsidRPr="000A066E">
              <w:rPr>
                <w:b/>
              </w:rPr>
              <w:t>Action</w:t>
            </w:r>
          </w:p>
        </w:tc>
      </w:tr>
      <w:tr w:rsidR="002F1C4E" w14:paraId="62FD8781" w14:textId="77777777" w:rsidTr="00306992">
        <w:trPr>
          <w:tblHeader/>
        </w:trPr>
        <w:tc>
          <w:tcPr>
            <w:tcW w:w="9526" w:type="dxa"/>
            <w:gridSpan w:val="4"/>
            <w:vAlign w:val="center"/>
          </w:tcPr>
          <w:p w14:paraId="5A5AF88F" w14:textId="48B0810D" w:rsidR="002F1C4E" w:rsidRPr="008D2865" w:rsidRDefault="002F1C4E" w:rsidP="002F1C4E">
            <w:pPr>
              <w:rPr>
                <w:i/>
              </w:rPr>
            </w:pPr>
            <w:r w:rsidRPr="008D2865">
              <w:rPr>
                <w:i/>
              </w:rPr>
              <w:t xml:space="preserve">1. Select a </w:t>
            </w:r>
            <w:r w:rsidR="0069033B">
              <w:rPr>
                <w:i/>
              </w:rPr>
              <w:t xml:space="preserve">Safety Contour </w:t>
            </w:r>
            <w:r w:rsidRPr="008D2865">
              <w:rPr>
                <w:i/>
              </w:rPr>
              <w:t>value of 15</w:t>
            </w:r>
            <w:r w:rsidR="00B3462C">
              <w:rPr>
                <w:i/>
              </w:rPr>
              <w:t xml:space="preserve"> </w:t>
            </w:r>
            <w:r w:rsidRPr="008D2865">
              <w:rPr>
                <w:i/>
              </w:rPr>
              <w:t>m. None of the ENCs (with the exception of</w:t>
            </w:r>
          </w:p>
          <w:p w14:paraId="6EFE68C7" w14:textId="39B425B1" w:rsidR="002F1C4E" w:rsidRPr="008D2865" w:rsidRDefault="002F1C4E" w:rsidP="002F1C4E">
            <w:pPr>
              <w:rPr>
                <w:i/>
              </w:rPr>
            </w:pPr>
            <w:r w:rsidRPr="008D2865">
              <w:rPr>
                <w:i/>
              </w:rPr>
              <w:t>GB5X01SE.000) have a 15</w:t>
            </w:r>
            <w:r w:rsidR="00B3462C">
              <w:rPr>
                <w:i/>
              </w:rPr>
              <w:t xml:space="preserve"> </w:t>
            </w:r>
            <w:r w:rsidRPr="008D2865">
              <w:rPr>
                <w:i/>
              </w:rPr>
              <w:t>m contour.</w:t>
            </w:r>
          </w:p>
          <w:p w14:paraId="31068A89" w14:textId="36539A6D" w:rsidR="002F1C4E" w:rsidRPr="008D2865" w:rsidRDefault="002F1C4E" w:rsidP="002F1C4E">
            <w:pPr>
              <w:rPr>
                <w:i/>
              </w:rPr>
            </w:pPr>
            <w:r w:rsidRPr="008D2865">
              <w:rPr>
                <w:i/>
              </w:rPr>
              <w:t xml:space="preserve">2. </w:t>
            </w:r>
            <w:r w:rsidR="00B3462C" w:rsidRPr="008D2865">
              <w:rPr>
                <w:i/>
              </w:rPr>
              <w:t>Other</w:t>
            </w:r>
            <w:r w:rsidRPr="008D2865">
              <w:rPr>
                <w:i/>
              </w:rPr>
              <w:t xml:space="preserve"> values should also be investigated. The harbour charts (i.e. GB5*****.000) contain 0, 2, 5, 10, 20m contours, and the contour intervals on the approach chart (i.e. GB4X0000.000 are 0, 2, 5, 10, 20, 30, 50, 100, 200, 300, and 400m.</w:t>
            </w:r>
          </w:p>
        </w:tc>
      </w:tr>
      <w:tr w:rsidR="002F1C4E" w14:paraId="5CBC90AC" w14:textId="77777777" w:rsidTr="00730835">
        <w:trPr>
          <w:tblHeader/>
        </w:trPr>
        <w:tc>
          <w:tcPr>
            <w:tcW w:w="9526" w:type="dxa"/>
            <w:gridSpan w:val="4"/>
            <w:tcBorders>
              <w:bottom w:val="single" w:sz="4" w:space="0" w:color="auto"/>
            </w:tcBorders>
            <w:shd w:val="clear" w:color="auto" w:fill="CCFFCC"/>
            <w:vAlign w:val="center"/>
          </w:tcPr>
          <w:p w14:paraId="3344429F" w14:textId="77777777" w:rsidR="002F1C4E" w:rsidRPr="004065B1" w:rsidRDefault="002F1C4E" w:rsidP="00306992">
            <w:r w:rsidRPr="000A066E">
              <w:rPr>
                <w:b/>
              </w:rPr>
              <w:t>Results</w:t>
            </w:r>
          </w:p>
        </w:tc>
      </w:tr>
      <w:tr w:rsidR="002F1C4E" w14:paraId="7382F38F" w14:textId="77777777" w:rsidTr="00730835">
        <w:trPr>
          <w:tblHeader/>
        </w:trPr>
        <w:tc>
          <w:tcPr>
            <w:tcW w:w="9526" w:type="dxa"/>
            <w:gridSpan w:val="4"/>
            <w:tcBorders>
              <w:bottom w:val="nil"/>
            </w:tcBorders>
            <w:vAlign w:val="center"/>
          </w:tcPr>
          <w:p w14:paraId="4906F831" w14:textId="2C540DBE" w:rsidR="002F1C4E" w:rsidRPr="008D2865" w:rsidRDefault="002F1C4E" w:rsidP="002F1C4E">
            <w:pPr>
              <w:jc w:val="left"/>
              <w:rPr>
                <w:i/>
              </w:rPr>
            </w:pPr>
            <w:r w:rsidRPr="008D2865">
              <w:rPr>
                <w:i/>
              </w:rPr>
              <w:t>1. In cell GB5X01SE.000 the 15</w:t>
            </w:r>
            <w:r w:rsidR="00B3462C">
              <w:rPr>
                <w:i/>
              </w:rPr>
              <w:t xml:space="preserve"> </w:t>
            </w:r>
            <w:r w:rsidRPr="008D2865">
              <w:rPr>
                <w:i/>
              </w:rPr>
              <w:t>m contour and in the other cells the 20m contour must be highlighted as the safety contour.</w:t>
            </w:r>
          </w:p>
          <w:p w14:paraId="2B6C443F" w14:textId="4058251C" w:rsidR="002F1C4E" w:rsidRPr="008D2865" w:rsidRDefault="002F1C4E" w:rsidP="002F1C4E">
            <w:pPr>
              <w:jc w:val="left"/>
              <w:rPr>
                <w:i/>
              </w:rPr>
            </w:pPr>
            <w:r w:rsidRPr="008D2865">
              <w:rPr>
                <w:i/>
              </w:rPr>
              <w:t xml:space="preserve">2. If the selected value of </w:t>
            </w:r>
            <w:r w:rsidR="0069033B">
              <w:rPr>
                <w:i/>
              </w:rPr>
              <w:t xml:space="preserve">Safety Contour </w:t>
            </w:r>
            <w:r w:rsidRPr="008D2865">
              <w:rPr>
                <w:i/>
              </w:rPr>
              <w:t>is not available as a depth contour in the chart, the next deeper contour must be highlighted as the safety contour.</w:t>
            </w:r>
          </w:p>
        </w:tc>
      </w:tr>
      <w:tr w:rsidR="002F1C4E" w14:paraId="3D883D48" w14:textId="77777777" w:rsidTr="00730835">
        <w:trPr>
          <w:tblHeader/>
        </w:trPr>
        <w:tc>
          <w:tcPr>
            <w:tcW w:w="9526" w:type="dxa"/>
            <w:gridSpan w:val="4"/>
            <w:tcBorders>
              <w:top w:val="nil"/>
            </w:tcBorders>
            <w:vAlign w:val="center"/>
          </w:tcPr>
          <w:p w14:paraId="01C6AA84" w14:textId="6BC8C78C" w:rsidR="002F1C4E" w:rsidRPr="0015247B" w:rsidRDefault="0018522C" w:rsidP="00306992">
            <w:pPr>
              <w:jc w:val="center"/>
            </w:pPr>
            <w:del w:id="216" w:author="Yong" w:date="2023-04-19T13:35:00Z">
              <w:r w:rsidDel="00086856">
                <w:rPr>
                  <w:noProof/>
                  <w:lang w:val="en-US" w:eastAsia="ko-KR"/>
                </w:rPr>
                <w:lastRenderedPageBreak/>
                <w:drawing>
                  <wp:inline distT="0" distB="0" distL="0" distR="0" wp14:anchorId="6EFE3C7C" wp14:editId="577D32B9">
                    <wp:extent cx="6010275" cy="5534025"/>
                    <wp:effectExtent l="0" t="0" r="9525" b="9525"/>
                    <wp:docPr id="83" name="Picture 83"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3"/>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6010275" cy="5534025"/>
                            </a:xfrm>
                            <a:prstGeom prst="rect">
                              <a:avLst/>
                            </a:prstGeom>
                            <a:noFill/>
                            <a:ln>
                              <a:noFill/>
                            </a:ln>
                          </pic:spPr>
                        </pic:pic>
                      </a:graphicData>
                    </a:graphic>
                  </wp:inline>
                </w:drawing>
              </w:r>
            </w:del>
            <w:commentRangeStart w:id="217"/>
            <w:ins w:id="218" w:author="Yong" w:date="2023-04-19T13:35:00Z">
              <w:r w:rsidR="00086856">
                <w:rPr>
                  <w:noProof/>
                  <w:snapToGrid/>
                  <w:lang w:val="en-US" w:eastAsia="ko-KR"/>
                </w:rPr>
                <w:drawing>
                  <wp:inline distT="0" distB="0" distL="0" distR="0" wp14:anchorId="109C2FE3" wp14:editId="336D3CBE">
                    <wp:extent cx="6016625" cy="5535930"/>
                    <wp:effectExtent l="0" t="0" r="3175"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3.3.4b picture 1.PNG"/>
                            <pic:cNvPicPr/>
                          </pic:nvPicPr>
                          <pic:blipFill>
                            <a:blip r:embed="rId109">
                              <a:extLst>
                                <a:ext uri="{28A0092B-C50C-407E-A947-70E740481C1C}">
                                  <a14:useLocalDpi xmlns:a14="http://schemas.microsoft.com/office/drawing/2010/main" val="0"/>
                                </a:ext>
                              </a:extLst>
                            </a:blip>
                            <a:stretch>
                              <a:fillRect/>
                            </a:stretch>
                          </pic:blipFill>
                          <pic:spPr>
                            <a:xfrm>
                              <a:off x="0" y="0"/>
                              <a:ext cx="6016625" cy="5535930"/>
                            </a:xfrm>
                            <a:prstGeom prst="rect">
                              <a:avLst/>
                            </a:prstGeom>
                          </pic:spPr>
                        </pic:pic>
                      </a:graphicData>
                    </a:graphic>
                  </wp:inline>
                </w:drawing>
              </w:r>
              <w:commentRangeEnd w:id="217"/>
              <w:r w:rsidR="00086856">
                <w:rPr>
                  <w:rStyle w:val="CommentReference"/>
                  <w:snapToGrid/>
                  <w:color w:val="000000"/>
                </w:rPr>
                <w:commentReference w:id="217"/>
              </w:r>
            </w:ins>
            <w:r w:rsidR="00036CC9">
              <w:br/>
            </w:r>
          </w:p>
        </w:tc>
      </w:tr>
    </w:tbl>
    <w:p w14:paraId="2EA3B6E5" w14:textId="77777777" w:rsidR="002F1C4E" w:rsidRDefault="002F1C4E" w:rsidP="000A408F"/>
    <w:p w14:paraId="59AC4176" w14:textId="77777777" w:rsidR="002F1C4E" w:rsidRDefault="002F1C4E" w:rsidP="000A408F">
      <w:r>
        <w:br w:type="page"/>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60"/>
        <w:gridCol w:w="2185"/>
        <w:gridCol w:w="2561"/>
        <w:gridCol w:w="2385"/>
      </w:tblGrid>
      <w:tr w:rsidR="002F1C4E" w14:paraId="6AFC1D7B" w14:textId="77777777" w:rsidTr="00306992">
        <w:trPr>
          <w:trHeight w:val="454"/>
          <w:tblHeader/>
        </w:trPr>
        <w:tc>
          <w:tcPr>
            <w:tcW w:w="2381" w:type="dxa"/>
            <w:shd w:val="clear" w:color="auto" w:fill="CCFFCC"/>
            <w:vAlign w:val="center"/>
          </w:tcPr>
          <w:p w14:paraId="405836A4" w14:textId="77777777" w:rsidR="002F1C4E" w:rsidRPr="004065B1" w:rsidRDefault="002F1C4E" w:rsidP="00306992">
            <w:r w:rsidRPr="000A066E">
              <w:rPr>
                <w:b/>
              </w:rPr>
              <w:lastRenderedPageBreak/>
              <w:t>Test Reference</w:t>
            </w:r>
          </w:p>
        </w:tc>
        <w:tc>
          <w:tcPr>
            <w:tcW w:w="2381" w:type="dxa"/>
            <w:shd w:val="clear" w:color="auto" w:fill="CCFFCC"/>
            <w:vAlign w:val="center"/>
          </w:tcPr>
          <w:p w14:paraId="13350533" w14:textId="77777777" w:rsidR="002F1C4E" w:rsidRPr="004065B1" w:rsidRDefault="002F1C4E" w:rsidP="00306992">
            <w:r>
              <w:t>3.3.4 c)</w:t>
            </w:r>
          </w:p>
        </w:tc>
        <w:tc>
          <w:tcPr>
            <w:tcW w:w="2382" w:type="dxa"/>
            <w:shd w:val="clear" w:color="auto" w:fill="CCFFCC"/>
            <w:vAlign w:val="center"/>
          </w:tcPr>
          <w:p w14:paraId="74154446" w14:textId="77777777" w:rsidR="002F1C4E" w:rsidRPr="004065B1" w:rsidRDefault="002F1C4E" w:rsidP="00306992">
            <w:r w:rsidRPr="000A066E">
              <w:rPr>
                <w:b/>
              </w:rPr>
              <w:t>IHO Reference</w:t>
            </w:r>
          </w:p>
        </w:tc>
        <w:tc>
          <w:tcPr>
            <w:tcW w:w="2382" w:type="dxa"/>
            <w:shd w:val="clear" w:color="auto" w:fill="CCFFCC"/>
            <w:vAlign w:val="center"/>
          </w:tcPr>
          <w:p w14:paraId="6EE92DF5" w14:textId="77777777" w:rsidR="002F1C4E" w:rsidRDefault="002F1C4E" w:rsidP="002F1C4E">
            <w:r>
              <w:t>S-52 13.2.19</w:t>
            </w:r>
          </w:p>
          <w:p w14:paraId="02950C04" w14:textId="77777777" w:rsidR="002F1C4E" w:rsidRDefault="002F1C4E" w:rsidP="002F1C4E">
            <w:r>
              <w:t>S-52 10.3.4.4</w:t>
            </w:r>
          </w:p>
          <w:p w14:paraId="2AFA9A3F" w14:textId="77777777" w:rsidR="002F1C4E" w:rsidRPr="004065B1" w:rsidRDefault="002F1C4E" w:rsidP="002F1C4E">
            <w:r>
              <w:t>S-52 13.2.24</w:t>
            </w:r>
          </w:p>
        </w:tc>
      </w:tr>
      <w:tr w:rsidR="002F1C4E" w14:paraId="623B88CD" w14:textId="77777777" w:rsidTr="00306992">
        <w:trPr>
          <w:tblHeader/>
        </w:trPr>
        <w:tc>
          <w:tcPr>
            <w:tcW w:w="9526" w:type="dxa"/>
            <w:gridSpan w:val="4"/>
            <w:shd w:val="clear" w:color="auto" w:fill="CCFFCC"/>
            <w:vAlign w:val="center"/>
          </w:tcPr>
          <w:p w14:paraId="6503EA2C" w14:textId="77777777" w:rsidR="002F1C4E" w:rsidRDefault="002F1C4E" w:rsidP="00306992">
            <w:r w:rsidRPr="000A066E">
              <w:rPr>
                <w:b/>
              </w:rPr>
              <w:t>Test description</w:t>
            </w:r>
          </w:p>
        </w:tc>
      </w:tr>
      <w:tr w:rsidR="002F1C4E" w14:paraId="017615EE" w14:textId="77777777" w:rsidTr="00306992">
        <w:trPr>
          <w:tblHeader/>
        </w:trPr>
        <w:tc>
          <w:tcPr>
            <w:tcW w:w="9526" w:type="dxa"/>
            <w:gridSpan w:val="4"/>
            <w:vAlign w:val="center"/>
          </w:tcPr>
          <w:p w14:paraId="20FC131D" w14:textId="10947107" w:rsidR="002F1C4E" w:rsidRPr="008D2865" w:rsidRDefault="002F1C4E" w:rsidP="002164D3">
            <w:pPr>
              <w:jc w:val="left"/>
              <w:rPr>
                <w:i/>
              </w:rPr>
            </w:pPr>
            <w:r w:rsidRPr="008D2865">
              <w:rPr>
                <w:i/>
              </w:rPr>
              <w:t xml:space="preserve">Display of </w:t>
            </w:r>
            <w:r w:rsidR="0069033B">
              <w:rPr>
                <w:i/>
              </w:rPr>
              <w:t xml:space="preserve">Safety Contour </w:t>
            </w:r>
            <w:r w:rsidRPr="008D2865">
              <w:rPr>
                <w:i/>
              </w:rPr>
              <w:t>and isolated dangers within the safe water enclosed by the ship’s safety contour.</w:t>
            </w:r>
          </w:p>
        </w:tc>
      </w:tr>
      <w:tr w:rsidR="002F1C4E" w14:paraId="2A435248" w14:textId="77777777" w:rsidTr="00306992">
        <w:trPr>
          <w:tblHeader/>
        </w:trPr>
        <w:tc>
          <w:tcPr>
            <w:tcW w:w="9526" w:type="dxa"/>
            <w:gridSpan w:val="4"/>
            <w:shd w:val="clear" w:color="auto" w:fill="CCFFCC"/>
            <w:vAlign w:val="center"/>
          </w:tcPr>
          <w:p w14:paraId="2A340F7F" w14:textId="77777777" w:rsidR="002F1C4E" w:rsidRPr="004065B1" w:rsidRDefault="002F1C4E" w:rsidP="00306992">
            <w:r w:rsidRPr="000A066E">
              <w:rPr>
                <w:b/>
              </w:rPr>
              <w:t>Setup</w:t>
            </w:r>
          </w:p>
        </w:tc>
      </w:tr>
      <w:tr w:rsidR="002F1C4E" w14:paraId="02C72F40" w14:textId="77777777" w:rsidTr="00306992">
        <w:trPr>
          <w:tblHeader/>
        </w:trPr>
        <w:tc>
          <w:tcPr>
            <w:tcW w:w="9526" w:type="dxa"/>
            <w:gridSpan w:val="4"/>
            <w:vAlign w:val="center"/>
          </w:tcPr>
          <w:p w14:paraId="73B85CA6" w14:textId="77777777" w:rsidR="002F1C4E" w:rsidRPr="008D2865" w:rsidRDefault="002F1C4E" w:rsidP="00306992">
            <w:pPr>
              <w:rPr>
                <w:i/>
              </w:rPr>
            </w:pPr>
            <w:r w:rsidRPr="008D2865">
              <w:rPr>
                <w:i/>
              </w:rPr>
              <w:t>As for test 3.3.4 a)</w:t>
            </w:r>
          </w:p>
        </w:tc>
      </w:tr>
      <w:tr w:rsidR="002F1C4E" w14:paraId="10656274" w14:textId="77777777" w:rsidTr="00306992">
        <w:trPr>
          <w:tblHeader/>
        </w:trPr>
        <w:tc>
          <w:tcPr>
            <w:tcW w:w="9526" w:type="dxa"/>
            <w:gridSpan w:val="4"/>
            <w:shd w:val="clear" w:color="auto" w:fill="CCFFCC"/>
            <w:vAlign w:val="center"/>
          </w:tcPr>
          <w:p w14:paraId="2E6C6B84" w14:textId="77777777" w:rsidR="002F1C4E" w:rsidRPr="004065B1" w:rsidRDefault="002F1C4E" w:rsidP="00306992">
            <w:r w:rsidRPr="000A066E">
              <w:rPr>
                <w:b/>
              </w:rPr>
              <w:t>Action</w:t>
            </w:r>
          </w:p>
        </w:tc>
      </w:tr>
      <w:tr w:rsidR="002F1C4E" w14:paraId="58F3973C" w14:textId="77777777" w:rsidTr="00306992">
        <w:trPr>
          <w:tblHeader/>
        </w:trPr>
        <w:tc>
          <w:tcPr>
            <w:tcW w:w="9526" w:type="dxa"/>
            <w:gridSpan w:val="4"/>
            <w:vAlign w:val="center"/>
          </w:tcPr>
          <w:p w14:paraId="1C7EA8CD" w14:textId="77777777" w:rsidR="002F1C4E" w:rsidRPr="008D2865" w:rsidRDefault="002F1C4E" w:rsidP="002F1C4E">
            <w:pPr>
              <w:rPr>
                <w:i/>
              </w:rPr>
            </w:pPr>
            <w:r w:rsidRPr="008D2865">
              <w:rPr>
                <w:i/>
              </w:rPr>
              <w:t>Select Shallow water dangers for display</w:t>
            </w:r>
          </w:p>
          <w:p w14:paraId="421E7DD7" w14:textId="62F0BCB9" w:rsidR="002F1C4E" w:rsidRPr="008D2865" w:rsidRDefault="002F1C4E" w:rsidP="002F1C4E">
            <w:pPr>
              <w:rPr>
                <w:i/>
              </w:rPr>
            </w:pPr>
            <w:r w:rsidRPr="008D2865">
              <w:rPr>
                <w:i/>
              </w:rPr>
              <w:t xml:space="preserve">1. Set the </w:t>
            </w:r>
            <w:r w:rsidR="0069033B">
              <w:rPr>
                <w:i/>
              </w:rPr>
              <w:t xml:space="preserve">Safety Contour </w:t>
            </w:r>
            <w:r w:rsidRPr="008D2865">
              <w:rPr>
                <w:i/>
              </w:rPr>
              <w:t>value to 5</w:t>
            </w:r>
            <w:r w:rsidR="000E2C4C">
              <w:rPr>
                <w:i/>
              </w:rPr>
              <w:t xml:space="preserve"> </w:t>
            </w:r>
            <w:r w:rsidRPr="008D2865">
              <w:rPr>
                <w:i/>
              </w:rPr>
              <w:t>m</w:t>
            </w:r>
          </w:p>
          <w:p w14:paraId="26CE71E1" w14:textId="4884E437" w:rsidR="002F1C4E" w:rsidRPr="008D2865" w:rsidRDefault="002F1C4E" w:rsidP="002F1C4E">
            <w:pPr>
              <w:rPr>
                <w:i/>
              </w:rPr>
            </w:pPr>
            <w:r w:rsidRPr="008D2865">
              <w:rPr>
                <w:i/>
              </w:rPr>
              <w:t xml:space="preserve">2. Set the </w:t>
            </w:r>
            <w:r w:rsidR="0069033B">
              <w:rPr>
                <w:i/>
              </w:rPr>
              <w:t xml:space="preserve">Safety Contour </w:t>
            </w:r>
            <w:r w:rsidRPr="008D2865">
              <w:rPr>
                <w:i/>
              </w:rPr>
              <w:t>value to 10</w:t>
            </w:r>
            <w:r w:rsidR="000E2C4C">
              <w:rPr>
                <w:i/>
              </w:rPr>
              <w:t xml:space="preserve"> </w:t>
            </w:r>
            <w:r w:rsidRPr="008D2865">
              <w:rPr>
                <w:i/>
              </w:rPr>
              <w:t>m.</w:t>
            </w:r>
          </w:p>
        </w:tc>
      </w:tr>
      <w:tr w:rsidR="002F1C4E" w14:paraId="06A6C9CC" w14:textId="77777777" w:rsidTr="00730835">
        <w:trPr>
          <w:tblHeader/>
        </w:trPr>
        <w:tc>
          <w:tcPr>
            <w:tcW w:w="9526" w:type="dxa"/>
            <w:gridSpan w:val="4"/>
            <w:tcBorders>
              <w:bottom w:val="single" w:sz="4" w:space="0" w:color="auto"/>
            </w:tcBorders>
            <w:shd w:val="clear" w:color="auto" w:fill="CCFFCC"/>
            <w:vAlign w:val="center"/>
          </w:tcPr>
          <w:p w14:paraId="13FDB21D" w14:textId="77777777" w:rsidR="002F1C4E" w:rsidRPr="004065B1" w:rsidRDefault="002F1C4E" w:rsidP="00306992">
            <w:r w:rsidRPr="000A066E">
              <w:rPr>
                <w:b/>
              </w:rPr>
              <w:t>Results</w:t>
            </w:r>
          </w:p>
        </w:tc>
      </w:tr>
      <w:tr w:rsidR="002F1C4E" w14:paraId="01683591" w14:textId="77777777" w:rsidTr="00730835">
        <w:trPr>
          <w:tblHeader/>
        </w:trPr>
        <w:tc>
          <w:tcPr>
            <w:tcW w:w="9526" w:type="dxa"/>
            <w:gridSpan w:val="4"/>
            <w:tcBorders>
              <w:bottom w:val="nil"/>
            </w:tcBorders>
            <w:vAlign w:val="center"/>
          </w:tcPr>
          <w:p w14:paraId="4798409F" w14:textId="3DC213C0" w:rsidR="002F1C4E" w:rsidRPr="008D2865" w:rsidRDefault="002F1C4E" w:rsidP="002F1C4E">
            <w:pPr>
              <w:jc w:val="left"/>
              <w:rPr>
                <w:i/>
              </w:rPr>
            </w:pPr>
            <w:r w:rsidRPr="008D2865">
              <w:rPr>
                <w:i/>
              </w:rPr>
              <w:t xml:space="preserve">The </w:t>
            </w:r>
            <w:r w:rsidR="0069033B">
              <w:rPr>
                <w:i/>
              </w:rPr>
              <w:t xml:space="preserve">Safety Contour </w:t>
            </w:r>
            <w:r w:rsidRPr="008D2865">
              <w:rPr>
                <w:i/>
              </w:rPr>
              <w:t xml:space="preserve">must be emphasised and the isolated dangers within the </w:t>
            </w:r>
            <w:r w:rsidR="00FF43AD">
              <w:rPr>
                <w:i/>
              </w:rPr>
              <w:t>un</w:t>
            </w:r>
            <w:r w:rsidRPr="008D2865">
              <w:rPr>
                <w:i/>
              </w:rPr>
              <w:t>safe water enclosed by the ship</w:t>
            </w:r>
            <w:r w:rsidR="00ED0D85">
              <w:rPr>
                <w:i/>
              </w:rPr>
              <w:t>’</w:t>
            </w:r>
            <w:r w:rsidRPr="008D2865">
              <w:rPr>
                <w:i/>
              </w:rPr>
              <w:t xml:space="preserve">s </w:t>
            </w:r>
            <w:r w:rsidR="0069033B">
              <w:rPr>
                <w:i/>
              </w:rPr>
              <w:t xml:space="preserve">Safety Contour </w:t>
            </w:r>
            <w:r w:rsidRPr="008D2865">
              <w:rPr>
                <w:i/>
              </w:rPr>
              <w:t>must be displayed as shown in the image below</w:t>
            </w:r>
          </w:p>
          <w:p w14:paraId="36F3DF5E" w14:textId="77777777" w:rsidR="002F1C4E" w:rsidRPr="008D2865" w:rsidRDefault="002F1C4E" w:rsidP="002F1C4E">
            <w:pPr>
              <w:jc w:val="left"/>
              <w:rPr>
                <w:i/>
              </w:rPr>
            </w:pPr>
          </w:p>
          <w:p w14:paraId="44CCD730" w14:textId="597C94D3" w:rsidR="002F1C4E" w:rsidRPr="008D2865" w:rsidRDefault="002F1C4E" w:rsidP="002F1C4E">
            <w:pPr>
              <w:jc w:val="left"/>
              <w:rPr>
                <w:i/>
              </w:rPr>
            </w:pPr>
            <w:r w:rsidRPr="008D2865">
              <w:rPr>
                <w:i/>
              </w:rPr>
              <w:t xml:space="preserve">1. </w:t>
            </w:r>
            <w:r w:rsidR="0069033B">
              <w:rPr>
                <w:i/>
              </w:rPr>
              <w:t xml:space="preserve">Safety Contour </w:t>
            </w:r>
            <w:r w:rsidRPr="008D2865">
              <w:rPr>
                <w:i/>
              </w:rPr>
              <w:t>set as 5 m</w:t>
            </w:r>
          </w:p>
        </w:tc>
      </w:tr>
      <w:tr w:rsidR="002F1C4E" w14:paraId="26F26751" w14:textId="77777777" w:rsidTr="00730835">
        <w:trPr>
          <w:tblHeader/>
        </w:trPr>
        <w:tc>
          <w:tcPr>
            <w:tcW w:w="9526" w:type="dxa"/>
            <w:gridSpan w:val="4"/>
            <w:tcBorders>
              <w:top w:val="nil"/>
            </w:tcBorders>
            <w:vAlign w:val="center"/>
          </w:tcPr>
          <w:p w14:paraId="15DBA916" w14:textId="21D91666" w:rsidR="002F1C4E" w:rsidRPr="0015247B" w:rsidRDefault="00F24525" w:rsidP="00306992">
            <w:pPr>
              <w:jc w:val="center"/>
            </w:pPr>
            <w:del w:id="219" w:author="Yong" w:date="2023-04-19T13:36:00Z">
              <w:r w:rsidRPr="00F24525" w:rsidDel="00086856">
                <w:rPr>
                  <w:noProof/>
                  <w:lang w:val="en-US" w:eastAsia="ko-KR"/>
                </w:rPr>
                <w:lastRenderedPageBreak/>
                <w:drawing>
                  <wp:inline distT="0" distB="0" distL="0" distR="0" wp14:anchorId="54EA8886" wp14:editId="2BB36778">
                    <wp:extent cx="5812944" cy="5348066"/>
                    <wp:effectExtent l="0" t="0" r="0" b="5080"/>
                    <wp:docPr id="254" name="Picture 254" descr="C:\msdokut\STANDARDIT\IHO\ENCWG\Drafting 4.0.2 after Mar2016\New picture originals 23mar2016\3.3.4c pictur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msdokut\STANDARDIT\IHO\ENCWG\Drafting 4.0.2 after Mar2016\New picture originals 23mar2016\3.3.4c picture 1.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819598" cy="5354188"/>
                            </a:xfrm>
                            <a:prstGeom prst="rect">
                              <a:avLst/>
                            </a:prstGeom>
                            <a:noFill/>
                            <a:ln>
                              <a:noFill/>
                            </a:ln>
                          </pic:spPr>
                        </pic:pic>
                      </a:graphicData>
                    </a:graphic>
                  </wp:inline>
                </w:drawing>
              </w:r>
            </w:del>
            <w:commentRangeStart w:id="220"/>
            <w:ins w:id="221" w:author="Yong" w:date="2023-04-19T13:36:00Z">
              <w:r w:rsidR="00086856">
                <w:rPr>
                  <w:noProof/>
                  <w:snapToGrid/>
                  <w:lang w:val="en-US" w:eastAsia="ko-KR"/>
                </w:rPr>
                <w:drawing>
                  <wp:inline distT="0" distB="0" distL="0" distR="0" wp14:anchorId="203D101D" wp14:editId="219199BB">
                    <wp:extent cx="6016625" cy="5535930"/>
                    <wp:effectExtent l="0" t="0" r="3175"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3.3.4c picture 1.PNG"/>
                            <pic:cNvPicPr/>
                          </pic:nvPicPr>
                          <pic:blipFill>
                            <a:blip r:embed="rId111">
                              <a:extLst>
                                <a:ext uri="{28A0092B-C50C-407E-A947-70E740481C1C}">
                                  <a14:useLocalDpi xmlns:a14="http://schemas.microsoft.com/office/drawing/2010/main" val="0"/>
                                </a:ext>
                              </a:extLst>
                            </a:blip>
                            <a:stretch>
                              <a:fillRect/>
                            </a:stretch>
                          </pic:blipFill>
                          <pic:spPr>
                            <a:xfrm>
                              <a:off x="0" y="0"/>
                              <a:ext cx="6016625" cy="5535930"/>
                            </a:xfrm>
                            <a:prstGeom prst="rect">
                              <a:avLst/>
                            </a:prstGeom>
                          </pic:spPr>
                        </pic:pic>
                      </a:graphicData>
                    </a:graphic>
                  </wp:inline>
                </w:drawing>
              </w:r>
              <w:commentRangeEnd w:id="220"/>
              <w:r w:rsidR="00086856">
                <w:rPr>
                  <w:rStyle w:val="CommentReference"/>
                  <w:snapToGrid/>
                  <w:color w:val="000000"/>
                </w:rPr>
                <w:commentReference w:id="220"/>
              </w:r>
            </w:ins>
            <w:r w:rsidR="00036CC9">
              <w:br/>
            </w:r>
          </w:p>
        </w:tc>
      </w:tr>
    </w:tbl>
    <w:p w14:paraId="3C7267DA" w14:textId="77777777" w:rsidR="002F1C4E" w:rsidRDefault="002F1C4E" w:rsidP="002F1C4E"/>
    <w:p w14:paraId="0C06FB17" w14:textId="77777777" w:rsidR="002F1C4E" w:rsidRDefault="002F1C4E" w:rsidP="002F1C4E">
      <w:r>
        <w:br w:type="page"/>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91"/>
      </w:tblGrid>
      <w:tr w:rsidR="002F1C4E" w14:paraId="33C81BC0" w14:textId="77777777" w:rsidTr="00730835">
        <w:trPr>
          <w:tblHeader/>
        </w:trPr>
        <w:tc>
          <w:tcPr>
            <w:tcW w:w="9526" w:type="dxa"/>
            <w:tcBorders>
              <w:bottom w:val="nil"/>
            </w:tcBorders>
            <w:vAlign w:val="center"/>
          </w:tcPr>
          <w:p w14:paraId="02DB57E8" w14:textId="1B6647F5" w:rsidR="002F1C4E" w:rsidRPr="00EF287F" w:rsidRDefault="002F1C4E" w:rsidP="00306992">
            <w:pPr>
              <w:jc w:val="left"/>
              <w:rPr>
                <w:i/>
              </w:rPr>
            </w:pPr>
            <w:r w:rsidRPr="00EF287F">
              <w:rPr>
                <w:i/>
              </w:rPr>
              <w:lastRenderedPageBreak/>
              <w:t xml:space="preserve">2. </w:t>
            </w:r>
            <w:r w:rsidR="0069033B">
              <w:rPr>
                <w:i/>
              </w:rPr>
              <w:t xml:space="preserve">Safety Contour </w:t>
            </w:r>
            <w:r w:rsidRPr="00EF287F">
              <w:rPr>
                <w:i/>
              </w:rPr>
              <w:t>set as 10 m</w:t>
            </w:r>
          </w:p>
        </w:tc>
      </w:tr>
      <w:tr w:rsidR="002F1C4E" w14:paraId="2D843B14" w14:textId="77777777" w:rsidTr="00730835">
        <w:trPr>
          <w:tblHeader/>
        </w:trPr>
        <w:tc>
          <w:tcPr>
            <w:tcW w:w="9526" w:type="dxa"/>
            <w:tcBorders>
              <w:top w:val="nil"/>
            </w:tcBorders>
            <w:vAlign w:val="center"/>
          </w:tcPr>
          <w:p w14:paraId="1EDD5EA2" w14:textId="4479FAEA" w:rsidR="002F1C4E" w:rsidRPr="0015247B" w:rsidRDefault="00F24525" w:rsidP="00306992">
            <w:pPr>
              <w:jc w:val="center"/>
            </w:pPr>
            <w:del w:id="222" w:author="Yong" w:date="2023-04-19T13:36:00Z">
              <w:r w:rsidRPr="00F24525" w:rsidDel="00086856">
                <w:rPr>
                  <w:noProof/>
                  <w:lang w:val="en-US" w:eastAsia="ko-KR"/>
                </w:rPr>
                <w:lastRenderedPageBreak/>
                <w:drawing>
                  <wp:inline distT="0" distB="0" distL="0" distR="0" wp14:anchorId="63A675BE" wp14:editId="21B4A07A">
                    <wp:extent cx="5859825" cy="5391198"/>
                    <wp:effectExtent l="0" t="0" r="7620" b="0"/>
                    <wp:docPr id="255" name="Picture 255" descr="C:\msdokut\STANDARDIT\IHO\ENCWG\Drafting 4.0.2 after Mar2016\New picture originals 23mar2016\3.3.4c pictur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msdokut\STANDARDIT\IHO\ENCWG\Drafting 4.0.2 after Mar2016\New picture originals 23mar2016\3.3.4c picture 2.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863662" cy="5394728"/>
                            </a:xfrm>
                            <a:prstGeom prst="rect">
                              <a:avLst/>
                            </a:prstGeom>
                            <a:noFill/>
                            <a:ln>
                              <a:noFill/>
                            </a:ln>
                          </pic:spPr>
                        </pic:pic>
                      </a:graphicData>
                    </a:graphic>
                  </wp:inline>
                </w:drawing>
              </w:r>
            </w:del>
            <w:commentRangeStart w:id="223"/>
            <w:ins w:id="224" w:author="Yong" w:date="2023-04-19T13:36:00Z">
              <w:r w:rsidR="00086856">
                <w:rPr>
                  <w:noProof/>
                  <w:snapToGrid/>
                  <w:lang w:val="en-US" w:eastAsia="ko-KR"/>
                </w:rPr>
                <w:drawing>
                  <wp:inline distT="0" distB="0" distL="0" distR="0" wp14:anchorId="169BACD1" wp14:editId="6682CB11">
                    <wp:extent cx="6016625" cy="5535930"/>
                    <wp:effectExtent l="0" t="0" r="3175"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3.3.4c picture 2.PNG"/>
                            <pic:cNvPicPr/>
                          </pic:nvPicPr>
                          <pic:blipFill>
                            <a:blip r:embed="rId113">
                              <a:extLst>
                                <a:ext uri="{28A0092B-C50C-407E-A947-70E740481C1C}">
                                  <a14:useLocalDpi xmlns:a14="http://schemas.microsoft.com/office/drawing/2010/main" val="0"/>
                                </a:ext>
                              </a:extLst>
                            </a:blip>
                            <a:stretch>
                              <a:fillRect/>
                            </a:stretch>
                          </pic:blipFill>
                          <pic:spPr>
                            <a:xfrm>
                              <a:off x="0" y="0"/>
                              <a:ext cx="6016625" cy="5535930"/>
                            </a:xfrm>
                            <a:prstGeom prst="rect">
                              <a:avLst/>
                            </a:prstGeom>
                          </pic:spPr>
                        </pic:pic>
                      </a:graphicData>
                    </a:graphic>
                  </wp:inline>
                </w:drawing>
              </w:r>
            </w:ins>
            <w:commentRangeEnd w:id="223"/>
            <w:ins w:id="225" w:author="Yong" w:date="2023-04-19T13:37:00Z">
              <w:r w:rsidR="00086856">
                <w:rPr>
                  <w:rStyle w:val="CommentReference"/>
                  <w:snapToGrid/>
                  <w:color w:val="000000"/>
                </w:rPr>
                <w:commentReference w:id="223"/>
              </w:r>
            </w:ins>
            <w:r w:rsidR="00036CC9">
              <w:br/>
            </w:r>
          </w:p>
        </w:tc>
      </w:tr>
    </w:tbl>
    <w:p w14:paraId="44DB3A05" w14:textId="77777777" w:rsidR="002F1C4E" w:rsidRDefault="002F1C4E" w:rsidP="002F1C4E"/>
    <w:p w14:paraId="294D9DCC" w14:textId="77777777" w:rsidR="002F1C4E" w:rsidRDefault="002F1C4E" w:rsidP="002F1C4E">
      <w:r>
        <w:br w:type="page"/>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60"/>
        <w:gridCol w:w="2185"/>
        <w:gridCol w:w="2561"/>
        <w:gridCol w:w="2385"/>
      </w:tblGrid>
      <w:tr w:rsidR="002F1C4E" w14:paraId="5AFF688E" w14:textId="77777777" w:rsidTr="00306992">
        <w:trPr>
          <w:trHeight w:val="454"/>
          <w:tblHeader/>
        </w:trPr>
        <w:tc>
          <w:tcPr>
            <w:tcW w:w="2381" w:type="dxa"/>
            <w:shd w:val="clear" w:color="auto" w:fill="CCFFCC"/>
            <w:vAlign w:val="center"/>
          </w:tcPr>
          <w:p w14:paraId="21AB55A1" w14:textId="77777777" w:rsidR="002F1C4E" w:rsidRPr="004065B1" w:rsidRDefault="002F1C4E" w:rsidP="00306992">
            <w:r w:rsidRPr="000A066E">
              <w:rPr>
                <w:b/>
              </w:rPr>
              <w:lastRenderedPageBreak/>
              <w:t>Test Reference</w:t>
            </w:r>
          </w:p>
        </w:tc>
        <w:tc>
          <w:tcPr>
            <w:tcW w:w="2381" w:type="dxa"/>
            <w:shd w:val="clear" w:color="auto" w:fill="CCFFCC"/>
            <w:vAlign w:val="center"/>
          </w:tcPr>
          <w:p w14:paraId="4500D602" w14:textId="77777777" w:rsidR="002F1C4E" w:rsidRPr="004065B1" w:rsidRDefault="002F1C4E" w:rsidP="00306992">
            <w:r>
              <w:t>3.3.4 d)</w:t>
            </w:r>
          </w:p>
        </w:tc>
        <w:tc>
          <w:tcPr>
            <w:tcW w:w="2382" w:type="dxa"/>
            <w:shd w:val="clear" w:color="auto" w:fill="CCFFCC"/>
            <w:vAlign w:val="center"/>
          </w:tcPr>
          <w:p w14:paraId="4C1EE05F" w14:textId="77777777" w:rsidR="002F1C4E" w:rsidRPr="004065B1" w:rsidRDefault="002F1C4E" w:rsidP="00306992">
            <w:r w:rsidRPr="000A066E">
              <w:rPr>
                <w:b/>
              </w:rPr>
              <w:t>IHO Reference</w:t>
            </w:r>
          </w:p>
        </w:tc>
        <w:tc>
          <w:tcPr>
            <w:tcW w:w="2382" w:type="dxa"/>
            <w:shd w:val="clear" w:color="auto" w:fill="CCFFCC"/>
            <w:vAlign w:val="center"/>
          </w:tcPr>
          <w:p w14:paraId="57926797" w14:textId="77777777" w:rsidR="002F1C4E" w:rsidRDefault="002F1C4E" w:rsidP="002F1C4E">
            <w:r>
              <w:t>S-52 13.2.19</w:t>
            </w:r>
          </w:p>
          <w:p w14:paraId="269CE5D9" w14:textId="77777777" w:rsidR="002F1C4E" w:rsidRDefault="002F1C4E" w:rsidP="002F1C4E">
            <w:r>
              <w:t>S-52 10.3.4.4</w:t>
            </w:r>
          </w:p>
          <w:p w14:paraId="6C2A6F13" w14:textId="77777777" w:rsidR="002F1C4E" w:rsidRDefault="002F1C4E" w:rsidP="002F1C4E">
            <w:r>
              <w:t>S-52 13.2.24</w:t>
            </w:r>
          </w:p>
          <w:p w14:paraId="32F4236A" w14:textId="77777777" w:rsidR="002F1C4E" w:rsidRPr="004065B1" w:rsidRDefault="002F1C4E" w:rsidP="002F1C4E">
            <w:r>
              <w:t>S-52 14.2</w:t>
            </w:r>
          </w:p>
        </w:tc>
      </w:tr>
      <w:tr w:rsidR="002F1C4E" w14:paraId="255A4280" w14:textId="77777777" w:rsidTr="00306992">
        <w:trPr>
          <w:tblHeader/>
        </w:trPr>
        <w:tc>
          <w:tcPr>
            <w:tcW w:w="9526" w:type="dxa"/>
            <w:gridSpan w:val="4"/>
            <w:shd w:val="clear" w:color="auto" w:fill="CCFFCC"/>
            <w:vAlign w:val="center"/>
          </w:tcPr>
          <w:p w14:paraId="135B01A1" w14:textId="77777777" w:rsidR="002F1C4E" w:rsidRDefault="002F1C4E" w:rsidP="00306992">
            <w:r w:rsidRPr="000A066E">
              <w:rPr>
                <w:b/>
              </w:rPr>
              <w:t>Test description</w:t>
            </w:r>
          </w:p>
        </w:tc>
      </w:tr>
      <w:tr w:rsidR="002F1C4E" w14:paraId="7A8777DE" w14:textId="77777777" w:rsidTr="00306992">
        <w:trPr>
          <w:tblHeader/>
        </w:trPr>
        <w:tc>
          <w:tcPr>
            <w:tcW w:w="9526" w:type="dxa"/>
            <w:gridSpan w:val="4"/>
            <w:vAlign w:val="center"/>
          </w:tcPr>
          <w:p w14:paraId="12B5E725" w14:textId="77777777" w:rsidR="002F1C4E" w:rsidRPr="008D2865" w:rsidRDefault="002F1C4E" w:rsidP="002164D3">
            <w:pPr>
              <w:jc w:val="left"/>
              <w:rPr>
                <w:b/>
                <w:i/>
              </w:rPr>
            </w:pPr>
            <w:r w:rsidRPr="008D2865">
              <w:rPr>
                <w:b/>
                <w:i/>
              </w:rPr>
              <w:t>If the equipment under test supports four colour depth shades the following test shall also be performed.</w:t>
            </w:r>
          </w:p>
          <w:p w14:paraId="67712438" w14:textId="53DA5B13" w:rsidR="002F1C4E" w:rsidRPr="008D2865" w:rsidRDefault="002F1C4E" w:rsidP="002164D3">
            <w:pPr>
              <w:jc w:val="left"/>
              <w:rPr>
                <w:i/>
              </w:rPr>
            </w:pPr>
            <w:r w:rsidRPr="008D2865">
              <w:rPr>
                <w:i/>
              </w:rPr>
              <w:t xml:space="preserve">Display of </w:t>
            </w:r>
            <w:r w:rsidR="0069033B">
              <w:rPr>
                <w:i/>
              </w:rPr>
              <w:t xml:space="preserve">Safety Contour </w:t>
            </w:r>
            <w:r w:rsidRPr="008D2865">
              <w:rPr>
                <w:i/>
              </w:rPr>
              <w:t xml:space="preserve">and isolated dangers within the safe water enclosed by the ship’s </w:t>
            </w:r>
            <w:r w:rsidR="0069033B">
              <w:rPr>
                <w:i/>
              </w:rPr>
              <w:t xml:space="preserve">Safety Contour </w:t>
            </w:r>
            <w:r w:rsidRPr="008D2865">
              <w:rPr>
                <w:i/>
              </w:rPr>
              <w:t>using four shades for depth areas.</w:t>
            </w:r>
          </w:p>
        </w:tc>
      </w:tr>
      <w:tr w:rsidR="002F1C4E" w14:paraId="5A2BD5DA" w14:textId="77777777" w:rsidTr="00306992">
        <w:trPr>
          <w:tblHeader/>
        </w:trPr>
        <w:tc>
          <w:tcPr>
            <w:tcW w:w="9526" w:type="dxa"/>
            <w:gridSpan w:val="4"/>
            <w:shd w:val="clear" w:color="auto" w:fill="CCFFCC"/>
            <w:vAlign w:val="center"/>
          </w:tcPr>
          <w:p w14:paraId="3A0E85B2" w14:textId="77777777" w:rsidR="002F1C4E" w:rsidRPr="004065B1" w:rsidRDefault="002F1C4E" w:rsidP="00306992">
            <w:r w:rsidRPr="000A066E">
              <w:rPr>
                <w:b/>
              </w:rPr>
              <w:t>Setup</w:t>
            </w:r>
          </w:p>
        </w:tc>
      </w:tr>
      <w:tr w:rsidR="002F1C4E" w14:paraId="548CE490" w14:textId="77777777" w:rsidTr="00306992">
        <w:trPr>
          <w:tblHeader/>
        </w:trPr>
        <w:tc>
          <w:tcPr>
            <w:tcW w:w="9526" w:type="dxa"/>
            <w:gridSpan w:val="4"/>
            <w:vAlign w:val="center"/>
          </w:tcPr>
          <w:p w14:paraId="5EB80461" w14:textId="77777777" w:rsidR="002F1C4E" w:rsidRPr="008D2865" w:rsidRDefault="002F1C4E" w:rsidP="00306992">
            <w:pPr>
              <w:rPr>
                <w:i/>
              </w:rPr>
            </w:pPr>
            <w:r w:rsidRPr="008D2865">
              <w:rPr>
                <w:i/>
              </w:rPr>
              <w:t>As for test 3.3.4 a)</w:t>
            </w:r>
          </w:p>
        </w:tc>
      </w:tr>
      <w:tr w:rsidR="002F1C4E" w14:paraId="18A1A3E6" w14:textId="77777777" w:rsidTr="00306992">
        <w:trPr>
          <w:tblHeader/>
        </w:trPr>
        <w:tc>
          <w:tcPr>
            <w:tcW w:w="9526" w:type="dxa"/>
            <w:gridSpan w:val="4"/>
            <w:shd w:val="clear" w:color="auto" w:fill="CCFFCC"/>
            <w:vAlign w:val="center"/>
          </w:tcPr>
          <w:p w14:paraId="3C2954A9" w14:textId="77777777" w:rsidR="002F1C4E" w:rsidRPr="004065B1" w:rsidRDefault="002F1C4E" w:rsidP="00306992">
            <w:r w:rsidRPr="000A066E">
              <w:rPr>
                <w:b/>
              </w:rPr>
              <w:t>Action</w:t>
            </w:r>
          </w:p>
        </w:tc>
      </w:tr>
      <w:tr w:rsidR="002F1C4E" w14:paraId="144F6501" w14:textId="77777777" w:rsidTr="00306992">
        <w:trPr>
          <w:tblHeader/>
        </w:trPr>
        <w:tc>
          <w:tcPr>
            <w:tcW w:w="9526" w:type="dxa"/>
            <w:gridSpan w:val="4"/>
            <w:vAlign w:val="center"/>
          </w:tcPr>
          <w:p w14:paraId="0C19737E" w14:textId="77777777" w:rsidR="002F1C4E" w:rsidRDefault="002F1C4E" w:rsidP="002F1C4E">
            <w:pPr>
              <w:rPr>
                <w:i/>
              </w:rPr>
            </w:pPr>
            <w:r w:rsidRPr="008D2865">
              <w:rPr>
                <w:i/>
              </w:rPr>
              <w:t>Select Shallow water dangers for display</w:t>
            </w:r>
          </w:p>
          <w:p w14:paraId="1F527B4B" w14:textId="74EE5498" w:rsidR="00E720E8" w:rsidRPr="008D2865" w:rsidRDefault="00E720E8" w:rsidP="002F1C4E">
            <w:pPr>
              <w:rPr>
                <w:i/>
              </w:rPr>
            </w:pPr>
            <w:r>
              <w:rPr>
                <w:i/>
              </w:rPr>
              <w:t>Select Four shades</w:t>
            </w:r>
          </w:p>
          <w:p w14:paraId="47706072" w14:textId="7AE4C915" w:rsidR="002F1C4E" w:rsidRPr="008D2865" w:rsidRDefault="002F1C4E" w:rsidP="002F1C4E">
            <w:pPr>
              <w:rPr>
                <w:i/>
              </w:rPr>
            </w:pPr>
            <w:r w:rsidRPr="008D2865">
              <w:rPr>
                <w:i/>
              </w:rPr>
              <w:t xml:space="preserve">1. Set the </w:t>
            </w:r>
            <w:r w:rsidR="0069033B">
              <w:rPr>
                <w:i/>
              </w:rPr>
              <w:t xml:space="preserve">Safety Contour </w:t>
            </w:r>
            <w:r w:rsidRPr="008D2865">
              <w:rPr>
                <w:i/>
              </w:rPr>
              <w:t>value to 5</w:t>
            </w:r>
            <w:r w:rsidR="005D6704">
              <w:rPr>
                <w:i/>
              </w:rPr>
              <w:t xml:space="preserve"> </w:t>
            </w:r>
            <w:r w:rsidRPr="008D2865">
              <w:rPr>
                <w:i/>
              </w:rPr>
              <w:t>m (shallow contour 2</w:t>
            </w:r>
            <w:r w:rsidR="005D6704">
              <w:rPr>
                <w:i/>
              </w:rPr>
              <w:t xml:space="preserve"> </w:t>
            </w:r>
            <w:r w:rsidRPr="008D2865">
              <w:rPr>
                <w:i/>
              </w:rPr>
              <w:t>m, deep contour 10</w:t>
            </w:r>
            <w:r w:rsidR="005D6704">
              <w:rPr>
                <w:i/>
              </w:rPr>
              <w:t xml:space="preserve"> </w:t>
            </w:r>
            <w:r w:rsidRPr="008D2865">
              <w:rPr>
                <w:i/>
              </w:rPr>
              <w:t>m).</w:t>
            </w:r>
          </w:p>
          <w:p w14:paraId="3D30CDAE" w14:textId="36031B06" w:rsidR="002F1C4E" w:rsidRPr="008D2865" w:rsidRDefault="002F1C4E" w:rsidP="00142B0A">
            <w:pPr>
              <w:rPr>
                <w:i/>
              </w:rPr>
            </w:pPr>
            <w:r w:rsidRPr="008D2865">
              <w:rPr>
                <w:i/>
              </w:rPr>
              <w:t xml:space="preserve">2. Set the </w:t>
            </w:r>
            <w:r w:rsidR="0069033B">
              <w:rPr>
                <w:i/>
              </w:rPr>
              <w:t xml:space="preserve">Safety Contour </w:t>
            </w:r>
            <w:r w:rsidRPr="008D2865">
              <w:rPr>
                <w:i/>
              </w:rPr>
              <w:t>value to 10</w:t>
            </w:r>
            <w:r w:rsidR="005D6704">
              <w:rPr>
                <w:i/>
              </w:rPr>
              <w:t xml:space="preserve"> </w:t>
            </w:r>
            <w:r w:rsidRPr="008D2865">
              <w:rPr>
                <w:i/>
              </w:rPr>
              <w:t>m (shallow contour 5</w:t>
            </w:r>
            <w:r w:rsidR="005D6704">
              <w:rPr>
                <w:i/>
              </w:rPr>
              <w:t xml:space="preserve"> </w:t>
            </w:r>
            <w:r w:rsidRPr="008D2865">
              <w:rPr>
                <w:i/>
              </w:rPr>
              <w:t>m, deep contour 20</w:t>
            </w:r>
            <w:r w:rsidR="005D6704">
              <w:rPr>
                <w:i/>
              </w:rPr>
              <w:t xml:space="preserve"> </w:t>
            </w:r>
            <w:r w:rsidRPr="008D2865">
              <w:rPr>
                <w:i/>
              </w:rPr>
              <w:t>m).</w:t>
            </w:r>
          </w:p>
        </w:tc>
      </w:tr>
      <w:tr w:rsidR="002F1C4E" w14:paraId="435C7B9D" w14:textId="77777777" w:rsidTr="00730835">
        <w:trPr>
          <w:tblHeader/>
        </w:trPr>
        <w:tc>
          <w:tcPr>
            <w:tcW w:w="9526" w:type="dxa"/>
            <w:gridSpan w:val="4"/>
            <w:tcBorders>
              <w:bottom w:val="single" w:sz="4" w:space="0" w:color="auto"/>
            </w:tcBorders>
            <w:shd w:val="clear" w:color="auto" w:fill="CCFFCC"/>
            <w:vAlign w:val="center"/>
          </w:tcPr>
          <w:p w14:paraId="44E29435" w14:textId="77777777" w:rsidR="002F1C4E" w:rsidRPr="004065B1" w:rsidRDefault="002F1C4E" w:rsidP="00306992">
            <w:r w:rsidRPr="000A066E">
              <w:rPr>
                <w:b/>
              </w:rPr>
              <w:t>Results</w:t>
            </w:r>
          </w:p>
        </w:tc>
      </w:tr>
      <w:tr w:rsidR="002F1C4E" w14:paraId="501D0D5A" w14:textId="77777777" w:rsidTr="00730835">
        <w:trPr>
          <w:tblHeader/>
        </w:trPr>
        <w:tc>
          <w:tcPr>
            <w:tcW w:w="9526" w:type="dxa"/>
            <w:gridSpan w:val="4"/>
            <w:tcBorders>
              <w:bottom w:val="nil"/>
            </w:tcBorders>
            <w:vAlign w:val="center"/>
          </w:tcPr>
          <w:p w14:paraId="4DFEFF04" w14:textId="4ED2282E" w:rsidR="002F1C4E" w:rsidRPr="008D2865" w:rsidRDefault="002F1C4E" w:rsidP="00306992">
            <w:pPr>
              <w:jc w:val="left"/>
              <w:rPr>
                <w:i/>
              </w:rPr>
            </w:pPr>
            <w:r w:rsidRPr="008D2865">
              <w:rPr>
                <w:i/>
              </w:rPr>
              <w:t xml:space="preserve">The </w:t>
            </w:r>
            <w:r w:rsidR="0069033B">
              <w:rPr>
                <w:i/>
              </w:rPr>
              <w:t xml:space="preserve">Safety Contour </w:t>
            </w:r>
            <w:r w:rsidRPr="008D2865">
              <w:rPr>
                <w:i/>
              </w:rPr>
              <w:t xml:space="preserve">must be emphasised and the isolated dangers within the </w:t>
            </w:r>
            <w:r w:rsidR="00FF43AD">
              <w:rPr>
                <w:i/>
              </w:rPr>
              <w:t>un</w:t>
            </w:r>
            <w:r w:rsidRPr="008D2865">
              <w:rPr>
                <w:i/>
              </w:rPr>
              <w:t>safe water enclosed by the ship</w:t>
            </w:r>
            <w:r w:rsidR="00ED0D85">
              <w:rPr>
                <w:i/>
              </w:rPr>
              <w:t>’</w:t>
            </w:r>
            <w:r w:rsidRPr="008D2865">
              <w:rPr>
                <w:i/>
              </w:rPr>
              <w:t xml:space="preserve">s </w:t>
            </w:r>
            <w:r w:rsidR="0069033B">
              <w:rPr>
                <w:i/>
              </w:rPr>
              <w:t xml:space="preserve">Safety Contour </w:t>
            </w:r>
            <w:r w:rsidRPr="008D2865">
              <w:rPr>
                <w:i/>
              </w:rPr>
              <w:t>must be displayed as shown in the image below</w:t>
            </w:r>
          </w:p>
          <w:p w14:paraId="4A8A1325" w14:textId="77777777" w:rsidR="002F1C4E" w:rsidRPr="008D2865" w:rsidRDefault="002F1C4E" w:rsidP="00306992">
            <w:pPr>
              <w:jc w:val="left"/>
              <w:rPr>
                <w:i/>
              </w:rPr>
            </w:pPr>
          </w:p>
          <w:p w14:paraId="2E0D525A" w14:textId="6F5C5EF9" w:rsidR="002F1C4E" w:rsidRPr="008D2865" w:rsidRDefault="002F1C4E" w:rsidP="00306992">
            <w:pPr>
              <w:jc w:val="left"/>
              <w:rPr>
                <w:i/>
              </w:rPr>
            </w:pPr>
            <w:r w:rsidRPr="008D2865">
              <w:rPr>
                <w:i/>
              </w:rPr>
              <w:t xml:space="preserve">1. </w:t>
            </w:r>
            <w:r w:rsidR="0069033B">
              <w:rPr>
                <w:i/>
              </w:rPr>
              <w:t xml:space="preserve">Safety Contour </w:t>
            </w:r>
            <w:r w:rsidRPr="008D2865">
              <w:rPr>
                <w:i/>
              </w:rPr>
              <w:t>set as 5 m</w:t>
            </w:r>
          </w:p>
        </w:tc>
      </w:tr>
      <w:tr w:rsidR="002F1C4E" w14:paraId="6A85596E" w14:textId="77777777" w:rsidTr="00730835">
        <w:trPr>
          <w:tblHeader/>
        </w:trPr>
        <w:tc>
          <w:tcPr>
            <w:tcW w:w="9526" w:type="dxa"/>
            <w:gridSpan w:val="4"/>
            <w:tcBorders>
              <w:top w:val="nil"/>
            </w:tcBorders>
            <w:vAlign w:val="center"/>
          </w:tcPr>
          <w:p w14:paraId="05961A8D" w14:textId="7064F177" w:rsidR="002F1C4E" w:rsidRPr="0015247B" w:rsidRDefault="00F24525" w:rsidP="00306992">
            <w:pPr>
              <w:jc w:val="center"/>
            </w:pPr>
            <w:del w:id="226" w:author="Yong" w:date="2023-04-19T13:37:00Z">
              <w:r w:rsidRPr="00F24525" w:rsidDel="00086856">
                <w:rPr>
                  <w:noProof/>
                  <w:lang w:val="en-US" w:eastAsia="ko-KR"/>
                </w:rPr>
                <w:lastRenderedPageBreak/>
                <w:drawing>
                  <wp:inline distT="0" distB="0" distL="0" distR="0" wp14:anchorId="398676EF" wp14:editId="3F96F878">
                    <wp:extent cx="5887954" cy="5417077"/>
                    <wp:effectExtent l="0" t="0" r="0" b="0"/>
                    <wp:docPr id="256" name="Picture 256" descr="C:\msdokut\STANDARDIT\IHO\ENCWG\Drafting 4.0.2 after Mar2016\New picture originals 23mar2016\3.3.4d pictur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msdokut\STANDARDIT\IHO\ENCWG\Drafting 4.0.2 after Mar2016\New picture originals 23mar2016\3.3.4d picture 1.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893008" cy="5421726"/>
                            </a:xfrm>
                            <a:prstGeom prst="rect">
                              <a:avLst/>
                            </a:prstGeom>
                            <a:noFill/>
                            <a:ln>
                              <a:noFill/>
                            </a:ln>
                          </pic:spPr>
                        </pic:pic>
                      </a:graphicData>
                    </a:graphic>
                  </wp:inline>
                </w:drawing>
              </w:r>
            </w:del>
            <w:commentRangeStart w:id="227"/>
            <w:ins w:id="228" w:author="Yong" w:date="2023-04-19T13:37:00Z">
              <w:r w:rsidR="00086856">
                <w:rPr>
                  <w:noProof/>
                  <w:snapToGrid/>
                  <w:lang w:val="en-US" w:eastAsia="ko-KR"/>
                </w:rPr>
                <w:drawing>
                  <wp:inline distT="0" distB="0" distL="0" distR="0" wp14:anchorId="6B9046DB" wp14:editId="5E591A72">
                    <wp:extent cx="6016625" cy="5535930"/>
                    <wp:effectExtent l="0" t="0" r="3175"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3.3.4d picture 1.PNG"/>
                            <pic:cNvPicPr/>
                          </pic:nvPicPr>
                          <pic:blipFill>
                            <a:blip r:embed="rId115">
                              <a:extLst>
                                <a:ext uri="{28A0092B-C50C-407E-A947-70E740481C1C}">
                                  <a14:useLocalDpi xmlns:a14="http://schemas.microsoft.com/office/drawing/2010/main" val="0"/>
                                </a:ext>
                              </a:extLst>
                            </a:blip>
                            <a:stretch>
                              <a:fillRect/>
                            </a:stretch>
                          </pic:blipFill>
                          <pic:spPr>
                            <a:xfrm>
                              <a:off x="0" y="0"/>
                              <a:ext cx="6016625" cy="5535930"/>
                            </a:xfrm>
                            <a:prstGeom prst="rect">
                              <a:avLst/>
                            </a:prstGeom>
                          </pic:spPr>
                        </pic:pic>
                      </a:graphicData>
                    </a:graphic>
                  </wp:inline>
                </w:drawing>
              </w:r>
              <w:commentRangeEnd w:id="227"/>
              <w:r w:rsidR="00086856">
                <w:rPr>
                  <w:rStyle w:val="CommentReference"/>
                  <w:snapToGrid/>
                  <w:color w:val="000000"/>
                </w:rPr>
                <w:commentReference w:id="227"/>
              </w:r>
            </w:ins>
          </w:p>
        </w:tc>
      </w:tr>
    </w:tbl>
    <w:p w14:paraId="18C4B25F" w14:textId="77777777" w:rsidR="002F1C4E" w:rsidRDefault="002F1C4E" w:rsidP="002F1C4E"/>
    <w:p w14:paraId="4CFB9F15" w14:textId="77777777" w:rsidR="002F1C4E" w:rsidRDefault="002F1C4E" w:rsidP="002F1C4E">
      <w:r>
        <w:br w:type="page"/>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91"/>
      </w:tblGrid>
      <w:tr w:rsidR="002F1C4E" w14:paraId="27875E16" w14:textId="77777777" w:rsidTr="00730835">
        <w:trPr>
          <w:tblHeader/>
        </w:trPr>
        <w:tc>
          <w:tcPr>
            <w:tcW w:w="9526" w:type="dxa"/>
            <w:tcBorders>
              <w:bottom w:val="nil"/>
            </w:tcBorders>
            <w:vAlign w:val="center"/>
          </w:tcPr>
          <w:p w14:paraId="6C12C7C9" w14:textId="45B476BC" w:rsidR="002F1C4E" w:rsidRPr="00EF287F" w:rsidRDefault="002F1C4E" w:rsidP="00306992">
            <w:pPr>
              <w:jc w:val="left"/>
              <w:rPr>
                <w:i/>
              </w:rPr>
            </w:pPr>
            <w:r w:rsidRPr="00EF287F">
              <w:rPr>
                <w:i/>
              </w:rPr>
              <w:lastRenderedPageBreak/>
              <w:t xml:space="preserve">2. </w:t>
            </w:r>
            <w:r w:rsidR="0069033B">
              <w:rPr>
                <w:i/>
              </w:rPr>
              <w:t xml:space="preserve">Safety Contour </w:t>
            </w:r>
            <w:r w:rsidRPr="00EF287F">
              <w:rPr>
                <w:i/>
              </w:rPr>
              <w:t>set as 10 m</w:t>
            </w:r>
          </w:p>
        </w:tc>
      </w:tr>
      <w:tr w:rsidR="002F1C4E" w14:paraId="6D8DE635" w14:textId="77777777" w:rsidTr="00730835">
        <w:trPr>
          <w:tblHeader/>
        </w:trPr>
        <w:tc>
          <w:tcPr>
            <w:tcW w:w="9526" w:type="dxa"/>
            <w:tcBorders>
              <w:top w:val="nil"/>
            </w:tcBorders>
            <w:vAlign w:val="center"/>
          </w:tcPr>
          <w:p w14:paraId="0F313368" w14:textId="78C12825" w:rsidR="002F1C4E" w:rsidRPr="0015247B" w:rsidRDefault="00F24525" w:rsidP="00306992">
            <w:pPr>
              <w:jc w:val="center"/>
            </w:pPr>
            <w:del w:id="229" w:author="Yong" w:date="2023-04-19T13:37:00Z">
              <w:r w:rsidRPr="00F24525" w:rsidDel="00086856">
                <w:rPr>
                  <w:noProof/>
                  <w:lang w:val="en-US" w:eastAsia="ko-KR"/>
                </w:rPr>
                <w:lastRenderedPageBreak/>
                <w:drawing>
                  <wp:inline distT="0" distB="0" distL="0" distR="0" wp14:anchorId="2982CA17" wp14:editId="31A421EF">
                    <wp:extent cx="5822320" cy="5356692"/>
                    <wp:effectExtent l="0" t="0" r="6985" b="0"/>
                    <wp:docPr id="257" name="Picture 257" descr="C:\msdokut\STANDARDIT\IHO\ENCWG\Drafting 4.0.2 after Mar2016\New picture originals 23mar2016\3.3.4d pictur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msdokut\STANDARDIT\IHO\ENCWG\Drafting 4.0.2 after Mar2016\New picture originals 23mar2016\3.3.4d picture 2.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832049" cy="5365643"/>
                            </a:xfrm>
                            <a:prstGeom prst="rect">
                              <a:avLst/>
                            </a:prstGeom>
                            <a:noFill/>
                            <a:ln>
                              <a:noFill/>
                            </a:ln>
                          </pic:spPr>
                        </pic:pic>
                      </a:graphicData>
                    </a:graphic>
                  </wp:inline>
                </w:drawing>
              </w:r>
            </w:del>
            <w:commentRangeStart w:id="230"/>
            <w:ins w:id="231" w:author="Yong" w:date="2023-04-19T13:38:00Z">
              <w:r w:rsidR="00086856">
                <w:rPr>
                  <w:noProof/>
                  <w:snapToGrid/>
                  <w:lang w:val="en-US" w:eastAsia="ko-KR"/>
                </w:rPr>
                <w:drawing>
                  <wp:inline distT="0" distB="0" distL="0" distR="0" wp14:anchorId="252E0855" wp14:editId="4897D1E1">
                    <wp:extent cx="6016625" cy="5535930"/>
                    <wp:effectExtent l="0" t="0" r="3175"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3.3.4d picture 2.PNG"/>
                            <pic:cNvPicPr/>
                          </pic:nvPicPr>
                          <pic:blipFill>
                            <a:blip r:embed="rId117">
                              <a:extLst>
                                <a:ext uri="{28A0092B-C50C-407E-A947-70E740481C1C}">
                                  <a14:useLocalDpi xmlns:a14="http://schemas.microsoft.com/office/drawing/2010/main" val="0"/>
                                </a:ext>
                              </a:extLst>
                            </a:blip>
                            <a:stretch>
                              <a:fillRect/>
                            </a:stretch>
                          </pic:blipFill>
                          <pic:spPr>
                            <a:xfrm>
                              <a:off x="0" y="0"/>
                              <a:ext cx="6016625" cy="5535930"/>
                            </a:xfrm>
                            <a:prstGeom prst="rect">
                              <a:avLst/>
                            </a:prstGeom>
                          </pic:spPr>
                        </pic:pic>
                      </a:graphicData>
                    </a:graphic>
                  </wp:inline>
                </w:drawing>
              </w:r>
              <w:commentRangeEnd w:id="230"/>
              <w:r w:rsidR="00086856">
                <w:rPr>
                  <w:rStyle w:val="CommentReference"/>
                  <w:snapToGrid/>
                  <w:color w:val="000000"/>
                </w:rPr>
                <w:commentReference w:id="230"/>
              </w:r>
            </w:ins>
            <w:r w:rsidR="00036CC9">
              <w:br/>
            </w:r>
          </w:p>
        </w:tc>
      </w:tr>
    </w:tbl>
    <w:p w14:paraId="77C57FC1" w14:textId="77777777" w:rsidR="002F1C4E" w:rsidRDefault="002F1C4E" w:rsidP="000A408F"/>
    <w:p w14:paraId="6EC2FCBB" w14:textId="77777777" w:rsidR="000A408F" w:rsidRPr="000A408F" w:rsidRDefault="002F1C4E" w:rsidP="00E30B8F">
      <w:pPr>
        <w:pStyle w:val="Heading3"/>
      </w:pPr>
      <w:r>
        <w:br w:type="page"/>
      </w:r>
      <w:r w:rsidR="000A408F">
        <w:lastRenderedPageBreak/>
        <w:t>Safety depth</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70"/>
        <w:gridCol w:w="2194"/>
        <w:gridCol w:w="2572"/>
        <w:gridCol w:w="2355"/>
      </w:tblGrid>
      <w:tr w:rsidR="000A408F" w14:paraId="0820B583" w14:textId="77777777" w:rsidTr="00CB4150">
        <w:trPr>
          <w:trHeight w:val="454"/>
          <w:tblHeader/>
        </w:trPr>
        <w:tc>
          <w:tcPr>
            <w:tcW w:w="2381" w:type="dxa"/>
            <w:shd w:val="clear" w:color="auto" w:fill="CCFFCC"/>
            <w:vAlign w:val="center"/>
          </w:tcPr>
          <w:p w14:paraId="4966883F" w14:textId="77777777" w:rsidR="000A408F" w:rsidRPr="004065B1" w:rsidRDefault="000A408F" w:rsidP="00CB4150">
            <w:r w:rsidRPr="000A066E">
              <w:rPr>
                <w:b/>
              </w:rPr>
              <w:t>Test Reference</w:t>
            </w:r>
          </w:p>
        </w:tc>
        <w:tc>
          <w:tcPr>
            <w:tcW w:w="2381" w:type="dxa"/>
            <w:shd w:val="clear" w:color="auto" w:fill="CCFFCC"/>
            <w:vAlign w:val="center"/>
          </w:tcPr>
          <w:p w14:paraId="7D85AB87" w14:textId="77777777" w:rsidR="000A408F" w:rsidRPr="004065B1" w:rsidRDefault="000A408F" w:rsidP="00CB4150">
            <w:r>
              <w:t>3.</w:t>
            </w:r>
            <w:r w:rsidR="002F4C9E">
              <w:t>3.5</w:t>
            </w:r>
          </w:p>
        </w:tc>
        <w:tc>
          <w:tcPr>
            <w:tcW w:w="2382" w:type="dxa"/>
            <w:shd w:val="clear" w:color="auto" w:fill="CCFFCC"/>
            <w:vAlign w:val="center"/>
          </w:tcPr>
          <w:p w14:paraId="0C1267A9" w14:textId="77777777" w:rsidR="000A408F" w:rsidRPr="004065B1" w:rsidRDefault="000A408F" w:rsidP="00CB4150">
            <w:r w:rsidRPr="000A066E">
              <w:rPr>
                <w:b/>
              </w:rPr>
              <w:t>IHO Reference</w:t>
            </w:r>
          </w:p>
        </w:tc>
        <w:tc>
          <w:tcPr>
            <w:tcW w:w="2382" w:type="dxa"/>
            <w:shd w:val="clear" w:color="auto" w:fill="CCFFCC"/>
            <w:vAlign w:val="center"/>
          </w:tcPr>
          <w:p w14:paraId="391F7D8F" w14:textId="77777777" w:rsidR="000A408F" w:rsidRPr="004065B1" w:rsidRDefault="000A408F" w:rsidP="00CB4150">
            <w:r w:rsidRPr="00A94802">
              <w:t>S-</w:t>
            </w:r>
            <w:r>
              <w:t>52 1</w:t>
            </w:r>
            <w:r w:rsidR="002F4C9E">
              <w:t>3.2.15</w:t>
            </w:r>
          </w:p>
        </w:tc>
      </w:tr>
      <w:tr w:rsidR="000A408F" w14:paraId="560E8C96" w14:textId="77777777" w:rsidTr="00CB4150">
        <w:trPr>
          <w:tblHeader/>
        </w:trPr>
        <w:tc>
          <w:tcPr>
            <w:tcW w:w="9526" w:type="dxa"/>
            <w:gridSpan w:val="4"/>
            <w:shd w:val="clear" w:color="auto" w:fill="CCFFCC"/>
            <w:vAlign w:val="center"/>
          </w:tcPr>
          <w:p w14:paraId="69E01EE8" w14:textId="77777777" w:rsidR="000A408F" w:rsidRDefault="000A408F" w:rsidP="00CB4150">
            <w:r w:rsidRPr="000A066E">
              <w:rPr>
                <w:b/>
              </w:rPr>
              <w:t>Test description</w:t>
            </w:r>
          </w:p>
        </w:tc>
      </w:tr>
      <w:tr w:rsidR="000A408F" w14:paraId="79FAE9DB" w14:textId="77777777" w:rsidTr="00CB4150">
        <w:trPr>
          <w:tblHeader/>
        </w:trPr>
        <w:tc>
          <w:tcPr>
            <w:tcW w:w="9526" w:type="dxa"/>
            <w:gridSpan w:val="4"/>
            <w:vAlign w:val="center"/>
          </w:tcPr>
          <w:p w14:paraId="07343C53" w14:textId="77777777" w:rsidR="000A408F" w:rsidRPr="008D2865" w:rsidRDefault="000C71C3" w:rsidP="00CB4150">
            <w:pPr>
              <w:rPr>
                <w:i/>
              </w:rPr>
            </w:pPr>
            <w:r w:rsidRPr="008D2865">
              <w:rPr>
                <w:i/>
              </w:rPr>
              <w:t>Display of objects with respect to value of safety depth</w:t>
            </w:r>
          </w:p>
        </w:tc>
      </w:tr>
      <w:tr w:rsidR="000A408F" w14:paraId="21B5B5C8" w14:textId="77777777" w:rsidTr="00CB4150">
        <w:trPr>
          <w:tblHeader/>
        </w:trPr>
        <w:tc>
          <w:tcPr>
            <w:tcW w:w="9526" w:type="dxa"/>
            <w:gridSpan w:val="4"/>
            <w:shd w:val="clear" w:color="auto" w:fill="CCFFCC"/>
            <w:vAlign w:val="center"/>
          </w:tcPr>
          <w:p w14:paraId="29EA6F1F" w14:textId="77777777" w:rsidR="000A408F" w:rsidRPr="004065B1" w:rsidRDefault="000A408F" w:rsidP="00CB4150">
            <w:r w:rsidRPr="000A066E">
              <w:rPr>
                <w:b/>
              </w:rPr>
              <w:t>Setup</w:t>
            </w:r>
          </w:p>
        </w:tc>
      </w:tr>
      <w:tr w:rsidR="000A408F" w14:paraId="0F9E3977" w14:textId="77777777" w:rsidTr="00CB4150">
        <w:trPr>
          <w:tblHeader/>
        </w:trPr>
        <w:tc>
          <w:tcPr>
            <w:tcW w:w="9526" w:type="dxa"/>
            <w:gridSpan w:val="4"/>
            <w:vAlign w:val="center"/>
          </w:tcPr>
          <w:p w14:paraId="530B7200" w14:textId="373BE2F0" w:rsidR="000C71C3" w:rsidRPr="008D2865" w:rsidRDefault="00F24525" w:rsidP="000C71C3">
            <w:pPr>
              <w:rPr>
                <w:i/>
              </w:rPr>
            </w:pPr>
            <w:r w:rsidRPr="008D2865">
              <w:rPr>
                <w:i/>
              </w:rPr>
              <w:t xml:space="preserve">Load </w:t>
            </w:r>
            <w:r>
              <w:rPr>
                <w:i/>
              </w:rPr>
              <w:t>GB4X00000.000</w:t>
            </w:r>
            <w:r w:rsidRPr="008D2865">
              <w:rPr>
                <w:i/>
              </w:rPr>
              <w:t xml:space="preserve"> from 2.1.1 Power Up\ENC_ROOT with the following settings:</w:t>
            </w:r>
          </w:p>
          <w:p w14:paraId="79215A9D" w14:textId="77777777" w:rsidR="000A408F" w:rsidRPr="008D2865" w:rsidRDefault="000C71C3" w:rsidP="000C71C3">
            <w:pPr>
              <w:rPr>
                <w:i/>
              </w:rPr>
            </w:pPr>
            <w:r w:rsidRPr="008D2865">
              <w:rPr>
                <w:i/>
              </w:rPr>
              <w:t>Display of spot soundings shall be switched on.</w:t>
            </w:r>
          </w:p>
        </w:tc>
      </w:tr>
      <w:tr w:rsidR="000A408F" w14:paraId="19AD842F" w14:textId="77777777" w:rsidTr="00CB4150">
        <w:trPr>
          <w:tblHeader/>
        </w:trPr>
        <w:tc>
          <w:tcPr>
            <w:tcW w:w="9526" w:type="dxa"/>
            <w:gridSpan w:val="4"/>
            <w:shd w:val="clear" w:color="auto" w:fill="CCFFCC"/>
            <w:vAlign w:val="center"/>
          </w:tcPr>
          <w:p w14:paraId="440F4A98" w14:textId="77777777" w:rsidR="000A408F" w:rsidRPr="004065B1" w:rsidRDefault="000A408F" w:rsidP="00CB4150">
            <w:r w:rsidRPr="000A066E">
              <w:rPr>
                <w:b/>
              </w:rPr>
              <w:t>Action</w:t>
            </w:r>
          </w:p>
        </w:tc>
      </w:tr>
      <w:tr w:rsidR="000A408F" w14:paraId="306D397D" w14:textId="77777777" w:rsidTr="00CB4150">
        <w:trPr>
          <w:tblHeader/>
        </w:trPr>
        <w:tc>
          <w:tcPr>
            <w:tcW w:w="9526" w:type="dxa"/>
            <w:gridSpan w:val="4"/>
            <w:vAlign w:val="center"/>
          </w:tcPr>
          <w:p w14:paraId="30B4C62F" w14:textId="44D62E5E" w:rsidR="000C71C3" w:rsidRPr="008D2865" w:rsidRDefault="000C71C3" w:rsidP="000C71C3">
            <w:pPr>
              <w:rPr>
                <w:i/>
              </w:rPr>
            </w:pPr>
            <w:r w:rsidRPr="008D2865">
              <w:rPr>
                <w:i/>
              </w:rPr>
              <w:t xml:space="preserve">1. Set the </w:t>
            </w:r>
            <w:r w:rsidR="0069033B">
              <w:rPr>
                <w:i/>
              </w:rPr>
              <w:t xml:space="preserve">Safety </w:t>
            </w:r>
            <w:r w:rsidR="005D6704">
              <w:rPr>
                <w:i/>
              </w:rPr>
              <w:t>Depth value</w:t>
            </w:r>
            <w:r w:rsidRPr="008D2865">
              <w:rPr>
                <w:i/>
              </w:rPr>
              <w:t xml:space="preserve"> to 10</w:t>
            </w:r>
            <w:r w:rsidR="005D6704">
              <w:rPr>
                <w:i/>
              </w:rPr>
              <w:t xml:space="preserve"> </w:t>
            </w:r>
            <w:r w:rsidRPr="008D2865">
              <w:rPr>
                <w:i/>
              </w:rPr>
              <w:t>m (</w:t>
            </w:r>
            <w:r w:rsidR="0069033B">
              <w:rPr>
                <w:i/>
              </w:rPr>
              <w:t xml:space="preserve">Safety Contour </w:t>
            </w:r>
            <w:r w:rsidRPr="008D2865">
              <w:rPr>
                <w:i/>
              </w:rPr>
              <w:t>30</w:t>
            </w:r>
            <w:r w:rsidR="005D6704">
              <w:rPr>
                <w:i/>
              </w:rPr>
              <w:t xml:space="preserve"> </w:t>
            </w:r>
            <w:r w:rsidRPr="008D2865">
              <w:rPr>
                <w:i/>
              </w:rPr>
              <w:t>m).</w:t>
            </w:r>
          </w:p>
          <w:p w14:paraId="2223BB03" w14:textId="3A8F69AC" w:rsidR="000C71C3" w:rsidRPr="008D2865" w:rsidRDefault="000C71C3" w:rsidP="000C71C3">
            <w:pPr>
              <w:rPr>
                <w:i/>
              </w:rPr>
            </w:pPr>
            <w:r w:rsidRPr="008D2865">
              <w:rPr>
                <w:i/>
              </w:rPr>
              <w:t xml:space="preserve">2. Set the </w:t>
            </w:r>
            <w:r w:rsidR="0069033B">
              <w:rPr>
                <w:i/>
              </w:rPr>
              <w:t xml:space="preserve">Safety </w:t>
            </w:r>
            <w:r w:rsidR="005D6704">
              <w:rPr>
                <w:i/>
              </w:rPr>
              <w:t>Depth value</w:t>
            </w:r>
            <w:r w:rsidRPr="008D2865">
              <w:rPr>
                <w:i/>
              </w:rPr>
              <w:t xml:space="preserve"> to 4</w:t>
            </w:r>
            <w:r w:rsidR="005D6704">
              <w:rPr>
                <w:i/>
              </w:rPr>
              <w:t xml:space="preserve"> </w:t>
            </w:r>
            <w:r w:rsidRPr="008D2865">
              <w:rPr>
                <w:i/>
              </w:rPr>
              <w:t>m (</w:t>
            </w:r>
            <w:r w:rsidR="0069033B">
              <w:rPr>
                <w:i/>
              </w:rPr>
              <w:t xml:space="preserve">Safety Contour </w:t>
            </w:r>
            <w:r w:rsidRPr="008D2865">
              <w:rPr>
                <w:i/>
              </w:rPr>
              <w:t>5</w:t>
            </w:r>
            <w:r w:rsidR="005D6704">
              <w:rPr>
                <w:i/>
              </w:rPr>
              <w:t xml:space="preserve"> </w:t>
            </w:r>
            <w:r w:rsidRPr="008D2865">
              <w:rPr>
                <w:i/>
              </w:rPr>
              <w:t>m).</w:t>
            </w:r>
          </w:p>
          <w:p w14:paraId="4FCA35EF" w14:textId="4A814002" w:rsidR="000C71C3" w:rsidRPr="008D2865" w:rsidRDefault="000C71C3" w:rsidP="000C71C3">
            <w:pPr>
              <w:rPr>
                <w:i/>
              </w:rPr>
            </w:pPr>
            <w:r w:rsidRPr="008D2865">
              <w:rPr>
                <w:i/>
              </w:rPr>
              <w:t xml:space="preserve">3. Set the </w:t>
            </w:r>
            <w:r w:rsidR="0069033B">
              <w:rPr>
                <w:i/>
              </w:rPr>
              <w:t xml:space="preserve">Safety </w:t>
            </w:r>
            <w:r w:rsidR="005D6704">
              <w:rPr>
                <w:i/>
              </w:rPr>
              <w:t>Depth value</w:t>
            </w:r>
            <w:r w:rsidRPr="008D2865">
              <w:rPr>
                <w:i/>
              </w:rPr>
              <w:t xml:space="preserve"> to 7</w:t>
            </w:r>
            <w:r w:rsidR="005D6704">
              <w:rPr>
                <w:i/>
              </w:rPr>
              <w:t xml:space="preserve"> </w:t>
            </w:r>
            <w:r w:rsidRPr="008D2865">
              <w:rPr>
                <w:i/>
              </w:rPr>
              <w:t>m (</w:t>
            </w:r>
            <w:r w:rsidR="0069033B">
              <w:rPr>
                <w:i/>
              </w:rPr>
              <w:t xml:space="preserve">Safety Contour </w:t>
            </w:r>
            <w:r w:rsidRPr="008D2865">
              <w:rPr>
                <w:i/>
              </w:rPr>
              <w:t>10</w:t>
            </w:r>
            <w:r w:rsidR="005D6704">
              <w:rPr>
                <w:i/>
              </w:rPr>
              <w:t xml:space="preserve"> </w:t>
            </w:r>
            <w:r w:rsidRPr="008D2865">
              <w:rPr>
                <w:i/>
              </w:rPr>
              <w:t>m).</w:t>
            </w:r>
          </w:p>
          <w:p w14:paraId="1B83F57B" w14:textId="1D0AA4E1" w:rsidR="000A408F" w:rsidRPr="008D2865" w:rsidRDefault="000C71C3" w:rsidP="000C71C3">
            <w:pPr>
              <w:rPr>
                <w:i/>
              </w:rPr>
            </w:pPr>
            <w:r w:rsidRPr="008D2865">
              <w:rPr>
                <w:i/>
              </w:rPr>
              <w:t xml:space="preserve">4. Set the </w:t>
            </w:r>
            <w:r w:rsidR="0069033B">
              <w:rPr>
                <w:i/>
              </w:rPr>
              <w:t xml:space="preserve">Safety </w:t>
            </w:r>
            <w:r w:rsidR="005D6704">
              <w:rPr>
                <w:i/>
              </w:rPr>
              <w:t>Depth value</w:t>
            </w:r>
            <w:r w:rsidRPr="008D2865">
              <w:rPr>
                <w:i/>
              </w:rPr>
              <w:t xml:space="preserve"> to 12</w:t>
            </w:r>
            <w:r w:rsidR="005D6704">
              <w:rPr>
                <w:i/>
              </w:rPr>
              <w:t xml:space="preserve"> </w:t>
            </w:r>
            <w:r w:rsidRPr="008D2865">
              <w:rPr>
                <w:i/>
              </w:rPr>
              <w:t>m (</w:t>
            </w:r>
            <w:r w:rsidR="0069033B">
              <w:rPr>
                <w:i/>
              </w:rPr>
              <w:t xml:space="preserve">Safety Contour </w:t>
            </w:r>
            <w:r w:rsidRPr="008D2865">
              <w:rPr>
                <w:i/>
              </w:rPr>
              <w:t>10</w:t>
            </w:r>
            <w:r w:rsidR="005D6704">
              <w:rPr>
                <w:i/>
              </w:rPr>
              <w:t xml:space="preserve"> </w:t>
            </w:r>
            <w:r w:rsidRPr="008D2865">
              <w:rPr>
                <w:i/>
              </w:rPr>
              <w:t>m).</w:t>
            </w:r>
          </w:p>
        </w:tc>
      </w:tr>
      <w:tr w:rsidR="000A408F" w14:paraId="5508B07B" w14:textId="77777777" w:rsidTr="00730835">
        <w:trPr>
          <w:tblHeader/>
        </w:trPr>
        <w:tc>
          <w:tcPr>
            <w:tcW w:w="9526" w:type="dxa"/>
            <w:gridSpan w:val="4"/>
            <w:tcBorders>
              <w:bottom w:val="single" w:sz="4" w:space="0" w:color="auto"/>
            </w:tcBorders>
            <w:shd w:val="clear" w:color="auto" w:fill="CCFFCC"/>
            <w:vAlign w:val="center"/>
          </w:tcPr>
          <w:p w14:paraId="69434706" w14:textId="77777777" w:rsidR="000A408F" w:rsidRPr="004065B1" w:rsidRDefault="000A408F" w:rsidP="00CB4150">
            <w:r w:rsidRPr="000A066E">
              <w:rPr>
                <w:b/>
              </w:rPr>
              <w:t>Results</w:t>
            </w:r>
          </w:p>
        </w:tc>
      </w:tr>
      <w:tr w:rsidR="000A408F" w14:paraId="1B6E3622" w14:textId="77777777" w:rsidTr="00730835">
        <w:trPr>
          <w:tblHeader/>
        </w:trPr>
        <w:tc>
          <w:tcPr>
            <w:tcW w:w="9526" w:type="dxa"/>
            <w:gridSpan w:val="4"/>
            <w:tcBorders>
              <w:bottom w:val="nil"/>
            </w:tcBorders>
            <w:vAlign w:val="center"/>
          </w:tcPr>
          <w:p w14:paraId="49674FD3" w14:textId="6D7400B3" w:rsidR="000A408F" w:rsidRPr="00EF287F" w:rsidRDefault="000C71C3" w:rsidP="00CB4150">
            <w:pPr>
              <w:jc w:val="left"/>
              <w:rPr>
                <w:i/>
              </w:rPr>
            </w:pPr>
            <w:r w:rsidRPr="00EF287F">
              <w:rPr>
                <w:i/>
              </w:rPr>
              <w:t>1. The objects shown with depth values shallower than 10</w:t>
            </w:r>
            <w:r w:rsidR="005D6704">
              <w:rPr>
                <w:i/>
              </w:rPr>
              <w:t xml:space="preserve"> </w:t>
            </w:r>
            <w:r w:rsidRPr="00EF287F">
              <w:rPr>
                <w:i/>
              </w:rPr>
              <w:t>m must be emphasised</w:t>
            </w:r>
            <w:r w:rsidR="00F870A1">
              <w:rPr>
                <w:i/>
              </w:rPr>
              <w:t xml:space="preserve"> (scale 1:52</w:t>
            </w:r>
            <w:r w:rsidR="00E720E8">
              <w:rPr>
                <w:i/>
              </w:rPr>
              <w:t xml:space="preserve"> 000)</w:t>
            </w:r>
            <w:r w:rsidRPr="00EF287F">
              <w:rPr>
                <w:i/>
              </w:rPr>
              <w:t>.</w:t>
            </w:r>
          </w:p>
        </w:tc>
      </w:tr>
      <w:tr w:rsidR="00EC2F22" w14:paraId="49817547" w14:textId="77777777" w:rsidTr="00730835">
        <w:trPr>
          <w:tblHeader/>
        </w:trPr>
        <w:tc>
          <w:tcPr>
            <w:tcW w:w="9526" w:type="dxa"/>
            <w:gridSpan w:val="4"/>
            <w:tcBorders>
              <w:top w:val="nil"/>
            </w:tcBorders>
            <w:vAlign w:val="center"/>
          </w:tcPr>
          <w:p w14:paraId="6E1F8014" w14:textId="5A94A2C3" w:rsidR="00EC2F22" w:rsidRPr="000C71C3" w:rsidRDefault="00F24525" w:rsidP="00EC2F22">
            <w:pPr>
              <w:jc w:val="center"/>
            </w:pPr>
            <w:del w:id="232" w:author="Yong" w:date="2023-04-19T13:38:00Z">
              <w:r w:rsidRPr="00F24525" w:rsidDel="00086856">
                <w:rPr>
                  <w:noProof/>
                  <w:lang w:val="en-US" w:eastAsia="ko-KR"/>
                </w:rPr>
                <w:lastRenderedPageBreak/>
                <w:drawing>
                  <wp:inline distT="0" distB="0" distL="0" distR="0" wp14:anchorId="57B6CA05" wp14:editId="3376C235">
                    <wp:extent cx="5972341" cy="5494715"/>
                    <wp:effectExtent l="0" t="0" r="9525" b="0"/>
                    <wp:docPr id="258" name="Picture 258" descr="C:\msdokut\STANDARDIT\IHO\ENCWG\Drafting 4.0.2 after Mar2016\New picture originals 23mar2016\3.3.5 pictur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msdokut\STANDARDIT\IHO\ENCWG\Drafting 4.0.2 after Mar2016\New picture originals 23mar2016\3.3.5 picture 1.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79741" cy="5501523"/>
                            </a:xfrm>
                            <a:prstGeom prst="rect">
                              <a:avLst/>
                            </a:prstGeom>
                            <a:noFill/>
                            <a:ln>
                              <a:noFill/>
                            </a:ln>
                          </pic:spPr>
                        </pic:pic>
                      </a:graphicData>
                    </a:graphic>
                  </wp:inline>
                </w:drawing>
              </w:r>
            </w:del>
            <w:commentRangeStart w:id="233"/>
            <w:ins w:id="234" w:author="Yong" w:date="2023-04-19T13:39:00Z">
              <w:r w:rsidR="00086856">
                <w:rPr>
                  <w:noProof/>
                  <w:snapToGrid/>
                  <w:lang w:val="en-US" w:eastAsia="ko-KR"/>
                </w:rPr>
                <w:drawing>
                  <wp:inline distT="0" distB="0" distL="0" distR="0" wp14:anchorId="1334F107" wp14:editId="58979867">
                    <wp:extent cx="6016625" cy="5535930"/>
                    <wp:effectExtent l="0" t="0" r="3175"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3.3.5 picture 1.PNG"/>
                            <pic:cNvPicPr/>
                          </pic:nvPicPr>
                          <pic:blipFill>
                            <a:blip r:embed="rId119">
                              <a:extLst>
                                <a:ext uri="{28A0092B-C50C-407E-A947-70E740481C1C}">
                                  <a14:useLocalDpi xmlns:a14="http://schemas.microsoft.com/office/drawing/2010/main" val="0"/>
                                </a:ext>
                              </a:extLst>
                            </a:blip>
                            <a:stretch>
                              <a:fillRect/>
                            </a:stretch>
                          </pic:blipFill>
                          <pic:spPr>
                            <a:xfrm>
                              <a:off x="0" y="0"/>
                              <a:ext cx="6016625" cy="5535930"/>
                            </a:xfrm>
                            <a:prstGeom prst="rect">
                              <a:avLst/>
                            </a:prstGeom>
                          </pic:spPr>
                        </pic:pic>
                      </a:graphicData>
                    </a:graphic>
                  </wp:inline>
                </w:drawing>
              </w:r>
              <w:commentRangeEnd w:id="233"/>
              <w:r w:rsidR="002C2191">
                <w:rPr>
                  <w:rStyle w:val="CommentReference"/>
                  <w:snapToGrid/>
                  <w:color w:val="000000"/>
                </w:rPr>
                <w:commentReference w:id="233"/>
              </w:r>
            </w:ins>
            <w:r w:rsidR="00036CC9">
              <w:br/>
            </w:r>
          </w:p>
        </w:tc>
      </w:tr>
    </w:tbl>
    <w:p w14:paraId="067D01EF" w14:textId="77777777" w:rsidR="00EC2F22" w:rsidRDefault="00EC2F22" w:rsidP="000A408F"/>
    <w:p w14:paraId="04BFD8D6" w14:textId="77777777" w:rsidR="000A408F" w:rsidRDefault="00EC2F22" w:rsidP="000A408F">
      <w:r>
        <w:br w:type="page"/>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91"/>
      </w:tblGrid>
      <w:tr w:rsidR="00EC2F22" w14:paraId="26308DB0" w14:textId="77777777" w:rsidTr="00730835">
        <w:trPr>
          <w:tblHeader/>
        </w:trPr>
        <w:tc>
          <w:tcPr>
            <w:tcW w:w="9526" w:type="dxa"/>
            <w:tcBorders>
              <w:bottom w:val="nil"/>
            </w:tcBorders>
            <w:vAlign w:val="center"/>
          </w:tcPr>
          <w:p w14:paraId="4EEE4742" w14:textId="164BCEF6" w:rsidR="00EC2F22" w:rsidRPr="008D2865" w:rsidRDefault="00EC2F22" w:rsidP="00306992">
            <w:pPr>
              <w:jc w:val="left"/>
              <w:rPr>
                <w:i/>
              </w:rPr>
            </w:pPr>
            <w:r w:rsidRPr="008D2865">
              <w:rPr>
                <w:i/>
              </w:rPr>
              <w:lastRenderedPageBreak/>
              <w:t>2. The objects shown with depth values shallower than 4</w:t>
            </w:r>
            <w:r w:rsidR="005D6704">
              <w:rPr>
                <w:i/>
              </w:rPr>
              <w:t xml:space="preserve"> </w:t>
            </w:r>
            <w:r w:rsidRPr="008D2865">
              <w:rPr>
                <w:i/>
              </w:rPr>
              <w:t>m must be emphasised.</w:t>
            </w:r>
          </w:p>
        </w:tc>
      </w:tr>
      <w:tr w:rsidR="00EC2F22" w14:paraId="4FC228DD" w14:textId="77777777" w:rsidTr="00730835">
        <w:trPr>
          <w:tblHeader/>
        </w:trPr>
        <w:tc>
          <w:tcPr>
            <w:tcW w:w="9526" w:type="dxa"/>
            <w:tcBorders>
              <w:top w:val="nil"/>
            </w:tcBorders>
            <w:vAlign w:val="center"/>
          </w:tcPr>
          <w:p w14:paraId="2FB86331" w14:textId="658A5C21" w:rsidR="00EC2F22" w:rsidRPr="000C71C3" w:rsidRDefault="0017374B" w:rsidP="00306992">
            <w:pPr>
              <w:jc w:val="center"/>
            </w:pPr>
            <w:del w:id="235" w:author="Yong" w:date="2023-04-19T13:39:00Z">
              <w:r w:rsidRPr="0017374B" w:rsidDel="00086856">
                <w:rPr>
                  <w:noProof/>
                  <w:lang w:val="en-US" w:eastAsia="ko-KR"/>
                </w:rPr>
                <w:lastRenderedPageBreak/>
                <w:drawing>
                  <wp:inline distT="0" distB="0" distL="0" distR="0" wp14:anchorId="67564CF4" wp14:editId="0B1836A5">
                    <wp:extent cx="5925458" cy="5451582"/>
                    <wp:effectExtent l="0" t="0" r="0" b="0"/>
                    <wp:docPr id="259" name="Picture 259" descr="C:\msdokut\STANDARDIT\IHO\ENCWG\Drafting 4.0.2 after Mar2016\New picture originals 23mar2016\3.3.5 pictur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msdokut\STANDARDIT\IHO\ENCWG\Drafting 4.0.2 after Mar2016\New picture originals 23mar2016\3.3.5 picture 2.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32638" cy="5458188"/>
                            </a:xfrm>
                            <a:prstGeom prst="rect">
                              <a:avLst/>
                            </a:prstGeom>
                            <a:noFill/>
                            <a:ln>
                              <a:noFill/>
                            </a:ln>
                          </pic:spPr>
                        </pic:pic>
                      </a:graphicData>
                    </a:graphic>
                  </wp:inline>
                </w:drawing>
              </w:r>
            </w:del>
            <w:commentRangeStart w:id="236"/>
            <w:ins w:id="237" w:author="Yong" w:date="2023-04-19T13:39:00Z">
              <w:r w:rsidR="00086856">
                <w:rPr>
                  <w:noProof/>
                  <w:snapToGrid/>
                  <w:lang w:val="en-US" w:eastAsia="ko-KR"/>
                </w:rPr>
                <w:drawing>
                  <wp:inline distT="0" distB="0" distL="0" distR="0" wp14:anchorId="07FD3D13" wp14:editId="52BCBD88">
                    <wp:extent cx="6016625" cy="5535930"/>
                    <wp:effectExtent l="0" t="0" r="3175"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3.3.5 picture 2.PNG"/>
                            <pic:cNvPicPr/>
                          </pic:nvPicPr>
                          <pic:blipFill>
                            <a:blip r:embed="rId121">
                              <a:extLst>
                                <a:ext uri="{28A0092B-C50C-407E-A947-70E740481C1C}">
                                  <a14:useLocalDpi xmlns:a14="http://schemas.microsoft.com/office/drawing/2010/main" val="0"/>
                                </a:ext>
                              </a:extLst>
                            </a:blip>
                            <a:stretch>
                              <a:fillRect/>
                            </a:stretch>
                          </pic:blipFill>
                          <pic:spPr>
                            <a:xfrm>
                              <a:off x="0" y="0"/>
                              <a:ext cx="6016625" cy="5535930"/>
                            </a:xfrm>
                            <a:prstGeom prst="rect">
                              <a:avLst/>
                            </a:prstGeom>
                          </pic:spPr>
                        </pic:pic>
                      </a:graphicData>
                    </a:graphic>
                  </wp:inline>
                </w:drawing>
              </w:r>
            </w:ins>
            <w:commentRangeEnd w:id="236"/>
            <w:ins w:id="238" w:author="Yong" w:date="2023-04-19T13:40:00Z">
              <w:r w:rsidR="002C2191">
                <w:rPr>
                  <w:rStyle w:val="CommentReference"/>
                  <w:snapToGrid/>
                  <w:color w:val="000000"/>
                </w:rPr>
                <w:commentReference w:id="236"/>
              </w:r>
            </w:ins>
            <w:r w:rsidR="00036CC9">
              <w:br/>
            </w:r>
          </w:p>
        </w:tc>
      </w:tr>
    </w:tbl>
    <w:p w14:paraId="66A68CDC" w14:textId="77777777" w:rsidR="00EC2F22" w:rsidRDefault="00EC2F22" w:rsidP="000A408F"/>
    <w:p w14:paraId="1E76C750" w14:textId="77777777" w:rsidR="00EC2F22" w:rsidRDefault="00EC2F22" w:rsidP="000A408F">
      <w:r>
        <w:br w:type="page"/>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91"/>
      </w:tblGrid>
      <w:tr w:rsidR="00EC2F22" w14:paraId="3693FEB2" w14:textId="77777777" w:rsidTr="00730835">
        <w:trPr>
          <w:tblHeader/>
        </w:trPr>
        <w:tc>
          <w:tcPr>
            <w:tcW w:w="9526" w:type="dxa"/>
            <w:tcBorders>
              <w:bottom w:val="nil"/>
            </w:tcBorders>
            <w:vAlign w:val="center"/>
          </w:tcPr>
          <w:p w14:paraId="4DC91769" w14:textId="754F77A0" w:rsidR="00EC2F22" w:rsidRPr="008D2865" w:rsidRDefault="00EC2F22" w:rsidP="00306992">
            <w:pPr>
              <w:jc w:val="left"/>
              <w:rPr>
                <w:i/>
              </w:rPr>
            </w:pPr>
            <w:r w:rsidRPr="008D2865">
              <w:rPr>
                <w:i/>
              </w:rPr>
              <w:lastRenderedPageBreak/>
              <w:t>3. The objects shown with depth values shallower than 7</w:t>
            </w:r>
            <w:r w:rsidR="005D6704">
              <w:rPr>
                <w:i/>
              </w:rPr>
              <w:t xml:space="preserve"> </w:t>
            </w:r>
            <w:r w:rsidRPr="008D2865">
              <w:rPr>
                <w:i/>
              </w:rPr>
              <w:t>m must be emphasised.</w:t>
            </w:r>
          </w:p>
        </w:tc>
      </w:tr>
      <w:tr w:rsidR="00EC2F22" w14:paraId="754080B9" w14:textId="77777777" w:rsidTr="00730835">
        <w:trPr>
          <w:tblHeader/>
        </w:trPr>
        <w:tc>
          <w:tcPr>
            <w:tcW w:w="9526" w:type="dxa"/>
            <w:tcBorders>
              <w:top w:val="nil"/>
            </w:tcBorders>
            <w:vAlign w:val="center"/>
          </w:tcPr>
          <w:p w14:paraId="669ECD8D" w14:textId="4063C125" w:rsidR="00EC2F22" w:rsidRPr="000C71C3" w:rsidRDefault="0017374B" w:rsidP="00306992">
            <w:pPr>
              <w:jc w:val="center"/>
            </w:pPr>
            <w:del w:id="239" w:author="Yong" w:date="2023-04-19T13:39:00Z">
              <w:r w:rsidRPr="0017374B" w:rsidDel="00086856">
                <w:rPr>
                  <w:noProof/>
                  <w:lang w:val="en-US" w:eastAsia="ko-KR"/>
                </w:rPr>
                <w:lastRenderedPageBreak/>
                <w:drawing>
                  <wp:inline distT="0" distB="0" distL="0" distR="0" wp14:anchorId="4B3DCBCC" wp14:editId="3619F142">
                    <wp:extent cx="5728558" cy="5270428"/>
                    <wp:effectExtent l="0" t="0" r="5715" b="6985"/>
                    <wp:docPr id="260" name="Picture 260" descr="C:\msdokut\STANDARDIT\IHO\ENCWG\Drafting 4.0.2 after Mar2016\New picture originals 23mar2016\3.3.5 picture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msdokut\STANDARDIT\IHO\ENCWG\Drafting 4.0.2 after Mar2016\New picture originals 23mar2016\3.3.5 picture 3.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33807" cy="5275258"/>
                            </a:xfrm>
                            <a:prstGeom prst="rect">
                              <a:avLst/>
                            </a:prstGeom>
                            <a:noFill/>
                            <a:ln>
                              <a:noFill/>
                            </a:ln>
                          </pic:spPr>
                        </pic:pic>
                      </a:graphicData>
                    </a:graphic>
                  </wp:inline>
                </w:drawing>
              </w:r>
            </w:del>
            <w:commentRangeStart w:id="240"/>
            <w:ins w:id="241" w:author="Yong" w:date="2023-04-19T13:39:00Z">
              <w:r w:rsidR="00086856">
                <w:rPr>
                  <w:noProof/>
                  <w:snapToGrid/>
                  <w:lang w:val="en-US" w:eastAsia="ko-KR"/>
                </w:rPr>
                <w:drawing>
                  <wp:inline distT="0" distB="0" distL="0" distR="0" wp14:anchorId="4DF57D42" wp14:editId="2C5CB925">
                    <wp:extent cx="6016625" cy="5535930"/>
                    <wp:effectExtent l="0" t="0" r="3175"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3.3.5 picture 3.PNG"/>
                            <pic:cNvPicPr/>
                          </pic:nvPicPr>
                          <pic:blipFill>
                            <a:blip r:embed="rId123">
                              <a:extLst>
                                <a:ext uri="{28A0092B-C50C-407E-A947-70E740481C1C}">
                                  <a14:useLocalDpi xmlns:a14="http://schemas.microsoft.com/office/drawing/2010/main" val="0"/>
                                </a:ext>
                              </a:extLst>
                            </a:blip>
                            <a:stretch>
                              <a:fillRect/>
                            </a:stretch>
                          </pic:blipFill>
                          <pic:spPr>
                            <a:xfrm>
                              <a:off x="0" y="0"/>
                              <a:ext cx="6016625" cy="5535930"/>
                            </a:xfrm>
                            <a:prstGeom prst="rect">
                              <a:avLst/>
                            </a:prstGeom>
                          </pic:spPr>
                        </pic:pic>
                      </a:graphicData>
                    </a:graphic>
                  </wp:inline>
                </w:drawing>
              </w:r>
            </w:ins>
            <w:commentRangeEnd w:id="240"/>
            <w:ins w:id="242" w:author="Yong" w:date="2023-04-19T13:40:00Z">
              <w:r w:rsidR="002C2191">
                <w:rPr>
                  <w:rStyle w:val="CommentReference"/>
                  <w:snapToGrid/>
                  <w:color w:val="000000"/>
                </w:rPr>
                <w:commentReference w:id="240"/>
              </w:r>
            </w:ins>
            <w:r w:rsidR="00036CC9">
              <w:br/>
            </w:r>
          </w:p>
        </w:tc>
      </w:tr>
    </w:tbl>
    <w:p w14:paraId="469725A1" w14:textId="77777777" w:rsidR="00EC2F22" w:rsidRDefault="00EC2F22" w:rsidP="000A408F"/>
    <w:p w14:paraId="2F8B6509" w14:textId="77777777" w:rsidR="00EC2F22" w:rsidRDefault="00EC2F22" w:rsidP="000A408F">
      <w:r>
        <w:br w:type="page"/>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91"/>
      </w:tblGrid>
      <w:tr w:rsidR="00EC2F22" w14:paraId="211A1703" w14:textId="77777777" w:rsidTr="00730835">
        <w:trPr>
          <w:tblHeader/>
        </w:trPr>
        <w:tc>
          <w:tcPr>
            <w:tcW w:w="9526" w:type="dxa"/>
            <w:tcBorders>
              <w:bottom w:val="nil"/>
            </w:tcBorders>
            <w:vAlign w:val="center"/>
          </w:tcPr>
          <w:p w14:paraId="11AFD20E" w14:textId="04AD212D" w:rsidR="00EC2F22" w:rsidRPr="008D2865" w:rsidRDefault="00EC2F22" w:rsidP="00306992">
            <w:pPr>
              <w:jc w:val="left"/>
              <w:rPr>
                <w:i/>
              </w:rPr>
            </w:pPr>
            <w:r w:rsidRPr="008D2865">
              <w:rPr>
                <w:i/>
              </w:rPr>
              <w:lastRenderedPageBreak/>
              <w:t>4. The spot soundings shallower than 12</w:t>
            </w:r>
            <w:r w:rsidR="005D6704">
              <w:rPr>
                <w:i/>
              </w:rPr>
              <w:t xml:space="preserve"> </w:t>
            </w:r>
            <w:r w:rsidRPr="008D2865">
              <w:rPr>
                <w:i/>
              </w:rPr>
              <w:t>m must be emphasised.</w:t>
            </w:r>
          </w:p>
        </w:tc>
      </w:tr>
      <w:tr w:rsidR="00EC2F22" w14:paraId="510F0F48" w14:textId="77777777" w:rsidTr="00730835">
        <w:trPr>
          <w:tblHeader/>
        </w:trPr>
        <w:tc>
          <w:tcPr>
            <w:tcW w:w="9526" w:type="dxa"/>
            <w:tcBorders>
              <w:top w:val="nil"/>
            </w:tcBorders>
            <w:vAlign w:val="center"/>
          </w:tcPr>
          <w:p w14:paraId="00F1A336" w14:textId="685CE2EA" w:rsidR="00EC2F22" w:rsidRPr="000C71C3" w:rsidRDefault="0017374B" w:rsidP="00306992">
            <w:pPr>
              <w:jc w:val="center"/>
            </w:pPr>
            <w:del w:id="243" w:author="Yong" w:date="2023-04-19T13:39:00Z">
              <w:r w:rsidRPr="0017374B" w:rsidDel="00086856">
                <w:rPr>
                  <w:noProof/>
                  <w:lang w:val="en-US" w:eastAsia="ko-KR"/>
                </w:rPr>
                <w:lastRenderedPageBreak/>
                <w:drawing>
                  <wp:inline distT="0" distB="0" distL="0" distR="0" wp14:anchorId="2E3B31A4" wp14:editId="77F09E52">
                    <wp:extent cx="5906707" cy="5434330"/>
                    <wp:effectExtent l="0" t="0" r="0" b="0"/>
                    <wp:docPr id="261" name="Picture 261" descr="C:\msdokut\STANDARDIT\IHO\ENCWG\Drafting 4.0.2 after Mar2016\New picture originals 23mar2016\3.3.5 picture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msdokut\STANDARDIT\IHO\ENCWG\Drafting 4.0.2 after Mar2016\New picture originals 23mar2016\3.3.5 picture 4.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910566" cy="5437881"/>
                            </a:xfrm>
                            <a:prstGeom prst="rect">
                              <a:avLst/>
                            </a:prstGeom>
                            <a:noFill/>
                            <a:ln>
                              <a:noFill/>
                            </a:ln>
                          </pic:spPr>
                        </pic:pic>
                      </a:graphicData>
                    </a:graphic>
                  </wp:inline>
                </w:drawing>
              </w:r>
            </w:del>
            <w:commentRangeStart w:id="244"/>
            <w:ins w:id="245" w:author="Yong" w:date="2023-04-19T13:39:00Z">
              <w:r w:rsidR="00086856">
                <w:rPr>
                  <w:noProof/>
                  <w:snapToGrid/>
                  <w:lang w:val="en-US" w:eastAsia="ko-KR"/>
                </w:rPr>
                <w:drawing>
                  <wp:inline distT="0" distB="0" distL="0" distR="0" wp14:anchorId="4E7A09DE" wp14:editId="13A00D5B">
                    <wp:extent cx="6016625" cy="5535930"/>
                    <wp:effectExtent l="0" t="0" r="3175"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3.3.5 picture 4.PNG"/>
                            <pic:cNvPicPr/>
                          </pic:nvPicPr>
                          <pic:blipFill>
                            <a:blip r:embed="rId125">
                              <a:extLst>
                                <a:ext uri="{28A0092B-C50C-407E-A947-70E740481C1C}">
                                  <a14:useLocalDpi xmlns:a14="http://schemas.microsoft.com/office/drawing/2010/main" val="0"/>
                                </a:ext>
                              </a:extLst>
                            </a:blip>
                            <a:stretch>
                              <a:fillRect/>
                            </a:stretch>
                          </pic:blipFill>
                          <pic:spPr>
                            <a:xfrm>
                              <a:off x="0" y="0"/>
                              <a:ext cx="6016625" cy="5535930"/>
                            </a:xfrm>
                            <a:prstGeom prst="rect">
                              <a:avLst/>
                            </a:prstGeom>
                          </pic:spPr>
                        </pic:pic>
                      </a:graphicData>
                    </a:graphic>
                  </wp:inline>
                </w:drawing>
              </w:r>
            </w:ins>
            <w:commentRangeEnd w:id="244"/>
            <w:ins w:id="246" w:author="Yong" w:date="2023-04-19T13:40:00Z">
              <w:r w:rsidR="002C2191">
                <w:rPr>
                  <w:rStyle w:val="CommentReference"/>
                  <w:snapToGrid/>
                  <w:color w:val="000000"/>
                </w:rPr>
                <w:commentReference w:id="244"/>
              </w:r>
            </w:ins>
          </w:p>
        </w:tc>
      </w:tr>
    </w:tbl>
    <w:p w14:paraId="49CA0DA1" w14:textId="77777777" w:rsidR="00EC2F22" w:rsidRDefault="00EC2F22" w:rsidP="000A408F"/>
    <w:p w14:paraId="6779C1F0" w14:textId="77777777" w:rsidR="00CB4150" w:rsidRPr="000A408F" w:rsidRDefault="00EC2F22" w:rsidP="00E30B8F">
      <w:pPr>
        <w:pStyle w:val="Heading3"/>
      </w:pPr>
      <w:r>
        <w:br w:type="page"/>
      </w:r>
      <w:r w:rsidR="00CB4150">
        <w:lastRenderedPageBreak/>
        <w:t>Shallow pattern</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560"/>
        <w:gridCol w:w="2185"/>
        <w:gridCol w:w="2561"/>
        <w:gridCol w:w="2385"/>
      </w:tblGrid>
      <w:tr w:rsidR="00CB4150" w14:paraId="03DC2992" w14:textId="77777777" w:rsidTr="005C7F62">
        <w:trPr>
          <w:trHeight w:val="454"/>
          <w:tblHeader/>
        </w:trPr>
        <w:tc>
          <w:tcPr>
            <w:tcW w:w="2381" w:type="dxa"/>
            <w:shd w:val="clear" w:color="auto" w:fill="CCFFCC"/>
            <w:vAlign w:val="center"/>
          </w:tcPr>
          <w:p w14:paraId="4511F5F8" w14:textId="77777777" w:rsidR="00CB4150" w:rsidRPr="004065B1" w:rsidRDefault="00CB4150" w:rsidP="005C7F62">
            <w:pPr>
              <w:spacing w:line="240" w:lineRule="auto"/>
            </w:pPr>
            <w:r w:rsidRPr="000A066E">
              <w:rPr>
                <w:b/>
              </w:rPr>
              <w:t>Test Reference</w:t>
            </w:r>
          </w:p>
        </w:tc>
        <w:tc>
          <w:tcPr>
            <w:tcW w:w="2381" w:type="dxa"/>
            <w:shd w:val="clear" w:color="auto" w:fill="CCFFCC"/>
            <w:vAlign w:val="center"/>
          </w:tcPr>
          <w:p w14:paraId="5D160681" w14:textId="77777777" w:rsidR="00CB4150" w:rsidRPr="004065B1" w:rsidRDefault="00CB4150" w:rsidP="005C7F62">
            <w:pPr>
              <w:spacing w:line="240" w:lineRule="auto"/>
            </w:pPr>
            <w:r>
              <w:t>3.</w:t>
            </w:r>
            <w:r w:rsidR="002F4C9E">
              <w:t>3.6</w:t>
            </w:r>
          </w:p>
        </w:tc>
        <w:tc>
          <w:tcPr>
            <w:tcW w:w="2382" w:type="dxa"/>
            <w:shd w:val="clear" w:color="auto" w:fill="CCFFCC"/>
            <w:vAlign w:val="center"/>
          </w:tcPr>
          <w:p w14:paraId="310473C8" w14:textId="77777777" w:rsidR="00CB4150" w:rsidRPr="004065B1" w:rsidRDefault="00CB4150" w:rsidP="005C7F62">
            <w:pPr>
              <w:spacing w:line="240" w:lineRule="auto"/>
            </w:pPr>
            <w:r w:rsidRPr="000A066E">
              <w:rPr>
                <w:b/>
              </w:rPr>
              <w:t>IHO Reference</w:t>
            </w:r>
          </w:p>
        </w:tc>
        <w:tc>
          <w:tcPr>
            <w:tcW w:w="2382" w:type="dxa"/>
            <w:shd w:val="clear" w:color="auto" w:fill="CCFFCC"/>
            <w:vAlign w:val="center"/>
          </w:tcPr>
          <w:p w14:paraId="12DA8F3C" w14:textId="77777777" w:rsidR="00BA107B" w:rsidRDefault="00BA107B" w:rsidP="005C7F62">
            <w:pPr>
              <w:spacing w:line="240" w:lineRule="auto"/>
            </w:pPr>
            <w:r>
              <w:t>S-52 10.5.7</w:t>
            </w:r>
          </w:p>
          <w:p w14:paraId="65B5A086" w14:textId="77777777" w:rsidR="00CB4150" w:rsidRPr="004065B1" w:rsidRDefault="00BA107B" w:rsidP="005C7F62">
            <w:pPr>
              <w:spacing w:line="240" w:lineRule="auto"/>
            </w:pPr>
            <w:r>
              <w:t>S-52 10.3.4.4</w:t>
            </w:r>
          </w:p>
        </w:tc>
      </w:tr>
      <w:tr w:rsidR="00CB4150" w14:paraId="43DA76D4" w14:textId="77777777" w:rsidTr="005C7F62">
        <w:trPr>
          <w:tblHeader/>
        </w:trPr>
        <w:tc>
          <w:tcPr>
            <w:tcW w:w="9526" w:type="dxa"/>
            <w:gridSpan w:val="4"/>
            <w:shd w:val="clear" w:color="auto" w:fill="CCFFCC"/>
            <w:vAlign w:val="center"/>
          </w:tcPr>
          <w:p w14:paraId="3033874E" w14:textId="77777777" w:rsidR="00CB4150" w:rsidRDefault="00CB4150" w:rsidP="005C7F62">
            <w:pPr>
              <w:spacing w:line="240" w:lineRule="auto"/>
            </w:pPr>
            <w:r w:rsidRPr="000A066E">
              <w:rPr>
                <w:b/>
              </w:rPr>
              <w:t>Test description</w:t>
            </w:r>
          </w:p>
        </w:tc>
      </w:tr>
      <w:tr w:rsidR="00CB4150" w14:paraId="34C3607D" w14:textId="77777777" w:rsidTr="005C7F62">
        <w:trPr>
          <w:tblHeader/>
        </w:trPr>
        <w:tc>
          <w:tcPr>
            <w:tcW w:w="9526" w:type="dxa"/>
            <w:gridSpan w:val="4"/>
            <w:vAlign w:val="center"/>
          </w:tcPr>
          <w:p w14:paraId="2F0D8566" w14:textId="77777777" w:rsidR="00CB4150" w:rsidRPr="008D2865" w:rsidRDefault="00BA107B" w:rsidP="005C7F62">
            <w:pPr>
              <w:spacing w:line="240" w:lineRule="auto"/>
              <w:rPr>
                <w:i/>
              </w:rPr>
            </w:pPr>
            <w:r w:rsidRPr="008D2865">
              <w:rPr>
                <w:i/>
              </w:rPr>
              <w:t>Display of shallow pattern.</w:t>
            </w:r>
          </w:p>
        </w:tc>
      </w:tr>
      <w:tr w:rsidR="00CB4150" w14:paraId="6F787AFE" w14:textId="77777777" w:rsidTr="005C7F62">
        <w:trPr>
          <w:tblHeader/>
        </w:trPr>
        <w:tc>
          <w:tcPr>
            <w:tcW w:w="9526" w:type="dxa"/>
            <w:gridSpan w:val="4"/>
            <w:shd w:val="clear" w:color="auto" w:fill="CCFFCC"/>
            <w:vAlign w:val="center"/>
          </w:tcPr>
          <w:p w14:paraId="46596B5C" w14:textId="77777777" w:rsidR="00CB4150" w:rsidRPr="004065B1" w:rsidRDefault="00CB4150" w:rsidP="005C7F62">
            <w:pPr>
              <w:spacing w:line="240" w:lineRule="auto"/>
            </w:pPr>
            <w:r w:rsidRPr="000A066E">
              <w:rPr>
                <w:b/>
              </w:rPr>
              <w:t>Setup</w:t>
            </w:r>
          </w:p>
        </w:tc>
      </w:tr>
      <w:tr w:rsidR="00CB4150" w14:paraId="3B574B5E" w14:textId="77777777" w:rsidTr="005C7F62">
        <w:trPr>
          <w:tblHeader/>
        </w:trPr>
        <w:tc>
          <w:tcPr>
            <w:tcW w:w="9526" w:type="dxa"/>
            <w:gridSpan w:val="4"/>
            <w:vAlign w:val="center"/>
          </w:tcPr>
          <w:p w14:paraId="7C13428E" w14:textId="7526AB9A" w:rsidR="00BA107B" w:rsidRPr="008D2865" w:rsidRDefault="00BA107B" w:rsidP="005C7F62">
            <w:pPr>
              <w:spacing w:line="240" w:lineRule="auto"/>
              <w:rPr>
                <w:i/>
              </w:rPr>
            </w:pPr>
            <w:r w:rsidRPr="008D2865">
              <w:rPr>
                <w:i/>
              </w:rPr>
              <w:t xml:space="preserve">Load all cells from 2.1.1 Power Up\ENC_ROOT with the following settings: </w:t>
            </w:r>
          </w:p>
          <w:p w14:paraId="09ED2B2A" w14:textId="0118F51F" w:rsidR="00BA107B" w:rsidRPr="008D2865" w:rsidRDefault="007D0469" w:rsidP="005C7F62">
            <w:pPr>
              <w:spacing w:line="240" w:lineRule="auto"/>
              <w:rPr>
                <w:i/>
              </w:rPr>
            </w:pPr>
            <w:r>
              <w:rPr>
                <w:i/>
              </w:rPr>
              <w:t xml:space="preserve">Set the </w:t>
            </w:r>
            <w:r w:rsidR="0069033B">
              <w:rPr>
                <w:i/>
              </w:rPr>
              <w:t xml:space="preserve">Safety Contour </w:t>
            </w:r>
            <w:r>
              <w:rPr>
                <w:i/>
              </w:rPr>
              <w:t>value to</w:t>
            </w:r>
            <w:r w:rsidR="00BA107B" w:rsidRPr="008D2865">
              <w:rPr>
                <w:i/>
              </w:rPr>
              <w:t xml:space="preserve"> 10 </w:t>
            </w:r>
            <w:r w:rsidR="00E66884">
              <w:rPr>
                <w:i/>
              </w:rPr>
              <w:t>m</w:t>
            </w:r>
          </w:p>
          <w:p w14:paraId="6A9D9B2F" w14:textId="358069FF" w:rsidR="00CB4150" w:rsidRPr="008D2865" w:rsidRDefault="007D0469" w:rsidP="005C7F62">
            <w:pPr>
              <w:spacing w:line="240" w:lineRule="auto"/>
              <w:rPr>
                <w:i/>
              </w:rPr>
            </w:pPr>
            <w:r>
              <w:rPr>
                <w:i/>
              </w:rPr>
              <w:t xml:space="preserve">Select </w:t>
            </w:r>
            <w:r w:rsidR="00BA107B" w:rsidRPr="008D2865">
              <w:rPr>
                <w:i/>
              </w:rPr>
              <w:t xml:space="preserve">Shallow Pattern </w:t>
            </w:r>
          </w:p>
        </w:tc>
      </w:tr>
      <w:tr w:rsidR="00CB4150" w14:paraId="704D8960" w14:textId="77777777" w:rsidTr="005C7F62">
        <w:trPr>
          <w:tblHeader/>
        </w:trPr>
        <w:tc>
          <w:tcPr>
            <w:tcW w:w="9526" w:type="dxa"/>
            <w:gridSpan w:val="4"/>
            <w:shd w:val="clear" w:color="auto" w:fill="CCFFCC"/>
            <w:vAlign w:val="center"/>
          </w:tcPr>
          <w:p w14:paraId="1EF32134" w14:textId="77777777" w:rsidR="00CB4150" w:rsidRPr="004065B1" w:rsidRDefault="00CB4150" w:rsidP="005C7F62">
            <w:pPr>
              <w:spacing w:line="240" w:lineRule="auto"/>
            </w:pPr>
            <w:r w:rsidRPr="000A066E">
              <w:rPr>
                <w:b/>
              </w:rPr>
              <w:t>Action</w:t>
            </w:r>
          </w:p>
        </w:tc>
      </w:tr>
      <w:tr w:rsidR="00CB4150" w14:paraId="2550294F" w14:textId="77777777" w:rsidTr="005C7F62">
        <w:trPr>
          <w:tblHeader/>
        </w:trPr>
        <w:tc>
          <w:tcPr>
            <w:tcW w:w="9526" w:type="dxa"/>
            <w:gridSpan w:val="4"/>
            <w:vAlign w:val="center"/>
          </w:tcPr>
          <w:p w14:paraId="699C1EA2" w14:textId="00DE6C21" w:rsidR="00CB4150" w:rsidRPr="008D2865" w:rsidRDefault="00BA107B" w:rsidP="005C7F62">
            <w:pPr>
              <w:spacing w:line="240" w:lineRule="auto"/>
              <w:rPr>
                <w:i/>
              </w:rPr>
            </w:pPr>
            <w:r w:rsidRPr="008D2865">
              <w:rPr>
                <w:i/>
              </w:rPr>
              <w:t xml:space="preserve">Display loaded cell GB4X0000.000 at compilation scale (1:52 000), select </w:t>
            </w:r>
            <w:r w:rsidR="005D6704">
              <w:rPr>
                <w:i/>
              </w:rPr>
              <w:t xml:space="preserve">Display Category </w:t>
            </w:r>
            <w:r w:rsidRPr="008D2865">
              <w:rPr>
                <w:i/>
              </w:rPr>
              <w:t>Display Base</w:t>
            </w:r>
          </w:p>
        </w:tc>
      </w:tr>
      <w:tr w:rsidR="00CB4150" w14:paraId="2CBC9456" w14:textId="77777777" w:rsidTr="005C7F62">
        <w:trPr>
          <w:tblHeader/>
        </w:trPr>
        <w:tc>
          <w:tcPr>
            <w:tcW w:w="9526" w:type="dxa"/>
            <w:gridSpan w:val="4"/>
            <w:tcBorders>
              <w:bottom w:val="single" w:sz="4" w:space="0" w:color="auto"/>
            </w:tcBorders>
            <w:shd w:val="clear" w:color="auto" w:fill="CCFFCC"/>
            <w:vAlign w:val="center"/>
          </w:tcPr>
          <w:p w14:paraId="0F4D8A3A" w14:textId="77777777" w:rsidR="00CB4150" w:rsidRPr="004065B1" w:rsidRDefault="00CB4150" w:rsidP="005C7F62">
            <w:pPr>
              <w:spacing w:line="240" w:lineRule="auto"/>
            </w:pPr>
            <w:r w:rsidRPr="000A066E">
              <w:rPr>
                <w:b/>
              </w:rPr>
              <w:t>Results</w:t>
            </w:r>
          </w:p>
        </w:tc>
      </w:tr>
      <w:tr w:rsidR="00CB4150" w14:paraId="063FA8AE" w14:textId="77777777" w:rsidTr="005C7F62">
        <w:trPr>
          <w:tblHeader/>
        </w:trPr>
        <w:tc>
          <w:tcPr>
            <w:tcW w:w="9526" w:type="dxa"/>
            <w:gridSpan w:val="4"/>
            <w:tcBorders>
              <w:bottom w:val="nil"/>
            </w:tcBorders>
            <w:vAlign w:val="center"/>
          </w:tcPr>
          <w:p w14:paraId="599362BC" w14:textId="77777777" w:rsidR="00CB4150" w:rsidRPr="008D2865" w:rsidRDefault="00BA107B" w:rsidP="005C7F62">
            <w:pPr>
              <w:spacing w:line="240" w:lineRule="auto"/>
              <w:jc w:val="left"/>
              <w:rPr>
                <w:i/>
              </w:rPr>
            </w:pPr>
            <w:r w:rsidRPr="008D2865">
              <w:rPr>
                <w:i/>
              </w:rPr>
              <w:t>Confirm that the diamond shallow pattern is displayed as follows:</w:t>
            </w:r>
          </w:p>
        </w:tc>
      </w:tr>
      <w:tr w:rsidR="00BA107B" w14:paraId="7B7B46E3" w14:textId="77777777" w:rsidTr="005C7F62">
        <w:trPr>
          <w:tblHeader/>
        </w:trPr>
        <w:tc>
          <w:tcPr>
            <w:tcW w:w="9526" w:type="dxa"/>
            <w:gridSpan w:val="4"/>
            <w:tcBorders>
              <w:top w:val="nil"/>
            </w:tcBorders>
            <w:vAlign w:val="center"/>
          </w:tcPr>
          <w:p w14:paraId="5336E1A5" w14:textId="4C7D7A6B" w:rsidR="00BA107B" w:rsidRPr="00BA107B" w:rsidRDefault="0018522C" w:rsidP="005C7F62">
            <w:pPr>
              <w:spacing w:line="240" w:lineRule="auto"/>
              <w:jc w:val="center"/>
            </w:pPr>
            <w:del w:id="247" w:author="Yong" w:date="2023-04-19T13:40:00Z">
              <w:r w:rsidDel="002C2191">
                <w:rPr>
                  <w:noProof/>
                  <w:lang w:val="en-US" w:eastAsia="ko-KR"/>
                </w:rPr>
                <w:lastRenderedPageBreak/>
                <w:drawing>
                  <wp:inline distT="0" distB="0" distL="0" distR="0" wp14:anchorId="09ECD23E" wp14:editId="19AA0E25">
                    <wp:extent cx="6010275" cy="5534025"/>
                    <wp:effectExtent l="0" t="0" r="9525" b="9525"/>
                    <wp:docPr id="92" name="Picture 92"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3"/>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6010275" cy="5534025"/>
                            </a:xfrm>
                            <a:prstGeom prst="rect">
                              <a:avLst/>
                            </a:prstGeom>
                            <a:noFill/>
                            <a:ln>
                              <a:noFill/>
                            </a:ln>
                          </pic:spPr>
                        </pic:pic>
                      </a:graphicData>
                    </a:graphic>
                  </wp:inline>
                </w:drawing>
              </w:r>
            </w:del>
            <w:commentRangeStart w:id="248"/>
            <w:ins w:id="249" w:author="Yong" w:date="2023-04-19T13:40:00Z">
              <w:r w:rsidR="002C2191">
                <w:rPr>
                  <w:noProof/>
                  <w:snapToGrid/>
                  <w:lang w:val="en-US" w:eastAsia="ko-KR"/>
                </w:rPr>
                <w:drawing>
                  <wp:inline distT="0" distB="0" distL="0" distR="0" wp14:anchorId="04CE48A5" wp14:editId="68C5394E">
                    <wp:extent cx="6016625" cy="5535930"/>
                    <wp:effectExtent l="0" t="0" r="3175"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3.3.6 picture 1.PNG"/>
                            <pic:cNvPicPr/>
                          </pic:nvPicPr>
                          <pic:blipFill>
                            <a:blip r:embed="rId127">
                              <a:extLst>
                                <a:ext uri="{28A0092B-C50C-407E-A947-70E740481C1C}">
                                  <a14:useLocalDpi xmlns:a14="http://schemas.microsoft.com/office/drawing/2010/main" val="0"/>
                                </a:ext>
                              </a:extLst>
                            </a:blip>
                            <a:stretch>
                              <a:fillRect/>
                            </a:stretch>
                          </pic:blipFill>
                          <pic:spPr>
                            <a:xfrm>
                              <a:off x="0" y="0"/>
                              <a:ext cx="6016625" cy="5535930"/>
                            </a:xfrm>
                            <a:prstGeom prst="rect">
                              <a:avLst/>
                            </a:prstGeom>
                          </pic:spPr>
                        </pic:pic>
                      </a:graphicData>
                    </a:graphic>
                  </wp:inline>
                </w:drawing>
              </w:r>
              <w:commentRangeEnd w:id="248"/>
              <w:r w:rsidR="002C2191">
                <w:rPr>
                  <w:rStyle w:val="CommentReference"/>
                  <w:snapToGrid/>
                  <w:color w:val="000000"/>
                </w:rPr>
                <w:commentReference w:id="248"/>
              </w:r>
            </w:ins>
            <w:r w:rsidR="00036CC9">
              <w:br/>
            </w:r>
          </w:p>
        </w:tc>
      </w:tr>
    </w:tbl>
    <w:p w14:paraId="435B6B66" w14:textId="77777777" w:rsidR="00CB4150" w:rsidRDefault="00CB4150" w:rsidP="00CB4150"/>
    <w:p w14:paraId="2534087D" w14:textId="77777777" w:rsidR="00CB4150" w:rsidRPr="000A408F" w:rsidRDefault="00BA107B" w:rsidP="00E30B8F">
      <w:pPr>
        <w:pStyle w:val="Heading3"/>
      </w:pPr>
      <w:r>
        <w:br w:type="page"/>
      </w:r>
      <w:r w:rsidR="00CB4150">
        <w:lastRenderedPageBreak/>
        <w:t>Contour labels</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560"/>
        <w:gridCol w:w="2185"/>
        <w:gridCol w:w="2561"/>
        <w:gridCol w:w="2385"/>
      </w:tblGrid>
      <w:tr w:rsidR="00CB4150" w14:paraId="51B2E1C6" w14:textId="77777777" w:rsidTr="00B7535B">
        <w:trPr>
          <w:trHeight w:val="454"/>
          <w:tblHeader/>
        </w:trPr>
        <w:tc>
          <w:tcPr>
            <w:tcW w:w="2381" w:type="dxa"/>
            <w:shd w:val="clear" w:color="auto" w:fill="CCFFCC"/>
            <w:vAlign w:val="center"/>
          </w:tcPr>
          <w:p w14:paraId="5836747B" w14:textId="77777777" w:rsidR="00CB4150" w:rsidRPr="004065B1" w:rsidRDefault="00CB4150" w:rsidP="00CB4150">
            <w:r w:rsidRPr="000A066E">
              <w:rPr>
                <w:b/>
              </w:rPr>
              <w:t>Test Reference</w:t>
            </w:r>
          </w:p>
        </w:tc>
        <w:tc>
          <w:tcPr>
            <w:tcW w:w="2381" w:type="dxa"/>
            <w:shd w:val="clear" w:color="auto" w:fill="CCFFCC"/>
            <w:vAlign w:val="center"/>
          </w:tcPr>
          <w:p w14:paraId="3C1F810E" w14:textId="77777777" w:rsidR="00CB4150" w:rsidRPr="004065B1" w:rsidRDefault="00CB4150" w:rsidP="00CB4150">
            <w:r>
              <w:t>3.</w:t>
            </w:r>
            <w:r w:rsidR="002F4C9E">
              <w:t>3.7</w:t>
            </w:r>
          </w:p>
        </w:tc>
        <w:tc>
          <w:tcPr>
            <w:tcW w:w="2382" w:type="dxa"/>
            <w:shd w:val="clear" w:color="auto" w:fill="CCFFCC"/>
            <w:vAlign w:val="center"/>
          </w:tcPr>
          <w:p w14:paraId="1FA6BEEB" w14:textId="77777777" w:rsidR="00CB4150" w:rsidRPr="004065B1" w:rsidRDefault="00CB4150" w:rsidP="00CB4150">
            <w:r w:rsidRPr="000A066E">
              <w:rPr>
                <w:b/>
              </w:rPr>
              <w:t>IHO Reference</w:t>
            </w:r>
          </w:p>
        </w:tc>
        <w:tc>
          <w:tcPr>
            <w:tcW w:w="2382" w:type="dxa"/>
            <w:shd w:val="clear" w:color="auto" w:fill="CCFFCC"/>
            <w:vAlign w:val="center"/>
          </w:tcPr>
          <w:p w14:paraId="5AF70620" w14:textId="77777777" w:rsidR="00CB4150" w:rsidRPr="004065B1" w:rsidRDefault="00CB4150" w:rsidP="00CB4150">
            <w:r w:rsidRPr="00A94802">
              <w:t>S-</w:t>
            </w:r>
            <w:r>
              <w:t>52 1</w:t>
            </w:r>
            <w:r w:rsidR="002F4C9E">
              <w:t>0.3.4.4</w:t>
            </w:r>
          </w:p>
        </w:tc>
      </w:tr>
      <w:tr w:rsidR="00CB4150" w14:paraId="60AD716C" w14:textId="77777777" w:rsidTr="00B7535B">
        <w:trPr>
          <w:tblHeader/>
        </w:trPr>
        <w:tc>
          <w:tcPr>
            <w:tcW w:w="9526" w:type="dxa"/>
            <w:gridSpan w:val="4"/>
            <w:shd w:val="clear" w:color="auto" w:fill="CCFFCC"/>
            <w:vAlign w:val="center"/>
          </w:tcPr>
          <w:p w14:paraId="568C5533" w14:textId="77777777" w:rsidR="00CB4150" w:rsidRDefault="00CB4150" w:rsidP="00CB4150">
            <w:r w:rsidRPr="000A066E">
              <w:rPr>
                <w:b/>
              </w:rPr>
              <w:t>Test description</w:t>
            </w:r>
          </w:p>
        </w:tc>
      </w:tr>
      <w:tr w:rsidR="00CB4150" w14:paraId="0AC88355" w14:textId="77777777" w:rsidTr="00B7535B">
        <w:trPr>
          <w:tblHeader/>
        </w:trPr>
        <w:tc>
          <w:tcPr>
            <w:tcW w:w="9526" w:type="dxa"/>
            <w:gridSpan w:val="4"/>
            <w:vAlign w:val="center"/>
          </w:tcPr>
          <w:p w14:paraId="78E52BA6" w14:textId="77777777" w:rsidR="00CB4150" w:rsidRPr="006A6290" w:rsidRDefault="00BA107B" w:rsidP="00CB4150">
            <w:pPr>
              <w:rPr>
                <w:i/>
              </w:rPr>
            </w:pPr>
            <w:r w:rsidRPr="006A6290">
              <w:rPr>
                <w:i/>
              </w:rPr>
              <w:t>Contour labels is an optional Mariners’ selection. This test shall be performed, if the contour label option is provided.</w:t>
            </w:r>
          </w:p>
        </w:tc>
      </w:tr>
      <w:tr w:rsidR="00CB4150" w14:paraId="776E7C1B" w14:textId="77777777" w:rsidTr="00B7535B">
        <w:trPr>
          <w:tblHeader/>
        </w:trPr>
        <w:tc>
          <w:tcPr>
            <w:tcW w:w="9526" w:type="dxa"/>
            <w:gridSpan w:val="4"/>
            <w:shd w:val="clear" w:color="auto" w:fill="CCFFCC"/>
            <w:vAlign w:val="center"/>
          </w:tcPr>
          <w:p w14:paraId="49630974" w14:textId="77777777" w:rsidR="00CB4150" w:rsidRPr="004065B1" w:rsidRDefault="00CB4150" w:rsidP="00CB4150">
            <w:r w:rsidRPr="000A066E">
              <w:rPr>
                <w:b/>
              </w:rPr>
              <w:t>Setup</w:t>
            </w:r>
          </w:p>
        </w:tc>
      </w:tr>
      <w:tr w:rsidR="00CB4150" w14:paraId="7C907966" w14:textId="77777777" w:rsidTr="00B7535B">
        <w:trPr>
          <w:tblHeader/>
        </w:trPr>
        <w:tc>
          <w:tcPr>
            <w:tcW w:w="9526" w:type="dxa"/>
            <w:gridSpan w:val="4"/>
            <w:vAlign w:val="center"/>
          </w:tcPr>
          <w:p w14:paraId="649C1742" w14:textId="77777777" w:rsidR="00BA107B" w:rsidRPr="006A6290" w:rsidRDefault="00BA107B" w:rsidP="00BA107B">
            <w:pPr>
              <w:rPr>
                <w:i/>
              </w:rPr>
            </w:pPr>
            <w:r w:rsidRPr="006A6290">
              <w:rPr>
                <w:i/>
              </w:rPr>
              <w:t xml:space="preserve">Load all cells from 2.1.1 Power Up\ENC_ROOT with the following settings: </w:t>
            </w:r>
          </w:p>
          <w:p w14:paraId="53353E21" w14:textId="46C47558" w:rsidR="00BA107B" w:rsidRPr="006A6290" w:rsidRDefault="00BA107B" w:rsidP="00BA107B">
            <w:pPr>
              <w:rPr>
                <w:i/>
              </w:rPr>
            </w:pPr>
            <w:r w:rsidRPr="006A6290">
              <w:rPr>
                <w:i/>
              </w:rPr>
              <w:t xml:space="preserve">Set </w:t>
            </w:r>
            <w:r w:rsidR="007D0469">
              <w:rPr>
                <w:i/>
              </w:rPr>
              <w:t xml:space="preserve">the </w:t>
            </w:r>
            <w:r w:rsidR="0069033B">
              <w:rPr>
                <w:i/>
              </w:rPr>
              <w:t xml:space="preserve">Safety Contour </w:t>
            </w:r>
            <w:r w:rsidR="007D0469">
              <w:rPr>
                <w:i/>
              </w:rPr>
              <w:t>to</w:t>
            </w:r>
            <w:r w:rsidR="005D6704">
              <w:rPr>
                <w:i/>
              </w:rPr>
              <w:t xml:space="preserve"> </w:t>
            </w:r>
            <w:r w:rsidRPr="006A6290">
              <w:rPr>
                <w:i/>
              </w:rPr>
              <w:t xml:space="preserve">10 </w:t>
            </w:r>
            <w:r w:rsidR="00E66884">
              <w:rPr>
                <w:i/>
              </w:rPr>
              <w:t>m</w:t>
            </w:r>
          </w:p>
          <w:p w14:paraId="3C9D5B32" w14:textId="62106DFB" w:rsidR="00BA107B" w:rsidRPr="006A6290" w:rsidRDefault="00BA107B" w:rsidP="00BA107B">
            <w:pPr>
              <w:rPr>
                <w:i/>
              </w:rPr>
            </w:pPr>
            <w:r w:rsidRPr="006A6290">
              <w:rPr>
                <w:i/>
              </w:rPr>
              <w:t xml:space="preserve">Select </w:t>
            </w:r>
            <w:r w:rsidR="007D0469">
              <w:rPr>
                <w:i/>
              </w:rPr>
              <w:t>Display Category</w:t>
            </w:r>
            <w:r w:rsidRPr="006A6290">
              <w:rPr>
                <w:i/>
              </w:rPr>
              <w:t xml:space="preserve"> </w:t>
            </w:r>
            <w:r w:rsidR="007D0469">
              <w:rPr>
                <w:i/>
              </w:rPr>
              <w:t>Display Base</w:t>
            </w:r>
          </w:p>
          <w:p w14:paraId="7BC05385" w14:textId="77777777" w:rsidR="00BA107B" w:rsidRPr="006A6290" w:rsidRDefault="00BA107B" w:rsidP="00BA107B">
            <w:pPr>
              <w:rPr>
                <w:i/>
              </w:rPr>
            </w:pPr>
            <w:r w:rsidRPr="006A6290">
              <w:rPr>
                <w:i/>
              </w:rPr>
              <w:t xml:space="preserve">Select Colour Palette as “DAY” </w:t>
            </w:r>
          </w:p>
          <w:p w14:paraId="1C5104AA" w14:textId="77777777" w:rsidR="00BA107B" w:rsidRPr="006A6290" w:rsidRDefault="00BA107B" w:rsidP="00BA107B">
            <w:pPr>
              <w:rPr>
                <w:i/>
              </w:rPr>
            </w:pPr>
            <w:r w:rsidRPr="006A6290">
              <w:rPr>
                <w:i/>
              </w:rPr>
              <w:t xml:space="preserve">Select Symbolized Boundaries </w:t>
            </w:r>
          </w:p>
          <w:p w14:paraId="6B2C9E3C" w14:textId="77777777" w:rsidR="00BA107B" w:rsidRPr="006A6290" w:rsidRDefault="00BA107B" w:rsidP="00BA107B">
            <w:pPr>
              <w:rPr>
                <w:i/>
              </w:rPr>
            </w:pPr>
            <w:r w:rsidRPr="006A6290">
              <w:rPr>
                <w:i/>
              </w:rPr>
              <w:t xml:space="preserve">Select Paper chart symbols </w:t>
            </w:r>
          </w:p>
          <w:p w14:paraId="29BF51A5" w14:textId="77777777" w:rsidR="00BA107B" w:rsidRPr="006A6290" w:rsidRDefault="00BA107B" w:rsidP="00BA107B">
            <w:pPr>
              <w:rPr>
                <w:i/>
              </w:rPr>
            </w:pPr>
            <w:r w:rsidRPr="006A6290">
              <w:rPr>
                <w:i/>
              </w:rPr>
              <w:t xml:space="preserve">Select Other Depth contours </w:t>
            </w:r>
          </w:p>
          <w:p w14:paraId="2BABE582" w14:textId="77777777" w:rsidR="00CB4150" w:rsidRPr="006A6290" w:rsidRDefault="00BA107B" w:rsidP="00BA107B">
            <w:pPr>
              <w:rPr>
                <w:i/>
              </w:rPr>
            </w:pPr>
            <w:r w:rsidRPr="006A6290">
              <w:rPr>
                <w:i/>
              </w:rPr>
              <w:t>Select Contour labels</w:t>
            </w:r>
          </w:p>
        </w:tc>
      </w:tr>
      <w:tr w:rsidR="00CB4150" w14:paraId="657B75C6" w14:textId="77777777" w:rsidTr="00B7535B">
        <w:trPr>
          <w:tblHeader/>
        </w:trPr>
        <w:tc>
          <w:tcPr>
            <w:tcW w:w="9526" w:type="dxa"/>
            <w:gridSpan w:val="4"/>
            <w:shd w:val="clear" w:color="auto" w:fill="CCFFCC"/>
            <w:vAlign w:val="center"/>
          </w:tcPr>
          <w:p w14:paraId="4D8E41B4" w14:textId="77777777" w:rsidR="00CB4150" w:rsidRPr="004065B1" w:rsidRDefault="00CB4150" w:rsidP="00CB4150">
            <w:r w:rsidRPr="000A066E">
              <w:rPr>
                <w:b/>
              </w:rPr>
              <w:t>Action</w:t>
            </w:r>
          </w:p>
        </w:tc>
      </w:tr>
      <w:tr w:rsidR="00CB4150" w14:paraId="68FAD61B" w14:textId="77777777" w:rsidTr="00B7535B">
        <w:trPr>
          <w:tblHeader/>
        </w:trPr>
        <w:tc>
          <w:tcPr>
            <w:tcW w:w="9526" w:type="dxa"/>
            <w:gridSpan w:val="4"/>
            <w:vAlign w:val="center"/>
          </w:tcPr>
          <w:p w14:paraId="4C620F89" w14:textId="77777777" w:rsidR="00CB4150" w:rsidRPr="006A6290" w:rsidRDefault="00BA107B" w:rsidP="00CB4150">
            <w:pPr>
              <w:rPr>
                <w:i/>
              </w:rPr>
            </w:pPr>
            <w:r w:rsidRPr="006A6290">
              <w:rPr>
                <w:i/>
              </w:rPr>
              <w:t>Display loaded cell GB5X01NE.000 at compilation scale (1:25 000)</w:t>
            </w:r>
          </w:p>
        </w:tc>
      </w:tr>
      <w:tr w:rsidR="00CB4150" w14:paraId="3BA0ED2C" w14:textId="77777777" w:rsidTr="00B7535B">
        <w:trPr>
          <w:tblHeader/>
        </w:trPr>
        <w:tc>
          <w:tcPr>
            <w:tcW w:w="9526" w:type="dxa"/>
            <w:gridSpan w:val="4"/>
            <w:tcBorders>
              <w:bottom w:val="single" w:sz="4" w:space="0" w:color="auto"/>
            </w:tcBorders>
            <w:shd w:val="clear" w:color="auto" w:fill="CCFFCC"/>
            <w:vAlign w:val="center"/>
          </w:tcPr>
          <w:p w14:paraId="79F4B3C1" w14:textId="77777777" w:rsidR="00CB4150" w:rsidRPr="004065B1" w:rsidRDefault="00CB4150" w:rsidP="00CB4150">
            <w:r w:rsidRPr="000A066E">
              <w:rPr>
                <w:b/>
              </w:rPr>
              <w:t>Results</w:t>
            </w:r>
          </w:p>
        </w:tc>
      </w:tr>
      <w:tr w:rsidR="00CB4150" w14:paraId="46BA594F" w14:textId="77777777" w:rsidTr="00B7535B">
        <w:trPr>
          <w:tblHeader/>
        </w:trPr>
        <w:tc>
          <w:tcPr>
            <w:tcW w:w="9526" w:type="dxa"/>
            <w:gridSpan w:val="4"/>
            <w:tcBorders>
              <w:bottom w:val="nil"/>
            </w:tcBorders>
            <w:vAlign w:val="center"/>
          </w:tcPr>
          <w:p w14:paraId="27B786C7" w14:textId="77777777" w:rsidR="00CB4150" w:rsidRPr="006A6290" w:rsidRDefault="00BA107B" w:rsidP="00CB4150">
            <w:pPr>
              <w:jc w:val="left"/>
              <w:rPr>
                <w:i/>
              </w:rPr>
            </w:pPr>
            <w:r w:rsidRPr="006A6290">
              <w:rPr>
                <w:i/>
              </w:rPr>
              <w:t>Confirm that the objects display as follows</w:t>
            </w:r>
          </w:p>
        </w:tc>
      </w:tr>
      <w:tr w:rsidR="00BA107B" w14:paraId="1F07DEC6" w14:textId="77777777" w:rsidTr="00B7535B">
        <w:trPr>
          <w:tblHeader/>
        </w:trPr>
        <w:tc>
          <w:tcPr>
            <w:tcW w:w="9526" w:type="dxa"/>
            <w:gridSpan w:val="4"/>
            <w:tcBorders>
              <w:top w:val="nil"/>
            </w:tcBorders>
            <w:vAlign w:val="center"/>
          </w:tcPr>
          <w:p w14:paraId="7600FD71" w14:textId="1545F1D9" w:rsidR="00BA107B" w:rsidRPr="00BA107B" w:rsidRDefault="0018522C" w:rsidP="00BA107B">
            <w:pPr>
              <w:jc w:val="center"/>
            </w:pPr>
            <w:del w:id="250" w:author="Yong" w:date="2023-04-19T13:41:00Z">
              <w:r w:rsidDel="002C2191">
                <w:rPr>
                  <w:noProof/>
                  <w:lang w:val="en-US" w:eastAsia="ko-KR"/>
                </w:rPr>
                <w:lastRenderedPageBreak/>
                <w:drawing>
                  <wp:inline distT="0" distB="0" distL="0" distR="0" wp14:anchorId="08E954F2" wp14:editId="6FB1E90F">
                    <wp:extent cx="6010275" cy="5534025"/>
                    <wp:effectExtent l="0" t="0" r="9525" b="9525"/>
                    <wp:docPr id="93" name="Picture 93"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3"/>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6010275" cy="5534025"/>
                            </a:xfrm>
                            <a:prstGeom prst="rect">
                              <a:avLst/>
                            </a:prstGeom>
                            <a:noFill/>
                            <a:ln>
                              <a:noFill/>
                            </a:ln>
                          </pic:spPr>
                        </pic:pic>
                      </a:graphicData>
                    </a:graphic>
                  </wp:inline>
                </w:drawing>
              </w:r>
            </w:del>
            <w:ins w:id="251" w:author="Yong" w:date="2023-04-19T13:41:00Z">
              <w:r w:rsidR="002C2191">
                <w:rPr>
                  <w:noProof/>
                  <w:snapToGrid/>
                  <w:lang w:val="en-US" w:eastAsia="ko-KR"/>
                </w:rPr>
                <w:drawing>
                  <wp:inline distT="0" distB="0" distL="0" distR="0" wp14:anchorId="375BDF75" wp14:editId="0148C8FA">
                    <wp:extent cx="6016625" cy="5535295"/>
                    <wp:effectExtent l="0" t="0" r="3175"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3.3.7 picture 1.PNG"/>
                            <pic:cNvPicPr/>
                          </pic:nvPicPr>
                          <pic:blipFill>
                            <a:blip r:embed="rId129">
                              <a:extLst>
                                <a:ext uri="{28A0092B-C50C-407E-A947-70E740481C1C}">
                                  <a14:useLocalDpi xmlns:a14="http://schemas.microsoft.com/office/drawing/2010/main" val="0"/>
                                </a:ext>
                              </a:extLst>
                            </a:blip>
                            <a:stretch>
                              <a:fillRect/>
                            </a:stretch>
                          </pic:blipFill>
                          <pic:spPr>
                            <a:xfrm>
                              <a:off x="0" y="0"/>
                              <a:ext cx="6016625" cy="5535295"/>
                            </a:xfrm>
                            <a:prstGeom prst="rect">
                              <a:avLst/>
                            </a:prstGeom>
                          </pic:spPr>
                        </pic:pic>
                      </a:graphicData>
                    </a:graphic>
                  </wp:inline>
                </w:drawing>
              </w:r>
            </w:ins>
          </w:p>
        </w:tc>
      </w:tr>
    </w:tbl>
    <w:p w14:paraId="0BFA1C30" w14:textId="77777777" w:rsidR="00CB4150" w:rsidRDefault="00CB4150" w:rsidP="00CB4150"/>
    <w:p w14:paraId="15181124" w14:textId="77777777" w:rsidR="00CB4150" w:rsidRPr="000A408F" w:rsidRDefault="00BA107B" w:rsidP="00E30B8F">
      <w:pPr>
        <w:pStyle w:val="Heading3"/>
      </w:pPr>
      <w:r>
        <w:br w:type="page"/>
      </w:r>
      <w:r w:rsidR="00CB4150">
        <w:lastRenderedPageBreak/>
        <w:t>Colour palettes</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631"/>
        <w:gridCol w:w="2246"/>
        <w:gridCol w:w="2633"/>
        <w:gridCol w:w="2181"/>
      </w:tblGrid>
      <w:tr w:rsidR="00CB4150" w14:paraId="534E3E81" w14:textId="77777777" w:rsidTr="00B7535B">
        <w:trPr>
          <w:trHeight w:val="454"/>
          <w:tblHeader/>
        </w:trPr>
        <w:tc>
          <w:tcPr>
            <w:tcW w:w="2381" w:type="dxa"/>
            <w:shd w:val="clear" w:color="auto" w:fill="CCFFCC"/>
            <w:vAlign w:val="center"/>
          </w:tcPr>
          <w:p w14:paraId="5756524A" w14:textId="77777777" w:rsidR="00CB4150" w:rsidRPr="004065B1" w:rsidRDefault="00CB4150" w:rsidP="00CB4150">
            <w:r w:rsidRPr="000A066E">
              <w:rPr>
                <w:b/>
              </w:rPr>
              <w:t>Test Reference</w:t>
            </w:r>
          </w:p>
        </w:tc>
        <w:tc>
          <w:tcPr>
            <w:tcW w:w="2381" w:type="dxa"/>
            <w:shd w:val="clear" w:color="auto" w:fill="CCFFCC"/>
            <w:vAlign w:val="center"/>
          </w:tcPr>
          <w:p w14:paraId="259FD446" w14:textId="77777777" w:rsidR="00CB4150" w:rsidRPr="004065B1" w:rsidRDefault="00CB4150" w:rsidP="00CB4150">
            <w:r>
              <w:t>3.</w:t>
            </w:r>
            <w:r w:rsidR="002F4C9E">
              <w:t>3.8 a)</w:t>
            </w:r>
          </w:p>
        </w:tc>
        <w:tc>
          <w:tcPr>
            <w:tcW w:w="2382" w:type="dxa"/>
            <w:shd w:val="clear" w:color="auto" w:fill="CCFFCC"/>
            <w:vAlign w:val="center"/>
          </w:tcPr>
          <w:p w14:paraId="7F9F50C6" w14:textId="77777777" w:rsidR="00CB4150" w:rsidRPr="004065B1" w:rsidRDefault="00CB4150" w:rsidP="00CB4150">
            <w:r w:rsidRPr="000A066E">
              <w:rPr>
                <w:b/>
              </w:rPr>
              <w:t>IHO Reference</w:t>
            </w:r>
          </w:p>
        </w:tc>
        <w:tc>
          <w:tcPr>
            <w:tcW w:w="2382" w:type="dxa"/>
            <w:shd w:val="clear" w:color="auto" w:fill="CCFFCC"/>
            <w:vAlign w:val="center"/>
          </w:tcPr>
          <w:p w14:paraId="1DEAC9D9" w14:textId="77777777" w:rsidR="00CB4150" w:rsidRPr="004065B1" w:rsidRDefault="00BA107B" w:rsidP="00CB4150">
            <w:r w:rsidRPr="00BA107B">
              <w:t>S-52 App A</w:t>
            </w:r>
          </w:p>
        </w:tc>
      </w:tr>
      <w:tr w:rsidR="00CB4150" w14:paraId="2EDDA127" w14:textId="77777777" w:rsidTr="00B7535B">
        <w:trPr>
          <w:tblHeader/>
        </w:trPr>
        <w:tc>
          <w:tcPr>
            <w:tcW w:w="9526" w:type="dxa"/>
            <w:gridSpan w:val="4"/>
            <w:shd w:val="clear" w:color="auto" w:fill="CCFFCC"/>
            <w:vAlign w:val="center"/>
          </w:tcPr>
          <w:p w14:paraId="7BC0CF4C" w14:textId="77777777" w:rsidR="00CB4150" w:rsidRDefault="00CB4150" w:rsidP="00CB4150">
            <w:r w:rsidRPr="000A066E">
              <w:rPr>
                <w:b/>
              </w:rPr>
              <w:t>Test description</w:t>
            </w:r>
          </w:p>
        </w:tc>
      </w:tr>
      <w:tr w:rsidR="00CB4150" w14:paraId="414F7AF8" w14:textId="77777777" w:rsidTr="00B7535B">
        <w:trPr>
          <w:tblHeader/>
        </w:trPr>
        <w:tc>
          <w:tcPr>
            <w:tcW w:w="9526" w:type="dxa"/>
            <w:gridSpan w:val="4"/>
            <w:vAlign w:val="center"/>
          </w:tcPr>
          <w:p w14:paraId="077C2977" w14:textId="77777777" w:rsidR="00CB4150" w:rsidRPr="006A6290" w:rsidRDefault="00BA107B" w:rsidP="00CB4150">
            <w:pPr>
              <w:rPr>
                <w:i/>
              </w:rPr>
            </w:pPr>
            <w:r w:rsidRPr="006A6290">
              <w:rPr>
                <w:i/>
              </w:rPr>
              <w:t>Display of ENC in Day palette</w:t>
            </w:r>
          </w:p>
        </w:tc>
      </w:tr>
      <w:tr w:rsidR="00CB4150" w14:paraId="62EA87A2" w14:textId="77777777" w:rsidTr="00B7535B">
        <w:trPr>
          <w:tblHeader/>
        </w:trPr>
        <w:tc>
          <w:tcPr>
            <w:tcW w:w="9526" w:type="dxa"/>
            <w:gridSpan w:val="4"/>
            <w:shd w:val="clear" w:color="auto" w:fill="CCFFCC"/>
            <w:vAlign w:val="center"/>
          </w:tcPr>
          <w:p w14:paraId="212D538A" w14:textId="77777777" w:rsidR="00CB4150" w:rsidRPr="004065B1" w:rsidRDefault="00CB4150" w:rsidP="00CB4150">
            <w:r w:rsidRPr="000A066E">
              <w:rPr>
                <w:b/>
              </w:rPr>
              <w:t>Setup</w:t>
            </w:r>
          </w:p>
        </w:tc>
      </w:tr>
      <w:tr w:rsidR="00CB4150" w14:paraId="7B7E550C" w14:textId="77777777" w:rsidTr="00B7535B">
        <w:trPr>
          <w:tblHeader/>
        </w:trPr>
        <w:tc>
          <w:tcPr>
            <w:tcW w:w="9526" w:type="dxa"/>
            <w:gridSpan w:val="4"/>
            <w:vAlign w:val="center"/>
          </w:tcPr>
          <w:p w14:paraId="5A623C06" w14:textId="77777777" w:rsidR="00BA107B" w:rsidRPr="006A6290" w:rsidRDefault="00BA107B" w:rsidP="00B7535B">
            <w:pPr>
              <w:spacing w:line="240" w:lineRule="auto"/>
              <w:rPr>
                <w:i/>
              </w:rPr>
            </w:pPr>
            <w:r w:rsidRPr="006A6290">
              <w:rPr>
                <w:i/>
              </w:rPr>
              <w:t xml:space="preserve">Load all cells from 2.1.1 Power Up\ENC_ROOT with the following settings: </w:t>
            </w:r>
          </w:p>
          <w:p w14:paraId="05A59AC9" w14:textId="1C4D3CA0" w:rsidR="00BA107B" w:rsidRPr="006A6290" w:rsidRDefault="007D0469" w:rsidP="00B7535B">
            <w:pPr>
              <w:spacing w:line="240" w:lineRule="auto"/>
              <w:rPr>
                <w:i/>
              </w:rPr>
            </w:pPr>
            <w:r>
              <w:rPr>
                <w:i/>
              </w:rPr>
              <w:t xml:space="preserve">Set the </w:t>
            </w:r>
            <w:r w:rsidR="0069033B">
              <w:rPr>
                <w:i/>
              </w:rPr>
              <w:t xml:space="preserve">Safety Contour </w:t>
            </w:r>
            <w:r>
              <w:rPr>
                <w:i/>
              </w:rPr>
              <w:t>value to</w:t>
            </w:r>
            <w:r w:rsidR="005D6704">
              <w:rPr>
                <w:i/>
              </w:rPr>
              <w:t xml:space="preserve"> </w:t>
            </w:r>
            <w:r w:rsidR="00BA107B" w:rsidRPr="006A6290">
              <w:rPr>
                <w:i/>
              </w:rPr>
              <w:t xml:space="preserve">10 </w:t>
            </w:r>
            <w:r w:rsidR="00E66884">
              <w:rPr>
                <w:i/>
              </w:rPr>
              <w:t>m</w:t>
            </w:r>
          </w:p>
          <w:p w14:paraId="3D2FB403" w14:textId="64E6F675" w:rsidR="00BA107B" w:rsidRPr="006A6290" w:rsidRDefault="007D0469" w:rsidP="00B7535B">
            <w:pPr>
              <w:spacing w:line="240" w:lineRule="auto"/>
              <w:rPr>
                <w:i/>
              </w:rPr>
            </w:pPr>
            <w:r>
              <w:rPr>
                <w:i/>
              </w:rPr>
              <w:t xml:space="preserve">Set the </w:t>
            </w:r>
            <w:r w:rsidR="0069033B">
              <w:rPr>
                <w:i/>
              </w:rPr>
              <w:t xml:space="preserve">Safety Depth  </w:t>
            </w:r>
            <w:r>
              <w:rPr>
                <w:i/>
              </w:rPr>
              <w:t>to</w:t>
            </w:r>
            <w:r w:rsidR="005D6704">
              <w:rPr>
                <w:i/>
              </w:rPr>
              <w:t xml:space="preserve"> </w:t>
            </w:r>
            <w:r w:rsidR="00BA107B" w:rsidRPr="006A6290">
              <w:rPr>
                <w:i/>
              </w:rPr>
              <w:t xml:space="preserve">10 </w:t>
            </w:r>
            <w:r w:rsidR="00E66884">
              <w:rPr>
                <w:i/>
              </w:rPr>
              <w:t>m</w:t>
            </w:r>
          </w:p>
          <w:p w14:paraId="6A19AA42" w14:textId="0B89DC38" w:rsidR="00BA107B" w:rsidRPr="006A6290" w:rsidRDefault="007D0469" w:rsidP="00B7535B">
            <w:pPr>
              <w:spacing w:line="240" w:lineRule="auto"/>
              <w:rPr>
                <w:i/>
              </w:rPr>
            </w:pPr>
            <w:r>
              <w:rPr>
                <w:i/>
              </w:rPr>
              <w:t xml:space="preserve">Set the </w:t>
            </w:r>
            <w:r w:rsidR="00BA107B" w:rsidRPr="006A6290">
              <w:rPr>
                <w:i/>
              </w:rPr>
              <w:t>Shallow contour</w:t>
            </w:r>
            <w:r>
              <w:rPr>
                <w:i/>
              </w:rPr>
              <w:t xml:space="preserve"> to</w:t>
            </w:r>
            <w:r w:rsidR="00BA107B" w:rsidRPr="006A6290">
              <w:rPr>
                <w:i/>
              </w:rPr>
              <w:t xml:space="preserve"> 5 m</w:t>
            </w:r>
          </w:p>
          <w:p w14:paraId="75A597A4" w14:textId="42D21188" w:rsidR="00BA107B" w:rsidRPr="006A6290" w:rsidRDefault="007D0469" w:rsidP="00B7535B">
            <w:pPr>
              <w:spacing w:line="240" w:lineRule="auto"/>
              <w:rPr>
                <w:i/>
              </w:rPr>
            </w:pPr>
            <w:r>
              <w:rPr>
                <w:i/>
              </w:rPr>
              <w:t xml:space="preserve">Set the </w:t>
            </w:r>
            <w:r w:rsidR="00BA107B" w:rsidRPr="006A6290">
              <w:rPr>
                <w:i/>
              </w:rPr>
              <w:t xml:space="preserve">Deep contour </w:t>
            </w:r>
            <w:r>
              <w:rPr>
                <w:i/>
              </w:rPr>
              <w:t>to</w:t>
            </w:r>
            <w:r w:rsidR="005D6704">
              <w:rPr>
                <w:i/>
              </w:rPr>
              <w:t xml:space="preserve"> </w:t>
            </w:r>
            <w:r w:rsidR="00BA107B" w:rsidRPr="006A6290">
              <w:rPr>
                <w:i/>
              </w:rPr>
              <w:t>20 m</w:t>
            </w:r>
          </w:p>
          <w:p w14:paraId="6CB75D78" w14:textId="10E6B3D0" w:rsidR="00BA107B" w:rsidRPr="006A6290" w:rsidRDefault="007D0469" w:rsidP="00B7535B">
            <w:pPr>
              <w:spacing w:line="240" w:lineRule="auto"/>
              <w:rPr>
                <w:i/>
              </w:rPr>
            </w:pPr>
            <w:r>
              <w:rPr>
                <w:i/>
              </w:rPr>
              <w:t>Display Category Display Base</w:t>
            </w:r>
          </w:p>
          <w:p w14:paraId="5189BE34" w14:textId="206D8A4D" w:rsidR="00BA107B" w:rsidRPr="006A6290" w:rsidRDefault="007D0469" w:rsidP="00B7535B">
            <w:pPr>
              <w:spacing w:line="240" w:lineRule="auto"/>
              <w:rPr>
                <w:i/>
              </w:rPr>
            </w:pPr>
            <w:r>
              <w:rPr>
                <w:i/>
              </w:rPr>
              <w:t xml:space="preserve">Select </w:t>
            </w:r>
            <w:r w:rsidR="00BA107B" w:rsidRPr="006A6290">
              <w:rPr>
                <w:i/>
              </w:rPr>
              <w:t>Colour Palette</w:t>
            </w:r>
            <w:r>
              <w:rPr>
                <w:i/>
              </w:rPr>
              <w:t xml:space="preserve"> </w:t>
            </w:r>
            <w:r w:rsidR="00BA107B" w:rsidRPr="006A6290">
              <w:rPr>
                <w:i/>
              </w:rPr>
              <w:t>DAY</w:t>
            </w:r>
          </w:p>
          <w:p w14:paraId="2C52A33D" w14:textId="255F6419" w:rsidR="00BA107B" w:rsidRPr="006A6290" w:rsidRDefault="007D0469" w:rsidP="00B7535B">
            <w:pPr>
              <w:spacing w:line="240" w:lineRule="auto"/>
              <w:rPr>
                <w:i/>
              </w:rPr>
            </w:pPr>
            <w:r>
              <w:rPr>
                <w:i/>
              </w:rPr>
              <w:t xml:space="preserve">Select </w:t>
            </w:r>
            <w:r w:rsidR="00BA107B" w:rsidRPr="006A6290">
              <w:rPr>
                <w:i/>
              </w:rPr>
              <w:t xml:space="preserve">Symbolized </w:t>
            </w:r>
            <w:commentRangeStart w:id="252"/>
            <w:r w:rsidR="00BA107B" w:rsidRPr="006A6290">
              <w:rPr>
                <w:i/>
              </w:rPr>
              <w:t>Boundaries</w:t>
            </w:r>
            <w:commentRangeEnd w:id="252"/>
            <w:r w:rsidR="002C2191">
              <w:rPr>
                <w:rStyle w:val="CommentReference"/>
                <w:snapToGrid/>
                <w:color w:val="000000"/>
              </w:rPr>
              <w:commentReference w:id="252"/>
            </w:r>
            <w:r w:rsidR="00BA107B" w:rsidRPr="006A6290">
              <w:rPr>
                <w:i/>
              </w:rPr>
              <w:t xml:space="preserve"> </w:t>
            </w:r>
          </w:p>
          <w:p w14:paraId="794D2689" w14:textId="578FC86E" w:rsidR="00BA107B" w:rsidRPr="006A6290" w:rsidRDefault="007D0469" w:rsidP="00B7535B">
            <w:pPr>
              <w:spacing w:line="240" w:lineRule="auto"/>
              <w:rPr>
                <w:i/>
              </w:rPr>
            </w:pPr>
            <w:r>
              <w:rPr>
                <w:i/>
              </w:rPr>
              <w:t xml:space="preserve">Select </w:t>
            </w:r>
            <w:r w:rsidR="00BA107B" w:rsidRPr="006A6290">
              <w:rPr>
                <w:i/>
              </w:rPr>
              <w:t>Depth Shades4</w:t>
            </w:r>
          </w:p>
          <w:p w14:paraId="1FCC4BA2" w14:textId="42090A63" w:rsidR="00CB4150" w:rsidRPr="006A6290" w:rsidRDefault="007D0469" w:rsidP="00B7535B">
            <w:pPr>
              <w:spacing w:line="240" w:lineRule="auto"/>
              <w:rPr>
                <w:i/>
              </w:rPr>
            </w:pPr>
            <w:r>
              <w:rPr>
                <w:i/>
              </w:rPr>
              <w:t xml:space="preserve">Select </w:t>
            </w:r>
            <w:r w:rsidR="00BA107B" w:rsidRPr="006A6290">
              <w:rPr>
                <w:i/>
              </w:rPr>
              <w:t xml:space="preserve">Shallow Pattern </w:t>
            </w:r>
          </w:p>
        </w:tc>
      </w:tr>
      <w:tr w:rsidR="00CB4150" w14:paraId="47B39F5F" w14:textId="77777777" w:rsidTr="00B7535B">
        <w:trPr>
          <w:tblHeader/>
        </w:trPr>
        <w:tc>
          <w:tcPr>
            <w:tcW w:w="9526" w:type="dxa"/>
            <w:gridSpan w:val="4"/>
            <w:shd w:val="clear" w:color="auto" w:fill="CCFFCC"/>
            <w:vAlign w:val="center"/>
          </w:tcPr>
          <w:p w14:paraId="3891AD56" w14:textId="77777777" w:rsidR="00CB4150" w:rsidRPr="004065B1" w:rsidRDefault="00CB4150" w:rsidP="00CB4150">
            <w:r w:rsidRPr="000A066E">
              <w:rPr>
                <w:b/>
              </w:rPr>
              <w:t>Action</w:t>
            </w:r>
          </w:p>
        </w:tc>
      </w:tr>
      <w:tr w:rsidR="00CB4150" w14:paraId="04692ECF" w14:textId="77777777" w:rsidTr="00B7535B">
        <w:trPr>
          <w:tblHeader/>
        </w:trPr>
        <w:tc>
          <w:tcPr>
            <w:tcW w:w="9526" w:type="dxa"/>
            <w:gridSpan w:val="4"/>
            <w:vAlign w:val="center"/>
          </w:tcPr>
          <w:p w14:paraId="50F5E543" w14:textId="77777777" w:rsidR="00CB4150" w:rsidRPr="006A6290" w:rsidRDefault="00BA107B" w:rsidP="00CB4150">
            <w:pPr>
              <w:rPr>
                <w:i/>
              </w:rPr>
            </w:pPr>
            <w:r w:rsidRPr="006A6290">
              <w:rPr>
                <w:i/>
              </w:rPr>
              <w:t>Display loaded cell GB5X01NW.000 at compilation scale (1:25 000)</w:t>
            </w:r>
          </w:p>
        </w:tc>
      </w:tr>
      <w:tr w:rsidR="00CB4150" w14:paraId="665C9A99" w14:textId="77777777" w:rsidTr="00B7535B">
        <w:trPr>
          <w:tblHeader/>
        </w:trPr>
        <w:tc>
          <w:tcPr>
            <w:tcW w:w="9526" w:type="dxa"/>
            <w:gridSpan w:val="4"/>
            <w:tcBorders>
              <w:bottom w:val="single" w:sz="4" w:space="0" w:color="auto"/>
            </w:tcBorders>
            <w:shd w:val="clear" w:color="auto" w:fill="CCFFCC"/>
            <w:vAlign w:val="center"/>
          </w:tcPr>
          <w:p w14:paraId="52356B27" w14:textId="77777777" w:rsidR="00CB4150" w:rsidRPr="004065B1" w:rsidRDefault="00CB4150" w:rsidP="00CB4150">
            <w:r w:rsidRPr="000A066E">
              <w:rPr>
                <w:b/>
              </w:rPr>
              <w:t>Results</w:t>
            </w:r>
          </w:p>
        </w:tc>
      </w:tr>
      <w:tr w:rsidR="00CB4150" w14:paraId="6943D372" w14:textId="77777777" w:rsidTr="00B7535B">
        <w:trPr>
          <w:tblHeader/>
        </w:trPr>
        <w:tc>
          <w:tcPr>
            <w:tcW w:w="9526" w:type="dxa"/>
            <w:gridSpan w:val="4"/>
            <w:tcBorders>
              <w:bottom w:val="nil"/>
            </w:tcBorders>
            <w:vAlign w:val="center"/>
          </w:tcPr>
          <w:p w14:paraId="09A3BAD9" w14:textId="77777777" w:rsidR="00CB4150" w:rsidRPr="0015247B" w:rsidRDefault="00BA107B" w:rsidP="00CB4150">
            <w:pPr>
              <w:jc w:val="left"/>
            </w:pPr>
            <w:r w:rsidRPr="006A6290">
              <w:rPr>
                <w:i/>
              </w:rPr>
              <w:t>Confirm that the objects display as follows</w:t>
            </w:r>
            <w:r w:rsidRPr="00BA107B">
              <w:t>:</w:t>
            </w:r>
          </w:p>
        </w:tc>
      </w:tr>
      <w:tr w:rsidR="00BA107B" w14:paraId="11EA2E91" w14:textId="77777777" w:rsidTr="00B7535B">
        <w:trPr>
          <w:tblHeader/>
        </w:trPr>
        <w:tc>
          <w:tcPr>
            <w:tcW w:w="9526" w:type="dxa"/>
            <w:gridSpan w:val="4"/>
            <w:tcBorders>
              <w:top w:val="nil"/>
            </w:tcBorders>
            <w:vAlign w:val="center"/>
          </w:tcPr>
          <w:p w14:paraId="6A13BA97" w14:textId="77777777" w:rsidR="00BA107B" w:rsidRPr="00BA107B" w:rsidRDefault="0018522C" w:rsidP="00F347EA">
            <w:pPr>
              <w:jc w:val="center"/>
            </w:pPr>
            <w:r>
              <w:rPr>
                <w:noProof/>
                <w:lang w:val="en-US" w:eastAsia="ko-KR"/>
              </w:rPr>
              <w:drawing>
                <wp:inline distT="0" distB="0" distL="0" distR="0" wp14:anchorId="31899D30" wp14:editId="0760037F">
                  <wp:extent cx="6019800" cy="5505450"/>
                  <wp:effectExtent l="0" t="0" r="0" b="0"/>
                  <wp:docPr id="94" name="Picture 94"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3"/>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6019800" cy="5505450"/>
                          </a:xfrm>
                          <a:prstGeom prst="rect">
                            <a:avLst/>
                          </a:prstGeom>
                          <a:noFill/>
                          <a:ln>
                            <a:noFill/>
                          </a:ln>
                        </pic:spPr>
                      </pic:pic>
                    </a:graphicData>
                  </a:graphic>
                </wp:inline>
              </w:drawing>
            </w:r>
          </w:p>
        </w:tc>
      </w:tr>
    </w:tbl>
    <w:p w14:paraId="5918E536" w14:textId="77777777" w:rsidR="00CB4150" w:rsidRDefault="00F347EA" w:rsidP="00CB4150">
      <w:r>
        <w:br w:type="page"/>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31"/>
        <w:gridCol w:w="2246"/>
        <w:gridCol w:w="2633"/>
        <w:gridCol w:w="2181"/>
      </w:tblGrid>
      <w:tr w:rsidR="00F347EA" w14:paraId="6EBB7753" w14:textId="77777777" w:rsidTr="00306992">
        <w:trPr>
          <w:trHeight w:val="454"/>
          <w:tblHeader/>
        </w:trPr>
        <w:tc>
          <w:tcPr>
            <w:tcW w:w="2381" w:type="dxa"/>
            <w:shd w:val="clear" w:color="auto" w:fill="CCFFCC"/>
            <w:vAlign w:val="center"/>
          </w:tcPr>
          <w:p w14:paraId="2B1E26BB" w14:textId="77777777" w:rsidR="00F347EA" w:rsidRPr="004065B1" w:rsidRDefault="00F347EA" w:rsidP="00306992">
            <w:r w:rsidRPr="000A066E">
              <w:rPr>
                <w:b/>
              </w:rPr>
              <w:lastRenderedPageBreak/>
              <w:t>Test Reference</w:t>
            </w:r>
          </w:p>
        </w:tc>
        <w:tc>
          <w:tcPr>
            <w:tcW w:w="2381" w:type="dxa"/>
            <w:shd w:val="clear" w:color="auto" w:fill="CCFFCC"/>
            <w:vAlign w:val="center"/>
          </w:tcPr>
          <w:p w14:paraId="3EC08CCE" w14:textId="77777777" w:rsidR="00F347EA" w:rsidRPr="004065B1" w:rsidRDefault="00F347EA" w:rsidP="00306992">
            <w:r>
              <w:t>3.3.8 b)</w:t>
            </w:r>
          </w:p>
        </w:tc>
        <w:tc>
          <w:tcPr>
            <w:tcW w:w="2382" w:type="dxa"/>
            <w:shd w:val="clear" w:color="auto" w:fill="CCFFCC"/>
            <w:vAlign w:val="center"/>
          </w:tcPr>
          <w:p w14:paraId="7BE68F80" w14:textId="77777777" w:rsidR="00F347EA" w:rsidRPr="004065B1" w:rsidRDefault="00F347EA" w:rsidP="00306992">
            <w:r w:rsidRPr="000A066E">
              <w:rPr>
                <w:b/>
              </w:rPr>
              <w:t>IHO Reference</w:t>
            </w:r>
          </w:p>
        </w:tc>
        <w:tc>
          <w:tcPr>
            <w:tcW w:w="2382" w:type="dxa"/>
            <w:shd w:val="clear" w:color="auto" w:fill="CCFFCC"/>
            <w:vAlign w:val="center"/>
          </w:tcPr>
          <w:p w14:paraId="571C2B71" w14:textId="77777777" w:rsidR="00F347EA" w:rsidRPr="004065B1" w:rsidRDefault="00F347EA" w:rsidP="00306992">
            <w:r w:rsidRPr="00BA107B">
              <w:t>S-52 App A</w:t>
            </w:r>
          </w:p>
        </w:tc>
      </w:tr>
      <w:tr w:rsidR="00F347EA" w14:paraId="5671A85D" w14:textId="77777777" w:rsidTr="00306992">
        <w:trPr>
          <w:tblHeader/>
        </w:trPr>
        <w:tc>
          <w:tcPr>
            <w:tcW w:w="9526" w:type="dxa"/>
            <w:gridSpan w:val="4"/>
            <w:shd w:val="clear" w:color="auto" w:fill="CCFFCC"/>
            <w:vAlign w:val="center"/>
          </w:tcPr>
          <w:p w14:paraId="28DD8CDC" w14:textId="77777777" w:rsidR="00F347EA" w:rsidRDefault="00F347EA" w:rsidP="00306992">
            <w:r w:rsidRPr="000A066E">
              <w:rPr>
                <w:b/>
              </w:rPr>
              <w:t>Test description</w:t>
            </w:r>
          </w:p>
        </w:tc>
      </w:tr>
      <w:tr w:rsidR="00F347EA" w14:paraId="120E29DB" w14:textId="77777777" w:rsidTr="00306992">
        <w:trPr>
          <w:tblHeader/>
        </w:trPr>
        <w:tc>
          <w:tcPr>
            <w:tcW w:w="9526" w:type="dxa"/>
            <w:gridSpan w:val="4"/>
            <w:vAlign w:val="center"/>
          </w:tcPr>
          <w:p w14:paraId="6154ECD2" w14:textId="77777777" w:rsidR="00F347EA" w:rsidRPr="006A6290" w:rsidRDefault="00F347EA" w:rsidP="00306992">
            <w:pPr>
              <w:rPr>
                <w:i/>
              </w:rPr>
            </w:pPr>
            <w:r w:rsidRPr="006A6290">
              <w:rPr>
                <w:i/>
              </w:rPr>
              <w:t>Display of ENC in Dusk palette</w:t>
            </w:r>
          </w:p>
        </w:tc>
      </w:tr>
      <w:tr w:rsidR="00F347EA" w14:paraId="74B00D54" w14:textId="77777777" w:rsidTr="00306992">
        <w:trPr>
          <w:tblHeader/>
        </w:trPr>
        <w:tc>
          <w:tcPr>
            <w:tcW w:w="9526" w:type="dxa"/>
            <w:gridSpan w:val="4"/>
            <w:shd w:val="clear" w:color="auto" w:fill="CCFFCC"/>
            <w:vAlign w:val="center"/>
          </w:tcPr>
          <w:p w14:paraId="446869CF" w14:textId="77777777" w:rsidR="00F347EA" w:rsidRPr="004065B1" w:rsidRDefault="00F347EA" w:rsidP="00306992">
            <w:r w:rsidRPr="000A066E">
              <w:rPr>
                <w:b/>
              </w:rPr>
              <w:t>Setup</w:t>
            </w:r>
          </w:p>
        </w:tc>
      </w:tr>
      <w:tr w:rsidR="00F347EA" w14:paraId="06946552" w14:textId="77777777" w:rsidTr="00306992">
        <w:trPr>
          <w:tblHeader/>
        </w:trPr>
        <w:tc>
          <w:tcPr>
            <w:tcW w:w="9526" w:type="dxa"/>
            <w:gridSpan w:val="4"/>
            <w:vAlign w:val="center"/>
          </w:tcPr>
          <w:p w14:paraId="20FC3545" w14:textId="77777777" w:rsidR="00F347EA" w:rsidRPr="006A6290" w:rsidRDefault="00F347EA" w:rsidP="00306992">
            <w:pPr>
              <w:rPr>
                <w:i/>
              </w:rPr>
            </w:pPr>
            <w:r w:rsidRPr="006A6290">
              <w:rPr>
                <w:i/>
              </w:rPr>
              <w:t>As for test 3.3.8 a) Colour Palette = “DUSK”</w:t>
            </w:r>
          </w:p>
        </w:tc>
      </w:tr>
      <w:tr w:rsidR="00F347EA" w14:paraId="3E5CC666" w14:textId="77777777" w:rsidTr="00306992">
        <w:trPr>
          <w:tblHeader/>
        </w:trPr>
        <w:tc>
          <w:tcPr>
            <w:tcW w:w="9526" w:type="dxa"/>
            <w:gridSpan w:val="4"/>
            <w:shd w:val="clear" w:color="auto" w:fill="CCFFCC"/>
            <w:vAlign w:val="center"/>
          </w:tcPr>
          <w:p w14:paraId="05FFB8AF" w14:textId="77777777" w:rsidR="00F347EA" w:rsidRPr="004065B1" w:rsidRDefault="00F347EA" w:rsidP="00306992">
            <w:r w:rsidRPr="000A066E">
              <w:rPr>
                <w:b/>
              </w:rPr>
              <w:t>Action</w:t>
            </w:r>
          </w:p>
        </w:tc>
      </w:tr>
      <w:tr w:rsidR="00F347EA" w14:paraId="50CC4F1D" w14:textId="77777777" w:rsidTr="00306992">
        <w:trPr>
          <w:tblHeader/>
        </w:trPr>
        <w:tc>
          <w:tcPr>
            <w:tcW w:w="9526" w:type="dxa"/>
            <w:gridSpan w:val="4"/>
            <w:vAlign w:val="center"/>
          </w:tcPr>
          <w:p w14:paraId="08341312" w14:textId="77777777" w:rsidR="00F347EA" w:rsidRPr="006A6290" w:rsidRDefault="00F347EA" w:rsidP="00306992">
            <w:pPr>
              <w:rPr>
                <w:i/>
              </w:rPr>
            </w:pPr>
            <w:r w:rsidRPr="006A6290">
              <w:rPr>
                <w:i/>
              </w:rPr>
              <w:t>Display loaded cell GB5X01NW.000 at compilation scale (1:25 000)</w:t>
            </w:r>
          </w:p>
        </w:tc>
      </w:tr>
      <w:tr w:rsidR="00F347EA" w14:paraId="34C88DF4" w14:textId="77777777" w:rsidTr="00730835">
        <w:trPr>
          <w:tblHeader/>
        </w:trPr>
        <w:tc>
          <w:tcPr>
            <w:tcW w:w="9526" w:type="dxa"/>
            <w:gridSpan w:val="4"/>
            <w:tcBorders>
              <w:bottom w:val="single" w:sz="4" w:space="0" w:color="auto"/>
            </w:tcBorders>
            <w:shd w:val="clear" w:color="auto" w:fill="CCFFCC"/>
            <w:vAlign w:val="center"/>
          </w:tcPr>
          <w:p w14:paraId="4903E081" w14:textId="77777777" w:rsidR="00F347EA" w:rsidRPr="004065B1" w:rsidRDefault="00F347EA" w:rsidP="00306992">
            <w:r w:rsidRPr="000A066E">
              <w:rPr>
                <w:b/>
              </w:rPr>
              <w:t>Results</w:t>
            </w:r>
          </w:p>
        </w:tc>
      </w:tr>
      <w:tr w:rsidR="00F347EA" w14:paraId="0633594D" w14:textId="77777777" w:rsidTr="00730835">
        <w:trPr>
          <w:tblHeader/>
        </w:trPr>
        <w:tc>
          <w:tcPr>
            <w:tcW w:w="9526" w:type="dxa"/>
            <w:gridSpan w:val="4"/>
            <w:tcBorders>
              <w:bottom w:val="nil"/>
            </w:tcBorders>
            <w:vAlign w:val="center"/>
          </w:tcPr>
          <w:p w14:paraId="0CFAA25C" w14:textId="77777777" w:rsidR="00F347EA" w:rsidRPr="006A6290" w:rsidRDefault="00F347EA" w:rsidP="00306992">
            <w:pPr>
              <w:jc w:val="left"/>
              <w:rPr>
                <w:i/>
              </w:rPr>
            </w:pPr>
            <w:r w:rsidRPr="006A6290">
              <w:rPr>
                <w:i/>
              </w:rPr>
              <w:t>Confirm that the objects display as follows:</w:t>
            </w:r>
          </w:p>
        </w:tc>
      </w:tr>
      <w:tr w:rsidR="00F347EA" w14:paraId="37B2D1F6" w14:textId="77777777" w:rsidTr="00730835">
        <w:trPr>
          <w:tblHeader/>
        </w:trPr>
        <w:tc>
          <w:tcPr>
            <w:tcW w:w="9526" w:type="dxa"/>
            <w:gridSpan w:val="4"/>
            <w:tcBorders>
              <w:top w:val="nil"/>
            </w:tcBorders>
            <w:vAlign w:val="center"/>
          </w:tcPr>
          <w:p w14:paraId="7AF58316" w14:textId="77777777" w:rsidR="00F347EA" w:rsidRPr="00BA107B" w:rsidRDefault="0018522C" w:rsidP="00306992">
            <w:pPr>
              <w:jc w:val="center"/>
            </w:pPr>
            <w:r>
              <w:rPr>
                <w:noProof/>
                <w:lang w:val="en-US" w:eastAsia="ko-KR"/>
              </w:rPr>
              <w:drawing>
                <wp:inline distT="0" distB="0" distL="0" distR="0" wp14:anchorId="0972D670" wp14:editId="15993C1D">
                  <wp:extent cx="6010275" cy="5534025"/>
                  <wp:effectExtent l="0" t="0" r="9525" b="9525"/>
                  <wp:docPr id="95" name="Picture 95"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3"/>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6010275" cy="5534025"/>
                          </a:xfrm>
                          <a:prstGeom prst="rect">
                            <a:avLst/>
                          </a:prstGeom>
                          <a:noFill/>
                          <a:ln>
                            <a:noFill/>
                          </a:ln>
                        </pic:spPr>
                      </pic:pic>
                    </a:graphicData>
                  </a:graphic>
                </wp:inline>
              </w:drawing>
            </w:r>
          </w:p>
        </w:tc>
      </w:tr>
    </w:tbl>
    <w:p w14:paraId="622DA4A7" w14:textId="77777777" w:rsidR="00F347EA" w:rsidRDefault="00F347EA" w:rsidP="00F347EA"/>
    <w:p w14:paraId="0C129627" w14:textId="77777777" w:rsidR="00F347EA" w:rsidRDefault="00F347EA" w:rsidP="00F347EA">
      <w:r>
        <w:br w:type="page"/>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31"/>
        <w:gridCol w:w="2246"/>
        <w:gridCol w:w="2633"/>
        <w:gridCol w:w="2181"/>
      </w:tblGrid>
      <w:tr w:rsidR="00F347EA" w14:paraId="45B8A259" w14:textId="77777777" w:rsidTr="00306992">
        <w:trPr>
          <w:trHeight w:val="454"/>
          <w:tblHeader/>
        </w:trPr>
        <w:tc>
          <w:tcPr>
            <w:tcW w:w="2381" w:type="dxa"/>
            <w:shd w:val="clear" w:color="auto" w:fill="CCFFCC"/>
            <w:vAlign w:val="center"/>
          </w:tcPr>
          <w:p w14:paraId="401716D5" w14:textId="77777777" w:rsidR="00F347EA" w:rsidRPr="004065B1" w:rsidRDefault="00F347EA" w:rsidP="00306992">
            <w:r w:rsidRPr="000A066E">
              <w:rPr>
                <w:b/>
              </w:rPr>
              <w:lastRenderedPageBreak/>
              <w:t>Test Reference</w:t>
            </w:r>
          </w:p>
        </w:tc>
        <w:tc>
          <w:tcPr>
            <w:tcW w:w="2381" w:type="dxa"/>
            <w:shd w:val="clear" w:color="auto" w:fill="CCFFCC"/>
            <w:vAlign w:val="center"/>
          </w:tcPr>
          <w:p w14:paraId="50D3B9DA" w14:textId="77777777" w:rsidR="00F347EA" w:rsidRPr="004065B1" w:rsidRDefault="00F347EA" w:rsidP="00306992">
            <w:r>
              <w:t>3.3.8 c)</w:t>
            </w:r>
          </w:p>
        </w:tc>
        <w:tc>
          <w:tcPr>
            <w:tcW w:w="2382" w:type="dxa"/>
            <w:shd w:val="clear" w:color="auto" w:fill="CCFFCC"/>
            <w:vAlign w:val="center"/>
          </w:tcPr>
          <w:p w14:paraId="658DBD2E" w14:textId="77777777" w:rsidR="00F347EA" w:rsidRPr="004065B1" w:rsidRDefault="00F347EA" w:rsidP="00306992">
            <w:r w:rsidRPr="000A066E">
              <w:rPr>
                <w:b/>
              </w:rPr>
              <w:t>IHO Reference</w:t>
            </w:r>
          </w:p>
        </w:tc>
        <w:tc>
          <w:tcPr>
            <w:tcW w:w="2382" w:type="dxa"/>
            <w:shd w:val="clear" w:color="auto" w:fill="CCFFCC"/>
            <w:vAlign w:val="center"/>
          </w:tcPr>
          <w:p w14:paraId="099F7783" w14:textId="77777777" w:rsidR="00F347EA" w:rsidRPr="004065B1" w:rsidRDefault="00F347EA" w:rsidP="00306992">
            <w:r w:rsidRPr="00BA107B">
              <w:t>S-52 App A</w:t>
            </w:r>
          </w:p>
        </w:tc>
      </w:tr>
      <w:tr w:rsidR="00F347EA" w14:paraId="42E6248B" w14:textId="77777777" w:rsidTr="00306992">
        <w:trPr>
          <w:tblHeader/>
        </w:trPr>
        <w:tc>
          <w:tcPr>
            <w:tcW w:w="9526" w:type="dxa"/>
            <w:gridSpan w:val="4"/>
            <w:shd w:val="clear" w:color="auto" w:fill="CCFFCC"/>
            <w:vAlign w:val="center"/>
          </w:tcPr>
          <w:p w14:paraId="57390E4B" w14:textId="77777777" w:rsidR="00F347EA" w:rsidRDefault="00F347EA" w:rsidP="00306992">
            <w:r w:rsidRPr="000A066E">
              <w:rPr>
                <w:b/>
              </w:rPr>
              <w:t>Test description</w:t>
            </w:r>
          </w:p>
        </w:tc>
      </w:tr>
      <w:tr w:rsidR="00F347EA" w14:paraId="41E6099D" w14:textId="77777777" w:rsidTr="00306992">
        <w:trPr>
          <w:tblHeader/>
        </w:trPr>
        <w:tc>
          <w:tcPr>
            <w:tcW w:w="9526" w:type="dxa"/>
            <w:gridSpan w:val="4"/>
            <w:vAlign w:val="center"/>
          </w:tcPr>
          <w:p w14:paraId="1214C569" w14:textId="77777777" w:rsidR="00F347EA" w:rsidRPr="006A6290" w:rsidRDefault="00F347EA" w:rsidP="00306992">
            <w:pPr>
              <w:rPr>
                <w:i/>
              </w:rPr>
            </w:pPr>
            <w:r w:rsidRPr="006A6290">
              <w:rPr>
                <w:i/>
              </w:rPr>
              <w:t>Display of ENC in Night palette</w:t>
            </w:r>
          </w:p>
        </w:tc>
      </w:tr>
      <w:tr w:rsidR="00F347EA" w14:paraId="24830F98" w14:textId="77777777" w:rsidTr="00306992">
        <w:trPr>
          <w:tblHeader/>
        </w:trPr>
        <w:tc>
          <w:tcPr>
            <w:tcW w:w="9526" w:type="dxa"/>
            <w:gridSpan w:val="4"/>
            <w:shd w:val="clear" w:color="auto" w:fill="CCFFCC"/>
            <w:vAlign w:val="center"/>
          </w:tcPr>
          <w:p w14:paraId="310B95EA" w14:textId="77777777" w:rsidR="00F347EA" w:rsidRPr="004065B1" w:rsidRDefault="00F347EA" w:rsidP="00306992">
            <w:r w:rsidRPr="000A066E">
              <w:rPr>
                <w:b/>
              </w:rPr>
              <w:t>Setup</w:t>
            </w:r>
          </w:p>
        </w:tc>
      </w:tr>
      <w:tr w:rsidR="00F347EA" w14:paraId="5E1FBDC9" w14:textId="77777777" w:rsidTr="00306992">
        <w:trPr>
          <w:tblHeader/>
        </w:trPr>
        <w:tc>
          <w:tcPr>
            <w:tcW w:w="9526" w:type="dxa"/>
            <w:gridSpan w:val="4"/>
            <w:vAlign w:val="center"/>
          </w:tcPr>
          <w:p w14:paraId="270AB0DE" w14:textId="77777777" w:rsidR="00575260" w:rsidRDefault="00F347EA" w:rsidP="00306992">
            <w:pPr>
              <w:rPr>
                <w:i/>
              </w:rPr>
            </w:pPr>
            <w:r w:rsidRPr="006A6290">
              <w:rPr>
                <w:i/>
              </w:rPr>
              <w:t xml:space="preserve">As for test 3.3.8 a) </w:t>
            </w:r>
          </w:p>
          <w:p w14:paraId="52FA0F09" w14:textId="602FEBCB" w:rsidR="00F347EA" w:rsidRPr="006A6290" w:rsidRDefault="00F347EA" w:rsidP="00306992">
            <w:pPr>
              <w:rPr>
                <w:i/>
              </w:rPr>
            </w:pPr>
            <w:r w:rsidRPr="006A6290">
              <w:rPr>
                <w:i/>
              </w:rPr>
              <w:t>Colour Palette = “NIGHT”</w:t>
            </w:r>
          </w:p>
        </w:tc>
      </w:tr>
      <w:tr w:rsidR="00F347EA" w14:paraId="341F5A4F" w14:textId="77777777" w:rsidTr="00306992">
        <w:trPr>
          <w:tblHeader/>
        </w:trPr>
        <w:tc>
          <w:tcPr>
            <w:tcW w:w="9526" w:type="dxa"/>
            <w:gridSpan w:val="4"/>
            <w:shd w:val="clear" w:color="auto" w:fill="CCFFCC"/>
            <w:vAlign w:val="center"/>
          </w:tcPr>
          <w:p w14:paraId="02C0A8FB" w14:textId="77777777" w:rsidR="00F347EA" w:rsidRPr="006A6290" w:rsidRDefault="00F347EA" w:rsidP="00306992">
            <w:pPr>
              <w:rPr>
                <w:i/>
              </w:rPr>
            </w:pPr>
            <w:r w:rsidRPr="006A6290">
              <w:rPr>
                <w:b/>
                <w:i/>
              </w:rPr>
              <w:t>Action</w:t>
            </w:r>
          </w:p>
        </w:tc>
      </w:tr>
      <w:tr w:rsidR="00F347EA" w14:paraId="540A1F29" w14:textId="77777777" w:rsidTr="00306992">
        <w:trPr>
          <w:tblHeader/>
        </w:trPr>
        <w:tc>
          <w:tcPr>
            <w:tcW w:w="9526" w:type="dxa"/>
            <w:gridSpan w:val="4"/>
            <w:vAlign w:val="center"/>
          </w:tcPr>
          <w:p w14:paraId="31D85A3A" w14:textId="77777777" w:rsidR="00F347EA" w:rsidRPr="006A6290" w:rsidRDefault="00F347EA" w:rsidP="00306992">
            <w:pPr>
              <w:rPr>
                <w:i/>
              </w:rPr>
            </w:pPr>
            <w:r w:rsidRPr="006A6290">
              <w:rPr>
                <w:i/>
              </w:rPr>
              <w:t>Display loaded cell GB5X01NW.000 at compilation scale (1:25 000)</w:t>
            </w:r>
          </w:p>
        </w:tc>
      </w:tr>
      <w:tr w:rsidR="00F347EA" w14:paraId="5C7B2E38" w14:textId="77777777" w:rsidTr="00730835">
        <w:trPr>
          <w:tblHeader/>
        </w:trPr>
        <w:tc>
          <w:tcPr>
            <w:tcW w:w="9526" w:type="dxa"/>
            <w:gridSpan w:val="4"/>
            <w:tcBorders>
              <w:bottom w:val="single" w:sz="4" w:space="0" w:color="auto"/>
            </w:tcBorders>
            <w:shd w:val="clear" w:color="auto" w:fill="CCFFCC"/>
            <w:vAlign w:val="center"/>
          </w:tcPr>
          <w:p w14:paraId="235A5BA9" w14:textId="77777777" w:rsidR="00F347EA" w:rsidRPr="004065B1" w:rsidRDefault="00F347EA" w:rsidP="00306992">
            <w:r w:rsidRPr="000A066E">
              <w:rPr>
                <w:b/>
              </w:rPr>
              <w:t>Results</w:t>
            </w:r>
          </w:p>
        </w:tc>
      </w:tr>
      <w:tr w:rsidR="00F347EA" w14:paraId="7D63CA6D" w14:textId="77777777" w:rsidTr="00730835">
        <w:trPr>
          <w:tblHeader/>
        </w:trPr>
        <w:tc>
          <w:tcPr>
            <w:tcW w:w="9526" w:type="dxa"/>
            <w:gridSpan w:val="4"/>
            <w:tcBorders>
              <w:bottom w:val="nil"/>
            </w:tcBorders>
            <w:vAlign w:val="center"/>
          </w:tcPr>
          <w:p w14:paraId="7CA913A6" w14:textId="77777777" w:rsidR="00F347EA" w:rsidRPr="006A6290" w:rsidRDefault="00F347EA" w:rsidP="00306992">
            <w:pPr>
              <w:jc w:val="left"/>
              <w:rPr>
                <w:i/>
              </w:rPr>
            </w:pPr>
            <w:r w:rsidRPr="006A6290">
              <w:rPr>
                <w:i/>
              </w:rPr>
              <w:t>Confirm that the objects display as follows:</w:t>
            </w:r>
          </w:p>
        </w:tc>
      </w:tr>
      <w:tr w:rsidR="00F347EA" w14:paraId="24350D80" w14:textId="77777777" w:rsidTr="00730835">
        <w:trPr>
          <w:tblHeader/>
        </w:trPr>
        <w:tc>
          <w:tcPr>
            <w:tcW w:w="9526" w:type="dxa"/>
            <w:gridSpan w:val="4"/>
            <w:tcBorders>
              <w:top w:val="nil"/>
            </w:tcBorders>
            <w:vAlign w:val="center"/>
          </w:tcPr>
          <w:p w14:paraId="7859B300" w14:textId="77777777" w:rsidR="00F347EA" w:rsidRPr="00BA107B" w:rsidRDefault="0018522C" w:rsidP="00306992">
            <w:pPr>
              <w:jc w:val="center"/>
            </w:pPr>
            <w:r>
              <w:rPr>
                <w:noProof/>
                <w:lang w:val="en-US" w:eastAsia="ko-KR"/>
              </w:rPr>
              <w:drawing>
                <wp:inline distT="0" distB="0" distL="0" distR="0" wp14:anchorId="32A3EB91" wp14:editId="5590FB02">
                  <wp:extent cx="6010275" cy="5534025"/>
                  <wp:effectExtent l="0" t="0" r="9525" b="9525"/>
                  <wp:docPr id="96" name="Picture 96"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3"/>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6010275" cy="5534025"/>
                          </a:xfrm>
                          <a:prstGeom prst="rect">
                            <a:avLst/>
                          </a:prstGeom>
                          <a:noFill/>
                          <a:ln>
                            <a:noFill/>
                          </a:ln>
                        </pic:spPr>
                      </pic:pic>
                    </a:graphicData>
                  </a:graphic>
                </wp:inline>
              </w:drawing>
            </w:r>
          </w:p>
        </w:tc>
      </w:tr>
    </w:tbl>
    <w:p w14:paraId="22539CC7" w14:textId="77777777" w:rsidR="00F347EA" w:rsidRDefault="00F347EA" w:rsidP="00CB4150"/>
    <w:p w14:paraId="7CB23763" w14:textId="77777777" w:rsidR="00CB4150" w:rsidRPr="000A408F" w:rsidRDefault="00F347EA" w:rsidP="00E30B8F">
      <w:pPr>
        <w:pStyle w:val="Heading3"/>
      </w:pPr>
      <w:r>
        <w:br w:type="page"/>
      </w:r>
      <w:r w:rsidR="00CB4150">
        <w:lastRenderedPageBreak/>
        <w:t>Display of additional Chart Information Symbol</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CB4150" w14:paraId="3D089E92" w14:textId="77777777" w:rsidTr="00CB4150">
        <w:trPr>
          <w:trHeight w:val="454"/>
          <w:tblHeader/>
        </w:trPr>
        <w:tc>
          <w:tcPr>
            <w:tcW w:w="2381" w:type="dxa"/>
            <w:shd w:val="clear" w:color="auto" w:fill="CCFFCC"/>
            <w:vAlign w:val="center"/>
          </w:tcPr>
          <w:p w14:paraId="5C03BA8A" w14:textId="77777777" w:rsidR="00CB4150" w:rsidRPr="004065B1" w:rsidRDefault="00CB4150" w:rsidP="00CB4150">
            <w:r w:rsidRPr="000A066E">
              <w:rPr>
                <w:b/>
              </w:rPr>
              <w:t>Test Reference</w:t>
            </w:r>
          </w:p>
        </w:tc>
        <w:tc>
          <w:tcPr>
            <w:tcW w:w="2381" w:type="dxa"/>
            <w:shd w:val="clear" w:color="auto" w:fill="CCFFCC"/>
            <w:vAlign w:val="center"/>
          </w:tcPr>
          <w:p w14:paraId="1618176D" w14:textId="77777777" w:rsidR="00CB4150" w:rsidRPr="004065B1" w:rsidRDefault="00CB4150" w:rsidP="00CB4150">
            <w:r>
              <w:t>3.</w:t>
            </w:r>
            <w:r w:rsidR="002F4C9E">
              <w:t>3.9 a)</w:t>
            </w:r>
          </w:p>
        </w:tc>
        <w:tc>
          <w:tcPr>
            <w:tcW w:w="2382" w:type="dxa"/>
            <w:shd w:val="clear" w:color="auto" w:fill="CCFFCC"/>
            <w:vAlign w:val="center"/>
          </w:tcPr>
          <w:p w14:paraId="35477B87" w14:textId="77777777" w:rsidR="00CB4150" w:rsidRPr="004065B1" w:rsidRDefault="00CB4150" w:rsidP="00CB4150">
            <w:r w:rsidRPr="000A066E">
              <w:rPr>
                <w:b/>
              </w:rPr>
              <w:t>IHO Reference</w:t>
            </w:r>
          </w:p>
        </w:tc>
        <w:tc>
          <w:tcPr>
            <w:tcW w:w="2382" w:type="dxa"/>
            <w:shd w:val="clear" w:color="auto" w:fill="CCFFCC"/>
            <w:vAlign w:val="center"/>
          </w:tcPr>
          <w:p w14:paraId="125AB619" w14:textId="77777777" w:rsidR="00CB4150" w:rsidRPr="004065B1" w:rsidRDefault="00CB4150" w:rsidP="00CB4150">
            <w:r w:rsidRPr="00A94802">
              <w:t>S-</w:t>
            </w:r>
            <w:r>
              <w:t>52 1</w:t>
            </w:r>
            <w:r w:rsidR="002F4C9E">
              <w:t>0.6.1.1</w:t>
            </w:r>
          </w:p>
        </w:tc>
      </w:tr>
      <w:tr w:rsidR="00CB4150" w14:paraId="4767F9B4" w14:textId="77777777" w:rsidTr="00CB4150">
        <w:trPr>
          <w:tblHeader/>
        </w:trPr>
        <w:tc>
          <w:tcPr>
            <w:tcW w:w="9526" w:type="dxa"/>
            <w:gridSpan w:val="4"/>
            <w:shd w:val="clear" w:color="auto" w:fill="CCFFCC"/>
            <w:vAlign w:val="center"/>
          </w:tcPr>
          <w:p w14:paraId="0EB81771" w14:textId="77777777" w:rsidR="00CB4150" w:rsidRDefault="00CB4150" w:rsidP="00CB4150">
            <w:r w:rsidRPr="000A066E">
              <w:rPr>
                <w:b/>
              </w:rPr>
              <w:t>Test description</w:t>
            </w:r>
          </w:p>
        </w:tc>
      </w:tr>
      <w:tr w:rsidR="00CB4150" w14:paraId="7F592E71" w14:textId="77777777" w:rsidTr="00CB4150">
        <w:trPr>
          <w:tblHeader/>
        </w:trPr>
        <w:tc>
          <w:tcPr>
            <w:tcW w:w="9526" w:type="dxa"/>
            <w:gridSpan w:val="4"/>
            <w:vAlign w:val="center"/>
          </w:tcPr>
          <w:p w14:paraId="7AE35C4F" w14:textId="77777777" w:rsidR="00CB4150" w:rsidRPr="006A6290" w:rsidRDefault="00094FC8" w:rsidP="00CB4150">
            <w:pPr>
              <w:rPr>
                <w:i/>
              </w:rPr>
            </w:pPr>
            <w:r w:rsidRPr="006A6290">
              <w:rPr>
                <w:i/>
              </w:rPr>
              <w:t>Display of additional chart information symbol (INFORM).</w:t>
            </w:r>
          </w:p>
        </w:tc>
      </w:tr>
      <w:tr w:rsidR="00CB4150" w14:paraId="0D9672EA" w14:textId="77777777" w:rsidTr="00CB4150">
        <w:trPr>
          <w:tblHeader/>
        </w:trPr>
        <w:tc>
          <w:tcPr>
            <w:tcW w:w="9526" w:type="dxa"/>
            <w:gridSpan w:val="4"/>
            <w:shd w:val="clear" w:color="auto" w:fill="CCFFCC"/>
            <w:vAlign w:val="center"/>
          </w:tcPr>
          <w:p w14:paraId="1B57AD0C" w14:textId="77777777" w:rsidR="00CB4150" w:rsidRPr="004065B1" w:rsidRDefault="00CB4150" w:rsidP="00CB4150">
            <w:r w:rsidRPr="000A066E">
              <w:rPr>
                <w:b/>
              </w:rPr>
              <w:t>Setup</w:t>
            </w:r>
          </w:p>
        </w:tc>
      </w:tr>
      <w:tr w:rsidR="00CB4150" w14:paraId="5A092480" w14:textId="77777777" w:rsidTr="00CB4150">
        <w:trPr>
          <w:tblHeader/>
        </w:trPr>
        <w:tc>
          <w:tcPr>
            <w:tcW w:w="9526" w:type="dxa"/>
            <w:gridSpan w:val="4"/>
            <w:vAlign w:val="center"/>
          </w:tcPr>
          <w:p w14:paraId="5FC32E68" w14:textId="02FBC670" w:rsidR="00094FC8" w:rsidRPr="006A6290" w:rsidRDefault="00094FC8" w:rsidP="00094FC8">
            <w:pPr>
              <w:rPr>
                <w:i/>
              </w:rPr>
            </w:pPr>
            <w:r w:rsidRPr="006A6290">
              <w:rPr>
                <w:i/>
              </w:rPr>
              <w:t>Load the following cell 3.3 Settings\ENC_ROOT\GB4X0001.000 with the following settings:</w:t>
            </w:r>
          </w:p>
          <w:p w14:paraId="5DD83CD9" w14:textId="6FE05D6A" w:rsidR="00094FC8" w:rsidRPr="006A6290" w:rsidRDefault="00094FC8" w:rsidP="00094FC8">
            <w:pPr>
              <w:rPr>
                <w:i/>
              </w:rPr>
            </w:pPr>
            <w:r w:rsidRPr="006A6290">
              <w:rPr>
                <w:i/>
              </w:rPr>
              <w:t xml:space="preserve">Select </w:t>
            </w:r>
            <w:r w:rsidR="00DE09B9">
              <w:rPr>
                <w:i/>
              </w:rPr>
              <w:t>Display Category</w:t>
            </w:r>
            <w:r w:rsidRPr="006A6290">
              <w:rPr>
                <w:i/>
              </w:rPr>
              <w:t xml:space="preserve"> Other</w:t>
            </w:r>
          </w:p>
          <w:p w14:paraId="4BA32E58" w14:textId="77777777" w:rsidR="00094FC8" w:rsidRPr="006A6290" w:rsidRDefault="00094FC8" w:rsidP="00094FC8">
            <w:pPr>
              <w:rPr>
                <w:i/>
              </w:rPr>
            </w:pPr>
            <w:r w:rsidRPr="006A6290">
              <w:rPr>
                <w:i/>
              </w:rPr>
              <w:t xml:space="preserve">Select Symbolized Boundaries </w:t>
            </w:r>
          </w:p>
          <w:p w14:paraId="4E35B3D2" w14:textId="77777777" w:rsidR="00094FC8" w:rsidRPr="006A6290" w:rsidRDefault="00094FC8" w:rsidP="00094FC8">
            <w:pPr>
              <w:rPr>
                <w:i/>
              </w:rPr>
            </w:pPr>
            <w:r w:rsidRPr="006A6290">
              <w:rPr>
                <w:i/>
              </w:rPr>
              <w:t xml:space="preserve">Select Paper chart symbols </w:t>
            </w:r>
          </w:p>
          <w:p w14:paraId="51D71FAE" w14:textId="44E73EE3" w:rsidR="00F870A1" w:rsidRDefault="00F870A1" w:rsidP="00094FC8">
            <w:pPr>
              <w:rPr>
                <w:i/>
              </w:rPr>
            </w:pPr>
            <w:r>
              <w:rPr>
                <w:i/>
              </w:rPr>
              <w:t>Select all Text groups</w:t>
            </w:r>
          </w:p>
          <w:p w14:paraId="76645AC9" w14:textId="1CADFABF" w:rsidR="00F870A1" w:rsidRDefault="00F870A1" w:rsidP="00094FC8">
            <w:pPr>
              <w:rPr>
                <w:i/>
              </w:rPr>
            </w:pPr>
            <w:r>
              <w:rPr>
                <w:i/>
              </w:rPr>
              <w:t xml:space="preserve">Set </w:t>
            </w:r>
            <w:r w:rsidR="0069033B">
              <w:rPr>
                <w:i/>
              </w:rPr>
              <w:t xml:space="preserve">Safety Contour </w:t>
            </w:r>
            <w:r>
              <w:rPr>
                <w:i/>
              </w:rPr>
              <w:t>value to 8</w:t>
            </w:r>
            <w:r w:rsidR="005D6704">
              <w:rPr>
                <w:i/>
              </w:rPr>
              <w:t xml:space="preserve"> </w:t>
            </w:r>
            <w:r>
              <w:rPr>
                <w:i/>
              </w:rPr>
              <w:t>m</w:t>
            </w:r>
          </w:p>
          <w:p w14:paraId="3F3E7487" w14:textId="77777777" w:rsidR="00CB4150" w:rsidRPr="006A6290" w:rsidRDefault="00094FC8" w:rsidP="00094FC8">
            <w:pPr>
              <w:rPr>
                <w:i/>
              </w:rPr>
            </w:pPr>
            <w:r w:rsidRPr="006A6290">
              <w:rPr>
                <w:i/>
              </w:rPr>
              <w:t>Ensure that the system date is set to the current date and time.</w:t>
            </w:r>
          </w:p>
        </w:tc>
      </w:tr>
      <w:tr w:rsidR="00CB4150" w14:paraId="05DE8E10" w14:textId="77777777" w:rsidTr="00CB4150">
        <w:trPr>
          <w:tblHeader/>
        </w:trPr>
        <w:tc>
          <w:tcPr>
            <w:tcW w:w="9526" w:type="dxa"/>
            <w:gridSpan w:val="4"/>
            <w:shd w:val="clear" w:color="auto" w:fill="CCFFCC"/>
            <w:vAlign w:val="center"/>
          </w:tcPr>
          <w:p w14:paraId="2BCA2AF4" w14:textId="77777777" w:rsidR="00CB4150" w:rsidRPr="004065B1" w:rsidRDefault="00CB4150" w:rsidP="00CB4150">
            <w:r w:rsidRPr="000A066E">
              <w:rPr>
                <w:b/>
              </w:rPr>
              <w:t>Action</w:t>
            </w:r>
          </w:p>
        </w:tc>
      </w:tr>
      <w:tr w:rsidR="00CB4150" w14:paraId="0A19D8D8" w14:textId="77777777" w:rsidTr="00CB4150">
        <w:trPr>
          <w:tblHeader/>
        </w:trPr>
        <w:tc>
          <w:tcPr>
            <w:tcW w:w="9526" w:type="dxa"/>
            <w:gridSpan w:val="4"/>
            <w:vAlign w:val="center"/>
          </w:tcPr>
          <w:p w14:paraId="45FCB0DD" w14:textId="77777777" w:rsidR="00CB4150" w:rsidRPr="006A6290" w:rsidRDefault="00094FC8" w:rsidP="00CB4150">
            <w:pPr>
              <w:rPr>
                <w:i/>
              </w:rPr>
            </w:pPr>
            <w:r w:rsidRPr="006A6290">
              <w:rPr>
                <w:i/>
              </w:rPr>
              <w:t>Centre the display on position 32°34.000’S  61° 21.705’E and then zoom in to a scale of 1:20,000.</w:t>
            </w:r>
          </w:p>
        </w:tc>
      </w:tr>
      <w:tr w:rsidR="00CB4150" w14:paraId="544F0C4D" w14:textId="77777777" w:rsidTr="00CA42CD">
        <w:trPr>
          <w:tblHeader/>
        </w:trPr>
        <w:tc>
          <w:tcPr>
            <w:tcW w:w="9526" w:type="dxa"/>
            <w:gridSpan w:val="4"/>
            <w:tcBorders>
              <w:bottom w:val="single" w:sz="4" w:space="0" w:color="auto"/>
            </w:tcBorders>
            <w:shd w:val="clear" w:color="auto" w:fill="CCFFCC"/>
            <w:vAlign w:val="center"/>
          </w:tcPr>
          <w:p w14:paraId="1CA07FAF" w14:textId="77777777" w:rsidR="00CB4150" w:rsidRPr="004065B1" w:rsidRDefault="00CB4150" w:rsidP="00CB4150">
            <w:r w:rsidRPr="000A066E">
              <w:rPr>
                <w:b/>
              </w:rPr>
              <w:t>Results</w:t>
            </w:r>
          </w:p>
        </w:tc>
      </w:tr>
      <w:tr w:rsidR="00CB4150" w14:paraId="17B4118D" w14:textId="77777777" w:rsidTr="00CA42CD">
        <w:trPr>
          <w:tblHeader/>
        </w:trPr>
        <w:tc>
          <w:tcPr>
            <w:tcW w:w="9526" w:type="dxa"/>
            <w:gridSpan w:val="4"/>
            <w:tcBorders>
              <w:bottom w:val="nil"/>
            </w:tcBorders>
            <w:vAlign w:val="center"/>
          </w:tcPr>
          <w:p w14:paraId="7797DADC" w14:textId="77777777" w:rsidR="00CB4150" w:rsidRPr="006A6290" w:rsidRDefault="00094FC8" w:rsidP="00CB4150">
            <w:pPr>
              <w:jc w:val="left"/>
              <w:rPr>
                <w:i/>
              </w:rPr>
            </w:pPr>
            <w:r w:rsidRPr="006A6290">
              <w:rPr>
                <w:i/>
              </w:rPr>
              <w:t>Confirm that the objects display as in the image below:</w:t>
            </w:r>
          </w:p>
        </w:tc>
      </w:tr>
      <w:tr w:rsidR="00094FC8" w14:paraId="390E73BC" w14:textId="77777777" w:rsidTr="00CA42CD">
        <w:trPr>
          <w:tblHeader/>
        </w:trPr>
        <w:tc>
          <w:tcPr>
            <w:tcW w:w="9526" w:type="dxa"/>
            <w:gridSpan w:val="4"/>
            <w:tcBorders>
              <w:top w:val="nil"/>
              <w:bottom w:val="nil"/>
            </w:tcBorders>
            <w:vAlign w:val="center"/>
          </w:tcPr>
          <w:p w14:paraId="721209CA" w14:textId="0FBE8D2F" w:rsidR="00094FC8" w:rsidRPr="006A6290" w:rsidRDefault="0017374B" w:rsidP="00094FC8">
            <w:pPr>
              <w:jc w:val="center"/>
              <w:rPr>
                <w:i/>
              </w:rPr>
            </w:pPr>
            <w:r w:rsidRPr="0017374B">
              <w:rPr>
                <w:i/>
                <w:noProof/>
                <w:lang w:val="en-US" w:eastAsia="ko-KR"/>
              </w:rPr>
              <w:drawing>
                <wp:inline distT="0" distB="0" distL="0" distR="0" wp14:anchorId="5BE98019" wp14:editId="1022525E">
                  <wp:extent cx="4822190" cy="3329940"/>
                  <wp:effectExtent l="0" t="0" r="0" b="3810"/>
                  <wp:docPr id="262" name="Picture 262" descr="C:\msdokut\STANDARDIT\IHO\ENCWG\Drafting 4.0.2 after Mar2016\New picture originals 23mar2016\3.3.9a pictur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msdokut\STANDARDIT\IHO\ENCWG\Drafting 4.0.2 after Mar2016\New picture originals 23mar2016\3.3.9a picture 1.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822190" cy="3329940"/>
                          </a:xfrm>
                          <a:prstGeom prst="rect">
                            <a:avLst/>
                          </a:prstGeom>
                          <a:noFill/>
                          <a:ln>
                            <a:noFill/>
                          </a:ln>
                        </pic:spPr>
                      </pic:pic>
                    </a:graphicData>
                  </a:graphic>
                </wp:inline>
              </w:drawing>
            </w:r>
          </w:p>
        </w:tc>
      </w:tr>
      <w:tr w:rsidR="00094FC8" w14:paraId="509BB1BC" w14:textId="77777777" w:rsidTr="00CA42CD">
        <w:trPr>
          <w:tblHeader/>
        </w:trPr>
        <w:tc>
          <w:tcPr>
            <w:tcW w:w="9526" w:type="dxa"/>
            <w:gridSpan w:val="4"/>
            <w:tcBorders>
              <w:top w:val="nil"/>
            </w:tcBorders>
            <w:vAlign w:val="center"/>
          </w:tcPr>
          <w:p w14:paraId="7A7AB5C1" w14:textId="77777777" w:rsidR="00094FC8" w:rsidRPr="006A6290" w:rsidRDefault="00094FC8" w:rsidP="00CB4150">
            <w:pPr>
              <w:jc w:val="left"/>
              <w:rPr>
                <w:i/>
              </w:rPr>
            </w:pPr>
            <w:r w:rsidRPr="006A6290">
              <w:rPr>
                <w:i/>
              </w:rPr>
              <w:t>Note: the display should show all of the objects above without the chart information symbols.</w:t>
            </w:r>
          </w:p>
        </w:tc>
      </w:tr>
    </w:tbl>
    <w:p w14:paraId="7FFE669D" w14:textId="77777777" w:rsidR="00094FC8" w:rsidRDefault="00094FC8" w:rsidP="00CB4150"/>
    <w:p w14:paraId="5DB395C3" w14:textId="77777777" w:rsidR="00CB4150" w:rsidRDefault="00094FC8" w:rsidP="00CB4150">
      <w:r>
        <w:br w:type="page"/>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094FC8" w14:paraId="72B96D8F" w14:textId="77777777" w:rsidTr="00306992">
        <w:trPr>
          <w:trHeight w:val="454"/>
          <w:tblHeader/>
        </w:trPr>
        <w:tc>
          <w:tcPr>
            <w:tcW w:w="2381" w:type="dxa"/>
            <w:shd w:val="clear" w:color="auto" w:fill="CCFFCC"/>
            <w:vAlign w:val="center"/>
          </w:tcPr>
          <w:p w14:paraId="4D853613" w14:textId="77777777" w:rsidR="00094FC8" w:rsidRPr="004065B1" w:rsidRDefault="00094FC8" w:rsidP="00306992">
            <w:r w:rsidRPr="000A066E">
              <w:rPr>
                <w:b/>
              </w:rPr>
              <w:lastRenderedPageBreak/>
              <w:t>Test Reference</w:t>
            </w:r>
          </w:p>
        </w:tc>
        <w:tc>
          <w:tcPr>
            <w:tcW w:w="2381" w:type="dxa"/>
            <w:shd w:val="clear" w:color="auto" w:fill="CCFFCC"/>
            <w:vAlign w:val="center"/>
          </w:tcPr>
          <w:p w14:paraId="0A7867BF" w14:textId="77777777" w:rsidR="00094FC8" w:rsidRPr="004065B1" w:rsidRDefault="00094FC8" w:rsidP="00306992">
            <w:r>
              <w:t>3.3.9 b)</w:t>
            </w:r>
          </w:p>
        </w:tc>
        <w:tc>
          <w:tcPr>
            <w:tcW w:w="2382" w:type="dxa"/>
            <w:shd w:val="clear" w:color="auto" w:fill="CCFFCC"/>
            <w:vAlign w:val="center"/>
          </w:tcPr>
          <w:p w14:paraId="4830D2FE" w14:textId="77777777" w:rsidR="00094FC8" w:rsidRPr="004065B1" w:rsidRDefault="00094FC8" w:rsidP="00306992">
            <w:r w:rsidRPr="000A066E">
              <w:rPr>
                <w:b/>
              </w:rPr>
              <w:t>IHO Reference</w:t>
            </w:r>
          </w:p>
        </w:tc>
        <w:tc>
          <w:tcPr>
            <w:tcW w:w="2382" w:type="dxa"/>
            <w:shd w:val="clear" w:color="auto" w:fill="CCFFCC"/>
            <w:vAlign w:val="center"/>
          </w:tcPr>
          <w:p w14:paraId="141B347D" w14:textId="77777777" w:rsidR="00094FC8" w:rsidRPr="004065B1" w:rsidRDefault="00094FC8" w:rsidP="00306992">
            <w:r w:rsidRPr="00A94802">
              <w:t>S-</w:t>
            </w:r>
            <w:r>
              <w:t>52 10.6.1.1</w:t>
            </w:r>
          </w:p>
        </w:tc>
      </w:tr>
      <w:tr w:rsidR="00094FC8" w14:paraId="5BD07954" w14:textId="77777777" w:rsidTr="00306992">
        <w:trPr>
          <w:tblHeader/>
        </w:trPr>
        <w:tc>
          <w:tcPr>
            <w:tcW w:w="9526" w:type="dxa"/>
            <w:gridSpan w:val="4"/>
            <w:shd w:val="clear" w:color="auto" w:fill="CCFFCC"/>
            <w:vAlign w:val="center"/>
          </w:tcPr>
          <w:p w14:paraId="4EACF219" w14:textId="77777777" w:rsidR="00094FC8" w:rsidRDefault="00094FC8" w:rsidP="00306992">
            <w:r w:rsidRPr="000A066E">
              <w:rPr>
                <w:b/>
              </w:rPr>
              <w:t>Test description</w:t>
            </w:r>
          </w:p>
        </w:tc>
      </w:tr>
      <w:tr w:rsidR="00094FC8" w14:paraId="0412A22B" w14:textId="77777777" w:rsidTr="00306992">
        <w:trPr>
          <w:tblHeader/>
        </w:trPr>
        <w:tc>
          <w:tcPr>
            <w:tcW w:w="9526" w:type="dxa"/>
            <w:gridSpan w:val="4"/>
            <w:vAlign w:val="center"/>
          </w:tcPr>
          <w:p w14:paraId="67CB79F5" w14:textId="77777777" w:rsidR="00094FC8" w:rsidRPr="006A6290" w:rsidRDefault="00094FC8" w:rsidP="00306992">
            <w:pPr>
              <w:rPr>
                <w:i/>
              </w:rPr>
            </w:pPr>
            <w:r w:rsidRPr="006A6290">
              <w:rPr>
                <w:i/>
              </w:rPr>
              <w:t>Display of additional chart information symbol (INFORM).</w:t>
            </w:r>
          </w:p>
        </w:tc>
      </w:tr>
      <w:tr w:rsidR="00094FC8" w14:paraId="1D507624" w14:textId="77777777" w:rsidTr="00306992">
        <w:trPr>
          <w:tblHeader/>
        </w:trPr>
        <w:tc>
          <w:tcPr>
            <w:tcW w:w="9526" w:type="dxa"/>
            <w:gridSpan w:val="4"/>
            <w:shd w:val="clear" w:color="auto" w:fill="CCFFCC"/>
            <w:vAlign w:val="center"/>
          </w:tcPr>
          <w:p w14:paraId="59E41041" w14:textId="77777777" w:rsidR="00094FC8" w:rsidRPr="004065B1" w:rsidRDefault="00094FC8" w:rsidP="00306992">
            <w:r w:rsidRPr="000A066E">
              <w:rPr>
                <w:b/>
              </w:rPr>
              <w:t>Setup</w:t>
            </w:r>
          </w:p>
        </w:tc>
      </w:tr>
      <w:tr w:rsidR="00094FC8" w14:paraId="749B489B" w14:textId="77777777" w:rsidTr="00306992">
        <w:trPr>
          <w:tblHeader/>
        </w:trPr>
        <w:tc>
          <w:tcPr>
            <w:tcW w:w="9526" w:type="dxa"/>
            <w:gridSpan w:val="4"/>
            <w:vAlign w:val="center"/>
          </w:tcPr>
          <w:p w14:paraId="32D10577" w14:textId="77777777" w:rsidR="00094FC8" w:rsidRPr="006A6290" w:rsidRDefault="00094FC8" w:rsidP="00094FC8">
            <w:pPr>
              <w:rPr>
                <w:i/>
              </w:rPr>
            </w:pPr>
            <w:r w:rsidRPr="006A6290">
              <w:rPr>
                <w:i/>
              </w:rPr>
              <w:t xml:space="preserve">As for test 3.3.9 a) </w:t>
            </w:r>
          </w:p>
          <w:p w14:paraId="17CB7D86" w14:textId="77777777" w:rsidR="00094FC8" w:rsidRPr="006A6290" w:rsidRDefault="00094FC8" w:rsidP="00094FC8">
            <w:pPr>
              <w:rPr>
                <w:i/>
              </w:rPr>
            </w:pPr>
            <w:r w:rsidRPr="006A6290">
              <w:rPr>
                <w:i/>
              </w:rPr>
              <w:t>Select Highlight info</w:t>
            </w:r>
          </w:p>
        </w:tc>
      </w:tr>
      <w:tr w:rsidR="00094FC8" w14:paraId="3FE82522" w14:textId="77777777" w:rsidTr="00306992">
        <w:trPr>
          <w:tblHeader/>
        </w:trPr>
        <w:tc>
          <w:tcPr>
            <w:tcW w:w="9526" w:type="dxa"/>
            <w:gridSpan w:val="4"/>
            <w:shd w:val="clear" w:color="auto" w:fill="CCFFCC"/>
            <w:vAlign w:val="center"/>
          </w:tcPr>
          <w:p w14:paraId="043D54BA" w14:textId="77777777" w:rsidR="00094FC8" w:rsidRPr="004065B1" w:rsidRDefault="00094FC8" w:rsidP="00306992">
            <w:r w:rsidRPr="000A066E">
              <w:rPr>
                <w:b/>
              </w:rPr>
              <w:t>Action</w:t>
            </w:r>
          </w:p>
        </w:tc>
      </w:tr>
      <w:tr w:rsidR="00094FC8" w14:paraId="45BC44BE" w14:textId="77777777" w:rsidTr="00306992">
        <w:trPr>
          <w:tblHeader/>
        </w:trPr>
        <w:tc>
          <w:tcPr>
            <w:tcW w:w="9526" w:type="dxa"/>
            <w:gridSpan w:val="4"/>
            <w:vAlign w:val="center"/>
          </w:tcPr>
          <w:p w14:paraId="47E560B8" w14:textId="77777777" w:rsidR="00094FC8" w:rsidRPr="006A6290" w:rsidRDefault="00094FC8" w:rsidP="00306992">
            <w:pPr>
              <w:rPr>
                <w:i/>
              </w:rPr>
            </w:pPr>
            <w:r w:rsidRPr="006A6290">
              <w:rPr>
                <w:i/>
              </w:rPr>
              <w:t>As for test 3.3.9 a)</w:t>
            </w:r>
          </w:p>
        </w:tc>
      </w:tr>
      <w:tr w:rsidR="00094FC8" w14:paraId="13B31CDE" w14:textId="77777777" w:rsidTr="00B12872">
        <w:trPr>
          <w:tblHeader/>
        </w:trPr>
        <w:tc>
          <w:tcPr>
            <w:tcW w:w="9526" w:type="dxa"/>
            <w:gridSpan w:val="4"/>
            <w:tcBorders>
              <w:bottom w:val="single" w:sz="4" w:space="0" w:color="auto"/>
            </w:tcBorders>
            <w:shd w:val="clear" w:color="auto" w:fill="CCFFCC"/>
            <w:vAlign w:val="center"/>
          </w:tcPr>
          <w:p w14:paraId="62A5F4F4" w14:textId="77777777" w:rsidR="00094FC8" w:rsidRPr="004065B1" w:rsidRDefault="00094FC8" w:rsidP="00306992">
            <w:r w:rsidRPr="000A066E">
              <w:rPr>
                <w:b/>
              </w:rPr>
              <w:t>Results</w:t>
            </w:r>
          </w:p>
        </w:tc>
      </w:tr>
      <w:tr w:rsidR="00094FC8" w14:paraId="68B02574" w14:textId="77777777" w:rsidTr="00B12872">
        <w:trPr>
          <w:tblHeader/>
        </w:trPr>
        <w:tc>
          <w:tcPr>
            <w:tcW w:w="9526" w:type="dxa"/>
            <w:gridSpan w:val="4"/>
            <w:tcBorders>
              <w:bottom w:val="nil"/>
            </w:tcBorders>
            <w:vAlign w:val="center"/>
          </w:tcPr>
          <w:p w14:paraId="59673D86" w14:textId="77777777" w:rsidR="00094FC8" w:rsidRPr="006A6290" w:rsidRDefault="00094FC8" w:rsidP="00306992">
            <w:pPr>
              <w:jc w:val="left"/>
              <w:rPr>
                <w:i/>
              </w:rPr>
            </w:pPr>
            <w:r w:rsidRPr="006A6290">
              <w:rPr>
                <w:i/>
              </w:rPr>
              <w:t>Confirm that the objects display as in the image below:</w:t>
            </w:r>
          </w:p>
        </w:tc>
      </w:tr>
      <w:tr w:rsidR="00094FC8" w14:paraId="4DD824F6" w14:textId="77777777" w:rsidTr="00B12872">
        <w:trPr>
          <w:tblHeader/>
        </w:trPr>
        <w:tc>
          <w:tcPr>
            <w:tcW w:w="9526" w:type="dxa"/>
            <w:gridSpan w:val="4"/>
            <w:tcBorders>
              <w:top w:val="nil"/>
            </w:tcBorders>
            <w:vAlign w:val="center"/>
          </w:tcPr>
          <w:p w14:paraId="4899C2EF" w14:textId="18D09F1F" w:rsidR="00094FC8" w:rsidRPr="00094FC8" w:rsidRDefault="0017374B" w:rsidP="00306992">
            <w:pPr>
              <w:jc w:val="center"/>
            </w:pPr>
            <w:r w:rsidRPr="0017374B">
              <w:rPr>
                <w:noProof/>
                <w:lang w:val="en-US" w:eastAsia="ko-KR"/>
              </w:rPr>
              <w:drawing>
                <wp:inline distT="0" distB="0" distL="0" distR="0" wp14:anchorId="5B4E64EC" wp14:editId="0EBD8CD6">
                  <wp:extent cx="4727575" cy="3277870"/>
                  <wp:effectExtent l="0" t="0" r="0" b="0"/>
                  <wp:docPr id="264" name="Picture 264" descr="C:\msdokut\STANDARDIT\IHO\ENCWG\Drafting 4.0.2 after Mar2016\New picture originals 23mar2016\3.3.9b pictur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msdokut\STANDARDIT\IHO\ENCWG\Drafting 4.0.2 after Mar2016\New picture originals 23mar2016\3.3.9b picture 1.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727575" cy="3277870"/>
                          </a:xfrm>
                          <a:prstGeom prst="rect">
                            <a:avLst/>
                          </a:prstGeom>
                          <a:noFill/>
                          <a:ln>
                            <a:noFill/>
                          </a:ln>
                        </pic:spPr>
                      </pic:pic>
                    </a:graphicData>
                  </a:graphic>
                </wp:inline>
              </w:drawing>
            </w:r>
          </w:p>
        </w:tc>
      </w:tr>
    </w:tbl>
    <w:p w14:paraId="780EDEE9" w14:textId="77777777" w:rsidR="00094FC8" w:rsidRDefault="00094FC8" w:rsidP="00094FC8"/>
    <w:p w14:paraId="6D8A7FE9" w14:textId="77777777" w:rsidR="00094FC8" w:rsidRDefault="00094FC8" w:rsidP="00094FC8">
      <w:r>
        <w:br w:type="page"/>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094FC8" w14:paraId="236DEA82" w14:textId="77777777" w:rsidTr="00306992">
        <w:trPr>
          <w:trHeight w:val="454"/>
          <w:tblHeader/>
        </w:trPr>
        <w:tc>
          <w:tcPr>
            <w:tcW w:w="2381" w:type="dxa"/>
            <w:shd w:val="clear" w:color="auto" w:fill="CCFFCC"/>
            <w:vAlign w:val="center"/>
          </w:tcPr>
          <w:p w14:paraId="755A03CE" w14:textId="77777777" w:rsidR="00094FC8" w:rsidRPr="004065B1" w:rsidRDefault="00094FC8" w:rsidP="00306992">
            <w:r w:rsidRPr="000A066E">
              <w:rPr>
                <w:b/>
              </w:rPr>
              <w:lastRenderedPageBreak/>
              <w:t>Test Reference</w:t>
            </w:r>
          </w:p>
        </w:tc>
        <w:tc>
          <w:tcPr>
            <w:tcW w:w="2381" w:type="dxa"/>
            <w:shd w:val="clear" w:color="auto" w:fill="CCFFCC"/>
            <w:vAlign w:val="center"/>
          </w:tcPr>
          <w:p w14:paraId="1950E0E9" w14:textId="77777777" w:rsidR="00094FC8" w:rsidRPr="004065B1" w:rsidRDefault="00094FC8" w:rsidP="00306992">
            <w:r>
              <w:t>3.3.9 c)</w:t>
            </w:r>
          </w:p>
        </w:tc>
        <w:tc>
          <w:tcPr>
            <w:tcW w:w="2382" w:type="dxa"/>
            <w:shd w:val="clear" w:color="auto" w:fill="CCFFCC"/>
            <w:vAlign w:val="center"/>
          </w:tcPr>
          <w:p w14:paraId="4ED113D9" w14:textId="77777777" w:rsidR="00094FC8" w:rsidRPr="004065B1" w:rsidRDefault="00094FC8" w:rsidP="00306992">
            <w:r w:rsidRPr="000A066E">
              <w:rPr>
                <w:b/>
              </w:rPr>
              <w:t>IHO Reference</w:t>
            </w:r>
          </w:p>
        </w:tc>
        <w:tc>
          <w:tcPr>
            <w:tcW w:w="2382" w:type="dxa"/>
            <w:shd w:val="clear" w:color="auto" w:fill="CCFFCC"/>
            <w:vAlign w:val="center"/>
          </w:tcPr>
          <w:p w14:paraId="45F3576E" w14:textId="77777777" w:rsidR="00094FC8" w:rsidRPr="004065B1" w:rsidRDefault="00094FC8" w:rsidP="00306992">
            <w:r w:rsidRPr="00A94802">
              <w:t>S-</w:t>
            </w:r>
            <w:r>
              <w:t>52 10.6.1.1</w:t>
            </w:r>
          </w:p>
        </w:tc>
      </w:tr>
      <w:tr w:rsidR="00094FC8" w14:paraId="4CC63804" w14:textId="77777777" w:rsidTr="00306992">
        <w:trPr>
          <w:tblHeader/>
        </w:trPr>
        <w:tc>
          <w:tcPr>
            <w:tcW w:w="9526" w:type="dxa"/>
            <w:gridSpan w:val="4"/>
            <w:shd w:val="clear" w:color="auto" w:fill="CCFFCC"/>
            <w:vAlign w:val="center"/>
          </w:tcPr>
          <w:p w14:paraId="4ACA4502" w14:textId="77777777" w:rsidR="00094FC8" w:rsidRDefault="00094FC8" w:rsidP="00306992">
            <w:r w:rsidRPr="000A066E">
              <w:rPr>
                <w:b/>
              </w:rPr>
              <w:t>Test description</w:t>
            </w:r>
          </w:p>
        </w:tc>
      </w:tr>
      <w:tr w:rsidR="00094FC8" w14:paraId="5451B611" w14:textId="77777777" w:rsidTr="00306992">
        <w:trPr>
          <w:tblHeader/>
        </w:trPr>
        <w:tc>
          <w:tcPr>
            <w:tcW w:w="9526" w:type="dxa"/>
            <w:gridSpan w:val="4"/>
            <w:vAlign w:val="center"/>
          </w:tcPr>
          <w:p w14:paraId="6B5FC692" w14:textId="77777777" w:rsidR="00094FC8" w:rsidRPr="006A6290" w:rsidRDefault="00094FC8" w:rsidP="00306992">
            <w:pPr>
              <w:rPr>
                <w:i/>
              </w:rPr>
            </w:pPr>
            <w:r w:rsidRPr="006A6290">
              <w:rPr>
                <w:i/>
              </w:rPr>
              <w:t>Display of additional chart information symbol (INFORM).</w:t>
            </w:r>
          </w:p>
        </w:tc>
      </w:tr>
      <w:tr w:rsidR="00094FC8" w14:paraId="08EAEF2A" w14:textId="77777777" w:rsidTr="00306992">
        <w:trPr>
          <w:tblHeader/>
        </w:trPr>
        <w:tc>
          <w:tcPr>
            <w:tcW w:w="9526" w:type="dxa"/>
            <w:gridSpan w:val="4"/>
            <w:shd w:val="clear" w:color="auto" w:fill="CCFFCC"/>
            <w:vAlign w:val="center"/>
          </w:tcPr>
          <w:p w14:paraId="5DC27AB9" w14:textId="77777777" w:rsidR="00094FC8" w:rsidRPr="004065B1" w:rsidRDefault="00094FC8" w:rsidP="00306992">
            <w:r w:rsidRPr="000A066E">
              <w:rPr>
                <w:b/>
              </w:rPr>
              <w:t>Setup</w:t>
            </w:r>
          </w:p>
        </w:tc>
      </w:tr>
      <w:tr w:rsidR="00094FC8" w14:paraId="1BD76036" w14:textId="77777777" w:rsidTr="00306992">
        <w:trPr>
          <w:tblHeader/>
        </w:trPr>
        <w:tc>
          <w:tcPr>
            <w:tcW w:w="9526" w:type="dxa"/>
            <w:gridSpan w:val="4"/>
            <w:vAlign w:val="center"/>
          </w:tcPr>
          <w:p w14:paraId="37E5DD93" w14:textId="77777777" w:rsidR="00094FC8" w:rsidRPr="006A6290" w:rsidRDefault="00094FC8" w:rsidP="00306992">
            <w:pPr>
              <w:rPr>
                <w:i/>
              </w:rPr>
            </w:pPr>
            <w:r w:rsidRPr="006A6290">
              <w:rPr>
                <w:i/>
              </w:rPr>
              <w:t xml:space="preserve">As for test 3.3.9 a) </w:t>
            </w:r>
          </w:p>
          <w:p w14:paraId="0872168A" w14:textId="77777777" w:rsidR="00094FC8" w:rsidRPr="006A6290" w:rsidRDefault="00094FC8" w:rsidP="00094FC8">
            <w:pPr>
              <w:rPr>
                <w:i/>
              </w:rPr>
            </w:pPr>
            <w:r w:rsidRPr="006A6290">
              <w:rPr>
                <w:i/>
              </w:rPr>
              <w:t>Select Highlight document</w:t>
            </w:r>
          </w:p>
        </w:tc>
      </w:tr>
      <w:tr w:rsidR="00094FC8" w14:paraId="071C197D" w14:textId="77777777" w:rsidTr="00306992">
        <w:trPr>
          <w:tblHeader/>
        </w:trPr>
        <w:tc>
          <w:tcPr>
            <w:tcW w:w="9526" w:type="dxa"/>
            <w:gridSpan w:val="4"/>
            <w:shd w:val="clear" w:color="auto" w:fill="CCFFCC"/>
            <w:vAlign w:val="center"/>
          </w:tcPr>
          <w:p w14:paraId="3092B44F" w14:textId="77777777" w:rsidR="00094FC8" w:rsidRPr="004065B1" w:rsidRDefault="00094FC8" w:rsidP="00306992">
            <w:r w:rsidRPr="000A066E">
              <w:rPr>
                <w:b/>
              </w:rPr>
              <w:t>Action</w:t>
            </w:r>
          </w:p>
        </w:tc>
      </w:tr>
      <w:tr w:rsidR="00094FC8" w14:paraId="1927DC03" w14:textId="77777777" w:rsidTr="00306992">
        <w:trPr>
          <w:tblHeader/>
        </w:trPr>
        <w:tc>
          <w:tcPr>
            <w:tcW w:w="9526" w:type="dxa"/>
            <w:gridSpan w:val="4"/>
            <w:vAlign w:val="center"/>
          </w:tcPr>
          <w:p w14:paraId="5C0A7B45" w14:textId="77777777" w:rsidR="00094FC8" w:rsidRPr="002164D3" w:rsidRDefault="00094FC8" w:rsidP="00306992">
            <w:pPr>
              <w:rPr>
                <w:i/>
              </w:rPr>
            </w:pPr>
            <w:r w:rsidRPr="002164D3">
              <w:rPr>
                <w:i/>
              </w:rPr>
              <w:t>As for test 3.3.9 a)</w:t>
            </w:r>
          </w:p>
        </w:tc>
      </w:tr>
      <w:tr w:rsidR="00094FC8" w14:paraId="363C1FB7" w14:textId="77777777" w:rsidTr="00B12872">
        <w:trPr>
          <w:tblHeader/>
        </w:trPr>
        <w:tc>
          <w:tcPr>
            <w:tcW w:w="9526" w:type="dxa"/>
            <w:gridSpan w:val="4"/>
            <w:tcBorders>
              <w:bottom w:val="single" w:sz="4" w:space="0" w:color="auto"/>
            </w:tcBorders>
            <w:shd w:val="clear" w:color="auto" w:fill="CCFFCC"/>
            <w:vAlign w:val="center"/>
          </w:tcPr>
          <w:p w14:paraId="29301FAE" w14:textId="77777777" w:rsidR="00094FC8" w:rsidRPr="004065B1" w:rsidRDefault="00094FC8" w:rsidP="00306992">
            <w:r w:rsidRPr="000A066E">
              <w:rPr>
                <w:b/>
              </w:rPr>
              <w:t>Results</w:t>
            </w:r>
          </w:p>
        </w:tc>
      </w:tr>
      <w:tr w:rsidR="00094FC8" w14:paraId="0D4CB3EB" w14:textId="77777777" w:rsidTr="00B12872">
        <w:trPr>
          <w:tblHeader/>
        </w:trPr>
        <w:tc>
          <w:tcPr>
            <w:tcW w:w="9526" w:type="dxa"/>
            <w:gridSpan w:val="4"/>
            <w:tcBorders>
              <w:bottom w:val="nil"/>
            </w:tcBorders>
            <w:vAlign w:val="center"/>
          </w:tcPr>
          <w:p w14:paraId="3B999097" w14:textId="77777777" w:rsidR="00094FC8" w:rsidRPr="006A6290" w:rsidRDefault="00094FC8" w:rsidP="00306992">
            <w:pPr>
              <w:jc w:val="left"/>
              <w:rPr>
                <w:i/>
              </w:rPr>
            </w:pPr>
            <w:r w:rsidRPr="006A6290">
              <w:rPr>
                <w:i/>
              </w:rPr>
              <w:t>Confirm that the objects display as in the image below:</w:t>
            </w:r>
          </w:p>
        </w:tc>
      </w:tr>
      <w:tr w:rsidR="00094FC8" w14:paraId="39F55DDF" w14:textId="77777777" w:rsidTr="00B12872">
        <w:trPr>
          <w:tblHeader/>
        </w:trPr>
        <w:tc>
          <w:tcPr>
            <w:tcW w:w="9526" w:type="dxa"/>
            <w:gridSpan w:val="4"/>
            <w:tcBorders>
              <w:top w:val="nil"/>
            </w:tcBorders>
            <w:vAlign w:val="center"/>
          </w:tcPr>
          <w:p w14:paraId="529F07A6" w14:textId="0E53420F" w:rsidR="00094FC8" w:rsidRPr="00094FC8" w:rsidRDefault="0017374B" w:rsidP="00306992">
            <w:pPr>
              <w:jc w:val="center"/>
            </w:pPr>
            <w:r w:rsidRPr="0017374B">
              <w:rPr>
                <w:noProof/>
                <w:lang w:val="en-US" w:eastAsia="ko-KR"/>
              </w:rPr>
              <w:drawing>
                <wp:inline distT="0" distB="0" distL="0" distR="0" wp14:anchorId="59DEB9F2" wp14:editId="2D9027CA">
                  <wp:extent cx="5320030" cy="3907155"/>
                  <wp:effectExtent l="0" t="0" r="0" b="0"/>
                  <wp:docPr id="265" name="Picture 265" descr="C:\msdokut\STANDARDIT\IHO\ENCWG\Drafting 4.0.2 after Mar2016\New picture originals 23mar2016\3.3.9c pictur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msdokut\STANDARDIT\IHO\ENCWG\Drafting 4.0.2 after Mar2016\New picture originals 23mar2016\3.3.9c picture 1.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320030" cy="3907155"/>
                          </a:xfrm>
                          <a:prstGeom prst="rect">
                            <a:avLst/>
                          </a:prstGeom>
                          <a:noFill/>
                          <a:ln>
                            <a:noFill/>
                          </a:ln>
                        </pic:spPr>
                      </pic:pic>
                    </a:graphicData>
                  </a:graphic>
                </wp:inline>
              </w:drawing>
            </w:r>
          </w:p>
        </w:tc>
      </w:tr>
    </w:tbl>
    <w:p w14:paraId="151F0370" w14:textId="77777777" w:rsidR="00094FC8" w:rsidRDefault="00094FC8" w:rsidP="00094FC8"/>
    <w:p w14:paraId="61D3A7D7" w14:textId="77777777" w:rsidR="00CB4150" w:rsidRPr="000A408F" w:rsidRDefault="00094FC8" w:rsidP="00E30B8F">
      <w:pPr>
        <w:pStyle w:val="Heading3"/>
      </w:pPr>
      <w:r>
        <w:br w:type="page"/>
      </w:r>
      <w:r w:rsidR="00CB4150">
        <w:lastRenderedPageBreak/>
        <w:t>Scale minimum</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70"/>
        <w:gridCol w:w="2274"/>
        <w:gridCol w:w="2572"/>
        <w:gridCol w:w="2275"/>
      </w:tblGrid>
      <w:tr w:rsidR="00CB4150" w14:paraId="0D1A2D12" w14:textId="77777777" w:rsidTr="00CB4150">
        <w:trPr>
          <w:trHeight w:val="454"/>
          <w:tblHeader/>
        </w:trPr>
        <w:tc>
          <w:tcPr>
            <w:tcW w:w="2381" w:type="dxa"/>
            <w:shd w:val="clear" w:color="auto" w:fill="CCFFCC"/>
            <w:vAlign w:val="center"/>
          </w:tcPr>
          <w:p w14:paraId="0FDAE03D" w14:textId="77777777" w:rsidR="00CB4150" w:rsidRPr="004065B1" w:rsidRDefault="00CB4150" w:rsidP="00CB4150">
            <w:r w:rsidRPr="000A066E">
              <w:rPr>
                <w:b/>
              </w:rPr>
              <w:t>Test Reference</w:t>
            </w:r>
          </w:p>
        </w:tc>
        <w:tc>
          <w:tcPr>
            <w:tcW w:w="2381" w:type="dxa"/>
            <w:shd w:val="clear" w:color="auto" w:fill="CCFFCC"/>
            <w:vAlign w:val="center"/>
          </w:tcPr>
          <w:p w14:paraId="5AD944AC" w14:textId="77777777" w:rsidR="00CB4150" w:rsidRPr="004065B1" w:rsidRDefault="00C70567" w:rsidP="00C70567">
            <w:r>
              <w:t>3.3.10</w:t>
            </w:r>
          </w:p>
        </w:tc>
        <w:tc>
          <w:tcPr>
            <w:tcW w:w="2382" w:type="dxa"/>
            <w:shd w:val="clear" w:color="auto" w:fill="CCFFCC"/>
            <w:vAlign w:val="center"/>
          </w:tcPr>
          <w:p w14:paraId="5C2C6362" w14:textId="77777777" w:rsidR="00CB4150" w:rsidRPr="004065B1" w:rsidRDefault="00CB4150" w:rsidP="00CB4150">
            <w:r w:rsidRPr="000A066E">
              <w:rPr>
                <w:b/>
              </w:rPr>
              <w:t>IHO Reference</w:t>
            </w:r>
          </w:p>
        </w:tc>
        <w:tc>
          <w:tcPr>
            <w:tcW w:w="2382" w:type="dxa"/>
            <w:shd w:val="clear" w:color="auto" w:fill="CCFFCC"/>
            <w:vAlign w:val="center"/>
          </w:tcPr>
          <w:p w14:paraId="2DED8BD5" w14:textId="77777777" w:rsidR="00CB4150" w:rsidRPr="004065B1" w:rsidRDefault="00CB4150" w:rsidP="00CB4150">
            <w:r w:rsidRPr="00A94802">
              <w:t>S-</w:t>
            </w:r>
            <w:r>
              <w:t>52 1</w:t>
            </w:r>
            <w:r w:rsidR="00C70567">
              <w:t>0.4.2</w:t>
            </w:r>
          </w:p>
        </w:tc>
      </w:tr>
      <w:tr w:rsidR="00CB4150" w14:paraId="669BA4A0" w14:textId="77777777" w:rsidTr="00CB4150">
        <w:trPr>
          <w:tblHeader/>
        </w:trPr>
        <w:tc>
          <w:tcPr>
            <w:tcW w:w="9526" w:type="dxa"/>
            <w:gridSpan w:val="4"/>
            <w:shd w:val="clear" w:color="auto" w:fill="CCFFCC"/>
            <w:vAlign w:val="center"/>
          </w:tcPr>
          <w:p w14:paraId="403FB1FA" w14:textId="77777777" w:rsidR="00CB4150" w:rsidRDefault="00CB4150" w:rsidP="00CB4150">
            <w:r w:rsidRPr="000A066E">
              <w:rPr>
                <w:b/>
              </w:rPr>
              <w:t>Test description</w:t>
            </w:r>
          </w:p>
        </w:tc>
      </w:tr>
      <w:tr w:rsidR="00CB4150" w14:paraId="47149366" w14:textId="77777777" w:rsidTr="00CB4150">
        <w:trPr>
          <w:tblHeader/>
        </w:trPr>
        <w:tc>
          <w:tcPr>
            <w:tcW w:w="9526" w:type="dxa"/>
            <w:gridSpan w:val="4"/>
            <w:vAlign w:val="center"/>
          </w:tcPr>
          <w:p w14:paraId="7C078209" w14:textId="77777777" w:rsidR="00CB4150" w:rsidRPr="006A6290" w:rsidRDefault="00306992" w:rsidP="00CB4150">
            <w:pPr>
              <w:rPr>
                <w:i/>
              </w:rPr>
            </w:pPr>
            <w:r w:rsidRPr="006A6290">
              <w:rPr>
                <w:i/>
              </w:rPr>
              <w:t>Disabling Scale Minimum using the Scale min Mariner’s Selection</w:t>
            </w:r>
          </w:p>
        </w:tc>
      </w:tr>
      <w:tr w:rsidR="00CB4150" w14:paraId="4BE301BA" w14:textId="77777777" w:rsidTr="00CB4150">
        <w:trPr>
          <w:tblHeader/>
        </w:trPr>
        <w:tc>
          <w:tcPr>
            <w:tcW w:w="9526" w:type="dxa"/>
            <w:gridSpan w:val="4"/>
            <w:shd w:val="clear" w:color="auto" w:fill="CCFFCC"/>
            <w:vAlign w:val="center"/>
          </w:tcPr>
          <w:p w14:paraId="7B677AE8" w14:textId="77777777" w:rsidR="00CB4150" w:rsidRPr="004065B1" w:rsidRDefault="00CB4150" w:rsidP="00CB4150">
            <w:r w:rsidRPr="000A066E">
              <w:rPr>
                <w:b/>
              </w:rPr>
              <w:t>Setup</w:t>
            </w:r>
          </w:p>
        </w:tc>
      </w:tr>
      <w:tr w:rsidR="00CB4150" w14:paraId="495DAF2C" w14:textId="77777777" w:rsidTr="00CB4150">
        <w:trPr>
          <w:tblHeader/>
        </w:trPr>
        <w:tc>
          <w:tcPr>
            <w:tcW w:w="9526" w:type="dxa"/>
            <w:gridSpan w:val="4"/>
            <w:vAlign w:val="center"/>
          </w:tcPr>
          <w:p w14:paraId="5EC628B1" w14:textId="77777777" w:rsidR="00306992" w:rsidRPr="006A6290" w:rsidRDefault="00306992" w:rsidP="00306992">
            <w:pPr>
              <w:rPr>
                <w:i/>
              </w:rPr>
            </w:pPr>
            <w:r w:rsidRPr="006A6290">
              <w:rPr>
                <w:i/>
              </w:rPr>
              <w:t>Load the following cell 2.1.1 Power Up\ENC_ROOT\GB4X0000.000 with the following settings:</w:t>
            </w:r>
          </w:p>
          <w:p w14:paraId="7313EC42" w14:textId="19C9C9F7" w:rsidR="00306992" w:rsidRPr="006A6290" w:rsidRDefault="00306992" w:rsidP="00306992">
            <w:pPr>
              <w:rPr>
                <w:i/>
              </w:rPr>
            </w:pPr>
            <w:r w:rsidRPr="006A6290">
              <w:rPr>
                <w:i/>
              </w:rPr>
              <w:t>Select Display</w:t>
            </w:r>
            <w:r w:rsidR="00DE09B9">
              <w:rPr>
                <w:i/>
              </w:rPr>
              <w:t xml:space="preserve"> Category</w:t>
            </w:r>
            <w:r w:rsidRPr="006A6290">
              <w:rPr>
                <w:i/>
              </w:rPr>
              <w:t xml:space="preserve"> </w:t>
            </w:r>
            <w:r w:rsidR="00DE09B9">
              <w:rPr>
                <w:i/>
              </w:rPr>
              <w:t xml:space="preserve">Display </w:t>
            </w:r>
            <w:r w:rsidRPr="006A6290">
              <w:rPr>
                <w:i/>
              </w:rPr>
              <w:t>Base</w:t>
            </w:r>
          </w:p>
          <w:p w14:paraId="5E5B97A3" w14:textId="0F6994AD" w:rsidR="00306992" w:rsidRPr="006A6290" w:rsidRDefault="00306992" w:rsidP="00306992">
            <w:pPr>
              <w:rPr>
                <w:i/>
              </w:rPr>
            </w:pPr>
            <w:r w:rsidRPr="006A6290">
              <w:rPr>
                <w:i/>
              </w:rPr>
              <w:t xml:space="preserve">Set the </w:t>
            </w:r>
            <w:r w:rsidR="0069033B">
              <w:rPr>
                <w:i/>
              </w:rPr>
              <w:t xml:space="preserve">Safety Contour </w:t>
            </w:r>
            <w:r w:rsidRPr="006A6290">
              <w:rPr>
                <w:i/>
              </w:rPr>
              <w:t>value to 30</w:t>
            </w:r>
            <w:r w:rsidR="005D6704">
              <w:rPr>
                <w:i/>
              </w:rPr>
              <w:t xml:space="preserve"> </w:t>
            </w:r>
            <w:r w:rsidRPr="006A6290">
              <w:rPr>
                <w:i/>
              </w:rPr>
              <w:t xml:space="preserve">m </w:t>
            </w:r>
          </w:p>
          <w:p w14:paraId="7AD52533" w14:textId="2D18C9AB" w:rsidR="00306992" w:rsidRPr="006A6290" w:rsidRDefault="00306992" w:rsidP="00306992">
            <w:pPr>
              <w:rPr>
                <w:i/>
              </w:rPr>
            </w:pPr>
            <w:r w:rsidRPr="006A6290">
              <w:rPr>
                <w:i/>
              </w:rPr>
              <w:t xml:space="preserve">Set the </w:t>
            </w:r>
            <w:r w:rsidR="0069033B">
              <w:rPr>
                <w:i/>
              </w:rPr>
              <w:t xml:space="preserve">Safety Depth  </w:t>
            </w:r>
            <w:r w:rsidRPr="006A6290">
              <w:rPr>
                <w:i/>
              </w:rPr>
              <w:t>value to 30</w:t>
            </w:r>
            <w:r w:rsidR="005D6704">
              <w:rPr>
                <w:i/>
              </w:rPr>
              <w:t xml:space="preserve"> </w:t>
            </w:r>
            <w:r w:rsidRPr="006A6290">
              <w:rPr>
                <w:i/>
              </w:rPr>
              <w:t xml:space="preserve">m </w:t>
            </w:r>
          </w:p>
          <w:p w14:paraId="5E00FF53" w14:textId="77777777" w:rsidR="00306992" w:rsidRPr="006A6290" w:rsidRDefault="00306992" w:rsidP="00306992">
            <w:pPr>
              <w:rPr>
                <w:i/>
              </w:rPr>
            </w:pPr>
            <w:r w:rsidRPr="006A6290">
              <w:rPr>
                <w:i/>
              </w:rPr>
              <w:t>Select Symbolized Boundaries</w:t>
            </w:r>
          </w:p>
          <w:p w14:paraId="674FFF46" w14:textId="77777777" w:rsidR="00306992" w:rsidRPr="006A6290" w:rsidRDefault="00306992" w:rsidP="00306992">
            <w:pPr>
              <w:rPr>
                <w:i/>
              </w:rPr>
            </w:pPr>
            <w:r w:rsidRPr="006A6290">
              <w:rPr>
                <w:i/>
              </w:rPr>
              <w:t xml:space="preserve">Select Paper chart symbols </w:t>
            </w:r>
          </w:p>
          <w:p w14:paraId="0300FE65" w14:textId="77777777" w:rsidR="00306992" w:rsidRPr="006A6290" w:rsidRDefault="00306992" w:rsidP="00306992">
            <w:pPr>
              <w:rPr>
                <w:i/>
              </w:rPr>
            </w:pPr>
            <w:r w:rsidRPr="006A6290">
              <w:rPr>
                <w:i/>
              </w:rPr>
              <w:t xml:space="preserve">Select Spot soundings </w:t>
            </w:r>
          </w:p>
          <w:p w14:paraId="4BF3219F" w14:textId="2AFD7AC4" w:rsidR="00CB4150" w:rsidRPr="006A6290" w:rsidRDefault="00CB4150" w:rsidP="00306992">
            <w:pPr>
              <w:rPr>
                <w:i/>
              </w:rPr>
            </w:pPr>
          </w:p>
        </w:tc>
      </w:tr>
      <w:tr w:rsidR="00CB4150" w14:paraId="29006D1F" w14:textId="77777777" w:rsidTr="00CB4150">
        <w:trPr>
          <w:tblHeader/>
        </w:trPr>
        <w:tc>
          <w:tcPr>
            <w:tcW w:w="9526" w:type="dxa"/>
            <w:gridSpan w:val="4"/>
            <w:shd w:val="clear" w:color="auto" w:fill="CCFFCC"/>
            <w:vAlign w:val="center"/>
          </w:tcPr>
          <w:p w14:paraId="2A15FFBB" w14:textId="77777777" w:rsidR="00CB4150" w:rsidRPr="004065B1" w:rsidRDefault="00CB4150" w:rsidP="00CB4150">
            <w:r w:rsidRPr="000A066E">
              <w:rPr>
                <w:b/>
              </w:rPr>
              <w:t>Action</w:t>
            </w:r>
          </w:p>
        </w:tc>
      </w:tr>
      <w:tr w:rsidR="00CB4150" w14:paraId="1E899AB5" w14:textId="77777777" w:rsidTr="00CB4150">
        <w:trPr>
          <w:tblHeader/>
        </w:trPr>
        <w:tc>
          <w:tcPr>
            <w:tcW w:w="9526" w:type="dxa"/>
            <w:gridSpan w:val="4"/>
            <w:vAlign w:val="center"/>
          </w:tcPr>
          <w:p w14:paraId="1066FCFB" w14:textId="595B7C48" w:rsidR="00306992" w:rsidRPr="006A6290" w:rsidRDefault="00306992" w:rsidP="00306992">
            <w:pPr>
              <w:rPr>
                <w:i/>
              </w:rPr>
            </w:pPr>
            <w:r w:rsidRPr="006A6290">
              <w:rPr>
                <w:i/>
              </w:rPr>
              <w:t>Centre the display on position 32°28.600’S  61° 02.800’E and then zoom in to a scale of 1:100</w:t>
            </w:r>
            <w:r w:rsidR="005D6704">
              <w:rPr>
                <w:i/>
              </w:rPr>
              <w:t xml:space="preserve"> </w:t>
            </w:r>
            <w:r w:rsidRPr="006A6290">
              <w:rPr>
                <w:i/>
              </w:rPr>
              <w:t>000.</w:t>
            </w:r>
          </w:p>
          <w:p w14:paraId="5A03DDEF" w14:textId="25BBB026" w:rsidR="00306992" w:rsidRPr="006A6290" w:rsidRDefault="00306992" w:rsidP="00306992">
            <w:pPr>
              <w:rPr>
                <w:i/>
              </w:rPr>
            </w:pPr>
            <w:r w:rsidRPr="006A6290">
              <w:rPr>
                <w:i/>
              </w:rPr>
              <w:t>1.</w:t>
            </w:r>
            <w:r w:rsidR="00B7535B">
              <w:rPr>
                <w:i/>
              </w:rPr>
              <w:t xml:space="preserve"> </w:t>
            </w:r>
            <w:r w:rsidRPr="006A6290">
              <w:rPr>
                <w:i/>
              </w:rPr>
              <w:t>Observe the display</w:t>
            </w:r>
          </w:p>
          <w:p w14:paraId="6165EEDE" w14:textId="7CB74719" w:rsidR="00CB4150" w:rsidRPr="006A6290" w:rsidRDefault="00306992" w:rsidP="00306992">
            <w:pPr>
              <w:rPr>
                <w:i/>
              </w:rPr>
            </w:pPr>
            <w:r w:rsidRPr="006A6290">
              <w:rPr>
                <w:i/>
              </w:rPr>
              <w:t>2.</w:t>
            </w:r>
            <w:r w:rsidR="00B7535B">
              <w:rPr>
                <w:i/>
              </w:rPr>
              <w:t xml:space="preserve"> </w:t>
            </w:r>
            <w:r w:rsidRPr="006A6290">
              <w:rPr>
                <w:i/>
              </w:rPr>
              <w:t>Select Scale min</w:t>
            </w:r>
          </w:p>
        </w:tc>
      </w:tr>
      <w:tr w:rsidR="00CB4150" w14:paraId="5D91C0F1" w14:textId="77777777" w:rsidTr="00B12872">
        <w:trPr>
          <w:tblHeader/>
        </w:trPr>
        <w:tc>
          <w:tcPr>
            <w:tcW w:w="9526" w:type="dxa"/>
            <w:gridSpan w:val="4"/>
            <w:tcBorders>
              <w:bottom w:val="single" w:sz="4" w:space="0" w:color="auto"/>
            </w:tcBorders>
            <w:shd w:val="clear" w:color="auto" w:fill="CCFFCC"/>
            <w:vAlign w:val="center"/>
          </w:tcPr>
          <w:p w14:paraId="2000E65A" w14:textId="77777777" w:rsidR="00CB4150" w:rsidRPr="004065B1" w:rsidRDefault="00CB4150" w:rsidP="00CB4150">
            <w:r w:rsidRPr="000A066E">
              <w:rPr>
                <w:b/>
              </w:rPr>
              <w:t>Results</w:t>
            </w:r>
          </w:p>
        </w:tc>
      </w:tr>
      <w:tr w:rsidR="00CB4150" w14:paraId="15AAA761" w14:textId="77777777" w:rsidTr="00B12872">
        <w:trPr>
          <w:tblHeader/>
        </w:trPr>
        <w:tc>
          <w:tcPr>
            <w:tcW w:w="9526" w:type="dxa"/>
            <w:gridSpan w:val="4"/>
            <w:tcBorders>
              <w:bottom w:val="nil"/>
            </w:tcBorders>
            <w:vAlign w:val="center"/>
          </w:tcPr>
          <w:p w14:paraId="3BA3CADF" w14:textId="7F0E7A3E" w:rsidR="00CB4150" w:rsidRPr="002164D3" w:rsidRDefault="00306992" w:rsidP="00CB4150">
            <w:pPr>
              <w:jc w:val="left"/>
              <w:rPr>
                <w:i/>
              </w:rPr>
            </w:pPr>
            <w:r w:rsidRPr="002164D3">
              <w:rPr>
                <w:i/>
              </w:rPr>
              <w:t>1. Confirm that the objects display as in the image below</w:t>
            </w:r>
            <w:r w:rsidR="00F870A1" w:rsidRPr="002164D3">
              <w:rPr>
                <w:i/>
              </w:rPr>
              <w:t xml:space="preserve"> (scale 1:100 000)</w:t>
            </w:r>
            <w:r w:rsidRPr="002164D3">
              <w:rPr>
                <w:i/>
              </w:rPr>
              <w:t>:</w:t>
            </w:r>
          </w:p>
        </w:tc>
      </w:tr>
      <w:tr w:rsidR="00306992" w14:paraId="18936546" w14:textId="77777777" w:rsidTr="00B12872">
        <w:trPr>
          <w:tblHeader/>
        </w:trPr>
        <w:tc>
          <w:tcPr>
            <w:tcW w:w="9526" w:type="dxa"/>
            <w:gridSpan w:val="4"/>
            <w:tcBorders>
              <w:top w:val="nil"/>
            </w:tcBorders>
            <w:vAlign w:val="center"/>
          </w:tcPr>
          <w:p w14:paraId="4EE3E9F6" w14:textId="4E2C17F3" w:rsidR="00306992" w:rsidRPr="00306992" w:rsidRDefault="0018522C" w:rsidP="00306992">
            <w:pPr>
              <w:jc w:val="center"/>
            </w:pPr>
            <w:del w:id="253" w:author="Yong" w:date="2023-04-19T13:41:00Z">
              <w:r w:rsidDel="002C2191">
                <w:rPr>
                  <w:noProof/>
                  <w:lang w:val="en-US" w:eastAsia="ko-KR"/>
                </w:rPr>
                <w:lastRenderedPageBreak/>
                <w:drawing>
                  <wp:inline distT="0" distB="0" distL="0" distR="0" wp14:anchorId="4062B94E" wp14:editId="0A749F71">
                    <wp:extent cx="5667375" cy="5210175"/>
                    <wp:effectExtent l="0" t="0" r="9525" b="9525"/>
                    <wp:docPr id="100" name="Picture 100"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3"/>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667375" cy="5210175"/>
                            </a:xfrm>
                            <a:prstGeom prst="rect">
                              <a:avLst/>
                            </a:prstGeom>
                            <a:noFill/>
                            <a:ln>
                              <a:noFill/>
                            </a:ln>
                          </pic:spPr>
                        </pic:pic>
                      </a:graphicData>
                    </a:graphic>
                  </wp:inline>
                </w:drawing>
              </w:r>
            </w:del>
            <w:commentRangeStart w:id="254"/>
            <w:ins w:id="255" w:author="Yong" w:date="2023-04-19T13:42:00Z">
              <w:r w:rsidR="002C2191">
                <w:rPr>
                  <w:noProof/>
                  <w:snapToGrid/>
                  <w:lang w:val="en-US" w:eastAsia="ko-KR"/>
                </w:rPr>
                <w:drawing>
                  <wp:inline distT="0" distB="0" distL="0" distR="0" wp14:anchorId="0C9FB6F2" wp14:editId="46CEEA34">
                    <wp:extent cx="6016625" cy="5535930"/>
                    <wp:effectExtent l="0" t="0" r="3175"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3.3.10 picture 1.PNG"/>
                            <pic:cNvPicPr/>
                          </pic:nvPicPr>
                          <pic:blipFill>
                            <a:blip r:embed="rId137">
                              <a:extLst>
                                <a:ext uri="{28A0092B-C50C-407E-A947-70E740481C1C}">
                                  <a14:useLocalDpi xmlns:a14="http://schemas.microsoft.com/office/drawing/2010/main" val="0"/>
                                </a:ext>
                              </a:extLst>
                            </a:blip>
                            <a:stretch>
                              <a:fillRect/>
                            </a:stretch>
                          </pic:blipFill>
                          <pic:spPr>
                            <a:xfrm>
                              <a:off x="0" y="0"/>
                              <a:ext cx="6016625" cy="5535930"/>
                            </a:xfrm>
                            <a:prstGeom prst="rect">
                              <a:avLst/>
                            </a:prstGeom>
                          </pic:spPr>
                        </pic:pic>
                      </a:graphicData>
                    </a:graphic>
                  </wp:inline>
                </w:drawing>
              </w:r>
              <w:commentRangeEnd w:id="254"/>
              <w:r w:rsidR="002C2191">
                <w:rPr>
                  <w:rStyle w:val="CommentReference"/>
                  <w:snapToGrid/>
                  <w:color w:val="000000"/>
                </w:rPr>
                <w:commentReference w:id="254"/>
              </w:r>
            </w:ins>
          </w:p>
        </w:tc>
      </w:tr>
    </w:tbl>
    <w:p w14:paraId="69A0FF46" w14:textId="77777777" w:rsidR="00306992" w:rsidRDefault="00306992" w:rsidP="00CB4150"/>
    <w:p w14:paraId="606E2041" w14:textId="77777777" w:rsidR="00CB4150" w:rsidRDefault="00CB4150" w:rsidP="00CB4150"/>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91"/>
      </w:tblGrid>
      <w:tr w:rsidR="00306992" w14:paraId="35E1B49E" w14:textId="77777777" w:rsidTr="00B12872">
        <w:trPr>
          <w:tblHeader/>
        </w:trPr>
        <w:tc>
          <w:tcPr>
            <w:tcW w:w="9526" w:type="dxa"/>
            <w:tcBorders>
              <w:bottom w:val="nil"/>
            </w:tcBorders>
            <w:vAlign w:val="center"/>
          </w:tcPr>
          <w:p w14:paraId="7BD8592B" w14:textId="77777777" w:rsidR="00306992" w:rsidRPr="006A6290" w:rsidRDefault="00306992" w:rsidP="002164D3">
            <w:pPr>
              <w:keepNext/>
              <w:keepLines/>
              <w:jc w:val="left"/>
              <w:rPr>
                <w:i/>
              </w:rPr>
            </w:pPr>
            <w:r w:rsidRPr="006A6290">
              <w:rPr>
                <w:i/>
              </w:rPr>
              <w:lastRenderedPageBreak/>
              <w:t>2. After selecting Scale min confirm that the objects display as in the image below:</w:t>
            </w:r>
          </w:p>
        </w:tc>
      </w:tr>
      <w:tr w:rsidR="00306992" w14:paraId="1D79EC1D" w14:textId="77777777" w:rsidTr="00B12872">
        <w:trPr>
          <w:tblHeader/>
        </w:trPr>
        <w:tc>
          <w:tcPr>
            <w:tcW w:w="9526" w:type="dxa"/>
            <w:tcBorders>
              <w:top w:val="nil"/>
            </w:tcBorders>
            <w:vAlign w:val="center"/>
          </w:tcPr>
          <w:p w14:paraId="2EDADDC0" w14:textId="65EC45F4" w:rsidR="00306992" w:rsidRPr="00306992" w:rsidRDefault="0018522C" w:rsidP="00306992">
            <w:pPr>
              <w:jc w:val="center"/>
            </w:pPr>
            <w:del w:id="256" w:author="Yong" w:date="2023-04-19T13:42:00Z">
              <w:r w:rsidDel="002C2191">
                <w:rPr>
                  <w:noProof/>
                  <w:lang w:val="en-US" w:eastAsia="ko-KR"/>
                </w:rPr>
                <w:lastRenderedPageBreak/>
                <w:drawing>
                  <wp:inline distT="0" distB="0" distL="0" distR="0" wp14:anchorId="0FF0A33F" wp14:editId="7423DAFF">
                    <wp:extent cx="5381625" cy="4972549"/>
                    <wp:effectExtent l="0" t="0" r="0" b="0"/>
                    <wp:docPr id="101" name="Picture 101"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3"/>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5386562" cy="4977110"/>
                            </a:xfrm>
                            <a:prstGeom prst="rect">
                              <a:avLst/>
                            </a:prstGeom>
                            <a:noFill/>
                            <a:ln>
                              <a:noFill/>
                            </a:ln>
                          </pic:spPr>
                        </pic:pic>
                      </a:graphicData>
                    </a:graphic>
                  </wp:inline>
                </w:drawing>
              </w:r>
            </w:del>
            <w:commentRangeStart w:id="257"/>
            <w:ins w:id="258" w:author="Yong" w:date="2023-04-19T13:42:00Z">
              <w:r w:rsidR="002C2191">
                <w:rPr>
                  <w:noProof/>
                  <w:snapToGrid/>
                  <w:lang w:val="en-US" w:eastAsia="ko-KR"/>
                </w:rPr>
                <w:drawing>
                  <wp:inline distT="0" distB="0" distL="0" distR="0" wp14:anchorId="3444867F" wp14:editId="6567290F">
                    <wp:extent cx="6016625" cy="5535930"/>
                    <wp:effectExtent l="0" t="0" r="3175"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3.3.10 picture 2.PNG"/>
                            <pic:cNvPicPr/>
                          </pic:nvPicPr>
                          <pic:blipFill>
                            <a:blip r:embed="rId139">
                              <a:extLst>
                                <a:ext uri="{28A0092B-C50C-407E-A947-70E740481C1C}">
                                  <a14:useLocalDpi xmlns:a14="http://schemas.microsoft.com/office/drawing/2010/main" val="0"/>
                                </a:ext>
                              </a:extLst>
                            </a:blip>
                            <a:stretch>
                              <a:fillRect/>
                            </a:stretch>
                          </pic:blipFill>
                          <pic:spPr>
                            <a:xfrm>
                              <a:off x="0" y="0"/>
                              <a:ext cx="6016625" cy="5535930"/>
                            </a:xfrm>
                            <a:prstGeom prst="rect">
                              <a:avLst/>
                            </a:prstGeom>
                          </pic:spPr>
                        </pic:pic>
                      </a:graphicData>
                    </a:graphic>
                  </wp:inline>
                </w:drawing>
              </w:r>
              <w:commentRangeEnd w:id="257"/>
              <w:r w:rsidR="002C2191">
                <w:rPr>
                  <w:rStyle w:val="CommentReference"/>
                  <w:snapToGrid/>
                  <w:color w:val="000000"/>
                </w:rPr>
                <w:commentReference w:id="257"/>
              </w:r>
            </w:ins>
          </w:p>
        </w:tc>
      </w:tr>
    </w:tbl>
    <w:p w14:paraId="6963D472" w14:textId="77777777" w:rsidR="00306992" w:rsidRDefault="00306992" w:rsidP="00CB4150"/>
    <w:p w14:paraId="35DA174B" w14:textId="77777777" w:rsidR="00CB4150" w:rsidRPr="000A408F" w:rsidRDefault="00306992" w:rsidP="00E30B8F">
      <w:pPr>
        <w:pStyle w:val="Heading3"/>
      </w:pPr>
      <w:r>
        <w:br w:type="page"/>
      </w:r>
      <w:r w:rsidR="00CB4150">
        <w:lastRenderedPageBreak/>
        <w:t>Full Light Lines</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70"/>
        <w:gridCol w:w="2274"/>
        <w:gridCol w:w="2572"/>
        <w:gridCol w:w="2275"/>
      </w:tblGrid>
      <w:tr w:rsidR="00CB4150" w14:paraId="261A7A0D" w14:textId="77777777" w:rsidTr="00CB4150">
        <w:trPr>
          <w:trHeight w:val="454"/>
          <w:tblHeader/>
        </w:trPr>
        <w:tc>
          <w:tcPr>
            <w:tcW w:w="2381" w:type="dxa"/>
            <w:shd w:val="clear" w:color="auto" w:fill="CCFFCC"/>
            <w:vAlign w:val="center"/>
          </w:tcPr>
          <w:p w14:paraId="0ABC7815" w14:textId="77777777" w:rsidR="00CB4150" w:rsidRPr="004065B1" w:rsidRDefault="00CB4150" w:rsidP="00CB4150">
            <w:r w:rsidRPr="000A066E">
              <w:rPr>
                <w:b/>
              </w:rPr>
              <w:t>Test Reference</w:t>
            </w:r>
          </w:p>
        </w:tc>
        <w:tc>
          <w:tcPr>
            <w:tcW w:w="2381" w:type="dxa"/>
            <w:shd w:val="clear" w:color="auto" w:fill="CCFFCC"/>
            <w:vAlign w:val="center"/>
          </w:tcPr>
          <w:p w14:paraId="7B577D51" w14:textId="77777777" w:rsidR="00CB4150" w:rsidRPr="004065B1" w:rsidRDefault="00C70567" w:rsidP="00CB4150">
            <w:r>
              <w:t>3.3.1</w:t>
            </w:r>
            <w:r w:rsidR="00CB4150">
              <w:t>1</w:t>
            </w:r>
          </w:p>
        </w:tc>
        <w:tc>
          <w:tcPr>
            <w:tcW w:w="2382" w:type="dxa"/>
            <w:shd w:val="clear" w:color="auto" w:fill="CCFFCC"/>
            <w:vAlign w:val="center"/>
          </w:tcPr>
          <w:p w14:paraId="666F7566" w14:textId="77777777" w:rsidR="00CB4150" w:rsidRPr="004065B1" w:rsidRDefault="00CB4150" w:rsidP="00CB4150">
            <w:r w:rsidRPr="000A066E">
              <w:rPr>
                <w:b/>
              </w:rPr>
              <w:t>IHO Reference</w:t>
            </w:r>
          </w:p>
        </w:tc>
        <w:tc>
          <w:tcPr>
            <w:tcW w:w="2382" w:type="dxa"/>
            <w:shd w:val="clear" w:color="auto" w:fill="CCFFCC"/>
            <w:vAlign w:val="center"/>
          </w:tcPr>
          <w:p w14:paraId="5CF7B653" w14:textId="77777777" w:rsidR="00CB4150" w:rsidRPr="004065B1" w:rsidRDefault="00CB4150" w:rsidP="00CB4150">
            <w:r w:rsidRPr="00A94802">
              <w:t>S-</w:t>
            </w:r>
            <w:r>
              <w:t>52 1</w:t>
            </w:r>
            <w:r w:rsidR="00C70567">
              <w:t>3.2.7</w:t>
            </w:r>
          </w:p>
        </w:tc>
      </w:tr>
      <w:tr w:rsidR="00CB4150" w14:paraId="1C2268F5" w14:textId="77777777" w:rsidTr="00CB4150">
        <w:trPr>
          <w:tblHeader/>
        </w:trPr>
        <w:tc>
          <w:tcPr>
            <w:tcW w:w="9526" w:type="dxa"/>
            <w:gridSpan w:val="4"/>
            <w:shd w:val="clear" w:color="auto" w:fill="CCFFCC"/>
            <w:vAlign w:val="center"/>
          </w:tcPr>
          <w:p w14:paraId="60C90DC7" w14:textId="77777777" w:rsidR="00CB4150" w:rsidRDefault="00CB4150" w:rsidP="00CB4150">
            <w:r w:rsidRPr="000A066E">
              <w:rPr>
                <w:b/>
              </w:rPr>
              <w:t>Test description</w:t>
            </w:r>
          </w:p>
        </w:tc>
      </w:tr>
      <w:tr w:rsidR="00CB4150" w14:paraId="67E526FE" w14:textId="77777777" w:rsidTr="00CB4150">
        <w:trPr>
          <w:tblHeader/>
        </w:trPr>
        <w:tc>
          <w:tcPr>
            <w:tcW w:w="9526" w:type="dxa"/>
            <w:gridSpan w:val="4"/>
            <w:vAlign w:val="center"/>
          </w:tcPr>
          <w:p w14:paraId="6F21346D" w14:textId="77777777" w:rsidR="00CB4150" w:rsidRPr="006A6290" w:rsidRDefault="00AB06FB" w:rsidP="00CB4150">
            <w:pPr>
              <w:rPr>
                <w:i/>
              </w:rPr>
            </w:pPr>
            <w:r w:rsidRPr="006A6290">
              <w:rPr>
                <w:i/>
              </w:rPr>
              <w:t>Disabling Full light lines using the Full light lines Mariner’s Selection</w:t>
            </w:r>
          </w:p>
        </w:tc>
      </w:tr>
      <w:tr w:rsidR="00CB4150" w14:paraId="26647547" w14:textId="77777777" w:rsidTr="00CB4150">
        <w:trPr>
          <w:tblHeader/>
        </w:trPr>
        <w:tc>
          <w:tcPr>
            <w:tcW w:w="9526" w:type="dxa"/>
            <w:gridSpan w:val="4"/>
            <w:shd w:val="clear" w:color="auto" w:fill="CCFFCC"/>
            <w:vAlign w:val="center"/>
          </w:tcPr>
          <w:p w14:paraId="5D15BF9B" w14:textId="77777777" w:rsidR="00CB4150" w:rsidRPr="004065B1" w:rsidRDefault="00CB4150" w:rsidP="00CB4150">
            <w:r w:rsidRPr="000A066E">
              <w:rPr>
                <w:b/>
              </w:rPr>
              <w:t>Setup</w:t>
            </w:r>
          </w:p>
        </w:tc>
      </w:tr>
      <w:tr w:rsidR="00CB4150" w14:paraId="24312CC9" w14:textId="77777777" w:rsidTr="00CB4150">
        <w:trPr>
          <w:tblHeader/>
        </w:trPr>
        <w:tc>
          <w:tcPr>
            <w:tcW w:w="9526" w:type="dxa"/>
            <w:gridSpan w:val="4"/>
            <w:vAlign w:val="center"/>
          </w:tcPr>
          <w:p w14:paraId="76F3E1B5" w14:textId="77777777" w:rsidR="00AB06FB" w:rsidRPr="006A6290" w:rsidRDefault="00AB06FB" w:rsidP="00AB06FB">
            <w:pPr>
              <w:rPr>
                <w:i/>
              </w:rPr>
            </w:pPr>
            <w:r w:rsidRPr="006A6290">
              <w:rPr>
                <w:i/>
              </w:rPr>
              <w:t>Load the following cell 2.1.1 Power Up\ENC_ROOT\GB4X0000.000 with the following settings:</w:t>
            </w:r>
          </w:p>
          <w:p w14:paraId="0526D072" w14:textId="2C615B0D" w:rsidR="00AB06FB" w:rsidRPr="006A6290" w:rsidRDefault="00AB06FB" w:rsidP="00AB06FB">
            <w:pPr>
              <w:rPr>
                <w:i/>
              </w:rPr>
            </w:pPr>
            <w:r w:rsidRPr="006A6290">
              <w:rPr>
                <w:i/>
              </w:rPr>
              <w:t xml:space="preserve">Select </w:t>
            </w:r>
            <w:r w:rsidR="00DE09B9">
              <w:rPr>
                <w:i/>
              </w:rPr>
              <w:t>Display Category</w:t>
            </w:r>
            <w:r w:rsidRPr="006A6290">
              <w:rPr>
                <w:i/>
              </w:rPr>
              <w:t xml:space="preserve"> Display Base</w:t>
            </w:r>
          </w:p>
          <w:p w14:paraId="3D176A46" w14:textId="2DEED2DF" w:rsidR="00AB06FB" w:rsidRPr="006A6290" w:rsidRDefault="00AB06FB" w:rsidP="00AB06FB">
            <w:pPr>
              <w:rPr>
                <w:i/>
              </w:rPr>
            </w:pPr>
            <w:r w:rsidRPr="006A6290">
              <w:rPr>
                <w:i/>
              </w:rPr>
              <w:t xml:space="preserve">Set the </w:t>
            </w:r>
            <w:r w:rsidR="0069033B">
              <w:rPr>
                <w:i/>
              </w:rPr>
              <w:t xml:space="preserve">Safety Contour </w:t>
            </w:r>
            <w:r w:rsidRPr="006A6290">
              <w:rPr>
                <w:i/>
              </w:rPr>
              <w:t xml:space="preserve">value to 30 m </w:t>
            </w:r>
          </w:p>
          <w:p w14:paraId="4654D67F" w14:textId="3E1C83FD" w:rsidR="00AB06FB" w:rsidRPr="006A6290" w:rsidRDefault="00AB06FB" w:rsidP="00AB06FB">
            <w:pPr>
              <w:rPr>
                <w:i/>
              </w:rPr>
            </w:pPr>
            <w:r w:rsidRPr="006A6290">
              <w:rPr>
                <w:i/>
              </w:rPr>
              <w:t xml:space="preserve">Set the </w:t>
            </w:r>
            <w:r w:rsidR="0069033B">
              <w:rPr>
                <w:i/>
              </w:rPr>
              <w:t xml:space="preserve">Safety Depth  </w:t>
            </w:r>
            <w:r w:rsidRPr="006A6290">
              <w:rPr>
                <w:i/>
              </w:rPr>
              <w:t xml:space="preserve">value to 30 m </w:t>
            </w:r>
          </w:p>
          <w:p w14:paraId="3FB5A286" w14:textId="77777777" w:rsidR="00AB06FB" w:rsidRPr="006A6290" w:rsidRDefault="00AB06FB" w:rsidP="00AB06FB">
            <w:pPr>
              <w:rPr>
                <w:i/>
              </w:rPr>
            </w:pPr>
            <w:r w:rsidRPr="006A6290">
              <w:rPr>
                <w:i/>
              </w:rPr>
              <w:t>Select Symbolized Boundaries</w:t>
            </w:r>
          </w:p>
          <w:p w14:paraId="3628C719" w14:textId="77777777" w:rsidR="00AB06FB" w:rsidRPr="006A6290" w:rsidRDefault="00AB06FB" w:rsidP="00AB06FB">
            <w:pPr>
              <w:rPr>
                <w:i/>
              </w:rPr>
            </w:pPr>
            <w:r w:rsidRPr="006A6290">
              <w:rPr>
                <w:i/>
              </w:rPr>
              <w:t>Select Paper chart symbols</w:t>
            </w:r>
          </w:p>
          <w:p w14:paraId="556ACA72" w14:textId="77777777" w:rsidR="00AB06FB" w:rsidRPr="006A6290" w:rsidRDefault="00AB06FB" w:rsidP="00AB06FB">
            <w:pPr>
              <w:rPr>
                <w:i/>
              </w:rPr>
            </w:pPr>
            <w:r w:rsidRPr="006A6290">
              <w:rPr>
                <w:i/>
              </w:rPr>
              <w:t>Select Lights</w:t>
            </w:r>
          </w:p>
          <w:p w14:paraId="0D7D8A59" w14:textId="107BADE5" w:rsidR="00CB4150" w:rsidRPr="006A6290" w:rsidRDefault="00CB4150" w:rsidP="00AB06FB">
            <w:pPr>
              <w:rPr>
                <w:i/>
              </w:rPr>
            </w:pPr>
          </w:p>
        </w:tc>
      </w:tr>
      <w:tr w:rsidR="00CB4150" w14:paraId="61CC25FA" w14:textId="77777777" w:rsidTr="00CB4150">
        <w:trPr>
          <w:tblHeader/>
        </w:trPr>
        <w:tc>
          <w:tcPr>
            <w:tcW w:w="9526" w:type="dxa"/>
            <w:gridSpan w:val="4"/>
            <w:shd w:val="clear" w:color="auto" w:fill="CCFFCC"/>
            <w:vAlign w:val="center"/>
          </w:tcPr>
          <w:p w14:paraId="0D8FD431" w14:textId="77777777" w:rsidR="00CB4150" w:rsidRPr="004065B1" w:rsidRDefault="00CB4150" w:rsidP="00CB4150">
            <w:r w:rsidRPr="000A066E">
              <w:rPr>
                <w:b/>
              </w:rPr>
              <w:t>Action</w:t>
            </w:r>
          </w:p>
        </w:tc>
      </w:tr>
      <w:tr w:rsidR="00CB4150" w14:paraId="1ED14179" w14:textId="77777777" w:rsidTr="00CB4150">
        <w:trPr>
          <w:tblHeader/>
        </w:trPr>
        <w:tc>
          <w:tcPr>
            <w:tcW w:w="9526" w:type="dxa"/>
            <w:gridSpan w:val="4"/>
            <w:vAlign w:val="center"/>
          </w:tcPr>
          <w:p w14:paraId="6FD9E147" w14:textId="77777777" w:rsidR="00AB06FB" w:rsidRPr="006A6290" w:rsidRDefault="00AB06FB" w:rsidP="00AB06FB">
            <w:pPr>
              <w:rPr>
                <w:i/>
              </w:rPr>
            </w:pPr>
            <w:r w:rsidRPr="006A6290">
              <w:rPr>
                <w:i/>
              </w:rPr>
              <w:t>Centre the display on position 32°29.000’S 61° 04.000’E and then zoom in to a scale of 1:100,000.</w:t>
            </w:r>
          </w:p>
          <w:p w14:paraId="14A44B7E" w14:textId="73CAE874" w:rsidR="00AB06FB" w:rsidRPr="006A6290" w:rsidRDefault="00AB06FB" w:rsidP="00AB06FB">
            <w:pPr>
              <w:rPr>
                <w:i/>
              </w:rPr>
            </w:pPr>
            <w:r w:rsidRPr="006A6290">
              <w:rPr>
                <w:i/>
              </w:rPr>
              <w:t>1. Observe the display</w:t>
            </w:r>
          </w:p>
          <w:p w14:paraId="7DF0ED6C" w14:textId="77777777" w:rsidR="00CB4150" w:rsidRPr="006A6290" w:rsidRDefault="00AB06FB" w:rsidP="00AB06FB">
            <w:pPr>
              <w:rPr>
                <w:i/>
              </w:rPr>
            </w:pPr>
            <w:r w:rsidRPr="006A6290">
              <w:rPr>
                <w:i/>
              </w:rPr>
              <w:t>2.Select Full light lines</w:t>
            </w:r>
          </w:p>
        </w:tc>
      </w:tr>
      <w:tr w:rsidR="00CB4150" w14:paraId="36A264B9" w14:textId="77777777" w:rsidTr="00B12872">
        <w:trPr>
          <w:tblHeader/>
        </w:trPr>
        <w:tc>
          <w:tcPr>
            <w:tcW w:w="9526" w:type="dxa"/>
            <w:gridSpan w:val="4"/>
            <w:tcBorders>
              <w:bottom w:val="single" w:sz="4" w:space="0" w:color="auto"/>
            </w:tcBorders>
            <w:shd w:val="clear" w:color="auto" w:fill="CCFFCC"/>
            <w:vAlign w:val="center"/>
          </w:tcPr>
          <w:p w14:paraId="5CC96E89" w14:textId="77777777" w:rsidR="00CB4150" w:rsidRPr="004065B1" w:rsidRDefault="00CB4150" w:rsidP="00CB4150">
            <w:r w:rsidRPr="000A066E">
              <w:rPr>
                <w:b/>
              </w:rPr>
              <w:t>Results</w:t>
            </w:r>
          </w:p>
        </w:tc>
      </w:tr>
      <w:tr w:rsidR="00CB4150" w14:paraId="617FE539" w14:textId="77777777" w:rsidTr="00B12872">
        <w:trPr>
          <w:tblHeader/>
        </w:trPr>
        <w:tc>
          <w:tcPr>
            <w:tcW w:w="9526" w:type="dxa"/>
            <w:gridSpan w:val="4"/>
            <w:tcBorders>
              <w:bottom w:val="nil"/>
            </w:tcBorders>
            <w:vAlign w:val="center"/>
          </w:tcPr>
          <w:p w14:paraId="0EFED6B7" w14:textId="77777777" w:rsidR="00CB4150" w:rsidRPr="00E6095F" w:rsidRDefault="00AB06FB" w:rsidP="00CB4150">
            <w:pPr>
              <w:jc w:val="left"/>
              <w:rPr>
                <w:i/>
              </w:rPr>
            </w:pPr>
            <w:r w:rsidRPr="00E6095F">
              <w:rPr>
                <w:i/>
              </w:rPr>
              <w:t>1. Confirm that the objects display as in the image below:</w:t>
            </w:r>
          </w:p>
        </w:tc>
      </w:tr>
      <w:tr w:rsidR="00AB06FB" w14:paraId="7590D2A1" w14:textId="77777777" w:rsidTr="00B12872">
        <w:trPr>
          <w:tblHeader/>
        </w:trPr>
        <w:tc>
          <w:tcPr>
            <w:tcW w:w="9526" w:type="dxa"/>
            <w:gridSpan w:val="4"/>
            <w:tcBorders>
              <w:top w:val="nil"/>
            </w:tcBorders>
            <w:vAlign w:val="center"/>
          </w:tcPr>
          <w:p w14:paraId="0289A523" w14:textId="5034EB81" w:rsidR="00AB06FB" w:rsidRPr="00E6095F" w:rsidRDefault="00445B9F" w:rsidP="00AB06FB">
            <w:pPr>
              <w:jc w:val="center"/>
              <w:rPr>
                <w:i/>
              </w:rPr>
            </w:pPr>
            <w:del w:id="259" w:author="Yong" w:date="2023-04-19T13:42:00Z">
              <w:r w:rsidRPr="00445B9F" w:rsidDel="002C2191">
                <w:rPr>
                  <w:i/>
                  <w:noProof/>
                  <w:lang w:val="en-US" w:eastAsia="ko-KR"/>
                </w:rPr>
                <w:lastRenderedPageBreak/>
                <w:drawing>
                  <wp:inline distT="0" distB="0" distL="0" distR="0" wp14:anchorId="09EA9EA1" wp14:editId="714025B6">
                    <wp:extent cx="5992058" cy="5521181"/>
                    <wp:effectExtent l="0" t="0" r="8890" b="3810"/>
                    <wp:docPr id="43" name="Picture 43" descr="C:\msdokut\STANDARDIT\IHO\S64\Work 2016\Review Aug2016\New picture originals 16aug2016\3.3.11 pictur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msdokut\STANDARDIT\IHO\S64\Work 2016\Review Aug2016\New picture originals 16aug2016\3.3.11 picture 1.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6007725" cy="5535617"/>
                            </a:xfrm>
                            <a:prstGeom prst="rect">
                              <a:avLst/>
                            </a:prstGeom>
                            <a:noFill/>
                            <a:ln>
                              <a:noFill/>
                            </a:ln>
                          </pic:spPr>
                        </pic:pic>
                      </a:graphicData>
                    </a:graphic>
                  </wp:inline>
                </w:drawing>
              </w:r>
            </w:del>
            <w:commentRangeStart w:id="260"/>
            <w:ins w:id="261" w:author="Yong" w:date="2023-04-19T13:42:00Z">
              <w:r w:rsidR="002C2191">
                <w:rPr>
                  <w:i/>
                  <w:noProof/>
                  <w:snapToGrid/>
                  <w:lang w:val="en-US" w:eastAsia="ko-KR"/>
                </w:rPr>
                <w:drawing>
                  <wp:inline distT="0" distB="0" distL="0" distR="0" wp14:anchorId="193B98B8" wp14:editId="0DD9C135">
                    <wp:extent cx="6016625" cy="5543550"/>
                    <wp:effectExtent l="0" t="0" r="317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3.3.11 picture 1.PNG"/>
                            <pic:cNvPicPr/>
                          </pic:nvPicPr>
                          <pic:blipFill>
                            <a:blip r:embed="rId141">
                              <a:extLst>
                                <a:ext uri="{28A0092B-C50C-407E-A947-70E740481C1C}">
                                  <a14:useLocalDpi xmlns:a14="http://schemas.microsoft.com/office/drawing/2010/main" val="0"/>
                                </a:ext>
                              </a:extLst>
                            </a:blip>
                            <a:stretch>
                              <a:fillRect/>
                            </a:stretch>
                          </pic:blipFill>
                          <pic:spPr>
                            <a:xfrm>
                              <a:off x="0" y="0"/>
                              <a:ext cx="6016625" cy="5543550"/>
                            </a:xfrm>
                            <a:prstGeom prst="rect">
                              <a:avLst/>
                            </a:prstGeom>
                          </pic:spPr>
                        </pic:pic>
                      </a:graphicData>
                    </a:graphic>
                  </wp:inline>
                </w:drawing>
              </w:r>
            </w:ins>
            <w:commentRangeEnd w:id="260"/>
            <w:ins w:id="262" w:author="Yong" w:date="2023-04-19T13:43:00Z">
              <w:r w:rsidR="002C2191">
                <w:rPr>
                  <w:rStyle w:val="CommentReference"/>
                  <w:snapToGrid/>
                  <w:color w:val="000000"/>
                </w:rPr>
                <w:commentReference w:id="260"/>
              </w:r>
            </w:ins>
          </w:p>
        </w:tc>
      </w:tr>
    </w:tbl>
    <w:p w14:paraId="4FED5D0E" w14:textId="77777777" w:rsidR="00AB06FB" w:rsidRDefault="00AB06FB" w:rsidP="00CB4150"/>
    <w:tbl>
      <w:tblPr>
        <w:tblpPr w:leftFromText="141" w:rightFromText="141" w:tblpY="411"/>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91"/>
      </w:tblGrid>
      <w:tr w:rsidR="00AB06FB" w14:paraId="0B742F0C" w14:textId="77777777" w:rsidTr="0017264E">
        <w:trPr>
          <w:tblHeader/>
        </w:trPr>
        <w:tc>
          <w:tcPr>
            <w:tcW w:w="9526" w:type="dxa"/>
            <w:tcBorders>
              <w:bottom w:val="nil"/>
            </w:tcBorders>
            <w:vAlign w:val="center"/>
          </w:tcPr>
          <w:p w14:paraId="6017C883" w14:textId="683DD8AA" w:rsidR="00AB06FB" w:rsidRPr="00E6095F" w:rsidRDefault="00AB06FB" w:rsidP="0017264E">
            <w:pPr>
              <w:jc w:val="left"/>
              <w:rPr>
                <w:i/>
              </w:rPr>
            </w:pPr>
            <w:r>
              <w:br w:type="page"/>
            </w:r>
            <w:r w:rsidRPr="00E6095F">
              <w:rPr>
                <w:i/>
              </w:rPr>
              <w:t>2. After selecting Full light lines confirm that the objects display as in the image below</w:t>
            </w:r>
            <w:r w:rsidR="0040453D">
              <w:rPr>
                <w:i/>
              </w:rPr>
              <w:t>:</w:t>
            </w:r>
          </w:p>
        </w:tc>
      </w:tr>
      <w:tr w:rsidR="00AB06FB" w14:paraId="6BE0B14B" w14:textId="77777777" w:rsidTr="0017264E">
        <w:trPr>
          <w:tblHeader/>
        </w:trPr>
        <w:tc>
          <w:tcPr>
            <w:tcW w:w="9526" w:type="dxa"/>
            <w:tcBorders>
              <w:top w:val="nil"/>
            </w:tcBorders>
            <w:vAlign w:val="center"/>
          </w:tcPr>
          <w:p w14:paraId="033D9097" w14:textId="44825EB9" w:rsidR="00AB06FB" w:rsidRPr="00AB06FB" w:rsidRDefault="00445B9F" w:rsidP="0017264E">
            <w:pPr>
              <w:jc w:val="center"/>
            </w:pPr>
            <w:del w:id="263" w:author="Yong" w:date="2023-04-19T13:42:00Z">
              <w:r w:rsidRPr="00445B9F" w:rsidDel="002C2191">
                <w:rPr>
                  <w:noProof/>
                  <w:lang w:val="en-US" w:eastAsia="ko-KR"/>
                </w:rPr>
                <w:lastRenderedPageBreak/>
                <w:drawing>
                  <wp:inline distT="0" distB="0" distL="0" distR="0" wp14:anchorId="70E7174F" wp14:editId="265E9E9F">
                    <wp:extent cx="5891842" cy="5412446"/>
                    <wp:effectExtent l="0" t="0" r="0" b="0"/>
                    <wp:docPr id="44" name="Picture 44" descr="C:\msdokut\STANDARDIT\IHO\S64\Work 2016\Review Aug2016\New picture originals 16aug2016\3.3.11 pictur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msdokut\STANDARDIT\IHO\S64\Work 2016\Review Aug2016\New picture originals 16aug2016\3.3.11 picture 2.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905115" cy="5424639"/>
                            </a:xfrm>
                            <a:prstGeom prst="rect">
                              <a:avLst/>
                            </a:prstGeom>
                            <a:noFill/>
                            <a:ln>
                              <a:noFill/>
                            </a:ln>
                          </pic:spPr>
                        </pic:pic>
                      </a:graphicData>
                    </a:graphic>
                  </wp:inline>
                </w:drawing>
              </w:r>
            </w:del>
            <w:commentRangeStart w:id="264"/>
            <w:ins w:id="265" w:author="Yong" w:date="2023-04-19T13:42:00Z">
              <w:r w:rsidR="002C2191">
                <w:rPr>
                  <w:noProof/>
                  <w:snapToGrid/>
                  <w:lang w:val="en-US" w:eastAsia="ko-KR"/>
                </w:rPr>
                <w:drawing>
                  <wp:inline distT="0" distB="0" distL="0" distR="0" wp14:anchorId="5878BA18" wp14:editId="0C59D625">
                    <wp:extent cx="6051550" cy="5559425"/>
                    <wp:effectExtent l="0" t="0" r="6350" b="317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3.3.11 picture 2.PNG"/>
                            <pic:cNvPicPr/>
                          </pic:nvPicPr>
                          <pic:blipFill>
                            <a:blip r:embed="rId143">
                              <a:extLst>
                                <a:ext uri="{28A0092B-C50C-407E-A947-70E740481C1C}">
                                  <a14:useLocalDpi xmlns:a14="http://schemas.microsoft.com/office/drawing/2010/main" val="0"/>
                                </a:ext>
                              </a:extLst>
                            </a:blip>
                            <a:stretch>
                              <a:fillRect/>
                            </a:stretch>
                          </pic:blipFill>
                          <pic:spPr>
                            <a:xfrm>
                              <a:off x="0" y="0"/>
                              <a:ext cx="6051550" cy="5559425"/>
                            </a:xfrm>
                            <a:prstGeom prst="rect">
                              <a:avLst/>
                            </a:prstGeom>
                          </pic:spPr>
                        </pic:pic>
                      </a:graphicData>
                    </a:graphic>
                  </wp:inline>
                </w:drawing>
              </w:r>
            </w:ins>
            <w:commentRangeEnd w:id="264"/>
            <w:ins w:id="266" w:author="Yong" w:date="2023-04-19T13:43:00Z">
              <w:r w:rsidR="002C2191">
                <w:rPr>
                  <w:rStyle w:val="CommentReference"/>
                  <w:snapToGrid/>
                  <w:color w:val="000000"/>
                </w:rPr>
                <w:commentReference w:id="264"/>
              </w:r>
            </w:ins>
          </w:p>
        </w:tc>
      </w:tr>
    </w:tbl>
    <w:p w14:paraId="25FE6C2E" w14:textId="77777777" w:rsidR="00AB06FB" w:rsidRDefault="00AB06FB" w:rsidP="00CB4150"/>
    <w:p w14:paraId="2C88FAB4" w14:textId="77777777" w:rsidR="00CB4150" w:rsidRPr="000A408F" w:rsidRDefault="00AB06FB" w:rsidP="00E30B8F">
      <w:pPr>
        <w:pStyle w:val="Heading3"/>
      </w:pPr>
      <w:r>
        <w:br w:type="page"/>
      </w:r>
      <w:r w:rsidR="00CB4150">
        <w:lastRenderedPageBreak/>
        <w:t>National Language</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CB4150" w14:paraId="59D3BB18" w14:textId="77777777" w:rsidTr="00CB4150">
        <w:trPr>
          <w:trHeight w:val="454"/>
          <w:tblHeader/>
        </w:trPr>
        <w:tc>
          <w:tcPr>
            <w:tcW w:w="2381" w:type="dxa"/>
            <w:shd w:val="clear" w:color="auto" w:fill="CCFFCC"/>
            <w:vAlign w:val="center"/>
          </w:tcPr>
          <w:p w14:paraId="1E0684A3" w14:textId="77777777" w:rsidR="00CB4150" w:rsidRPr="004065B1" w:rsidRDefault="00CB4150" w:rsidP="00CB4150">
            <w:r w:rsidRPr="000A066E">
              <w:rPr>
                <w:b/>
              </w:rPr>
              <w:t>Test Reference</w:t>
            </w:r>
          </w:p>
        </w:tc>
        <w:tc>
          <w:tcPr>
            <w:tcW w:w="2381" w:type="dxa"/>
            <w:shd w:val="clear" w:color="auto" w:fill="CCFFCC"/>
            <w:vAlign w:val="center"/>
          </w:tcPr>
          <w:p w14:paraId="7B1B325C" w14:textId="77777777" w:rsidR="00CB4150" w:rsidRPr="004065B1" w:rsidRDefault="00CB4150" w:rsidP="00CB4150">
            <w:r>
              <w:t>3.</w:t>
            </w:r>
            <w:r w:rsidR="00C70567">
              <w:t>3.12</w:t>
            </w:r>
          </w:p>
        </w:tc>
        <w:tc>
          <w:tcPr>
            <w:tcW w:w="2382" w:type="dxa"/>
            <w:shd w:val="clear" w:color="auto" w:fill="CCFFCC"/>
            <w:vAlign w:val="center"/>
          </w:tcPr>
          <w:p w14:paraId="5D67E8C2" w14:textId="77777777" w:rsidR="00CB4150" w:rsidRPr="004065B1" w:rsidRDefault="00CB4150" w:rsidP="00CB4150">
            <w:r w:rsidRPr="000A066E">
              <w:rPr>
                <w:b/>
              </w:rPr>
              <w:t>IHO Reference</w:t>
            </w:r>
          </w:p>
        </w:tc>
        <w:tc>
          <w:tcPr>
            <w:tcW w:w="2382" w:type="dxa"/>
            <w:shd w:val="clear" w:color="auto" w:fill="CCFFCC"/>
            <w:vAlign w:val="center"/>
          </w:tcPr>
          <w:p w14:paraId="765945B2" w14:textId="77777777" w:rsidR="00CB4150" w:rsidRPr="004065B1" w:rsidRDefault="00CB4150" w:rsidP="00CB4150">
            <w:r w:rsidRPr="00A94802">
              <w:t>S-</w:t>
            </w:r>
            <w:r>
              <w:t>52 1</w:t>
            </w:r>
            <w:r w:rsidR="00C70567">
              <w:t>0.6.1.2</w:t>
            </w:r>
          </w:p>
        </w:tc>
      </w:tr>
      <w:tr w:rsidR="00CB4150" w14:paraId="3EBBF7F7" w14:textId="77777777" w:rsidTr="00CB4150">
        <w:trPr>
          <w:tblHeader/>
        </w:trPr>
        <w:tc>
          <w:tcPr>
            <w:tcW w:w="9526" w:type="dxa"/>
            <w:gridSpan w:val="4"/>
            <w:shd w:val="clear" w:color="auto" w:fill="CCFFCC"/>
            <w:vAlign w:val="center"/>
          </w:tcPr>
          <w:p w14:paraId="2ABD6442" w14:textId="77777777" w:rsidR="00CB4150" w:rsidRDefault="00CB4150" w:rsidP="00CB4150">
            <w:r w:rsidRPr="000A066E">
              <w:rPr>
                <w:b/>
              </w:rPr>
              <w:t>Test description</w:t>
            </w:r>
          </w:p>
        </w:tc>
      </w:tr>
      <w:tr w:rsidR="00CB4150" w14:paraId="33B022B2" w14:textId="77777777" w:rsidTr="00CB4150">
        <w:trPr>
          <w:tblHeader/>
        </w:trPr>
        <w:tc>
          <w:tcPr>
            <w:tcW w:w="9526" w:type="dxa"/>
            <w:gridSpan w:val="4"/>
            <w:vAlign w:val="center"/>
          </w:tcPr>
          <w:p w14:paraId="4C249D37" w14:textId="77777777" w:rsidR="00CB4150" w:rsidRPr="00E6095F" w:rsidRDefault="00C311A8" w:rsidP="00CB4150">
            <w:pPr>
              <w:rPr>
                <w:i/>
              </w:rPr>
            </w:pPr>
            <w:r w:rsidRPr="00E6095F">
              <w:rPr>
                <w:i/>
              </w:rPr>
              <w:t>Selecting the display of text in National language.</w:t>
            </w:r>
          </w:p>
        </w:tc>
      </w:tr>
      <w:tr w:rsidR="00CB4150" w14:paraId="4EE7B306" w14:textId="77777777" w:rsidTr="00CB4150">
        <w:trPr>
          <w:tblHeader/>
        </w:trPr>
        <w:tc>
          <w:tcPr>
            <w:tcW w:w="9526" w:type="dxa"/>
            <w:gridSpan w:val="4"/>
            <w:shd w:val="clear" w:color="auto" w:fill="CCFFCC"/>
            <w:vAlign w:val="center"/>
          </w:tcPr>
          <w:p w14:paraId="072FC6BB" w14:textId="77777777" w:rsidR="00CB4150" w:rsidRPr="004065B1" w:rsidRDefault="00CB4150" w:rsidP="00CB4150">
            <w:r w:rsidRPr="000A066E">
              <w:rPr>
                <w:b/>
              </w:rPr>
              <w:t>Setup</w:t>
            </w:r>
          </w:p>
        </w:tc>
      </w:tr>
      <w:tr w:rsidR="00CB4150" w14:paraId="2DBBC820" w14:textId="77777777" w:rsidTr="00CB4150">
        <w:trPr>
          <w:tblHeader/>
        </w:trPr>
        <w:tc>
          <w:tcPr>
            <w:tcW w:w="9526" w:type="dxa"/>
            <w:gridSpan w:val="4"/>
            <w:vAlign w:val="center"/>
          </w:tcPr>
          <w:p w14:paraId="29CBC4C6" w14:textId="6E74E11E" w:rsidR="00C311A8" w:rsidRPr="00E6095F" w:rsidRDefault="00C311A8" w:rsidP="00C311A8">
            <w:pPr>
              <w:rPr>
                <w:i/>
              </w:rPr>
            </w:pPr>
            <w:r w:rsidRPr="00E6095F">
              <w:rPr>
                <w:i/>
              </w:rPr>
              <w:t>Load the following cell 3.3 Settings\ENC_ROOT\GB4X0001.000 with the following settings:</w:t>
            </w:r>
          </w:p>
          <w:p w14:paraId="0948A05F" w14:textId="4A44A82B" w:rsidR="00C311A8" w:rsidRPr="00E6095F" w:rsidRDefault="00C311A8" w:rsidP="00C311A8">
            <w:pPr>
              <w:rPr>
                <w:i/>
              </w:rPr>
            </w:pPr>
            <w:r w:rsidRPr="00E6095F">
              <w:rPr>
                <w:i/>
              </w:rPr>
              <w:t xml:space="preserve">Select </w:t>
            </w:r>
            <w:r w:rsidR="00DE09B9">
              <w:rPr>
                <w:i/>
              </w:rPr>
              <w:t>Display Category</w:t>
            </w:r>
            <w:r w:rsidRPr="00E6095F">
              <w:rPr>
                <w:i/>
              </w:rPr>
              <w:t xml:space="preserve"> Other</w:t>
            </w:r>
          </w:p>
          <w:p w14:paraId="423D1814" w14:textId="77777777" w:rsidR="00C311A8" w:rsidRPr="00E6095F" w:rsidRDefault="00C311A8" w:rsidP="00C311A8">
            <w:pPr>
              <w:rPr>
                <w:i/>
              </w:rPr>
            </w:pPr>
            <w:r w:rsidRPr="00E6095F">
              <w:rPr>
                <w:i/>
              </w:rPr>
              <w:t xml:space="preserve">Select Symbolized Boundaries </w:t>
            </w:r>
          </w:p>
          <w:p w14:paraId="3CD1A09E" w14:textId="77777777" w:rsidR="00C311A8" w:rsidRDefault="00C311A8" w:rsidP="00C311A8">
            <w:pPr>
              <w:rPr>
                <w:i/>
              </w:rPr>
            </w:pPr>
            <w:r w:rsidRPr="00E6095F">
              <w:rPr>
                <w:i/>
              </w:rPr>
              <w:t xml:space="preserve">Select Paper chart symbols </w:t>
            </w:r>
          </w:p>
          <w:p w14:paraId="7A81F0C4" w14:textId="77777777" w:rsidR="000A7A57" w:rsidRDefault="000A7A57" w:rsidP="00C311A8">
            <w:pPr>
              <w:rPr>
                <w:i/>
              </w:rPr>
            </w:pPr>
            <w:r>
              <w:rPr>
                <w:i/>
              </w:rPr>
              <w:t>Select all Text groups</w:t>
            </w:r>
          </w:p>
          <w:p w14:paraId="65FE7900" w14:textId="6CC59C27" w:rsidR="000A7A57" w:rsidRPr="00E6095F" w:rsidRDefault="000A7A57" w:rsidP="00C311A8">
            <w:pPr>
              <w:rPr>
                <w:i/>
              </w:rPr>
            </w:pPr>
            <w:r>
              <w:rPr>
                <w:i/>
              </w:rPr>
              <w:t>Select Highlight Info</w:t>
            </w:r>
          </w:p>
          <w:p w14:paraId="4798031A" w14:textId="46F4678A" w:rsidR="00CB4150" w:rsidRPr="00E6095F" w:rsidRDefault="00CB4150" w:rsidP="00C311A8">
            <w:pPr>
              <w:rPr>
                <w:i/>
              </w:rPr>
            </w:pPr>
          </w:p>
        </w:tc>
      </w:tr>
      <w:tr w:rsidR="00CB4150" w14:paraId="4EFE83DB" w14:textId="77777777" w:rsidTr="00CB4150">
        <w:trPr>
          <w:tblHeader/>
        </w:trPr>
        <w:tc>
          <w:tcPr>
            <w:tcW w:w="9526" w:type="dxa"/>
            <w:gridSpan w:val="4"/>
            <w:shd w:val="clear" w:color="auto" w:fill="CCFFCC"/>
            <w:vAlign w:val="center"/>
          </w:tcPr>
          <w:p w14:paraId="17F938A3" w14:textId="77777777" w:rsidR="00CB4150" w:rsidRPr="004065B1" w:rsidRDefault="00CB4150" w:rsidP="00CB4150">
            <w:r w:rsidRPr="000A066E">
              <w:rPr>
                <w:b/>
              </w:rPr>
              <w:t>Action</w:t>
            </w:r>
          </w:p>
        </w:tc>
      </w:tr>
      <w:tr w:rsidR="00CB4150" w14:paraId="62E16841" w14:textId="77777777" w:rsidTr="00CB4150">
        <w:trPr>
          <w:tblHeader/>
        </w:trPr>
        <w:tc>
          <w:tcPr>
            <w:tcW w:w="9526" w:type="dxa"/>
            <w:gridSpan w:val="4"/>
            <w:vAlign w:val="center"/>
          </w:tcPr>
          <w:p w14:paraId="15153CB5" w14:textId="293504E2" w:rsidR="00C311A8" w:rsidRPr="00E6095F" w:rsidRDefault="00C311A8" w:rsidP="00C311A8">
            <w:pPr>
              <w:rPr>
                <w:i/>
              </w:rPr>
            </w:pPr>
            <w:r w:rsidRPr="00E6095F">
              <w:rPr>
                <w:i/>
              </w:rPr>
              <w:t>Centre the display on position 32°34.700’S  61° 22.300’E and then zoom in to a scale of 1:10</w:t>
            </w:r>
            <w:r w:rsidR="0040453D">
              <w:rPr>
                <w:i/>
              </w:rPr>
              <w:t xml:space="preserve"> </w:t>
            </w:r>
            <w:r w:rsidRPr="00E6095F">
              <w:rPr>
                <w:i/>
              </w:rPr>
              <w:t>000.</w:t>
            </w:r>
          </w:p>
          <w:p w14:paraId="6AC69E8E" w14:textId="72090D38" w:rsidR="00C311A8" w:rsidRPr="00E6095F" w:rsidRDefault="00C311A8" w:rsidP="00C311A8">
            <w:pPr>
              <w:rPr>
                <w:i/>
              </w:rPr>
            </w:pPr>
            <w:r w:rsidRPr="00E6095F">
              <w:rPr>
                <w:i/>
              </w:rPr>
              <w:t>1. Observe the display</w:t>
            </w:r>
          </w:p>
          <w:p w14:paraId="60BD8D45" w14:textId="77777777" w:rsidR="00CB4150" w:rsidRPr="00E6095F" w:rsidRDefault="00C311A8" w:rsidP="00C311A8">
            <w:pPr>
              <w:rPr>
                <w:i/>
              </w:rPr>
            </w:pPr>
            <w:r w:rsidRPr="00E6095F">
              <w:rPr>
                <w:i/>
              </w:rPr>
              <w:t>2.Select National language</w:t>
            </w:r>
          </w:p>
        </w:tc>
      </w:tr>
      <w:tr w:rsidR="00CB4150" w14:paraId="760BE26F" w14:textId="77777777" w:rsidTr="00B12872">
        <w:trPr>
          <w:tblHeader/>
        </w:trPr>
        <w:tc>
          <w:tcPr>
            <w:tcW w:w="9526" w:type="dxa"/>
            <w:gridSpan w:val="4"/>
            <w:tcBorders>
              <w:bottom w:val="single" w:sz="4" w:space="0" w:color="auto"/>
            </w:tcBorders>
            <w:shd w:val="clear" w:color="auto" w:fill="CCFFCC"/>
            <w:vAlign w:val="center"/>
          </w:tcPr>
          <w:p w14:paraId="7C697DCB" w14:textId="77777777" w:rsidR="00CB4150" w:rsidRPr="004065B1" w:rsidRDefault="00CB4150" w:rsidP="00CB4150">
            <w:r w:rsidRPr="000A066E">
              <w:rPr>
                <w:b/>
              </w:rPr>
              <w:t>Results</w:t>
            </w:r>
          </w:p>
        </w:tc>
      </w:tr>
      <w:tr w:rsidR="00CB4150" w14:paraId="6B287AEE" w14:textId="77777777" w:rsidTr="00B12872">
        <w:trPr>
          <w:tblHeader/>
        </w:trPr>
        <w:tc>
          <w:tcPr>
            <w:tcW w:w="9526" w:type="dxa"/>
            <w:gridSpan w:val="4"/>
            <w:tcBorders>
              <w:bottom w:val="nil"/>
            </w:tcBorders>
            <w:vAlign w:val="center"/>
          </w:tcPr>
          <w:p w14:paraId="40FAA8BF" w14:textId="77777777" w:rsidR="00CB4150" w:rsidRPr="00E6095F" w:rsidRDefault="00C311A8" w:rsidP="00CB4150">
            <w:pPr>
              <w:jc w:val="left"/>
              <w:rPr>
                <w:i/>
              </w:rPr>
            </w:pPr>
            <w:r w:rsidRPr="00E6095F">
              <w:rPr>
                <w:i/>
              </w:rPr>
              <w:t>1. Confirm that the objects display as in the image below:</w:t>
            </w:r>
          </w:p>
        </w:tc>
      </w:tr>
      <w:tr w:rsidR="00C311A8" w14:paraId="38B68071" w14:textId="77777777" w:rsidTr="00B12872">
        <w:trPr>
          <w:tblHeader/>
        </w:trPr>
        <w:tc>
          <w:tcPr>
            <w:tcW w:w="9526" w:type="dxa"/>
            <w:gridSpan w:val="4"/>
            <w:tcBorders>
              <w:top w:val="nil"/>
              <w:bottom w:val="nil"/>
            </w:tcBorders>
            <w:vAlign w:val="center"/>
          </w:tcPr>
          <w:p w14:paraId="0B00EA9C" w14:textId="77777777" w:rsidR="00C311A8" w:rsidRPr="00E6095F" w:rsidRDefault="0018522C" w:rsidP="00C311A8">
            <w:pPr>
              <w:jc w:val="center"/>
              <w:rPr>
                <w:i/>
              </w:rPr>
            </w:pPr>
            <w:r w:rsidRPr="00E6095F">
              <w:rPr>
                <w:i/>
                <w:noProof/>
                <w:lang w:val="en-US" w:eastAsia="ko-KR"/>
              </w:rPr>
              <w:drawing>
                <wp:inline distT="0" distB="0" distL="0" distR="0" wp14:anchorId="51BE27CA" wp14:editId="07095AEF">
                  <wp:extent cx="1695450" cy="904875"/>
                  <wp:effectExtent l="0" t="0" r="0" b="9525"/>
                  <wp:docPr id="104" name="Picture 104"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3"/>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1695450" cy="904875"/>
                          </a:xfrm>
                          <a:prstGeom prst="rect">
                            <a:avLst/>
                          </a:prstGeom>
                          <a:noFill/>
                          <a:ln>
                            <a:noFill/>
                          </a:ln>
                        </pic:spPr>
                      </pic:pic>
                    </a:graphicData>
                  </a:graphic>
                </wp:inline>
              </w:drawing>
            </w:r>
          </w:p>
          <w:p w14:paraId="3D3516BF" w14:textId="77777777" w:rsidR="00C311A8" w:rsidRPr="00E6095F" w:rsidRDefault="00C311A8" w:rsidP="00C311A8">
            <w:pPr>
              <w:jc w:val="center"/>
              <w:rPr>
                <w:i/>
              </w:rPr>
            </w:pPr>
          </w:p>
        </w:tc>
      </w:tr>
      <w:tr w:rsidR="00C311A8" w14:paraId="2538DBF7" w14:textId="77777777" w:rsidTr="00B12872">
        <w:trPr>
          <w:tblHeader/>
        </w:trPr>
        <w:tc>
          <w:tcPr>
            <w:tcW w:w="9526" w:type="dxa"/>
            <w:gridSpan w:val="4"/>
            <w:tcBorders>
              <w:top w:val="nil"/>
              <w:bottom w:val="nil"/>
            </w:tcBorders>
            <w:vAlign w:val="center"/>
          </w:tcPr>
          <w:p w14:paraId="4C6A4DD6" w14:textId="77777777" w:rsidR="00C311A8" w:rsidRPr="00E6095F" w:rsidRDefault="00C311A8" w:rsidP="00CB4150">
            <w:pPr>
              <w:jc w:val="left"/>
              <w:rPr>
                <w:i/>
              </w:rPr>
            </w:pPr>
            <w:r w:rsidRPr="00E6095F">
              <w:rPr>
                <w:i/>
              </w:rPr>
              <w:t>2. After selecting National language confirm that the objects display as in the image below:</w:t>
            </w:r>
          </w:p>
        </w:tc>
      </w:tr>
      <w:tr w:rsidR="00C311A8" w14:paraId="7ACB756F" w14:textId="77777777" w:rsidTr="00B12872">
        <w:trPr>
          <w:tblHeader/>
        </w:trPr>
        <w:tc>
          <w:tcPr>
            <w:tcW w:w="9526" w:type="dxa"/>
            <w:gridSpan w:val="4"/>
            <w:tcBorders>
              <w:top w:val="nil"/>
              <w:bottom w:val="nil"/>
            </w:tcBorders>
            <w:vAlign w:val="center"/>
          </w:tcPr>
          <w:p w14:paraId="115B68AD" w14:textId="77777777" w:rsidR="00C311A8" w:rsidRPr="00E6095F" w:rsidRDefault="0018522C" w:rsidP="00C311A8">
            <w:pPr>
              <w:jc w:val="center"/>
              <w:rPr>
                <w:i/>
              </w:rPr>
            </w:pPr>
            <w:r w:rsidRPr="00E6095F">
              <w:rPr>
                <w:i/>
                <w:noProof/>
                <w:lang w:val="en-US" w:eastAsia="ko-KR"/>
              </w:rPr>
              <w:drawing>
                <wp:inline distT="0" distB="0" distL="0" distR="0" wp14:anchorId="0CF2418B" wp14:editId="44C9263F">
                  <wp:extent cx="1981200" cy="904875"/>
                  <wp:effectExtent l="0" t="0" r="0" b="9525"/>
                  <wp:docPr id="105" name="Picture 105"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3"/>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1981200" cy="904875"/>
                          </a:xfrm>
                          <a:prstGeom prst="rect">
                            <a:avLst/>
                          </a:prstGeom>
                          <a:noFill/>
                          <a:ln>
                            <a:noFill/>
                          </a:ln>
                        </pic:spPr>
                      </pic:pic>
                    </a:graphicData>
                  </a:graphic>
                </wp:inline>
              </w:drawing>
            </w:r>
          </w:p>
        </w:tc>
      </w:tr>
      <w:tr w:rsidR="00C311A8" w14:paraId="429E1FFC" w14:textId="77777777" w:rsidTr="00B12872">
        <w:trPr>
          <w:tblHeader/>
        </w:trPr>
        <w:tc>
          <w:tcPr>
            <w:tcW w:w="9526" w:type="dxa"/>
            <w:gridSpan w:val="4"/>
            <w:tcBorders>
              <w:top w:val="nil"/>
            </w:tcBorders>
            <w:vAlign w:val="center"/>
          </w:tcPr>
          <w:p w14:paraId="6A651331" w14:textId="77777777" w:rsidR="00C311A8" w:rsidRPr="00E6095F" w:rsidRDefault="00C311A8" w:rsidP="00CB4150">
            <w:pPr>
              <w:jc w:val="left"/>
              <w:rPr>
                <w:i/>
              </w:rPr>
            </w:pPr>
            <w:r w:rsidRPr="00E6095F">
              <w:rPr>
                <w:i/>
              </w:rPr>
              <w:t>Note: This object has name in national language (NOBJNM) and information in national language (NINFOM)</w:t>
            </w:r>
          </w:p>
        </w:tc>
      </w:tr>
    </w:tbl>
    <w:p w14:paraId="473DD093" w14:textId="77777777" w:rsidR="00CB4150" w:rsidRDefault="00CB4150" w:rsidP="00CB4150"/>
    <w:p w14:paraId="297782ED" w14:textId="77777777" w:rsidR="00CB4150" w:rsidRPr="000A408F" w:rsidRDefault="00C311A8" w:rsidP="00E30B8F">
      <w:pPr>
        <w:pStyle w:val="Heading2"/>
      </w:pPr>
      <w:r>
        <w:br w:type="page"/>
      </w:r>
      <w:bookmarkStart w:id="267" w:name="_Toc120212608"/>
      <w:r w:rsidR="00CB4150">
        <w:lastRenderedPageBreak/>
        <w:t>Non-Official Data</w:t>
      </w:r>
      <w:bookmarkEnd w:id="267"/>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CB4150" w14:paraId="6C830152" w14:textId="77777777" w:rsidTr="00CB4150">
        <w:trPr>
          <w:trHeight w:val="454"/>
          <w:tblHeader/>
        </w:trPr>
        <w:tc>
          <w:tcPr>
            <w:tcW w:w="2381" w:type="dxa"/>
            <w:shd w:val="clear" w:color="auto" w:fill="CCFFCC"/>
            <w:vAlign w:val="center"/>
          </w:tcPr>
          <w:p w14:paraId="68E68AAC" w14:textId="77777777" w:rsidR="00CB4150" w:rsidRPr="004065B1" w:rsidRDefault="00CB4150" w:rsidP="00CB4150">
            <w:r w:rsidRPr="000A066E">
              <w:rPr>
                <w:b/>
              </w:rPr>
              <w:t>Test Reference</w:t>
            </w:r>
          </w:p>
        </w:tc>
        <w:tc>
          <w:tcPr>
            <w:tcW w:w="2381" w:type="dxa"/>
            <w:shd w:val="clear" w:color="auto" w:fill="CCFFCC"/>
            <w:vAlign w:val="center"/>
          </w:tcPr>
          <w:p w14:paraId="6F62DABF" w14:textId="77777777" w:rsidR="00CB4150" w:rsidRPr="004065B1" w:rsidRDefault="00CB4150" w:rsidP="00CB4150">
            <w:r>
              <w:t>3.4 a)</w:t>
            </w:r>
          </w:p>
        </w:tc>
        <w:tc>
          <w:tcPr>
            <w:tcW w:w="2382" w:type="dxa"/>
            <w:shd w:val="clear" w:color="auto" w:fill="CCFFCC"/>
            <w:vAlign w:val="center"/>
          </w:tcPr>
          <w:p w14:paraId="3E6ED1AA" w14:textId="77777777" w:rsidR="00CB4150" w:rsidRPr="004065B1" w:rsidRDefault="00CB4150" w:rsidP="00CB4150">
            <w:r w:rsidRPr="000A066E">
              <w:rPr>
                <w:b/>
              </w:rPr>
              <w:t>IHO Reference</w:t>
            </w:r>
          </w:p>
        </w:tc>
        <w:tc>
          <w:tcPr>
            <w:tcW w:w="2382" w:type="dxa"/>
            <w:shd w:val="clear" w:color="auto" w:fill="CCFFCC"/>
            <w:vAlign w:val="center"/>
          </w:tcPr>
          <w:p w14:paraId="3C6E3F66" w14:textId="77777777" w:rsidR="00CB4150" w:rsidRPr="004065B1" w:rsidRDefault="00CB4150" w:rsidP="00CB4150">
            <w:r w:rsidRPr="00A94802">
              <w:t>S-</w:t>
            </w:r>
            <w:r>
              <w:t>52 10.1.7</w:t>
            </w:r>
          </w:p>
        </w:tc>
      </w:tr>
      <w:tr w:rsidR="00CB4150" w14:paraId="5C22036B" w14:textId="77777777" w:rsidTr="00CB4150">
        <w:trPr>
          <w:tblHeader/>
        </w:trPr>
        <w:tc>
          <w:tcPr>
            <w:tcW w:w="9526" w:type="dxa"/>
            <w:gridSpan w:val="4"/>
            <w:shd w:val="clear" w:color="auto" w:fill="CCFFCC"/>
            <w:vAlign w:val="center"/>
          </w:tcPr>
          <w:p w14:paraId="78D69BC0" w14:textId="77777777" w:rsidR="00CB4150" w:rsidRDefault="00CB4150" w:rsidP="00CB4150">
            <w:r w:rsidRPr="000A066E">
              <w:rPr>
                <w:b/>
              </w:rPr>
              <w:t>Test description</w:t>
            </w:r>
          </w:p>
        </w:tc>
      </w:tr>
      <w:tr w:rsidR="00CB4150" w14:paraId="6FC139E8" w14:textId="77777777" w:rsidTr="00CB4150">
        <w:trPr>
          <w:tblHeader/>
        </w:trPr>
        <w:tc>
          <w:tcPr>
            <w:tcW w:w="9526" w:type="dxa"/>
            <w:gridSpan w:val="4"/>
            <w:vAlign w:val="center"/>
          </w:tcPr>
          <w:p w14:paraId="1FEA04A7" w14:textId="77777777" w:rsidR="00CB4150" w:rsidRPr="00E6095F" w:rsidRDefault="00C311A8" w:rsidP="00CB4150">
            <w:pPr>
              <w:rPr>
                <w:i/>
              </w:rPr>
            </w:pPr>
            <w:r w:rsidRPr="00E6095F">
              <w:rPr>
                <w:i/>
              </w:rPr>
              <w:t>Loading and display of non-official data.</w:t>
            </w:r>
          </w:p>
        </w:tc>
      </w:tr>
      <w:tr w:rsidR="00CB4150" w14:paraId="7B5D09D5" w14:textId="77777777" w:rsidTr="00CB4150">
        <w:trPr>
          <w:tblHeader/>
        </w:trPr>
        <w:tc>
          <w:tcPr>
            <w:tcW w:w="9526" w:type="dxa"/>
            <w:gridSpan w:val="4"/>
            <w:shd w:val="clear" w:color="auto" w:fill="CCFFCC"/>
            <w:vAlign w:val="center"/>
          </w:tcPr>
          <w:p w14:paraId="62D75ECF" w14:textId="77777777" w:rsidR="00CB4150" w:rsidRPr="004065B1" w:rsidRDefault="00CB4150" w:rsidP="00CB4150">
            <w:r w:rsidRPr="000A066E">
              <w:rPr>
                <w:b/>
              </w:rPr>
              <w:t>Setup</w:t>
            </w:r>
          </w:p>
        </w:tc>
      </w:tr>
      <w:tr w:rsidR="00CB4150" w14:paraId="5F4F1D42" w14:textId="77777777" w:rsidTr="00CB4150">
        <w:trPr>
          <w:tblHeader/>
        </w:trPr>
        <w:tc>
          <w:tcPr>
            <w:tcW w:w="9526" w:type="dxa"/>
            <w:gridSpan w:val="4"/>
            <w:vAlign w:val="center"/>
          </w:tcPr>
          <w:p w14:paraId="3B4F1A07" w14:textId="77777777" w:rsidR="00C311A8" w:rsidRPr="00E6095F" w:rsidRDefault="00C311A8" w:rsidP="00C311A8">
            <w:pPr>
              <w:rPr>
                <w:i/>
              </w:rPr>
            </w:pPr>
            <w:r w:rsidRPr="00E6095F">
              <w:rPr>
                <w:i/>
              </w:rPr>
              <w:t>Load the following cell 3.4 Non-Official Data\ENC_ROOT\1B5X01NE.000</w:t>
            </w:r>
          </w:p>
          <w:p w14:paraId="64A65CE0" w14:textId="77777777" w:rsidR="00C311A8" w:rsidRPr="00E6095F" w:rsidRDefault="00C311A8" w:rsidP="00C311A8">
            <w:pPr>
              <w:rPr>
                <w:i/>
              </w:rPr>
            </w:pPr>
          </w:p>
          <w:p w14:paraId="5D45F183" w14:textId="77777777" w:rsidR="00CB4150" w:rsidRPr="004065B1" w:rsidRDefault="00C311A8" w:rsidP="00C311A8">
            <w:r w:rsidRPr="00E6095F">
              <w:rPr>
                <w:i/>
              </w:rPr>
              <w:t>(The producer code of this cell has been changed from GB to 1B and the agency code (AGEN) has been modified from 540 to 65535 as specified in S-57 clauses 4.3.1 and 2.1.)</w:t>
            </w:r>
          </w:p>
        </w:tc>
      </w:tr>
      <w:tr w:rsidR="00CB4150" w14:paraId="34A45ED9" w14:textId="77777777" w:rsidTr="00CB4150">
        <w:trPr>
          <w:tblHeader/>
        </w:trPr>
        <w:tc>
          <w:tcPr>
            <w:tcW w:w="9526" w:type="dxa"/>
            <w:gridSpan w:val="4"/>
            <w:shd w:val="clear" w:color="auto" w:fill="CCFFCC"/>
            <w:vAlign w:val="center"/>
          </w:tcPr>
          <w:p w14:paraId="792251AD" w14:textId="77777777" w:rsidR="00CB4150" w:rsidRPr="004065B1" w:rsidRDefault="00CB4150" w:rsidP="00CB4150">
            <w:r w:rsidRPr="000A066E">
              <w:rPr>
                <w:b/>
              </w:rPr>
              <w:t>Action</w:t>
            </w:r>
          </w:p>
        </w:tc>
      </w:tr>
      <w:tr w:rsidR="00CB4150" w14:paraId="03AB32F5" w14:textId="77777777" w:rsidTr="00CB4150">
        <w:trPr>
          <w:tblHeader/>
        </w:trPr>
        <w:tc>
          <w:tcPr>
            <w:tcW w:w="9526" w:type="dxa"/>
            <w:gridSpan w:val="4"/>
            <w:vAlign w:val="center"/>
          </w:tcPr>
          <w:p w14:paraId="20D76E32" w14:textId="77777777" w:rsidR="00CB4150" w:rsidRPr="00E6095F" w:rsidRDefault="00C311A8" w:rsidP="00CB4150">
            <w:pPr>
              <w:rPr>
                <w:i/>
              </w:rPr>
            </w:pPr>
            <w:r w:rsidRPr="00E6095F">
              <w:rPr>
                <w:i/>
              </w:rPr>
              <w:t>Visually inspect the cell.</w:t>
            </w:r>
          </w:p>
        </w:tc>
      </w:tr>
      <w:tr w:rsidR="00CB4150" w14:paraId="665F3621" w14:textId="77777777" w:rsidTr="00CB4150">
        <w:trPr>
          <w:tblHeader/>
        </w:trPr>
        <w:tc>
          <w:tcPr>
            <w:tcW w:w="9526" w:type="dxa"/>
            <w:gridSpan w:val="4"/>
            <w:shd w:val="clear" w:color="auto" w:fill="CCFFCC"/>
            <w:vAlign w:val="center"/>
          </w:tcPr>
          <w:p w14:paraId="59CE9CB8" w14:textId="77777777" w:rsidR="00CB4150" w:rsidRPr="004065B1" w:rsidRDefault="00CB4150" w:rsidP="00CB4150">
            <w:r w:rsidRPr="000A066E">
              <w:rPr>
                <w:b/>
              </w:rPr>
              <w:t>Results</w:t>
            </w:r>
          </w:p>
        </w:tc>
      </w:tr>
      <w:tr w:rsidR="00CB4150" w14:paraId="0B61B04F" w14:textId="77777777" w:rsidTr="00CB4150">
        <w:trPr>
          <w:tblHeader/>
        </w:trPr>
        <w:tc>
          <w:tcPr>
            <w:tcW w:w="9526" w:type="dxa"/>
            <w:gridSpan w:val="4"/>
            <w:vAlign w:val="center"/>
          </w:tcPr>
          <w:p w14:paraId="6DAC706B" w14:textId="77777777" w:rsidR="00CB4150" w:rsidRPr="00E6095F" w:rsidRDefault="00C311A8" w:rsidP="00CB4150">
            <w:pPr>
              <w:jc w:val="left"/>
              <w:rPr>
                <w:i/>
              </w:rPr>
            </w:pPr>
            <w:r w:rsidRPr="00E6095F">
              <w:rPr>
                <w:i/>
              </w:rPr>
              <w:t>Confirm that the cell displays bounded by the LC(NONHODAT) symbol as defined in the Presentation Library and that an indication to refer to the official chart is provided.</w:t>
            </w:r>
          </w:p>
        </w:tc>
      </w:tr>
    </w:tbl>
    <w:p w14:paraId="3DB58EDB" w14:textId="77777777" w:rsidR="00CB4150" w:rsidRDefault="00CB4150" w:rsidP="00CB4150"/>
    <w:p w14:paraId="79363E53" w14:textId="77777777" w:rsidR="00CB4150" w:rsidRPr="000A408F" w:rsidRDefault="00CB4150" w:rsidP="00E30B8F">
      <w:pPr>
        <w:pStyle w:val="Heading2"/>
      </w:pPr>
      <w:bookmarkStart w:id="268" w:name="_Toc120212609"/>
      <w:r>
        <w:t>Area of No Data</w:t>
      </w:r>
      <w:bookmarkEnd w:id="268"/>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CB4150" w14:paraId="30DD0179" w14:textId="77777777" w:rsidTr="00CB4150">
        <w:trPr>
          <w:trHeight w:val="454"/>
          <w:tblHeader/>
        </w:trPr>
        <w:tc>
          <w:tcPr>
            <w:tcW w:w="2381" w:type="dxa"/>
            <w:shd w:val="clear" w:color="auto" w:fill="CCFFCC"/>
            <w:vAlign w:val="center"/>
          </w:tcPr>
          <w:p w14:paraId="3101DD08" w14:textId="77777777" w:rsidR="00CB4150" w:rsidRPr="004065B1" w:rsidRDefault="00CB4150" w:rsidP="00CB4150">
            <w:r w:rsidRPr="000A066E">
              <w:rPr>
                <w:b/>
              </w:rPr>
              <w:t>Test Reference</w:t>
            </w:r>
          </w:p>
        </w:tc>
        <w:tc>
          <w:tcPr>
            <w:tcW w:w="2381" w:type="dxa"/>
            <w:shd w:val="clear" w:color="auto" w:fill="CCFFCC"/>
            <w:vAlign w:val="center"/>
          </w:tcPr>
          <w:p w14:paraId="2F893E85" w14:textId="77777777" w:rsidR="00CB4150" w:rsidRPr="004065B1" w:rsidRDefault="00CB4150" w:rsidP="00CB4150">
            <w:r>
              <w:t>3.5</w:t>
            </w:r>
          </w:p>
        </w:tc>
        <w:tc>
          <w:tcPr>
            <w:tcW w:w="2382" w:type="dxa"/>
            <w:shd w:val="clear" w:color="auto" w:fill="CCFFCC"/>
            <w:vAlign w:val="center"/>
          </w:tcPr>
          <w:p w14:paraId="3F303A26" w14:textId="77777777" w:rsidR="00CB4150" w:rsidRPr="004065B1" w:rsidRDefault="00CB4150" w:rsidP="00CB4150">
            <w:r w:rsidRPr="000A066E">
              <w:rPr>
                <w:b/>
              </w:rPr>
              <w:t>IHO Reference</w:t>
            </w:r>
          </w:p>
        </w:tc>
        <w:tc>
          <w:tcPr>
            <w:tcW w:w="2382" w:type="dxa"/>
            <w:shd w:val="clear" w:color="auto" w:fill="CCFFCC"/>
            <w:vAlign w:val="center"/>
          </w:tcPr>
          <w:p w14:paraId="3833A8BC" w14:textId="77777777" w:rsidR="00CB4150" w:rsidRPr="004065B1" w:rsidRDefault="00CB4150" w:rsidP="00CB4150">
            <w:r w:rsidRPr="00A94802">
              <w:t>S-</w:t>
            </w:r>
            <w:r>
              <w:t>52 10.1.8</w:t>
            </w:r>
          </w:p>
        </w:tc>
      </w:tr>
      <w:tr w:rsidR="00CB4150" w14:paraId="557595D5" w14:textId="77777777" w:rsidTr="00CB4150">
        <w:trPr>
          <w:tblHeader/>
        </w:trPr>
        <w:tc>
          <w:tcPr>
            <w:tcW w:w="9526" w:type="dxa"/>
            <w:gridSpan w:val="4"/>
            <w:shd w:val="clear" w:color="auto" w:fill="CCFFCC"/>
            <w:vAlign w:val="center"/>
          </w:tcPr>
          <w:p w14:paraId="298E5C3F" w14:textId="77777777" w:rsidR="00CB4150" w:rsidRDefault="00CB4150" w:rsidP="00CB4150">
            <w:r w:rsidRPr="000A066E">
              <w:rPr>
                <w:b/>
              </w:rPr>
              <w:t>Test description</w:t>
            </w:r>
          </w:p>
        </w:tc>
      </w:tr>
      <w:tr w:rsidR="00CB4150" w14:paraId="332EC0EA" w14:textId="77777777" w:rsidTr="00CB4150">
        <w:trPr>
          <w:tblHeader/>
        </w:trPr>
        <w:tc>
          <w:tcPr>
            <w:tcW w:w="9526" w:type="dxa"/>
            <w:gridSpan w:val="4"/>
            <w:vAlign w:val="center"/>
          </w:tcPr>
          <w:p w14:paraId="1B01E805" w14:textId="77777777" w:rsidR="00CB4150" w:rsidRPr="00E6095F" w:rsidRDefault="00C311A8" w:rsidP="00CB4150">
            <w:pPr>
              <w:rPr>
                <w:i/>
              </w:rPr>
            </w:pPr>
            <w:r w:rsidRPr="00E6095F">
              <w:rPr>
                <w:i/>
              </w:rPr>
              <w:t>Loading and display of areas of no data.</w:t>
            </w:r>
          </w:p>
        </w:tc>
      </w:tr>
      <w:tr w:rsidR="00CB4150" w14:paraId="0861FF90" w14:textId="77777777" w:rsidTr="00CB4150">
        <w:trPr>
          <w:tblHeader/>
        </w:trPr>
        <w:tc>
          <w:tcPr>
            <w:tcW w:w="9526" w:type="dxa"/>
            <w:gridSpan w:val="4"/>
            <w:shd w:val="clear" w:color="auto" w:fill="CCFFCC"/>
            <w:vAlign w:val="center"/>
          </w:tcPr>
          <w:p w14:paraId="23AB9438" w14:textId="77777777" w:rsidR="00CB4150" w:rsidRPr="004065B1" w:rsidRDefault="00CB4150" w:rsidP="00CB4150">
            <w:r w:rsidRPr="000A066E">
              <w:rPr>
                <w:b/>
              </w:rPr>
              <w:t>Setup</w:t>
            </w:r>
          </w:p>
        </w:tc>
      </w:tr>
      <w:tr w:rsidR="00CB4150" w14:paraId="3ED57C9A" w14:textId="77777777" w:rsidTr="00CB4150">
        <w:trPr>
          <w:tblHeader/>
        </w:trPr>
        <w:tc>
          <w:tcPr>
            <w:tcW w:w="9526" w:type="dxa"/>
            <w:gridSpan w:val="4"/>
            <w:vAlign w:val="center"/>
          </w:tcPr>
          <w:p w14:paraId="3295FB46" w14:textId="77777777" w:rsidR="00CB4150" w:rsidRPr="00E6095F" w:rsidRDefault="00C311A8" w:rsidP="00CB4150">
            <w:pPr>
              <w:rPr>
                <w:i/>
              </w:rPr>
            </w:pPr>
            <w:r w:rsidRPr="00E6095F">
              <w:rPr>
                <w:i/>
              </w:rPr>
              <w:t>Load the following cell 2.1.1 Power Up\ENC_ROOT\GB4X0000.000</w:t>
            </w:r>
          </w:p>
        </w:tc>
      </w:tr>
      <w:tr w:rsidR="00CB4150" w14:paraId="449B8E27" w14:textId="77777777" w:rsidTr="00CB4150">
        <w:trPr>
          <w:tblHeader/>
        </w:trPr>
        <w:tc>
          <w:tcPr>
            <w:tcW w:w="9526" w:type="dxa"/>
            <w:gridSpan w:val="4"/>
            <w:shd w:val="clear" w:color="auto" w:fill="CCFFCC"/>
            <w:vAlign w:val="center"/>
          </w:tcPr>
          <w:p w14:paraId="1F1A076C" w14:textId="77777777" w:rsidR="00CB4150" w:rsidRPr="004065B1" w:rsidRDefault="00CB4150" w:rsidP="00CB4150">
            <w:r w:rsidRPr="000A066E">
              <w:rPr>
                <w:b/>
              </w:rPr>
              <w:t>Action</w:t>
            </w:r>
          </w:p>
        </w:tc>
      </w:tr>
      <w:tr w:rsidR="00CB4150" w14:paraId="61C0296D" w14:textId="77777777" w:rsidTr="00CB4150">
        <w:trPr>
          <w:tblHeader/>
        </w:trPr>
        <w:tc>
          <w:tcPr>
            <w:tcW w:w="9526" w:type="dxa"/>
            <w:gridSpan w:val="4"/>
            <w:vAlign w:val="center"/>
          </w:tcPr>
          <w:p w14:paraId="1EA958CB" w14:textId="77777777" w:rsidR="00CB4150" w:rsidRPr="00E6095F" w:rsidRDefault="00C311A8" w:rsidP="00CB4150">
            <w:pPr>
              <w:rPr>
                <w:i/>
              </w:rPr>
            </w:pPr>
            <w:r w:rsidRPr="00E6095F">
              <w:rPr>
                <w:i/>
              </w:rPr>
              <w:t>View a display area for which no ENC data is present, the area around the edge of the cell.</w:t>
            </w:r>
          </w:p>
        </w:tc>
      </w:tr>
      <w:tr w:rsidR="00CB4150" w14:paraId="04296110" w14:textId="77777777" w:rsidTr="00CB4150">
        <w:trPr>
          <w:tblHeader/>
        </w:trPr>
        <w:tc>
          <w:tcPr>
            <w:tcW w:w="9526" w:type="dxa"/>
            <w:gridSpan w:val="4"/>
            <w:shd w:val="clear" w:color="auto" w:fill="CCFFCC"/>
            <w:vAlign w:val="center"/>
          </w:tcPr>
          <w:p w14:paraId="240237F4" w14:textId="77777777" w:rsidR="00CB4150" w:rsidRPr="004065B1" w:rsidRDefault="00CB4150" w:rsidP="00CB4150">
            <w:r w:rsidRPr="000A066E">
              <w:rPr>
                <w:b/>
              </w:rPr>
              <w:t>Results</w:t>
            </w:r>
          </w:p>
        </w:tc>
      </w:tr>
      <w:tr w:rsidR="00CB4150" w14:paraId="5DCBA1E6" w14:textId="77777777" w:rsidTr="00CB4150">
        <w:trPr>
          <w:tblHeader/>
        </w:trPr>
        <w:tc>
          <w:tcPr>
            <w:tcW w:w="9526" w:type="dxa"/>
            <w:gridSpan w:val="4"/>
            <w:vAlign w:val="center"/>
          </w:tcPr>
          <w:p w14:paraId="427D58FC" w14:textId="77777777" w:rsidR="00CB4150" w:rsidRPr="00E6095F" w:rsidRDefault="00C311A8" w:rsidP="00CB4150">
            <w:pPr>
              <w:jc w:val="left"/>
              <w:rPr>
                <w:i/>
              </w:rPr>
            </w:pPr>
            <w:r w:rsidRPr="00E6095F">
              <w:rPr>
                <w:i/>
              </w:rPr>
              <w:t>Confirm that the “no data” area symbolization defined in the Presentation Library is displayed in the appropriate area.</w:t>
            </w:r>
          </w:p>
        </w:tc>
      </w:tr>
    </w:tbl>
    <w:p w14:paraId="680ED30A" w14:textId="77777777" w:rsidR="00CB4150" w:rsidRDefault="00CB4150" w:rsidP="00CB4150"/>
    <w:p w14:paraId="1BC30259" w14:textId="182B6766" w:rsidR="00CB4150" w:rsidRDefault="00CB4150" w:rsidP="00E30B8F">
      <w:pPr>
        <w:pStyle w:val="Heading2"/>
      </w:pPr>
      <w:bookmarkStart w:id="269" w:name="_Toc120212610"/>
      <w:r>
        <w:t>Display priority</w:t>
      </w:r>
      <w:bookmarkEnd w:id="269"/>
    </w:p>
    <w:p w14:paraId="233DD066" w14:textId="77777777" w:rsidR="00CB4150" w:rsidRPr="00CB4150" w:rsidRDefault="00CB4150" w:rsidP="00E30B8F">
      <w:pPr>
        <w:pStyle w:val="Heading3"/>
      </w:pPr>
      <w:r>
        <w:t>Different priority</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381"/>
        <w:gridCol w:w="2381"/>
        <w:gridCol w:w="2382"/>
        <w:gridCol w:w="2462"/>
      </w:tblGrid>
      <w:tr w:rsidR="00CB4150" w14:paraId="022427ED" w14:textId="77777777" w:rsidTr="00D773A1">
        <w:trPr>
          <w:trHeight w:val="454"/>
          <w:tblHeader/>
        </w:trPr>
        <w:tc>
          <w:tcPr>
            <w:tcW w:w="2381" w:type="dxa"/>
            <w:shd w:val="clear" w:color="auto" w:fill="CCFFCC"/>
            <w:vAlign w:val="center"/>
          </w:tcPr>
          <w:p w14:paraId="15709826" w14:textId="77777777" w:rsidR="00CB4150" w:rsidRPr="004065B1" w:rsidRDefault="00CB4150" w:rsidP="00CB4150">
            <w:r w:rsidRPr="000A066E">
              <w:rPr>
                <w:b/>
              </w:rPr>
              <w:t>Test Reference</w:t>
            </w:r>
          </w:p>
        </w:tc>
        <w:tc>
          <w:tcPr>
            <w:tcW w:w="2381" w:type="dxa"/>
            <w:shd w:val="clear" w:color="auto" w:fill="CCFFCC"/>
            <w:vAlign w:val="center"/>
          </w:tcPr>
          <w:p w14:paraId="1B899B09" w14:textId="77777777" w:rsidR="00CB4150" w:rsidRPr="004065B1" w:rsidRDefault="00CB4150" w:rsidP="00CB4150">
            <w:r>
              <w:t>3.6.1</w:t>
            </w:r>
          </w:p>
        </w:tc>
        <w:tc>
          <w:tcPr>
            <w:tcW w:w="2382" w:type="dxa"/>
            <w:shd w:val="clear" w:color="auto" w:fill="CCFFCC"/>
            <w:vAlign w:val="center"/>
          </w:tcPr>
          <w:p w14:paraId="090D68B6" w14:textId="77777777" w:rsidR="00CB4150" w:rsidRPr="004065B1" w:rsidRDefault="00CB4150" w:rsidP="00CB4150">
            <w:r w:rsidRPr="000A066E">
              <w:rPr>
                <w:b/>
              </w:rPr>
              <w:t>IHO Reference</w:t>
            </w:r>
          </w:p>
        </w:tc>
        <w:tc>
          <w:tcPr>
            <w:tcW w:w="2462" w:type="dxa"/>
            <w:shd w:val="clear" w:color="auto" w:fill="CCFFCC"/>
            <w:vAlign w:val="center"/>
          </w:tcPr>
          <w:p w14:paraId="6276C9AF" w14:textId="77777777" w:rsidR="00CB4150" w:rsidRPr="004065B1" w:rsidRDefault="00CB4150" w:rsidP="00CB4150">
            <w:r w:rsidRPr="00A94802">
              <w:t>S-</w:t>
            </w:r>
            <w:r>
              <w:t>52 10.3.4.1</w:t>
            </w:r>
          </w:p>
        </w:tc>
      </w:tr>
      <w:tr w:rsidR="00CB4150" w14:paraId="1E379979" w14:textId="77777777" w:rsidTr="00D773A1">
        <w:trPr>
          <w:tblHeader/>
        </w:trPr>
        <w:tc>
          <w:tcPr>
            <w:tcW w:w="9606" w:type="dxa"/>
            <w:gridSpan w:val="4"/>
            <w:shd w:val="clear" w:color="auto" w:fill="CCFFCC"/>
            <w:vAlign w:val="center"/>
          </w:tcPr>
          <w:p w14:paraId="401C7169" w14:textId="77777777" w:rsidR="00CB4150" w:rsidRDefault="00CB4150" w:rsidP="00CB4150">
            <w:r w:rsidRPr="000A066E">
              <w:rPr>
                <w:b/>
              </w:rPr>
              <w:t>Test description</w:t>
            </w:r>
          </w:p>
        </w:tc>
      </w:tr>
      <w:tr w:rsidR="00CB4150" w14:paraId="775F80EA" w14:textId="77777777" w:rsidTr="00D773A1">
        <w:trPr>
          <w:tblHeader/>
        </w:trPr>
        <w:tc>
          <w:tcPr>
            <w:tcW w:w="9606" w:type="dxa"/>
            <w:gridSpan w:val="4"/>
            <w:vAlign w:val="center"/>
          </w:tcPr>
          <w:p w14:paraId="560776A5" w14:textId="77777777" w:rsidR="00CB4150" w:rsidRPr="00E6095F" w:rsidRDefault="00C311A8" w:rsidP="00CB4150">
            <w:pPr>
              <w:rPr>
                <w:i/>
              </w:rPr>
            </w:pPr>
            <w:r w:rsidRPr="00E6095F">
              <w:rPr>
                <w:i/>
              </w:rPr>
              <w:t>Different priority and different geometry</w:t>
            </w:r>
          </w:p>
        </w:tc>
      </w:tr>
      <w:tr w:rsidR="00CB4150" w14:paraId="568D18D1" w14:textId="77777777" w:rsidTr="00D773A1">
        <w:trPr>
          <w:tblHeader/>
        </w:trPr>
        <w:tc>
          <w:tcPr>
            <w:tcW w:w="9606" w:type="dxa"/>
            <w:gridSpan w:val="4"/>
            <w:shd w:val="clear" w:color="auto" w:fill="CCFFCC"/>
            <w:vAlign w:val="center"/>
          </w:tcPr>
          <w:p w14:paraId="25E17D35" w14:textId="77777777" w:rsidR="00CB4150" w:rsidRPr="004065B1" w:rsidRDefault="00CB4150" w:rsidP="00CB4150">
            <w:r w:rsidRPr="000A066E">
              <w:rPr>
                <w:b/>
              </w:rPr>
              <w:t>Setup</w:t>
            </w:r>
          </w:p>
        </w:tc>
      </w:tr>
      <w:tr w:rsidR="00CB4150" w14:paraId="36F2B29B" w14:textId="77777777" w:rsidTr="00D773A1">
        <w:trPr>
          <w:tblHeader/>
        </w:trPr>
        <w:tc>
          <w:tcPr>
            <w:tcW w:w="9606" w:type="dxa"/>
            <w:gridSpan w:val="4"/>
            <w:vAlign w:val="center"/>
          </w:tcPr>
          <w:p w14:paraId="7DFDFD76" w14:textId="77777777" w:rsidR="00C311A8" w:rsidRPr="00E6095F" w:rsidRDefault="00C311A8" w:rsidP="00C311A8">
            <w:pPr>
              <w:rPr>
                <w:i/>
              </w:rPr>
            </w:pPr>
            <w:r w:rsidRPr="00E6095F">
              <w:rPr>
                <w:i/>
              </w:rPr>
              <w:t>Load the following cell 3.6 Display priorities\ENC_ROOT\2J5X0001.000 with the following settings:</w:t>
            </w:r>
          </w:p>
          <w:p w14:paraId="13F19B85" w14:textId="68663DCD" w:rsidR="00C311A8" w:rsidRPr="00E6095F" w:rsidRDefault="004D4BFB" w:rsidP="00C311A8">
            <w:pPr>
              <w:rPr>
                <w:i/>
              </w:rPr>
            </w:pPr>
            <w:r w:rsidRPr="004D4BFB">
              <w:rPr>
                <w:i/>
              </w:rPr>
              <w:t xml:space="preserve">Set the </w:t>
            </w:r>
            <w:r w:rsidR="0069033B">
              <w:rPr>
                <w:i/>
              </w:rPr>
              <w:t xml:space="preserve">Safety Contour </w:t>
            </w:r>
            <w:r w:rsidRPr="004D4BFB">
              <w:rPr>
                <w:i/>
              </w:rPr>
              <w:t xml:space="preserve">value to 30 m </w:t>
            </w:r>
          </w:p>
          <w:p w14:paraId="36E7F656" w14:textId="71C29AA2" w:rsidR="00C311A8" w:rsidRPr="00E6095F" w:rsidRDefault="004D4BFB" w:rsidP="00C311A8">
            <w:pPr>
              <w:rPr>
                <w:i/>
              </w:rPr>
            </w:pPr>
            <w:r>
              <w:rPr>
                <w:i/>
              </w:rPr>
              <w:t xml:space="preserve">Set </w:t>
            </w:r>
            <w:r w:rsidR="007D0469">
              <w:rPr>
                <w:i/>
              </w:rPr>
              <w:t>Display Category</w:t>
            </w:r>
            <w:r>
              <w:rPr>
                <w:i/>
              </w:rPr>
              <w:t xml:space="preserve"> </w:t>
            </w:r>
            <w:r w:rsidR="007D0469">
              <w:rPr>
                <w:i/>
              </w:rPr>
              <w:t>Other</w:t>
            </w:r>
          </w:p>
          <w:p w14:paraId="7BE223D8" w14:textId="77777777" w:rsidR="00C311A8" w:rsidRPr="00E6095F" w:rsidRDefault="00C311A8" w:rsidP="00C311A8">
            <w:pPr>
              <w:rPr>
                <w:i/>
              </w:rPr>
            </w:pPr>
            <w:r w:rsidRPr="00E6095F">
              <w:rPr>
                <w:i/>
              </w:rPr>
              <w:t xml:space="preserve">Text display = On </w:t>
            </w:r>
          </w:p>
          <w:p w14:paraId="2D86172C" w14:textId="77777777" w:rsidR="00C311A8" w:rsidRPr="00E6095F" w:rsidRDefault="00C311A8" w:rsidP="00C311A8">
            <w:pPr>
              <w:rPr>
                <w:i/>
              </w:rPr>
            </w:pPr>
            <w:r w:rsidRPr="00E6095F">
              <w:rPr>
                <w:i/>
              </w:rPr>
              <w:t xml:space="preserve">Shallow pattern = On </w:t>
            </w:r>
          </w:p>
          <w:p w14:paraId="710A0938" w14:textId="77777777" w:rsidR="00575260" w:rsidRDefault="00C311A8" w:rsidP="00C311A8">
            <w:pPr>
              <w:rPr>
                <w:i/>
              </w:rPr>
            </w:pPr>
            <w:r w:rsidRPr="00E6095F">
              <w:rPr>
                <w:i/>
              </w:rPr>
              <w:t xml:space="preserve">Information indication = On </w:t>
            </w:r>
          </w:p>
          <w:p w14:paraId="7BEC9824" w14:textId="77777777" w:rsidR="00575260" w:rsidRDefault="00C311A8" w:rsidP="00C311A8">
            <w:pPr>
              <w:rPr>
                <w:i/>
              </w:rPr>
            </w:pPr>
            <w:r w:rsidRPr="00E6095F">
              <w:rPr>
                <w:i/>
              </w:rPr>
              <w:t xml:space="preserve">Symbolized Boundaries = On </w:t>
            </w:r>
          </w:p>
          <w:p w14:paraId="0C33B6A6" w14:textId="3E95A440" w:rsidR="00CB4150" w:rsidRPr="00E6095F" w:rsidRDefault="00C311A8" w:rsidP="00C311A8">
            <w:pPr>
              <w:rPr>
                <w:i/>
              </w:rPr>
            </w:pPr>
            <w:r w:rsidRPr="00E6095F">
              <w:rPr>
                <w:i/>
              </w:rPr>
              <w:t>Simplified Symbols = Off</w:t>
            </w:r>
          </w:p>
        </w:tc>
      </w:tr>
      <w:tr w:rsidR="00CB4150" w14:paraId="70E157B3" w14:textId="77777777" w:rsidTr="00D773A1">
        <w:trPr>
          <w:tblHeader/>
        </w:trPr>
        <w:tc>
          <w:tcPr>
            <w:tcW w:w="9606" w:type="dxa"/>
            <w:gridSpan w:val="4"/>
            <w:shd w:val="clear" w:color="auto" w:fill="CCFFCC"/>
            <w:vAlign w:val="center"/>
          </w:tcPr>
          <w:p w14:paraId="17BAB5E9" w14:textId="77777777" w:rsidR="00CB4150" w:rsidRPr="004065B1" w:rsidRDefault="00CB4150" w:rsidP="00CB4150">
            <w:r w:rsidRPr="000A066E">
              <w:rPr>
                <w:b/>
              </w:rPr>
              <w:t>Action</w:t>
            </w:r>
          </w:p>
        </w:tc>
      </w:tr>
      <w:tr w:rsidR="00CB4150" w14:paraId="47E82C1D" w14:textId="77777777" w:rsidTr="00D773A1">
        <w:trPr>
          <w:tblHeader/>
        </w:trPr>
        <w:tc>
          <w:tcPr>
            <w:tcW w:w="9606" w:type="dxa"/>
            <w:gridSpan w:val="4"/>
            <w:vAlign w:val="center"/>
          </w:tcPr>
          <w:p w14:paraId="0FEE66BD" w14:textId="77777777" w:rsidR="00CB4150" w:rsidRPr="00E6095F" w:rsidRDefault="00C311A8" w:rsidP="00CB4150">
            <w:pPr>
              <w:rPr>
                <w:i/>
              </w:rPr>
            </w:pPr>
            <w:r w:rsidRPr="00E6095F">
              <w:rPr>
                <w:i/>
              </w:rPr>
              <w:t>View the objects at position 32°20.400’S  61°20.650’ E  scale 1:5000</w:t>
            </w:r>
          </w:p>
        </w:tc>
      </w:tr>
      <w:tr w:rsidR="00C311A8" w14:paraId="5BD40A59" w14:textId="77777777" w:rsidTr="00D773A1">
        <w:trPr>
          <w:tblHeader/>
        </w:trPr>
        <w:tc>
          <w:tcPr>
            <w:tcW w:w="9606" w:type="dxa"/>
            <w:gridSpan w:val="4"/>
            <w:tcBorders>
              <w:bottom w:val="single" w:sz="4" w:space="0" w:color="auto"/>
            </w:tcBorders>
            <w:shd w:val="clear" w:color="auto" w:fill="CCFFCC"/>
            <w:vAlign w:val="center"/>
          </w:tcPr>
          <w:p w14:paraId="69AE392B" w14:textId="77777777" w:rsidR="00C311A8" w:rsidRPr="004065B1" w:rsidRDefault="00C311A8" w:rsidP="002164D3">
            <w:pPr>
              <w:keepNext/>
              <w:keepLines/>
            </w:pPr>
            <w:r w:rsidRPr="000A066E">
              <w:rPr>
                <w:b/>
              </w:rPr>
              <w:lastRenderedPageBreak/>
              <w:t>Results</w:t>
            </w:r>
          </w:p>
        </w:tc>
      </w:tr>
      <w:tr w:rsidR="00C311A8" w14:paraId="75F8A116" w14:textId="77777777" w:rsidTr="00D773A1">
        <w:trPr>
          <w:tblHeader/>
        </w:trPr>
        <w:tc>
          <w:tcPr>
            <w:tcW w:w="9606" w:type="dxa"/>
            <w:gridSpan w:val="4"/>
            <w:tcBorders>
              <w:bottom w:val="nil"/>
            </w:tcBorders>
            <w:vAlign w:val="center"/>
          </w:tcPr>
          <w:p w14:paraId="709DEF77" w14:textId="77777777" w:rsidR="00C311A8" w:rsidRPr="00E6095F" w:rsidRDefault="00C311A8" w:rsidP="002164D3">
            <w:pPr>
              <w:keepNext/>
              <w:keepLines/>
              <w:jc w:val="left"/>
              <w:rPr>
                <w:i/>
              </w:rPr>
            </w:pPr>
            <w:r w:rsidRPr="00E6095F">
              <w:rPr>
                <w:i/>
              </w:rPr>
              <w:t>Confirm that items 1-6 display as shown in the graphic below:</w:t>
            </w:r>
          </w:p>
        </w:tc>
      </w:tr>
      <w:tr w:rsidR="00C311A8" w14:paraId="294A15B0" w14:textId="77777777" w:rsidTr="00D773A1">
        <w:trPr>
          <w:tblHeader/>
        </w:trPr>
        <w:tc>
          <w:tcPr>
            <w:tcW w:w="9606" w:type="dxa"/>
            <w:gridSpan w:val="4"/>
            <w:tcBorders>
              <w:top w:val="nil"/>
            </w:tcBorders>
            <w:vAlign w:val="center"/>
          </w:tcPr>
          <w:p w14:paraId="5E48C8BE" w14:textId="72A82B94" w:rsidR="00C311A8" w:rsidRPr="00C311A8" w:rsidRDefault="00D773A1" w:rsidP="00C311A8">
            <w:pPr>
              <w:jc w:val="center"/>
            </w:pPr>
            <w:r>
              <w:object w:dxaOrig="12240" w:dyaOrig="7784" w14:anchorId="2AE4BA39">
                <v:shape id="_x0000_i1025" type="#_x0000_t75" style="width:466.95pt;height:296.2pt" o:ole="">
                  <v:imagedata r:id="rId146" o:title=""/>
                </v:shape>
                <o:OLEObject Type="Embed" ProgID="PBrush" ShapeID="_x0000_i1025" DrawAspect="Content" ObjectID="_1743417326" r:id="rId147"/>
              </w:object>
            </w:r>
          </w:p>
        </w:tc>
      </w:tr>
    </w:tbl>
    <w:p w14:paraId="1A2ED3A9" w14:textId="77777777" w:rsidR="00C311A8" w:rsidRDefault="00C311A8" w:rsidP="00CB4150"/>
    <w:p w14:paraId="162157A1" w14:textId="77777777" w:rsidR="00D773A1" w:rsidRDefault="00D773A1">
      <w:pPr>
        <w:widowControl/>
        <w:spacing w:line="240" w:lineRule="auto"/>
        <w:jc w:val="left"/>
        <w:rPr>
          <w:b/>
        </w:rPr>
      </w:pPr>
      <w:r>
        <w:br w:type="page"/>
      </w:r>
    </w:p>
    <w:p w14:paraId="117AC241" w14:textId="4D2B6DD5" w:rsidR="00CB4150" w:rsidRPr="00CB4150" w:rsidRDefault="00CB4150" w:rsidP="00E30B8F">
      <w:pPr>
        <w:pStyle w:val="Heading3"/>
      </w:pPr>
      <w:r>
        <w:lastRenderedPageBreak/>
        <w:t>Same priority</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60"/>
        <w:gridCol w:w="2185"/>
        <w:gridCol w:w="2561"/>
        <w:gridCol w:w="2385"/>
      </w:tblGrid>
      <w:tr w:rsidR="00CB4150" w14:paraId="5CD7C701" w14:textId="77777777" w:rsidTr="00CB4150">
        <w:trPr>
          <w:trHeight w:val="454"/>
          <w:tblHeader/>
        </w:trPr>
        <w:tc>
          <w:tcPr>
            <w:tcW w:w="2381" w:type="dxa"/>
            <w:shd w:val="clear" w:color="auto" w:fill="CCFFCC"/>
            <w:vAlign w:val="center"/>
          </w:tcPr>
          <w:p w14:paraId="2D7AF282" w14:textId="77777777" w:rsidR="00CB4150" w:rsidRPr="004065B1" w:rsidRDefault="00CB4150" w:rsidP="00CB4150">
            <w:r w:rsidRPr="000A066E">
              <w:rPr>
                <w:b/>
              </w:rPr>
              <w:t>Test Reference</w:t>
            </w:r>
          </w:p>
        </w:tc>
        <w:tc>
          <w:tcPr>
            <w:tcW w:w="2381" w:type="dxa"/>
            <w:shd w:val="clear" w:color="auto" w:fill="CCFFCC"/>
            <w:vAlign w:val="center"/>
          </w:tcPr>
          <w:p w14:paraId="60B63639" w14:textId="77777777" w:rsidR="00CB4150" w:rsidRPr="004065B1" w:rsidRDefault="00CB4150" w:rsidP="00CB4150">
            <w:r>
              <w:t>3.6.</w:t>
            </w:r>
            <w:r w:rsidR="00C70567">
              <w:t>2</w:t>
            </w:r>
          </w:p>
        </w:tc>
        <w:tc>
          <w:tcPr>
            <w:tcW w:w="2382" w:type="dxa"/>
            <w:shd w:val="clear" w:color="auto" w:fill="CCFFCC"/>
            <w:vAlign w:val="center"/>
          </w:tcPr>
          <w:p w14:paraId="494B101C" w14:textId="77777777" w:rsidR="00CB4150" w:rsidRPr="004065B1" w:rsidRDefault="00CB4150" w:rsidP="00CB4150">
            <w:r w:rsidRPr="000A066E">
              <w:rPr>
                <w:b/>
              </w:rPr>
              <w:t>IHO Reference</w:t>
            </w:r>
          </w:p>
        </w:tc>
        <w:tc>
          <w:tcPr>
            <w:tcW w:w="2382" w:type="dxa"/>
            <w:shd w:val="clear" w:color="auto" w:fill="CCFFCC"/>
            <w:vAlign w:val="center"/>
          </w:tcPr>
          <w:p w14:paraId="5FB5CF1F" w14:textId="77777777" w:rsidR="00CB4150" w:rsidRPr="004065B1" w:rsidRDefault="00CB4150" w:rsidP="00CB4150">
            <w:r w:rsidRPr="00A94802">
              <w:t>S-</w:t>
            </w:r>
            <w:r>
              <w:t>52 10.3.4.1</w:t>
            </w:r>
          </w:p>
        </w:tc>
      </w:tr>
      <w:tr w:rsidR="00CB4150" w14:paraId="0BCFFCC9" w14:textId="77777777" w:rsidTr="00CB4150">
        <w:trPr>
          <w:tblHeader/>
        </w:trPr>
        <w:tc>
          <w:tcPr>
            <w:tcW w:w="9526" w:type="dxa"/>
            <w:gridSpan w:val="4"/>
            <w:shd w:val="clear" w:color="auto" w:fill="CCFFCC"/>
            <w:vAlign w:val="center"/>
          </w:tcPr>
          <w:p w14:paraId="5CFA5D09" w14:textId="77777777" w:rsidR="00CB4150" w:rsidRDefault="00CB4150" w:rsidP="00CB4150">
            <w:r w:rsidRPr="000A066E">
              <w:rPr>
                <w:b/>
              </w:rPr>
              <w:t>Test description</w:t>
            </w:r>
          </w:p>
        </w:tc>
      </w:tr>
      <w:tr w:rsidR="00CB4150" w14:paraId="2E9FE3E0" w14:textId="77777777" w:rsidTr="00CB4150">
        <w:trPr>
          <w:tblHeader/>
        </w:trPr>
        <w:tc>
          <w:tcPr>
            <w:tcW w:w="9526" w:type="dxa"/>
            <w:gridSpan w:val="4"/>
            <w:vAlign w:val="center"/>
          </w:tcPr>
          <w:p w14:paraId="45216EAE" w14:textId="77777777" w:rsidR="00CB4150" w:rsidRPr="00E6095F" w:rsidRDefault="00C311A8" w:rsidP="00CB4150">
            <w:pPr>
              <w:rPr>
                <w:i/>
              </w:rPr>
            </w:pPr>
            <w:r w:rsidRPr="00E6095F">
              <w:rPr>
                <w:i/>
              </w:rPr>
              <w:t>Same priority and different geometry</w:t>
            </w:r>
          </w:p>
        </w:tc>
      </w:tr>
      <w:tr w:rsidR="00CB4150" w14:paraId="60B7F7E0" w14:textId="77777777" w:rsidTr="00CB4150">
        <w:trPr>
          <w:tblHeader/>
        </w:trPr>
        <w:tc>
          <w:tcPr>
            <w:tcW w:w="9526" w:type="dxa"/>
            <w:gridSpan w:val="4"/>
            <w:shd w:val="clear" w:color="auto" w:fill="CCFFCC"/>
            <w:vAlign w:val="center"/>
          </w:tcPr>
          <w:p w14:paraId="46F5D9F9" w14:textId="77777777" w:rsidR="00CB4150" w:rsidRPr="004065B1" w:rsidRDefault="00CB4150" w:rsidP="00CB4150">
            <w:r w:rsidRPr="000A066E">
              <w:rPr>
                <w:b/>
              </w:rPr>
              <w:t>Setup</w:t>
            </w:r>
          </w:p>
        </w:tc>
      </w:tr>
      <w:tr w:rsidR="00CB4150" w14:paraId="6E40285E" w14:textId="77777777" w:rsidTr="00CB4150">
        <w:trPr>
          <w:tblHeader/>
        </w:trPr>
        <w:tc>
          <w:tcPr>
            <w:tcW w:w="9526" w:type="dxa"/>
            <w:gridSpan w:val="4"/>
            <w:vAlign w:val="center"/>
          </w:tcPr>
          <w:p w14:paraId="0CAD4517" w14:textId="77777777" w:rsidR="00CB4150" w:rsidRPr="00E6095F" w:rsidRDefault="00C311A8" w:rsidP="00CB4150">
            <w:pPr>
              <w:rPr>
                <w:i/>
              </w:rPr>
            </w:pPr>
            <w:r w:rsidRPr="00E6095F">
              <w:rPr>
                <w:i/>
              </w:rPr>
              <w:t>As for test 3.6.1</w:t>
            </w:r>
          </w:p>
        </w:tc>
      </w:tr>
      <w:tr w:rsidR="00CB4150" w14:paraId="3D90064A" w14:textId="77777777" w:rsidTr="00CB4150">
        <w:trPr>
          <w:tblHeader/>
        </w:trPr>
        <w:tc>
          <w:tcPr>
            <w:tcW w:w="9526" w:type="dxa"/>
            <w:gridSpan w:val="4"/>
            <w:shd w:val="clear" w:color="auto" w:fill="CCFFCC"/>
            <w:vAlign w:val="center"/>
          </w:tcPr>
          <w:p w14:paraId="2E599403" w14:textId="77777777" w:rsidR="00CB4150" w:rsidRPr="004065B1" w:rsidRDefault="00CB4150" w:rsidP="00CB4150">
            <w:r w:rsidRPr="000A066E">
              <w:rPr>
                <w:b/>
              </w:rPr>
              <w:t>Action</w:t>
            </w:r>
          </w:p>
        </w:tc>
      </w:tr>
      <w:tr w:rsidR="00CB4150" w14:paraId="24F4D145" w14:textId="77777777" w:rsidTr="00CB4150">
        <w:trPr>
          <w:tblHeader/>
        </w:trPr>
        <w:tc>
          <w:tcPr>
            <w:tcW w:w="9526" w:type="dxa"/>
            <w:gridSpan w:val="4"/>
            <w:vAlign w:val="center"/>
          </w:tcPr>
          <w:p w14:paraId="594E1E7F" w14:textId="77777777" w:rsidR="00CB4150" w:rsidRPr="00E6095F" w:rsidRDefault="00C311A8" w:rsidP="00CB4150">
            <w:pPr>
              <w:rPr>
                <w:i/>
              </w:rPr>
            </w:pPr>
            <w:r w:rsidRPr="00E6095F">
              <w:rPr>
                <w:i/>
              </w:rPr>
              <w:t>View the objects at position 32°20.400’S 61°21.900’ E scale 1:5000</w:t>
            </w:r>
          </w:p>
        </w:tc>
      </w:tr>
      <w:tr w:rsidR="00CB4150" w14:paraId="114A6C9C" w14:textId="77777777" w:rsidTr="00B12872">
        <w:trPr>
          <w:tblHeader/>
        </w:trPr>
        <w:tc>
          <w:tcPr>
            <w:tcW w:w="9526" w:type="dxa"/>
            <w:gridSpan w:val="4"/>
            <w:tcBorders>
              <w:bottom w:val="single" w:sz="4" w:space="0" w:color="auto"/>
            </w:tcBorders>
            <w:shd w:val="clear" w:color="auto" w:fill="CCFFCC"/>
            <w:vAlign w:val="center"/>
          </w:tcPr>
          <w:p w14:paraId="5F0D0374" w14:textId="77777777" w:rsidR="00CB4150" w:rsidRPr="004065B1" w:rsidRDefault="00CB4150" w:rsidP="00CB4150">
            <w:r w:rsidRPr="000A066E">
              <w:rPr>
                <w:b/>
              </w:rPr>
              <w:t>Results</w:t>
            </w:r>
          </w:p>
        </w:tc>
      </w:tr>
      <w:tr w:rsidR="00CB4150" w14:paraId="6AC9798D" w14:textId="77777777" w:rsidTr="00B12872">
        <w:trPr>
          <w:tblHeader/>
        </w:trPr>
        <w:tc>
          <w:tcPr>
            <w:tcW w:w="9526" w:type="dxa"/>
            <w:gridSpan w:val="4"/>
            <w:tcBorders>
              <w:bottom w:val="nil"/>
            </w:tcBorders>
            <w:vAlign w:val="center"/>
          </w:tcPr>
          <w:p w14:paraId="6F354CA0" w14:textId="77777777" w:rsidR="00CB4150" w:rsidRPr="00E6095F" w:rsidRDefault="00AA3791" w:rsidP="00CB4150">
            <w:pPr>
              <w:jc w:val="left"/>
              <w:rPr>
                <w:i/>
              </w:rPr>
            </w:pPr>
            <w:r w:rsidRPr="00E6095F">
              <w:rPr>
                <w:i/>
              </w:rPr>
              <w:t>Co</w:t>
            </w:r>
            <w:r w:rsidR="00C311A8" w:rsidRPr="00E6095F">
              <w:rPr>
                <w:i/>
              </w:rPr>
              <w:t>nfirm that items 1-6 display as shown in the graphic below:</w:t>
            </w:r>
          </w:p>
        </w:tc>
      </w:tr>
      <w:tr w:rsidR="00AA3791" w14:paraId="6527A2C2" w14:textId="77777777" w:rsidTr="00B12872">
        <w:trPr>
          <w:tblHeader/>
        </w:trPr>
        <w:tc>
          <w:tcPr>
            <w:tcW w:w="9526" w:type="dxa"/>
            <w:gridSpan w:val="4"/>
            <w:tcBorders>
              <w:top w:val="nil"/>
            </w:tcBorders>
            <w:vAlign w:val="center"/>
          </w:tcPr>
          <w:p w14:paraId="4E4917EC" w14:textId="64D69264" w:rsidR="00AA3791" w:rsidRDefault="003530D7" w:rsidP="00AA3791">
            <w:pPr>
              <w:jc w:val="center"/>
            </w:pPr>
            <w:r w:rsidRPr="00EF287F">
              <w:rPr>
                <w:noProof/>
                <w:snapToGrid/>
                <w:lang w:val="en-US" w:eastAsia="ko-KR"/>
              </w:rPr>
              <w:drawing>
                <wp:inline distT="0" distB="0" distL="0" distR="0" wp14:anchorId="2DD18B01" wp14:editId="19D4C1A6">
                  <wp:extent cx="6016625" cy="418592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3.6.2 picture 1.png"/>
                          <pic:cNvPicPr/>
                        </pic:nvPicPr>
                        <pic:blipFill>
                          <a:blip r:embed="rId148">
                            <a:extLst>
                              <a:ext uri="{28A0092B-C50C-407E-A947-70E740481C1C}">
                                <a14:useLocalDpi xmlns:a14="http://schemas.microsoft.com/office/drawing/2010/main" val="0"/>
                              </a:ext>
                            </a:extLst>
                          </a:blip>
                          <a:stretch>
                            <a:fillRect/>
                          </a:stretch>
                        </pic:blipFill>
                        <pic:spPr>
                          <a:xfrm>
                            <a:off x="0" y="0"/>
                            <a:ext cx="6016625" cy="4185920"/>
                          </a:xfrm>
                          <a:prstGeom prst="rect">
                            <a:avLst/>
                          </a:prstGeom>
                        </pic:spPr>
                      </pic:pic>
                    </a:graphicData>
                  </a:graphic>
                </wp:inline>
              </w:drawing>
            </w:r>
          </w:p>
        </w:tc>
      </w:tr>
    </w:tbl>
    <w:p w14:paraId="3C9BC724" w14:textId="77777777" w:rsidR="00CB4150" w:rsidRDefault="00CB4150" w:rsidP="00CB4150"/>
    <w:p w14:paraId="3F3381AD" w14:textId="77777777" w:rsidR="00CB4150" w:rsidRPr="00CB4150" w:rsidRDefault="00AA3791" w:rsidP="00E30B8F">
      <w:pPr>
        <w:pStyle w:val="Heading3"/>
      </w:pPr>
      <w:r>
        <w:br w:type="page"/>
      </w:r>
      <w:r w:rsidR="00CB4150">
        <w:lastRenderedPageBreak/>
        <w:t>Line Suppression</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60"/>
        <w:gridCol w:w="2185"/>
        <w:gridCol w:w="2561"/>
        <w:gridCol w:w="2385"/>
      </w:tblGrid>
      <w:tr w:rsidR="00CB4150" w14:paraId="062477DC" w14:textId="77777777" w:rsidTr="00CB4150">
        <w:trPr>
          <w:trHeight w:val="454"/>
          <w:tblHeader/>
        </w:trPr>
        <w:tc>
          <w:tcPr>
            <w:tcW w:w="2381" w:type="dxa"/>
            <w:shd w:val="clear" w:color="auto" w:fill="CCFFCC"/>
            <w:vAlign w:val="center"/>
          </w:tcPr>
          <w:p w14:paraId="36029C45" w14:textId="77777777" w:rsidR="00CB4150" w:rsidRPr="004065B1" w:rsidRDefault="00CB4150" w:rsidP="00CB4150">
            <w:r w:rsidRPr="000A066E">
              <w:rPr>
                <w:b/>
              </w:rPr>
              <w:t>Test Reference</w:t>
            </w:r>
          </w:p>
        </w:tc>
        <w:tc>
          <w:tcPr>
            <w:tcW w:w="2381" w:type="dxa"/>
            <w:shd w:val="clear" w:color="auto" w:fill="CCFFCC"/>
            <w:vAlign w:val="center"/>
          </w:tcPr>
          <w:p w14:paraId="1D31D56A" w14:textId="77777777" w:rsidR="00CB4150" w:rsidRPr="004065B1" w:rsidRDefault="00CB4150" w:rsidP="00CB4150">
            <w:r>
              <w:t>3.6.</w:t>
            </w:r>
            <w:r w:rsidR="00C70567">
              <w:t>3</w:t>
            </w:r>
          </w:p>
        </w:tc>
        <w:tc>
          <w:tcPr>
            <w:tcW w:w="2382" w:type="dxa"/>
            <w:shd w:val="clear" w:color="auto" w:fill="CCFFCC"/>
            <w:vAlign w:val="center"/>
          </w:tcPr>
          <w:p w14:paraId="1BD50EE3" w14:textId="77777777" w:rsidR="00CB4150" w:rsidRPr="004065B1" w:rsidRDefault="00CB4150" w:rsidP="00CB4150">
            <w:r w:rsidRPr="000A066E">
              <w:rPr>
                <w:b/>
              </w:rPr>
              <w:t>IHO Reference</w:t>
            </w:r>
          </w:p>
        </w:tc>
        <w:tc>
          <w:tcPr>
            <w:tcW w:w="2382" w:type="dxa"/>
            <w:shd w:val="clear" w:color="auto" w:fill="CCFFCC"/>
            <w:vAlign w:val="center"/>
          </w:tcPr>
          <w:p w14:paraId="57A8E9F6" w14:textId="77777777" w:rsidR="00CB4150" w:rsidRPr="004065B1" w:rsidRDefault="00CB4150" w:rsidP="00CB4150">
            <w:r w:rsidRPr="00A94802">
              <w:t>S-</w:t>
            </w:r>
            <w:r>
              <w:t>52 10.3.4.1</w:t>
            </w:r>
          </w:p>
        </w:tc>
      </w:tr>
      <w:tr w:rsidR="00CB4150" w14:paraId="487DB524" w14:textId="77777777" w:rsidTr="00CB4150">
        <w:trPr>
          <w:tblHeader/>
        </w:trPr>
        <w:tc>
          <w:tcPr>
            <w:tcW w:w="9526" w:type="dxa"/>
            <w:gridSpan w:val="4"/>
            <w:shd w:val="clear" w:color="auto" w:fill="CCFFCC"/>
            <w:vAlign w:val="center"/>
          </w:tcPr>
          <w:p w14:paraId="4016DF34" w14:textId="77777777" w:rsidR="00CB4150" w:rsidRDefault="00CB4150" w:rsidP="00CB4150">
            <w:r w:rsidRPr="000A066E">
              <w:rPr>
                <w:b/>
              </w:rPr>
              <w:t>Test description</w:t>
            </w:r>
          </w:p>
        </w:tc>
      </w:tr>
      <w:tr w:rsidR="00CB4150" w14:paraId="6C135820" w14:textId="77777777" w:rsidTr="00CB4150">
        <w:trPr>
          <w:tblHeader/>
        </w:trPr>
        <w:tc>
          <w:tcPr>
            <w:tcW w:w="9526" w:type="dxa"/>
            <w:gridSpan w:val="4"/>
            <w:vAlign w:val="center"/>
          </w:tcPr>
          <w:p w14:paraId="199B0B75" w14:textId="77777777" w:rsidR="00CB4150" w:rsidRPr="00E6095F" w:rsidRDefault="00AA3791" w:rsidP="00CB4150">
            <w:pPr>
              <w:rPr>
                <w:i/>
              </w:rPr>
            </w:pPr>
            <w:r w:rsidRPr="00E6095F">
              <w:rPr>
                <w:i/>
              </w:rPr>
              <w:t>Line suppression</w:t>
            </w:r>
          </w:p>
        </w:tc>
      </w:tr>
      <w:tr w:rsidR="00CB4150" w14:paraId="5CBD127D" w14:textId="77777777" w:rsidTr="00CB4150">
        <w:trPr>
          <w:tblHeader/>
        </w:trPr>
        <w:tc>
          <w:tcPr>
            <w:tcW w:w="9526" w:type="dxa"/>
            <w:gridSpan w:val="4"/>
            <w:shd w:val="clear" w:color="auto" w:fill="CCFFCC"/>
            <w:vAlign w:val="center"/>
          </w:tcPr>
          <w:p w14:paraId="3D28AE8C" w14:textId="77777777" w:rsidR="00CB4150" w:rsidRPr="004065B1" w:rsidRDefault="00CB4150" w:rsidP="00CB4150">
            <w:r w:rsidRPr="000A066E">
              <w:rPr>
                <w:b/>
              </w:rPr>
              <w:t>Setup</w:t>
            </w:r>
          </w:p>
        </w:tc>
      </w:tr>
      <w:tr w:rsidR="00CB4150" w14:paraId="7E501F0B" w14:textId="77777777" w:rsidTr="00CB4150">
        <w:trPr>
          <w:tblHeader/>
        </w:trPr>
        <w:tc>
          <w:tcPr>
            <w:tcW w:w="9526" w:type="dxa"/>
            <w:gridSpan w:val="4"/>
            <w:vAlign w:val="center"/>
          </w:tcPr>
          <w:p w14:paraId="5C7B393F" w14:textId="77777777" w:rsidR="00CB4150" w:rsidRPr="00E6095F" w:rsidRDefault="00AA3791" w:rsidP="00CB4150">
            <w:pPr>
              <w:rPr>
                <w:i/>
              </w:rPr>
            </w:pPr>
            <w:r w:rsidRPr="00E6095F">
              <w:rPr>
                <w:i/>
              </w:rPr>
              <w:t>As for test 3.6.1</w:t>
            </w:r>
          </w:p>
        </w:tc>
      </w:tr>
      <w:tr w:rsidR="00CB4150" w14:paraId="0F2F8E37" w14:textId="77777777" w:rsidTr="00CB4150">
        <w:trPr>
          <w:tblHeader/>
        </w:trPr>
        <w:tc>
          <w:tcPr>
            <w:tcW w:w="9526" w:type="dxa"/>
            <w:gridSpan w:val="4"/>
            <w:shd w:val="clear" w:color="auto" w:fill="CCFFCC"/>
            <w:vAlign w:val="center"/>
          </w:tcPr>
          <w:p w14:paraId="62C3DE2F" w14:textId="77777777" w:rsidR="00CB4150" w:rsidRPr="004065B1" w:rsidRDefault="00CB4150" w:rsidP="00CB4150">
            <w:r w:rsidRPr="000A066E">
              <w:rPr>
                <w:b/>
              </w:rPr>
              <w:t>Action</w:t>
            </w:r>
          </w:p>
        </w:tc>
      </w:tr>
      <w:tr w:rsidR="00CB4150" w14:paraId="066793CB" w14:textId="77777777" w:rsidTr="00CB4150">
        <w:trPr>
          <w:tblHeader/>
        </w:trPr>
        <w:tc>
          <w:tcPr>
            <w:tcW w:w="9526" w:type="dxa"/>
            <w:gridSpan w:val="4"/>
            <w:vAlign w:val="center"/>
          </w:tcPr>
          <w:p w14:paraId="2E6F7EFE" w14:textId="0AABA8D3" w:rsidR="00CB4150" w:rsidRPr="00E6095F" w:rsidRDefault="00AA3791" w:rsidP="00CB4150">
            <w:pPr>
              <w:rPr>
                <w:i/>
              </w:rPr>
            </w:pPr>
            <w:r w:rsidRPr="00E6095F">
              <w:rPr>
                <w:i/>
              </w:rPr>
              <w:t>View the objects at position 32°20.400’S 61°23.150’ E scale 1:5</w:t>
            </w:r>
            <w:r w:rsidR="0040453D">
              <w:rPr>
                <w:i/>
              </w:rPr>
              <w:t xml:space="preserve"> </w:t>
            </w:r>
            <w:r w:rsidRPr="00E6095F">
              <w:rPr>
                <w:i/>
              </w:rPr>
              <w:t>000</w:t>
            </w:r>
          </w:p>
        </w:tc>
      </w:tr>
      <w:tr w:rsidR="00CB4150" w14:paraId="0CEDE1FA" w14:textId="77777777" w:rsidTr="00B12872">
        <w:trPr>
          <w:tblHeader/>
        </w:trPr>
        <w:tc>
          <w:tcPr>
            <w:tcW w:w="9526" w:type="dxa"/>
            <w:gridSpan w:val="4"/>
            <w:tcBorders>
              <w:bottom w:val="single" w:sz="4" w:space="0" w:color="auto"/>
            </w:tcBorders>
            <w:shd w:val="clear" w:color="auto" w:fill="CCFFCC"/>
            <w:vAlign w:val="center"/>
          </w:tcPr>
          <w:p w14:paraId="4E9D8B17" w14:textId="77777777" w:rsidR="00CB4150" w:rsidRPr="004065B1" w:rsidRDefault="00CB4150" w:rsidP="00CB4150">
            <w:r w:rsidRPr="000A066E">
              <w:rPr>
                <w:b/>
              </w:rPr>
              <w:t>Results</w:t>
            </w:r>
          </w:p>
        </w:tc>
      </w:tr>
      <w:tr w:rsidR="00CB4150" w14:paraId="1378BFE5" w14:textId="77777777" w:rsidTr="00B12872">
        <w:trPr>
          <w:tblHeader/>
        </w:trPr>
        <w:tc>
          <w:tcPr>
            <w:tcW w:w="9526" w:type="dxa"/>
            <w:gridSpan w:val="4"/>
            <w:tcBorders>
              <w:bottom w:val="nil"/>
            </w:tcBorders>
            <w:vAlign w:val="center"/>
          </w:tcPr>
          <w:p w14:paraId="1D02E786" w14:textId="77777777" w:rsidR="00CB4150" w:rsidRPr="00E6095F" w:rsidRDefault="00AA3791" w:rsidP="00CB4150">
            <w:pPr>
              <w:jc w:val="left"/>
              <w:rPr>
                <w:i/>
              </w:rPr>
            </w:pPr>
            <w:r w:rsidRPr="00E6095F">
              <w:rPr>
                <w:i/>
              </w:rPr>
              <w:t>Confirm that items 1-16 display as shown in the graphic below:</w:t>
            </w:r>
          </w:p>
        </w:tc>
      </w:tr>
      <w:tr w:rsidR="00AA3791" w14:paraId="697810B1" w14:textId="77777777" w:rsidTr="00B12872">
        <w:trPr>
          <w:tblHeader/>
        </w:trPr>
        <w:tc>
          <w:tcPr>
            <w:tcW w:w="9526" w:type="dxa"/>
            <w:gridSpan w:val="4"/>
            <w:tcBorders>
              <w:top w:val="nil"/>
            </w:tcBorders>
            <w:vAlign w:val="center"/>
          </w:tcPr>
          <w:p w14:paraId="1A668138" w14:textId="77777777" w:rsidR="00AA3791" w:rsidRPr="00AA3791" w:rsidRDefault="0018522C" w:rsidP="00AA3791">
            <w:pPr>
              <w:jc w:val="center"/>
            </w:pPr>
            <w:r>
              <w:rPr>
                <w:noProof/>
                <w:lang w:val="en-US" w:eastAsia="ko-KR"/>
              </w:rPr>
              <w:drawing>
                <wp:inline distT="0" distB="0" distL="0" distR="0" wp14:anchorId="484F50B7" wp14:editId="25D85798">
                  <wp:extent cx="6010275" cy="5153025"/>
                  <wp:effectExtent l="0" t="0" r="9525" b="9525"/>
                  <wp:docPr id="108" name="Picture 108"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3"/>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6010275" cy="5153025"/>
                          </a:xfrm>
                          <a:prstGeom prst="rect">
                            <a:avLst/>
                          </a:prstGeom>
                          <a:noFill/>
                          <a:ln>
                            <a:noFill/>
                          </a:ln>
                        </pic:spPr>
                      </pic:pic>
                    </a:graphicData>
                  </a:graphic>
                </wp:inline>
              </w:drawing>
            </w:r>
          </w:p>
        </w:tc>
      </w:tr>
    </w:tbl>
    <w:p w14:paraId="3E253DDA" w14:textId="77777777" w:rsidR="00CB4150" w:rsidRDefault="00CB4150" w:rsidP="00CB4150"/>
    <w:p w14:paraId="35C2AF16" w14:textId="77777777" w:rsidR="00CB4150" w:rsidRPr="00CB4150" w:rsidRDefault="00AA3791" w:rsidP="00E30B8F">
      <w:pPr>
        <w:pStyle w:val="Heading3"/>
      </w:pPr>
      <w:r>
        <w:br w:type="page"/>
      </w:r>
      <w:r w:rsidR="00CB4150">
        <w:lastRenderedPageBreak/>
        <w:t>Manual Updates</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60"/>
        <w:gridCol w:w="2185"/>
        <w:gridCol w:w="2561"/>
        <w:gridCol w:w="2385"/>
      </w:tblGrid>
      <w:tr w:rsidR="00CB4150" w14:paraId="231B5807" w14:textId="77777777" w:rsidTr="00CB4150">
        <w:trPr>
          <w:trHeight w:val="454"/>
          <w:tblHeader/>
        </w:trPr>
        <w:tc>
          <w:tcPr>
            <w:tcW w:w="2381" w:type="dxa"/>
            <w:shd w:val="clear" w:color="auto" w:fill="CCFFCC"/>
            <w:vAlign w:val="center"/>
          </w:tcPr>
          <w:p w14:paraId="08C39F22" w14:textId="77777777" w:rsidR="00CB4150" w:rsidRPr="004065B1" w:rsidRDefault="00CB4150" w:rsidP="00CB4150">
            <w:r w:rsidRPr="000A066E">
              <w:rPr>
                <w:b/>
              </w:rPr>
              <w:t>Test Reference</w:t>
            </w:r>
          </w:p>
        </w:tc>
        <w:tc>
          <w:tcPr>
            <w:tcW w:w="2381" w:type="dxa"/>
            <w:shd w:val="clear" w:color="auto" w:fill="CCFFCC"/>
            <w:vAlign w:val="center"/>
          </w:tcPr>
          <w:p w14:paraId="53BCA169" w14:textId="77777777" w:rsidR="00CB4150" w:rsidRPr="004065B1" w:rsidRDefault="00CB4150" w:rsidP="00CB4150">
            <w:r>
              <w:t>3.6.</w:t>
            </w:r>
            <w:r w:rsidR="00C70567">
              <w:t>4</w:t>
            </w:r>
          </w:p>
        </w:tc>
        <w:tc>
          <w:tcPr>
            <w:tcW w:w="2382" w:type="dxa"/>
            <w:shd w:val="clear" w:color="auto" w:fill="CCFFCC"/>
            <w:vAlign w:val="center"/>
          </w:tcPr>
          <w:p w14:paraId="06890C9E" w14:textId="77777777" w:rsidR="00CB4150" w:rsidRPr="004065B1" w:rsidRDefault="00CB4150" w:rsidP="00CB4150">
            <w:r w:rsidRPr="000A066E">
              <w:rPr>
                <w:b/>
              </w:rPr>
              <w:t>IHO Reference</w:t>
            </w:r>
          </w:p>
        </w:tc>
        <w:tc>
          <w:tcPr>
            <w:tcW w:w="2382" w:type="dxa"/>
            <w:shd w:val="clear" w:color="auto" w:fill="CCFFCC"/>
            <w:vAlign w:val="center"/>
          </w:tcPr>
          <w:p w14:paraId="52B5CA36" w14:textId="77777777" w:rsidR="00CB4150" w:rsidRPr="004065B1" w:rsidRDefault="00CB4150" w:rsidP="00CB4150">
            <w:r w:rsidRPr="00A94802">
              <w:t>S-</w:t>
            </w:r>
            <w:r>
              <w:t>52 10.3.4.1</w:t>
            </w:r>
          </w:p>
        </w:tc>
      </w:tr>
      <w:tr w:rsidR="00CB4150" w14:paraId="66F8B011" w14:textId="77777777" w:rsidTr="00CB4150">
        <w:trPr>
          <w:tblHeader/>
        </w:trPr>
        <w:tc>
          <w:tcPr>
            <w:tcW w:w="9526" w:type="dxa"/>
            <w:gridSpan w:val="4"/>
            <w:shd w:val="clear" w:color="auto" w:fill="CCFFCC"/>
            <w:vAlign w:val="center"/>
          </w:tcPr>
          <w:p w14:paraId="6B0CD949" w14:textId="77777777" w:rsidR="00CB4150" w:rsidRDefault="00CB4150" w:rsidP="00CB4150">
            <w:r w:rsidRPr="000A066E">
              <w:rPr>
                <w:b/>
              </w:rPr>
              <w:t>Test description</w:t>
            </w:r>
          </w:p>
        </w:tc>
      </w:tr>
      <w:tr w:rsidR="00CB4150" w14:paraId="7DB09577" w14:textId="77777777" w:rsidTr="00CB4150">
        <w:trPr>
          <w:tblHeader/>
        </w:trPr>
        <w:tc>
          <w:tcPr>
            <w:tcW w:w="9526" w:type="dxa"/>
            <w:gridSpan w:val="4"/>
            <w:vAlign w:val="center"/>
          </w:tcPr>
          <w:p w14:paraId="6D876167" w14:textId="77777777" w:rsidR="00AA3791" w:rsidRPr="00E6095F" w:rsidRDefault="00AA3791" w:rsidP="00CB4150">
            <w:pPr>
              <w:rPr>
                <w:i/>
              </w:rPr>
            </w:pPr>
            <w:r w:rsidRPr="00E6095F">
              <w:rPr>
                <w:i/>
              </w:rPr>
              <w:t>Manual updates</w:t>
            </w:r>
          </w:p>
        </w:tc>
      </w:tr>
      <w:tr w:rsidR="00CB4150" w14:paraId="3FA66851" w14:textId="77777777" w:rsidTr="00CB4150">
        <w:trPr>
          <w:tblHeader/>
        </w:trPr>
        <w:tc>
          <w:tcPr>
            <w:tcW w:w="9526" w:type="dxa"/>
            <w:gridSpan w:val="4"/>
            <w:shd w:val="clear" w:color="auto" w:fill="CCFFCC"/>
            <w:vAlign w:val="center"/>
          </w:tcPr>
          <w:p w14:paraId="7A62E98B" w14:textId="77777777" w:rsidR="00CB4150" w:rsidRPr="004065B1" w:rsidRDefault="00CB4150" w:rsidP="00CB4150">
            <w:r w:rsidRPr="000A066E">
              <w:rPr>
                <w:b/>
              </w:rPr>
              <w:t>Setup</w:t>
            </w:r>
          </w:p>
        </w:tc>
      </w:tr>
      <w:tr w:rsidR="00CB4150" w14:paraId="13232AA8" w14:textId="77777777" w:rsidTr="00CB4150">
        <w:trPr>
          <w:tblHeader/>
        </w:trPr>
        <w:tc>
          <w:tcPr>
            <w:tcW w:w="9526" w:type="dxa"/>
            <w:gridSpan w:val="4"/>
            <w:vAlign w:val="center"/>
          </w:tcPr>
          <w:p w14:paraId="6DFCB7C6" w14:textId="77777777" w:rsidR="00CB4150" w:rsidRPr="00E6095F" w:rsidRDefault="00AA3791" w:rsidP="00CB4150">
            <w:pPr>
              <w:rPr>
                <w:i/>
              </w:rPr>
            </w:pPr>
            <w:r w:rsidRPr="00E6095F">
              <w:rPr>
                <w:i/>
              </w:rPr>
              <w:t>As for test 3.6.1</w:t>
            </w:r>
          </w:p>
        </w:tc>
      </w:tr>
      <w:tr w:rsidR="00CB4150" w14:paraId="6BA3912B" w14:textId="77777777" w:rsidTr="00CB4150">
        <w:trPr>
          <w:tblHeader/>
        </w:trPr>
        <w:tc>
          <w:tcPr>
            <w:tcW w:w="9526" w:type="dxa"/>
            <w:gridSpan w:val="4"/>
            <w:shd w:val="clear" w:color="auto" w:fill="CCFFCC"/>
            <w:vAlign w:val="center"/>
          </w:tcPr>
          <w:p w14:paraId="47282F18" w14:textId="77777777" w:rsidR="00CB4150" w:rsidRPr="004065B1" w:rsidRDefault="00CB4150" w:rsidP="00CB4150">
            <w:r w:rsidRPr="000A066E">
              <w:rPr>
                <w:b/>
              </w:rPr>
              <w:t>Action</w:t>
            </w:r>
          </w:p>
        </w:tc>
      </w:tr>
      <w:tr w:rsidR="00CB4150" w14:paraId="48261A47" w14:textId="77777777" w:rsidTr="00CB4150">
        <w:trPr>
          <w:tblHeader/>
        </w:trPr>
        <w:tc>
          <w:tcPr>
            <w:tcW w:w="9526" w:type="dxa"/>
            <w:gridSpan w:val="4"/>
            <w:vAlign w:val="center"/>
          </w:tcPr>
          <w:p w14:paraId="7D051C92" w14:textId="76786151" w:rsidR="00CB4150" w:rsidRPr="00E6095F" w:rsidRDefault="00AA3791" w:rsidP="00CB4150">
            <w:pPr>
              <w:rPr>
                <w:i/>
              </w:rPr>
            </w:pPr>
            <w:r w:rsidRPr="00E6095F">
              <w:rPr>
                <w:i/>
              </w:rPr>
              <w:t>View the object at position  32º21.100’S-61º20.650’E  scale 1:5</w:t>
            </w:r>
            <w:r w:rsidR="0040453D">
              <w:rPr>
                <w:i/>
              </w:rPr>
              <w:t xml:space="preserve"> </w:t>
            </w:r>
            <w:r w:rsidRPr="00E6095F">
              <w:rPr>
                <w:i/>
              </w:rPr>
              <w:t>000</w:t>
            </w:r>
          </w:p>
        </w:tc>
      </w:tr>
      <w:tr w:rsidR="00CB4150" w14:paraId="1E9C9167" w14:textId="77777777" w:rsidTr="00B12872">
        <w:trPr>
          <w:tblHeader/>
        </w:trPr>
        <w:tc>
          <w:tcPr>
            <w:tcW w:w="9526" w:type="dxa"/>
            <w:gridSpan w:val="4"/>
            <w:tcBorders>
              <w:bottom w:val="single" w:sz="4" w:space="0" w:color="auto"/>
            </w:tcBorders>
            <w:shd w:val="clear" w:color="auto" w:fill="CCFFCC"/>
            <w:vAlign w:val="center"/>
          </w:tcPr>
          <w:p w14:paraId="78CAFEC4" w14:textId="77777777" w:rsidR="00CB4150" w:rsidRPr="004065B1" w:rsidRDefault="00CB4150" w:rsidP="00CB4150">
            <w:r w:rsidRPr="000A066E">
              <w:rPr>
                <w:b/>
              </w:rPr>
              <w:t>Results</w:t>
            </w:r>
          </w:p>
        </w:tc>
      </w:tr>
      <w:tr w:rsidR="00CB4150" w14:paraId="7217C2B8" w14:textId="77777777" w:rsidTr="00B12872">
        <w:trPr>
          <w:tblHeader/>
        </w:trPr>
        <w:tc>
          <w:tcPr>
            <w:tcW w:w="9526" w:type="dxa"/>
            <w:gridSpan w:val="4"/>
            <w:tcBorders>
              <w:bottom w:val="nil"/>
            </w:tcBorders>
            <w:vAlign w:val="center"/>
          </w:tcPr>
          <w:p w14:paraId="7782DAFB" w14:textId="77777777" w:rsidR="00CB4150" w:rsidRPr="00E6095F" w:rsidRDefault="00AA3791" w:rsidP="00CB4150">
            <w:pPr>
              <w:jc w:val="left"/>
              <w:rPr>
                <w:i/>
              </w:rPr>
            </w:pPr>
            <w:r w:rsidRPr="00E6095F">
              <w:rPr>
                <w:i/>
              </w:rPr>
              <w:t>Confirm that items 1-4 display as shown in the graphic below:</w:t>
            </w:r>
          </w:p>
        </w:tc>
      </w:tr>
      <w:tr w:rsidR="00AA3791" w14:paraId="5C0950E6" w14:textId="77777777" w:rsidTr="00B12872">
        <w:trPr>
          <w:tblHeader/>
        </w:trPr>
        <w:tc>
          <w:tcPr>
            <w:tcW w:w="9526" w:type="dxa"/>
            <w:gridSpan w:val="4"/>
            <w:tcBorders>
              <w:top w:val="nil"/>
            </w:tcBorders>
            <w:vAlign w:val="center"/>
          </w:tcPr>
          <w:p w14:paraId="149610A5" w14:textId="77777777" w:rsidR="00AA3791" w:rsidRPr="00AA3791" w:rsidRDefault="0018522C" w:rsidP="00AA3791">
            <w:pPr>
              <w:jc w:val="center"/>
            </w:pPr>
            <w:r>
              <w:rPr>
                <w:noProof/>
                <w:lang w:val="en-US" w:eastAsia="ko-KR"/>
              </w:rPr>
              <w:drawing>
                <wp:inline distT="0" distB="0" distL="0" distR="0" wp14:anchorId="77A53742" wp14:editId="1845E567">
                  <wp:extent cx="6010275" cy="3228975"/>
                  <wp:effectExtent l="0" t="0" r="9525" b="9525"/>
                  <wp:docPr id="109" name="Picture 109"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3"/>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6010275" cy="3228975"/>
                          </a:xfrm>
                          <a:prstGeom prst="rect">
                            <a:avLst/>
                          </a:prstGeom>
                          <a:noFill/>
                          <a:ln>
                            <a:noFill/>
                          </a:ln>
                        </pic:spPr>
                      </pic:pic>
                    </a:graphicData>
                  </a:graphic>
                </wp:inline>
              </w:drawing>
            </w:r>
          </w:p>
        </w:tc>
      </w:tr>
    </w:tbl>
    <w:p w14:paraId="6C7161EA" w14:textId="77777777" w:rsidR="00CB4150" w:rsidRDefault="00CB4150" w:rsidP="00CB4150"/>
    <w:p w14:paraId="54C65075" w14:textId="77777777" w:rsidR="00CB4150" w:rsidRPr="00CB4150" w:rsidRDefault="00AA3791" w:rsidP="00E30B8F">
      <w:pPr>
        <w:pStyle w:val="Heading3"/>
      </w:pPr>
      <w:r>
        <w:br w:type="page"/>
      </w:r>
      <w:r w:rsidR="00CB4150">
        <w:lastRenderedPageBreak/>
        <w:t>Text Display</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CB4150" w14:paraId="5BB2B38F" w14:textId="77777777" w:rsidTr="00CB4150">
        <w:trPr>
          <w:trHeight w:val="454"/>
          <w:tblHeader/>
        </w:trPr>
        <w:tc>
          <w:tcPr>
            <w:tcW w:w="2381" w:type="dxa"/>
            <w:shd w:val="clear" w:color="auto" w:fill="CCFFCC"/>
            <w:vAlign w:val="center"/>
          </w:tcPr>
          <w:p w14:paraId="57097B7C" w14:textId="77777777" w:rsidR="00CB4150" w:rsidRPr="004065B1" w:rsidRDefault="00CB4150" w:rsidP="00CB4150">
            <w:r w:rsidRPr="000A066E">
              <w:rPr>
                <w:b/>
              </w:rPr>
              <w:t>Test Reference</w:t>
            </w:r>
          </w:p>
        </w:tc>
        <w:tc>
          <w:tcPr>
            <w:tcW w:w="2381" w:type="dxa"/>
            <w:shd w:val="clear" w:color="auto" w:fill="CCFFCC"/>
            <w:vAlign w:val="center"/>
          </w:tcPr>
          <w:p w14:paraId="21D31BDD" w14:textId="77777777" w:rsidR="00CB4150" w:rsidRPr="004065B1" w:rsidRDefault="00CB4150" w:rsidP="00CB4150">
            <w:r>
              <w:t>3.6.</w:t>
            </w:r>
            <w:r w:rsidR="00C70567">
              <w:t>5 a)</w:t>
            </w:r>
          </w:p>
        </w:tc>
        <w:tc>
          <w:tcPr>
            <w:tcW w:w="2382" w:type="dxa"/>
            <w:shd w:val="clear" w:color="auto" w:fill="CCFFCC"/>
            <w:vAlign w:val="center"/>
          </w:tcPr>
          <w:p w14:paraId="3AE0C2A1" w14:textId="77777777" w:rsidR="00CB4150" w:rsidRPr="004065B1" w:rsidRDefault="00CB4150" w:rsidP="00CB4150">
            <w:r w:rsidRPr="000A066E">
              <w:rPr>
                <w:b/>
              </w:rPr>
              <w:t>IHO Reference</w:t>
            </w:r>
          </w:p>
        </w:tc>
        <w:tc>
          <w:tcPr>
            <w:tcW w:w="2382" w:type="dxa"/>
            <w:shd w:val="clear" w:color="auto" w:fill="CCFFCC"/>
            <w:vAlign w:val="center"/>
          </w:tcPr>
          <w:p w14:paraId="5B97700E" w14:textId="77777777" w:rsidR="00CB4150" w:rsidRPr="004065B1" w:rsidRDefault="00CB4150" w:rsidP="00CB4150">
            <w:r w:rsidRPr="00A94802">
              <w:t>S-</w:t>
            </w:r>
            <w:r>
              <w:t>52 10.3.4.1</w:t>
            </w:r>
          </w:p>
        </w:tc>
      </w:tr>
      <w:tr w:rsidR="00CB4150" w14:paraId="084245B0" w14:textId="77777777" w:rsidTr="00CB4150">
        <w:trPr>
          <w:tblHeader/>
        </w:trPr>
        <w:tc>
          <w:tcPr>
            <w:tcW w:w="9526" w:type="dxa"/>
            <w:gridSpan w:val="4"/>
            <w:shd w:val="clear" w:color="auto" w:fill="CCFFCC"/>
            <w:vAlign w:val="center"/>
          </w:tcPr>
          <w:p w14:paraId="719F530E" w14:textId="77777777" w:rsidR="00CB4150" w:rsidRDefault="00CB4150" w:rsidP="00CB4150">
            <w:r w:rsidRPr="000A066E">
              <w:rPr>
                <w:b/>
              </w:rPr>
              <w:t>Test description</w:t>
            </w:r>
          </w:p>
        </w:tc>
      </w:tr>
      <w:tr w:rsidR="00CB4150" w14:paraId="285650FA" w14:textId="77777777" w:rsidTr="00CB4150">
        <w:trPr>
          <w:tblHeader/>
        </w:trPr>
        <w:tc>
          <w:tcPr>
            <w:tcW w:w="9526" w:type="dxa"/>
            <w:gridSpan w:val="4"/>
            <w:vAlign w:val="center"/>
          </w:tcPr>
          <w:p w14:paraId="71781F51" w14:textId="77777777" w:rsidR="00CB4150" w:rsidRPr="00E6095F" w:rsidRDefault="00052C2D" w:rsidP="00CB4150">
            <w:pPr>
              <w:rPr>
                <w:i/>
              </w:rPr>
            </w:pPr>
            <w:r w:rsidRPr="00E6095F">
              <w:rPr>
                <w:i/>
              </w:rPr>
              <w:t>Text display</w:t>
            </w:r>
          </w:p>
        </w:tc>
      </w:tr>
      <w:tr w:rsidR="00CB4150" w14:paraId="051733A1" w14:textId="77777777" w:rsidTr="00CB4150">
        <w:trPr>
          <w:tblHeader/>
        </w:trPr>
        <w:tc>
          <w:tcPr>
            <w:tcW w:w="9526" w:type="dxa"/>
            <w:gridSpan w:val="4"/>
            <w:shd w:val="clear" w:color="auto" w:fill="CCFFCC"/>
            <w:vAlign w:val="center"/>
          </w:tcPr>
          <w:p w14:paraId="126D45B0" w14:textId="77777777" w:rsidR="00CB4150" w:rsidRPr="004065B1" w:rsidRDefault="00CB4150" w:rsidP="00CB4150">
            <w:r w:rsidRPr="000A066E">
              <w:rPr>
                <w:b/>
              </w:rPr>
              <w:t>Setup</w:t>
            </w:r>
          </w:p>
        </w:tc>
      </w:tr>
      <w:tr w:rsidR="00CB4150" w14:paraId="19CE5DE8" w14:textId="77777777" w:rsidTr="00CB4150">
        <w:trPr>
          <w:tblHeader/>
        </w:trPr>
        <w:tc>
          <w:tcPr>
            <w:tcW w:w="9526" w:type="dxa"/>
            <w:gridSpan w:val="4"/>
            <w:vAlign w:val="center"/>
          </w:tcPr>
          <w:p w14:paraId="66244DED" w14:textId="77777777" w:rsidR="00CB4150" w:rsidRPr="00E6095F" w:rsidRDefault="00052C2D" w:rsidP="00CB4150">
            <w:pPr>
              <w:rPr>
                <w:i/>
              </w:rPr>
            </w:pPr>
            <w:r w:rsidRPr="00E6095F">
              <w:rPr>
                <w:i/>
              </w:rPr>
              <w:t>As for test 3.6.1</w:t>
            </w:r>
          </w:p>
        </w:tc>
      </w:tr>
      <w:tr w:rsidR="00CB4150" w14:paraId="0BAA7726" w14:textId="77777777" w:rsidTr="00CB4150">
        <w:trPr>
          <w:tblHeader/>
        </w:trPr>
        <w:tc>
          <w:tcPr>
            <w:tcW w:w="9526" w:type="dxa"/>
            <w:gridSpan w:val="4"/>
            <w:shd w:val="clear" w:color="auto" w:fill="CCFFCC"/>
            <w:vAlign w:val="center"/>
          </w:tcPr>
          <w:p w14:paraId="1CF55AD6" w14:textId="77777777" w:rsidR="00CB4150" w:rsidRPr="004065B1" w:rsidRDefault="00CB4150" w:rsidP="00CB4150">
            <w:r w:rsidRPr="000A066E">
              <w:rPr>
                <w:b/>
              </w:rPr>
              <w:t>Action</w:t>
            </w:r>
          </w:p>
        </w:tc>
      </w:tr>
      <w:tr w:rsidR="00CB4150" w14:paraId="753215F3" w14:textId="77777777" w:rsidTr="00CB4150">
        <w:trPr>
          <w:tblHeader/>
        </w:trPr>
        <w:tc>
          <w:tcPr>
            <w:tcW w:w="9526" w:type="dxa"/>
            <w:gridSpan w:val="4"/>
            <w:vAlign w:val="center"/>
          </w:tcPr>
          <w:p w14:paraId="25A99126" w14:textId="033A6940" w:rsidR="00CB4150" w:rsidRPr="00E6095F" w:rsidRDefault="00052C2D" w:rsidP="00CB4150">
            <w:pPr>
              <w:rPr>
                <w:i/>
              </w:rPr>
            </w:pPr>
            <w:r w:rsidRPr="00E6095F">
              <w:rPr>
                <w:i/>
              </w:rPr>
              <w:t>View the objects at position 32°21.100’S 61°21.900’E scale 1:5</w:t>
            </w:r>
            <w:r w:rsidR="0040453D">
              <w:rPr>
                <w:i/>
              </w:rPr>
              <w:t xml:space="preserve"> </w:t>
            </w:r>
            <w:r w:rsidRPr="00E6095F">
              <w:rPr>
                <w:i/>
              </w:rPr>
              <w:t>000</w:t>
            </w:r>
          </w:p>
        </w:tc>
      </w:tr>
      <w:tr w:rsidR="00CB4150" w14:paraId="78D6541F" w14:textId="77777777" w:rsidTr="00B12872">
        <w:trPr>
          <w:tblHeader/>
        </w:trPr>
        <w:tc>
          <w:tcPr>
            <w:tcW w:w="9526" w:type="dxa"/>
            <w:gridSpan w:val="4"/>
            <w:tcBorders>
              <w:bottom w:val="single" w:sz="4" w:space="0" w:color="auto"/>
            </w:tcBorders>
            <w:shd w:val="clear" w:color="auto" w:fill="CCFFCC"/>
            <w:vAlign w:val="center"/>
          </w:tcPr>
          <w:p w14:paraId="1D80FF7E" w14:textId="77777777" w:rsidR="00CB4150" w:rsidRPr="004065B1" w:rsidRDefault="00CB4150" w:rsidP="00CB4150">
            <w:r w:rsidRPr="000A066E">
              <w:rPr>
                <w:b/>
              </w:rPr>
              <w:t>Results</w:t>
            </w:r>
          </w:p>
        </w:tc>
      </w:tr>
      <w:tr w:rsidR="00CB4150" w14:paraId="539FD699" w14:textId="77777777" w:rsidTr="00B12872">
        <w:trPr>
          <w:tblHeader/>
        </w:trPr>
        <w:tc>
          <w:tcPr>
            <w:tcW w:w="9526" w:type="dxa"/>
            <w:gridSpan w:val="4"/>
            <w:tcBorders>
              <w:bottom w:val="nil"/>
            </w:tcBorders>
            <w:vAlign w:val="center"/>
          </w:tcPr>
          <w:p w14:paraId="516610D0" w14:textId="047BD37D" w:rsidR="00CB4150" w:rsidRPr="00E6095F" w:rsidRDefault="004064FE" w:rsidP="00AA37BC">
            <w:pPr>
              <w:jc w:val="left"/>
              <w:rPr>
                <w:i/>
              </w:rPr>
            </w:pPr>
            <w:r>
              <w:rPr>
                <w:i/>
              </w:rPr>
              <w:t>Confirm that</w:t>
            </w:r>
            <w:r w:rsidR="00B7535B">
              <w:rPr>
                <w:i/>
              </w:rPr>
              <w:t xml:space="preserve"> items</w:t>
            </w:r>
            <w:r>
              <w:rPr>
                <w:i/>
              </w:rPr>
              <w:t xml:space="preserve"> 1 to 6</w:t>
            </w:r>
            <w:r w:rsidR="00052C2D" w:rsidRPr="00E6095F">
              <w:rPr>
                <w:i/>
              </w:rPr>
              <w:t xml:space="preserve"> display as shown in the graphic below:</w:t>
            </w:r>
          </w:p>
        </w:tc>
      </w:tr>
      <w:tr w:rsidR="00052C2D" w14:paraId="1E1FC3FF" w14:textId="77777777" w:rsidTr="0017374B">
        <w:trPr>
          <w:tblHeader/>
        </w:trPr>
        <w:tc>
          <w:tcPr>
            <w:tcW w:w="9526" w:type="dxa"/>
            <w:gridSpan w:val="4"/>
            <w:tcBorders>
              <w:top w:val="nil"/>
              <w:bottom w:val="nil"/>
            </w:tcBorders>
            <w:vAlign w:val="center"/>
          </w:tcPr>
          <w:p w14:paraId="35F8A006" w14:textId="0A8D4DCB" w:rsidR="00052C2D" w:rsidRPr="00052C2D" w:rsidRDefault="0017374B" w:rsidP="00052C2D">
            <w:pPr>
              <w:jc w:val="center"/>
            </w:pPr>
            <w:r w:rsidRPr="0017374B">
              <w:rPr>
                <w:noProof/>
                <w:snapToGrid/>
                <w:lang w:val="en-US" w:eastAsia="ko-KR"/>
              </w:rPr>
              <w:drawing>
                <wp:inline distT="0" distB="0" distL="0" distR="0" wp14:anchorId="7890CED7" wp14:editId="26BD5B7C">
                  <wp:extent cx="5803996" cy="4088921"/>
                  <wp:effectExtent l="0" t="0" r="6350" b="6985"/>
                  <wp:docPr id="268" name="Picture 268" descr="C:\msdokut\STANDARDIT\IHO\ENCWG\Drafting 4.0.2 after Mar2016\New picture originals 23mar2016\3.6.5a pictur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msdokut\STANDARDIT\IHO\ENCWG\Drafting 4.0.2 after Mar2016\New picture originals 23mar2016\3.6.5a picture 1.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821700" cy="4101393"/>
                          </a:xfrm>
                          <a:prstGeom prst="rect">
                            <a:avLst/>
                          </a:prstGeom>
                          <a:noFill/>
                          <a:ln>
                            <a:noFill/>
                          </a:ln>
                        </pic:spPr>
                      </pic:pic>
                    </a:graphicData>
                  </a:graphic>
                </wp:inline>
              </w:drawing>
            </w:r>
            <w:r w:rsidR="00182725">
              <w:fldChar w:fldCharType="begin"/>
            </w:r>
            <w:r w:rsidR="00182725">
              <w:fldChar w:fldCharType="end"/>
            </w:r>
          </w:p>
        </w:tc>
      </w:tr>
      <w:tr w:rsidR="0017374B" w14:paraId="76EDBFFF" w14:textId="77777777" w:rsidTr="0017374B">
        <w:trPr>
          <w:tblHeader/>
        </w:trPr>
        <w:tc>
          <w:tcPr>
            <w:tcW w:w="9526" w:type="dxa"/>
            <w:gridSpan w:val="4"/>
            <w:tcBorders>
              <w:top w:val="nil"/>
              <w:bottom w:val="nil"/>
            </w:tcBorders>
            <w:vAlign w:val="center"/>
          </w:tcPr>
          <w:p w14:paraId="2F7A03BA" w14:textId="64DD020D" w:rsidR="0017374B" w:rsidRPr="0017374B" w:rsidRDefault="00FA50E5" w:rsidP="00FA50E5">
            <w:pPr>
              <w:jc w:val="left"/>
              <w:rPr>
                <w:noProof/>
                <w:snapToGrid/>
                <w:lang w:eastAsia="en-GB"/>
              </w:rPr>
            </w:pPr>
            <w:r>
              <w:rPr>
                <w:noProof/>
                <w:snapToGrid/>
                <w:lang w:eastAsia="en-GB"/>
              </w:rPr>
              <w:t xml:space="preserve">Alternative 1: </w:t>
            </w:r>
            <w:r w:rsidR="0017374B">
              <w:rPr>
                <w:noProof/>
                <w:snapToGrid/>
                <w:lang w:eastAsia="en-GB"/>
              </w:rPr>
              <w:t xml:space="preserve">Manufacturer may implement display of text </w:t>
            </w:r>
            <w:r>
              <w:rPr>
                <w:noProof/>
                <w:snapToGrid/>
                <w:lang w:eastAsia="en-GB"/>
              </w:rPr>
              <w:t>only once for a feature which is masked</w:t>
            </w:r>
          </w:p>
        </w:tc>
      </w:tr>
      <w:tr w:rsidR="0017374B" w14:paraId="5806C77A" w14:textId="77777777" w:rsidTr="0017374B">
        <w:trPr>
          <w:tblHeader/>
        </w:trPr>
        <w:tc>
          <w:tcPr>
            <w:tcW w:w="9526" w:type="dxa"/>
            <w:gridSpan w:val="4"/>
            <w:tcBorders>
              <w:top w:val="nil"/>
              <w:bottom w:val="nil"/>
            </w:tcBorders>
            <w:vAlign w:val="center"/>
          </w:tcPr>
          <w:p w14:paraId="5BFEC635" w14:textId="0DA4991C" w:rsidR="0017374B" w:rsidRPr="0017374B" w:rsidRDefault="0017374B" w:rsidP="00052C2D">
            <w:pPr>
              <w:jc w:val="center"/>
              <w:rPr>
                <w:noProof/>
                <w:snapToGrid/>
                <w:lang w:eastAsia="en-GB"/>
              </w:rPr>
            </w:pPr>
            <w:r w:rsidRPr="0017374B">
              <w:rPr>
                <w:noProof/>
                <w:snapToGrid/>
                <w:lang w:val="en-US" w:eastAsia="ko-KR"/>
              </w:rPr>
              <w:lastRenderedPageBreak/>
              <w:drawing>
                <wp:inline distT="0" distB="0" distL="0" distR="0" wp14:anchorId="43A3DFA7" wp14:editId="7E928403">
                  <wp:extent cx="5510122" cy="3881887"/>
                  <wp:effectExtent l="0" t="0" r="0" b="4445"/>
                  <wp:docPr id="269" name="Picture 269" descr="C:\msdokut\STANDARDIT\IHO\ENCWG\Drafting 4.0.2 after Mar2016\New picture originals 23mar2016\3.6.5a picture 1 - Altern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msdokut\STANDARDIT\IHO\ENCWG\Drafting 4.0.2 after Mar2016\New picture originals 23mar2016\3.6.5a picture 1 - Alternative.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521392" cy="3889827"/>
                          </a:xfrm>
                          <a:prstGeom prst="rect">
                            <a:avLst/>
                          </a:prstGeom>
                          <a:noFill/>
                          <a:ln>
                            <a:noFill/>
                          </a:ln>
                        </pic:spPr>
                      </pic:pic>
                    </a:graphicData>
                  </a:graphic>
                </wp:inline>
              </w:drawing>
            </w:r>
          </w:p>
        </w:tc>
      </w:tr>
      <w:tr w:rsidR="0017374B" w14:paraId="6CAAC51C" w14:textId="77777777" w:rsidTr="00B12872">
        <w:trPr>
          <w:tblHeader/>
        </w:trPr>
        <w:tc>
          <w:tcPr>
            <w:tcW w:w="9526" w:type="dxa"/>
            <w:gridSpan w:val="4"/>
            <w:tcBorders>
              <w:top w:val="nil"/>
            </w:tcBorders>
            <w:vAlign w:val="center"/>
          </w:tcPr>
          <w:p w14:paraId="3B093E60" w14:textId="47D2CD63" w:rsidR="0017374B" w:rsidRPr="0017374B" w:rsidRDefault="00FA50E5" w:rsidP="003B2565">
            <w:pPr>
              <w:rPr>
                <w:noProof/>
                <w:snapToGrid/>
                <w:lang w:eastAsia="en-GB"/>
              </w:rPr>
            </w:pPr>
            <w:r>
              <w:rPr>
                <w:noProof/>
                <w:snapToGrid/>
                <w:lang w:eastAsia="en-GB"/>
              </w:rPr>
              <w:t xml:space="preserve">Alternative 2: </w:t>
            </w:r>
            <w:r w:rsidR="0017374B">
              <w:rPr>
                <w:noProof/>
                <w:snapToGrid/>
                <w:lang w:eastAsia="en-GB"/>
              </w:rPr>
              <w:t xml:space="preserve">Manufacturer may implement display of text across parts of a feature that </w:t>
            </w:r>
            <w:r w:rsidR="003B2565">
              <w:rPr>
                <w:noProof/>
                <w:snapToGrid/>
                <w:lang w:eastAsia="en-GB"/>
              </w:rPr>
              <w:t>is</w:t>
            </w:r>
            <w:r w:rsidR="0017374B">
              <w:rPr>
                <w:noProof/>
                <w:snapToGrid/>
                <w:lang w:eastAsia="en-GB"/>
              </w:rPr>
              <w:t xml:space="preserve"> not masked.</w:t>
            </w:r>
          </w:p>
        </w:tc>
      </w:tr>
    </w:tbl>
    <w:p w14:paraId="43AEE1DB" w14:textId="77777777" w:rsidR="00695354" w:rsidRDefault="00695354" w:rsidP="00CB4150"/>
    <w:p w14:paraId="271B6EB2" w14:textId="77777777" w:rsidR="00695354" w:rsidRDefault="00695354">
      <w:pPr>
        <w:widowControl/>
        <w:spacing w:line="240" w:lineRule="auto"/>
        <w:jc w:val="left"/>
      </w:pPr>
      <w:r>
        <w:br w:type="page"/>
      </w:r>
    </w:p>
    <w:p w14:paraId="627257DD" w14:textId="77777777" w:rsidR="00CB4150" w:rsidRDefault="00CB4150" w:rsidP="00CB4150"/>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60"/>
        <w:gridCol w:w="2185"/>
        <w:gridCol w:w="2561"/>
        <w:gridCol w:w="2385"/>
      </w:tblGrid>
      <w:tr w:rsidR="00052C2D" w14:paraId="2A23070E" w14:textId="77777777" w:rsidTr="00D9584F">
        <w:trPr>
          <w:trHeight w:val="454"/>
          <w:tblHeader/>
        </w:trPr>
        <w:tc>
          <w:tcPr>
            <w:tcW w:w="2381" w:type="dxa"/>
            <w:shd w:val="clear" w:color="auto" w:fill="CCFFCC"/>
            <w:vAlign w:val="center"/>
          </w:tcPr>
          <w:p w14:paraId="57A191C6" w14:textId="77777777" w:rsidR="00052C2D" w:rsidRPr="004065B1" w:rsidRDefault="00052C2D" w:rsidP="00D9584F">
            <w:r w:rsidRPr="000A066E">
              <w:rPr>
                <w:b/>
              </w:rPr>
              <w:t>Test Reference</w:t>
            </w:r>
          </w:p>
        </w:tc>
        <w:tc>
          <w:tcPr>
            <w:tcW w:w="2381" w:type="dxa"/>
            <w:shd w:val="clear" w:color="auto" w:fill="CCFFCC"/>
            <w:vAlign w:val="center"/>
          </w:tcPr>
          <w:p w14:paraId="6C62469F" w14:textId="77777777" w:rsidR="00052C2D" w:rsidRPr="004065B1" w:rsidRDefault="00052C2D" w:rsidP="00D9584F">
            <w:r>
              <w:t>3.6.5 b)</w:t>
            </w:r>
          </w:p>
        </w:tc>
        <w:tc>
          <w:tcPr>
            <w:tcW w:w="2382" w:type="dxa"/>
            <w:shd w:val="clear" w:color="auto" w:fill="CCFFCC"/>
            <w:vAlign w:val="center"/>
          </w:tcPr>
          <w:p w14:paraId="113C3EF8" w14:textId="77777777" w:rsidR="00052C2D" w:rsidRPr="004065B1" w:rsidRDefault="00052C2D" w:rsidP="00D9584F">
            <w:r w:rsidRPr="000A066E">
              <w:rPr>
                <w:b/>
              </w:rPr>
              <w:t>IHO Reference</w:t>
            </w:r>
          </w:p>
        </w:tc>
        <w:tc>
          <w:tcPr>
            <w:tcW w:w="2382" w:type="dxa"/>
            <w:shd w:val="clear" w:color="auto" w:fill="CCFFCC"/>
            <w:vAlign w:val="center"/>
          </w:tcPr>
          <w:p w14:paraId="4F4877A6" w14:textId="77777777" w:rsidR="00052C2D" w:rsidRPr="004065B1" w:rsidRDefault="00052C2D" w:rsidP="00D9584F">
            <w:r w:rsidRPr="00A94802">
              <w:t>S-</w:t>
            </w:r>
            <w:r>
              <w:t>52 10.3.4.1</w:t>
            </w:r>
          </w:p>
        </w:tc>
      </w:tr>
      <w:tr w:rsidR="00052C2D" w14:paraId="4D9B33CB" w14:textId="77777777" w:rsidTr="00D9584F">
        <w:trPr>
          <w:tblHeader/>
        </w:trPr>
        <w:tc>
          <w:tcPr>
            <w:tcW w:w="9526" w:type="dxa"/>
            <w:gridSpan w:val="4"/>
            <w:shd w:val="clear" w:color="auto" w:fill="CCFFCC"/>
            <w:vAlign w:val="center"/>
          </w:tcPr>
          <w:p w14:paraId="1CD25F35" w14:textId="77777777" w:rsidR="00052C2D" w:rsidRDefault="00052C2D" w:rsidP="00D9584F">
            <w:r w:rsidRPr="000A066E">
              <w:rPr>
                <w:b/>
              </w:rPr>
              <w:t>Test description</w:t>
            </w:r>
          </w:p>
        </w:tc>
      </w:tr>
      <w:tr w:rsidR="00052C2D" w14:paraId="76C96617" w14:textId="77777777" w:rsidTr="00D9584F">
        <w:trPr>
          <w:tblHeader/>
        </w:trPr>
        <w:tc>
          <w:tcPr>
            <w:tcW w:w="9526" w:type="dxa"/>
            <w:gridSpan w:val="4"/>
            <w:vAlign w:val="center"/>
          </w:tcPr>
          <w:p w14:paraId="561ECDC8" w14:textId="77777777" w:rsidR="00052C2D" w:rsidRPr="00E6095F" w:rsidRDefault="00052C2D" w:rsidP="00D9584F">
            <w:pPr>
              <w:rPr>
                <w:i/>
              </w:rPr>
            </w:pPr>
            <w:r w:rsidRPr="00E6095F">
              <w:rPr>
                <w:i/>
              </w:rPr>
              <w:t>Text display</w:t>
            </w:r>
          </w:p>
        </w:tc>
      </w:tr>
      <w:tr w:rsidR="00052C2D" w14:paraId="71036DD9" w14:textId="77777777" w:rsidTr="00D9584F">
        <w:trPr>
          <w:tblHeader/>
        </w:trPr>
        <w:tc>
          <w:tcPr>
            <w:tcW w:w="9526" w:type="dxa"/>
            <w:gridSpan w:val="4"/>
            <w:shd w:val="clear" w:color="auto" w:fill="CCFFCC"/>
            <w:vAlign w:val="center"/>
          </w:tcPr>
          <w:p w14:paraId="275E8AE6" w14:textId="77777777" w:rsidR="00052C2D" w:rsidRPr="004065B1" w:rsidRDefault="00052C2D" w:rsidP="00D9584F">
            <w:r w:rsidRPr="000A066E">
              <w:rPr>
                <w:b/>
              </w:rPr>
              <w:t>Setup</w:t>
            </w:r>
          </w:p>
        </w:tc>
      </w:tr>
      <w:tr w:rsidR="00052C2D" w14:paraId="21953592" w14:textId="77777777" w:rsidTr="00D9584F">
        <w:trPr>
          <w:tblHeader/>
        </w:trPr>
        <w:tc>
          <w:tcPr>
            <w:tcW w:w="9526" w:type="dxa"/>
            <w:gridSpan w:val="4"/>
            <w:vAlign w:val="center"/>
          </w:tcPr>
          <w:p w14:paraId="2B9A04EF" w14:textId="77777777" w:rsidR="00052C2D" w:rsidRPr="00E6095F" w:rsidRDefault="00052C2D" w:rsidP="00052C2D">
            <w:pPr>
              <w:rPr>
                <w:i/>
              </w:rPr>
            </w:pPr>
            <w:r w:rsidRPr="00E6095F">
              <w:rPr>
                <w:i/>
              </w:rPr>
              <w:t>As for test 3.6.5 a) except</w:t>
            </w:r>
          </w:p>
          <w:p w14:paraId="4EBC1C44" w14:textId="313B782D" w:rsidR="00052C2D" w:rsidRPr="00E6095F" w:rsidRDefault="003B2565" w:rsidP="003B2565">
            <w:pPr>
              <w:rPr>
                <w:i/>
              </w:rPr>
            </w:pPr>
            <w:r>
              <w:rPr>
                <w:i/>
              </w:rPr>
              <w:t xml:space="preserve">Set </w:t>
            </w:r>
            <w:r w:rsidR="007D0469">
              <w:rPr>
                <w:i/>
              </w:rPr>
              <w:t>Display Category</w:t>
            </w:r>
            <w:r w:rsidR="00052C2D" w:rsidRPr="00E6095F">
              <w:rPr>
                <w:i/>
              </w:rPr>
              <w:t xml:space="preserve"> </w:t>
            </w:r>
            <w:r w:rsidR="007D0469">
              <w:rPr>
                <w:i/>
              </w:rPr>
              <w:t>Standard</w:t>
            </w:r>
          </w:p>
        </w:tc>
      </w:tr>
      <w:tr w:rsidR="00052C2D" w14:paraId="2C629E6F" w14:textId="77777777" w:rsidTr="00D9584F">
        <w:trPr>
          <w:tblHeader/>
        </w:trPr>
        <w:tc>
          <w:tcPr>
            <w:tcW w:w="9526" w:type="dxa"/>
            <w:gridSpan w:val="4"/>
            <w:shd w:val="clear" w:color="auto" w:fill="CCFFCC"/>
            <w:vAlign w:val="center"/>
          </w:tcPr>
          <w:p w14:paraId="7434E5D9" w14:textId="77777777" w:rsidR="00052C2D" w:rsidRPr="004065B1" w:rsidRDefault="00052C2D" w:rsidP="00D9584F">
            <w:r w:rsidRPr="000A066E">
              <w:rPr>
                <w:b/>
              </w:rPr>
              <w:t>Action</w:t>
            </w:r>
          </w:p>
        </w:tc>
      </w:tr>
      <w:tr w:rsidR="00052C2D" w14:paraId="5CCCD361" w14:textId="77777777" w:rsidTr="00D9584F">
        <w:trPr>
          <w:tblHeader/>
        </w:trPr>
        <w:tc>
          <w:tcPr>
            <w:tcW w:w="9526" w:type="dxa"/>
            <w:gridSpan w:val="4"/>
            <w:vAlign w:val="center"/>
          </w:tcPr>
          <w:p w14:paraId="5E64D1AD" w14:textId="090FB70D" w:rsidR="00052C2D" w:rsidRPr="00E6095F" w:rsidRDefault="00052C2D" w:rsidP="00D9584F">
            <w:pPr>
              <w:rPr>
                <w:i/>
              </w:rPr>
            </w:pPr>
            <w:r w:rsidRPr="00E6095F">
              <w:rPr>
                <w:i/>
              </w:rPr>
              <w:t>View the objects at position 32°21.100’S 61°21.900’E scale 1:5</w:t>
            </w:r>
            <w:r w:rsidR="003B2565">
              <w:rPr>
                <w:i/>
              </w:rPr>
              <w:t xml:space="preserve"> </w:t>
            </w:r>
            <w:r w:rsidRPr="00E6095F">
              <w:rPr>
                <w:i/>
              </w:rPr>
              <w:t>000</w:t>
            </w:r>
          </w:p>
        </w:tc>
      </w:tr>
      <w:tr w:rsidR="00052C2D" w14:paraId="09DF89D1" w14:textId="77777777" w:rsidTr="00B12872">
        <w:trPr>
          <w:tblHeader/>
        </w:trPr>
        <w:tc>
          <w:tcPr>
            <w:tcW w:w="9526" w:type="dxa"/>
            <w:gridSpan w:val="4"/>
            <w:tcBorders>
              <w:bottom w:val="single" w:sz="4" w:space="0" w:color="auto"/>
            </w:tcBorders>
            <w:shd w:val="clear" w:color="auto" w:fill="CCFFCC"/>
            <w:vAlign w:val="center"/>
          </w:tcPr>
          <w:p w14:paraId="38D621E8" w14:textId="77777777" w:rsidR="00052C2D" w:rsidRPr="004065B1" w:rsidRDefault="00052C2D" w:rsidP="00D9584F">
            <w:r w:rsidRPr="000A066E">
              <w:rPr>
                <w:b/>
              </w:rPr>
              <w:t>Results</w:t>
            </w:r>
          </w:p>
        </w:tc>
      </w:tr>
      <w:tr w:rsidR="00052C2D" w14:paraId="0182AE7A" w14:textId="77777777" w:rsidTr="00B12872">
        <w:trPr>
          <w:tblHeader/>
        </w:trPr>
        <w:tc>
          <w:tcPr>
            <w:tcW w:w="9526" w:type="dxa"/>
            <w:gridSpan w:val="4"/>
            <w:tcBorders>
              <w:bottom w:val="nil"/>
            </w:tcBorders>
            <w:vAlign w:val="center"/>
          </w:tcPr>
          <w:p w14:paraId="5FB6C3CE" w14:textId="3E949BF1" w:rsidR="00052C2D" w:rsidRPr="00E6095F" w:rsidRDefault="00052C2D" w:rsidP="00D9584F">
            <w:pPr>
              <w:jc w:val="left"/>
              <w:rPr>
                <w:i/>
              </w:rPr>
            </w:pPr>
            <w:r w:rsidRPr="00E6095F">
              <w:rPr>
                <w:i/>
              </w:rPr>
              <w:t xml:space="preserve">Confirm that </w:t>
            </w:r>
            <w:r w:rsidR="0018522C" w:rsidRPr="00E6095F">
              <w:rPr>
                <w:i/>
              </w:rPr>
              <w:t>items</w:t>
            </w:r>
            <w:r w:rsidR="004064FE">
              <w:rPr>
                <w:i/>
              </w:rPr>
              <w:t xml:space="preserve"> 1 to 6</w:t>
            </w:r>
            <w:r w:rsidRPr="00E6095F">
              <w:rPr>
                <w:i/>
              </w:rPr>
              <w:t xml:space="preserve"> display as shown in the graphic below:</w:t>
            </w:r>
          </w:p>
        </w:tc>
      </w:tr>
      <w:tr w:rsidR="00052C2D" w14:paraId="078915C6" w14:textId="77777777" w:rsidTr="00B12872">
        <w:trPr>
          <w:tblHeader/>
        </w:trPr>
        <w:tc>
          <w:tcPr>
            <w:tcW w:w="9526" w:type="dxa"/>
            <w:gridSpan w:val="4"/>
            <w:tcBorders>
              <w:top w:val="nil"/>
            </w:tcBorders>
            <w:vAlign w:val="center"/>
          </w:tcPr>
          <w:p w14:paraId="0D6C1C5F" w14:textId="53C65DC4" w:rsidR="00052C2D" w:rsidRPr="00052C2D" w:rsidRDefault="004064FE" w:rsidP="00052C2D">
            <w:pPr>
              <w:jc w:val="center"/>
            </w:pPr>
            <w:r>
              <w:rPr>
                <w:noProof/>
                <w:snapToGrid/>
                <w:lang w:val="en-US" w:eastAsia="ko-KR"/>
              </w:rPr>
              <w:drawing>
                <wp:inline distT="0" distB="0" distL="0" distR="0" wp14:anchorId="7C07FDD8" wp14:editId="59A24FE9">
                  <wp:extent cx="6010275" cy="396240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6010275" cy="3962400"/>
                          </a:xfrm>
                          <a:prstGeom prst="rect">
                            <a:avLst/>
                          </a:prstGeom>
                        </pic:spPr>
                      </pic:pic>
                    </a:graphicData>
                  </a:graphic>
                </wp:inline>
              </w:drawing>
            </w:r>
          </w:p>
        </w:tc>
      </w:tr>
    </w:tbl>
    <w:p w14:paraId="311500D2" w14:textId="77777777" w:rsidR="00695354" w:rsidRDefault="00695354" w:rsidP="00052C2D"/>
    <w:p w14:paraId="0DCD36BF" w14:textId="77777777" w:rsidR="00695354" w:rsidRDefault="00695354">
      <w:pPr>
        <w:widowControl/>
        <w:spacing w:line="240" w:lineRule="auto"/>
        <w:jc w:val="left"/>
      </w:pPr>
      <w:r>
        <w:br w:type="page"/>
      </w:r>
    </w:p>
    <w:p w14:paraId="14B9ECEF" w14:textId="77777777" w:rsidR="00052C2D" w:rsidRDefault="00052C2D" w:rsidP="00052C2D"/>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60"/>
        <w:gridCol w:w="2185"/>
        <w:gridCol w:w="2561"/>
        <w:gridCol w:w="2385"/>
      </w:tblGrid>
      <w:tr w:rsidR="00052C2D" w14:paraId="4BC2BA09" w14:textId="77777777" w:rsidTr="00D9584F">
        <w:trPr>
          <w:trHeight w:val="454"/>
          <w:tblHeader/>
        </w:trPr>
        <w:tc>
          <w:tcPr>
            <w:tcW w:w="2381" w:type="dxa"/>
            <w:shd w:val="clear" w:color="auto" w:fill="CCFFCC"/>
            <w:vAlign w:val="center"/>
          </w:tcPr>
          <w:p w14:paraId="3BC336BF" w14:textId="77777777" w:rsidR="00052C2D" w:rsidRPr="004065B1" w:rsidRDefault="00052C2D" w:rsidP="00D9584F">
            <w:r w:rsidRPr="000A066E">
              <w:rPr>
                <w:b/>
              </w:rPr>
              <w:t>Test Reference</w:t>
            </w:r>
          </w:p>
        </w:tc>
        <w:tc>
          <w:tcPr>
            <w:tcW w:w="2381" w:type="dxa"/>
            <w:shd w:val="clear" w:color="auto" w:fill="CCFFCC"/>
            <w:vAlign w:val="center"/>
          </w:tcPr>
          <w:p w14:paraId="4B181C22" w14:textId="77777777" w:rsidR="00052C2D" w:rsidRPr="004065B1" w:rsidRDefault="00052C2D" w:rsidP="00D9584F">
            <w:r>
              <w:t>3.6.5 c)</w:t>
            </w:r>
          </w:p>
        </w:tc>
        <w:tc>
          <w:tcPr>
            <w:tcW w:w="2382" w:type="dxa"/>
            <w:shd w:val="clear" w:color="auto" w:fill="CCFFCC"/>
            <w:vAlign w:val="center"/>
          </w:tcPr>
          <w:p w14:paraId="76FC254E" w14:textId="77777777" w:rsidR="00052C2D" w:rsidRPr="004065B1" w:rsidRDefault="00052C2D" w:rsidP="00D9584F">
            <w:r w:rsidRPr="000A066E">
              <w:rPr>
                <w:b/>
              </w:rPr>
              <w:t>IHO Reference</w:t>
            </w:r>
          </w:p>
        </w:tc>
        <w:tc>
          <w:tcPr>
            <w:tcW w:w="2382" w:type="dxa"/>
            <w:shd w:val="clear" w:color="auto" w:fill="CCFFCC"/>
            <w:vAlign w:val="center"/>
          </w:tcPr>
          <w:p w14:paraId="42302330" w14:textId="77777777" w:rsidR="00052C2D" w:rsidRPr="004065B1" w:rsidRDefault="00052C2D" w:rsidP="00D9584F">
            <w:r w:rsidRPr="00A94802">
              <w:t>S-</w:t>
            </w:r>
            <w:r>
              <w:t>52 10.3.4.1</w:t>
            </w:r>
          </w:p>
        </w:tc>
      </w:tr>
      <w:tr w:rsidR="00052C2D" w14:paraId="0EE501A6" w14:textId="77777777" w:rsidTr="00D9584F">
        <w:trPr>
          <w:tblHeader/>
        </w:trPr>
        <w:tc>
          <w:tcPr>
            <w:tcW w:w="9526" w:type="dxa"/>
            <w:gridSpan w:val="4"/>
            <w:shd w:val="clear" w:color="auto" w:fill="CCFFCC"/>
            <w:vAlign w:val="center"/>
          </w:tcPr>
          <w:p w14:paraId="0867BDB2" w14:textId="77777777" w:rsidR="00052C2D" w:rsidRDefault="00052C2D" w:rsidP="00D9584F">
            <w:r w:rsidRPr="000A066E">
              <w:rPr>
                <w:b/>
              </w:rPr>
              <w:t>Test description</w:t>
            </w:r>
          </w:p>
        </w:tc>
      </w:tr>
      <w:tr w:rsidR="00052C2D" w14:paraId="11C2F114" w14:textId="77777777" w:rsidTr="00D9584F">
        <w:trPr>
          <w:tblHeader/>
        </w:trPr>
        <w:tc>
          <w:tcPr>
            <w:tcW w:w="9526" w:type="dxa"/>
            <w:gridSpan w:val="4"/>
            <w:vAlign w:val="center"/>
          </w:tcPr>
          <w:p w14:paraId="027D08B0" w14:textId="77777777" w:rsidR="00052C2D" w:rsidRPr="00E6095F" w:rsidRDefault="00052C2D" w:rsidP="00D9584F">
            <w:pPr>
              <w:rPr>
                <w:i/>
              </w:rPr>
            </w:pPr>
            <w:r w:rsidRPr="00E6095F">
              <w:rPr>
                <w:i/>
              </w:rPr>
              <w:t>Text display</w:t>
            </w:r>
          </w:p>
        </w:tc>
      </w:tr>
      <w:tr w:rsidR="00052C2D" w14:paraId="6FAA3730" w14:textId="77777777" w:rsidTr="00D9584F">
        <w:trPr>
          <w:tblHeader/>
        </w:trPr>
        <w:tc>
          <w:tcPr>
            <w:tcW w:w="9526" w:type="dxa"/>
            <w:gridSpan w:val="4"/>
            <w:shd w:val="clear" w:color="auto" w:fill="CCFFCC"/>
            <w:vAlign w:val="center"/>
          </w:tcPr>
          <w:p w14:paraId="7EA73507" w14:textId="77777777" w:rsidR="00052C2D" w:rsidRPr="004065B1" w:rsidRDefault="00052C2D" w:rsidP="00D9584F">
            <w:r w:rsidRPr="000A066E">
              <w:rPr>
                <w:b/>
              </w:rPr>
              <w:t>Setup</w:t>
            </w:r>
          </w:p>
        </w:tc>
      </w:tr>
      <w:tr w:rsidR="00052C2D" w14:paraId="51ADD991" w14:textId="77777777" w:rsidTr="00D9584F">
        <w:trPr>
          <w:tblHeader/>
        </w:trPr>
        <w:tc>
          <w:tcPr>
            <w:tcW w:w="9526" w:type="dxa"/>
            <w:gridSpan w:val="4"/>
            <w:vAlign w:val="center"/>
          </w:tcPr>
          <w:p w14:paraId="70143122" w14:textId="1291B0D4" w:rsidR="00052C2D" w:rsidRPr="00E6095F" w:rsidRDefault="00052C2D" w:rsidP="003B2565">
            <w:pPr>
              <w:rPr>
                <w:i/>
              </w:rPr>
            </w:pPr>
            <w:r w:rsidRPr="00E6095F">
              <w:rPr>
                <w:i/>
              </w:rPr>
              <w:t xml:space="preserve">As for test 3.6.5 b) except </w:t>
            </w:r>
            <w:r w:rsidR="003B2565">
              <w:rPr>
                <w:i/>
              </w:rPr>
              <w:t xml:space="preserve">set </w:t>
            </w:r>
            <w:r w:rsidR="007D0469">
              <w:rPr>
                <w:i/>
              </w:rPr>
              <w:t>Display Category</w:t>
            </w:r>
            <w:r w:rsidRPr="00E6095F">
              <w:rPr>
                <w:i/>
              </w:rPr>
              <w:t xml:space="preserve"> </w:t>
            </w:r>
            <w:r w:rsidR="007D0469">
              <w:rPr>
                <w:i/>
              </w:rPr>
              <w:t>Base</w:t>
            </w:r>
            <w:r w:rsidR="003B2565">
              <w:rPr>
                <w:i/>
              </w:rPr>
              <w:t xml:space="preserve"> Display</w:t>
            </w:r>
          </w:p>
        </w:tc>
      </w:tr>
      <w:tr w:rsidR="00052C2D" w14:paraId="78CA50BA" w14:textId="77777777" w:rsidTr="00D9584F">
        <w:trPr>
          <w:tblHeader/>
        </w:trPr>
        <w:tc>
          <w:tcPr>
            <w:tcW w:w="9526" w:type="dxa"/>
            <w:gridSpan w:val="4"/>
            <w:shd w:val="clear" w:color="auto" w:fill="CCFFCC"/>
            <w:vAlign w:val="center"/>
          </w:tcPr>
          <w:p w14:paraId="15805F07" w14:textId="77777777" w:rsidR="00052C2D" w:rsidRPr="004065B1" w:rsidRDefault="00052C2D" w:rsidP="00D9584F">
            <w:r w:rsidRPr="000A066E">
              <w:rPr>
                <w:b/>
              </w:rPr>
              <w:t>Action</w:t>
            </w:r>
          </w:p>
        </w:tc>
      </w:tr>
      <w:tr w:rsidR="00052C2D" w14:paraId="6E2E8EDD" w14:textId="77777777" w:rsidTr="00D9584F">
        <w:trPr>
          <w:tblHeader/>
        </w:trPr>
        <w:tc>
          <w:tcPr>
            <w:tcW w:w="9526" w:type="dxa"/>
            <w:gridSpan w:val="4"/>
            <w:vAlign w:val="center"/>
          </w:tcPr>
          <w:p w14:paraId="0487F0D3" w14:textId="0240BFEE" w:rsidR="00052C2D" w:rsidRPr="00E6095F" w:rsidRDefault="00052C2D" w:rsidP="00D9584F">
            <w:pPr>
              <w:rPr>
                <w:i/>
              </w:rPr>
            </w:pPr>
            <w:r w:rsidRPr="00E6095F">
              <w:rPr>
                <w:i/>
              </w:rPr>
              <w:t>View the objects at position 32°21.100’S 61°21.900’E scale 1:5</w:t>
            </w:r>
            <w:r w:rsidR="003B2565">
              <w:rPr>
                <w:i/>
              </w:rPr>
              <w:t xml:space="preserve"> </w:t>
            </w:r>
            <w:r w:rsidRPr="00E6095F">
              <w:rPr>
                <w:i/>
              </w:rPr>
              <w:t>000</w:t>
            </w:r>
          </w:p>
        </w:tc>
      </w:tr>
      <w:tr w:rsidR="00052C2D" w14:paraId="24CC6733" w14:textId="77777777" w:rsidTr="00B12872">
        <w:trPr>
          <w:tblHeader/>
        </w:trPr>
        <w:tc>
          <w:tcPr>
            <w:tcW w:w="9526" w:type="dxa"/>
            <w:gridSpan w:val="4"/>
            <w:tcBorders>
              <w:bottom w:val="single" w:sz="4" w:space="0" w:color="auto"/>
            </w:tcBorders>
            <w:shd w:val="clear" w:color="auto" w:fill="CCFFCC"/>
            <w:vAlign w:val="center"/>
          </w:tcPr>
          <w:p w14:paraId="0B2BA7AE" w14:textId="77777777" w:rsidR="00052C2D" w:rsidRPr="004065B1" w:rsidRDefault="00052C2D" w:rsidP="00D9584F">
            <w:r w:rsidRPr="000A066E">
              <w:rPr>
                <w:b/>
              </w:rPr>
              <w:t>Results</w:t>
            </w:r>
          </w:p>
        </w:tc>
      </w:tr>
      <w:tr w:rsidR="00052C2D" w14:paraId="1E16D75F" w14:textId="77777777" w:rsidTr="00B12872">
        <w:trPr>
          <w:tblHeader/>
        </w:trPr>
        <w:tc>
          <w:tcPr>
            <w:tcW w:w="9526" w:type="dxa"/>
            <w:gridSpan w:val="4"/>
            <w:tcBorders>
              <w:bottom w:val="nil"/>
            </w:tcBorders>
            <w:vAlign w:val="center"/>
          </w:tcPr>
          <w:p w14:paraId="509FD0B7" w14:textId="77777777" w:rsidR="00052C2D" w:rsidRPr="00E6095F" w:rsidRDefault="00052C2D" w:rsidP="00D9584F">
            <w:pPr>
              <w:jc w:val="left"/>
              <w:rPr>
                <w:i/>
              </w:rPr>
            </w:pPr>
            <w:r w:rsidRPr="00E6095F">
              <w:rPr>
                <w:i/>
              </w:rPr>
              <w:t>Confirm that items 3,5 and 6 display as shown in the graphic below:</w:t>
            </w:r>
          </w:p>
        </w:tc>
      </w:tr>
      <w:tr w:rsidR="00052C2D" w14:paraId="5B0527B9" w14:textId="77777777" w:rsidTr="00B12872">
        <w:trPr>
          <w:tblHeader/>
        </w:trPr>
        <w:tc>
          <w:tcPr>
            <w:tcW w:w="9526" w:type="dxa"/>
            <w:gridSpan w:val="4"/>
            <w:tcBorders>
              <w:top w:val="nil"/>
            </w:tcBorders>
            <w:vAlign w:val="center"/>
          </w:tcPr>
          <w:p w14:paraId="6D5117A6" w14:textId="77777777" w:rsidR="00052C2D" w:rsidRPr="00052C2D" w:rsidRDefault="0018522C" w:rsidP="00052C2D">
            <w:pPr>
              <w:jc w:val="center"/>
            </w:pPr>
            <w:r>
              <w:rPr>
                <w:noProof/>
                <w:lang w:val="en-US" w:eastAsia="ko-KR"/>
              </w:rPr>
              <w:drawing>
                <wp:inline distT="0" distB="0" distL="0" distR="0" wp14:anchorId="0B9EBA91" wp14:editId="6368065E">
                  <wp:extent cx="6010275" cy="3467100"/>
                  <wp:effectExtent l="0" t="0" r="9525" b="0"/>
                  <wp:docPr id="112" name="Picture 112"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3"/>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6010275" cy="3467100"/>
                          </a:xfrm>
                          <a:prstGeom prst="rect">
                            <a:avLst/>
                          </a:prstGeom>
                          <a:noFill/>
                          <a:ln>
                            <a:noFill/>
                          </a:ln>
                        </pic:spPr>
                      </pic:pic>
                    </a:graphicData>
                  </a:graphic>
                </wp:inline>
              </w:drawing>
            </w:r>
          </w:p>
        </w:tc>
      </w:tr>
    </w:tbl>
    <w:p w14:paraId="6FD1DE1D" w14:textId="77777777" w:rsidR="00052C2D" w:rsidRDefault="00052C2D" w:rsidP="00052C2D"/>
    <w:p w14:paraId="6142ECAE" w14:textId="77777777" w:rsidR="00CB4150" w:rsidRPr="00CB4150" w:rsidRDefault="00052C2D" w:rsidP="00E30B8F">
      <w:pPr>
        <w:pStyle w:val="Heading3"/>
      </w:pPr>
      <w:r>
        <w:br w:type="page"/>
      </w:r>
      <w:r w:rsidR="00CB4150">
        <w:lastRenderedPageBreak/>
        <w:t>Display of area borders</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60"/>
        <w:gridCol w:w="2185"/>
        <w:gridCol w:w="2561"/>
        <w:gridCol w:w="2385"/>
      </w:tblGrid>
      <w:tr w:rsidR="00CB4150" w14:paraId="21E74844" w14:textId="77777777" w:rsidTr="00CB4150">
        <w:trPr>
          <w:trHeight w:val="454"/>
          <w:tblHeader/>
        </w:trPr>
        <w:tc>
          <w:tcPr>
            <w:tcW w:w="2381" w:type="dxa"/>
            <w:shd w:val="clear" w:color="auto" w:fill="CCFFCC"/>
            <w:vAlign w:val="center"/>
          </w:tcPr>
          <w:p w14:paraId="5F7EA9A6" w14:textId="77777777" w:rsidR="00CB4150" w:rsidRPr="004065B1" w:rsidRDefault="00CB4150" w:rsidP="00CB4150">
            <w:r w:rsidRPr="000A066E">
              <w:rPr>
                <w:b/>
              </w:rPr>
              <w:t>Test Reference</w:t>
            </w:r>
          </w:p>
        </w:tc>
        <w:tc>
          <w:tcPr>
            <w:tcW w:w="2381" w:type="dxa"/>
            <w:shd w:val="clear" w:color="auto" w:fill="CCFFCC"/>
            <w:vAlign w:val="center"/>
          </w:tcPr>
          <w:p w14:paraId="193F285D" w14:textId="77777777" w:rsidR="00CB4150" w:rsidRPr="004065B1" w:rsidRDefault="00CB4150" w:rsidP="00CB4150">
            <w:r>
              <w:t>3.6.</w:t>
            </w:r>
            <w:r w:rsidR="00C70567">
              <w:t>6</w:t>
            </w:r>
          </w:p>
        </w:tc>
        <w:tc>
          <w:tcPr>
            <w:tcW w:w="2382" w:type="dxa"/>
            <w:shd w:val="clear" w:color="auto" w:fill="CCFFCC"/>
            <w:vAlign w:val="center"/>
          </w:tcPr>
          <w:p w14:paraId="26FC3035" w14:textId="77777777" w:rsidR="00CB4150" w:rsidRPr="004065B1" w:rsidRDefault="00CB4150" w:rsidP="00CB4150">
            <w:r w:rsidRPr="000A066E">
              <w:rPr>
                <w:b/>
              </w:rPr>
              <w:t>IHO Reference</w:t>
            </w:r>
          </w:p>
        </w:tc>
        <w:tc>
          <w:tcPr>
            <w:tcW w:w="2382" w:type="dxa"/>
            <w:shd w:val="clear" w:color="auto" w:fill="CCFFCC"/>
            <w:vAlign w:val="center"/>
          </w:tcPr>
          <w:p w14:paraId="33D2327A" w14:textId="77777777" w:rsidR="00CB4150" w:rsidRPr="004065B1" w:rsidRDefault="00CB4150" w:rsidP="00CB4150">
            <w:r w:rsidRPr="00A94802">
              <w:t>S-</w:t>
            </w:r>
            <w:r>
              <w:t>52 10.3.4.1</w:t>
            </w:r>
          </w:p>
        </w:tc>
      </w:tr>
      <w:tr w:rsidR="00CB4150" w14:paraId="70F31BC0" w14:textId="77777777" w:rsidTr="00CB4150">
        <w:trPr>
          <w:tblHeader/>
        </w:trPr>
        <w:tc>
          <w:tcPr>
            <w:tcW w:w="9526" w:type="dxa"/>
            <w:gridSpan w:val="4"/>
            <w:shd w:val="clear" w:color="auto" w:fill="CCFFCC"/>
            <w:vAlign w:val="center"/>
          </w:tcPr>
          <w:p w14:paraId="40CC194B" w14:textId="77777777" w:rsidR="00CB4150" w:rsidRDefault="00CB4150" w:rsidP="00CB4150">
            <w:r w:rsidRPr="000A066E">
              <w:rPr>
                <w:b/>
              </w:rPr>
              <w:t>Test description</w:t>
            </w:r>
          </w:p>
        </w:tc>
      </w:tr>
      <w:tr w:rsidR="00CB4150" w14:paraId="76C23BFB" w14:textId="77777777" w:rsidTr="00CB4150">
        <w:trPr>
          <w:tblHeader/>
        </w:trPr>
        <w:tc>
          <w:tcPr>
            <w:tcW w:w="9526" w:type="dxa"/>
            <w:gridSpan w:val="4"/>
            <w:vAlign w:val="center"/>
          </w:tcPr>
          <w:p w14:paraId="397C75DC" w14:textId="77777777" w:rsidR="00CB4150" w:rsidRPr="00E6095F" w:rsidRDefault="00052C2D" w:rsidP="00CB4150">
            <w:pPr>
              <w:rPr>
                <w:i/>
              </w:rPr>
            </w:pPr>
            <w:r w:rsidRPr="00E6095F">
              <w:rPr>
                <w:i/>
              </w:rPr>
              <w:t>Display of area borders</w:t>
            </w:r>
          </w:p>
        </w:tc>
      </w:tr>
      <w:tr w:rsidR="00CB4150" w14:paraId="2660C05F" w14:textId="77777777" w:rsidTr="00CB4150">
        <w:trPr>
          <w:tblHeader/>
        </w:trPr>
        <w:tc>
          <w:tcPr>
            <w:tcW w:w="9526" w:type="dxa"/>
            <w:gridSpan w:val="4"/>
            <w:shd w:val="clear" w:color="auto" w:fill="CCFFCC"/>
            <w:vAlign w:val="center"/>
          </w:tcPr>
          <w:p w14:paraId="1483FBD4" w14:textId="77777777" w:rsidR="00CB4150" w:rsidRPr="004065B1" w:rsidRDefault="00CB4150" w:rsidP="00CB4150">
            <w:r w:rsidRPr="000A066E">
              <w:rPr>
                <w:b/>
              </w:rPr>
              <w:t>Setup</w:t>
            </w:r>
          </w:p>
        </w:tc>
      </w:tr>
      <w:tr w:rsidR="00CB4150" w14:paraId="54BCF461" w14:textId="77777777" w:rsidTr="00CB4150">
        <w:trPr>
          <w:tblHeader/>
        </w:trPr>
        <w:tc>
          <w:tcPr>
            <w:tcW w:w="9526" w:type="dxa"/>
            <w:gridSpan w:val="4"/>
            <w:vAlign w:val="center"/>
          </w:tcPr>
          <w:p w14:paraId="68C0B382" w14:textId="77777777" w:rsidR="00052C2D" w:rsidRPr="00E6095F" w:rsidRDefault="00052C2D" w:rsidP="00052C2D">
            <w:pPr>
              <w:rPr>
                <w:i/>
              </w:rPr>
            </w:pPr>
            <w:r w:rsidRPr="00E6095F">
              <w:rPr>
                <w:i/>
              </w:rPr>
              <w:t>As for test 3.6.5 c) except</w:t>
            </w:r>
          </w:p>
          <w:p w14:paraId="43B36881" w14:textId="402A7406" w:rsidR="00CB4150" w:rsidRPr="00E6095F" w:rsidRDefault="003B2565" w:rsidP="003B2565">
            <w:pPr>
              <w:rPr>
                <w:i/>
              </w:rPr>
            </w:pPr>
            <w:r>
              <w:rPr>
                <w:i/>
              </w:rPr>
              <w:t xml:space="preserve">Set </w:t>
            </w:r>
            <w:r w:rsidR="007D0469">
              <w:rPr>
                <w:i/>
              </w:rPr>
              <w:t>Display Category</w:t>
            </w:r>
            <w:r w:rsidR="00052C2D" w:rsidRPr="00E6095F">
              <w:rPr>
                <w:i/>
              </w:rPr>
              <w:t xml:space="preserve"> </w:t>
            </w:r>
            <w:r w:rsidR="007D0469">
              <w:rPr>
                <w:i/>
              </w:rPr>
              <w:t>Other</w:t>
            </w:r>
          </w:p>
        </w:tc>
      </w:tr>
      <w:tr w:rsidR="00CB4150" w14:paraId="1A1A5198" w14:textId="77777777" w:rsidTr="00CB4150">
        <w:trPr>
          <w:tblHeader/>
        </w:trPr>
        <w:tc>
          <w:tcPr>
            <w:tcW w:w="9526" w:type="dxa"/>
            <w:gridSpan w:val="4"/>
            <w:shd w:val="clear" w:color="auto" w:fill="CCFFCC"/>
            <w:vAlign w:val="center"/>
          </w:tcPr>
          <w:p w14:paraId="6FF80D12" w14:textId="77777777" w:rsidR="00CB4150" w:rsidRPr="004065B1" w:rsidRDefault="00CB4150" w:rsidP="00CB4150">
            <w:r w:rsidRPr="000A066E">
              <w:rPr>
                <w:b/>
              </w:rPr>
              <w:t>Action</w:t>
            </w:r>
          </w:p>
        </w:tc>
      </w:tr>
      <w:tr w:rsidR="00CB4150" w14:paraId="18E7CEF5" w14:textId="77777777" w:rsidTr="00CB4150">
        <w:trPr>
          <w:tblHeader/>
        </w:trPr>
        <w:tc>
          <w:tcPr>
            <w:tcW w:w="9526" w:type="dxa"/>
            <w:gridSpan w:val="4"/>
            <w:vAlign w:val="center"/>
          </w:tcPr>
          <w:p w14:paraId="7EB8F6FA" w14:textId="7E89A9B7" w:rsidR="00CB4150" w:rsidRPr="00E6095F" w:rsidRDefault="00052C2D" w:rsidP="00CB4150">
            <w:pPr>
              <w:rPr>
                <w:i/>
              </w:rPr>
            </w:pPr>
            <w:r w:rsidRPr="00E6095F">
              <w:rPr>
                <w:i/>
              </w:rPr>
              <w:t>View the objects at position 32°21.100’S 61°23.150’E scale 1:5</w:t>
            </w:r>
            <w:r w:rsidR="003B2565">
              <w:rPr>
                <w:i/>
              </w:rPr>
              <w:t xml:space="preserve"> </w:t>
            </w:r>
            <w:r w:rsidRPr="00E6095F">
              <w:rPr>
                <w:i/>
              </w:rPr>
              <w:t>000</w:t>
            </w:r>
          </w:p>
        </w:tc>
      </w:tr>
      <w:tr w:rsidR="00CB4150" w14:paraId="35587B2F" w14:textId="77777777" w:rsidTr="00B12872">
        <w:trPr>
          <w:tblHeader/>
        </w:trPr>
        <w:tc>
          <w:tcPr>
            <w:tcW w:w="9526" w:type="dxa"/>
            <w:gridSpan w:val="4"/>
            <w:tcBorders>
              <w:bottom w:val="single" w:sz="4" w:space="0" w:color="auto"/>
            </w:tcBorders>
            <w:shd w:val="clear" w:color="auto" w:fill="CCFFCC"/>
            <w:vAlign w:val="center"/>
          </w:tcPr>
          <w:p w14:paraId="0FFB437B" w14:textId="77777777" w:rsidR="00CB4150" w:rsidRPr="004065B1" w:rsidRDefault="00CB4150" w:rsidP="00CB4150">
            <w:r w:rsidRPr="000A066E">
              <w:rPr>
                <w:b/>
              </w:rPr>
              <w:t>Results</w:t>
            </w:r>
          </w:p>
        </w:tc>
      </w:tr>
      <w:tr w:rsidR="00CB4150" w14:paraId="5DC31E1D" w14:textId="77777777" w:rsidTr="00B12872">
        <w:trPr>
          <w:tblHeader/>
        </w:trPr>
        <w:tc>
          <w:tcPr>
            <w:tcW w:w="9526" w:type="dxa"/>
            <w:gridSpan w:val="4"/>
            <w:tcBorders>
              <w:bottom w:val="nil"/>
            </w:tcBorders>
            <w:vAlign w:val="center"/>
          </w:tcPr>
          <w:p w14:paraId="1E7A8814" w14:textId="77777777" w:rsidR="00CB4150" w:rsidRPr="00E6095F" w:rsidRDefault="00052C2D" w:rsidP="00CB4150">
            <w:pPr>
              <w:jc w:val="left"/>
              <w:rPr>
                <w:i/>
              </w:rPr>
            </w:pPr>
            <w:r w:rsidRPr="00E6095F">
              <w:rPr>
                <w:i/>
              </w:rPr>
              <w:t>Confirm that items 1-6 display as shown in the graphic below:</w:t>
            </w:r>
          </w:p>
        </w:tc>
      </w:tr>
      <w:tr w:rsidR="00052C2D" w14:paraId="0AE56F23" w14:textId="77777777" w:rsidTr="00B12872">
        <w:trPr>
          <w:tblHeader/>
        </w:trPr>
        <w:tc>
          <w:tcPr>
            <w:tcW w:w="9526" w:type="dxa"/>
            <w:gridSpan w:val="4"/>
            <w:tcBorders>
              <w:top w:val="nil"/>
            </w:tcBorders>
            <w:vAlign w:val="center"/>
          </w:tcPr>
          <w:p w14:paraId="216716E1" w14:textId="77777777" w:rsidR="00052C2D" w:rsidRPr="00052C2D" w:rsidRDefault="0018522C" w:rsidP="00052C2D">
            <w:pPr>
              <w:jc w:val="center"/>
            </w:pPr>
            <w:r>
              <w:rPr>
                <w:noProof/>
                <w:lang w:val="en-US" w:eastAsia="ko-KR"/>
              </w:rPr>
              <w:drawing>
                <wp:inline distT="0" distB="0" distL="0" distR="0" wp14:anchorId="28C93F1C" wp14:editId="4B86CB6B">
                  <wp:extent cx="6010275" cy="4562475"/>
                  <wp:effectExtent l="0" t="0" r="9525" b="9525"/>
                  <wp:docPr id="113" name="Picture 113"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3"/>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6010275" cy="4562475"/>
                          </a:xfrm>
                          <a:prstGeom prst="rect">
                            <a:avLst/>
                          </a:prstGeom>
                          <a:noFill/>
                          <a:ln>
                            <a:noFill/>
                          </a:ln>
                        </pic:spPr>
                      </pic:pic>
                    </a:graphicData>
                  </a:graphic>
                </wp:inline>
              </w:drawing>
            </w:r>
          </w:p>
        </w:tc>
      </w:tr>
    </w:tbl>
    <w:p w14:paraId="1EE54A70" w14:textId="77777777" w:rsidR="00CB4150" w:rsidRDefault="00CB4150" w:rsidP="00CB4150"/>
    <w:p w14:paraId="5D65716B" w14:textId="77777777" w:rsidR="00CB4150" w:rsidRPr="00CB4150" w:rsidRDefault="00774AFD" w:rsidP="00E30B8F">
      <w:pPr>
        <w:pStyle w:val="Heading3"/>
      </w:pPr>
      <w:r>
        <w:br w:type="page"/>
      </w:r>
      <w:r w:rsidR="00CB4150">
        <w:lastRenderedPageBreak/>
        <w:t>Display of unknown symbols</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CB4150" w14:paraId="1E9024D8" w14:textId="77777777" w:rsidTr="00CB4150">
        <w:trPr>
          <w:trHeight w:val="454"/>
          <w:tblHeader/>
        </w:trPr>
        <w:tc>
          <w:tcPr>
            <w:tcW w:w="2381" w:type="dxa"/>
            <w:shd w:val="clear" w:color="auto" w:fill="CCFFCC"/>
            <w:vAlign w:val="center"/>
          </w:tcPr>
          <w:p w14:paraId="17BD01B2" w14:textId="77777777" w:rsidR="00CB4150" w:rsidRPr="004065B1" w:rsidRDefault="00CB4150" w:rsidP="00CB4150">
            <w:r w:rsidRPr="000A066E">
              <w:rPr>
                <w:b/>
              </w:rPr>
              <w:t>Test Reference</w:t>
            </w:r>
          </w:p>
        </w:tc>
        <w:tc>
          <w:tcPr>
            <w:tcW w:w="2381" w:type="dxa"/>
            <w:shd w:val="clear" w:color="auto" w:fill="CCFFCC"/>
            <w:vAlign w:val="center"/>
          </w:tcPr>
          <w:p w14:paraId="48F6CBC0" w14:textId="77777777" w:rsidR="00CB4150" w:rsidRPr="004065B1" w:rsidRDefault="00CB4150" w:rsidP="00CB4150">
            <w:r>
              <w:t>3.6.</w:t>
            </w:r>
            <w:r w:rsidR="001752C8">
              <w:t>7</w:t>
            </w:r>
          </w:p>
        </w:tc>
        <w:tc>
          <w:tcPr>
            <w:tcW w:w="2382" w:type="dxa"/>
            <w:shd w:val="clear" w:color="auto" w:fill="CCFFCC"/>
            <w:vAlign w:val="center"/>
          </w:tcPr>
          <w:p w14:paraId="3EF36688" w14:textId="77777777" w:rsidR="00CB4150" w:rsidRPr="004065B1" w:rsidRDefault="00CB4150" w:rsidP="00CB4150">
            <w:r w:rsidRPr="000A066E">
              <w:rPr>
                <w:b/>
              </w:rPr>
              <w:t>IHO Reference</w:t>
            </w:r>
          </w:p>
        </w:tc>
        <w:tc>
          <w:tcPr>
            <w:tcW w:w="2382" w:type="dxa"/>
            <w:shd w:val="clear" w:color="auto" w:fill="CCFFCC"/>
            <w:vAlign w:val="center"/>
          </w:tcPr>
          <w:p w14:paraId="1AB14AD2" w14:textId="77777777" w:rsidR="00CB4150" w:rsidRPr="004065B1" w:rsidRDefault="00CB4150" w:rsidP="00CB4150">
            <w:r w:rsidRPr="00A94802">
              <w:t>S-</w:t>
            </w:r>
            <w:r>
              <w:t>52 10.3.4.1</w:t>
            </w:r>
          </w:p>
        </w:tc>
      </w:tr>
      <w:tr w:rsidR="00CB4150" w14:paraId="750C7616" w14:textId="77777777" w:rsidTr="00CB4150">
        <w:trPr>
          <w:tblHeader/>
        </w:trPr>
        <w:tc>
          <w:tcPr>
            <w:tcW w:w="9526" w:type="dxa"/>
            <w:gridSpan w:val="4"/>
            <w:shd w:val="clear" w:color="auto" w:fill="CCFFCC"/>
            <w:vAlign w:val="center"/>
          </w:tcPr>
          <w:p w14:paraId="1AE2420C" w14:textId="77777777" w:rsidR="00CB4150" w:rsidRDefault="00CB4150" w:rsidP="00CB4150">
            <w:r w:rsidRPr="000A066E">
              <w:rPr>
                <w:b/>
              </w:rPr>
              <w:t>Test description</w:t>
            </w:r>
          </w:p>
        </w:tc>
      </w:tr>
      <w:tr w:rsidR="00CB4150" w14:paraId="7D7C855C" w14:textId="77777777" w:rsidTr="00CB4150">
        <w:trPr>
          <w:tblHeader/>
        </w:trPr>
        <w:tc>
          <w:tcPr>
            <w:tcW w:w="9526" w:type="dxa"/>
            <w:gridSpan w:val="4"/>
            <w:vAlign w:val="center"/>
          </w:tcPr>
          <w:p w14:paraId="7A1B1EE1" w14:textId="77777777" w:rsidR="00CB4150" w:rsidRPr="00E6095F" w:rsidRDefault="00774AFD" w:rsidP="00CB4150">
            <w:pPr>
              <w:rPr>
                <w:i/>
              </w:rPr>
            </w:pPr>
            <w:r w:rsidRPr="00E6095F">
              <w:rPr>
                <w:i/>
              </w:rPr>
              <w:t>Display of unknown symbol</w:t>
            </w:r>
          </w:p>
        </w:tc>
      </w:tr>
      <w:tr w:rsidR="00CB4150" w14:paraId="1EE1AFE8" w14:textId="77777777" w:rsidTr="00CB4150">
        <w:trPr>
          <w:tblHeader/>
        </w:trPr>
        <w:tc>
          <w:tcPr>
            <w:tcW w:w="9526" w:type="dxa"/>
            <w:gridSpan w:val="4"/>
            <w:shd w:val="clear" w:color="auto" w:fill="CCFFCC"/>
            <w:vAlign w:val="center"/>
          </w:tcPr>
          <w:p w14:paraId="2D1522B8" w14:textId="77777777" w:rsidR="00CB4150" w:rsidRPr="004065B1" w:rsidRDefault="00CB4150" w:rsidP="00CB4150">
            <w:r w:rsidRPr="000A066E">
              <w:rPr>
                <w:b/>
              </w:rPr>
              <w:t>Setup</w:t>
            </w:r>
          </w:p>
        </w:tc>
      </w:tr>
      <w:tr w:rsidR="00CB4150" w14:paraId="78BC0083" w14:textId="77777777" w:rsidTr="00CB4150">
        <w:trPr>
          <w:tblHeader/>
        </w:trPr>
        <w:tc>
          <w:tcPr>
            <w:tcW w:w="9526" w:type="dxa"/>
            <w:gridSpan w:val="4"/>
            <w:vAlign w:val="center"/>
          </w:tcPr>
          <w:p w14:paraId="5326208F" w14:textId="77777777" w:rsidR="00CB4150" w:rsidRPr="00E6095F" w:rsidRDefault="00774AFD" w:rsidP="00CB4150">
            <w:pPr>
              <w:rPr>
                <w:i/>
              </w:rPr>
            </w:pPr>
            <w:r w:rsidRPr="00E6095F">
              <w:rPr>
                <w:i/>
              </w:rPr>
              <w:t>As for test 3.6.6</w:t>
            </w:r>
          </w:p>
        </w:tc>
      </w:tr>
      <w:tr w:rsidR="00CB4150" w14:paraId="63F82C64" w14:textId="77777777" w:rsidTr="00CB4150">
        <w:trPr>
          <w:tblHeader/>
        </w:trPr>
        <w:tc>
          <w:tcPr>
            <w:tcW w:w="9526" w:type="dxa"/>
            <w:gridSpan w:val="4"/>
            <w:shd w:val="clear" w:color="auto" w:fill="CCFFCC"/>
            <w:vAlign w:val="center"/>
          </w:tcPr>
          <w:p w14:paraId="5F6C9760" w14:textId="77777777" w:rsidR="00CB4150" w:rsidRPr="004065B1" w:rsidRDefault="00CB4150" w:rsidP="00CB4150">
            <w:r w:rsidRPr="000A066E">
              <w:rPr>
                <w:b/>
              </w:rPr>
              <w:t>Action</w:t>
            </w:r>
          </w:p>
        </w:tc>
      </w:tr>
      <w:tr w:rsidR="00CB4150" w14:paraId="25947062" w14:textId="77777777" w:rsidTr="00CB4150">
        <w:trPr>
          <w:tblHeader/>
        </w:trPr>
        <w:tc>
          <w:tcPr>
            <w:tcW w:w="9526" w:type="dxa"/>
            <w:gridSpan w:val="4"/>
            <w:vAlign w:val="center"/>
          </w:tcPr>
          <w:p w14:paraId="42CBF575" w14:textId="08B0B7D9" w:rsidR="00CB4150" w:rsidRPr="00E6095F" w:rsidRDefault="00774AFD" w:rsidP="00CB4150">
            <w:pPr>
              <w:rPr>
                <w:i/>
              </w:rPr>
            </w:pPr>
            <w:r w:rsidRPr="00E6095F">
              <w:rPr>
                <w:i/>
              </w:rPr>
              <w:t>View the objects at position 32°21.850’S 61°20.650’E scale 1:5</w:t>
            </w:r>
            <w:r w:rsidR="003B2565">
              <w:rPr>
                <w:i/>
              </w:rPr>
              <w:t xml:space="preserve"> </w:t>
            </w:r>
            <w:r w:rsidRPr="00E6095F">
              <w:rPr>
                <w:i/>
              </w:rPr>
              <w:t>000</w:t>
            </w:r>
          </w:p>
        </w:tc>
      </w:tr>
      <w:tr w:rsidR="00CB4150" w14:paraId="2F327DF2" w14:textId="77777777" w:rsidTr="00B12872">
        <w:trPr>
          <w:tblHeader/>
        </w:trPr>
        <w:tc>
          <w:tcPr>
            <w:tcW w:w="9526" w:type="dxa"/>
            <w:gridSpan w:val="4"/>
            <w:tcBorders>
              <w:bottom w:val="single" w:sz="4" w:space="0" w:color="auto"/>
            </w:tcBorders>
            <w:shd w:val="clear" w:color="auto" w:fill="CCFFCC"/>
            <w:vAlign w:val="center"/>
          </w:tcPr>
          <w:p w14:paraId="4AA82223" w14:textId="77777777" w:rsidR="00CB4150" w:rsidRPr="004065B1" w:rsidRDefault="00CB4150" w:rsidP="00CB4150">
            <w:r w:rsidRPr="000A066E">
              <w:rPr>
                <w:b/>
              </w:rPr>
              <w:t>Results</w:t>
            </w:r>
          </w:p>
        </w:tc>
      </w:tr>
      <w:tr w:rsidR="00CB4150" w14:paraId="5AC433BF" w14:textId="77777777" w:rsidTr="00B12872">
        <w:trPr>
          <w:tblHeader/>
        </w:trPr>
        <w:tc>
          <w:tcPr>
            <w:tcW w:w="9526" w:type="dxa"/>
            <w:gridSpan w:val="4"/>
            <w:tcBorders>
              <w:bottom w:val="nil"/>
            </w:tcBorders>
            <w:vAlign w:val="center"/>
          </w:tcPr>
          <w:p w14:paraId="3F166F9A" w14:textId="37B1D70F" w:rsidR="00CB4150" w:rsidRPr="00E6095F" w:rsidRDefault="00774AFD" w:rsidP="003B2565">
            <w:pPr>
              <w:jc w:val="left"/>
              <w:rPr>
                <w:i/>
              </w:rPr>
            </w:pPr>
            <w:r w:rsidRPr="00E6095F">
              <w:rPr>
                <w:i/>
              </w:rPr>
              <w:t>Confirm that items 1-6 display as shown in the graphic below:</w:t>
            </w:r>
          </w:p>
        </w:tc>
      </w:tr>
      <w:tr w:rsidR="00774AFD" w14:paraId="4CDAD6B7" w14:textId="77777777" w:rsidTr="00B12872">
        <w:trPr>
          <w:tblHeader/>
        </w:trPr>
        <w:tc>
          <w:tcPr>
            <w:tcW w:w="9526" w:type="dxa"/>
            <w:gridSpan w:val="4"/>
            <w:tcBorders>
              <w:top w:val="nil"/>
            </w:tcBorders>
            <w:vAlign w:val="center"/>
          </w:tcPr>
          <w:p w14:paraId="34020732" w14:textId="1B231519" w:rsidR="00774AFD" w:rsidRPr="00774AFD" w:rsidRDefault="00E163B3" w:rsidP="00774AFD">
            <w:pPr>
              <w:jc w:val="center"/>
            </w:pPr>
            <w:r>
              <w:t xml:space="preserve"> </w:t>
            </w:r>
            <w:r>
              <w:rPr>
                <w:noProof/>
                <w:lang w:val="en-US" w:eastAsia="ko-KR"/>
              </w:rPr>
              <w:drawing>
                <wp:inline distT="0" distB="0" distL="0" distR="0" wp14:anchorId="17B5BC6B" wp14:editId="28DF6A75">
                  <wp:extent cx="5569040" cy="3910965"/>
                  <wp:effectExtent l="0" t="0" r="0" b="0"/>
                  <wp:docPr id="145" name="Kuva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576116" cy="3915934"/>
                          </a:xfrm>
                          <a:prstGeom prst="rect">
                            <a:avLst/>
                          </a:prstGeom>
                          <a:noFill/>
                          <a:ln>
                            <a:noFill/>
                          </a:ln>
                        </pic:spPr>
                      </pic:pic>
                    </a:graphicData>
                  </a:graphic>
                </wp:inline>
              </w:drawing>
            </w:r>
          </w:p>
        </w:tc>
      </w:tr>
    </w:tbl>
    <w:p w14:paraId="026C0440" w14:textId="73797F67" w:rsidR="00FA50E5" w:rsidRDefault="00FA50E5" w:rsidP="00CB4150"/>
    <w:p w14:paraId="1719946C" w14:textId="77777777" w:rsidR="00FA50E5" w:rsidRDefault="00FA50E5">
      <w:pPr>
        <w:widowControl/>
        <w:spacing w:line="240" w:lineRule="auto"/>
        <w:jc w:val="left"/>
      </w:pPr>
      <w:r>
        <w:br w:type="page"/>
      </w:r>
    </w:p>
    <w:p w14:paraId="04EBAF98" w14:textId="77777777" w:rsidR="00CB4150" w:rsidRPr="00CB4150" w:rsidRDefault="00CB4150" w:rsidP="00E30B8F">
      <w:pPr>
        <w:pStyle w:val="Heading3"/>
      </w:pPr>
      <w:r>
        <w:lastRenderedPageBreak/>
        <w:t>Boundary display for unofficial data</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CB4150" w14:paraId="4227909D" w14:textId="77777777" w:rsidTr="00CB4150">
        <w:trPr>
          <w:trHeight w:val="454"/>
          <w:tblHeader/>
        </w:trPr>
        <w:tc>
          <w:tcPr>
            <w:tcW w:w="2381" w:type="dxa"/>
            <w:shd w:val="clear" w:color="auto" w:fill="CCFFCC"/>
            <w:vAlign w:val="center"/>
          </w:tcPr>
          <w:p w14:paraId="60BC115E" w14:textId="77777777" w:rsidR="00CB4150" w:rsidRPr="004065B1" w:rsidRDefault="00CB4150" w:rsidP="00CB4150">
            <w:r w:rsidRPr="000A066E">
              <w:rPr>
                <w:b/>
              </w:rPr>
              <w:t>Test Reference</w:t>
            </w:r>
          </w:p>
        </w:tc>
        <w:tc>
          <w:tcPr>
            <w:tcW w:w="2381" w:type="dxa"/>
            <w:shd w:val="clear" w:color="auto" w:fill="CCFFCC"/>
            <w:vAlign w:val="center"/>
          </w:tcPr>
          <w:p w14:paraId="29F327FF" w14:textId="77777777" w:rsidR="00CB4150" w:rsidRPr="004065B1" w:rsidRDefault="00CB4150" w:rsidP="00CB4150">
            <w:r>
              <w:t>3.6.</w:t>
            </w:r>
            <w:r w:rsidR="001752C8">
              <w:t>8.</w:t>
            </w:r>
            <w:r>
              <w:t>1</w:t>
            </w:r>
          </w:p>
        </w:tc>
        <w:tc>
          <w:tcPr>
            <w:tcW w:w="2382" w:type="dxa"/>
            <w:shd w:val="clear" w:color="auto" w:fill="CCFFCC"/>
            <w:vAlign w:val="center"/>
          </w:tcPr>
          <w:p w14:paraId="7052188E" w14:textId="77777777" w:rsidR="00CB4150" w:rsidRPr="004065B1" w:rsidRDefault="00CB4150" w:rsidP="00CB4150">
            <w:r w:rsidRPr="000A066E">
              <w:rPr>
                <w:b/>
              </w:rPr>
              <w:t>IHO Reference</w:t>
            </w:r>
          </w:p>
        </w:tc>
        <w:tc>
          <w:tcPr>
            <w:tcW w:w="2382" w:type="dxa"/>
            <w:shd w:val="clear" w:color="auto" w:fill="CCFFCC"/>
            <w:vAlign w:val="center"/>
          </w:tcPr>
          <w:p w14:paraId="18850543" w14:textId="77777777" w:rsidR="00CB4150" w:rsidRPr="004065B1" w:rsidRDefault="00CB4150" w:rsidP="00CB4150">
            <w:r w:rsidRPr="00A94802">
              <w:t>S-</w:t>
            </w:r>
            <w:r>
              <w:t>52 10.3.4.1</w:t>
            </w:r>
          </w:p>
        </w:tc>
      </w:tr>
      <w:tr w:rsidR="00CB4150" w14:paraId="74DCE958" w14:textId="77777777" w:rsidTr="00CB4150">
        <w:trPr>
          <w:tblHeader/>
        </w:trPr>
        <w:tc>
          <w:tcPr>
            <w:tcW w:w="9526" w:type="dxa"/>
            <w:gridSpan w:val="4"/>
            <w:shd w:val="clear" w:color="auto" w:fill="CCFFCC"/>
            <w:vAlign w:val="center"/>
          </w:tcPr>
          <w:p w14:paraId="02E3B67F" w14:textId="77777777" w:rsidR="00CB4150" w:rsidRDefault="00CB4150" w:rsidP="00CB4150">
            <w:r w:rsidRPr="000A066E">
              <w:rPr>
                <w:b/>
              </w:rPr>
              <w:t>Test description</w:t>
            </w:r>
          </w:p>
        </w:tc>
      </w:tr>
      <w:tr w:rsidR="00CB4150" w14:paraId="06CA4644" w14:textId="77777777" w:rsidTr="00CB4150">
        <w:trPr>
          <w:tblHeader/>
        </w:trPr>
        <w:tc>
          <w:tcPr>
            <w:tcW w:w="9526" w:type="dxa"/>
            <w:gridSpan w:val="4"/>
            <w:vAlign w:val="center"/>
          </w:tcPr>
          <w:p w14:paraId="59F0D28D" w14:textId="77777777" w:rsidR="00CB4150" w:rsidRPr="00E6095F" w:rsidRDefault="00774AFD" w:rsidP="00CB4150">
            <w:pPr>
              <w:rPr>
                <w:i/>
              </w:rPr>
            </w:pPr>
            <w:r w:rsidRPr="00E6095F">
              <w:rPr>
                <w:i/>
              </w:rPr>
              <w:t>Unofficial data boundary display</w:t>
            </w:r>
          </w:p>
        </w:tc>
      </w:tr>
      <w:tr w:rsidR="00CB4150" w14:paraId="3AF834B0" w14:textId="77777777" w:rsidTr="00CB4150">
        <w:trPr>
          <w:tblHeader/>
        </w:trPr>
        <w:tc>
          <w:tcPr>
            <w:tcW w:w="9526" w:type="dxa"/>
            <w:gridSpan w:val="4"/>
            <w:shd w:val="clear" w:color="auto" w:fill="CCFFCC"/>
            <w:vAlign w:val="center"/>
          </w:tcPr>
          <w:p w14:paraId="18F6466B" w14:textId="77777777" w:rsidR="00CB4150" w:rsidRPr="004065B1" w:rsidRDefault="00CB4150" w:rsidP="00CB4150">
            <w:r w:rsidRPr="000A066E">
              <w:rPr>
                <w:b/>
              </w:rPr>
              <w:t>Setup</w:t>
            </w:r>
          </w:p>
        </w:tc>
      </w:tr>
      <w:tr w:rsidR="00CB4150" w14:paraId="214D96AB" w14:textId="77777777" w:rsidTr="00CB4150">
        <w:trPr>
          <w:tblHeader/>
        </w:trPr>
        <w:tc>
          <w:tcPr>
            <w:tcW w:w="9526" w:type="dxa"/>
            <w:gridSpan w:val="4"/>
            <w:vAlign w:val="center"/>
          </w:tcPr>
          <w:p w14:paraId="5F0A1828" w14:textId="48730DF5" w:rsidR="00CB4150" w:rsidRPr="00E6095F" w:rsidRDefault="00774AFD" w:rsidP="00774AFD">
            <w:pPr>
              <w:rPr>
                <w:i/>
              </w:rPr>
            </w:pPr>
            <w:r w:rsidRPr="00E6095F">
              <w:rPr>
                <w:i/>
              </w:rPr>
              <w:t>As for test 3.6.6 and in addition, load the following cell 3.3 Settings\ENC_ROOT\GB4X0001.000</w:t>
            </w:r>
            <w:r w:rsidR="0040561B">
              <w:rPr>
                <w:i/>
              </w:rPr>
              <w:t xml:space="preserve"> </w:t>
            </w:r>
            <w:r w:rsidR="0040561B" w:rsidRPr="0040561B">
              <w:rPr>
                <w:i/>
              </w:rPr>
              <w:t>and 3.6 Display priorities \ ENC_ROOT \ 2J5X0002.000</w:t>
            </w:r>
          </w:p>
        </w:tc>
      </w:tr>
      <w:tr w:rsidR="00CB4150" w14:paraId="004CC949" w14:textId="77777777" w:rsidTr="00CB4150">
        <w:trPr>
          <w:tblHeader/>
        </w:trPr>
        <w:tc>
          <w:tcPr>
            <w:tcW w:w="9526" w:type="dxa"/>
            <w:gridSpan w:val="4"/>
            <w:shd w:val="clear" w:color="auto" w:fill="CCFFCC"/>
            <w:vAlign w:val="center"/>
          </w:tcPr>
          <w:p w14:paraId="3899D352" w14:textId="77777777" w:rsidR="00CB4150" w:rsidRPr="004065B1" w:rsidRDefault="00CB4150" w:rsidP="00CB4150">
            <w:r w:rsidRPr="000A066E">
              <w:rPr>
                <w:b/>
              </w:rPr>
              <w:t>Action</w:t>
            </w:r>
          </w:p>
        </w:tc>
      </w:tr>
      <w:tr w:rsidR="00CB4150" w14:paraId="55E41041" w14:textId="77777777" w:rsidTr="00CB4150">
        <w:trPr>
          <w:tblHeader/>
        </w:trPr>
        <w:tc>
          <w:tcPr>
            <w:tcW w:w="9526" w:type="dxa"/>
            <w:gridSpan w:val="4"/>
            <w:vAlign w:val="center"/>
          </w:tcPr>
          <w:p w14:paraId="1CD2967E" w14:textId="3C941BDD" w:rsidR="00CB4150" w:rsidRPr="00E6095F" w:rsidRDefault="00774AFD" w:rsidP="00CB4150">
            <w:pPr>
              <w:rPr>
                <w:i/>
              </w:rPr>
            </w:pPr>
            <w:r w:rsidRPr="00E6095F">
              <w:rPr>
                <w:i/>
              </w:rPr>
              <w:t>View the objects at position 32°22.450’S 61°24.250’E scale 1:</w:t>
            </w:r>
            <w:r w:rsidR="00DD1073">
              <w:rPr>
                <w:i/>
              </w:rPr>
              <w:t>2</w:t>
            </w:r>
            <w:r w:rsidR="003B2565">
              <w:rPr>
                <w:i/>
              </w:rPr>
              <w:t xml:space="preserve"> </w:t>
            </w:r>
            <w:r w:rsidRPr="00E6095F">
              <w:rPr>
                <w:i/>
              </w:rPr>
              <w:t>000</w:t>
            </w:r>
          </w:p>
        </w:tc>
      </w:tr>
      <w:tr w:rsidR="00CB4150" w14:paraId="0C0545AC" w14:textId="77777777" w:rsidTr="00B12872">
        <w:trPr>
          <w:tblHeader/>
        </w:trPr>
        <w:tc>
          <w:tcPr>
            <w:tcW w:w="9526" w:type="dxa"/>
            <w:gridSpan w:val="4"/>
            <w:tcBorders>
              <w:bottom w:val="single" w:sz="4" w:space="0" w:color="auto"/>
            </w:tcBorders>
            <w:shd w:val="clear" w:color="auto" w:fill="CCFFCC"/>
            <w:vAlign w:val="center"/>
          </w:tcPr>
          <w:p w14:paraId="2950637C" w14:textId="77777777" w:rsidR="00CB4150" w:rsidRPr="004065B1" w:rsidRDefault="00CB4150" w:rsidP="00CB4150">
            <w:r w:rsidRPr="000A066E">
              <w:rPr>
                <w:b/>
              </w:rPr>
              <w:t>Results</w:t>
            </w:r>
          </w:p>
        </w:tc>
      </w:tr>
      <w:tr w:rsidR="00CB4150" w14:paraId="7B61461E" w14:textId="77777777" w:rsidTr="00B12872">
        <w:trPr>
          <w:tblHeader/>
        </w:trPr>
        <w:tc>
          <w:tcPr>
            <w:tcW w:w="9526" w:type="dxa"/>
            <w:gridSpan w:val="4"/>
            <w:tcBorders>
              <w:bottom w:val="nil"/>
            </w:tcBorders>
            <w:vAlign w:val="center"/>
          </w:tcPr>
          <w:p w14:paraId="414E7EBF" w14:textId="77777777" w:rsidR="00CB4150" w:rsidRPr="00E6095F" w:rsidRDefault="00774AFD" w:rsidP="00CB4150">
            <w:pPr>
              <w:jc w:val="left"/>
              <w:rPr>
                <w:i/>
              </w:rPr>
            </w:pPr>
            <w:r w:rsidRPr="00E6095F">
              <w:rPr>
                <w:i/>
              </w:rPr>
              <w:t>Confirm that items 1 and 2 display as shown in the graphic below:</w:t>
            </w:r>
          </w:p>
        </w:tc>
      </w:tr>
      <w:tr w:rsidR="00774AFD" w14:paraId="70711180" w14:textId="77777777" w:rsidTr="00FA50E5">
        <w:trPr>
          <w:tblHeader/>
        </w:trPr>
        <w:tc>
          <w:tcPr>
            <w:tcW w:w="9526" w:type="dxa"/>
            <w:gridSpan w:val="4"/>
            <w:tcBorders>
              <w:top w:val="nil"/>
              <w:bottom w:val="nil"/>
            </w:tcBorders>
            <w:vAlign w:val="center"/>
          </w:tcPr>
          <w:p w14:paraId="5DCBD9D8" w14:textId="595603B7" w:rsidR="00774AFD" w:rsidRPr="00774AFD" w:rsidRDefault="00FA50E5" w:rsidP="00774AFD">
            <w:pPr>
              <w:jc w:val="center"/>
            </w:pPr>
            <w:r w:rsidRPr="00FA50E5">
              <w:rPr>
                <w:noProof/>
                <w:lang w:val="en-US" w:eastAsia="ko-KR"/>
              </w:rPr>
              <w:drawing>
                <wp:inline distT="0" distB="0" distL="0" distR="0" wp14:anchorId="5582E67E" wp14:editId="4411A8A0">
                  <wp:extent cx="5633049" cy="2904895"/>
                  <wp:effectExtent l="0" t="0" r="6350" b="0"/>
                  <wp:docPr id="270" name="Picture 270" descr="C:\msdokut\STANDARDIT\IHO\ENCWG\Drafting 4.0.2 after Mar2016\New picture originals 23mar2016\3.6.8.1 pictur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msdokut\STANDARDIT\IHO\ENCWG\Drafting 4.0.2 after Mar2016\New picture originals 23mar2016\3.6.8.1 picture 1.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663667" cy="2920684"/>
                          </a:xfrm>
                          <a:prstGeom prst="rect">
                            <a:avLst/>
                          </a:prstGeom>
                          <a:noFill/>
                          <a:ln>
                            <a:noFill/>
                          </a:ln>
                        </pic:spPr>
                      </pic:pic>
                    </a:graphicData>
                  </a:graphic>
                </wp:inline>
              </w:drawing>
            </w:r>
          </w:p>
        </w:tc>
      </w:tr>
      <w:tr w:rsidR="00FA50E5" w14:paraId="01F64221" w14:textId="77777777" w:rsidTr="00FA50E5">
        <w:trPr>
          <w:tblHeader/>
        </w:trPr>
        <w:tc>
          <w:tcPr>
            <w:tcW w:w="9526" w:type="dxa"/>
            <w:gridSpan w:val="4"/>
            <w:tcBorders>
              <w:top w:val="nil"/>
              <w:bottom w:val="nil"/>
            </w:tcBorders>
            <w:vAlign w:val="center"/>
          </w:tcPr>
          <w:p w14:paraId="021886C1" w14:textId="747EE2B4" w:rsidR="00FA50E5" w:rsidRDefault="00FA50E5" w:rsidP="00774AFD">
            <w:pPr>
              <w:jc w:val="center"/>
              <w:rPr>
                <w:noProof/>
                <w:lang w:eastAsia="en-GB"/>
              </w:rPr>
            </w:pPr>
            <w:r>
              <w:rPr>
                <w:noProof/>
                <w:lang w:eastAsia="en-GB"/>
              </w:rPr>
              <w:t>Alternative 1: Orange slashes are under left hand side dark brown area</w:t>
            </w:r>
          </w:p>
        </w:tc>
      </w:tr>
      <w:tr w:rsidR="00FA50E5" w14:paraId="4802B5CC" w14:textId="77777777" w:rsidTr="00FA50E5">
        <w:trPr>
          <w:tblHeader/>
        </w:trPr>
        <w:tc>
          <w:tcPr>
            <w:tcW w:w="9526" w:type="dxa"/>
            <w:gridSpan w:val="4"/>
            <w:tcBorders>
              <w:top w:val="nil"/>
              <w:bottom w:val="nil"/>
            </w:tcBorders>
            <w:vAlign w:val="center"/>
          </w:tcPr>
          <w:p w14:paraId="4528C462" w14:textId="77777777" w:rsidR="00FA50E5" w:rsidRDefault="00FA50E5" w:rsidP="00774AFD">
            <w:pPr>
              <w:jc w:val="center"/>
              <w:rPr>
                <w:noProof/>
                <w:lang w:eastAsia="en-GB"/>
              </w:rPr>
            </w:pPr>
          </w:p>
        </w:tc>
      </w:tr>
      <w:tr w:rsidR="00FA50E5" w14:paraId="6766D076" w14:textId="77777777" w:rsidTr="00FA50E5">
        <w:trPr>
          <w:tblHeader/>
        </w:trPr>
        <w:tc>
          <w:tcPr>
            <w:tcW w:w="9526" w:type="dxa"/>
            <w:gridSpan w:val="4"/>
            <w:tcBorders>
              <w:top w:val="nil"/>
              <w:bottom w:val="nil"/>
            </w:tcBorders>
            <w:vAlign w:val="center"/>
          </w:tcPr>
          <w:p w14:paraId="5EFE9353" w14:textId="162C6AFA" w:rsidR="00FA50E5" w:rsidRDefault="00FA50E5" w:rsidP="00774AFD">
            <w:pPr>
              <w:jc w:val="center"/>
              <w:rPr>
                <w:noProof/>
                <w:lang w:eastAsia="en-GB"/>
              </w:rPr>
            </w:pPr>
            <w:r w:rsidRPr="00FA50E5">
              <w:rPr>
                <w:noProof/>
                <w:lang w:val="en-US" w:eastAsia="ko-KR"/>
              </w:rPr>
              <w:drawing>
                <wp:inline distT="0" distB="0" distL="0" distR="0" wp14:anchorId="7A28BABF" wp14:editId="6A665EFD">
                  <wp:extent cx="5637700" cy="2907293"/>
                  <wp:effectExtent l="0" t="0" r="1270" b="7620"/>
                  <wp:docPr id="271" name="Picture 271" descr="C:\msdokut\STANDARDIT\IHO\ENCWG\Drafting 4.0.2 after Mar2016\New picture originals 23mar2016\3.6.8.1 pictur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msdokut\STANDARDIT\IHO\ENCWG\Drafting 4.0.2 after Mar2016\New picture originals 23mar2016\3.6.8.1 picture 2.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652447" cy="2914898"/>
                          </a:xfrm>
                          <a:prstGeom prst="rect">
                            <a:avLst/>
                          </a:prstGeom>
                          <a:noFill/>
                          <a:ln>
                            <a:noFill/>
                          </a:ln>
                        </pic:spPr>
                      </pic:pic>
                    </a:graphicData>
                  </a:graphic>
                </wp:inline>
              </w:drawing>
            </w:r>
          </w:p>
        </w:tc>
      </w:tr>
      <w:tr w:rsidR="00FA50E5" w14:paraId="4EB43F76" w14:textId="77777777" w:rsidTr="00B12872">
        <w:trPr>
          <w:tblHeader/>
        </w:trPr>
        <w:tc>
          <w:tcPr>
            <w:tcW w:w="9526" w:type="dxa"/>
            <w:gridSpan w:val="4"/>
            <w:tcBorders>
              <w:top w:val="nil"/>
            </w:tcBorders>
            <w:vAlign w:val="center"/>
          </w:tcPr>
          <w:p w14:paraId="3065DBF6" w14:textId="7C3C3CBE" w:rsidR="00FA50E5" w:rsidRDefault="00FA50E5" w:rsidP="00FA50E5">
            <w:pPr>
              <w:jc w:val="center"/>
              <w:rPr>
                <w:noProof/>
                <w:lang w:eastAsia="en-GB"/>
              </w:rPr>
            </w:pPr>
            <w:r>
              <w:rPr>
                <w:noProof/>
                <w:lang w:eastAsia="en-GB"/>
              </w:rPr>
              <w:t>Alternative 2: Orange slashes are above left hand side dark brown area</w:t>
            </w:r>
          </w:p>
        </w:tc>
      </w:tr>
    </w:tbl>
    <w:p w14:paraId="3CB95A21" w14:textId="5FBBF659" w:rsidR="00FA50E5" w:rsidRDefault="00FA50E5" w:rsidP="00CB4150"/>
    <w:p w14:paraId="48E6A3E6" w14:textId="57448B55" w:rsidR="00FA50E5" w:rsidRDefault="0040561B">
      <w:pPr>
        <w:widowControl/>
        <w:spacing w:line="240" w:lineRule="auto"/>
        <w:jc w:val="left"/>
      </w:pPr>
      <w:r>
        <w:t>Note: A</w:t>
      </w:r>
      <w:r w:rsidRPr="0040561B">
        <w:t>lternative 2 allow</w:t>
      </w:r>
      <w:r>
        <w:t>s</w:t>
      </w:r>
      <w:r w:rsidRPr="0040561B">
        <w:t xml:space="preserve"> </w:t>
      </w:r>
      <w:r>
        <w:t xml:space="preserve">for </w:t>
      </w:r>
      <w:r w:rsidRPr="0040561B">
        <w:t xml:space="preserve">drawing speed optimization </w:t>
      </w:r>
      <w:r w:rsidR="00FA50E5">
        <w:br w:type="page"/>
      </w:r>
    </w:p>
    <w:p w14:paraId="69D306E2" w14:textId="77777777" w:rsidR="00CB4150" w:rsidRDefault="00CB4150" w:rsidP="00CB4150"/>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28"/>
        <w:gridCol w:w="2277"/>
        <w:gridCol w:w="2530"/>
        <w:gridCol w:w="2356"/>
      </w:tblGrid>
      <w:tr w:rsidR="00774AFD" w14:paraId="59843C59" w14:textId="77777777" w:rsidTr="00D9584F">
        <w:trPr>
          <w:trHeight w:val="454"/>
          <w:tblHeader/>
        </w:trPr>
        <w:tc>
          <w:tcPr>
            <w:tcW w:w="2381" w:type="dxa"/>
            <w:shd w:val="clear" w:color="auto" w:fill="CCFFCC"/>
            <w:vAlign w:val="center"/>
          </w:tcPr>
          <w:p w14:paraId="2DC37CEE" w14:textId="77777777" w:rsidR="00774AFD" w:rsidRPr="004065B1" w:rsidRDefault="00774AFD" w:rsidP="00D9584F">
            <w:r w:rsidRPr="000A066E">
              <w:rPr>
                <w:b/>
              </w:rPr>
              <w:t>Test Reference</w:t>
            </w:r>
          </w:p>
        </w:tc>
        <w:tc>
          <w:tcPr>
            <w:tcW w:w="2381" w:type="dxa"/>
            <w:shd w:val="clear" w:color="auto" w:fill="CCFFCC"/>
            <w:vAlign w:val="center"/>
          </w:tcPr>
          <w:p w14:paraId="3F9C813D" w14:textId="77777777" w:rsidR="00774AFD" w:rsidRPr="004065B1" w:rsidRDefault="00774AFD" w:rsidP="00D9584F">
            <w:r>
              <w:t>3.6.8.2</w:t>
            </w:r>
          </w:p>
        </w:tc>
        <w:tc>
          <w:tcPr>
            <w:tcW w:w="2382" w:type="dxa"/>
            <w:shd w:val="clear" w:color="auto" w:fill="CCFFCC"/>
            <w:vAlign w:val="center"/>
          </w:tcPr>
          <w:p w14:paraId="7216E5A3" w14:textId="77777777" w:rsidR="00774AFD" w:rsidRPr="004065B1" w:rsidRDefault="00774AFD" w:rsidP="00D9584F">
            <w:r w:rsidRPr="000A066E">
              <w:rPr>
                <w:b/>
              </w:rPr>
              <w:t>IHO Reference</w:t>
            </w:r>
          </w:p>
        </w:tc>
        <w:tc>
          <w:tcPr>
            <w:tcW w:w="2382" w:type="dxa"/>
            <w:shd w:val="clear" w:color="auto" w:fill="CCFFCC"/>
            <w:vAlign w:val="center"/>
          </w:tcPr>
          <w:p w14:paraId="73748E4E" w14:textId="77777777" w:rsidR="00774AFD" w:rsidRPr="004065B1" w:rsidRDefault="00774AFD" w:rsidP="00D9584F">
            <w:r w:rsidRPr="00A94802">
              <w:t>S-</w:t>
            </w:r>
            <w:r>
              <w:t>52 10.3.4.1</w:t>
            </w:r>
          </w:p>
        </w:tc>
      </w:tr>
      <w:tr w:rsidR="00774AFD" w14:paraId="04546FF8" w14:textId="77777777" w:rsidTr="00D9584F">
        <w:trPr>
          <w:tblHeader/>
        </w:trPr>
        <w:tc>
          <w:tcPr>
            <w:tcW w:w="9526" w:type="dxa"/>
            <w:gridSpan w:val="4"/>
            <w:shd w:val="clear" w:color="auto" w:fill="CCFFCC"/>
            <w:vAlign w:val="center"/>
          </w:tcPr>
          <w:p w14:paraId="410BFF78" w14:textId="77777777" w:rsidR="00774AFD" w:rsidRDefault="00774AFD" w:rsidP="00D9584F">
            <w:r w:rsidRPr="000A066E">
              <w:rPr>
                <w:b/>
              </w:rPr>
              <w:t>Test description</w:t>
            </w:r>
          </w:p>
        </w:tc>
      </w:tr>
      <w:tr w:rsidR="00774AFD" w14:paraId="71CD5161" w14:textId="77777777" w:rsidTr="00D9584F">
        <w:trPr>
          <w:tblHeader/>
        </w:trPr>
        <w:tc>
          <w:tcPr>
            <w:tcW w:w="9526" w:type="dxa"/>
            <w:gridSpan w:val="4"/>
            <w:vAlign w:val="center"/>
          </w:tcPr>
          <w:p w14:paraId="36583A9C" w14:textId="77777777" w:rsidR="00774AFD" w:rsidRPr="00E6095F" w:rsidRDefault="00774AFD" w:rsidP="00D9584F">
            <w:pPr>
              <w:rPr>
                <w:i/>
              </w:rPr>
            </w:pPr>
            <w:r w:rsidRPr="00E6095F">
              <w:rPr>
                <w:i/>
              </w:rPr>
              <w:t>Scale boundary display</w:t>
            </w:r>
          </w:p>
        </w:tc>
      </w:tr>
      <w:tr w:rsidR="00774AFD" w14:paraId="662039B2" w14:textId="77777777" w:rsidTr="00D9584F">
        <w:trPr>
          <w:tblHeader/>
        </w:trPr>
        <w:tc>
          <w:tcPr>
            <w:tcW w:w="9526" w:type="dxa"/>
            <w:gridSpan w:val="4"/>
            <w:shd w:val="clear" w:color="auto" w:fill="CCFFCC"/>
            <w:vAlign w:val="center"/>
          </w:tcPr>
          <w:p w14:paraId="6CB7E6DA" w14:textId="77777777" w:rsidR="00774AFD" w:rsidRPr="004065B1" w:rsidRDefault="00774AFD" w:rsidP="00D9584F">
            <w:r w:rsidRPr="000A066E">
              <w:rPr>
                <w:b/>
              </w:rPr>
              <w:t>Setup</w:t>
            </w:r>
          </w:p>
        </w:tc>
      </w:tr>
      <w:tr w:rsidR="00774AFD" w14:paraId="0550A265" w14:textId="77777777" w:rsidTr="00D9584F">
        <w:trPr>
          <w:tblHeader/>
        </w:trPr>
        <w:tc>
          <w:tcPr>
            <w:tcW w:w="9526" w:type="dxa"/>
            <w:gridSpan w:val="4"/>
            <w:vAlign w:val="center"/>
          </w:tcPr>
          <w:p w14:paraId="7D524F48" w14:textId="77777777" w:rsidR="00774AFD" w:rsidRPr="00E6095F" w:rsidRDefault="00774AFD" w:rsidP="00774AFD">
            <w:pPr>
              <w:rPr>
                <w:i/>
              </w:rPr>
            </w:pPr>
            <w:r w:rsidRPr="00E6095F">
              <w:rPr>
                <w:i/>
              </w:rPr>
              <w:t>As for test 3.6.6 and in addition,</w:t>
            </w:r>
          </w:p>
          <w:p w14:paraId="59B87364" w14:textId="77777777" w:rsidR="00774AFD" w:rsidRPr="00E6095F" w:rsidRDefault="00774AFD" w:rsidP="00774AFD">
            <w:pPr>
              <w:rPr>
                <w:i/>
              </w:rPr>
            </w:pPr>
            <w:r w:rsidRPr="00E6095F">
              <w:rPr>
                <w:i/>
              </w:rPr>
              <w:t>Load the following cell 3.6 Display priorities\ENC_ROOT\2J4X0001.000</w:t>
            </w:r>
          </w:p>
          <w:p w14:paraId="142FB572" w14:textId="77777777" w:rsidR="00774AFD" w:rsidRPr="00E6095F" w:rsidRDefault="00774AFD" w:rsidP="00774AFD">
            <w:pPr>
              <w:rPr>
                <w:i/>
              </w:rPr>
            </w:pPr>
            <w:r w:rsidRPr="00E6095F">
              <w:rPr>
                <w:i/>
              </w:rPr>
              <w:t>Chart scale boundaries = On</w:t>
            </w:r>
          </w:p>
        </w:tc>
      </w:tr>
      <w:tr w:rsidR="00774AFD" w14:paraId="28EB6723" w14:textId="77777777" w:rsidTr="00D9584F">
        <w:trPr>
          <w:tblHeader/>
        </w:trPr>
        <w:tc>
          <w:tcPr>
            <w:tcW w:w="9526" w:type="dxa"/>
            <w:gridSpan w:val="4"/>
            <w:shd w:val="clear" w:color="auto" w:fill="CCFFCC"/>
            <w:vAlign w:val="center"/>
          </w:tcPr>
          <w:p w14:paraId="0172B737" w14:textId="77777777" w:rsidR="00774AFD" w:rsidRPr="004065B1" w:rsidRDefault="00774AFD" w:rsidP="00D9584F">
            <w:r w:rsidRPr="000A066E">
              <w:rPr>
                <w:b/>
              </w:rPr>
              <w:t>Action</w:t>
            </w:r>
          </w:p>
        </w:tc>
      </w:tr>
      <w:tr w:rsidR="00774AFD" w14:paraId="6482C300" w14:textId="77777777" w:rsidTr="00D9584F">
        <w:trPr>
          <w:tblHeader/>
        </w:trPr>
        <w:tc>
          <w:tcPr>
            <w:tcW w:w="9526" w:type="dxa"/>
            <w:gridSpan w:val="4"/>
            <w:vAlign w:val="center"/>
          </w:tcPr>
          <w:p w14:paraId="69E07F5B" w14:textId="18FDB6B8" w:rsidR="00774AFD" w:rsidRPr="00E6095F" w:rsidRDefault="00774AFD" w:rsidP="00D9584F">
            <w:pPr>
              <w:rPr>
                <w:i/>
              </w:rPr>
            </w:pPr>
            <w:r w:rsidRPr="00E6095F">
              <w:rPr>
                <w:i/>
              </w:rPr>
              <w:t>View the objects at position 32°22.450’S 61°23.800’E scale 1:</w:t>
            </w:r>
            <w:r w:rsidR="000A7A57">
              <w:rPr>
                <w:i/>
              </w:rPr>
              <w:t>2</w:t>
            </w:r>
            <w:r w:rsidR="003B2565">
              <w:rPr>
                <w:i/>
              </w:rPr>
              <w:t xml:space="preserve"> </w:t>
            </w:r>
            <w:r w:rsidRPr="00E6095F">
              <w:rPr>
                <w:i/>
              </w:rPr>
              <w:t>000</w:t>
            </w:r>
          </w:p>
        </w:tc>
      </w:tr>
      <w:tr w:rsidR="00774AFD" w14:paraId="4AE6404D" w14:textId="77777777" w:rsidTr="00B12872">
        <w:trPr>
          <w:tblHeader/>
        </w:trPr>
        <w:tc>
          <w:tcPr>
            <w:tcW w:w="9526" w:type="dxa"/>
            <w:gridSpan w:val="4"/>
            <w:tcBorders>
              <w:bottom w:val="single" w:sz="4" w:space="0" w:color="auto"/>
            </w:tcBorders>
            <w:shd w:val="clear" w:color="auto" w:fill="CCFFCC"/>
            <w:vAlign w:val="center"/>
          </w:tcPr>
          <w:p w14:paraId="077FBF9B" w14:textId="77777777" w:rsidR="00774AFD" w:rsidRPr="004065B1" w:rsidRDefault="00774AFD" w:rsidP="00D9584F">
            <w:r w:rsidRPr="000A066E">
              <w:rPr>
                <w:b/>
              </w:rPr>
              <w:t>Results</w:t>
            </w:r>
          </w:p>
        </w:tc>
      </w:tr>
      <w:tr w:rsidR="00774AFD" w14:paraId="1CC25FBF" w14:textId="77777777" w:rsidTr="00B12872">
        <w:trPr>
          <w:tblHeader/>
        </w:trPr>
        <w:tc>
          <w:tcPr>
            <w:tcW w:w="9526" w:type="dxa"/>
            <w:gridSpan w:val="4"/>
            <w:tcBorders>
              <w:bottom w:val="nil"/>
            </w:tcBorders>
            <w:vAlign w:val="center"/>
          </w:tcPr>
          <w:p w14:paraId="7E3D9D24" w14:textId="77777777" w:rsidR="00774AFD" w:rsidRPr="00E6095F" w:rsidRDefault="00774AFD" w:rsidP="00D9584F">
            <w:pPr>
              <w:jc w:val="left"/>
              <w:rPr>
                <w:i/>
              </w:rPr>
            </w:pPr>
            <w:r w:rsidRPr="00E6095F">
              <w:rPr>
                <w:i/>
              </w:rPr>
              <w:t>Confirm that items 1 and 2 display as shown in the graphic below:</w:t>
            </w:r>
          </w:p>
        </w:tc>
      </w:tr>
      <w:tr w:rsidR="00774AFD" w14:paraId="1446EC7D" w14:textId="77777777" w:rsidTr="00FA50E5">
        <w:trPr>
          <w:tblHeader/>
        </w:trPr>
        <w:tc>
          <w:tcPr>
            <w:tcW w:w="9526" w:type="dxa"/>
            <w:gridSpan w:val="4"/>
            <w:tcBorders>
              <w:top w:val="nil"/>
              <w:bottom w:val="nil"/>
            </w:tcBorders>
            <w:vAlign w:val="center"/>
          </w:tcPr>
          <w:p w14:paraId="67DFEAFD" w14:textId="77777777" w:rsidR="00774AFD" w:rsidRPr="00774AFD" w:rsidRDefault="0018522C" w:rsidP="00D9584F">
            <w:pPr>
              <w:jc w:val="center"/>
            </w:pPr>
            <w:r>
              <w:rPr>
                <w:noProof/>
                <w:lang w:val="en-US" w:eastAsia="ko-KR"/>
              </w:rPr>
              <w:drawing>
                <wp:inline distT="0" distB="0" distL="0" distR="0" wp14:anchorId="42194A39" wp14:editId="5F41463F">
                  <wp:extent cx="6010275" cy="3038475"/>
                  <wp:effectExtent l="0" t="0" r="9525" b="9525"/>
                  <wp:docPr id="116" name="Picture 116"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3"/>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6010275" cy="3038475"/>
                          </a:xfrm>
                          <a:prstGeom prst="rect">
                            <a:avLst/>
                          </a:prstGeom>
                          <a:noFill/>
                          <a:ln>
                            <a:noFill/>
                          </a:ln>
                        </pic:spPr>
                      </pic:pic>
                    </a:graphicData>
                  </a:graphic>
                </wp:inline>
              </w:drawing>
            </w:r>
          </w:p>
        </w:tc>
      </w:tr>
      <w:tr w:rsidR="00FA50E5" w14:paraId="31F65254" w14:textId="77777777" w:rsidTr="00FA50E5">
        <w:trPr>
          <w:tblHeader/>
        </w:trPr>
        <w:tc>
          <w:tcPr>
            <w:tcW w:w="9526" w:type="dxa"/>
            <w:gridSpan w:val="4"/>
            <w:tcBorders>
              <w:top w:val="nil"/>
              <w:bottom w:val="nil"/>
            </w:tcBorders>
            <w:vAlign w:val="center"/>
          </w:tcPr>
          <w:p w14:paraId="3E8C9329" w14:textId="6B098203" w:rsidR="00FA50E5" w:rsidRDefault="00FA50E5" w:rsidP="003B2565">
            <w:pPr>
              <w:jc w:val="center"/>
              <w:rPr>
                <w:noProof/>
                <w:lang w:eastAsia="en-GB"/>
              </w:rPr>
            </w:pPr>
            <w:r>
              <w:rPr>
                <w:noProof/>
                <w:lang w:eastAsia="en-GB"/>
              </w:rPr>
              <w:t xml:space="preserve">Alternative 1: Line style indicating side of larger scale available (complex line style with thick line at edge and double </w:t>
            </w:r>
            <w:r w:rsidR="003B2565">
              <w:rPr>
                <w:noProof/>
                <w:lang w:eastAsia="en-GB"/>
              </w:rPr>
              <w:t>1 pixel</w:t>
            </w:r>
            <w:r>
              <w:rPr>
                <w:noProof/>
                <w:lang w:eastAsia="en-GB"/>
              </w:rPr>
              <w:t xml:space="preserve"> lines </w:t>
            </w:r>
            <w:r w:rsidR="003B2565">
              <w:rPr>
                <w:noProof/>
                <w:lang w:eastAsia="en-GB"/>
              </w:rPr>
              <w:t>o</w:t>
            </w:r>
            <w:r>
              <w:rPr>
                <w:noProof/>
                <w:lang w:eastAsia="en-GB"/>
              </w:rPr>
              <w:t>n larger scale available side)</w:t>
            </w:r>
          </w:p>
        </w:tc>
      </w:tr>
      <w:tr w:rsidR="00FA50E5" w14:paraId="1EBECC79" w14:textId="77777777" w:rsidTr="00FA50E5">
        <w:trPr>
          <w:tblHeader/>
        </w:trPr>
        <w:tc>
          <w:tcPr>
            <w:tcW w:w="9526" w:type="dxa"/>
            <w:gridSpan w:val="4"/>
            <w:tcBorders>
              <w:top w:val="nil"/>
              <w:bottom w:val="nil"/>
            </w:tcBorders>
            <w:vAlign w:val="center"/>
          </w:tcPr>
          <w:p w14:paraId="45A67AB8" w14:textId="4FC301F8" w:rsidR="00FA50E5" w:rsidRDefault="00FA50E5" w:rsidP="00D9584F">
            <w:pPr>
              <w:jc w:val="center"/>
              <w:rPr>
                <w:noProof/>
                <w:lang w:eastAsia="en-GB"/>
              </w:rPr>
            </w:pPr>
          </w:p>
        </w:tc>
      </w:tr>
      <w:tr w:rsidR="00FA50E5" w14:paraId="3D40DEAA" w14:textId="77777777" w:rsidTr="00FA50E5">
        <w:trPr>
          <w:tblHeader/>
        </w:trPr>
        <w:tc>
          <w:tcPr>
            <w:tcW w:w="9526" w:type="dxa"/>
            <w:gridSpan w:val="4"/>
            <w:tcBorders>
              <w:top w:val="nil"/>
              <w:bottom w:val="nil"/>
            </w:tcBorders>
            <w:vAlign w:val="center"/>
          </w:tcPr>
          <w:p w14:paraId="65104C02" w14:textId="072F583F" w:rsidR="00FA50E5" w:rsidRDefault="00FA50E5" w:rsidP="00D9584F">
            <w:pPr>
              <w:jc w:val="center"/>
              <w:rPr>
                <w:noProof/>
                <w:lang w:eastAsia="en-GB"/>
              </w:rPr>
            </w:pPr>
            <w:r w:rsidRPr="00FA50E5">
              <w:rPr>
                <w:noProof/>
                <w:lang w:val="en-US" w:eastAsia="ko-KR"/>
              </w:rPr>
              <w:drawing>
                <wp:inline distT="0" distB="0" distL="0" distR="0" wp14:anchorId="3E591180" wp14:editId="7A012035">
                  <wp:extent cx="6008295" cy="3045353"/>
                  <wp:effectExtent l="0" t="0" r="0" b="3175"/>
                  <wp:docPr id="272" name="Picture 272" descr="C:\msdokut\STANDARDIT\IHO\ENCWG\Drafting 4.0.2 after Mar2016\New picture originals 23mar2016\3.6.8.2 pictur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msdokut\STANDARDIT\IHO\ENCWG\Drafting 4.0.2 after Mar2016\New picture originals 23mar2016\3.6.8.2 picture 2.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6017048" cy="3049790"/>
                          </a:xfrm>
                          <a:prstGeom prst="rect">
                            <a:avLst/>
                          </a:prstGeom>
                          <a:noFill/>
                          <a:ln>
                            <a:noFill/>
                          </a:ln>
                        </pic:spPr>
                      </pic:pic>
                    </a:graphicData>
                  </a:graphic>
                </wp:inline>
              </w:drawing>
            </w:r>
          </w:p>
        </w:tc>
      </w:tr>
      <w:tr w:rsidR="00FA50E5" w14:paraId="71B39F44" w14:textId="77777777" w:rsidTr="00B12872">
        <w:trPr>
          <w:tblHeader/>
        </w:trPr>
        <w:tc>
          <w:tcPr>
            <w:tcW w:w="9526" w:type="dxa"/>
            <w:gridSpan w:val="4"/>
            <w:tcBorders>
              <w:top w:val="nil"/>
            </w:tcBorders>
            <w:vAlign w:val="center"/>
          </w:tcPr>
          <w:p w14:paraId="021B7066" w14:textId="02962EF9" w:rsidR="00FA50E5" w:rsidRDefault="00FA50E5" w:rsidP="00FA50E5">
            <w:pPr>
              <w:jc w:val="center"/>
              <w:rPr>
                <w:noProof/>
                <w:lang w:eastAsia="en-GB"/>
              </w:rPr>
            </w:pPr>
            <w:r>
              <w:rPr>
                <w:noProof/>
                <w:lang w:eastAsia="en-GB"/>
              </w:rPr>
              <w:t>Alternative 2: Line style just indicating scale border (1 pixel line)</w:t>
            </w:r>
          </w:p>
        </w:tc>
      </w:tr>
    </w:tbl>
    <w:p w14:paraId="7FEB458F" w14:textId="77777777" w:rsidR="00774AFD" w:rsidRDefault="00774AFD" w:rsidP="00774AFD"/>
    <w:p w14:paraId="7FD86A18" w14:textId="77777777" w:rsidR="00774AFD" w:rsidRDefault="00774AFD" w:rsidP="00774AFD">
      <w:r>
        <w:br w:type="page"/>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774AFD" w14:paraId="21FADE58" w14:textId="77777777" w:rsidTr="00D9584F">
        <w:trPr>
          <w:trHeight w:val="454"/>
          <w:tblHeader/>
        </w:trPr>
        <w:tc>
          <w:tcPr>
            <w:tcW w:w="2381" w:type="dxa"/>
            <w:shd w:val="clear" w:color="auto" w:fill="CCFFCC"/>
            <w:vAlign w:val="center"/>
          </w:tcPr>
          <w:p w14:paraId="2C6B1155" w14:textId="77777777" w:rsidR="00774AFD" w:rsidRPr="004065B1" w:rsidRDefault="00774AFD" w:rsidP="00D9584F">
            <w:r w:rsidRPr="000A066E">
              <w:rPr>
                <w:b/>
              </w:rPr>
              <w:lastRenderedPageBreak/>
              <w:t>Test Reference</w:t>
            </w:r>
          </w:p>
        </w:tc>
        <w:tc>
          <w:tcPr>
            <w:tcW w:w="2381" w:type="dxa"/>
            <w:shd w:val="clear" w:color="auto" w:fill="CCFFCC"/>
            <w:vAlign w:val="center"/>
          </w:tcPr>
          <w:p w14:paraId="2284B209" w14:textId="77777777" w:rsidR="00774AFD" w:rsidRPr="004065B1" w:rsidRDefault="00774AFD" w:rsidP="00D9584F">
            <w:r>
              <w:t>3.6.8.3</w:t>
            </w:r>
          </w:p>
        </w:tc>
        <w:tc>
          <w:tcPr>
            <w:tcW w:w="2382" w:type="dxa"/>
            <w:shd w:val="clear" w:color="auto" w:fill="CCFFCC"/>
            <w:vAlign w:val="center"/>
          </w:tcPr>
          <w:p w14:paraId="57AEDA09" w14:textId="77777777" w:rsidR="00774AFD" w:rsidRPr="004065B1" w:rsidRDefault="00774AFD" w:rsidP="00D9584F">
            <w:r w:rsidRPr="000A066E">
              <w:rPr>
                <w:b/>
              </w:rPr>
              <w:t>IHO Reference</w:t>
            </w:r>
          </w:p>
        </w:tc>
        <w:tc>
          <w:tcPr>
            <w:tcW w:w="2382" w:type="dxa"/>
            <w:shd w:val="clear" w:color="auto" w:fill="CCFFCC"/>
            <w:vAlign w:val="center"/>
          </w:tcPr>
          <w:p w14:paraId="69EF7225" w14:textId="77777777" w:rsidR="00774AFD" w:rsidRPr="004065B1" w:rsidRDefault="00774AFD" w:rsidP="00D9584F">
            <w:r w:rsidRPr="00A94802">
              <w:t>S-</w:t>
            </w:r>
            <w:r>
              <w:t>52 10.3.4.1</w:t>
            </w:r>
          </w:p>
        </w:tc>
      </w:tr>
      <w:tr w:rsidR="00774AFD" w14:paraId="52CA986D" w14:textId="77777777" w:rsidTr="00D9584F">
        <w:trPr>
          <w:tblHeader/>
        </w:trPr>
        <w:tc>
          <w:tcPr>
            <w:tcW w:w="9526" w:type="dxa"/>
            <w:gridSpan w:val="4"/>
            <w:shd w:val="clear" w:color="auto" w:fill="CCFFCC"/>
            <w:vAlign w:val="center"/>
          </w:tcPr>
          <w:p w14:paraId="303094D6" w14:textId="77777777" w:rsidR="00774AFD" w:rsidRDefault="00774AFD" w:rsidP="00D9584F">
            <w:r w:rsidRPr="000A066E">
              <w:rPr>
                <w:b/>
              </w:rPr>
              <w:t>Test description</w:t>
            </w:r>
          </w:p>
        </w:tc>
      </w:tr>
      <w:tr w:rsidR="00774AFD" w14:paraId="48C699A6" w14:textId="77777777" w:rsidTr="00D9584F">
        <w:trPr>
          <w:tblHeader/>
        </w:trPr>
        <w:tc>
          <w:tcPr>
            <w:tcW w:w="9526" w:type="dxa"/>
            <w:gridSpan w:val="4"/>
            <w:vAlign w:val="center"/>
          </w:tcPr>
          <w:p w14:paraId="414680C3" w14:textId="77777777" w:rsidR="00774AFD" w:rsidRPr="00E6095F" w:rsidRDefault="00774AFD" w:rsidP="00D9584F">
            <w:pPr>
              <w:rPr>
                <w:i/>
              </w:rPr>
            </w:pPr>
            <w:r w:rsidRPr="00E6095F">
              <w:rPr>
                <w:i/>
              </w:rPr>
              <w:t>Overscale pattern display</w:t>
            </w:r>
          </w:p>
        </w:tc>
      </w:tr>
      <w:tr w:rsidR="00774AFD" w14:paraId="796EA552" w14:textId="77777777" w:rsidTr="00D9584F">
        <w:trPr>
          <w:tblHeader/>
        </w:trPr>
        <w:tc>
          <w:tcPr>
            <w:tcW w:w="9526" w:type="dxa"/>
            <w:gridSpan w:val="4"/>
            <w:shd w:val="clear" w:color="auto" w:fill="CCFFCC"/>
            <w:vAlign w:val="center"/>
          </w:tcPr>
          <w:p w14:paraId="060142DC" w14:textId="77777777" w:rsidR="00774AFD" w:rsidRPr="004065B1" w:rsidRDefault="00774AFD" w:rsidP="00D9584F">
            <w:r w:rsidRPr="000A066E">
              <w:rPr>
                <w:b/>
              </w:rPr>
              <w:t>Setup</w:t>
            </w:r>
          </w:p>
        </w:tc>
      </w:tr>
      <w:tr w:rsidR="00774AFD" w14:paraId="3E56B643" w14:textId="77777777" w:rsidTr="00D9584F">
        <w:trPr>
          <w:tblHeader/>
        </w:trPr>
        <w:tc>
          <w:tcPr>
            <w:tcW w:w="9526" w:type="dxa"/>
            <w:gridSpan w:val="4"/>
            <w:vAlign w:val="center"/>
          </w:tcPr>
          <w:p w14:paraId="54A44E25" w14:textId="7745189E" w:rsidR="00774AFD" w:rsidRPr="00E6095F" w:rsidRDefault="00774AFD" w:rsidP="00800F68">
            <w:pPr>
              <w:rPr>
                <w:i/>
              </w:rPr>
            </w:pPr>
            <w:r w:rsidRPr="00E6095F">
              <w:rPr>
                <w:i/>
              </w:rPr>
              <w:t xml:space="preserve">As for test 3.6.8.2 </w:t>
            </w:r>
          </w:p>
        </w:tc>
      </w:tr>
      <w:tr w:rsidR="00774AFD" w14:paraId="167C09BC" w14:textId="77777777" w:rsidTr="00D9584F">
        <w:trPr>
          <w:tblHeader/>
        </w:trPr>
        <w:tc>
          <w:tcPr>
            <w:tcW w:w="9526" w:type="dxa"/>
            <w:gridSpan w:val="4"/>
            <w:shd w:val="clear" w:color="auto" w:fill="CCFFCC"/>
            <w:vAlign w:val="center"/>
          </w:tcPr>
          <w:p w14:paraId="1F9AF37F" w14:textId="77777777" w:rsidR="00774AFD" w:rsidRPr="004065B1" w:rsidRDefault="00774AFD" w:rsidP="00D9584F">
            <w:r w:rsidRPr="000A066E">
              <w:rPr>
                <w:b/>
              </w:rPr>
              <w:t>Action</w:t>
            </w:r>
          </w:p>
        </w:tc>
      </w:tr>
      <w:tr w:rsidR="00774AFD" w14:paraId="7B64CEC1" w14:textId="77777777" w:rsidTr="00D9584F">
        <w:trPr>
          <w:tblHeader/>
        </w:trPr>
        <w:tc>
          <w:tcPr>
            <w:tcW w:w="9526" w:type="dxa"/>
            <w:gridSpan w:val="4"/>
            <w:vAlign w:val="center"/>
          </w:tcPr>
          <w:p w14:paraId="2F8E266C" w14:textId="7695D3DD" w:rsidR="00774AFD" w:rsidRPr="00E6095F" w:rsidRDefault="00774AFD" w:rsidP="000A7A57">
            <w:pPr>
              <w:rPr>
                <w:i/>
              </w:rPr>
            </w:pPr>
            <w:r w:rsidRPr="00E6095F">
              <w:rPr>
                <w:i/>
              </w:rPr>
              <w:t>View the objects at position 32°22.</w:t>
            </w:r>
            <w:r w:rsidR="000A7A57">
              <w:rPr>
                <w:i/>
              </w:rPr>
              <w:t>60</w:t>
            </w:r>
            <w:r w:rsidRPr="00E6095F">
              <w:rPr>
                <w:i/>
              </w:rPr>
              <w:t>0’S 61°23.800’E scale 1:</w:t>
            </w:r>
            <w:r w:rsidR="000A7A57">
              <w:rPr>
                <w:i/>
              </w:rPr>
              <w:t>2</w:t>
            </w:r>
            <w:r w:rsidR="003B2565">
              <w:rPr>
                <w:i/>
              </w:rPr>
              <w:t xml:space="preserve"> </w:t>
            </w:r>
            <w:r w:rsidRPr="00E6095F">
              <w:rPr>
                <w:i/>
              </w:rPr>
              <w:t>000</w:t>
            </w:r>
          </w:p>
        </w:tc>
      </w:tr>
      <w:tr w:rsidR="00774AFD" w14:paraId="306F8801" w14:textId="77777777" w:rsidTr="00B12872">
        <w:trPr>
          <w:tblHeader/>
        </w:trPr>
        <w:tc>
          <w:tcPr>
            <w:tcW w:w="9526" w:type="dxa"/>
            <w:gridSpan w:val="4"/>
            <w:tcBorders>
              <w:bottom w:val="single" w:sz="4" w:space="0" w:color="auto"/>
            </w:tcBorders>
            <w:shd w:val="clear" w:color="auto" w:fill="CCFFCC"/>
            <w:vAlign w:val="center"/>
          </w:tcPr>
          <w:p w14:paraId="655CB3ED" w14:textId="77777777" w:rsidR="00774AFD" w:rsidRPr="004065B1" w:rsidRDefault="00774AFD" w:rsidP="00D9584F">
            <w:r w:rsidRPr="000A066E">
              <w:rPr>
                <w:b/>
              </w:rPr>
              <w:t>Results</w:t>
            </w:r>
          </w:p>
        </w:tc>
      </w:tr>
      <w:tr w:rsidR="00774AFD" w14:paraId="32999225" w14:textId="77777777" w:rsidTr="00B12872">
        <w:trPr>
          <w:tblHeader/>
        </w:trPr>
        <w:tc>
          <w:tcPr>
            <w:tcW w:w="9526" w:type="dxa"/>
            <w:gridSpan w:val="4"/>
            <w:tcBorders>
              <w:bottom w:val="nil"/>
            </w:tcBorders>
            <w:vAlign w:val="center"/>
          </w:tcPr>
          <w:p w14:paraId="41C16056" w14:textId="77777777" w:rsidR="00774AFD" w:rsidRPr="00E6095F" w:rsidRDefault="00774AFD" w:rsidP="00D9584F">
            <w:pPr>
              <w:jc w:val="left"/>
              <w:rPr>
                <w:i/>
              </w:rPr>
            </w:pPr>
            <w:r w:rsidRPr="00E6095F">
              <w:rPr>
                <w:i/>
              </w:rPr>
              <w:t>Confirm that items 1 and 2 display as shown in the graphic below:</w:t>
            </w:r>
          </w:p>
        </w:tc>
      </w:tr>
      <w:tr w:rsidR="00774AFD" w14:paraId="30EBFF54" w14:textId="77777777" w:rsidTr="00B12872">
        <w:trPr>
          <w:tblHeader/>
        </w:trPr>
        <w:tc>
          <w:tcPr>
            <w:tcW w:w="9526" w:type="dxa"/>
            <w:gridSpan w:val="4"/>
            <w:tcBorders>
              <w:top w:val="nil"/>
            </w:tcBorders>
            <w:vAlign w:val="center"/>
          </w:tcPr>
          <w:p w14:paraId="4888532F" w14:textId="09AE0DAA" w:rsidR="00774AFD" w:rsidRPr="00774AFD" w:rsidRDefault="001B372A" w:rsidP="00D9584F">
            <w:pPr>
              <w:jc w:val="center"/>
            </w:pPr>
            <w:r w:rsidRPr="001B372A">
              <w:rPr>
                <w:noProof/>
                <w:lang w:val="en-US" w:eastAsia="ko-KR"/>
              </w:rPr>
              <w:drawing>
                <wp:inline distT="0" distB="0" distL="0" distR="0" wp14:anchorId="7DEC53F3" wp14:editId="258F6A82">
                  <wp:extent cx="5839795" cy="5532880"/>
                  <wp:effectExtent l="0" t="0" r="8890" b="0"/>
                  <wp:docPr id="273" name="Picture 273" descr="C:\msdokut\STANDARDIT\IHO\ENCWG\Drafting 4.0.2 after Mar2016\New picture originals 23mar2016\3.6.8.3 pictur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msdokut\STANDARDIT\IHO\ENCWG\Drafting 4.0.2 after Mar2016\New picture originals 23mar2016\3.6.8.3 picture 1.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847398" cy="5540084"/>
                          </a:xfrm>
                          <a:prstGeom prst="rect">
                            <a:avLst/>
                          </a:prstGeom>
                          <a:noFill/>
                          <a:ln>
                            <a:noFill/>
                          </a:ln>
                        </pic:spPr>
                      </pic:pic>
                    </a:graphicData>
                  </a:graphic>
                </wp:inline>
              </w:drawing>
            </w:r>
          </w:p>
        </w:tc>
      </w:tr>
    </w:tbl>
    <w:p w14:paraId="68AEF767" w14:textId="77777777" w:rsidR="00774AFD" w:rsidRDefault="00774AFD" w:rsidP="00CB4150"/>
    <w:p w14:paraId="1B562BF9" w14:textId="77777777" w:rsidR="00CB4150" w:rsidRPr="00CB4150" w:rsidRDefault="00774AFD" w:rsidP="00E30B8F">
      <w:pPr>
        <w:pStyle w:val="Heading3"/>
      </w:pPr>
      <w:r>
        <w:br w:type="page"/>
      </w:r>
      <w:r w:rsidR="00CB4150">
        <w:lastRenderedPageBreak/>
        <w:t>Display of objects affected by CSPs</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CB4150" w14:paraId="61B0E285" w14:textId="77777777" w:rsidTr="00CB4150">
        <w:trPr>
          <w:trHeight w:val="454"/>
          <w:tblHeader/>
        </w:trPr>
        <w:tc>
          <w:tcPr>
            <w:tcW w:w="2381" w:type="dxa"/>
            <w:shd w:val="clear" w:color="auto" w:fill="CCFFCC"/>
            <w:vAlign w:val="center"/>
          </w:tcPr>
          <w:p w14:paraId="53E1A51B" w14:textId="77777777" w:rsidR="00CB4150" w:rsidRPr="004065B1" w:rsidRDefault="00CB4150" w:rsidP="00CB4150">
            <w:r w:rsidRPr="000A066E">
              <w:rPr>
                <w:b/>
              </w:rPr>
              <w:t>Test Reference</w:t>
            </w:r>
          </w:p>
        </w:tc>
        <w:tc>
          <w:tcPr>
            <w:tcW w:w="2381" w:type="dxa"/>
            <w:shd w:val="clear" w:color="auto" w:fill="CCFFCC"/>
            <w:vAlign w:val="center"/>
          </w:tcPr>
          <w:p w14:paraId="1287D8C0" w14:textId="77777777" w:rsidR="00CB4150" w:rsidRPr="004065B1" w:rsidRDefault="00CB4150" w:rsidP="00CB4150">
            <w:r>
              <w:t>3.6.</w:t>
            </w:r>
            <w:r w:rsidR="001752C8">
              <w:t>9</w:t>
            </w:r>
          </w:p>
        </w:tc>
        <w:tc>
          <w:tcPr>
            <w:tcW w:w="2382" w:type="dxa"/>
            <w:shd w:val="clear" w:color="auto" w:fill="CCFFCC"/>
            <w:vAlign w:val="center"/>
          </w:tcPr>
          <w:p w14:paraId="0092EC5C" w14:textId="77777777" w:rsidR="00CB4150" w:rsidRPr="004065B1" w:rsidRDefault="00CB4150" w:rsidP="00CB4150">
            <w:r w:rsidRPr="000A066E">
              <w:rPr>
                <w:b/>
              </w:rPr>
              <w:t>IHO Reference</w:t>
            </w:r>
          </w:p>
        </w:tc>
        <w:tc>
          <w:tcPr>
            <w:tcW w:w="2382" w:type="dxa"/>
            <w:shd w:val="clear" w:color="auto" w:fill="CCFFCC"/>
            <w:vAlign w:val="center"/>
          </w:tcPr>
          <w:p w14:paraId="1F823827" w14:textId="77777777" w:rsidR="00CB4150" w:rsidRPr="004065B1" w:rsidRDefault="00CB4150" w:rsidP="00CB4150">
            <w:r w:rsidRPr="00A94802">
              <w:t>S-</w:t>
            </w:r>
            <w:r>
              <w:t>52 10.3.4.1</w:t>
            </w:r>
          </w:p>
        </w:tc>
      </w:tr>
      <w:tr w:rsidR="00CB4150" w14:paraId="3E7C2240" w14:textId="77777777" w:rsidTr="00CB4150">
        <w:trPr>
          <w:tblHeader/>
        </w:trPr>
        <w:tc>
          <w:tcPr>
            <w:tcW w:w="9526" w:type="dxa"/>
            <w:gridSpan w:val="4"/>
            <w:shd w:val="clear" w:color="auto" w:fill="CCFFCC"/>
            <w:vAlign w:val="center"/>
          </w:tcPr>
          <w:p w14:paraId="59EEF00E" w14:textId="77777777" w:rsidR="00CB4150" w:rsidRDefault="00CB4150" w:rsidP="00CB4150">
            <w:r w:rsidRPr="000A066E">
              <w:rPr>
                <w:b/>
              </w:rPr>
              <w:t>Test description</w:t>
            </w:r>
          </w:p>
        </w:tc>
      </w:tr>
      <w:tr w:rsidR="00CB4150" w14:paraId="5A6E38F0" w14:textId="77777777" w:rsidTr="00CB4150">
        <w:trPr>
          <w:tblHeader/>
        </w:trPr>
        <w:tc>
          <w:tcPr>
            <w:tcW w:w="9526" w:type="dxa"/>
            <w:gridSpan w:val="4"/>
            <w:vAlign w:val="center"/>
          </w:tcPr>
          <w:p w14:paraId="3B3AD0EF" w14:textId="77777777" w:rsidR="00CB4150" w:rsidRPr="00E6095F" w:rsidRDefault="003C7BA3" w:rsidP="00CB4150">
            <w:pPr>
              <w:rPr>
                <w:i/>
              </w:rPr>
            </w:pPr>
            <w:r w:rsidRPr="00E6095F">
              <w:rPr>
                <w:i/>
              </w:rPr>
              <w:t>Display of objects with priority affected by conditional symbology procedures</w:t>
            </w:r>
          </w:p>
        </w:tc>
      </w:tr>
      <w:tr w:rsidR="00CB4150" w14:paraId="66329ADD" w14:textId="77777777" w:rsidTr="00CB4150">
        <w:trPr>
          <w:tblHeader/>
        </w:trPr>
        <w:tc>
          <w:tcPr>
            <w:tcW w:w="9526" w:type="dxa"/>
            <w:gridSpan w:val="4"/>
            <w:shd w:val="clear" w:color="auto" w:fill="CCFFCC"/>
            <w:vAlign w:val="center"/>
          </w:tcPr>
          <w:p w14:paraId="518B4067" w14:textId="77777777" w:rsidR="00CB4150" w:rsidRPr="004065B1" w:rsidRDefault="00CB4150" w:rsidP="00CB4150">
            <w:r w:rsidRPr="000A066E">
              <w:rPr>
                <w:b/>
              </w:rPr>
              <w:t>Setup</w:t>
            </w:r>
          </w:p>
        </w:tc>
      </w:tr>
      <w:tr w:rsidR="00CB4150" w14:paraId="4FB94000" w14:textId="77777777" w:rsidTr="00CB4150">
        <w:trPr>
          <w:tblHeader/>
        </w:trPr>
        <w:tc>
          <w:tcPr>
            <w:tcW w:w="9526" w:type="dxa"/>
            <w:gridSpan w:val="4"/>
            <w:vAlign w:val="center"/>
          </w:tcPr>
          <w:p w14:paraId="3E6BFC42" w14:textId="77777777" w:rsidR="00CB4150" w:rsidRPr="00E6095F" w:rsidRDefault="003C7BA3" w:rsidP="00CB4150">
            <w:pPr>
              <w:rPr>
                <w:i/>
              </w:rPr>
            </w:pPr>
            <w:r w:rsidRPr="00E6095F">
              <w:rPr>
                <w:i/>
              </w:rPr>
              <w:t>As for test 3.6.1</w:t>
            </w:r>
          </w:p>
        </w:tc>
      </w:tr>
      <w:tr w:rsidR="00CB4150" w14:paraId="73B59F4B" w14:textId="77777777" w:rsidTr="00CB4150">
        <w:trPr>
          <w:tblHeader/>
        </w:trPr>
        <w:tc>
          <w:tcPr>
            <w:tcW w:w="9526" w:type="dxa"/>
            <w:gridSpan w:val="4"/>
            <w:shd w:val="clear" w:color="auto" w:fill="CCFFCC"/>
            <w:vAlign w:val="center"/>
          </w:tcPr>
          <w:p w14:paraId="10D9198B" w14:textId="77777777" w:rsidR="00CB4150" w:rsidRPr="004065B1" w:rsidRDefault="00CB4150" w:rsidP="00CB4150">
            <w:r w:rsidRPr="000A066E">
              <w:rPr>
                <w:b/>
              </w:rPr>
              <w:t>Action</w:t>
            </w:r>
          </w:p>
        </w:tc>
      </w:tr>
      <w:tr w:rsidR="00CB4150" w14:paraId="199E7411" w14:textId="77777777" w:rsidTr="00CB4150">
        <w:trPr>
          <w:tblHeader/>
        </w:trPr>
        <w:tc>
          <w:tcPr>
            <w:tcW w:w="9526" w:type="dxa"/>
            <w:gridSpan w:val="4"/>
            <w:vAlign w:val="center"/>
          </w:tcPr>
          <w:p w14:paraId="19ACEA1F" w14:textId="029B53D6" w:rsidR="00CB4150" w:rsidRPr="00E6095F" w:rsidRDefault="003C7BA3" w:rsidP="00CB4150">
            <w:pPr>
              <w:rPr>
                <w:i/>
              </w:rPr>
            </w:pPr>
            <w:r w:rsidRPr="00E6095F">
              <w:rPr>
                <w:i/>
              </w:rPr>
              <w:t>View the objects at position 32°21.850’S 61°23.150’E scale 1:5</w:t>
            </w:r>
            <w:r w:rsidR="003B2565">
              <w:rPr>
                <w:i/>
              </w:rPr>
              <w:t xml:space="preserve"> </w:t>
            </w:r>
            <w:r w:rsidRPr="00E6095F">
              <w:rPr>
                <w:i/>
              </w:rPr>
              <w:t>000</w:t>
            </w:r>
          </w:p>
        </w:tc>
      </w:tr>
      <w:tr w:rsidR="00CB4150" w14:paraId="59222350" w14:textId="77777777" w:rsidTr="00B12872">
        <w:trPr>
          <w:tblHeader/>
        </w:trPr>
        <w:tc>
          <w:tcPr>
            <w:tcW w:w="9526" w:type="dxa"/>
            <w:gridSpan w:val="4"/>
            <w:tcBorders>
              <w:bottom w:val="single" w:sz="4" w:space="0" w:color="auto"/>
            </w:tcBorders>
            <w:shd w:val="clear" w:color="auto" w:fill="CCFFCC"/>
            <w:vAlign w:val="center"/>
          </w:tcPr>
          <w:p w14:paraId="6ED76A9E" w14:textId="77777777" w:rsidR="00CB4150" w:rsidRPr="004065B1" w:rsidRDefault="00CB4150" w:rsidP="00CB4150">
            <w:r w:rsidRPr="000A066E">
              <w:rPr>
                <w:b/>
              </w:rPr>
              <w:t>Results</w:t>
            </w:r>
          </w:p>
        </w:tc>
      </w:tr>
      <w:tr w:rsidR="00CB4150" w14:paraId="6F9DA896" w14:textId="77777777" w:rsidTr="00B12872">
        <w:trPr>
          <w:tblHeader/>
        </w:trPr>
        <w:tc>
          <w:tcPr>
            <w:tcW w:w="9526" w:type="dxa"/>
            <w:gridSpan w:val="4"/>
            <w:tcBorders>
              <w:bottom w:val="nil"/>
            </w:tcBorders>
            <w:vAlign w:val="center"/>
          </w:tcPr>
          <w:p w14:paraId="0DB18DE8" w14:textId="77777777" w:rsidR="00CB4150" w:rsidRPr="00E6095F" w:rsidRDefault="003C7BA3" w:rsidP="00CB4150">
            <w:pPr>
              <w:jc w:val="left"/>
              <w:rPr>
                <w:i/>
              </w:rPr>
            </w:pPr>
            <w:r w:rsidRPr="00E6095F">
              <w:rPr>
                <w:i/>
              </w:rPr>
              <w:t>Confirm that items 1-12 display as shown in the graphic below :</w:t>
            </w:r>
          </w:p>
        </w:tc>
      </w:tr>
      <w:tr w:rsidR="003C7BA3" w14:paraId="1AE67930" w14:textId="77777777" w:rsidTr="00B12872">
        <w:trPr>
          <w:tblHeader/>
        </w:trPr>
        <w:tc>
          <w:tcPr>
            <w:tcW w:w="9526" w:type="dxa"/>
            <w:gridSpan w:val="4"/>
            <w:tcBorders>
              <w:top w:val="nil"/>
            </w:tcBorders>
            <w:vAlign w:val="center"/>
          </w:tcPr>
          <w:p w14:paraId="60A8C633" w14:textId="77777777" w:rsidR="003C7BA3" w:rsidRDefault="001B372A" w:rsidP="003C7BA3">
            <w:pPr>
              <w:jc w:val="center"/>
            </w:pPr>
            <w:r w:rsidRPr="001B372A">
              <w:rPr>
                <w:noProof/>
                <w:lang w:val="en-US" w:eastAsia="ko-KR"/>
              </w:rPr>
              <w:drawing>
                <wp:inline distT="0" distB="0" distL="0" distR="0" wp14:anchorId="1DAB8C62" wp14:editId="20874382">
                  <wp:extent cx="5834317" cy="4391061"/>
                  <wp:effectExtent l="0" t="0" r="0" b="0"/>
                  <wp:docPr id="274" name="Picture 274" descr="C:\msdokut\STANDARDIT\IHO\ENCWG\Drafting 4.0.2 after Mar2016\New picture originals 23mar2016\3.6.9 pictur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msdokut\STANDARDIT\IHO\ENCWG\Drafting 4.0.2 after Mar2016\New picture originals 23mar2016\3.6.9 picture 1.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838303" cy="4394061"/>
                          </a:xfrm>
                          <a:prstGeom prst="rect">
                            <a:avLst/>
                          </a:prstGeom>
                          <a:noFill/>
                          <a:ln>
                            <a:noFill/>
                          </a:ln>
                        </pic:spPr>
                      </pic:pic>
                    </a:graphicData>
                  </a:graphic>
                </wp:inline>
              </w:drawing>
            </w:r>
          </w:p>
          <w:p w14:paraId="0BBCA5A5" w14:textId="77777777" w:rsidR="000D3B2C" w:rsidRDefault="000D3B2C" w:rsidP="003C7BA3">
            <w:pPr>
              <w:jc w:val="center"/>
            </w:pPr>
          </w:p>
          <w:p w14:paraId="0E598240" w14:textId="26C56A11" w:rsidR="000D3B2C" w:rsidRPr="002164D3" w:rsidRDefault="000D3B2C" w:rsidP="002164D3">
            <w:pPr>
              <w:jc w:val="left"/>
              <w:rPr>
                <w:i/>
              </w:rPr>
            </w:pPr>
            <w:r w:rsidRPr="002164D3">
              <w:rPr>
                <w:i/>
              </w:rPr>
              <w:t>Note</w:t>
            </w:r>
            <w:r w:rsidR="003B2565" w:rsidRPr="002164D3">
              <w:rPr>
                <w:i/>
              </w:rPr>
              <w:t>:</w:t>
            </w:r>
            <w:r w:rsidRPr="002164D3">
              <w:rPr>
                <w:i/>
              </w:rPr>
              <w:t xml:space="preserve"> Manufacturers can use their own algorithms for calculating the position of centred symbols S-52 PL 8.5.1</w:t>
            </w:r>
            <w:r w:rsidR="000A3BD3">
              <w:rPr>
                <w:i/>
              </w:rPr>
              <w:t>.</w:t>
            </w:r>
          </w:p>
        </w:tc>
      </w:tr>
    </w:tbl>
    <w:p w14:paraId="16C3F929" w14:textId="77777777" w:rsidR="00CB4150" w:rsidRDefault="00CB4150" w:rsidP="00CB4150"/>
    <w:p w14:paraId="773A61BF" w14:textId="77777777" w:rsidR="00CB4150" w:rsidRPr="00CB4150" w:rsidRDefault="003C7BA3" w:rsidP="00E30B8F">
      <w:pPr>
        <w:pStyle w:val="Heading3"/>
      </w:pPr>
      <w:r>
        <w:br w:type="page"/>
      </w:r>
      <w:r w:rsidR="00CB4150">
        <w:lastRenderedPageBreak/>
        <w:t>Display of Centred Symbols</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CB4150" w14:paraId="37F910FD" w14:textId="77777777" w:rsidTr="00CB4150">
        <w:trPr>
          <w:trHeight w:val="454"/>
          <w:tblHeader/>
        </w:trPr>
        <w:tc>
          <w:tcPr>
            <w:tcW w:w="2381" w:type="dxa"/>
            <w:shd w:val="clear" w:color="auto" w:fill="CCFFCC"/>
            <w:vAlign w:val="center"/>
          </w:tcPr>
          <w:p w14:paraId="15C4E403" w14:textId="77777777" w:rsidR="00CB4150" w:rsidRPr="004065B1" w:rsidRDefault="00CB4150" w:rsidP="00CB4150">
            <w:r w:rsidRPr="000A066E">
              <w:rPr>
                <w:b/>
              </w:rPr>
              <w:t>Test Reference</w:t>
            </w:r>
          </w:p>
        </w:tc>
        <w:tc>
          <w:tcPr>
            <w:tcW w:w="2381" w:type="dxa"/>
            <w:shd w:val="clear" w:color="auto" w:fill="CCFFCC"/>
            <w:vAlign w:val="center"/>
          </w:tcPr>
          <w:p w14:paraId="3D6BF1E0" w14:textId="77777777" w:rsidR="00CB4150" w:rsidRPr="004065B1" w:rsidRDefault="00CB4150" w:rsidP="00CB4150">
            <w:r>
              <w:t>3.6.1</w:t>
            </w:r>
            <w:r w:rsidR="001752C8">
              <w:t>0 a)</w:t>
            </w:r>
          </w:p>
        </w:tc>
        <w:tc>
          <w:tcPr>
            <w:tcW w:w="2382" w:type="dxa"/>
            <w:shd w:val="clear" w:color="auto" w:fill="CCFFCC"/>
            <w:vAlign w:val="center"/>
          </w:tcPr>
          <w:p w14:paraId="712AED59" w14:textId="77777777" w:rsidR="00CB4150" w:rsidRPr="004065B1" w:rsidRDefault="00CB4150" w:rsidP="00CB4150">
            <w:r w:rsidRPr="000A066E">
              <w:rPr>
                <w:b/>
              </w:rPr>
              <w:t>IHO Reference</w:t>
            </w:r>
          </w:p>
        </w:tc>
        <w:tc>
          <w:tcPr>
            <w:tcW w:w="2382" w:type="dxa"/>
            <w:shd w:val="clear" w:color="auto" w:fill="CCFFCC"/>
            <w:vAlign w:val="center"/>
          </w:tcPr>
          <w:p w14:paraId="16E05A68" w14:textId="77777777" w:rsidR="00CB4150" w:rsidRPr="004065B1" w:rsidRDefault="00CB4150" w:rsidP="001752C8">
            <w:r w:rsidRPr="00A94802">
              <w:t>S-</w:t>
            </w:r>
            <w:r>
              <w:t xml:space="preserve">52 </w:t>
            </w:r>
            <w:r w:rsidR="001752C8">
              <w:t>8.5.1</w:t>
            </w:r>
          </w:p>
        </w:tc>
      </w:tr>
      <w:tr w:rsidR="00CB4150" w14:paraId="45D381FD" w14:textId="77777777" w:rsidTr="00CB4150">
        <w:trPr>
          <w:tblHeader/>
        </w:trPr>
        <w:tc>
          <w:tcPr>
            <w:tcW w:w="9526" w:type="dxa"/>
            <w:gridSpan w:val="4"/>
            <w:shd w:val="clear" w:color="auto" w:fill="CCFFCC"/>
            <w:vAlign w:val="center"/>
          </w:tcPr>
          <w:p w14:paraId="690D7F24" w14:textId="77777777" w:rsidR="00CB4150" w:rsidRDefault="00CB4150" w:rsidP="00CB4150">
            <w:r w:rsidRPr="000A066E">
              <w:rPr>
                <w:b/>
              </w:rPr>
              <w:t>Test description</w:t>
            </w:r>
          </w:p>
        </w:tc>
      </w:tr>
      <w:tr w:rsidR="00CB4150" w14:paraId="3B24F697" w14:textId="77777777" w:rsidTr="00CB4150">
        <w:trPr>
          <w:tblHeader/>
        </w:trPr>
        <w:tc>
          <w:tcPr>
            <w:tcW w:w="9526" w:type="dxa"/>
            <w:gridSpan w:val="4"/>
            <w:vAlign w:val="center"/>
          </w:tcPr>
          <w:p w14:paraId="5E2E8EB1" w14:textId="77777777" w:rsidR="00CB4150" w:rsidRPr="00E6095F" w:rsidRDefault="00EA0F32" w:rsidP="00CB4150">
            <w:pPr>
              <w:rPr>
                <w:i/>
              </w:rPr>
            </w:pPr>
            <w:r w:rsidRPr="00E6095F">
              <w:rPr>
                <w:i/>
              </w:rPr>
              <w:t>Display of centred symbol in the centre of an area.</w:t>
            </w:r>
          </w:p>
        </w:tc>
      </w:tr>
      <w:tr w:rsidR="00CB4150" w14:paraId="7E14DE7B" w14:textId="77777777" w:rsidTr="00CB4150">
        <w:trPr>
          <w:tblHeader/>
        </w:trPr>
        <w:tc>
          <w:tcPr>
            <w:tcW w:w="9526" w:type="dxa"/>
            <w:gridSpan w:val="4"/>
            <w:shd w:val="clear" w:color="auto" w:fill="CCFFCC"/>
            <w:vAlign w:val="center"/>
          </w:tcPr>
          <w:p w14:paraId="1414D3FA" w14:textId="77777777" w:rsidR="00CB4150" w:rsidRPr="004065B1" w:rsidRDefault="00CB4150" w:rsidP="00CB4150">
            <w:r w:rsidRPr="000A066E">
              <w:rPr>
                <w:b/>
              </w:rPr>
              <w:t>Setup</w:t>
            </w:r>
          </w:p>
        </w:tc>
      </w:tr>
      <w:tr w:rsidR="00CB4150" w14:paraId="7D24F0BD" w14:textId="77777777" w:rsidTr="00CB4150">
        <w:trPr>
          <w:tblHeader/>
        </w:trPr>
        <w:tc>
          <w:tcPr>
            <w:tcW w:w="9526" w:type="dxa"/>
            <w:gridSpan w:val="4"/>
            <w:vAlign w:val="center"/>
          </w:tcPr>
          <w:p w14:paraId="01A80B86" w14:textId="31EBA9E1" w:rsidR="00EA0F32" w:rsidRPr="00E6095F" w:rsidRDefault="00EA0F32" w:rsidP="00EA0F32">
            <w:pPr>
              <w:rPr>
                <w:i/>
              </w:rPr>
            </w:pPr>
            <w:r w:rsidRPr="00E6095F">
              <w:rPr>
                <w:i/>
              </w:rPr>
              <w:t>Load the following cell 3.3 Settings\ENC_ROOT\GB4X0001.000 with the following settings:</w:t>
            </w:r>
          </w:p>
          <w:p w14:paraId="26CECA74" w14:textId="6CEDB321" w:rsidR="00EA0F32" w:rsidRPr="00E6095F" w:rsidRDefault="00EA0F32" w:rsidP="00EA0F32">
            <w:pPr>
              <w:rPr>
                <w:i/>
              </w:rPr>
            </w:pPr>
            <w:r w:rsidRPr="00E6095F">
              <w:rPr>
                <w:i/>
              </w:rPr>
              <w:t xml:space="preserve">Select </w:t>
            </w:r>
            <w:r w:rsidR="00DE09B9">
              <w:rPr>
                <w:i/>
              </w:rPr>
              <w:t>Display Category</w:t>
            </w:r>
            <w:r w:rsidRPr="00E6095F">
              <w:rPr>
                <w:i/>
              </w:rPr>
              <w:t xml:space="preserve"> Other</w:t>
            </w:r>
          </w:p>
          <w:p w14:paraId="66399583" w14:textId="77777777" w:rsidR="00EA0F32" w:rsidRPr="00E6095F" w:rsidRDefault="00EA0F32" w:rsidP="00EA0F32">
            <w:pPr>
              <w:rPr>
                <w:i/>
              </w:rPr>
            </w:pPr>
            <w:r w:rsidRPr="00E6095F">
              <w:rPr>
                <w:i/>
              </w:rPr>
              <w:t>Select Symbolized Boundaries</w:t>
            </w:r>
          </w:p>
          <w:p w14:paraId="4A29B1F8" w14:textId="77777777" w:rsidR="00EA0F32" w:rsidRDefault="00EA0F32" w:rsidP="00EA0F32">
            <w:pPr>
              <w:rPr>
                <w:i/>
              </w:rPr>
            </w:pPr>
            <w:r w:rsidRPr="00E6095F">
              <w:rPr>
                <w:i/>
              </w:rPr>
              <w:t>Select Paper chart symbols</w:t>
            </w:r>
          </w:p>
          <w:p w14:paraId="4689DE14" w14:textId="27374DA0" w:rsidR="00895CD0" w:rsidRDefault="00895CD0" w:rsidP="00EA0F32">
            <w:pPr>
              <w:rPr>
                <w:i/>
              </w:rPr>
            </w:pPr>
            <w:r>
              <w:rPr>
                <w:i/>
              </w:rPr>
              <w:t xml:space="preserve">Set </w:t>
            </w:r>
            <w:r w:rsidR="0069033B">
              <w:rPr>
                <w:i/>
              </w:rPr>
              <w:t xml:space="preserve">Safety Contour </w:t>
            </w:r>
            <w:r w:rsidR="003B2565">
              <w:rPr>
                <w:i/>
              </w:rPr>
              <w:t>value to</w:t>
            </w:r>
            <w:r>
              <w:rPr>
                <w:i/>
              </w:rPr>
              <w:t xml:space="preserve"> 10</w:t>
            </w:r>
            <w:r w:rsidR="003B2565">
              <w:rPr>
                <w:i/>
              </w:rPr>
              <w:t xml:space="preserve"> </w:t>
            </w:r>
            <w:r>
              <w:rPr>
                <w:i/>
              </w:rPr>
              <w:t>m</w:t>
            </w:r>
          </w:p>
          <w:p w14:paraId="14879F01" w14:textId="25E265A9" w:rsidR="00895CD0" w:rsidRPr="00E6095F" w:rsidRDefault="00895CD0" w:rsidP="00EA0F32">
            <w:pPr>
              <w:rPr>
                <w:i/>
              </w:rPr>
            </w:pPr>
            <w:r>
              <w:rPr>
                <w:i/>
              </w:rPr>
              <w:t>Select Shallow water dangers</w:t>
            </w:r>
          </w:p>
          <w:p w14:paraId="3C9D647D" w14:textId="0FA9B118" w:rsidR="00CB4150" w:rsidRPr="00E6095F" w:rsidRDefault="00CB4150" w:rsidP="00EA0F32">
            <w:pPr>
              <w:rPr>
                <w:i/>
              </w:rPr>
            </w:pPr>
          </w:p>
        </w:tc>
      </w:tr>
      <w:tr w:rsidR="00CB4150" w14:paraId="32454D57" w14:textId="77777777" w:rsidTr="00CB4150">
        <w:trPr>
          <w:tblHeader/>
        </w:trPr>
        <w:tc>
          <w:tcPr>
            <w:tcW w:w="9526" w:type="dxa"/>
            <w:gridSpan w:val="4"/>
            <w:shd w:val="clear" w:color="auto" w:fill="CCFFCC"/>
            <w:vAlign w:val="center"/>
          </w:tcPr>
          <w:p w14:paraId="0D3480FE" w14:textId="77777777" w:rsidR="00CB4150" w:rsidRPr="004065B1" w:rsidRDefault="00CB4150" w:rsidP="00CB4150">
            <w:r w:rsidRPr="000A066E">
              <w:rPr>
                <w:b/>
              </w:rPr>
              <w:t>Action</w:t>
            </w:r>
          </w:p>
        </w:tc>
      </w:tr>
      <w:tr w:rsidR="00CB4150" w14:paraId="60B070A1" w14:textId="77777777" w:rsidTr="00CB4150">
        <w:trPr>
          <w:tblHeader/>
        </w:trPr>
        <w:tc>
          <w:tcPr>
            <w:tcW w:w="9526" w:type="dxa"/>
            <w:gridSpan w:val="4"/>
            <w:vAlign w:val="center"/>
          </w:tcPr>
          <w:p w14:paraId="27B4DDDF" w14:textId="7BFBA182" w:rsidR="00CB4150" w:rsidRPr="00E6095F" w:rsidRDefault="00EA0F32" w:rsidP="00CB4150">
            <w:pPr>
              <w:rPr>
                <w:i/>
              </w:rPr>
            </w:pPr>
            <w:r w:rsidRPr="00E6095F">
              <w:rPr>
                <w:i/>
              </w:rPr>
              <w:t>Centre the display on position 32°32.805’S 61° 21.290’E and then zoom in to a scale of 1:20</w:t>
            </w:r>
            <w:r w:rsidR="000A3BD3">
              <w:rPr>
                <w:i/>
              </w:rPr>
              <w:t xml:space="preserve"> </w:t>
            </w:r>
            <w:r w:rsidRPr="00E6095F">
              <w:rPr>
                <w:i/>
              </w:rPr>
              <w:t>000.</w:t>
            </w:r>
          </w:p>
        </w:tc>
      </w:tr>
      <w:tr w:rsidR="00CB4150" w14:paraId="318E8DAE" w14:textId="77777777" w:rsidTr="00B12872">
        <w:trPr>
          <w:tblHeader/>
        </w:trPr>
        <w:tc>
          <w:tcPr>
            <w:tcW w:w="9526" w:type="dxa"/>
            <w:gridSpan w:val="4"/>
            <w:tcBorders>
              <w:bottom w:val="single" w:sz="4" w:space="0" w:color="auto"/>
            </w:tcBorders>
            <w:shd w:val="clear" w:color="auto" w:fill="CCFFCC"/>
            <w:vAlign w:val="center"/>
          </w:tcPr>
          <w:p w14:paraId="6BDDA84D" w14:textId="77777777" w:rsidR="00CB4150" w:rsidRPr="004065B1" w:rsidRDefault="00CB4150" w:rsidP="00CB4150">
            <w:r w:rsidRPr="000A066E">
              <w:rPr>
                <w:b/>
              </w:rPr>
              <w:t>Results</w:t>
            </w:r>
          </w:p>
        </w:tc>
      </w:tr>
      <w:tr w:rsidR="00CB4150" w14:paraId="18C599A4" w14:textId="77777777" w:rsidTr="00B12872">
        <w:trPr>
          <w:tblHeader/>
        </w:trPr>
        <w:tc>
          <w:tcPr>
            <w:tcW w:w="9526" w:type="dxa"/>
            <w:gridSpan w:val="4"/>
            <w:tcBorders>
              <w:bottom w:val="nil"/>
            </w:tcBorders>
            <w:vAlign w:val="center"/>
          </w:tcPr>
          <w:p w14:paraId="44DE21DB" w14:textId="77777777" w:rsidR="00CB4150" w:rsidRPr="00E6095F" w:rsidRDefault="00EA0F32" w:rsidP="00CB4150">
            <w:pPr>
              <w:jc w:val="left"/>
              <w:rPr>
                <w:i/>
              </w:rPr>
            </w:pPr>
            <w:r w:rsidRPr="00E6095F">
              <w:rPr>
                <w:i/>
              </w:rPr>
              <w:t>Confirm that the object displays as in the image below:</w:t>
            </w:r>
          </w:p>
        </w:tc>
      </w:tr>
      <w:tr w:rsidR="00EA0F32" w14:paraId="47F17DA6" w14:textId="77777777" w:rsidTr="00B12872">
        <w:trPr>
          <w:tblHeader/>
        </w:trPr>
        <w:tc>
          <w:tcPr>
            <w:tcW w:w="9526" w:type="dxa"/>
            <w:gridSpan w:val="4"/>
            <w:tcBorders>
              <w:top w:val="nil"/>
              <w:bottom w:val="nil"/>
            </w:tcBorders>
            <w:vAlign w:val="center"/>
          </w:tcPr>
          <w:p w14:paraId="6FA3DC33" w14:textId="4708E6EB" w:rsidR="00EA0F32" w:rsidRDefault="00D773A1" w:rsidP="00EA0F32">
            <w:pPr>
              <w:jc w:val="center"/>
            </w:pPr>
            <w:r w:rsidRPr="00D773A1">
              <w:rPr>
                <w:noProof/>
                <w:lang w:val="en-US" w:eastAsia="ko-KR"/>
              </w:rPr>
              <w:drawing>
                <wp:inline distT="0" distB="0" distL="0" distR="0" wp14:anchorId="1CC51485" wp14:editId="0D059FB6">
                  <wp:extent cx="3993969" cy="1466491"/>
                  <wp:effectExtent l="0" t="0" r="6985" b="635"/>
                  <wp:docPr id="225" name="Picture 225" descr="C:\msdokut\STANDARDIT\IHO\ENCWG\work 2017\S-64, New picture originals 20may2017\3.6.10a pictur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msdokut\STANDARDIT\IHO\ENCWG\work 2017\S-64, New picture originals 20may2017\3.6.10a picture 1.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4006971" cy="1471265"/>
                          </a:xfrm>
                          <a:prstGeom prst="rect">
                            <a:avLst/>
                          </a:prstGeom>
                          <a:noFill/>
                          <a:ln>
                            <a:noFill/>
                          </a:ln>
                        </pic:spPr>
                      </pic:pic>
                    </a:graphicData>
                  </a:graphic>
                </wp:inline>
              </w:drawing>
            </w:r>
          </w:p>
          <w:p w14:paraId="7C43967F" w14:textId="77777777" w:rsidR="00EA0F32" w:rsidRPr="0015247B" w:rsidRDefault="00EA0F32" w:rsidP="00EA0F32">
            <w:pPr>
              <w:jc w:val="center"/>
            </w:pPr>
          </w:p>
        </w:tc>
      </w:tr>
      <w:tr w:rsidR="00EA0F32" w14:paraId="18A926BD" w14:textId="77777777" w:rsidTr="00B12872">
        <w:trPr>
          <w:tblHeader/>
        </w:trPr>
        <w:tc>
          <w:tcPr>
            <w:tcW w:w="9526" w:type="dxa"/>
            <w:gridSpan w:val="4"/>
            <w:tcBorders>
              <w:top w:val="nil"/>
              <w:bottom w:val="nil"/>
            </w:tcBorders>
            <w:vAlign w:val="center"/>
          </w:tcPr>
          <w:p w14:paraId="166E185B" w14:textId="77777777" w:rsidR="00EA0F32" w:rsidRPr="00E6095F" w:rsidRDefault="00EA0F32" w:rsidP="00CB4150">
            <w:pPr>
              <w:jc w:val="left"/>
              <w:rPr>
                <w:i/>
              </w:rPr>
            </w:pPr>
            <w:r w:rsidRPr="00E6095F">
              <w:rPr>
                <w:i/>
              </w:rPr>
              <w:t>Zoom out to scale 1:50 000 and confirm that the objects now display as follows:</w:t>
            </w:r>
          </w:p>
        </w:tc>
      </w:tr>
      <w:tr w:rsidR="00EA0F32" w14:paraId="2A5AB620" w14:textId="77777777" w:rsidTr="00B12872">
        <w:trPr>
          <w:tblHeader/>
        </w:trPr>
        <w:tc>
          <w:tcPr>
            <w:tcW w:w="9526" w:type="dxa"/>
            <w:gridSpan w:val="4"/>
            <w:tcBorders>
              <w:top w:val="nil"/>
            </w:tcBorders>
            <w:vAlign w:val="center"/>
          </w:tcPr>
          <w:p w14:paraId="2C3FE5AC" w14:textId="02FEB049" w:rsidR="00EA0F32" w:rsidRPr="0015247B" w:rsidRDefault="00D773A1" w:rsidP="00EA0F32">
            <w:pPr>
              <w:jc w:val="center"/>
            </w:pPr>
            <w:r w:rsidRPr="00D773A1">
              <w:rPr>
                <w:noProof/>
                <w:lang w:val="en-US" w:eastAsia="ko-KR"/>
              </w:rPr>
              <w:drawing>
                <wp:inline distT="0" distB="0" distL="0" distR="0" wp14:anchorId="070712EF" wp14:editId="5CB17B38">
                  <wp:extent cx="1640787" cy="629728"/>
                  <wp:effectExtent l="0" t="0" r="0" b="0"/>
                  <wp:docPr id="226" name="Picture 226" descr="C:\msdokut\STANDARDIT\IHO\ENCWG\work 2017\S-64, New picture originals 20may2017\3.6.10a pictur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msdokut\STANDARDIT\IHO\ENCWG\work 2017\S-64, New picture originals 20may2017\3.6.10a picture 2.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1653743" cy="634700"/>
                          </a:xfrm>
                          <a:prstGeom prst="rect">
                            <a:avLst/>
                          </a:prstGeom>
                          <a:noFill/>
                          <a:ln>
                            <a:noFill/>
                          </a:ln>
                        </pic:spPr>
                      </pic:pic>
                    </a:graphicData>
                  </a:graphic>
                </wp:inline>
              </w:drawing>
            </w:r>
          </w:p>
        </w:tc>
      </w:tr>
    </w:tbl>
    <w:p w14:paraId="7509BDC4" w14:textId="77777777" w:rsidR="00CB4150" w:rsidRDefault="00CB4150" w:rsidP="00CB4150"/>
    <w:p w14:paraId="11C207BC" w14:textId="77777777" w:rsidR="00EA0F32" w:rsidRDefault="00EA0F32" w:rsidP="00CB4150">
      <w:r>
        <w:br w:type="page"/>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92"/>
        <w:gridCol w:w="2294"/>
        <w:gridCol w:w="2592"/>
        <w:gridCol w:w="2213"/>
      </w:tblGrid>
      <w:tr w:rsidR="00EA0F32" w14:paraId="6C8651BC" w14:textId="77777777" w:rsidTr="00D9584F">
        <w:trPr>
          <w:trHeight w:val="454"/>
          <w:tblHeader/>
        </w:trPr>
        <w:tc>
          <w:tcPr>
            <w:tcW w:w="2381" w:type="dxa"/>
            <w:shd w:val="clear" w:color="auto" w:fill="CCFFCC"/>
            <w:vAlign w:val="center"/>
          </w:tcPr>
          <w:p w14:paraId="5BAF70C4" w14:textId="77777777" w:rsidR="00EA0F32" w:rsidRPr="004065B1" w:rsidRDefault="00EA0F32" w:rsidP="00D9584F">
            <w:r w:rsidRPr="000A066E">
              <w:rPr>
                <w:b/>
              </w:rPr>
              <w:lastRenderedPageBreak/>
              <w:t>Test Reference</w:t>
            </w:r>
          </w:p>
        </w:tc>
        <w:tc>
          <w:tcPr>
            <w:tcW w:w="2381" w:type="dxa"/>
            <w:shd w:val="clear" w:color="auto" w:fill="CCFFCC"/>
            <w:vAlign w:val="center"/>
          </w:tcPr>
          <w:p w14:paraId="7485F541" w14:textId="77777777" w:rsidR="00EA0F32" w:rsidRPr="004065B1" w:rsidRDefault="00EA0F32" w:rsidP="00D9584F">
            <w:r>
              <w:t>3.6.10 b)</w:t>
            </w:r>
          </w:p>
        </w:tc>
        <w:tc>
          <w:tcPr>
            <w:tcW w:w="2382" w:type="dxa"/>
            <w:shd w:val="clear" w:color="auto" w:fill="CCFFCC"/>
            <w:vAlign w:val="center"/>
          </w:tcPr>
          <w:p w14:paraId="521EA796" w14:textId="77777777" w:rsidR="00EA0F32" w:rsidRPr="004065B1" w:rsidRDefault="00EA0F32" w:rsidP="00D9584F">
            <w:r w:rsidRPr="000A066E">
              <w:rPr>
                <w:b/>
              </w:rPr>
              <w:t>IHO Reference</w:t>
            </w:r>
          </w:p>
        </w:tc>
        <w:tc>
          <w:tcPr>
            <w:tcW w:w="2382" w:type="dxa"/>
            <w:shd w:val="clear" w:color="auto" w:fill="CCFFCC"/>
            <w:vAlign w:val="center"/>
          </w:tcPr>
          <w:p w14:paraId="7D1011C3" w14:textId="77777777" w:rsidR="00EA0F32" w:rsidRPr="004065B1" w:rsidRDefault="00EA0F32" w:rsidP="00D9584F">
            <w:r w:rsidRPr="00A94802">
              <w:t>S-</w:t>
            </w:r>
            <w:r>
              <w:t>52 8.5.1</w:t>
            </w:r>
          </w:p>
        </w:tc>
      </w:tr>
      <w:tr w:rsidR="00EA0F32" w14:paraId="615BB237" w14:textId="77777777" w:rsidTr="00D9584F">
        <w:trPr>
          <w:tblHeader/>
        </w:trPr>
        <w:tc>
          <w:tcPr>
            <w:tcW w:w="9526" w:type="dxa"/>
            <w:gridSpan w:val="4"/>
            <w:shd w:val="clear" w:color="auto" w:fill="CCFFCC"/>
            <w:vAlign w:val="center"/>
          </w:tcPr>
          <w:p w14:paraId="77FA88B6" w14:textId="77777777" w:rsidR="00EA0F32" w:rsidRDefault="00EA0F32" w:rsidP="00D9584F">
            <w:r w:rsidRPr="000A066E">
              <w:rPr>
                <w:b/>
              </w:rPr>
              <w:t>Test description</w:t>
            </w:r>
          </w:p>
        </w:tc>
      </w:tr>
      <w:tr w:rsidR="00EA0F32" w14:paraId="06015772" w14:textId="77777777" w:rsidTr="00D9584F">
        <w:trPr>
          <w:tblHeader/>
        </w:trPr>
        <w:tc>
          <w:tcPr>
            <w:tcW w:w="9526" w:type="dxa"/>
            <w:gridSpan w:val="4"/>
            <w:vAlign w:val="center"/>
          </w:tcPr>
          <w:p w14:paraId="15D0CAD0" w14:textId="77777777" w:rsidR="00EA0F32" w:rsidRPr="00E6095F" w:rsidRDefault="00EA0F32" w:rsidP="00D9584F">
            <w:pPr>
              <w:rPr>
                <w:i/>
              </w:rPr>
            </w:pPr>
            <w:r w:rsidRPr="00E6095F">
              <w:rPr>
                <w:i/>
              </w:rPr>
              <w:t>Display of centred symbols offset.</w:t>
            </w:r>
          </w:p>
        </w:tc>
      </w:tr>
      <w:tr w:rsidR="00EA0F32" w14:paraId="7E88AD08" w14:textId="77777777" w:rsidTr="00D9584F">
        <w:trPr>
          <w:tblHeader/>
        </w:trPr>
        <w:tc>
          <w:tcPr>
            <w:tcW w:w="9526" w:type="dxa"/>
            <w:gridSpan w:val="4"/>
            <w:shd w:val="clear" w:color="auto" w:fill="CCFFCC"/>
            <w:vAlign w:val="center"/>
          </w:tcPr>
          <w:p w14:paraId="7C8467A2" w14:textId="77777777" w:rsidR="00EA0F32" w:rsidRPr="004065B1" w:rsidRDefault="00EA0F32" w:rsidP="00D9584F">
            <w:r w:rsidRPr="000A066E">
              <w:rPr>
                <w:b/>
              </w:rPr>
              <w:t>Setup</w:t>
            </w:r>
          </w:p>
        </w:tc>
      </w:tr>
      <w:tr w:rsidR="00EA0F32" w14:paraId="5CA0F944" w14:textId="77777777" w:rsidTr="00D9584F">
        <w:trPr>
          <w:tblHeader/>
        </w:trPr>
        <w:tc>
          <w:tcPr>
            <w:tcW w:w="9526" w:type="dxa"/>
            <w:gridSpan w:val="4"/>
            <w:vAlign w:val="center"/>
          </w:tcPr>
          <w:p w14:paraId="5C62FD6C" w14:textId="77777777" w:rsidR="00EA0F32" w:rsidRPr="00E6095F" w:rsidRDefault="00EA0F32" w:rsidP="00D9584F">
            <w:pPr>
              <w:rPr>
                <w:i/>
              </w:rPr>
            </w:pPr>
            <w:r w:rsidRPr="00E6095F">
              <w:rPr>
                <w:i/>
              </w:rPr>
              <w:t>As for test 3.6.10 a)</w:t>
            </w:r>
          </w:p>
        </w:tc>
      </w:tr>
      <w:tr w:rsidR="00EA0F32" w14:paraId="387F5A4C" w14:textId="77777777" w:rsidTr="00D9584F">
        <w:trPr>
          <w:tblHeader/>
        </w:trPr>
        <w:tc>
          <w:tcPr>
            <w:tcW w:w="9526" w:type="dxa"/>
            <w:gridSpan w:val="4"/>
            <w:shd w:val="clear" w:color="auto" w:fill="CCFFCC"/>
            <w:vAlign w:val="center"/>
          </w:tcPr>
          <w:p w14:paraId="26878829" w14:textId="77777777" w:rsidR="00EA0F32" w:rsidRPr="004065B1" w:rsidRDefault="00EA0F32" w:rsidP="00D9584F">
            <w:r w:rsidRPr="000A066E">
              <w:rPr>
                <w:b/>
              </w:rPr>
              <w:t>Action</w:t>
            </w:r>
          </w:p>
        </w:tc>
      </w:tr>
      <w:tr w:rsidR="00EA0F32" w14:paraId="115058A3" w14:textId="77777777" w:rsidTr="00D9584F">
        <w:trPr>
          <w:tblHeader/>
        </w:trPr>
        <w:tc>
          <w:tcPr>
            <w:tcW w:w="9526" w:type="dxa"/>
            <w:gridSpan w:val="4"/>
            <w:vAlign w:val="center"/>
          </w:tcPr>
          <w:p w14:paraId="08B7E171" w14:textId="7F6FF67A" w:rsidR="00EA0F32" w:rsidRPr="00E6095F" w:rsidRDefault="00EA0F32" w:rsidP="000A3BD3">
            <w:pPr>
              <w:rPr>
                <w:i/>
              </w:rPr>
            </w:pPr>
            <w:r w:rsidRPr="00E6095F">
              <w:rPr>
                <w:i/>
              </w:rPr>
              <w:t>Centre the display on position 32°32.085’S 61° 21.415’E and then zoom in to a scale of 1:10</w:t>
            </w:r>
            <w:r w:rsidR="000A3BD3">
              <w:rPr>
                <w:i/>
              </w:rPr>
              <w:t xml:space="preserve"> </w:t>
            </w:r>
            <w:r w:rsidRPr="00E6095F">
              <w:rPr>
                <w:i/>
              </w:rPr>
              <w:t>000.</w:t>
            </w:r>
          </w:p>
        </w:tc>
      </w:tr>
      <w:tr w:rsidR="00EA0F32" w14:paraId="0BE12AEF" w14:textId="77777777" w:rsidTr="000B5196">
        <w:trPr>
          <w:tblHeader/>
        </w:trPr>
        <w:tc>
          <w:tcPr>
            <w:tcW w:w="9526" w:type="dxa"/>
            <w:gridSpan w:val="4"/>
            <w:tcBorders>
              <w:bottom w:val="single" w:sz="4" w:space="0" w:color="auto"/>
            </w:tcBorders>
            <w:shd w:val="clear" w:color="auto" w:fill="CCFFCC"/>
            <w:vAlign w:val="center"/>
          </w:tcPr>
          <w:p w14:paraId="52651B9D" w14:textId="77777777" w:rsidR="00EA0F32" w:rsidRPr="004065B1" w:rsidRDefault="00EA0F32" w:rsidP="00D9584F">
            <w:r w:rsidRPr="000A066E">
              <w:rPr>
                <w:b/>
              </w:rPr>
              <w:t>Results</w:t>
            </w:r>
          </w:p>
        </w:tc>
      </w:tr>
      <w:tr w:rsidR="00EA0F32" w14:paraId="13F436F8" w14:textId="77777777" w:rsidTr="000B5196">
        <w:trPr>
          <w:tblHeader/>
        </w:trPr>
        <w:tc>
          <w:tcPr>
            <w:tcW w:w="9526" w:type="dxa"/>
            <w:gridSpan w:val="4"/>
            <w:tcBorders>
              <w:bottom w:val="nil"/>
            </w:tcBorders>
            <w:vAlign w:val="center"/>
          </w:tcPr>
          <w:p w14:paraId="5838BE95" w14:textId="77777777" w:rsidR="00EA0F32" w:rsidRPr="00E6095F" w:rsidRDefault="00EA0F32" w:rsidP="00D9584F">
            <w:pPr>
              <w:jc w:val="left"/>
              <w:rPr>
                <w:i/>
              </w:rPr>
            </w:pPr>
            <w:r w:rsidRPr="00E6095F">
              <w:rPr>
                <w:i/>
              </w:rPr>
              <w:t>Confirm that the object displays as in the image below:</w:t>
            </w:r>
          </w:p>
        </w:tc>
      </w:tr>
      <w:tr w:rsidR="00EA0F32" w14:paraId="23F7FE39" w14:textId="77777777" w:rsidTr="000B5196">
        <w:trPr>
          <w:tblHeader/>
        </w:trPr>
        <w:tc>
          <w:tcPr>
            <w:tcW w:w="9526" w:type="dxa"/>
            <w:gridSpan w:val="4"/>
            <w:tcBorders>
              <w:top w:val="nil"/>
              <w:bottom w:val="nil"/>
            </w:tcBorders>
            <w:vAlign w:val="center"/>
          </w:tcPr>
          <w:p w14:paraId="1AED7D98" w14:textId="77777777" w:rsidR="00EA0F32" w:rsidRPr="0015247B" w:rsidRDefault="0018522C" w:rsidP="00A85201">
            <w:pPr>
              <w:jc w:val="center"/>
            </w:pPr>
            <w:r>
              <w:rPr>
                <w:noProof/>
                <w:lang w:val="en-US" w:eastAsia="ko-KR"/>
              </w:rPr>
              <w:drawing>
                <wp:inline distT="0" distB="0" distL="0" distR="0" wp14:anchorId="0075B523" wp14:editId="3EB2BA3D">
                  <wp:extent cx="6019800" cy="2162175"/>
                  <wp:effectExtent l="0" t="0" r="0" b="9525"/>
                  <wp:docPr id="121" name="Picture 121"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3"/>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6019800" cy="2162175"/>
                          </a:xfrm>
                          <a:prstGeom prst="rect">
                            <a:avLst/>
                          </a:prstGeom>
                          <a:noFill/>
                          <a:ln>
                            <a:noFill/>
                          </a:ln>
                        </pic:spPr>
                      </pic:pic>
                    </a:graphicData>
                  </a:graphic>
                </wp:inline>
              </w:drawing>
            </w:r>
          </w:p>
        </w:tc>
      </w:tr>
      <w:tr w:rsidR="00EA0F32" w14:paraId="63FE8196" w14:textId="77777777" w:rsidTr="000B5196">
        <w:trPr>
          <w:tblHeader/>
        </w:trPr>
        <w:tc>
          <w:tcPr>
            <w:tcW w:w="9526" w:type="dxa"/>
            <w:gridSpan w:val="4"/>
            <w:tcBorders>
              <w:top w:val="nil"/>
              <w:bottom w:val="nil"/>
            </w:tcBorders>
            <w:vAlign w:val="center"/>
          </w:tcPr>
          <w:p w14:paraId="7BE0878D" w14:textId="77777777" w:rsidR="00A85201" w:rsidRPr="00E6095F" w:rsidRDefault="00A85201" w:rsidP="00A85201">
            <w:pPr>
              <w:jc w:val="left"/>
              <w:rPr>
                <w:i/>
              </w:rPr>
            </w:pPr>
            <w:r w:rsidRPr="00E6095F">
              <w:rPr>
                <w:i/>
              </w:rPr>
              <w:t>Note: the display should show the centred symbol(s) offset.</w:t>
            </w:r>
          </w:p>
          <w:p w14:paraId="6FBD2AEC" w14:textId="77777777" w:rsidR="00A85201" w:rsidRPr="00E6095F" w:rsidRDefault="00A85201" w:rsidP="00A85201">
            <w:pPr>
              <w:jc w:val="left"/>
              <w:rPr>
                <w:i/>
              </w:rPr>
            </w:pPr>
          </w:p>
          <w:p w14:paraId="4724A5EE" w14:textId="054FA913" w:rsidR="00EA0F32" w:rsidRPr="00E6095F" w:rsidRDefault="00A85201" w:rsidP="000A3BD3">
            <w:pPr>
              <w:jc w:val="left"/>
              <w:rPr>
                <w:i/>
              </w:rPr>
            </w:pPr>
            <w:r w:rsidRPr="00E6095F">
              <w:rPr>
                <w:i/>
              </w:rPr>
              <w:t>Zoom out to scale 1:50</w:t>
            </w:r>
            <w:r w:rsidR="000A3BD3">
              <w:rPr>
                <w:i/>
              </w:rPr>
              <w:t xml:space="preserve"> </w:t>
            </w:r>
            <w:r w:rsidRPr="00E6095F">
              <w:rPr>
                <w:i/>
              </w:rPr>
              <w:t>000 and confirm that the objects now display as follows:</w:t>
            </w:r>
          </w:p>
        </w:tc>
      </w:tr>
      <w:tr w:rsidR="00EA0F32" w14:paraId="5FC75566" w14:textId="77777777" w:rsidTr="000B5196">
        <w:trPr>
          <w:tblHeader/>
        </w:trPr>
        <w:tc>
          <w:tcPr>
            <w:tcW w:w="9526" w:type="dxa"/>
            <w:gridSpan w:val="4"/>
            <w:tcBorders>
              <w:top w:val="nil"/>
              <w:bottom w:val="nil"/>
            </w:tcBorders>
            <w:vAlign w:val="center"/>
          </w:tcPr>
          <w:p w14:paraId="35BE4770" w14:textId="77777777" w:rsidR="00EA0F32" w:rsidRPr="0015247B" w:rsidRDefault="0018522C" w:rsidP="00D9584F">
            <w:pPr>
              <w:jc w:val="center"/>
            </w:pPr>
            <w:r>
              <w:rPr>
                <w:noProof/>
                <w:lang w:val="en-US" w:eastAsia="ko-KR"/>
              </w:rPr>
              <w:drawing>
                <wp:inline distT="0" distB="0" distL="0" distR="0" wp14:anchorId="699F7B50" wp14:editId="264A8BE6">
                  <wp:extent cx="1390650" cy="514350"/>
                  <wp:effectExtent l="0" t="0" r="0" b="0"/>
                  <wp:docPr id="122" name="Picture 122"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3"/>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1390650" cy="514350"/>
                          </a:xfrm>
                          <a:prstGeom prst="rect">
                            <a:avLst/>
                          </a:prstGeom>
                          <a:noFill/>
                          <a:ln>
                            <a:noFill/>
                          </a:ln>
                        </pic:spPr>
                      </pic:pic>
                    </a:graphicData>
                  </a:graphic>
                </wp:inline>
              </w:drawing>
            </w:r>
          </w:p>
        </w:tc>
      </w:tr>
      <w:tr w:rsidR="00A85201" w14:paraId="6B6E0613" w14:textId="77777777" w:rsidTr="000B5196">
        <w:trPr>
          <w:tblHeader/>
        </w:trPr>
        <w:tc>
          <w:tcPr>
            <w:tcW w:w="9526" w:type="dxa"/>
            <w:gridSpan w:val="4"/>
            <w:tcBorders>
              <w:top w:val="nil"/>
            </w:tcBorders>
            <w:vAlign w:val="center"/>
          </w:tcPr>
          <w:p w14:paraId="7D240F5B" w14:textId="77777777" w:rsidR="00A85201" w:rsidRPr="00E6095F" w:rsidRDefault="00A85201" w:rsidP="00A85201">
            <w:pPr>
              <w:jc w:val="left"/>
              <w:rPr>
                <w:i/>
              </w:rPr>
            </w:pPr>
            <w:r w:rsidRPr="00E6095F">
              <w:rPr>
                <w:i/>
              </w:rPr>
              <w:t>Note: the display should only show the arrow as above without the centred symbol(s) offset.</w:t>
            </w:r>
          </w:p>
        </w:tc>
      </w:tr>
    </w:tbl>
    <w:p w14:paraId="76EBF605" w14:textId="77777777" w:rsidR="00A85201" w:rsidRDefault="00A85201" w:rsidP="00EA0F32"/>
    <w:p w14:paraId="554A060A" w14:textId="77777777" w:rsidR="00EA0F32" w:rsidRDefault="00A85201" w:rsidP="00EA0F32">
      <w:r>
        <w:br w:type="page"/>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EA0F32" w14:paraId="7438A0F0" w14:textId="77777777" w:rsidTr="00D9584F">
        <w:trPr>
          <w:trHeight w:val="454"/>
          <w:tblHeader/>
        </w:trPr>
        <w:tc>
          <w:tcPr>
            <w:tcW w:w="2381" w:type="dxa"/>
            <w:shd w:val="clear" w:color="auto" w:fill="CCFFCC"/>
            <w:vAlign w:val="center"/>
          </w:tcPr>
          <w:p w14:paraId="13D6A0F3" w14:textId="77777777" w:rsidR="00EA0F32" w:rsidRPr="004065B1" w:rsidRDefault="00EA0F32" w:rsidP="00D9584F">
            <w:r w:rsidRPr="000A066E">
              <w:rPr>
                <w:b/>
              </w:rPr>
              <w:lastRenderedPageBreak/>
              <w:t>Test Reference</w:t>
            </w:r>
          </w:p>
        </w:tc>
        <w:tc>
          <w:tcPr>
            <w:tcW w:w="2381" w:type="dxa"/>
            <w:shd w:val="clear" w:color="auto" w:fill="CCFFCC"/>
            <w:vAlign w:val="center"/>
          </w:tcPr>
          <w:p w14:paraId="2BE952A9" w14:textId="77777777" w:rsidR="00EA0F32" w:rsidRPr="004065B1" w:rsidRDefault="00EA0F32" w:rsidP="00D9584F">
            <w:r>
              <w:t xml:space="preserve">3.6.10 </w:t>
            </w:r>
            <w:r w:rsidR="00A85201">
              <w:t>c</w:t>
            </w:r>
            <w:r>
              <w:t>)</w:t>
            </w:r>
          </w:p>
        </w:tc>
        <w:tc>
          <w:tcPr>
            <w:tcW w:w="2382" w:type="dxa"/>
            <w:shd w:val="clear" w:color="auto" w:fill="CCFFCC"/>
            <w:vAlign w:val="center"/>
          </w:tcPr>
          <w:p w14:paraId="3114E2B4" w14:textId="77777777" w:rsidR="00EA0F32" w:rsidRPr="004065B1" w:rsidRDefault="00EA0F32" w:rsidP="00D9584F">
            <w:r w:rsidRPr="000A066E">
              <w:rPr>
                <w:b/>
              </w:rPr>
              <w:t>IHO Reference</w:t>
            </w:r>
          </w:p>
        </w:tc>
        <w:tc>
          <w:tcPr>
            <w:tcW w:w="2382" w:type="dxa"/>
            <w:shd w:val="clear" w:color="auto" w:fill="CCFFCC"/>
            <w:vAlign w:val="center"/>
          </w:tcPr>
          <w:p w14:paraId="0949EDE8" w14:textId="5C15F007" w:rsidR="00EA0F32" w:rsidRPr="004065B1" w:rsidRDefault="00EA0F32" w:rsidP="00D9584F">
            <w:r w:rsidRPr="00A94802">
              <w:t>S-</w:t>
            </w:r>
            <w:r>
              <w:t>52 8.5.</w:t>
            </w:r>
            <w:r w:rsidR="0040561B">
              <w:t>2</w:t>
            </w:r>
          </w:p>
        </w:tc>
      </w:tr>
      <w:tr w:rsidR="00EA0F32" w14:paraId="2F44C7BB" w14:textId="77777777" w:rsidTr="00D9584F">
        <w:trPr>
          <w:tblHeader/>
        </w:trPr>
        <w:tc>
          <w:tcPr>
            <w:tcW w:w="9526" w:type="dxa"/>
            <w:gridSpan w:val="4"/>
            <w:shd w:val="clear" w:color="auto" w:fill="CCFFCC"/>
            <w:vAlign w:val="center"/>
          </w:tcPr>
          <w:p w14:paraId="3B831837" w14:textId="77777777" w:rsidR="00EA0F32" w:rsidRDefault="00EA0F32" w:rsidP="00D9584F">
            <w:r w:rsidRPr="000A066E">
              <w:rPr>
                <w:b/>
              </w:rPr>
              <w:t>Test description</w:t>
            </w:r>
          </w:p>
        </w:tc>
      </w:tr>
      <w:tr w:rsidR="00EA0F32" w14:paraId="62431690" w14:textId="77777777" w:rsidTr="00D9584F">
        <w:trPr>
          <w:tblHeader/>
        </w:trPr>
        <w:tc>
          <w:tcPr>
            <w:tcW w:w="9526" w:type="dxa"/>
            <w:gridSpan w:val="4"/>
            <w:vAlign w:val="center"/>
          </w:tcPr>
          <w:p w14:paraId="7CAF0AED" w14:textId="77777777" w:rsidR="00EA0F32" w:rsidRPr="00E6095F" w:rsidRDefault="00A85201" w:rsidP="00D9584F">
            <w:pPr>
              <w:rPr>
                <w:i/>
              </w:rPr>
            </w:pPr>
            <w:r w:rsidRPr="00E6095F">
              <w:rPr>
                <w:i/>
              </w:rPr>
              <w:t>Display of centred symbols which conflict with the own ship symbol.</w:t>
            </w:r>
          </w:p>
        </w:tc>
      </w:tr>
      <w:tr w:rsidR="00EA0F32" w14:paraId="2E877B2A" w14:textId="77777777" w:rsidTr="00D9584F">
        <w:trPr>
          <w:tblHeader/>
        </w:trPr>
        <w:tc>
          <w:tcPr>
            <w:tcW w:w="9526" w:type="dxa"/>
            <w:gridSpan w:val="4"/>
            <w:shd w:val="clear" w:color="auto" w:fill="CCFFCC"/>
            <w:vAlign w:val="center"/>
          </w:tcPr>
          <w:p w14:paraId="42C584E1" w14:textId="77777777" w:rsidR="00EA0F32" w:rsidRPr="004065B1" w:rsidRDefault="00EA0F32" w:rsidP="00D9584F">
            <w:r w:rsidRPr="000A066E">
              <w:rPr>
                <w:b/>
              </w:rPr>
              <w:t>Setup</w:t>
            </w:r>
          </w:p>
        </w:tc>
      </w:tr>
      <w:tr w:rsidR="00EA0F32" w14:paraId="190B3347" w14:textId="77777777" w:rsidTr="00D9584F">
        <w:trPr>
          <w:tblHeader/>
        </w:trPr>
        <w:tc>
          <w:tcPr>
            <w:tcW w:w="9526" w:type="dxa"/>
            <w:gridSpan w:val="4"/>
            <w:vAlign w:val="center"/>
          </w:tcPr>
          <w:p w14:paraId="1E8CC26B" w14:textId="77777777" w:rsidR="00EA0F32" w:rsidRPr="00E6095F" w:rsidRDefault="00A85201" w:rsidP="00D9584F">
            <w:pPr>
              <w:rPr>
                <w:i/>
              </w:rPr>
            </w:pPr>
            <w:r w:rsidRPr="00E6095F">
              <w:rPr>
                <w:i/>
              </w:rPr>
              <w:t>As for test 3.6.10 a)</w:t>
            </w:r>
          </w:p>
        </w:tc>
      </w:tr>
      <w:tr w:rsidR="00EA0F32" w14:paraId="66E1F83C" w14:textId="77777777" w:rsidTr="00D9584F">
        <w:trPr>
          <w:tblHeader/>
        </w:trPr>
        <w:tc>
          <w:tcPr>
            <w:tcW w:w="9526" w:type="dxa"/>
            <w:gridSpan w:val="4"/>
            <w:shd w:val="clear" w:color="auto" w:fill="CCFFCC"/>
            <w:vAlign w:val="center"/>
          </w:tcPr>
          <w:p w14:paraId="5DBAEB4E" w14:textId="77777777" w:rsidR="00EA0F32" w:rsidRPr="004065B1" w:rsidRDefault="00EA0F32" w:rsidP="00D9584F">
            <w:r w:rsidRPr="000A066E">
              <w:rPr>
                <w:b/>
              </w:rPr>
              <w:t>Action</w:t>
            </w:r>
          </w:p>
        </w:tc>
      </w:tr>
      <w:tr w:rsidR="00EA0F32" w14:paraId="39C3EA3C" w14:textId="77777777" w:rsidTr="00D9584F">
        <w:trPr>
          <w:tblHeader/>
        </w:trPr>
        <w:tc>
          <w:tcPr>
            <w:tcW w:w="9526" w:type="dxa"/>
            <w:gridSpan w:val="4"/>
            <w:vAlign w:val="center"/>
          </w:tcPr>
          <w:p w14:paraId="05FCFB07" w14:textId="11AF3D01" w:rsidR="00A85201" w:rsidRPr="00E6095F" w:rsidRDefault="00A85201" w:rsidP="00A85201">
            <w:pPr>
              <w:rPr>
                <w:i/>
              </w:rPr>
            </w:pPr>
            <w:r w:rsidRPr="00E6095F">
              <w:rPr>
                <w:i/>
              </w:rPr>
              <w:t>Centre the display on position 32°32.085’S 61° 21.415’E and then zoom in to a scale of 1:1</w:t>
            </w:r>
            <w:r w:rsidR="000A3BD3">
              <w:rPr>
                <w:i/>
              </w:rPr>
              <w:t xml:space="preserve"> </w:t>
            </w:r>
            <w:r w:rsidRPr="00E6095F">
              <w:rPr>
                <w:i/>
              </w:rPr>
              <w:t>000.</w:t>
            </w:r>
          </w:p>
          <w:p w14:paraId="5536FE3A" w14:textId="77777777" w:rsidR="00EA0F32" w:rsidRPr="00E6095F" w:rsidRDefault="00A85201" w:rsidP="00A85201">
            <w:pPr>
              <w:rPr>
                <w:i/>
              </w:rPr>
            </w:pPr>
            <w:r w:rsidRPr="00E6095F">
              <w:rPr>
                <w:i/>
              </w:rPr>
              <w:t>Simulate own ship on position 32°32.085’S 61° 21.415’E</w:t>
            </w:r>
          </w:p>
        </w:tc>
      </w:tr>
      <w:tr w:rsidR="00EA0F32" w14:paraId="459E67DC" w14:textId="77777777" w:rsidTr="000B5196">
        <w:trPr>
          <w:tblHeader/>
        </w:trPr>
        <w:tc>
          <w:tcPr>
            <w:tcW w:w="9526" w:type="dxa"/>
            <w:gridSpan w:val="4"/>
            <w:tcBorders>
              <w:bottom w:val="single" w:sz="4" w:space="0" w:color="auto"/>
            </w:tcBorders>
            <w:shd w:val="clear" w:color="auto" w:fill="CCFFCC"/>
            <w:vAlign w:val="center"/>
          </w:tcPr>
          <w:p w14:paraId="2BFDE09B" w14:textId="77777777" w:rsidR="00EA0F32" w:rsidRPr="004065B1" w:rsidRDefault="00EA0F32" w:rsidP="00D9584F">
            <w:r w:rsidRPr="000A066E">
              <w:rPr>
                <w:b/>
              </w:rPr>
              <w:t>Results</w:t>
            </w:r>
          </w:p>
        </w:tc>
      </w:tr>
      <w:tr w:rsidR="00EA0F32" w14:paraId="3C3BF6A4" w14:textId="77777777" w:rsidTr="000B5196">
        <w:trPr>
          <w:tblHeader/>
        </w:trPr>
        <w:tc>
          <w:tcPr>
            <w:tcW w:w="9526" w:type="dxa"/>
            <w:gridSpan w:val="4"/>
            <w:tcBorders>
              <w:bottom w:val="nil"/>
            </w:tcBorders>
            <w:vAlign w:val="center"/>
          </w:tcPr>
          <w:p w14:paraId="69033CAF" w14:textId="77777777" w:rsidR="00EA0F32" w:rsidRPr="00E6095F" w:rsidRDefault="00EA0F32" w:rsidP="00D9584F">
            <w:pPr>
              <w:jc w:val="left"/>
              <w:rPr>
                <w:i/>
              </w:rPr>
            </w:pPr>
            <w:r w:rsidRPr="00E6095F">
              <w:rPr>
                <w:i/>
              </w:rPr>
              <w:t>Confirm that the object displays as in the image below:</w:t>
            </w:r>
          </w:p>
        </w:tc>
      </w:tr>
      <w:tr w:rsidR="00EA0F32" w14:paraId="64AA8787" w14:textId="77777777" w:rsidTr="00895CD0">
        <w:trPr>
          <w:tblHeader/>
        </w:trPr>
        <w:tc>
          <w:tcPr>
            <w:tcW w:w="9526" w:type="dxa"/>
            <w:gridSpan w:val="4"/>
            <w:tcBorders>
              <w:top w:val="nil"/>
              <w:bottom w:val="nil"/>
            </w:tcBorders>
            <w:vAlign w:val="center"/>
          </w:tcPr>
          <w:p w14:paraId="20227335" w14:textId="19890253" w:rsidR="00EA0F32" w:rsidRPr="0015247B" w:rsidRDefault="00895CD0" w:rsidP="001B372A">
            <w:pPr>
              <w:jc w:val="center"/>
            </w:pPr>
            <w:r w:rsidRPr="001B372A">
              <w:rPr>
                <w:noProof/>
                <w:lang w:val="en-US" w:eastAsia="ko-KR"/>
              </w:rPr>
              <w:drawing>
                <wp:inline distT="0" distB="0" distL="0" distR="0" wp14:anchorId="382AE1FA" wp14:editId="602BF3A8">
                  <wp:extent cx="2398395" cy="1630680"/>
                  <wp:effectExtent l="0" t="0" r="1905" b="7620"/>
                  <wp:docPr id="275" name="Picture 275" descr="C:\msdokut\STANDARDIT\IHO\ENCWG\Drafting 4.0.2 after Mar2016\New picture originals 23mar2016\3.6.10c pictur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msdokut\STANDARDIT\IHO\ENCWG\Drafting 4.0.2 after Mar2016\New picture originals 23mar2016\3.6.10c picture 1.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398395" cy="1630680"/>
                          </a:xfrm>
                          <a:prstGeom prst="rect">
                            <a:avLst/>
                          </a:prstGeom>
                          <a:noFill/>
                          <a:ln>
                            <a:noFill/>
                          </a:ln>
                        </pic:spPr>
                      </pic:pic>
                    </a:graphicData>
                  </a:graphic>
                </wp:inline>
              </w:drawing>
            </w:r>
          </w:p>
        </w:tc>
      </w:tr>
      <w:tr w:rsidR="001B372A" w14:paraId="25E6F7A2" w14:textId="77777777" w:rsidTr="00895CD0">
        <w:trPr>
          <w:tblHeader/>
        </w:trPr>
        <w:tc>
          <w:tcPr>
            <w:tcW w:w="9526" w:type="dxa"/>
            <w:gridSpan w:val="4"/>
            <w:tcBorders>
              <w:top w:val="nil"/>
              <w:bottom w:val="single" w:sz="4" w:space="0" w:color="auto"/>
            </w:tcBorders>
            <w:vAlign w:val="center"/>
          </w:tcPr>
          <w:p w14:paraId="0E854379" w14:textId="0AC416D9" w:rsidR="0040561B" w:rsidRDefault="001B372A" w:rsidP="00895CD0">
            <w:pPr>
              <w:jc w:val="left"/>
              <w:rPr>
                <w:i/>
              </w:rPr>
            </w:pPr>
            <w:r w:rsidRPr="00E6095F">
              <w:rPr>
                <w:i/>
              </w:rPr>
              <w:t>Note: the display should show own ship symbol centred with the arrow and restriction symbol(s) offset.</w:t>
            </w:r>
            <w:r w:rsidR="0040561B">
              <w:rPr>
                <w:i/>
              </w:rPr>
              <w:t xml:space="preserve"> E</w:t>
            </w:r>
            <w:r w:rsidR="0040561B" w:rsidRPr="0040561B">
              <w:rPr>
                <w:i/>
              </w:rPr>
              <w:t xml:space="preserve">ven when changing the </w:t>
            </w:r>
            <w:r w:rsidR="0040561B">
              <w:rPr>
                <w:i/>
              </w:rPr>
              <w:t xml:space="preserve">display </w:t>
            </w:r>
            <w:r w:rsidR="0040561B" w:rsidRPr="0040561B">
              <w:rPr>
                <w:i/>
              </w:rPr>
              <w:t>scale the separation between own ship and the symbols shall be maintained</w:t>
            </w:r>
            <w:r w:rsidR="000A3BD3">
              <w:rPr>
                <w:i/>
              </w:rPr>
              <w:t>.</w:t>
            </w:r>
          </w:p>
          <w:p w14:paraId="34D9E305" w14:textId="79535F8B" w:rsidR="001B372A" w:rsidRDefault="00895CD0" w:rsidP="00895CD0">
            <w:pPr>
              <w:jc w:val="left"/>
              <w:rPr>
                <w:noProof/>
                <w:lang w:eastAsia="en-GB"/>
              </w:rPr>
            </w:pPr>
            <w:r>
              <w:rPr>
                <w:i/>
              </w:rPr>
              <w:t>Note the offset between arrow and restriction symbol is specified while the own ship symbol just has to be not overlapping the centred symbols in the chart.</w:t>
            </w:r>
          </w:p>
        </w:tc>
      </w:tr>
    </w:tbl>
    <w:p w14:paraId="4864A97B" w14:textId="77777777" w:rsidR="00A85201" w:rsidRDefault="00A85201" w:rsidP="00EA0F32"/>
    <w:p w14:paraId="58C69D43" w14:textId="77777777" w:rsidR="00EA0F32" w:rsidRDefault="00A85201" w:rsidP="00EA0F32">
      <w:r>
        <w:br w:type="page"/>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EA0F32" w14:paraId="0D1E4B5D" w14:textId="77777777" w:rsidTr="00D9584F">
        <w:trPr>
          <w:trHeight w:val="454"/>
          <w:tblHeader/>
        </w:trPr>
        <w:tc>
          <w:tcPr>
            <w:tcW w:w="2381" w:type="dxa"/>
            <w:shd w:val="clear" w:color="auto" w:fill="CCFFCC"/>
            <w:vAlign w:val="center"/>
          </w:tcPr>
          <w:p w14:paraId="568BFB6A" w14:textId="77777777" w:rsidR="00EA0F32" w:rsidRPr="004065B1" w:rsidRDefault="00EA0F32" w:rsidP="00D9584F">
            <w:r w:rsidRPr="000A066E">
              <w:rPr>
                <w:b/>
              </w:rPr>
              <w:lastRenderedPageBreak/>
              <w:t>Test Reference</w:t>
            </w:r>
          </w:p>
        </w:tc>
        <w:tc>
          <w:tcPr>
            <w:tcW w:w="2381" w:type="dxa"/>
            <w:shd w:val="clear" w:color="auto" w:fill="CCFFCC"/>
            <w:vAlign w:val="center"/>
          </w:tcPr>
          <w:p w14:paraId="5338F6CF" w14:textId="77777777" w:rsidR="00EA0F32" w:rsidRPr="004065B1" w:rsidRDefault="00EA0F32" w:rsidP="00D9584F">
            <w:r>
              <w:t xml:space="preserve">3.6.10 </w:t>
            </w:r>
            <w:r w:rsidR="00A85201">
              <w:t>d</w:t>
            </w:r>
            <w:r>
              <w:t>)</w:t>
            </w:r>
          </w:p>
        </w:tc>
        <w:tc>
          <w:tcPr>
            <w:tcW w:w="2382" w:type="dxa"/>
            <w:shd w:val="clear" w:color="auto" w:fill="CCFFCC"/>
            <w:vAlign w:val="center"/>
          </w:tcPr>
          <w:p w14:paraId="4B615337" w14:textId="77777777" w:rsidR="00EA0F32" w:rsidRPr="004065B1" w:rsidRDefault="00EA0F32" w:rsidP="00D9584F">
            <w:r w:rsidRPr="000A066E">
              <w:rPr>
                <w:b/>
              </w:rPr>
              <w:t>IHO Reference</w:t>
            </w:r>
          </w:p>
        </w:tc>
        <w:tc>
          <w:tcPr>
            <w:tcW w:w="2382" w:type="dxa"/>
            <w:shd w:val="clear" w:color="auto" w:fill="CCFFCC"/>
            <w:vAlign w:val="center"/>
          </w:tcPr>
          <w:p w14:paraId="6FC25406" w14:textId="77777777" w:rsidR="00EA0F32" w:rsidRPr="004065B1" w:rsidRDefault="00EA0F32" w:rsidP="00D9584F">
            <w:r w:rsidRPr="00A94802">
              <w:t>S-</w:t>
            </w:r>
            <w:r>
              <w:t>52 8.5.1</w:t>
            </w:r>
          </w:p>
        </w:tc>
      </w:tr>
      <w:tr w:rsidR="00EA0F32" w14:paraId="0A820EF5" w14:textId="77777777" w:rsidTr="00D9584F">
        <w:trPr>
          <w:tblHeader/>
        </w:trPr>
        <w:tc>
          <w:tcPr>
            <w:tcW w:w="9526" w:type="dxa"/>
            <w:gridSpan w:val="4"/>
            <w:shd w:val="clear" w:color="auto" w:fill="CCFFCC"/>
            <w:vAlign w:val="center"/>
          </w:tcPr>
          <w:p w14:paraId="5E3DF8E3" w14:textId="77777777" w:rsidR="00EA0F32" w:rsidRDefault="00EA0F32" w:rsidP="00D9584F">
            <w:r w:rsidRPr="000A066E">
              <w:rPr>
                <w:b/>
              </w:rPr>
              <w:t>Test description</w:t>
            </w:r>
          </w:p>
        </w:tc>
      </w:tr>
      <w:tr w:rsidR="00EA0F32" w14:paraId="0B669C26" w14:textId="77777777" w:rsidTr="00D9584F">
        <w:trPr>
          <w:tblHeader/>
        </w:trPr>
        <w:tc>
          <w:tcPr>
            <w:tcW w:w="9526" w:type="dxa"/>
            <w:gridSpan w:val="4"/>
            <w:vAlign w:val="center"/>
          </w:tcPr>
          <w:p w14:paraId="3A849576" w14:textId="77777777" w:rsidR="00EA0F32" w:rsidRPr="00E6095F" w:rsidRDefault="00A85201" w:rsidP="00D9584F">
            <w:pPr>
              <w:rPr>
                <w:i/>
              </w:rPr>
            </w:pPr>
            <w:r w:rsidRPr="00E6095F">
              <w:rPr>
                <w:i/>
              </w:rPr>
              <w:t>Display of centred symbols when area is partially off screen.</w:t>
            </w:r>
          </w:p>
        </w:tc>
      </w:tr>
      <w:tr w:rsidR="00EA0F32" w14:paraId="43FC8EC7" w14:textId="77777777" w:rsidTr="00D9584F">
        <w:trPr>
          <w:tblHeader/>
        </w:trPr>
        <w:tc>
          <w:tcPr>
            <w:tcW w:w="9526" w:type="dxa"/>
            <w:gridSpan w:val="4"/>
            <w:shd w:val="clear" w:color="auto" w:fill="CCFFCC"/>
            <w:vAlign w:val="center"/>
          </w:tcPr>
          <w:p w14:paraId="7A810DD5" w14:textId="77777777" w:rsidR="00EA0F32" w:rsidRPr="004065B1" w:rsidRDefault="00EA0F32" w:rsidP="00D9584F">
            <w:r w:rsidRPr="000A066E">
              <w:rPr>
                <w:b/>
              </w:rPr>
              <w:t>Setup</w:t>
            </w:r>
          </w:p>
        </w:tc>
      </w:tr>
      <w:tr w:rsidR="00EA0F32" w14:paraId="16D468AF" w14:textId="77777777" w:rsidTr="00D9584F">
        <w:trPr>
          <w:tblHeader/>
        </w:trPr>
        <w:tc>
          <w:tcPr>
            <w:tcW w:w="9526" w:type="dxa"/>
            <w:gridSpan w:val="4"/>
            <w:vAlign w:val="center"/>
          </w:tcPr>
          <w:p w14:paraId="4AFE3F6F" w14:textId="77777777" w:rsidR="00EA0F32" w:rsidRPr="00E6095F" w:rsidRDefault="00A85201" w:rsidP="00D9584F">
            <w:pPr>
              <w:rPr>
                <w:i/>
              </w:rPr>
            </w:pPr>
            <w:r w:rsidRPr="00E6095F">
              <w:rPr>
                <w:i/>
              </w:rPr>
              <w:t>As for test 3.6.10 a)</w:t>
            </w:r>
          </w:p>
        </w:tc>
      </w:tr>
      <w:tr w:rsidR="00EA0F32" w14:paraId="1419CEF8" w14:textId="77777777" w:rsidTr="00D9584F">
        <w:trPr>
          <w:tblHeader/>
        </w:trPr>
        <w:tc>
          <w:tcPr>
            <w:tcW w:w="9526" w:type="dxa"/>
            <w:gridSpan w:val="4"/>
            <w:shd w:val="clear" w:color="auto" w:fill="CCFFCC"/>
            <w:vAlign w:val="center"/>
          </w:tcPr>
          <w:p w14:paraId="6DC0AF81" w14:textId="77777777" w:rsidR="00EA0F32" w:rsidRPr="004065B1" w:rsidRDefault="00EA0F32" w:rsidP="00D9584F">
            <w:r w:rsidRPr="000A066E">
              <w:rPr>
                <w:b/>
              </w:rPr>
              <w:t>Action</w:t>
            </w:r>
          </w:p>
        </w:tc>
      </w:tr>
      <w:tr w:rsidR="00EA0F32" w14:paraId="6A0ABDD9" w14:textId="77777777" w:rsidTr="00D9584F">
        <w:trPr>
          <w:tblHeader/>
        </w:trPr>
        <w:tc>
          <w:tcPr>
            <w:tcW w:w="9526" w:type="dxa"/>
            <w:gridSpan w:val="4"/>
            <w:vAlign w:val="center"/>
          </w:tcPr>
          <w:p w14:paraId="3D25B12C" w14:textId="1FAD4140" w:rsidR="00EA0F32" w:rsidRPr="00E6095F" w:rsidRDefault="00EA0F32" w:rsidP="000A3BD3">
            <w:pPr>
              <w:rPr>
                <w:i/>
              </w:rPr>
            </w:pPr>
            <w:r w:rsidRPr="00E6095F">
              <w:rPr>
                <w:i/>
              </w:rPr>
              <w:t>Centre the display on position 32°32.805’S 61° 21.290’E and then zoom in to a scale of 1:20</w:t>
            </w:r>
            <w:r w:rsidR="000A3BD3">
              <w:rPr>
                <w:i/>
              </w:rPr>
              <w:t xml:space="preserve"> </w:t>
            </w:r>
            <w:r w:rsidRPr="00E6095F">
              <w:rPr>
                <w:i/>
              </w:rPr>
              <w:t>000.</w:t>
            </w:r>
          </w:p>
        </w:tc>
      </w:tr>
      <w:tr w:rsidR="00EA0F32" w14:paraId="6BFFC6F6" w14:textId="77777777" w:rsidTr="000B5196">
        <w:trPr>
          <w:tblHeader/>
        </w:trPr>
        <w:tc>
          <w:tcPr>
            <w:tcW w:w="9526" w:type="dxa"/>
            <w:gridSpan w:val="4"/>
            <w:tcBorders>
              <w:bottom w:val="single" w:sz="4" w:space="0" w:color="auto"/>
            </w:tcBorders>
            <w:shd w:val="clear" w:color="auto" w:fill="CCFFCC"/>
            <w:vAlign w:val="center"/>
          </w:tcPr>
          <w:p w14:paraId="39221802" w14:textId="77777777" w:rsidR="00EA0F32" w:rsidRPr="004065B1" w:rsidRDefault="00EA0F32" w:rsidP="00D9584F">
            <w:r w:rsidRPr="000A066E">
              <w:rPr>
                <w:b/>
              </w:rPr>
              <w:t>Results</w:t>
            </w:r>
          </w:p>
        </w:tc>
      </w:tr>
      <w:tr w:rsidR="00EA0F32" w14:paraId="3B960E3D" w14:textId="77777777" w:rsidTr="000B5196">
        <w:trPr>
          <w:tblHeader/>
        </w:trPr>
        <w:tc>
          <w:tcPr>
            <w:tcW w:w="9526" w:type="dxa"/>
            <w:gridSpan w:val="4"/>
            <w:tcBorders>
              <w:bottom w:val="nil"/>
            </w:tcBorders>
            <w:vAlign w:val="center"/>
          </w:tcPr>
          <w:p w14:paraId="4E80BB16" w14:textId="77777777" w:rsidR="00EA0F32" w:rsidRPr="00E6095F" w:rsidRDefault="00EA0F32" w:rsidP="00D9584F">
            <w:pPr>
              <w:jc w:val="left"/>
              <w:rPr>
                <w:i/>
              </w:rPr>
            </w:pPr>
            <w:r w:rsidRPr="00E6095F">
              <w:rPr>
                <w:i/>
              </w:rPr>
              <w:t>Confirm that the object displays as in the image below:</w:t>
            </w:r>
          </w:p>
        </w:tc>
      </w:tr>
      <w:tr w:rsidR="00EA0F32" w14:paraId="45B579EB" w14:textId="77777777" w:rsidTr="000B5196">
        <w:trPr>
          <w:tblHeader/>
        </w:trPr>
        <w:tc>
          <w:tcPr>
            <w:tcW w:w="9526" w:type="dxa"/>
            <w:gridSpan w:val="4"/>
            <w:tcBorders>
              <w:top w:val="nil"/>
              <w:bottom w:val="nil"/>
            </w:tcBorders>
            <w:vAlign w:val="center"/>
          </w:tcPr>
          <w:p w14:paraId="06AD0C6F" w14:textId="77777777" w:rsidR="00EA0F32" w:rsidRDefault="0018522C" w:rsidP="00D9584F">
            <w:pPr>
              <w:jc w:val="center"/>
            </w:pPr>
            <w:r>
              <w:rPr>
                <w:noProof/>
                <w:lang w:val="en-US" w:eastAsia="ko-KR"/>
              </w:rPr>
              <w:drawing>
                <wp:inline distT="0" distB="0" distL="0" distR="0" wp14:anchorId="077C6156" wp14:editId="49AEDECF">
                  <wp:extent cx="1828800" cy="1876425"/>
                  <wp:effectExtent l="0" t="0" r="0" b="9525"/>
                  <wp:docPr id="124" name="Picture 124"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3"/>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1828800" cy="1876425"/>
                          </a:xfrm>
                          <a:prstGeom prst="rect">
                            <a:avLst/>
                          </a:prstGeom>
                          <a:noFill/>
                          <a:ln>
                            <a:noFill/>
                          </a:ln>
                        </pic:spPr>
                      </pic:pic>
                    </a:graphicData>
                  </a:graphic>
                </wp:inline>
              </w:drawing>
            </w:r>
          </w:p>
          <w:p w14:paraId="37C2C2BC" w14:textId="77777777" w:rsidR="00EA0F32" w:rsidRPr="0015247B" w:rsidRDefault="00EA0F32" w:rsidP="00D9584F">
            <w:pPr>
              <w:jc w:val="center"/>
            </w:pPr>
          </w:p>
        </w:tc>
      </w:tr>
      <w:tr w:rsidR="00EA0F32" w14:paraId="1938AA6F" w14:textId="77777777" w:rsidTr="000B5196">
        <w:trPr>
          <w:tblHeader/>
        </w:trPr>
        <w:tc>
          <w:tcPr>
            <w:tcW w:w="9526" w:type="dxa"/>
            <w:gridSpan w:val="4"/>
            <w:tcBorders>
              <w:top w:val="nil"/>
            </w:tcBorders>
            <w:vAlign w:val="center"/>
          </w:tcPr>
          <w:p w14:paraId="5E12FB1F" w14:textId="77777777" w:rsidR="00EA0F32" w:rsidRPr="00E6095F" w:rsidRDefault="00A85201" w:rsidP="00D9584F">
            <w:pPr>
              <w:jc w:val="left"/>
              <w:rPr>
                <w:i/>
              </w:rPr>
            </w:pPr>
            <w:r w:rsidRPr="00E6095F">
              <w:rPr>
                <w:i/>
              </w:rPr>
              <w:t>Note: the display should show the centred symbol in the centre of the visible area.</w:t>
            </w:r>
          </w:p>
        </w:tc>
      </w:tr>
    </w:tbl>
    <w:p w14:paraId="2DEF1375" w14:textId="77777777" w:rsidR="00A85201" w:rsidRDefault="00A85201" w:rsidP="00EA0F32"/>
    <w:p w14:paraId="47CA2CA5" w14:textId="77777777" w:rsidR="00EA0F32" w:rsidRDefault="00A85201" w:rsidP="00EA0F32">
      <w:r>
        <w:br w:type="page"/>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A85201" w14:paraId="42506DD9" w14:textId="77777777" w:rsidTr="00D9584F">
        <w:trPr>
          <w:trHeight w:val="454"/>
          <w:tblHeader/>
        </w:trPr>
        <w:tc>
          <w:tcPr>
            <w:tcW w:w="2381" w:type="dxa"/>
            <w:shd w:val="clear" w:color="auto" w:fill="CCFFCC"/>
            <w:vAlign w:val="center"/>
          </w:tcPr>
          <w:p w14:paraId="321F982C" w14:textId="77777777" w:rsidR="00A85201" w:rsidRPr="004065B1" w:rsidRDefault="00A85201" w:rsidP="00D9584F">
            <w:r w:rsidRPr="000A066E">
              <w:rPr>
                <w:b/>
              </w:rPr>
              <w:lastRenderedPageBreak/>
              <w:t>Test Reference</w:t>
            </w:r>
          </w:p>
        </w:tc>
        <w:tc>
          <w:tcPr>
            <w:tcW w:w="2381" w:type="dxa"/>
            <w:shd w:val="clear" w:color="auto" w:fill="CCFFCC"/>
            <w:vAlign w:val="center"/>
          </w:tcPr>
          <w:p w14:paraId="011DAED9" w14:textId="77777777" w:rsidR="00A85201" w:rsidRPr="004065B1" w:rsidRDefault="00A85201" w:rsidP="00D9584F">
            <w:r>
              <w:t>3.6.10 e)</w:t>
            </w:r>
          </w:p>
        </w:tc>
        <w:tc>
          <w:tcPr>
            <w:tcW w:w="2382" w:type="dxa"/>
            <w:shd w:val="clear" w:color="auto" w:fill="CCFFCC"/>
            <w:vAlign w:val="center"/>
          </w:tcPr>
          <w:p w14:paraId="6AC96CA8" w14:textId="77777777" w:rsidR="00A85201" w:rsidRPr="004065B1" w:rsidRDefault="00A85201" w:rsidP="00D9584F">
            <w:r w:rsidRPr="000A066E">
              <w:rPr>
                <w:b/>
              </w:rPr>
              <w:t>IHO Reference</w:t>
            </w:r>
          </w:p>
        </w:tc>
        <w:tc>
          <w:tcPr>
            <w:tcW w:w="2382" w:type="dxa"/>
            <w:shd w:val="clear" w:color="auto" w:fill="CCFFCC"/>
            <w:vAlign w:val="center"/>
          </w:tcPr>
          <w:p w14:paraId="4C5A6138" w14:textId="77777777" w:rsidR="00A85201" w:rsidRPr="004065B1" w:rsidRDefault="00A85201" w:rsidP="00D9584F">
            <w:r w:rsidRPr="00A94802">
              <w:t>S-</w:t>
            </w:r>
            <w:r>
              <w:t>52 8.5.1</w:t>
            </w:r>
          </w:p>
        </w:tc>
      </w:tr>
      <w:tr w:rsidR="00A85201" w14:paraId="7812573C" w14:textId="77777777" w:rsidTr="00D9584F">
        <w:trPr>
          <w:tblHeader/>
        </w:trPr>
        <w:tc>
          <w:tcPr>
            <w:tcW w:w="9526" w:type="dxa"/>
            <w:gridSpan w:val="4"/>
            <w:shd w:val="clear" w:color="auto" w:fill="CCFFCC"/>
            <w:vAlign w:val="center"/>
          </w:tcPr>
          <w:p w14:paraId="2292E2C5" w14:textId="77777777" w:rsidR="00A85201" w:rsidRDefault="00A85201" w:rsidP="00D9584F">
            <w:r w:rsidRPr="000A066E">
              <w:rPr>
                <w:b/>
              </w:rPr>
              <w:t>Test description</w:t>
            </w:r>
          </w:p>
        </w:tc>
      </w:tr>
      <w:tr w:rsidR="00A85201" w14:paraId="6F230989" w14:textId="77777777" w:rsidTr="00D9584F">
        <w:trPr>
          <w:tblHeader/>
        </w:trPr>
        <w:tc>
          <w:tcPr>
            <w:tcW w:w="9526" w:type="dxa"/>
            <w:gridSpan w:val="4"/>
            <w:vAlign w:val="center"/>
          </w:tcPr>
          <w:p w14:paraId="72A9976C" w14:textId="77777777" w:rsidR="00A85201" w:rsidRPr="00E6095F" w:rsidRDefault="00A85201" w:rsidP="00D9584F">
            <w:pPr>
              <w:rPr>
                <w:i/>
              </w:rPr>
            </w:pPr>
            <w:r w:rsidRPr="00E6095F">
              <w:rPr>
                <w:i/>
              </w:rPr>
              <w:t>Display of centred symbols within complex areas.</w:t>
            </w:r>
          </w:p>
        </w:tc>
      </w:tr>
      <w:tr w:rsidR="00A85201" w14:paraId="45525812" w14:textId="77777777" w:rsidTr="00D9584F">
        <w:trPr>
          <w:tblHeader/>
        </w:trPr>
        <w:tc>
          <w:tcPr>
            <w:tcW w:w="9526" w:type="dxa"/>
            <w:gridSpan w:val="4"/>
            <w:shd w:val="clear" w:color="auto" w:fill="CCFFCC"/>
            <w:vAlign w:val="center"/>
          </w:tcPr>
          <w:p w14:paraId="2E31BDFD" w14:textId="77777777" w:rsidR="00A85201" w:rsidRPr="004065B1" w:rsidRDefault="00A85201" w:rsidP="00D9584F">
            <w:r w:rsidRPr="000A066E">
              <w:rPr>
                <w:b/>
              </w:rPr>
              <w:t>Setup</w:t>
            </w:r>
          </w:p>
        </w:tc>
      </w:tr>
      <w:tr w:rsidR="00A85201" w14:paraId="1D2B85CE" w14:textId="77777777" w:rsidTr="00D9584F">
        <w:trPr>
          <w:tblHeader/>
        </w:trPr>
        <w:tc>
          <w:tcPr>
            <w:tcW w:w="9526" w:type="dxa"/>
            <w:gridSpan w:val="4"/>
            <w:vAlign w:val="center"/>
          </w:tcPr>
          <w:p w14:paraId="0309771F" w14:textId="77777777" w:rsidR="00A85201" w:rsidRPr="00E6095F" w:rsidRDefault="00A85201" w:rsidP="00D9584F">
            <w:pPr>
              <w:rPr>
                <w:i/>
              </w:rPr>
            </w:pPr>
            <w:r w:rsidRPr="00E6095F">
              <w:rPr>
                <w:i/>
              </w:rPr>
              <w:t>As for test 3.6.10 a)</w:t>
            </w:r>
          </w:p>
        </w:tc>
      </w:tr>
      <w:tr w:rsidR="00A85201" w14:paraId="34F83C9C" w14:textId="77777777" w:rsidTr="00D9584F">
        <w:trPr>
          <w:tblHeader/>
        </w:trPr>
        <w:tc>
          <w:tcPr>
            <w:tcW w:w="9526" w:type="dxa"/>
            <w:gridSpan w:val="4"/>
            <w:shd w:val="clear" w:color="auto" w:fill="CCFFCC"/>
            <w:vAlign w:val="center"/>
          </w:tcPr>
          <w:p w14:paraId="29B8E364" w14:textId="77777777" w:rsidR="00A85201" w:rsidRPr="004065B1" w:rsidRDefault="00A85201" w:rsidP="00D9584F">
            <w:r w:rsidRPr="000A066E">
              <w:rPr>
                <w:b/>
              </w:rPr>
              <w:t>Action</w:t>
            </w:r>
          </w:p>
        </w:tc>
      </w:tr>
      <w:tr w:rsidR="00A85201" w14:paraId="750D78CC" w14:textId="77777777" w:rsidTr="00D9584F">
        <w:trPr>
          <w:tblHeader/>
        </w:trPr>
        <w:tc>
          <w:tcPr>
            <w:tcW w:w="9526" w:type="dxa"/>
            <w:gridSpan w:val="4"/>
            <w:vAlign w:val="center"/>
          </w:tcPr>
          <w:p w14:paraId="3239F8E0" w14:textId="54ACF37D" w:rsidR="00A85201" w:rsidRPr="00E6095F" w:rsidRDefault="00A85201" w:rsidP="000A3BD3">
            <w:pPr>
              <w:rPr>
                <w:i/>
              </w:rPr>
            </w:pPr>
            <w:r w:rsidRPr="00E6095F">
              <w:rPr>
                <w:i/>
              </w:rPr>
              <w:t>Centre the display on position 32°30.970’S 61° 21.330’E and then zoom in to a scale of 1:20</w:t>
            </w:r>
            <w:r w:rsidR="000A3BD3">
              <w:rPr>
                <w:i/>
              </w:rPr>
              <w:t xml:space="preserve"> </w:t>
            </w:r>
            <w:r w:rsidRPr="00E6095F">
              <w:rPr>
                <w:i/>
              </w:rPr>
              <w:t>000.</w:t>
            </w:r>
          </w:p>
        </w:tc>
      </w:tr>
      <w:tr w:rsidR="00A85201" w14:paraId="501DAF54" w14:textId="77777777" w:rsidTr="000B5196">
        <w:trPr>
          <w:tblHeader/>
        </w:trPr>
        <w:tc>
          <w:tcPr>
            <w:tcW w:w="9526" w:type="dxa"/>
            <w:gridSpan w:val="4"/>
            <w:tcBorders>
              <w:bottom w:val="single" w:sz="4" w:space="0" w:color="auto"/>
            </w:tcBorders>
            <w:shd w:val="clear" w:color="auto" w:fill="CCFFCC"/>
            <w:vAlign w:val="center"/>
          </w:tcPr>
          <w:p w14:paraId="20E018A1" w14:textId="77777777" w:rsidR="00A85201" w:rsidRPr="004065B1" w:rsidRDefault="00A85201" w:rsidP="00D9584F">
            <w:r w:rsidRPr="000A066E">
              <w:rPr>
                <w:b/>
              </w:rPr>
              <w:t>Results</w:t>
            </w:r>
          </w:p>
        </w:tc>
      </w:tr>
      <w:tr w:rsidR="00A85201" w14:paraId="1F790934" w14:textId="77777777" w:rsidTr="000B5196">
        <w:trPr>
          <w:tblHeader/>
        </w:trPr>
        <w:tc>
          <w:tcPr>
            <w:tcW w:w="9526" w:type="dxa"/>
            <w:gridSpan w:val="4"/>
            <w:tcBorders>
              <w:bottom w:val="nil"/>
            </w:tcBorders>
            <w:vAlign w:val="center"/>
          </w:tcPr>
          <w:p w14:paraId="1DDC175D" w14:textId="77777777" w:rsidR="00A85201" w:rsidRPr="00E6095F" w:rsidRDefault="00A85201" w:rsidP="00D9584F">
            <w:pPr>
              <w:jc w:val="left"/>
              <w:rPr>
                <w:i/>
              </w:rPr>
            </w:pPr>
            <w:r w:rsidRPr="00E6095F">
              <w:rPr>
                <w:i/>
              </w:rPr>
              <w:t>Confirm that the object displays as in the image below:</w:t>
            </w:r>
          </w:p>
        </w:tc>
      </w:tr>
      <w:tr w:rsidR="00A85201" w14:paraId="10ED4884" w14:textId="77777777" w:rsidTr="000B5196">
        <w:trPr>
          <w:tblHeader/>
        </w:trPr>
        <w:tc>
          <w:tcPr>
            <w:tcW w:w="9526" w:type="dxa"/>
            <w:gridSpan w:val="4"/>
            <w:tcBorders>
              <w:top w:val="nil"/>
              <w:bottom w:val="nil"/>
            </w:tcBorders>
            <w:vAlign w:val="center"/>
          </w:tcPr>
          <w:p w14:paraId="0162CF22" w14:textId="77777777" w:rsidR="00A85201" w:rsidRDefault="0018522C" w:rsidP="00D9584F">
            <w:pPr>
              <w:jc w:val="center"/>
            </w:pPr>
            <w:r>
              <w:rPr>
                <w:noProof/>
                <w:lang w:val="en-US" w:eastAsia="ko-KR"/>
              </w:rPr>
              <w:drawing>
                <wp:inline distT="0" distB="0" distL="0" distR="0" wp14:anchorId="54A67860" wp14:editId="1164D82A">
                  <wp:extent cx="3609975" cy="2676525"/>
                  <wp:effectExtent l="0" t="0" r="9525" b="9525"/>
                  <wp:docPr id="125" name="Picture 125"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3"/>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3609975" cy="2676525"/>
                          </a:xfrm>
                          <a:prstGeom prst="rect">
                            <a:avLst/>
                          </a:prstGeom>
                          <a:noFill/>
                          <a:ln>
                            <a:noFill/>
                          </a:ln>
                        </pic:spPr>
                      </pic:pic>
                    </a:graphicData>
                  </a:graphic>
                </wp:inline>
              </w:drawing>
            </w:r>
          </w:p>
          <w:p w14:paraId="46B10A84" w14:textId="77777777" w:rsidR="00A85201" w:rsidRPr="0015247B" w:rsidRDefault="00A85201" w:rsidP="00D9584F">
            <w:pPr>
              <w:jc w:val="center"/>
            </w:pPr>
          </w:p>
        </w:tc>
      </w:tr>
      <w:tr w:rsidR="00A85201" w14:paraId="7BAC8195" w14:textId="77777777" w:rsidTr="000B5196">
        <w:trPr>
          <w:tblHeader/>
        </w:trPr>
        <w:tc>
          <w:tcPr>
            <w:tcW w:w="9526" w:type="dxa"/>
            <w:gridSpan w:val="4"/>
            <w:tcBorders>
              <w:top w:val="nil"/>
            </w:tcBorders>
            <w:vAlign w:val="center"/>
          </w:tcPr>
          <w:p w14:paraId="7A03B7BB" w14:textId="54463545" w:rsidR="00A85201" w:rsidRPr="00E6095F" w:rsidRDefault="00A85201" w:rsidP="00D9584F">
            <w:pPr>
              <w:jc w:val="left"/>
              <w:rPr>
                <w:i/>
              </w:rPr>
            </w:pPr>
            <w:r w:rsidRPr="00E6095F">
              <w:rPr>
                <w:i/>
              </w:rPr>
              <w:t xml:space="preserve">Note: the display should show the centred symbol within the OBSTRN area. The display may be different from the example shown above as long as </w:t>
            </w:r>
            <w:r w:rsidR="00800F68">
              <w:rPr>
                <w:i/>
              </w:rPr>
              <w:t xml:space="preserve">the centre of </w:t>
            </w:r>
            <w:r w:rsidRPr="00E6095F">
              <w:rPr>
                <w:i/>
              </w:rPr>
              <w:t>the centred symbol remains within the OBSTRN area.</w:t>
            </w:r>
          </w:p>
        </w:tc>
      </w:tr>
    </w:tbl>
    <w:p w14:paraId="23F42CB0" w14:textId="77777777" w:rsidR="00A85201" w:rsidRDefault="00A85201" w:rsidP="00A85201"/>
    <w:p w14:paraId="696323A4" w14:textId="77777777" w:rsidR="00EA0F32" w:rsidRDefault="00EA0F32" w:rsidP="00CB4150"/>
    <w:p w14:paraId="1B5B4444" w14:textId="77777777" w:rsidR="006B07D1" w:rsidRDefault="00A85201" w:rsidP="00E30B8F">
      <w:pPr>
        <w:pStyle w:val="Heading2"/>
      </w:pPr>
      <w:r>
        <w:br w:type="page"/>
      </w:r>
      <w:bookmarkStart w:id="270" w:name="_Toc120212611"/>
      <w:r w:rsidR="006B07D1">
        <w:lastRenderedPageBreak/>
        <w:t>Scale and navigation purpose</w:t>
      </w:r>
      <w:bookmarkEnd w:id="270"/>
    </w:p>
    <w:p w14:paraId="17569795" w14:textId="77777777" w:rsidR="006B07D1" w:rsidRPr="00CB4150" w:rsidRDefault="001752C8" w:rsidP="00E30B8F">
      <w:pPr>
        <w:pStyle w:val="Heading3"/>
      </w:pPr>
      <w:r>
        <w:t>Display of overscale indication</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6B07D1" w14:paraId="58A0F23B" w14:textId="77777777" w:rsidTr="008A1BCC">
        <w:trPr>
          <w:trHeight w:val="454"/>
          <w:tblHeader/>
        </w:trPr>
        <w:tc>
          <w:tcPr>
            <w:tcW w:w="2381" w:type="dxa"/>
            <w:shd w:val="clear" w:color="auto" w:fill="CCFFCC"/>
            <w:vAlign w:val="center"/>
          </w:tcPr>
          <w:p w14:paraId="7001EF6A" w14:textId="77777777" w:rsidR="006B07D1" w:rsidRPr="004065B1" w:rsidRDefault="006B07D1" w:rsidP="008A1BCC">
            <w:r w:rsidRPr="000A066E">
              <w:rPr>
                <w:b/>
              </w:rPr>
              <w:t>Test Reference</w:t>
            </w:r>
          </w:p>
        </w:tc>
        <w:tc>
          <w:tcPr>
            <w:tcW w:w="2381" w:type="dxa"/>
            <w:shd w:val="clear" w:color="auto" w:fill="CCFFCC"/>
            <w:vAlign w:val="center"/>
          </w:tcPr>
          <w:p w14:paraId="154AAFDE" w14:textId="77777777" w:rsidR="006B07D1" w:rsidRPr="004065B1" w:rsidRDefault="006B07D1" w:rsidP="008A1BCC">
            <w:r>
              <w:t>3.7.1 a)</w:t>
            </w:r>
          </w:p>
        </w:tc>
        <w:tc>
          <w:tcPr>
            <w:tcW w:w="2382" w:type="dxa"/>
            <w:shd w:val="clear" w:color="auto" w:fill="CCFFCC"/>
            <w:vAlign w:val="center"/>
          </w:tcPr>
          <w:p w14:paraId="6D49A2F3" w14:textId="77777777" w:rsidR="006B07D1" w:rsidRPr="004065B1" w:rsidRDefault="006B07D1" w:rsidP="008A1BCC">
            <w:r w:rsidRPr="000A066E">
              <w:rPr>
                <w:b/>
              </w:rPr>
              <w:t>IHO Reference</w:t>
            </w:r>
          </w:p>
        </w:tc>
        <w:tc>
          <w:tcPr>
            <w:tcW w:w="2382" w:type="dxa"/>
            <w:shd w:val="clear" w:color="auto" w:fill="CCFFCC"/>
            <w:vAlign w:val="center"/>
          </w:tcPr>
          <w:p w14:paraId="3CFD332C" w14:textId="77777777" w:rsidR="006B07D1" w:rsidRPr="004065B1" w:rsidRDefault="006B07D1" w:rsidP="008A1BCC">
            <w:r w:rsidRPr="00A94802">
              <w:t>S-</w:t>
            </w:r>
            <w:r>
              <w:t>52 10.1.10.1</w:t>
            </w:r>
          </w:p>
        </w:tc>
      </w:tr>
      <w:tr w:rsidR="006B07D1" w14:paraId="20244B2A" w14:textId="77777777" w:rsidTr="008A1BCC">
        <w:trPr>
          <w:tblHeader/>
        </w:trPr>
        <w:tc>
          <w:tcPr>
            <w:tcW w:w="9526" w:type="dxa"/>
            <w:gridSpan w:val="4"/>
            <w:shd w:val="clear" w:color="auto" w:fill="CCFFCC"/>
            <w:vAlign w:val="center"/>
          </w:tcPr>
          <w:p w14:paraId="317993B5" w14:textId="77777777" w:rsidR="006B07D1" w:rsidRDefault="006B07D1" w:rsidP="008A1BCC">
            <w:r w:rsidRPr="000A066E">
              <w:rPr>
                <w:b/>
              </w:rPr>
              <w:t>Test description</w:t>
            </w:r>
          </w:p>
        </w:tc>
      </w:tr>
      <w:tr w:rsidR="006B07D1" w14:paraId="44724F7D" w14:textId="77777777" w:rsidTr="008A1BCC">
        <w:trPr>
          <w:tblHeader/>
        </w:trPr>
        <w:tc>
          <w:tcPr>
            <w:tcW w:w="9526" w:type="dxa"/>
            <w:gridSpan w:val="4"/>
            <w:vAlign w:val="center"/>
          </w:tcPr>
          <w:p w14:paraId="2B645DE1" w14:textId="77777777" w:rsidR="006B07D1" w:rsidRPr="00E6095F" w:rsidRDefault="00093846" w:rsidP="008A1BCC">
            <w:pPr>
              <w:rPr>
                <w:i/>
              </w:rPr>
            </w:pPr>
            <w:r w:rsidRPr="00E6095F">
              <w:rPr>
                <w:i/>
              </w:rPr>
              <w:t>Display of overscale indication.</w:t>
            </w:r>
          </w:p>
        </w:tc>
      </w:tr>
      <w:tr w:rsidR="006B07D1" w14:paraId="3833B742" w14:textId="77777777" w:rsidTr="008A1BCC">
        <w:trPr>
          <w:tblHeader/>
        </w:trPr>
        <w:tc>
          <w:tcPr>
            <w:tcW w:w="9526" w:type="dxa"/>
            <w:gridSpan w:val="4"/>
            <w:shd w:val="clear" w:color="auto" w:fill="CCFFCC"/>
            <w:vAlign w:val="center"/>
          </w:tcPr>
          <w:p w14:paraId="70604493" w14:textId="77777777" w:rsidR="006B07D1" w:rsidRPr="004065B1" w:rsidRDefault="006B07D1" w:rsidP="008A1BCC">
            <w:r w:rsidRPr="000A066E">
              <w:rPr>
                <w:b/>
              </w:rPr>
              <w:t>Setup</w:t>
            </w:r>
          </w:p>
        </w:tc>
      </w:tr>
      <w:tr w:rsidR="006B07D1" w14:paraId="2BA82AC9" w14:textId="77777777" w:rsidTr="008A1BCC">
        <w:trPr>
          <w:tblHeader/>
        </w:trPr>
        <w:tc>
          <w:tcPr>
            <w:tcW w:w="9526" w:type="dxa"/>
            <w:gridSpan w:val="4"/>
            <w:vAlign w:val="center"/>
          </w:tcPr>
          <w:p w14:paraId="330A428F" w14:textId="77777777" w:rsidR="006B07D1" w:rsidRPr="00E6095F" w:rsidRDefault="00B3606A" w:rsidP="008A1BCC">
            <w:pPr>
              <w:rPr>
                <w:i/>
              </w:rPr>
            </w:pPr>
            <w:r w:rsidRPr="00E6095F">
              <w:rPr>
                <w:i/>
              </w:rPr>
              <w:t>Load the cells from 2.1.1 Power Up\ENC_ROOT</w:t>
            </w:r>
          </w:p>
        </w:tc>
      </w:tr>
      <w:tr w:rsidR="006B07D1" w14:paraId="1EC75A0B" w14:textId="77777777" w:rsidTr="008A1BCC">
        <w:trPr>
          <w:tblHeader/>
        </w:trPr>
        <w:tc>
          <w:tcPr>
            <w:tcW w:w="9526" w:type="dxa"/>
            <w:gridSpan w:val="4"/>
            <w:shd w:val="clear" w:color="auto" w:fill="CCFFCC"/>
            <w:vAlign w:val="center"/>
          </w:tcPr>
          <w:p w14:paraId="6D7E3BC1" w14:textId="77777777" w:rsidR="006B07D1" w:rsidRPr="004065B1" w:rsidRDefault="006B07D1" w:rsidP="008A1BCC">
            <w:r w:rsidRPr="000A066E">
              <w:rPr>
                <w:b/>
              </w:rPr>
              <w:t>Action</w:t>
            </w:r>
          </w:p>
        </w:tc>
      </w:tr>
      <w:tr w:rsidR="006B07D1" w14:paraId="128DC413" w14:textId="77777777" w:rsidTr="008A1BCC">
        <w:trPr>
          <w:tblHeader/>
        </w:trPr>
        <w:tc>
          <w:tcPr>
            <w:tcW w:w="9526" w:type="dxa"/>
            <w:gridSpan w:val="4"/>
            <w:vAlign w:val="center"/>
          </w:tcPr>
          <w:p w14:paraId="60D62672" w14:textId="0A05E7F1" w:rsidR="006B07D1" w:rsidRPr="00E6095F" w:rsidRDefault="00B3606A" w:rsidP="000A3BD3">
            <w:pPr>
              <w:rPr>
                <w:i/>
              </w:rPr>
            </w:pPr>
            <w:r w:rsidRPr="00E6095F">
              <w:rPr>
                <w:i/>
              </w:rPr>
              <w:t>Zoom in beyond 1:25</w:t>
            </w:r>
            <w:r w:rsidR="000A3BD3">
              <w:rPr>
                <w:i/>
              </w:rPr>
              <w:t xml:space="preserve"> </w:t>
            </w:r>
            <w:r w:rsidRPr="00E6095F">
              <w:rPr>
                <w:i/>
              </w:rPr>
              <w:t>000. This is the compilation scale of the harbour usage band cells.</w:t>
            </w:r>
          </w:p>
        </w:tc>
      </w:tr>
      <w:tr w:rsidR="006B07D1" w14:paraId="375DC5F6" w14:textId="77777777" w:rsidTr="008A1BCC">
        <w:trPr>
          <w:tblHeader/>
        </w:trPr>
        <w:tc>
          <w:tcPr>
            <w:tcW w:w="9526" w:type="dxa"/>
            <w:gridSpan w:val="4"/>
            <w:shd w:val="clear" w:color="auto" w:fill="CCFFCC"/>
            <w:vAlign w:val="center"/>
          </w:tcPr>
          <w:p w14:paraId="63A7CC84" w14:textId="77777777" w:rsidR="006B07D1" w:rsidRPr="004065B1" w:rsidRDefault="006B07D1" w:rsidP="008A1BCC">
            <w:r w:rsidRPr="000A066E">
              <w:rPr>
                <w:b/>
              </w:rPr>
              <w:t>Results</w:t>
            </w:r>
          </w:p>
        </w:tc>
      </w:tr>
      <w:tr w:rsidR="006B07D1" w14:paraId="08FD8659" w14:textId="77777777" w:rsidTr="008A1BCC">
        <w:trPr>
          <w:tblHeader/>
        </w:trPr>
        <w:tc>
          <w:tcPr>
            <w:tcW w:w="9526" w:type="dxa"/>
            <w:gridSpan w:val="4"/>
            <w:vAlign w:val="center"/>
          </w:tcPr>
          <w:p w14:paraId="646362B3" w14:textId="77777777" w:rsidR="006B07D1" w:rsidRDefault="00B3606A" w:rsidP="008A1BCC">
            <w:pPr>
              <w:jc w:val="left"/>
              <w:rPr>
                <w:i/>
              </w:rPr>
            </w:pPr>
            <w:r w:rsidRPr="00E6095F">
              <w:rPr>
                <w:i/>
              </w:rPr>
              <w:t>Confirm that an overscale indication is provided.</w:t>
            </w:r>
          </w:p>
          <w:p w14:paraId="23803853" w14:textId="2FE291E2" w:rsidR="00800F68" w:rsidRPr="000A3BD3" w:rsidRDefault="00800F68" w:rsidP="008A1BCC">
            <w:pPr>
              <w:jc w:val="left"/>
              <w:rPr>
                <w:i/>
              </w:rPr>
            </w:pPr>
            <w:r w:rsidRPr="002164D3">
              <w:rPr>
                <w:i/>
              </w:rPr>
              <w:t>For example, if scale zoomed is 1:20 000 then for areas based on compilation scale 1:25 000 the overscale factor shall be 1.3 and for areas based on compilation scale 1:52 000 it shall be 2.6</w:t>
            </w:r>
          </w:p>
        </w:tc>
      </w:tr>
    </w:tbl>
    <w:p w14:paraId="0117AEAC" w14:textId="77777777" w:rsidR="006B07D1" w:rsidRDefault="006B07D1" w:rsidP="006B07D1"/>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B3606A" w14:paraId="60983E9D" w14:textId="77777777" w:rsidTr="00D9584F">
        <w:trPr>
          <w:trHeight w:val="454"/>
          <w:tblHeader/>
        </w:trPr>
        <w:tc>
          <w:tcPr>
            <w:tcW w:w="2381" w:type="dxa"/>
            <w:shd w:val="clear" w:color="auto" w:fill="CCFFCC"/>
            <w:vAlign w:val="center"/>
          </w:tcPr>
          <w:p w14:paraId="0494A1A7" w14:textId="77777777" w:rsidR="00B3606A" w:rsidRPr="004065B1" w:rsidRDefault="00B3606A" w:rsidP="00D9584F">
            <w:r w:rsidRPr="000A066E">
              <w:rPr>
                <w:b/>
              </w:rPr>
              <w:t>Test Reference</w:t>
            </w:r>
          </w:p>
        </w:tc>
        <w:tc>
          <w:tcPr>
            <w:tcW w:w="2381" w:type="dxa"/>
            <w:shd w:val="clear" w:color="auto" w:fill="CCFFCC"/>
            <w:vAlign w:val="center"/>
          </w:tcPr>
          <w:p w14:paraId="550A3ABE" w14:textId="77777777" w:rsidR="00B3606A" w:rsidRPr="004065B1" w:rsidRDefault="00B3606A" w:rsidP="00D9584F">
            <w:r>
              <w:t>3.7.1 b)</w:t>
            </w:r>
          </w:p>
        </w:tc>
        <w:tc>
          <w:tcPr>
            <w:tcW w:w="2382" w:type="dxa"/>
            <w:shd w:val="clear" w:color="auto" w:fill="CCFFCC"/>
            <w:vAlign w:val="center"/>
          </w:tcPr>
          <w:p w14:paraId="047C5D68" w14:textId="77777777" w:rsidR="00B3606A" w:rsidRPr="004065B1" w:rsidRDefault="00B3606A" w:rsidP="00D9584F">
            <w:r w:rsidRPr="000A066E">
              <w:rPr>
                <w:b/>
              </w:rPr>
              <w:t>IHO Reference</w:t>
            </w:r>
          </w:p>
        </w:tc>
        <w:tc>
          <w:tcPr>
            <w:tcW w:w="2382" w:type="dxa"/>
            <w:shd w:val="clear" w:color="auto" w:fill="CCFFCC"/>
            <w:vAlign w:val="center"/>
          </w:tcPr>
          <w:p w14:paraId="321812DC" w14:textId="1D6D2639" w:rsidR="00B3606A" w:rsidRPr="004065B1" w:rsidRDefault="00B3606A" w:rsidP="00D9584F">
            <w:r w:rsidRPr="00A94802">
              <w:t>S-</w:t>
            </w:r>
            <w:r>
              <w:t>52 10.1.10.</w:t>
            </w:r>
            <w:r w:rsidR="00ED4075">
              <w:t>2</w:t>
            </w:r>
          </w:p>
        </w:tc>
      </w:tr>
      <w:tr w:rsidR="00B3606A" w14:paraId="5DB1A883" w14:textId="77777777" w:rsidTr="00D9584F">
        <w:trPr>
          <w:tblHeader/>
        </w:trPr>
        <w:tc>
          <w:tcPr>
            <w:tcW w:w="9526" w:type="dxa"/>
            <w:gridSpan w:val="4"/>
            <w:shd w:val="clear" w:color="auto" w:fill="CCFFCC"/>
            <w:vAlign w:val="center"/>
          </w:tcPr>
          <w:p w14:paraId="4BA6EBD2" w14:textId="77777777" w:rsidR="00B3606A" w:rsidRDefault="00B3606A" w:rsidP="00D9584F">
            <w:r w:rsidRPr="000A066E">
              <w:rPr>
                <w:b/>
              </w:rPr>
              <w:t>Test description</w:t>
            </w:r>
          </w:p>
        </w:tc>
      </w:tr>
      <w:tr w:rsidR="00B3606A" w14:paraId="591B6B5B" w14:textId="77777777" w:rsidTr="00D9584F">
        <w:trPr>
          <w:tblHeader/>
        </w:trPr>
        <w:tc>
          <w:tcPr>
            <w:tcW w:w="9526" w:type="dxa"/>
            <w:gridSpan w:val="4"/>
            <w:vAlign w:val="center"/>
          </w:tcPr>
          <w:p w14:paraId="039A7F89" w14:textId="77777777" w:rsidR="00B3606A" w:rsidRPr="00E6095F" w:rsidRDefault="00B3606A" w:rsidP="00D9584F">
            <w:pPr>
              <w:rPr>
                <w:i/>
              </w:rPr>
            </w:pPr>
            <w:r w:rsidRPr="00E6095F">
              <w:rPr>
                <w:i/>
              </w:rPr>
              <w:t>Display of overscale pattern.</w:t>
            </w:r>
          </w:p>
        </w:tc>
      </w:tr>
      <w:tr w:rsidR="00B3606A" w14:paraId="6F097234" w14:textId="77777777" w:rsidTr="00D9584F">
        <w:trPr>
          <w:tblHeader/>
        </w:trPr>
        <w:tc>
          <w:tcPr>
            <w:tcW w:w="9526" w:type="dxa"/>
            <w:gridSpan w:val="4"/>
            <w:shd w:val="clear" w:color="auto" w:fill="CCFFCC"/>
            <w:vAlign w:val="center"/>
          </w:tcPr>
          <w:p w14:paraId="0BF271EE" w14:textId="77777777" w:rsidR="00B3606A" w:rsidRPr="004065B1" w:rsidRDefault="00B3606A" w:rsidP="00D9584F">
            <w:r w:rsidRPr="000A066E">
              <w:rPr>
                <w:b/>
              </w:rPr>
              <w:t>Setup</w:t>
            </w:r>
          </w:p>
        </w:tc>
      </w:tr>
      <w:tr w:rsidR="00B3606A" w14:paraId="39EAD2C8" w14:textId="77777777" w:rsidTr="00D9584F">
        <w:trPr>
          <w:tblHeader/>
        </w:trPr>
        <w:tc>
          <w:tcPr>
            <w:tcW w:w="9526" w:type="dxa"/>
            <w:gridSpan w:val="4"/>
            <w:vAlign w:val="center"/>
          </w:tcPr>
          <w:p w14:paraId="5AB5F824" w14:textId="77777777" w:rsidR="00B3606A" w:rsidRDefault="00B3606A" w:rsidP="00D9584F">
            <w:pPr>
              <w:rPr>
                <w:i/>
              </w:rPr>
            </w:pPr>
            <w:r w:rsidRPr="00E6095F">
              <w:rPr>
                <w:i/>
              </w:rPr>
              <w:t>Load the cells from 2.1.1 Power Up\ENC_ROOT</w:t>
            </w:r>
          </w:p>
          <w:p w14:paraId="5B19959A" w14:textId="1F9FC0C0" w:rsidR="00D45B8C" w:rsidRPr="00D45B8C" w:rsidRDefault="00D45B8C" w:rsidP="00D45B8C">
            <w:pPr>
              <w:rPr>
                <w:i/>
              </w:rPr>
            </w:pPr>
            <w:r w:rsidRPr="00D45B8C">
              <w:rPr>
                <w:i/>
              </w:rPr>
              <w:t xml:space="preserve">Select </w:t>
            </w:r>
            <w:r w:rsidR="0002581D">
              <w:rPr>
                <w:i/>
              </w:rPr>
              <w:t xml:space="preserve">Display Category </w:t>
            </w:r>
            <w:r w:rsidRPr="00D45B8C">
              <w:rPr>
                <w:i/>
              </w:rPr>
              <w:t>Other</w:t>
            </w:r>
          </w:p>
          <w:p w14:paraId="7F8D11B4" w14:textId="77777777" w:rsidR="00D45B8C" w:rsidRPr="00D45B8C" w:rsidRDefault="00D45B8C" w:rsidP="00D45B8C">
            <w:pPr>
              <w:rPr>
                <w:i/>
              </w:rPr>
            </w:pPr>
            <w:r w:rsidRPr="00D45B8C">
              <w:rPr>
                <w:i/>
              </w:rPr>
              <w:t>Select Other text</w:t>
            </w:r>
          </w:p>
          <w:p w14:paraId="61ED21A5" w14:textId="77777777" w:rsidR="00D45B8C" w:rsidRPr="00D45B8C" w:rsidRDefault="00D45B8C" w:rsidP="00D45B8C">
            <w:pPr>
              <w:rPr>
                <w:i/>
              </w:rPr>
            </w:pPr>
            <w:r w:rsidRPr="00D45B8C">
              <w:rPr>
                <w:i/>
              </w:rPr>
              <w:t>Select Accuracy</w:t>
            </w:r>
          </w:p>
          <w:p w14:paraId="6130AF80" w14:textId="77777777" w:rsidR="00D45B8C" w:rsidRPr="00D45B8C" w:rsidRDefault="00D45B8C" w:rsidP="00D45B8C">
            <w:pPr>
              <w:rPr>
                <w:i/>
              </w:rPr>
            </w:pPr>
            <w:r w:rsidRPr="00D45B8C">
              <w:rPr>
                <w:i/>
              </w:rPr>
              <w:t>Select Highlight info</w:t>
            </w:r>
          </w:p>
          <w:p w14:paraId="23C9A54E" w14:textId="77777777" w:rsidR="00D45B8C" w:rsidRPr="00D45B8C" w:rsidRDefault="00D45B8C" w:rsidP="00D45B8C">
            <w:pPr>
              <w:rPr>
                <w:i/>
              </w:rPr>
            </w:pPr>
            <w:r w:rsidRPr="00D45B8C">
              <w:rPr>
                <w:i/>
              </w:rPr>
              <w:t>Select Symbolized boundaries</w:t>
            </w:r>
          </w:p>
          <w:p w14:paraId="09D77915" w14:textId="279D687C" w:rsidR="00D45B8C" w:rsidRPr="00D45B8C" w:rsidRDefault="00D45B8C" w:rsidP="00D45B8C">
            <w:pPr>
              <w:rPr>
                <w:i/>
              </w:rPr>
            </w:pPr>
            <w:r w:rsidRPr="00D45B8C">
              <w:rPr>
                <w:i/>
              </w:rPr>
              <w:t xml:space="preserve">Set </w:t>
            </w:r>
            <w:r w:rsidR="0069033B">
              <w:rPr>
                <w:i/>
              </w:rPr>
              <w:t xml:space="preserve">Safety Contour </w:t>
            </w:r>
            <w:r w:rsidR="000A3BD3">
              <w:rPr>
                <w:i/>
              </w:rPr>
              <w:t>value to</w:t>
            </w:r>
            <w:r w:rsidRPr="00D45B8C">
              <w:rPr>
                <w:i/>
              </w:rPr>
              <w:t xml:space="preserve"> 7</w:t>
            </w:r>
            <w:r w:rsidR="000A3BD3">
              <w:rPr>
                <w:i/>
              </w:rPr>
              <w:t xml:space="preserve"> </w:t>
            </w:r>
            <w:r w:rsidRPr="00D45B8C">
              <w:rPr>
                <w:i/>
              </w:rPr>
              <w:t xml:space="preserve">m </w:t>
            </w:r>
          </w:p>
          <w:p w14:paraId="586F1E50" w14:textId="573EA297" w:rsidR="00D45B8C" w:rsidRPr="00E6095F" w:rsidRDefault="00D45B8C" w:rsidP="000A3BD3">
            <w:pPr>
              <w:rPr>
                <w:i/>
              </w:rPr>
            </w:pPr>
            <w:r w:rsidRPr="00D45B8C">
              <w:rPr>
                <w:i/>
              </w:rPr>
              <w:t xml:space="preserve">Set </w:t>
            </w:r>
            <w:r w:rsidR="0069033B">
              <w:rPr>
                <w:i/>
              </w:rPr>
              <w:t xml:space="preserve">Safety Depth  </w:t>
            </w:r>
            <w:r w:rsidR="000A3BD3">
              <w:rPr>
                <w:i/>
              </w:rPr>
              <w:t>value to</w:t>
            </w:r>
            <w:r w:rsidRPr="00D45B8C">
              <w:rPr>
                <w:i/>
              </w:rPr>
              <w:t xml:space="preserve"> 7</w:t>
            </w:r>
            <w:r w:rsidR="000A3BD3">
              <w:rPr>
                <w:i/>
              </w:rPr>
              <w:t xml:space="preserve"> </w:t>
            </w:r>
            <w:r w:rsidRPr="00D45B8C">
              <w:rPr>
                <w:i/>
              </w:rPr>
              <w:t>m</w:t>
            </w:r>
          </w:p>
        </w:tc>
      </w:tr>
      <w:tr w:rsidR="00B3606A" w14:paraId="58433151" w14:textId="77777777" w:rsidTr="00D9584F">
        <w:trPr>
          <w:tblHeader/>
        </w:trPr>
        <w:tc>
          <w:tcPr>
            <w:tcW w:w="9526" w:type="dxa"/>
            <w:gridSpan w:val="4"/>
            <w:shd w:val="clear" w:color="auto" w:fill="CCFFCC"/>
            <w:vAlign w:val="center"/>
          </w:tcPr>
          <w:p w14:paraId="00A515D5" w14:textId="77777777" w:rsidR="00B3606A" w:rsidRPr="004065B1" w:rsidRDefault="00B3606A" w:rsidP="00D9584F">
            <w:r w:rsidRPr="000A066E">
              <w:rPr>
                <w:b/>
              </w:rPr>
              <w:t>Action</w:t>
            </w:r>
          </w:p>
        </w:tc>
      </w:tr>
      <w:tr w:rsidR="00B3606A" w14:paraId="00C497C2" w14:textId="77777777" w:rsidTr="00D9584F">
        <w:trPr>
          <w:tblHeader/>
        </w:trPr>
        <w:tc>
          <w:tcPr>
            <w:tcW w:w="9526" w:type="dxa"/>
            <w:gridSpan w:val="4"/>
            <w:vAlign w:val="center"/>
          </w:tcPr>
          <w:p w14:paraId="24C7DF53" w14:textId="586C5122" w:rsidR="00D33FCF" w:rsidRPr="00E6095F" w:rsidRDefault="00D33FCF" w:rsidP="00D9584F">
            <w:pPr>
              <w:rPr>
                <w:i/>
              </w:rPr>
            </w:pPr>
            <w:r w:rsidRPr="00EF287F">
              <w:rPr>
                <w:i/>
              </w:rPr>
              <w:t>Set</w:t>
            </w:r>
            <w:r w:rsidR="002E64C0" w:rsidRPr="00EF287F">
              <w:rPr>
                <w:i/>
              </w:rPr>
              <w:t xml:space="preserve"> chart </w:t>
            </w:r>
            <w:r w:rsidR="000A3BD3" w:rsidRPr="00EF287F">
              <w:rPr>
                <w:i/>
              </w:rPr>
              <w:t>centre</w:t>
            </w:r>
            <w:r w:rsidR="002E64C0" w:rsidRPr="00EF287F">
              <w:rPr>
                <w:i/>
              </w:rPr>
              <w:t xml:space="preserve"> at</w:t>
            </w:r>
            <w:r w:rsidRPr="00EF287F">
              <w:rPr>
                <w:i/>
              </w:rPr>
              <w:t xml:space="preserve"> the lighthouse in the Corund Cape 32°27.447’S</w:t>
            </w:r>
            <w:r w:rsidR="0002581D">
              <w:rPr>
                <w:i/>
              </w:rPr>
              <w:t xml:space="preserve"> </w:t>
            </w:r>
            <w:r w:rsidRPr="00EF287F">
              <w:rPr>
                <w:i/>
              </w:rPr>
              <w:t xml:space="preserve"> 060°58.599’E.</w:t>
            </w:r>
          </w:p>
          <w:p w14:paraId="22CF2B80" w14:textId="4E717A17" w:rsidR="00B3606A" w:rsidRPr="00E6095F" w:rsidRDefault="00B3606A" w:rsidP="000A3BD3">
            <w:pPr>
              <w:rPr>
                <w:i/>
              </w:rPr>
            </w:pPr>
            <w:r w:rsidRPr="00E6095F">
              <w:rPr>
                <w:i/>
              </w:rPr>
              <w:t>Zoom in beyond 1:10</w:t>
            </w:r>
            <w:r w:rsidR="000A3BD3">
              <w:rPr>
                <w:i/>
              </w:rPr>
              <w:t xml:space="preserve"> </w:t>
            </w:r>
            <w:r w:rsidRPr="00E6095F">
              <w:rPr>
                <w:i/>
              </w:rPr>
              <w:t>000. This is the compilation scale of the harbour usage band cells.</w:t>
            </w:r>
          </w:p>
        </w:tc>
      </w:tr>
      <w:tr w:rsidR="00B3606A" w14:paraId="137A21EE" w14:textId="77777777" w:rsidTr="00953901">
        <w:trPr>
          <w:tblHeader/>
        </w:trPr>
        <w:tc>
          <w:tcPr>
            <w:tcW w:w="9526" w:type="dxa"/>
            <w:gridSpan w:val="4"/>
            <w:tcBorders>
              <w:bottom w:val="single" w:sz="4" w:space="0" w:color="auto"/>
            </w:tcBorders>
            <w:shd w:val="clear" w:color="auto" w:fill="CCFFCC"/>
            <w:vAlign w:val="center"/>
          </w:tcPr>
          <w:p w14:paraId="10FEA12E" w14:textId="77777777" w:rsidR="00B3606A" w:rsidRPr="004065B1" w:rsidRDefault="00B3606A" w:rsidP="002164D3">
            <w:pPr>
              <w:keepNext/>
              <w:keepLines/>
            </w:pPr>
            <w:r w:rsidRPr="000A066E">
              <w:rPr>
                <w:b/>
              </w:rPr>
              <w:lastRenderedPageBreak/>
              <w:t>Results</w:t>
            </w:r>
          </w:p>
        </w:tc>
      </w:tr>
      <w:tr w:rsidR="00B3606A" w14:paraId="3D9F2D1F" w14:textId="77777777" w:rsidTr="00953901">
        <w:trPr>
          <w:tblHeader/>
        </w:trPr>
        <w:tc>
          <w:tcPr>
            <w:tcW w:w="9526" w:type="dxa"/>
            <w:gridSpan w:val="4"/>
            <w:tcBorders>
              <w:bottom w:val="nil"/>
            </w:tcBorders>
            <w:vAlign w:val="center"/>
          </w:tcPr>
          <w:p w14:paraId="4F7459A0" w14:textId="77777777" w:rsidR="00B3606A" w:rsidRPr="00E6095F" w:rsidRDefault="00B3606A" w:rsidP="002164D3">
            <w:pPr>
              <w:keepNext/>
              <w:keepLines/>
              <w:jc w:val="left"/>
              <w:rPr>
                <w:i/>
              </w:rPr>
            </w:pPr>
            <w:r w:rsidRPr="00E6095F">
              <w:rPr>
                <w:i/>
              </w:rPr>
              <w:t>Confirm that the overscale pattern AP(OVERSC01) is displayed.</w:t>
            </w:r>
          </w:p>
        </w:tc>
      </w:tr>
      <w:tr w:rsidR="00953901" w14:paraId="049876AE" w14:textId="77777777" w:rsidTr="00953901">
        <w:trPr>
          <w:tblHeader/>
        </w:trPr>
        <w:tc>
          <w:tcPr>
            <w:tcW w:w="9526" w:type="dxa"/>
            <w:gridSpan w:val="4"/>
            <w:tcBorders>
              <w:top w:val="nil"/>
            </w:tcBorders>
            <w:vAlign w:val="center"/>
          </w:tcPr>
          <w:p w14:paraId="1E92E644" w14:textId="7DF76CC2" w:rsidR="00953901" w:rsidRPr="00B3606A" w:rsidRDefault="00AA18DD" w:rsidP="00953901">
            <w:pPr>
              <w:jc w:val="center"/>
            </w:pPr>
            <w:r w:rsidRPr="00AA18DD">
              <w:rPr>
                <w:noProof/>
                <w:lang w:val="en-US" w:eastAsia="ko-KR"/>
              </w:rPr>
              <w:drawing>
                <wp:inline distT="0" distB="0" distL="0" distR="0" wp14:anchorId="796EC762" wp14:editId="6047716F">
                  <wp:extent cx="5456646" cy="5020262"/>
                  <wp:effectExtent l="0" t="0" r="0" b="9525"/>
                  <wp:docPr id="227" name="Picture 227" descr="C:\msdokut\STANDARDIT\IHO\ENCWG\work 2017\S-64, New picture originals 20may2017\3.7.1b pictur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msdokut\STANDARDIT\IHO\ENCWG\work 2017\S-64, New picture originals 20may2017\3.7.1b picture 1.PN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465579" cy="5028481"/>
                          </a:xfrm>
                          <a:prstGeom prst="rect">
                            <a:avLst/>
                          </a:prstGeom>
                          <a:noFill/>
                          <a:ln>
                            <a:noFill/>
                          </a:ln>
                        </pic:spPr>
                      </pic:pic>
                    </a:graphicData>
                  </a:graphic>
                </wp:inline>
              </w:drawing>
            </w:r>
            <w:r w:rsidR="005A7AD6">
              <w:fldChar w:fldCharType="begin"/>
            </w:r>
            <w:r w:rsidR="005A7AD6">
              <w:fldChar w:fldCharType="end"/>
            </w:r>
          </w:p>
        </w:tc>
      </w:tr>
    </w:tbl>
    <w:p w14:paraId="680D989F" w14:textId="77777777" w:rsidR="00B3606A" w:rsidRDefault="00B3606A" w:rsidP="006B07D1"/>
    <w:p w14:paraId="6CA4FA6E" w14:textId="77777777" w:rsidR="006B07D1" w:rsidRPr="00CB4150" w:rsidRDefault="006B07D1" w:rsidP="00E30B8F">
      <w:pPr>
        <w:pStyle w:val="Heading3"/>
      </w:pPr>
      <w:r>
        <w:t>Indication of larger scale data</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6B07D1" w14:paraId="5260044E" w14:textId="77777777" w:rsidTr="008A1BCC">
        <w:trPr>
          <w:trHeight w:val="454"/>
          <w:tblHeader/>
        </w:trPr>
        <w:tc>
          <w:tcPr>
            <w:tcW w:w="2381" w:type="dxa"/>
            <w:shd w:val="clear" w:color="auto" w:fill="CCFFCC"/>
            <w:vAlign w:val="center"/>
          </w:tcPr>
          <w:p w14:paraId="102832AB" w14:textId="77777777" w:rsidR="006B07D1" w:rsidRPr="004065B1" w:rsidRDefault="006B07D1" w:rsidP="008A1BCC">
            <w:r w:rsidRPr="000A066E">
              <w:rPr>
                <w:b/>
              </w:rPr>
              <w:t>Test Reference</w:t>
            </w:r>
          </w:p>
        </w:tc>
        <w:tc>
          <w:tcPr>
            <w:tcW w:w="2381" w:type="dxa"/>
            <w:shd w:val="clear" w:color="auto" w:fill="CCFFCC"/>
            <w:vAlign w:val="center"/>
          </w:tcPr>
          <w:p w14:paraId="712C8264" w14:textId="77777777" w:rsidR="006B07D1" w:rsidRPr="004065B1" w:rsidRDefault="006B07D1" w:rsidP="008A1BCC">
            <w:r>
              <w:t>3.7.</w:t>
            </w:r>
            <w:r w:rsidR="001752C8">
              <w:t>2</w:t>
            </w:r>
          </w:p>
        </w:tc>
        <w:tc>
          <w:tcPr>
            <w:tcW w:w="2382" w:type="dxa"/>
            <w:shd w:val="clear" w:color="auto" w:fill="CCFFCC"/>
            <w:vAlign w:val="center"/>
          </w:tcPr>
          <w:p w14:paraId="53931FFA" w14:textId="77777777" w:rsidR="006B07D1" w:rsidRPr="004065B1" w:rsidRDefault="006B07D1" w:rsidP="008A1BCC">
            <w:r w:rsidRPr="000A066E">
              <w:rPr>
                <w:b/>
              </w:rPr>
              <w:t>IHO Reference</w:t>
            </w:r>
          </w:p>
        </w:tc>
        <w:tc>
          <w:tcPr>
            <w:tcW w:w="2382" w:type="dxa"/>
            <w:shd w:val="clear" w:color="auto" w:fill="CCFFCC"/>
            <w:vAlign w:val="center"/>
          </w:tcPr>
          <w:p w14:paraId="4E3E9828" w14:textId="77777777" w:rsidR="006B07D1" w:rsidRPr="004065B1" w:rsidRDefault="006B07D1" w:rsidP="008A1BCC">
            <w:r w:rsidRPr="00A94802">
              <w:t>S-</w:t>
            </w:r>
            <w:r>
              <w:t>52 10.1.10.</w:t>
            </w:r>
            <w:r w:rsidR="001752C8">
              <w:t>3</w:t>
            </w:r>
          </w:p>
        </w:tc>
      </w:tr>
      <w:tr w:rsidR="006B07D1" w14:paraId="26EFF212" w14:textId="77777777" w:rsidTr="008A1BCC">
        <w:trPr>
          <w:tblHeader/>
        </w:trPr>
        <w:tc>
          <w:tcPr>
            <w:tcW w:w="9526" w:type="dxa"/>
            <w:gridSpan w:val="4"/>
            <w:shd w:val="clear" w:color="auto" w:fill="CCFFCC"/>
            <w:vAlign w:val="center"/>
          </w:tcPr>
          <w:p w14:paraId="48921301" w14:textId="77777777" w:rsidR="006B07D1" w:rsidRDefault="006B07D1" w:rsidP="008A1BCC">
            <w:r w:rsidRPr="000A066E">
              <w:rPr>
                <w:b/>
              </w:rPr>
              <w:t>Test description</w:t>
            </w:r>
          </w:p>
        </w:tc>
      </w:tr>
      <w:tr w:rsidR="006B07D1" w14:paraId="7F9072D8" w14:textId="77777777" w:rsidTr="008A1BCC">
        <w:trPr>
          <w:tblHeader/>
        </w:trPr>
        <w:tc>
          <w:tcPr>
            <w:tcW w:w="9526" w:type="dxa"/>
            <w:gridSpan w:val="4"/>
            <w:vAlign w:val="center"/>
          </w:tcPr>
          <w:p w14:paraId="5E2654CF" w14:textId="77777777" w:rsidR="006B07D1" w:rsidRPr="00E6095F" w:rsidRDefault="00B3606A" w:rsidP="008A1BCC">
            <w:pPr>
              <w:rPr>
                <w:i/>
              </w:rPr>
            </w:pPr>
            <w:r w:rsidRPr="00E6095F">
              <w:rPr>
                <w:i/>
              </w:rPr>
              <w:t>Indication of better (larger) scale data being available.</w:t>
            </w:r>
          </w:p>
        </w:tc>
      </w:tr>
      <w:tr w:rsidR="006B07D1" w14:paraId="11CFF8BC" w14:textId="77777777" w:rsidTr="008A1BCC">
        <w:trPr>
          <w:tblHeader/>
        </w:trPr>
        <w:tc>
          <w:tcPr>
            <w:tcW w:w="9526" w:type="dxa"/>
            <w:gridSpan w:val="4"/>
            <w:shd w:val="clear" w:color="auto" w:fill="CCFFCC"/>
            <w:vAlign w:val="center"/>
          </w:tcPr>
          <w:p w14:paraId="6392CD04" w14:textId="77777777" w:rsidR="006B07D1" w:rsidRPr="004065B1" w:rsidRDefault="006B07D1" w:rsidP="008A1BCC">
            <w:r w:rsidRPr="000A066E">
              <w:rPr>
                <w:b/>
              </w:rPr>
              <w:t>Setup</w:t>
            </w:r>
          </w:p>
        </w:tc>
      </w:tr>
      <w:tr w:rsidR="006B07D1" w14:paraId="12F096CD" w14:textId="77777777" w:rsidTr="008A1BCC">
        <w:trPr>
          <w:tblHeader/>
        </w:trPr>
        <w:tc>
          <w:tcPr>
            <w:tcW w:w="9526" w:type="dxa"/>
            <w:gridSpan w:val="4"/>
            <w:vAlign w:val="center"/>
          </w:tcPr>
          <w:p w14:paraId="7285F572" w14:textId="77777777" w:rsidR="00B3606A" w:rsidRPr="00E6095F" w:rsidRDefault="00B3606A" w:rsidP="00B3606A">
            <w:pPr>
              <w:rPr>
                <w:i/>
              </w:rPr>
            </w:pPr>
            <w:r w:rsidRPr="00E6095F">
              <w:rPr>
                <w:i/>
              </w:rPr>
              <w:t>Load the following cells:</w:t>
            </w:r>
          </w:p>
          <w:p w14:paraId="18261C9D" w14:textId="77777777" w:rsidR="00B3606A" w:rsidRPr="00E6095F" w:rsidRDefault="00B3606A" w:rsidP="00B3606A">
            <w:pPr>
              <w:rPr>
                <w:i/>
              </w:rPr>
            </w:pPr>
            <w:r w:rsidRPr="00E6095F">
              <w:rPr>
                <w:i/>
              </w:rPr>
              <w:t>2.1.1 Power Up\ENC_ROOT\GB4X0000.000</w:t>
            </w:r>
          </w:p>
          <w:p w14:paraId="092472CE" w14:textId="77777777" w:rsidR="00B3606A" w:rsidRPr="00E6095F" w:rsidRDefault="00B3606A" w:rsidP="00B3606A">
            <w:pPr>
              <w:rPr>
                <w:i/>
              </w:rPr>
            </w:pPr>
            <w:r w:rsidRPr="00E6095F">
              <w:rPr>
                <w:i/>
              </w:rPr>
              <w:t>2.1.1 Power Up\ENC_ROOT\GB5X01NW.000</w:t>
            </w:r>
          </w:p>
          <w:p w14:paraId="5654EC0D" w14:textId="77777777" w:rsidR="006B07D1" w:rsidRPr="00E6095F" w:rsidRDefault="00B3606A" w:rsidP="00B3606A">
            <w:pPr>
              <w:rPr>
                <w:i/>
              </w:rPr>
            </w:pPr>
            <w:r w:rsidRPr="00E6095F">
              <w:rPr>
                <w:i/>
              </w:rPr>
              <w:t>Position the own ship at 32°29.668’S, 060°55.864’E with a heading of 234.0 degrees. This will place the ship at the jetty in Micklefirth.</w:t>
            </w:r>
          </w:p>
        </w:tc>
      </w:tr>
      <w:tr w:rsidR="006B07D1" w14:paraId="5534AD29" w14:textId="77777777" w:rsidTr="008A1BCC">
        <w:trPr>
          <w:tblHeader/>
        </w:trPr>
        <w:tc>
          <w:tcPr>
            <w:tcW w:w="9526" w:type="dxa"/>
            <w:gridSpan w:val="4"/>
            <w:shd w:val="clear" w:color="auto" w:fill="CCFFCC"/>
            <w:vAlign w:val="center"/>
          </w:tcPr>
          <w:p w14:paraId="32D5F56A" w14:textId="77777777" w:rsidR="006B07D1" w:rsidRPr="004065B1" w:rsidRDefault="006B07D1" w:rsidP="008A1BCC">
            <w:r w:rsidRPr="000A066E">
              <w:rPr>
                <w:b/>
              </w:rPr>
              <w:t>Action</w:t>
            </w:r>
          </w:p>
        </w:tc>
      </w:tr>
      <w:tr w:rsidR="006B07D1" w14:paraId="2305945F" w14:textId="77777777" w:rsidTr="008A1BCC">
        <w:trPr>
          <w:tblHeader/>
        </w:trPr>
        <w:tc>
          <w:tcPr>
            <w:tcW w:w="9526" w:type="dxa"/>
            <w:gridSpan w:val="4"/>
            <w:vAlign w:val="center"/>
          </w:tcPr>
          <w:p w14:paraId="60E3ECF0" w14:textId="77777777" w:rsidR="006B07D1" w:rsidRPr="00E6095F" w:rsidRDefault="00B3606A" w:rsidP="008A1BCC">
            <w:pPr>
              <w:rPr>
                <w:i/>
              </w:rPr>
            </w:pPr>
            <w:r w:rsidRPr="00E6095F">
              <w:rPr>
                <w:i/>
              </w:rPr>
              <w:t>Select the less detailed navigational purpose cell (GB4X0000.000). Observe this cell.</w:t>
            </w:r>
          </w:p>
        </w:tc>
      </w:tr>
      <w:tr w:rsidR="006B07D1" w14:paraId="007BFBA9" w14:textId="77777777" w:rsidTr="008A1BCC">
        <w:trPr>
          <w:tblHeader/>
        </w:trPr>
        <w:tc>
          <w:tcPr>
            <w:tcW w:w="9526" w:type="dxa"/>
            <w:gridSpan w:val="4"/>
            <w:shd w:val="clear" w:color="auto" w:fill="CCFFCC"/>
            <w:vAlign w:val="center"/>
          </w:tcPr>
          <w:p w14:paraId="2819CA8B" w14:textId="77777777" w:rsidR="006B07D1" w:rsidRPr="004065B1" w:rsidRDefault="006B07D1" w:rsidP="008A1BCC">
            <w:r w:rsidRPr="000A066E">
              <w:rPr>
                <w:b/>
              </w:rPr>
              <w:t>Results</w:t>
            </w:r>
          </w:p>
        </w:tc>
      </w:tr>
      <w:tr w:rsidR="006B07D1" w14:paraId="498CB493" w14:textId="77777777" w:rsidTr="008A1BCC">
        <w:trPr>
          <w:tblHeader/>
        </w:trPr>
        <w:tc>
          <w:tcPr>
            <w:tcW w:w="9526" w:type="dxa"/>
            <w:gridSpan w:val="4"/>
            <w:vAlign w:val="center"/>
          </w:tcPr>
          <w:p w14:paraId="2F72289C" w14:textId="72659E0B" w:rsidR="006B07D1" w:rsidRPr="00E6095F" w:rsidRDefault="00FB6C6D" w:rsidP="008A1BCC">
            <w:pPr>
              <w:jc w:val="left"/>
              <w:rPr>
                <w:i/>
              </w:rPr>
            </w:pPr>
            <w:r w:rsidRPr="00FB6C6D">
              <w:rPr>
                <w:i/>
                <w:color w:val="FF0000"/>
                <w:szCs w:val="18"/>
              </w:rPr>
              <w:t>Position the displayed area over the own ship.</w:t>
            </w:r>
            <w:r w:rsidRPr="00E6095F">
              <w:rPr>
                <w:i/>
              </w:rPr>
              <w:t xml:space="preserve"> </w:t>
            </w:r>
            <w:r w:rsidR="00B3606A" w:rsidRPr="00E6095F">
              <w:rPr>
                <w:i/>
              </w:rPr>
              <w:t xml:space="preserve">Confirm that an indication is </w:t>
            </w:r>
            <w:r w:rsidR="00B3606A" w:rsidRPr="0002581D">
              <w:rPr>
                <w:i/>
              </w:rPr>
              <w:t xml:space="preserve">provided </w:t>
            </w:r>
            <w:r w:rsidR="00B3606A" w:rsidRPr="002164D3">
              <w:rPr>
                <w:i/>
              </w:rPr>
              <w:t xml:space="preserve">that </w:t>
            </w:r>
            <w:r w:rsidRPr="002164D3">
              <w:rPr>
                <w:i/>
                <w:color w:val="FF0000"/>
                <w:szCs w:val="18"/>
              </w:rPr>
              <w:t>larger scale is available</w:t>
            </w:r>
            <w:r w:rsidR="00B3606A" w:rsidRPr="0002581D">
              <w:rPr>
                <w:i/>
              </w:rPr>
              <w:t>.</w:t>
            </w:r>
          </w:p>
        </w:tc>
      </w:tr>
    </w:tbl>
    <w:p w14:paraId="35F850D2" w14:textId="77777777" w:rsidR="006B07D1" w:rsidRDefault="006B07D1" w:rsidP="006B07D1"/>
    <w:p w14:paraId="1241492E" w14:textId="77777777" w:rsidR="006B07D1" w:rsidRPr="00CB4150" w:rsidRDefault="006B07D1" w:rsidP="002164D3">
      <w:pPr>
        <w:pStyle w:val="Heading3"/>
        <w:keepLines/>
      </w:pPr>
      <w:r>
        <w:lastRenderedPageBreak/>
        <w:t>Boundaries between compilation scales</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6B07D1" w14:paraId="2E5D01B6" w14:textId="77777777" w:rsidTr="008A1BCC">
        <w:trPr>
          <w:trHeight w:val="454"/>
          <w:tblHeader/>
        </w:trPr>
        <w:tc>
          <w:tcPr>
            <w:tcW w:w="2381" w:type="dxa"/>
            <w:shd w:val="clear" w:color="auto" w:fill="CCFFCC"/>
            <w:vAlign w:val="center"/>
          </w:tcPr>
          <w:p w14:paraId="6DA128B9" w14:textId="77777777" w:rsidR="006B07D1" w:rsidRPr="004065B1" w:rsidRDefault="006B07D1" w:rsidP="002164D3">
            <w:pPr>
              <w:keepNext/>
              <w:keepLines/>
            </w:pPr>
            <w:r w:rsidRPr="000A066E">
              <w:rPr>
                <w:b/>
              </w:rPr>
              <w:t>Test Reference</w:t>
            </w:r>
          </w:p>
        </w:tc>
        <w:tc>
          <w:tcPr>
            <w:tcW w:w="2381" w:type="dxa"/>
            <w:shd w:val="clear" w:color="auto" w:fill="CCFFCC"/>
            <w:vAlign w:val="center"/>
          </w:tcPr>
          <w:p w14:paraId="5AA43831" w14:textId="77777777" w:rsidR="006B07D1" w:rsidRPr="004065B1" w:rsidRDefault="006B07D1" w:rsidP="002164D3">
            <w:pPr>
              <w:keepNext/>
              <w:keepLines/>
            </w:pPr>
            <w:r>
              <w:t>3.7.</w:t>
            </w:r>
            <w:r w:rsidR="001752C8">
              <w:t>3</w:t>
            </w:r>
          </w:p>
        </w:tc>
        <w:tc>
          <w:tcPr>
            <w:tcW w:w="2382" w:type="dxa"/>
            <w:shd w:val="clear" w:color="auto" w:fill="CCFFCC"/>
            <w:vAlign w:val="center"/>
          </w:tcPr>
          <w:p w14:paraId="690C9AB9" w14:textId="77777777" w:rsidR="006B07D1" w:rsidRPr="004065B1" w:rsidRDefault="006B07D1" w:rsidP="002164D3">
            <w:pPr>
              <w:keepNext/>
              <w:keepLines/>
            </w:pPr>
            <w:r w:rsidRPr="000A066E">
              <w:rPr>
                <w:b/>
              </w:rPr>
              <w:t>IHO Reference</w:t>
            </w:r>
          </w:p>
        </w:tc>
        <w:tc>
          <w:tcPr>
            <w:tcW w:w="2382" w:type="dxa"/>
            <w:shd w:val="clear" w:color="auto" w:fill="CCFFCC"/>
            <w:vAlign w:val="center"/>
          </w:tcPr>
          <w:p w14:paraId="23988CC4" w14:textId="77777777" w:rsidR="006B07D1" w:rsidRPr="004065B1" w:rsidRDefault="006B07D1" w:rsidP="002164D3">
            <w:pPr>
              <w:keepNext/>
              <w:keepLines/>
            </w:pPr>
            <w:r w:rsidRPr="00A94802">
              <w:t>S-</w:t>
            </w:r>
            <w:r>
              <w:t>52 10.1.</w:t>
            </w:r>
            <w:r w:rsidR="001752C8">
              <w:t>9.1</w:t>
            </w:r>
          </w:p>
        </w:tc>
      </w:tr>
      <w:tr w:rsidR="006B07D1" w14:paraId="3CB179B8" w14:textId="77777777" w:rsidTr="008A1BCC">
        <w:trPr>
          <w:tblHeader/>
        </w:trPr>
        <w:tc>
          <w:tcPr>
            <w:tcW w:w="9526" w:type="dxa"/>
            <w:gridSpan w:val="4"/>
            <w:shd w:val="clear" w:color="auto" w:fill="CCFFCC"/>
            <w:vAlign w:val="center"/>
          </w:tcPr>
          <w:p w14:paraId="41177A09" w14:textId="77777777" w:rsidR="006B07D1" w:rsidRDefault="006B07D1" w:rsidP="002164D3">
            <w:pPr>
              <w:keepNext/>
              <w:keepLines/>
            </w:pPr>
            <w:r w:rsidRPr="000A066E">
              <w:rPr>
                <w:b/>
              </w:rPr>
              <w:t>Test description</w:t>
            </w:r>
          </w:p>
        </w:tc>
      </w:tr>
      <w:tr w:rsidR="006B07D1" w14:paraId="6E90DC7A" w14:textId="77777777" w:rsidTr="008A1BCC">
        <w:trPr>
          <w:tblHeader/>
        </w:trPr>
        <w:tc>
          <w:tcPr>
            <w:tcW w:w="9526" w:type="dxa"/>
            <w:gridSpan w:val="4"/>
            <w:vAlign w:val="center"/>
          </w:tcPr>
          <w:p w14:paraId="7F97687F" w14:textId="77777777" w:rsidR="006B07D1" w:rsidRPr="00E6095F" w:rsidRDefault="00B3606A" w:rsidP="008A1BCC">
            <w:pPr>
              <w:rPr>
                <w:i/>
              </w:rPr>
            </w:pPr>
            <w:r w:rsidRPr="00E6095F">
              <w:rPr>
                <w:i/>
              </w:rPr>
              <w:t>Boundaries between compilation scales.</w:t>
            </w:r>
          </w:p>
        </w:tc>
      </w:tr>
      <w:tr w:rsidR="006B07D1" w14:paraId="7BD33E6A" w14:textId="77777777" w:rsidTr="008A1BCC">
        <w:trPr>
          <w:tblHeader/>
        </w:trPr>
        <w:tc>
          <w:tcPr>
            <w:tcW w:w="9526" w:type="dxa"/>
            <w:gridSpan w:val="4"/>
            <w:shd w:val="clear" w:color="auto" w:fill="CCFFCC"/>
            <w:vAlign w:val="center"/>
          </w:tcPr>
          <w:p w14:paraId="46671667" w14:textId="77777777" w:rsidR="006B07D1" w:rsidRPr="004065B1" w:rsidRDefault="006B07D1" w:rsidP="008A1BCC">
            <w:r w:rsidRPr="000A066E">
              <w:rPr>
                <w:b/>
              </w:rPr>
              <w:t>Setup</w:t>
            </w:r>
          </w:p>
        </w:tc>
      </w:tr>
      <w:tr w:rsidR="006B07D1" w14:paraId="1F32380A" w14:textId="77777777" w:rsidTr="008A1BCC">
        <w:trPr>
          <w:tblHeader/>
        </w:trPr>
        <w:tc>
          <w:tcPr>
            <w:tcW w:w="9526" w:type="dxa"/>
            <w:gridSpan w:val="4"/>
            <w:vAlign w:val="center"/>
          </w:tcPr>
          <w:p w14:paraId="720E4FE8" w14:textId="77777777" w:rsidR="00B3606A" w:rsidRPr="00E6095F" w:rsidRDefault="00B3606A" w:rsidP="00B3606A">
            <w:pPr>
              <w:rPr>
                <w:i/>
              </w:rPr>
            </w:pPr>
            <w:r w:rsidRPr="00E6095F">
              <w:rPr>
                <w:i/>
              </w:rPr>
              <w:t>Load the following cell:</w:t>
            </w:r>
          </w:p>
          <w:p w14:paraId="64298D2D" w14:textId="77777777" w:rsidR="006B07D1" w:rsidRDefault="00B3606A" w:rsidP="00B3606A">
            <w:pPr>
              <w:rPr>
                <w:i/>
              </w:rPr>
            </w:pPr>
            <w:r w:rsidRPr="00E6095F">
              <w:rPr>
                <w:i/>
              </w:rPr>
              <w:t>2.1.1 Power Up\ENC_ROOT\GB4X0000.000</w:t>
            </w:r>
          </w:p>
          <w:p w14:paraId="4E4E2625" w14:textId="3F6CF618" w:rsidR="00FB6C6D" w:rsidRPr="00FB6C6D" w:rsidRDefault="00FB6C6D" w:rsidP="00FB6C6D">
            <w:pPr>
              <w:rPr>
                <w:i/>
              </w:rPr>
            </w:pPr>
            <w:r w:rsidRPr="00FB6C6D">
              <w:rPr>
                <w:i/>
              </w:rPr>
              <w:t xml:space="preserve">Select </w:t>
            </w:r>
            <w:r w:rsidR="0002581D">
              <w:rPr>
                <w:i/>
              </w:rPr>
              <w:t xml:space="preserve">Display Category </w:t>
            </w:r>
            <w:r w:rsidRPr="00FB6C6D">
              <w:rPr>
                <w:i/>
              </w:rPr>
              <w:t xml:space="preserve">Display </w:t>
            </w:r>
            <w:r w:rsidR="0002581D">
              <w:rPr>
                <w:i/>
              </w:rPr>
              <w:t>B</w:t>
            </w:r>
            <w:r w:rsidRPr="00FB6C6D">
              <w:rPr>
                <w:i/>
              </w:rPr>
              <w:t>ase</w:t>
            </w:r>
          </w:p>
          <w:p w14:paraId="2A1C6A99" w14:textId="271A42A4" w:rsidR="00FB6C6D" w:rsidRPr="00E6095F" w:rsidRDefault="00FB6C6D" w:rsidP="00FB6C6D">
            <w:pPr>
              <w:rPr>
                <w:i/>
              </w:rPr>
            </w:pPr>
            <w:r w:rsidRPr="00FB6C6D">
              <w:rPr>
                <w:i/>
              </w:rPr>
              <w:t>Select Chart scale boundaries</w:t>
            </w:r>
          </w:p>
        </w:tc>
      </w:tr>
      <w:tr w:rsidR="006B07D1" w14:paraId="6848F809" w14:textId="77777777" w:rsidTr="008A1BCC">
        <w:trPr>
          <w:tblHeader/>
        </w:trPr>
        <w:tc>
          <w:tcPr>
            <w:tcW w:w="9526" w:type="dxa"/>
            <w:gridSpan w:val="4"/>
            <w:shd w:val="clear" w:color="auto" w:fill="CCFFCC"/>
            <w:vAlign w:val="center"/>
          </w:tcPr>
          <w:p w14:paraId="649CA3E8" w14:textId="77777777" w:rsidR="006B07D1" w:rsidRPr="004065B1" w:rsidRDefault="006B07D1" w:rsidP="008A1BCC">
            <w:r w:rsidRPr="000A066E">
              <w:rPr>
                <w:b/>
              </w:rPr>
              <w:t>Action</w:t>
            </w:r>
          </w:p>
        </w:tc>
      </w:tr>
      <w:tr w:rsidR="006B07D1" w14:paraId="55A98643" w14:textId="77777777" w:rsidTr="008A1BCC">
        <w:trPr>
          <w:tblHeader/>
        </w:trPr>
        <w:tc>
          <w:tcPr>
            <w:tcW w:w="9526" w:type="dxa"/>
            <w:gridSpan w:val="4"/>
            <w:vAlign w:val="center"/>
          </w:tcPr>
          <w:p w14:paraId="52605BAB" w14:textId="69EEE4C7" w:rsidR="006B07D1" w:rsidRPr="00E6095F" w:rsidRDefault="00B3606A" w:rsidP="0002581D">
            <w:pPr>
              <w:rPr>
                <w:i/>
              </w:rPr>
            </w:pPr>
            <w:r w:rsidRPr="00E6095F">
              <w:rPr>
                <w:i/>
              </w:rPr>
              <w:t xml:space="preserve">Centre </w:t>
            </w:r>
            <w:r w:rsidR="0002581D">
              <w:rPr>
                <w:i/>
              </w:rPr>
              <w:t>th</w:t>
            </w:r>
            <w:r w:rsidR="0002581D" w:rsidRPr="00E6095F">
              <w:rPr>
                <w:i/>
              </w:rPr>
              <w:t xml:space="preserve">e </w:t>
            </w:r>
            <w:r w:rsidRPr="00E6095F">
              <w:rPr>
                <w:i/>
              </w:rPr>
              <w:t>display on 32°21.010’S</w:t>
            </w:r>
            <w:r w:rsidR="0002581D">
              <w:rPr>
                <w:i/>
              </w:rPr>
              <w:t xml:space="preserve"> </w:t>
            </w:r>
            <w:r w:rsidR="0002581D" w:rsidRPr="00E6095F">
              <w:rPr>
                <w:i/>
              </w:rPr>
              <w:t xml:space="preserve"> </w:t>
            </w:r>
            <w:r w:rsidRPr="00E6095F">
              <w:rPr>
                <w:i/>
              </w:rPr>
              <w:t>060°57.920’E and zoom to 1:45</w:t>
            </w:r>
            <w:r w:rsidR="0002581D">
              <w:rPr>
                <w:i/>
              </w:rPr>
              <w:t xml:space="preserve"> </w:t>
            </w:r>
            <w:r w:rsidRPr="00E6095F">
              <w:rPr>
                <w:i/>
              </w:rPr>
              <w:t>000</w:t>
            </w:r>
          </w:p>
        </w:tc>
      </w:tr>
      <w:tr w:rsidR="006B07D1" w14:paraId="3DB1CFF5" w14:textId="77777777" w:rsidTr="002621FE">
        <w:trPr>
          <w:tblHeader/>
        </w:trPr>
        <w:tc>
          <w:tcPr>
            <w:tcW w:w="9526" w:type="dxa"/>
            <w:gridSpan w:val="4"/>
            <w:tcBorders>
              <w:bottom w:val="single" w:sz="4" w:space="0" w:color="auto"/>
            </w:tcBorders>
            <w:shd w:val="clear" w:color="auto" w:fill="CCFFCC"/>
            <w:vAlign w:val="center"/>
          </w:tcPr>
          <w:p w14:paraId="63909BB1" w14:textId="77777777" w:rsidR="006B07D1" w:rsidRPr="004065B1" w:rsidRDefault="006B07D1" w:rsidP="008A1BCC">
            <w:r w:rsidRPr="000A066E">
              <w:rPr>
                <w:b/>
              </w:rPr>
              <w:t>Results</w:t>
            </w:r>
          </w:p>
        </w:tc>
      </w:tr>
      <w:tr w:rsidR="006B07D1" w14:paraId="00F9D041" w14:textId="77777777" w:rsidTr="002621FE">
        <w:trPr>
          <w:tblHeader/>
        </w:trPr>
        <w:tc>
          <w:tcPr>
            <w:tcW w:w="9526" w:type="dxa"/>
            <w:gridSpan w:val="4"/>
            <w:tcBorders>
              <w:bottom w:val="nil"/>
            </w:tcBorders>
            <w:vAlign w:val="center"/>
          </w:tcPr>
          <w:p w14:paraId="6983D11A" w14:textId="77777777" w:rsidR="006B07D1" w:rsidRPr="00E6095F" w:rsidRDefault="00B3606A" w:rsidP="00B3606A">
            <w:pPr>
              <w:jc w:val="left"/>
              <w:rPr>
                <w:i/>
              </w:rPr>
            </w:pPr>
            <w:r w:rsidRPr="00E6095F">
              <w:rPr>
                <w:i/>
              </w:rPr>
              <w:t>Confirm that either the LS(SOLD,1,CHGRD) or LC(SCLBDY51) is shown for the diagonal limit  across the cell. Also confirm that the overscale indication is provided</w:t>
            </w:r>
            <w:r w:rsidR="002621FE" w:rsidRPr="00E6095F">
              <w:rPr>
                <w:i/>
              </w:rPr>
              <w:t xml:space="preserve"> </w:t>
            </w:r>
            <w:r w:rsidR="002621FE" w:rsidRPr="002164D3">
              <w:rPr>
                <w:i/>
              </w:rPr>
              <w:t>for the area in which compilation scale is 1:52 000</w:t>
            </w:r>
            <w:r w:rsidRPr="0002581D">
              <w:rPr>
                <w:i/>
              </w:rPr>
              <w:t>.</w:t>
            </w:r>
          </w:p>
        </w:tc>
      </w:tr>
      <w:tr w:rsidR="002621FE" w14:paraId="298C42B6" w14:textId="77777777" w:rsidTr="002621FE">
        <w:trPr>
          <w:tblHeader/>
        </w:trPr>
        <w:tc>
          <w:tcPr>
            <w:tcW w:w="9526" w:type="dxa"/>
            <w:gridSpan w:val="4"/>
            <w:tcBorders>
              <w:top w:val="nil"/>
            </w:tcBorders>
            <w:vAlign w:val="center"/>
          </w:tcPr>
          <w:p w14:paraId="0AB7001E" w14:textId="7E1D0BC9" w:rsidR="002621FE" w:rsidRDefault="0000122C" w:rsidP="002621FE">
            <w:pPr>
              <w:jc w:val="center"/>
            </w:pPr>
            <w:r w:rsidRPr="0000122C">
              <w:rPr>
                <w:noProof/>
                <w:lang w:val="en-US" w:eastAsia="ko-KR"/>
              </w:rPr>
              <w:drawing>
                <wp:inline distT="0" distB="0" distL="0" distR="0" wp14:anchorId="0D268E03" wp14:editId="7D88A489">
                  <wp:extent cx="5253355" cy="3657600"/>
                  <wp:effectExtent l="0" t="0" r="4445" b="0"/>
                  <wp:docPr id="276" name="Picture 276" descr="C:\msdokut\STANDARDIT\IHO\ENCWG\Drafting 4.0.2 after Mar2016\New picture originals 23mar2016\3.7.3 pictur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msdokut\STANDARDIT\IHO\ENCWG\Drafting 4.0.2 after Mar2016\New picture originals 23mar2016\3.7.3 picture 1.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253355" cy="3657600"/>
                          </a:xfrm>
                          <a:prstGeom prst="rect">
                            <a:avLst/>
                          </a:prstGeom>
                          <a:noFill/>
                          <a:ln>
                            <a:noFill/>
                          </a:ln>
                        </pic:spPr>
                      </pic:pic>
                    </a:graphicData>
                  </a:graphic>
                </wp:inline>
              </w:drawing>
            </w:r>
          </w:p>
        </w:tc>
      </w:tr>
    </w:tbl>
    <w:p w14:paraId="04E80DDC" w14:textId="77777777" w:rsidR="006B07D1" w:rsidRDefault="006B07D1" w:rsidP="006B07D1"/>
    <w:p w14:paraId="55686290" w14:textId="77777777" w:rsidR="006B07D1" w:rsidRPr="00CB4150" w:rsidRDefault="00B3606A" w:rsidP="00E30B8F">
      <w:pPr>
        <w:pStyle w:val="Heading3"/>
      </w:pPr>
      <w:r>
        <w:br w:type="page"/>
      </w:r>
      <w:r w:rsidR="006B07D1">
        <w:lastRenderedPageBreak/>
        <w:t>Display of data from another navigational purpose</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6B07D1" w14:paraId="0CA04021" w14:textId="77777777" w:rsidTr="008A1BCC">
        <w:trPr>
          <w:trHeight w:val="454"/>
          <w:tblHeader/>
        </w:trPr>
        <w:tc>
          <w:tcPr>
            <w:tcW w:w="2381" w:type="dxa"/>
            <w:shd w:val="clear" w:color="auto" w:fill="CCFFCC"/>
            <w:vAlign w:val="center"/>
          </w:tcPr>
          <w:p w14:paraId="209A01E6" w14:textId="77777777" w:rsidR="006B07D1" w:rsidRPr="004065B1" w:rsidRDefault="006B07D1" w:rsidP="008A1BCC">
            <w:r w:rsidRPr="000A066E">
              <w:rPr>
                <w:b/>
              </w:rPr>
              <w:t>Test Reference</w:t>
            </w:r>
          </w:p>
        </w:tc>
        <w:tc>
          <w:tcPr>
            <w:tcW w:w="2381" w:type="dxa"/>
            <w:shd w:val="clear" w:color="auto" w:fill="CCFFCC"/>
            <w:vAlign w:val="center"/>
          </w:tcPr>
          <w:p w14:paraId="4F478C9A" w14:textId="77777777" w:rsidR="006B07D1" w:rsidRPr="004065B1" w:rsidRDefault="001752C8" w:rsidP="008A1BCC">
            <w:r>
              <w:t>3.7.4</w:t>
            </w:r>
            <w:r w:rsidR="006B07D1">
              <w:t xml:space="preserve"> a)</w:t>
            </w:r>
          </w:p>
        </w:tc>
        <w:tc>
          <w:tcPr>
            <w:tcW w:w="2382" w:type="dxa"/>
            <w:shd w:val="clear" w:color="auto" w:fill="CCFFCC"/>
            <w:vAlign w:val="center"/>
          </w:tcPr>
          <w:p w14:paraId="06E9C4B1" w14:textId="77777777" w:rsidR="006B07D1" w:rsidRPr="004065B1" w:rsidRDefault="006B07D1" w:rsidP="008A1BCC">
            <w:r w:rsidRPr="000A066E">
              <w:rPr>
                <w:b/>
              </w:rPr>
              <w:t>IHO Reference</w:t>
            </w:r>
          </w:p>
        </w:tc>
        <w:tc>
          <w:tcPr>
            <w:tcW w:w="2382" w:type="dxa"/>
            <w:shd w:val="clear" w:color="auto" w:fill="CCFFCC"/>
            <w:vAlign w:val="center"/>
          </w:tcPr>
          <w:p w14:paraId="512B7E7C" w14:textId="1E697FA6" w:rsidR="006B07D1" w:rsidRPr="004065B1" w:rsidRDefault="001D21FC" w:rsidP="008A1BCC">
            <w:r>
              <w:t>S-52 10.1.4</w:t>
            </w:r>
          </w:p>
        </w:tc>
      </w:tr>
      <w:tr w:rsidR="006B07D1" w14:paraId="0848B5B5" w14:textId="77777777" w:rsidTr="008A1BCC">
        <w:trPr>
          <w:tblHeader/>
        </w:trPr>
        <w:tc>
          <w:tcPr>
            <w:tcW w:w="9526" w:type="dxa"/>
            <w:gridSpan w:val="4"/>
            <w:shd w:val="clear" w:color="auto" w:fill="CCFFCC"/>
            <w:vAlign w:val="center"/>
          </w:tcPr>
          <w:p w14:paraId="7AC8E6BC" w14:textId="77777777" w:rsidR="006B07D1" w:rsidRDefault="006B07D1" w:rsidP="008A1BCC">
            <w:r w:rsidRPr="000A066E">
              <w:rPr>
                <w:b/>
              </w:rPr>
              <w:t>Test description</w:t>
            </w:r>
          </w:p>
        </w:tc>
      </w:tr>
      <w:tr w:rsidR="006B07D1" w14:paraId="1C87E23F" w14:textId="77777777" w:rsidTr="008A1BCC">
        <w:trPr>
          <w:tblHeader/>
        </w:trPr>
        <w:tc>
          <w:tcPr>
            <w:tcW w:w="9526" w:type="dxa"/>
            <w:gridSpan w:val="4"/>
            <w:vAlign w:val="center"/>
          </w:tcPr>
          <w:p w14:paraId="686F9A85" w14:textId="77777777" w:rsidR="006B07D1" w:rsidRPr="00E6095F" w:rsidRDefault="00B3606A" w:rsidP="008A1BCC">
            <w:pPr>
              <w:rPr>
                <w:i/>
              </w:rPr>
            </w:pPr>
            <w:r w:rsidRPr="00E6095F">
              <w:rPr>
                <w:i/>
              </w:rPr>
              <w:t>Display of data from a smaller scale navigational purpose to completely cover the display.</w:t>
            </w:r>
          </w:p>
        </w:tc>
      </w:tr>
      <w:tr w:rsidR="006B07D1" w14:paraId="11D489CA" w14:textId="77777777" w:rsidTr="008A1BCC">
        <w:trPr>
          <w:tblHeader/>
        </w:trPr>
        <w:tc>
          <w:tcPr>
            <w:tcW w:w="9526" w:type="dxa"/>
            <w:gridSpan w:val="4"/>
            <w:shd w:val="clear" w:color="auto" w:fill="CCFFCC"/>
            <w:vAlign w:val="center"/>
          </w:tcPr>
          <w:p w14:paraId="23FF3D04" w14:textId="77777777" w:rsidR="006B07D1" w:rsidRPr="004065B1" w:rsidRDefault="006B07D1" w:rsidP="008A1BCC">
            <w:r w:rsidRPr="000A066E">
              <w:rPr>
                <w:b/>
              </w:rPr>
              <w:t>Setup</w:t>
            </w:r>
          </w:p>
        </w:tc>
      </w:tr>
      <w:tr w:rsidR="006B07D1" w14:paraId="7BFEC719" w14:textId="77777777" w:rsidTr="008A1BCC">
        <w:trPr>
          <w:tblHeader/>
        </w:trPr>
        <w:tc>
          <w:tcPr>
            <w:tcW w:w="9526" w:type="dxa"/>
            <w:gridSpan w:val="4"/>
            <w:vAlign w:val="center"/>
          </w:tcPr>
          <w:p w14:paraId="21B6BADD" w14:textId="77777777" w:rsidR="00B3606A" w:rsidRPr="00E6095F" w:rsidRDefault="00B3606A" w:rsidP="00B3606A">
            <w:pPr>
              <w:rPr>
                <w:i/>
              </w:rPr>
            </w:pPr>
            <w:r w:rsidRPr="00E6095F">
              <w:rPr>
                <w:i/>
              </w:rPr>
              <w:t xml:space="preserve">Load all cells from 2.1.1 Power Up\ENC_ROOT </w:t>
            </w:r>
          </w:p>
          <w:p w14:paraId="7A2B77C3" w14:textId="7A189AD1" w:rsidR="00B3606A" w:rsidRPr="00E6095F" w:rsidRDefault="00B3606A" w:rsidP="00B3606A">
            <w:pPr>
              <w:rPr>
                <w:i/>
              </w:rPr>
            </w:pPr>
            <w:r w:rsidRPr="00E6095F">
              <w:rPr>
                <w:i/>
              </w:rPr>
              <w:t xml:space="preserve">Select </w:t>
            </w:r>
            <w:r w:rsidR="007D0469">
              <w:rPr>
                <w:i/>
              </w:rPr>
              <w:t>Display Category</w:t>
            </w:r>
            <w:r w:rsidRPr="00E6095F">
              <w:rPr>
                <w:i/>
              </w:rPr>
              <w:t xml:space="preserve"> Other</w:t>
            </w:r>
          </w:p>
          <w:p w14:paraId="709E7EFB" w14:textId="2B9E69E2" w:rsidR="00B3606A" w:rsidRPr="00E6095F" w:rsidRDefault="00B3606A" w:rsidP="00B3606A">
            <w:pPr>
              <w:rPr>
                <w:i/>
              </w:rPr>
            </w:pPr>
            <w:r w:rsidRPr="00E6095F">
              <w:rPr>
                <w:i/>
              </w:rPr>
              <w:t xml:space="preserve">Select </w:t>
            </w:r>
            <w:r w:rsidR="0069033B">
              <w:rPr>
                <w:i/>
              </w:rPr>
              <w:t xml:space="preserve">Safety Contour </w:t>
            </w:r>
            <w:r w:rsidR="00523203">
              <w:rPr>
                <w:i/>
              </w:rPr>
              <w:t>value to</w:t>
            </w:r>
            <w:r w:rsidR="0002581D" w:rsidRPr="00E6095F">
              <w:rPr>
                <w:i/>
              </w:rPr>
              <w:t xml:space="preserve"> </w:t>
            </w:r>
            <w:r w:rsidRPr="00E6095F">
              <w:rPr>
                <w:i/>
              </w:rPr>
              <w:t xml:space="preserve">10 </w:t>
            </w:r>
            <w:r w:rsidR="00E66884">
              <w:rPr>
                <w:i/>
              </w:rPr>
              <w:t>m</w:t>
            </w:r>
          </w:p>
          <w:p w14:paraId="0B7A48DD" w14:textId="2BD3940D" w:rsidR="00B3606A" w:rsidRPr="00E6095F" w:rsidRDefault="00B3606A" w:rsidP="00B3606A">
            <w:pPr>
              <w:rPr>
                <w:i/>
              </w:rPr>
            </w:pPr>
            <w:r w:rsidRPr="00E6095F">
              <w:rPr>
                <w:i/>
              </w:rPr>
              <w:t xml:space="preserve">Select </w:t>
            </w:r>
            <w:r w:rsidR="0069033B">
              <w:rPr>
                <w:i/>
              </w:rPr>
              <w:t xml:space="preserve">Safety Depth  </w:t>
            </w:r>
            <w:r w:rsidR="00523203">
              <w:rPr>
                <w:i/>
              </w:rPr>
              <w:t>value to</w:t>
            </w:r>
            <w:r w:rsidR="0002581D" w:rsidRPr="00E6095F">
              <w:rPr>
                <w:i/>
              </w:rPr>
              <w:t xml:space="preserve"> </w:t>
            </w:r>
            <w:r w:rsidRPr="00E6095F">
              <w:rPr>
                <w:i/>
              </w:rPr>
              <w:t xml:space="preserve">10 </w:t>
            </w:r>
            <w:r w:rsidR="00375CA4">
              <w:rPr>
                <w:i/>
              </w:rPr>
              <w:t>m</w:t>
            </w:r>
          </w:p>
          <w:p w14:paraId="6D4A0C7E" w14:textId="77777777" w:rsidR="00B3606A" w:rsidRPr="00E6095F" w:rsidRDefault="00B3606A" w:rsidP="00B3606A">
            <w:pPr>
              <w:rPr>
                <w:i/>
              </w:rPr>
            </w:pPr>
            <w:r w:rsidRPr="00E6095F">
              <w:rPr>
                <w:i/>
              </w:rPr>
              <w:t>Select Symbolized Boundaries</w:t>
            </w:r>
          </w:p>
          <w:p w14:paraId="1A8F06A6" w14:textId="28EBEFFB" w:rsidR="006B07D1" w:rsidRPr="00E6095F" w:rsidRDefault="00B3606A" w:rsidP="00B3606A">
            <w:pPr>
              <w:rPr>
                <w:i/>
              </w:rPr>
            </w:pPr>
            <w:r w:rsidRPr="00E6095F">
              <w:rPr>
                <w:i/>
              </w:rPr>
              <w:t xml:space="preserve">Select Paper chart symbols </w:t>
            </w:r>
          </w:p>
        </w:tc>
      </w:tr>
      <w:tr w:rsidR="006B07D1" w14:paraId="57AAB937" w14:textId="77777777" w:rsidTr="008A1BCC">
        <w:trPr>
          <w:tblHeader/>
        </w:trPr>
        <w:tc>
          <w:tcPr>
            <w:tcW w:w="9526" w:type="dxa"/>
            <w:gridSpan w:val="4"/>
            <w:shd w:val="clear" w:color="auto" w:fill="CCFFCC"/>
            <w:vAlign w:val="center"/>
          </w:tcPr>
          <w:p w14:paraId="7828FE25" w14:textId="77777777" w:rsidR="006B07D1" w:rsidRPr="004065B1" w:rsidRDefault="006B07D1" w:rsidP="008A1BCC">
            <w:r w:rsidRPr="000A066E">
              <w:rPr>
                <w:b/>
              </w:rPr>
              <w:t>Action</w:t>
            </w:r>
          </w:p>
        </w:tc>
      </w:tr>
      <w:tr w:rsidR="006B07D1" w14:paraId="4263839D" w14:textId="77777777" w:rsidTr="008A1BCC">
        <w:trPr>
          <w:tblHeader/>
        </w:trPr>
        <w:tc>
          <w:tcPr>
            <w:tcW w:w="9526" w:type="dxa"/>
            <w:gridSpan w:val="4"/>
            <w:vAlign w:val="center"/>
          </w:tcPr>
          <w:p w14:paraId="4B9062D9" w14:textId="77777777" w:rsidR="00B3606A" w:rsidRPr="00E6095F" w:rsidRDefault="00B3606A" w:rsidP="00B3606A">
            <w:pPr>
              <w:rPr>
                <w:i/>
              </w:rPr>
            </w:pPr>
            <w:r w:rsidRPr="00E6095F">
              <w:rPr>
                <w:i/>
              </w:rPr>
              <w:t>Centre the display at 32°33.000’S 60°56.000’E</w:t>
            </w:r>
          </w:p>
          <w:p w14:paraId="7D2CFFF0" w14:textId="77777777" w:rsidR="006B07D1" w:rsidRPr="00E6095F" w:rsidRDefault="00B3606A" w:rsidP="00B3606A">
            <w:pPr>
              <w:rPr>
                <w:i/>
              </w:rPr>
            </w:pPr>
            <w:r w:rsidRPr="00E6095F">
              <w:rPr>
                <w:i/>
              </w:rPr>
              <w:t>Select scale 1:20 000 so that harbour detail (buoyage, lights) is shown.</w:t>
            </w:r>
          </w:p>
        </w:tc>
      </w:tr>
      <w:tr w:rsidR="006B07D1" w14:paraId="3005BA80" w14:textId="77777777" w:rsidTr="000B5196">
        <w:trPr>
          <w:tblHeader/>
        </w:trPr>
        <w:tc>
          <w:tcPr>
            <w:tcW w:w="9526" w:type="dxa"/>
            <w:gridSpan w:val="4"/>
            <w:tcBorders>
              <w:bottom w:val="single" w:sz="4" w:space="0" w:color="auto"/>
            </w:tcBorders>
            <w:shd w:val="clear" w:color="auto" w:fill="CCFFCC"/>
            <w:vAlign w:val="center"/>
          </w:tcPr>
          <w:p w14:paraId="7EBCE763" w14:textId="77777777" w:rsidR="006B07D1" w:rsidRPr="004065B1" w:rsidRDefault="006B07D1" w:rsidP="008A1BCC">
            <w:r w:rsidRPr="000A066E">
              <w:rPr>
                <w:b/>
              </w:rPr>
              <w:t>Results</w:t>
            </w:r>
          </w:p>
        </w:tc>
      </w:tr>
      <w:tr w:rsidR="006B07D1" w14:paraId="36A98B2D" w14:textId="77777777" w:rsidTr="000B5196">
        <w:trPr>
          <w:tblHeader/>
        </w:trPr>
        <w:tc>
          <w:tcPr>
            <w:tcW w:w="9526" w:type="dxa"/>
            <w:gridSpan w:val="4"/>
            <w:tcBorders>
              <w:bottom w:val="nil"/>
            </w:tcBorders>
            <w:vAlign w:val="center"/>
          </w:tcPr>
          <w:p w14:paraId="66D08BF3" w14:textId="77777777" w:rsidR="00B3606A" w:rsidRPr="00E6095F" w:rsidRDefault="00B3606A" w:rsidP="00B3606A">
            <w:pPr>
              <w:jc w:val="left"/>
              <w:rPr>
                <w:i/>
              </w:rPr>
            </w:pPr>
            <w:r w:rsidRPr="00E6095F">
              <w:rPr>
                <w:i/>
              </w:rPr>
              <w:t>Confirm that south of 32°33.141’S data from the smaller navigational purpose is shown.</w:t>
            </w:r>
          </w:p>
          <w:p w14:paraId="6995E61B" w14:textId="250BC856" w:rsidR="006B07D1" w:rsidRPr="00EF287F" w:rsidRDefault="00B3606A" w:rsidP="00ED4075">
            <w:pPr>
              <w:jc w:val="left"/>
              <w:rPr>
                <w:i/>
              </w:rPr>
            </w:pPr>
            <w:r w:rsidRPr="00EF287F">
              <w:rPr>
                <w:i/>
              </w:rPr>
              <w:t xml:space="preserve">Note: Screen </w:t>
            </w:r>
            <w:r w:rsidR="00A60D08" w:rsidRPr="00EF287F">
              <w:rPr>
                <w:i/>
              </w:rPr>
              <w:t>plot</w:t>
            </w:r>
            <w:r w:rsidRPr="00EF287F">
              <w:rPr>
                <w:i/>
              </w:rPr>
              <w:t xml:space="preserve"> is based on the full text NATSUR attribute.  </w:t>
            </w:r>
            <w:r w:rsidR="00ED4075" w:rsidRPr="00EF287F">
              <w:rPr>
                <w:i/>
              </w:rPr>
              <w:t>To reduce undue clutter in the ECDIS chart display, the use of the abbreviations of the NATSUR attribute is recommended.</w:t>
            </w:r>
          </w:p>
        </w:tc>
      </w:tr>
      <w:tr w:rsidR="00B3606A" w14:paraId="2479C9E1" w14:textId="77777777" w:rsidTr="000B5196">
        <w:trPr>
          <w:tblHeader/>
        </w:trPr>
        <w:tc>
          <w:tcPr>
            <w:tcW w:w="9526" w:type="dxa"/>
            <w:gridSpan w:val="4"/>
            <w:tcBorders>
              <w:top w:val="nil"/>
            </w:tcBorders>
            <w:vAlign w:val="center"/>
          </w:tcPr>
          <w:p w14:paraId="214D105F" w14:textId="33B6670F" w:rsidR="00B3606A" w:rsidRDefault="00445B9F" w:rsidP="00B3606A">
            <w:pPr>
              <w:jc w:val="center"/>
            </w:pPr>
            <w:r w:rsidRPr="00445B9F">
              <w:rPr>
                <w:noProof/>
                <w:lang w:val="en-US" w:eastAsia="ko-KR"/>
              </w:rPr>
              <w:drawing>
                <wp:inline distT="0" distB="0" distL="0" distR="0" wp14:anchorId="7B5D5D32" wp14:editId="5ABFD9E0">
                  <wp:extent cx="5794192" cy="5330813"/>
                  <wp:effectExtent l="0" t="0" r="0" b="3810"/>
                  <wp:docPr id="54" name="Picture 54" descr="C:\msdokut\STANDARDIT\IHO\S64\Work 2016\Review Aug2016\New picture originals 16aug2016\3.7.4a pictur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msdokut\STANDARDIT\IHO\S64\Work 2016\Review Aug2016\New picture originals 16aug2016\3.7.4a picture 1.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806733" cy="5342351"/>
                          </a:xfrm>
                          <a:prstGeom prst="rect">
                            <a:avLst/>
                          </a:prstGeom>
                          <a:noFill/>
                          <a:ln>
                            <a:noFill/>
                          </a:ln>
                        </pic:spPr>
                      </pic:pic>
                    </a:graphicData>
                  </a:graphic>
                </wp:inline>
              </w:drawing>
            </w:r>
          </w:p>
        </w:tc>
      </w:tr>
    </w:tbl>
    <w:p w14:paraId="6F428D82" w14:textId="558C2937" w:rsidR="0000122C" w:rsidRDefault="0000122C" w:rsidP="006B07D1"/>
    <w:p w14:paraId="7D161731" w14:textId="77777777" w:rsidR="0000122C" w:rsidRDefault="0000122C">
      <w:pPr>
        <w:widowControl/>
        <w:spacing w:line="240" w:lineRule="auto"/>
        <w:jc w:val="left"/>
      </w:pPr>
      <w:r>
        <w:br w:type="page"/>
      </w:r>
    </w:p>
    <w:p w14:paraId="7619C449" w14:textId="77777777" w:rsidR="006B07D1" w:rsidRDefault="006B07D1" w:rsidP="006B07D1"/>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61"/>
        <w:gridCol w:w="2186"/>
        <w:gridCol w:w="2562"/>
        <w:gridCol w:w="2267"/>
      </w:tblGrid>
      <w:tr w:rsidR="00B3606A" w14:paraId="7C24BC8A" w14:textId="77777777" w:rsidTr="00D9584F">
        <w:trPr>
          <w:trHeight w:val="454"/>
          <w:tblHeader/>
        </w:trPr>
        <w:tc>
          <w:tcPr>
            <w:tcW w:w="2381" w:type="dxa"/>
            <w:shd w:val="clear" w:color="auto" w:fill="CCFFCC"/>
            <w:vAlign w:val="center"/>
          </w:tcPr>
          <w:p w14:paraId="673BAD15" w14:textId="77777777" w:rsidR="00B3606A" w:rsidRPr="004065B1" w:rsidRDefault="00B3606A" w:rsidP="00D9584F">
            <w:r w:rsidRPr="000A066E">
              <w:rPr>
                <w:b/>
              </w:rPr>
              <w:t>Test Reference</w:t>
            </w:r>
          </w:p>
        </w:tc>
        <w:tc>
          <w:tcPr>
            <w:tcW w:w="2381" w:type="dxa"/>
            <w:shd w:val="clear" w:color="auto" w:fill="CCFFCC"/>
            <w:vAlign w:val="center"/>
          </w:tcPr>
          <w:p w14:paraId="776BFE61" w14:textId="77777777" w:rsidR="00B3606A" w:rsidRPr="004065B1" w:rsidRDefault="00B3606A" w:rsidP="00D9584F">
            <w:r>
              <w:t>3.7.4 b)</w:t>
            </w:r>
          </w:p>
        </w:tc>
        <w:tc>
          <w:tcPr>
            <w:tcW w:w="2382" w:type="dxa"/>
            <w:shd w:val="clear" w:color="auto" w:fill="CCFFCC"/>
            <w:vAlign w:val="center"/>
          </w:tcPr>
          <w:p w14:paraId="050AC3D5" w14:textId="77777777" w:rsidR="00B3606A" w:rsidRPr="004065B1" w:rsidRDefault="00B3606A" w:rsidP="00D9584F">
            <w:r w:rsidRPr="000A066E">
              <w:rPr>
                <w:b/>
              </w:rPr>
              <w:t>IHO Reference</w:t>
            </w:r>
          </w:p>
        </w:tc>
        <w:tc>
          <w:tcPr>
            <w:tcW w:w="2382" w:type="dxa"/>
            <w:shd w:val="clear" w:color="auto" w:fill="CCFFCC"/>
            <w:vAlign w:val="center"/>
          </w:tcPr>
          <w:p w14:paraId="090767C6" w14:textId="22E0A011" w:rsidR="00B3606A" w:rsidRPr="004065B1" w:rsidRDefault="001D21FC" w:rsidP="00D9584F">
            <w:r>
              <w:t>S-52 10.1.3</w:t>
            </w:r>
          </w:p>
        </w:tc>
      </w:tr>
      <w:tr w:rsidR="00B3606A" w14:paraId="52DBBAD5" w14:textId="77777777" w:rsidTr="00D9584F">
        <w:trPr>
          <w:tblHeader/>
        </w:trPr>
        <w:tc>
          <w:tcPr>
            <w:tcW w:w="9526" w:type="dxa"/>
            <w:gridSpan w:val="4"/>
            <w:shd w:val="clear" w:color="auto" w:fill="CCFFCC"/>
            <w:vAlign w:val="center"/>
          </w:tcPr>
          <w:p w14:paraId="28620161" w14:textId="77777777" w:rsidR="00B3606A" w:rsidRDefault="00B3606A" w:rsidP="00D9584F">
            <w:r w:rsidRPr="000A066E">
              <w:rPr>
                <w:b/>
              </w:rPr>
              <w:t>Test description</w:t>
            </w:r>
          </w:p>
        </w:tc>
      </w:tr>
      <w:tr w:rsidR="00B3606A" w14:paraId="2CD82C3B" w14:textId="77777777" w:rsidTr="00D9584F">
        <w:trPr>
          <w:tblHeader/>
        </w:trPr>
        <w:tc>
          <w:tcPr>
            <w:tcW w:w="9526" w:type="dxa"/>
            <w:gridSpan w:val="4"/>
            <w:vAlign w:val="center"/>
          </w:tcPr>
          <w:p w14:paraId="529B59FD" w14:textId="77777777" w:rsidR="00B3606A" w:rsidRPr="00E6095F" w:rsidRDefault="00B3606A" w:rsidP="00D9584F">
            <w:pPr>
              <w:rPr>
                <w:i/>
              </w:rPr>
            </w:pPr>
            <w:r w:rsidRPr="00E6095F">
              <w:rPr>
                <w:i/>
              </w:rPr>
              <w:t>Display of overlapping data.</w:t>
            </w:r>
          </w:p>
        </w:tc>
      </w:tr>
      <w:tr w:rsidR="00B3606A" w14:paraId="4C894732" w14:textId="77777777" w:rsidTr="00D9584F">
        <w:trPr>
          <w:tblHeader/>
        </w:trPr>
        <w:tc>
          <w:tcPr>
            <w:tcW w:w="9526" w:type="dxa"/>
            <w:gridSpan w:val="4"/>
            <w:shd w:val="clear" w:color="auto" w:fill="CCFFCC"/>
            <w:vAlign w:val="center"/>
          </w:tcPr>
          <w:p w14:paraId="7C25ADCB" w14:textId="77777777" w:rsidR="00B3606A" w:rsidRPr="004065B1" w:rsidRDefault="00B3606A" w:rsidP="00D9584F">
            <w:r w:rsidRPr="000A066E">
              <w:rPr>
                <w:b/>
              </w:rPr>
              <w:t>Setup</w:t>
            </w:r>
          </w:p>
        </w:tc>
      </w:tr>
      <w:tr w:rsidR="00B3606A" w14:paraId="5FF0C24F" w14:textId="77777777" w:rsidTr="00D9584F">
        <w:trPr>
          <w:tblHeader/>
        </w:trPr>
        <w:tc>
          <w:tcPr>
            <w:tcW w:w="9526" w:type="dxa"/>
            <w:gridSpan w:val="4"/>
            <w:vAlign w:val="center"/>
          </w:tcPr>
          <w:p w14:paraId="497D2C25" w14:textId="77777777" w:rsidR="00B3606A" w:rsidRPr="00E6095F" w:rsidRDefault="00B3606A" w:rsidP="00B3606A">
            <w:pPr>
              <w:rPr>
                <w:i/>
              </w:rPr>
            </w:pPr>
            <w:r w:rsidRPr="00E6095F">
              <w:rPr>
                <w:i/>
              </w:rPr>
              <w:t>Load cell from 3.7 Overlap\ENC_ROOT</w:t>
            </w:r>
          </w:p>
          <w:p w14:paraId="62135F41" w14:textId="77777777" w:rsidR="00B3606A" w:rsidRPr="00E6095F" w:rsidRDefault="00B3606A" w:rsidP="00B3606A">
            <w:pPr>
              <w:rPr>
                <w:i/>
              </w:rPr>
            </w:pPr>
            <w:r w:rsidRPr="00E6095F">
              <w:rPr>
                <w:i/>
              </w:rPr>
              <w:t>Load cell from 3.7.7 Scale minimum\ENC_ROOT</w:t>
            </w:r>
          </w:p>
          <w:p w14:paraId="1C3A3C53" w14:textId="19577588" w:rsidR="00B3606A" w:rsidRPr="00E6095F" w:rsidRDefault="00B3606A" w:rsidP="00B3606A">
            <w:pPr>
              <w:rPr>
                <w:i/>
              </w:rPr>
            </w:pPr>
            <w:r w:rsidRPr="00E6095F">
              <w:rPr>
                <w:i/>
              </w:rPr>
              <w:t xml:space="preserve"> Select </w:t>
            </w:r>
            <w:r w:rsidR="007D0469">
              <w:rPr>
                <w:i/>
              </w:rPr>
              <w:t>Display Category</w:t>
            </w:r>
            <w:r w:rsidRPr="00E6095F">
              <w:rPr>
                <w:i/>
              </w:rPr>
              <w:t xml:space="preserve"> Other</w:t>
            </w:r>
          </w:p>
          <w:p w14:paraId="0128EB5D" w14:textId="23A71EA2" w:rsidR="00B3606A" w:rsidRPr="00E6095F" w:rsidRDefault="00B3606A" w:rsidP="00B3606A">
            <w:pPr>
              <w:rPr>
                <w:i/>
              </w:rPr>
            </w:pPr>
            <w:r w:rsidRPr="00E6095F">
              <w:rPr>
                <w:i/>
              </w:rPr>
              <w:t xml:space="preserve">Select </w:t>
            </w:r>
            <w:r w:rsidR="0069033B">
              <w:rPr>
                <w:i/>
              </w:rPr>
              <w:t xml:space="preserve">Safety Contour </w:t>
            </w:r>
            <w:r w:rsidR="00523203">
              <w:rPr>
                <w:i/>
              </w:rPr>
              <w:t>value to</w:t>
            </w:r>
            <w:r w:rsidR="0002581D" w:rsidRPr="00E6095F">
              <w:rPr>
                <w:i/>
              </w:rPr>
              <w:t xml:space="preserve"> </w:t>
            </w:r>
            <w:r w:rsidRPr="00E6095F">
              <w:rPr>
                <w:i/>
              </w:rPr>
              <w:t xml:space="preserve">10 </w:t>
            </w:r>
            <w:r w:rsidR="00E66884">
              <w:rPr>
                <w:i/>
              </w:rPr>
              <w:t>m</w:t>
            </w:r>
          </w:p>
          <w:p w14:paraId="19D9EC89" w14:textId="70BE4976" w:rsidR="00B3606A" w:rsidRPr="00E6095F" w:rsidRDefault="00B3606A" w:rsidP="00B3606A">
            <w:pPr>
              <w:rPr>
                <w:i/>
              </w:rPr>
            </w:pPr>
            <w:r w:rsidRPr="00E6095F">
              <w:rPr>
                <w:i/>
              </w:rPr>
              <w:t xml:space="preserve">Select </w:t>
            </w:r>
            <w:r w:rsidR="0069033B">
              <w:rPr>
                <w:i/>
              </w:rPr>
              <w:t xml:space="preserve">Safety Depth </w:t>
            </w:r>
            <w:r w:rsidR="00523203">
              <w:rPr>
                <w:i/>
              </w:rPr>
              <w:t>value to</w:t>
            </w:r>
            <w:r w:rsidR="0002581D" w:rsidRPr="00E6095F">
              <w:rPr>
                <w:i/>
              </w:rPr>
              <w:t xml:space="preserve"> </w:t>
            </w:r>
            <w:r w:rsidRPr="00E6095F">
              <w:rPr>
                <w:i/>
              </w:rPr>
              <w:t xml:space="preserve">10 </w:t>
            </w:r>
            <w:r w:rsidR="00E66884">
              <w:rPr>
                <w:i/>
              </w:rPr>
              <w:t>m</w:t>
            </w:r>
          </w:p>
          <w:p w14:paraId="5853FB84" w14:textId="77777777" w:rsidR="00B3606A" w:rsidRPr="00E6095F" w:rsidRDefault="00B3606A" w:rsidP="00B3606A">
            <w:pPr>
              <w:rPr>
                <w:i/>
              </w:rPr>
            </w:pPr>
            <w:r w:rsidRPr="00E6095F">
              <w:rPr>
                <w:i/>
              </w:rPr>
              <w:t xml:space="preserve">Select Symbolized Boundaries </w:t>
            </w:r>
          </w:p>
          <w:p w14:paraId="28E4E1B1" w14:textId="77777777" w:rsidR="00B3606A" w:rsidRPr="00E6095F" w:rsidRDefault="00B3606A" w:rsidP="00B3606A">
            <w:pPr>
              <w:rPr>
                <w:i/>
              </w:rPr>
            </w:pPr>
            <w:r w:rsidRPr="00E6095F">
              <w:rPr>
                <w:i/>
              </w:rPr>
              <w:t xml:space="preserve">Select Paper chart symbols </w:t>
            </w:r>
          </w:p>
          <w:p w14:paraId="411F118A" w14:textId="77777777" w:rsidR="00B3606A" w:rsidRPr="00E6095F" w:rsidRDefault="00B3606A" w:rsidP="00B3606A">
            <w:pPr>
              <w:rPr>
                <w:i/>
              </w:rPr>
            </w:pPr>
            <w:r w:rsidRPr="00E6095F">
              <w:rPr>
                <w:i/>
              </w:rPr>
              <w:t>Display cell GB3OVRLP at compilation scale (1:90 000)</w:t>
            </w:r>
          </w:p>
        </w:tc>
      </w:tr>
      <w:tr w:rsidR="00B3606A" w14:paraId="6F2B19EA" w14:textId="77777777" w:rsidTr="00D9584F">
        <w:trPr>
          <w:tblHeader/>
        </w:trPr>
        <w:tc>
          <w:tcPr>
            <w:tcW w:w="9526" w:type="dxa"/>
            <w:gridSpan w:val="4"/>
            <w:shd w:val="clear" w:color="auto" w:fill="CCFFCC"/>
            <w:vAlign w:val="center"/>
          </w:tcPr>
          <w:p w14:paraId="325B2F1C" w14:textId="77777777" w:rsidR="00B3606A" w:rsidRPr="004065B1" w:rsidRDefault="00B3606A" w:rsidP="00D9584F">
            <w:r w:rsidRPr="000A066E">
              <w:rPr>
                <w:b/>
              </w:rPr>
              <w:t>Action</w:t>
            </w:r>
          </w:p>
        </w:tc>
      </w:tr>
      <w:tr w:rsidR="00B3606A" w14:paraId="5C1DFCD0" w14:textId="77777777" w:rsidTr="00D9584F">
        <w:trPr>
          <w:tblHeader/>
        </w:trPr>
        <w:tc>
          <w:tcPr>
            <w:tcW w:w="9526" w:type="dxa"/>
            <w:gridSpan w:val="4"/>
            <w:vAlign w:val="center"/>
          </w:tcPr>
          <w:p w14:paraId="638E108E" w14:textId="1AF13CCF" w:rsidR="00B3606A" w:rsidRPr="00E6095F" w:rsidRDefault="00B3606A" w:rsidP="00D9584F">
            <w:pPr>
              <w:rPr>
                <w:i/>
              </w:rPr>
            </w:pPr>
            <w:r w:rsidRPr="00E6095F">
              <w:rPr>
                <w:i/>
              </w:rPr>
              <w:t xml:space="preserve">Centre the display on position 32°23.000’S </w:t>
            </w:r>
            <w:r w:rsidR="0002581D">
              <w:rPr>
                <w:i/>
              </w:rPr>
              <w:t xml:space="preserve"> </w:t>
            </w:r>
            <w:r w:rsidRPr="00E6095F">
              <w:rPr>
                <w:i/>
              </w:rPr>
              <w:t>60°40.000’E</w:t>
            </w:r>
          </w:p>
        </w:tc>
      </w:tr>
      <w:tr w:rsidR="00B3606A" w14:paraId="7FB673D5" w14:textId="77777777" w:rsidTr="000B5196">
        <w:trPr>
          <w:tblHeader/>
        </w:trPr>
        <w:tc>
          <w:tcPr>
            <w:tcW w:w="9526" w:type="dxa"/>
            <w:gridSpan w:val="4"/>
            <w:tcBorders>
              <w:bottom w:val="single" w:sz="4" w:space="0" w:color="auto"/>
            </w:tcBorders>
            <w:shd w:val="clear" w:color="auto" w:fill="CCFFCC"/>
            <w:vAlign w:val="center"/>
          </w:tcPr>
          <w:p w14:paraId="0578A09E" w14:textId="77777777" w:rsidR="00B3606A" w:rsidRPr="004065B1" w:rsidRDefault="00B3606A" w:rsidP="00D9584F">
            <w:r w:rsidRPr="000A066E">
              <w:rPr>
                <w:b/>
              </w:rPr>
              <w:t>Results</w:t>
            </w:r>
          </w:p>
        </w:tc>
      </w:tr>
      <w:tr w:rsidR="00B3606A" w14:paraId="5CDB4384" w14:textId="77777777" w:rsidTr="000B5196">
        <w:trPr>
          <w:tblHeader/>
        </w:trPr>
        <w:tc>
          <w:tcPr>
            <w:tcW w:w="9526" w:type="dxa"/>
            <w:gridSpan w:val="4"/>
            <w:tcBorders>
              <w:bottom w:val="nil"/>
            </w:tcBorders>
            <w:vAlign w:val="center"/>
          </w:tcPr>
          <w:p w14:paraId="1586B98D" w14:textId="77777777" w:rsidR="00B3606A" w:rsidRPr="00E6095F" w:rsidRDefault="00B3606A" w:rsidP="00B3606A">
            <w:pPr>
              <w:jc w:val="left"/>
              <w:rPr>
                <w:i/>
              </w:rPr>
            </w:pPr>
            <w:r w:rsidRPr="00E6095F">
              <w:rPr>
                <w:i/>
              </w:rPr>
              <w:t>Confirm that only one cell is displayed in a given area. In this case displays as shown in a) or b) are acceptable.</w:t>
            </w:r>
          </w:p>
          <w:p w14:paraId="6C8923C5" w14:textId="77777777" w:rsidR="00B3606A" w:rsidRPr="00E6095F" w:rsidRDefault="00B3606A" w:rsidP="00B3606A">
            <w:pPr>
              <w:jc w:val="left"/>
              <w:rPr>
                <w:i/>
              </w:rPr>
            </w:pPr>
            <w:r w:rsidRPr="00E6095F">
              <w:rPr>
                <w:i/>
              </w:rPr>
              <w:t>Confirm also that a permanent indication “overlap” is provided.</w:t>
            </w:r>
          </w:p>
          <w:p w14:paraId="642E3CB1" w14:textId="77777777" w:rsidR="00B3606A" w:rsidRPr="00E6095F" w:rsidRDefault="00B3606A" w:rsidP="00B3606A">
            <w:pPr>
              <w:jc w:val="left"/>
              <w:rPr>
                <w:i/>
              </w:rPr>
            </w:pPr>
            <w:r w:rsidRPr="00E6095F">
              <w:rPr>
                <w:i/>
              </w:rPr>
              <w:t>a) Chart AA3SCAMN overlaps chart GB3OVRLP</w:t>
            </w:r>
          </w:p>
        </w:tc>
      </w:tr>
      <w:tr w:rsidR="00B3606A" w14:paraId="162DD707" w14:textId="77777777" w:rsidTr="000B5196">
        <w:trPr>
          <w:tblHeader/>
        </w:trPr>
        <w:tc>
          <w:tcPr>
            <w:tcW w:w="9526" w:type="dxa"/>
            <w:gridSpan w:val="4"/>
            <w:tcBorders>
              <w:top w:val="nil"/>
            </w:tcBorders>
            <w:vAlign w:val="center"/>
          </w:tcPr>
          <w:p w14:paraId="62BA0A66" w14:textId="77777777" w:rsidR="00B3606A" w:rsidRDefault="0018522C" w:rsidP="00D9584F">
            <w:pPr>
              <w:jc w:val="center"/>
            </w:pPr>
            <w:r>
              <w:rPr>
                <w:noProof/>
                <w:lang w:val="en-US" w:eastAsia="ko-KR"/>
              </w:rPr>
              <w:drawing>
                <wp:inline distT="0" distB="0" distL="0" distR="0" wp14:anchorId="7A7195C5" wp14:editId="728B8E6A">
                  <wp:extent cx="5943600" cy="4914900"/>
                  <wp:effectExtent l="0" t="0" r="0" b="0"/>
                  <wp:docPr id="129" name="Picture 129"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3"/>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5943600" cy="4914900"/>
                          </a:xfrm>
                          <a:prstGeom prst="rect">
                            <a:avLst/>
                          </a:prstGeom>
                          <a:noFill/>
                          <a:ln>
                            <a:noFill/>
                          </a:ln>
                        </pic:spPr>
                      </pic:pic>
                    </a:graphicData>
                  </a:graphic>
                </wp:inline>
              </w:drawing>
            </w:r>
          </w:p>
        </w:tc>
      </w:tr>
    </w:tbl>
    <w:p w14:paraId="779EF790" w14:textId="77777777" w:rsidR="00B3606A" w:rsidRDefault="00B3606A" w:rsidP="006B07D1"/>
    <w:p w14:paraId="288C4F38" w14:textId="77777777" w:rsidR="00B3606A" w:rsidRDefault="00B3606A" w:rsidP="006B07D1">
      <w:r>
        <w:br w:type="page"/>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B3606A" w14:paraId="7118A7D2" w14:textId="77777777" w:rsidTr="000B5196">
        <w:trPr>
          <w:tblHeader/>
        </w:trPr>
        <w:tc>
          <w:tcPr>
            <w:tcW w:w="9526" w:type="dxa"/>
            <w:tcBorders>
              <w:bottom w:val="nil"/>
            </w:tcBorders>
            <w:vAlign w:val="center"/>
          </w:tcPr>
          <w:p w14:paraId="29C7CD38" w14:textId="77777777" w:rsidR="00B3606A" w:rsidRPr="00E6095F" w:rsidRDefault="00B3606A" w:rsidP="00D9584F">
            <w:pPr>
              <w:jc w:val="left"/>
              <w:rPr>
                <w:i/>
              </w:rPr>
            </w:pPr>
            <w:r w:rsidRPr="00E6095F">
              <w:rPr>
                <w:i/>
              </w:rPr>
              <w:lastRenderedPageBreak/>
              <w:t>b) Chart GB3OVRLP overlaps chart AA3SCAMN</w:t>
            </w:r>
          </w:p>
        </w:tc>
      </w:tr>
      <w:tr w:rsidR="00B3606A" w14:paraId="2A284844" w14:textId="77777777" w:rsidTr="000B5196">
        <w:trPr>
          <w:tblHeader/>
        </w:trPr>
        <w:tc>
          <w:tcPr>
            <w:tcW w:w="9526" w:type="dxa"/>
            <w:tcBorders>
              <w:top w:val="nil"/>
            </w:tcBorders>
            <w:vAlign w:val="center"/>
          </w:tcPr>
          <w:p w14:paraId="59EB1242" w14:textId="30FC43D8" w:rsidR="00B3606A" w:rsidRDefault="00FF73EB" w:rsidP="00D9584F">
            <w:pPr>
              <w:jc w:val="center"/>
            </w:pPr>
            <w:r w:rsidRPr="00FF73EB">
              <w:rPr>
                <w:noProof/>
                <w:lang w:val="en-US" w:eastAsia="ko-KR"/>
              </w:rPr>
              <w:drawing>
                <wp:inline distT="0" distB="0" distL="0" distR="0" wp14:anchorId="22528449" wp14:editId="01EAE36F">
                  <wp:extent cx="5529520" cy="4436896"/>
                  <wp:effectExtent l="0" t="0" r="0" b="1905"/>
                  <wp:docPr id="278" name="Picture 278" descr="C:\msdokut\STANDARDIT\IHO\ENCWG\Drafting 4.0.2 after Mar2016\New picture originals 23mar2016\3.7.4b pictur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msdokut\STANDARDIT\IHO\ENCWG\Drafting 4.0.2 after Mar2016\New picture originals 23mar2016\3.7.4b picture 2.PN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539101" cy="4444584"/>
                          </a:xfrm>
                          <a:prstGeom prst="rect">
                            <a:avLst/>
                          </a:prstGeom>
                          <a:noFill/>
                          <a:ln>
                            <a:noFill/>
                          </a:ln>
                        </pic:spPr>
                      </pic:pic>
                    </a:graphicData>
                  </a:graphic>
                </wp:inline>
              </w:drawing>
            </w:r>
          </w:p>
        </w:tc>
      </w:tr>
    </w:tbl>
    <w:p w14:paraId="66692DD2" w14:textId="77777777" w:rsidR="00B3606A" w:rsidRDefault="00B3606A" w:rsidP="006B07D1"/>
    <w:p w14:paraId="6C0FB850" w14:textId="77777777" w:rsidR="006B07D1" w:rsidRPr="00CB4150" w:rsidRDefault="006B07D1" w:rsidP="00E30B8F">
      <w:pPr>
        <w:pStyle w:val="Heading3"/>
      </w:pPr>
      <w:r>
        <w:t>Display of graphical index</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6B07D1" w14:paraId="67DE3E7E" w14:textId="77777777" w:rsidTr="008A1BCC">
        <w:trPr>
          <w:trHeight w:val="454"/>
          <w:tblHeader/>
        </w:trPr>
        <w:tc>
          <w:tcPr>
            <w:tcW w:w="2381" w:type="dxa"/>
            <w:shd w:val="clear" w:color="auto" w:fill="CCFFCC"/>
            <w:vAlign w:val="center"/>
          </w:tcPr>
          <w:p w14:paraId="321ECBE6" w14:textId="77777777" w:rsidR="006B07D1" w:rsidRPr="004065B1" w:rsidRDefault="006B07D1" w:rsidP="008A1BCC">
            <w:r w:rsidRPr="000A066E">
              <w:rPr>
                <w:b/>
              </w:rPr>
              <w:t>Test Reference</w:t>
            </w:r>
          </w:p>
        </w:tc>
        <w:tc>
          <w:tcPr>
            <w:tcW w:w="2381" w:type="dxa"/>
            <w:shd w:val="clear" w:color="auto" w:fill="CCFFCC"/>
            <w:vAlign w:val="center"/>
          </w:tcPr>
          <w:p w14:paraId="628113B0" w14:textId="77777777" w:rsidR="006B07D1" w:rsidRPr="004065B1" w:rsidRDefault="006B07D1" w:rsidP="008A1BCC">
            <w:r>
              <w:t>3.7.</w:t>
            </w:r>
            <w:r w:rsidR="001752C8">
              <w:t>5</w:t>
            </w:r>
          </w:p>
        </w:tc>
        <w:tc>
          <w:tcPr>
            <w:tcW w:w="2382" w:type="dxa"/>
            <w:shd w:val="clear" w:color="auto" w:fill="CCFFCC"/>
            <w:vAlign w:val="center"/>
          </w:tcPr>
          <w:p w14:paraId="0CDD3EAD" w14:textId="77777777" w:rsidR="006B07D1" w:rsidRPr="004065B1" w:rsidRDefault="006B07D1" w:rsidP="008A1BCC">
            <w:r w:rsidRPr="000A066E">
              <w:rPr>
                <w:b/>
              </w:rPr>
              <w:t>IHO Reference</w:t>
            </w:r>
          </w:p>
        </w:tc>
        <w:tc>
          <w:tcPr>
            <w:tcW w:w="2382" w:type="dxa"/>
            <w:shd w:val="clear" w:color="auto" w:fill="CCFFCC"/>
            <w:vAlign w:val="center"/>
          </w:tcPr>
          <w:p w14:paraId="1EBA305E" w14:textId="77777777" w:rsidR="006B07D1" w:rsidRPr="004065B1" w:rsidRDefault="006B07D1" w:rsidP="008A1BCC">
            <w:r w:rsidRPr="00A94802">
              <w:t>S-</w:t>
            </w:r>
            <w:r>
              <w:t>52 10.1.</w:t>
            </w:r>
            <w:r w:rsidR="001752C8">
              <w:t>7</w:t>
            </w:r>
          </w:p>
        </w:tc>
      </w:tr>
      <w:tr w:rsidR="006B07D1" w14:paraId="121BCE65" w14:textId="77777777" w:rsidTr="008A1BCC">
        <w:trPr>
          <w:tblHeader/>
        </w:trPr>
        <w:tc>
          <w:tcPr>
            <w:tcW w:w="9526" w:type="dxa"/>
            <w:gridSpan w:val="4"/>
            <w:shd w:val="clear" w:color="auto" w:fill="CCFFCC"/>
            <w:vAlign w:val="center"/>
          </w:tcPr>
          <w:p w14:paraId="54105864" w14:textId="77777777" w:rsidR="006B07D1" w:rsidRDefault="006B07D1" w:rsidP="008A1BCC">
            <w:r w:rsidRPr="000A066E">
              <w:rPr>
                <w:b/>
              </w:rPr>
              <w:t>Test description</w:t>
            </w:r>
          </w:p>
        </w:tc>
      </w:tr>
      <w:tr w:rsidR="006B07D1" w14:paraId="08C76950" w14:textId="77777777" w:rsidTr="008A1BCC">
        <w:trPr>
          <w:tblHeader/>
        </w:trPr>
        <w:tc>
          <w:tcPr>
            <w:tcW w:w="9526" w:type="dxa"/>
            <w:gridSpan w:val="4"/>
            <w:vAlign w:val="center"/>
          </w:tcPr>
          <w:p w14:paraId="4FC9B8E8" w14:textId="77777777" w:rsidR="006B07D1" w:rsidRPr="00E6095F" w:rsidRDefault="00B3606A" w:rsidP="008A1BCC">
            <w:pPr>
              <w:rPr>
                <w:i/>
              </w:rPr>
            </w:pPr>
            <w:r w:rsidRPr="00E6095F">
              <w:rPr>
                <w:i/>
              </w:rPr>
              <w:t>Display of graphical index of cell boundaries.</w:t>
            </w:r>
          </w:p>
        </w:tc>
      </w:tr>
      <w:tr w:rsidR="006B07D1" w14:paraId="0FBD72EA" w14:textId="77777777" w:rsidTr="008A1BCC">
        <w:trPr>
          <w:tblHeader/>
        </w:trPr>
        <w:tc>
          <w:tcPr>
            <w:tcW w:w="9526" w:type="dxa"/>
            <w:gridSpan w:val="4"/>
            <w:shd w:val="clear" w:color="auto" w:fill="CCFFCC"/>
            <w:vAlign w:val="center"/>
          </w:tcPr>
          <w:p w14:paraId="651FCB0C" w14:textId="77777777" w:rsidR="006B07D1" w:rsidRPr="004065B1" w:rsidRDefault="006B07D1" w:rsidP="008A1BCC">
            <w:r w:rsidRPr="000A066E">
              <w:rPr>
                <w:b/>
              </w:rPr>
              <w:t>Setup</w:t>
            </w:r>
          </w:p>
        </w:tc>
      </w:tr>
      <w:tr w:rsidR="006B07D1" w14:paraId="59A25AE8" w14:textId="77777777" w:rsidTr="008A1BCC">
        <w:trPr>
          <w:tblHeader/>
        </w:trPr>
        <w:tc>
          <w:tcPr>
            <w:tcW w:w="9526" w:type="dxa"/>
            <w:gridSpan w:val="4"/>
            <w:vAlign w:val="center"/>
          </w:tcPr>
          <w:p w14:paraId="71EE2F88" w14:textId="77777777" w:rsidR="006B07D1" w:rsidRPr="00E6095F" w:rsidRDefault="00B3606A" w:rsidP="008A1BCC">
            <w:pPr>
              <w:rPr>
                <w:i/>
              </w:rPr>
            </w:pPr>
            <w:r w:rsidRPr="00E6095F">
              <w:rPr>
                <w:i/>
              </w:rPr>
              <w:t>Load the cells from 2.1.1 Power Up\ENC_ROOT</w:t>
            </w:r>
          </w:p>
        </w:tc>
      </w:tr>
      <w:tr w:rsidR="006B07D1" w14:paraId="728566DC" w14:textId="77777777" w:rsidTr="008A1BCC">
        <w:trPr>
          <w:tblHeader/>
        </w:trPr>
        <w:tc>
          <w:tcPr>
            <w:tcW w:w="9526" w:type="dxa"/>
            <w:gridSpan w:val="4"/>
            <w:shd w:val="clear" w:color="auto" w:fill="CCFFCC"/>
            <w:vAlign w:val="center"/>
          </w:tcPr>
          <w:p w14:paraId="448662B4" w14:textId="77777777" w:rsidR="006B07D1" w:rsidRPr="004065B1" w:rsidRDefault="006B07D1" w:rsidP="008A1BCC">
            <w:r w:rsidRPr="000A066E">
              <w:rPr>
                <w:b/>
              </w:rPr>
              <w:t>Action</w:t>
            </w:r>
          </w:p>
        </w:tc>
      </w:tr>
      <w:tr w:rsidR="006B07D1" w14:paraId="4ADFB691" w14:textId="77777777" w:rsidTr="008A1BCC">
        <w:trPr>
          <w:tblHeader/>
        </w:trPr>
        <w:tc>
          <w:tcPr>
            <w:tcW w:w="9526" w:type="dxa"/>
            <w:gridSpan w:val="4"/>
            <w:vAlign w:val="center"/>
          </w:tcPr>
          <w:p w14:paraId="02C7ED1A" w14:textId="77777777" w:rsidR="006B07D1" w:rsidRPr="00E6095F" w:rsidRDefault="00B3606A" w:rsidP="008A1BCC">
            <w:pPr>
              <w:rPr>
                <w:i/>
              </w:rPr>
            </w:pPr>
            <w:r w:rsidRPr="00E6095F">
              <w:rPr>
                <w:i/>
              </w:rPr>
              <w:t>Navigate to a graphical index of cell boundaries.</w:t>
            </w:r>
          </w:p>
        </w:tc>
      </w:tr>
      <w:tr w:rsidR="006B07D1" w14:paraId="55F43765" w14:textId="77777777" w:rsidTr="008A1BCC">
        <w:trPr>
          <w:tblHeader/>
        </w:trPr>
        <w:tc>
          <w:tcPr>
            <w:tcW w:w="9526" w:type="dxa"/>
            <w:gridSpan w:val="4"/>
            <w:shd w:val="clear" w:color="auto" w:fill="CCFFCC"/>
            <w:vAlign w:val="center"/>
          </w:tcPr>
          <w:p w14:paraId="036BB465" w14:textId="77777777" w:rsidR="006B07D1" w:rsidRPr="004065B1" w:rsidRDefault="006B07D1" w:rsidP="008A1BCC">
            <w:r w:rsidRPr="000A066E">
              <w:rPr>
                <w:b/>
              </w:rPr>
              <w:t>Results</w:t>
            </w:r>
          </w:p>
        </w:tc>
      </w:tr>
      <w:tr w:rsidR="006B07D1" w14:paraId="6E6FA9AE" w14:textId="77777777" w:rsidTr="008A1BCC">
        <w:trPr>
          <w:tblHeader/>
        </w:trPr>
        <w:tc>
          <w:tcPr>
            <w:tcW w:w="9526" w:type="dxa"/>
            <w:gridSpan w:val="4"/>
            <w:vAlign w:val="center"/>
          </w:tcPr>
          <w:p w14:paraId="14FDFA15" w14:textId="6A77A8F3" w:rsidR="006B07D1" w:rsidRPr="00E6095F" w:rsidRDefault="00B3606A" w:rsidP="008A1BCC">
            <w:pPr>
              <w:jc w:val="left"/>
              <w:rPr>
                <w:i/>
              </w:rPr>
            </w:pPr>
            <w:r w:rsidRPr="00E6095F">
              <w:rPr>
                <w:i/>
              </w:rPr>
              <w:t xml:space="preserve">Confirm that a graphical index of the cell boundaries is displayed and access to the edition number and </w:t>
            </w:r>
            <w:r w:rsidR="00BA1A6A">
              <w:rPr>
                <w:i/>
              </w:rPr>
              <w:t>up</w:t>
            </w:r>
            <w:r w:rsidRPr="00E6095F">
              <w:rPr>
                <w:i/>
              </w:rPr>
              <w:t>date</w:t>
            </w:r>
            <w:r w:rsidR="00BA1A6A">
              <w:rPr>
                <w:i/>
              </w:rPr>
              <w:t xml:space="preserve"> number</w:t>
            </w:r>
            <w:r w:rsidRPr="00E6095F">
              <w:rPr>
                <w:i/>
              </w:rPr>
              <w:t xml:space="preserve"> of each cell is available.</w:t>
            </w:r>
          </w:p>
        </w:tc>
      </w:tr>
    </w:tbl>
    <w:p w14:paraId="4CCD5EF0" w14:textId="77777777" w:rsidR="006B07D1" w:rsidRDefault="006B07D1" w:rsidP="006B07D1"/>
    <w:p w14:paraId="7DBFF839" w14:textId="77777777" w:rsidR="006B07D1" w:rsidRPr="00CB4150" w:rsidRDefault="00B3606A" w:rsidP="00E30B8F">
      <w:pPr>
        <w:pStyle w:val="Heading3"/>
      </w:pPr>
      <w:r>
        <w:br w:type="page"/>
      </w:r>
      <w:r w:rsidR="006B07D1">
        <w:lastRenderedPageBreak/>
        <w:t>Change of display scale</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6B07D1" w14:paraId="7C3B9964" w14:textId="77777777" w:rsidTr="008A1BCC">
        <w:trPr>
          <w:trHeight w:val="454"/>
          <w:tblHeader/>
        </w:trPr>
        <w:tc>
          <w:tcPr>
            <w:tcW w:w="2381" w:type="dxa"/>
            <w:shd w:val="clear" w:color="auto" w:fill="CCFFCC"/>
            <w:vAlign w:val="center"/>
          </w:tcPr>
          <w:p w14:paraId="48A29725" w14:textId="77777777" w:rsidR="006B07D1" w:rsidRPr="004065B1" w:rsidRDefault="006B07D1" w:rsidP="008A1BCC">
            <w:r w:rsidRPr="000A066E">
              <w:rPr>
                <w:b/>
              </w:rPr>
              <w:t>Test Reference</w:t>
            </w:r>
          </w:p>
        </w:tc>
        <w:tc>
          <w:tcPr>
            <w:tcW w:w="2381" w:type="dxa"/>
            <w:shd w:val="clear" w:color="auto" w:fill="CCFFCC"/>
            <w:vAlign w:val="center"/>
          </w:tcPr>
          <w:p w14:paraId="208D4AC6" w14:textId="77777777" w:rsidR="006B07D1" w:rsidRPr="004065B1" w:rsidRDefault="006B07D1" w:rsidP="008A1BCC">
            <w:r>
              <w:t>3.7.</w:t>
            </w:r>
            <w:r w:rsidR="001752C8">
              <w:t>6</w:t>
            </w:r>
          </w:p>
        </w:tc>
        <w:tc>
          <w:tcPr>
            <w:tcW w:w="2382" w:type="dxa"/>
            <w:shd w:val="clear" w:color="auto" w:fill="CCFFCC"/>
            <w:vAlign w:val="center"/>
          </w:tcPr>
          <w:p w14:paraId="677A49B8" w14:textId="77777777" w:rsidR="006B07D1" w:rsidRPr="004065B1" w:rsidRDefault="006B07D1" w:rsidP="008A1BCC">
            <w:r w:rsidRPr="000A066E">
              <w:rPr>
                <w:b/>
              </w:rPr>
              <w:t>IHO Reference</w:t>
            </w:r>
          </w:p>
        </w:tc>
        <w:tc>
          <w:tcPr>
            <w:tcW w:w="2382" w:type="dxa"/>
            <w:shd w:val="clear" w:color="auto" w:fill="CCFFCC"/>
            <w:vAlign w:val="center"/>
          </w:tcPr>
          <w:p w14:paraId="596B1619" w14:textId="77777777" w:rsidR="006B07D1" w:rsidRPr="004065B1" w:rsidRDefault="008C1FCA" w:rsidP="008A1BCC">
            <w:r>
              <w:t>-</w:t>
            </w:r>
          </w:p>
        </w:tc>
      </w:tr>
      <w:tr w:rsidR="006B07D1" w14:paraId="4C31EEA3" w14:textId="77777777" w:rsidTr="008A1BCC">
        <w:trPr>
          <w:tblHeader/>
        </w:trPr>
        <w:tc>
          <w:tcPr>
            <w:tcW w:w="9526" w:type="dxa"/>
            <w:gridSpan w:val="4"/>
            <w:shd w:val="clear" w:color="auto" w:fill="CCFFCC"/>
            <w:vAlign w:val="center"/>
          </w:tcPr>
          <w:p w14:paraId="15788924" w14:textId="77777777" w:rsidR="006B07D1" w:rsidRDefault="006B07D1" w:rsidP="008A1BCC">
            <w:r w:rsidRPr="000A066E">
              <w:rPr>
                <w:b/>
              </w:rPr>
              <w:t>Test description</w:t>
            </w:r>
          </w:p>
        </w:tc>
      </w:tr>
      <w:tr w:rsidR="006B07D1" w14:paraId="4335A670" w14:textId="77777777" w:rsidTr="008A1BCC">
        <w:trPr>
          <w:tblHeader/>
        </w:trPr>
        <w:tc>
          <w:tcPr>
            <w:tcW w:w="9526" w:type="dxa"/>
            <w:gridSpan w:val="4"/>
            <w:vAlign w:val="center"/>
          </w:tcPr>
          <w:p w14:paraId="329CC4C6" w14:textId="77777777" w:rsidR="006B07D1" w:rsidRPr="00E6095F" w:rsidRDefault="008C1FCA" w:rsidP="002164D3">
            <w:pPr>
              <w:jc w:val="left"/>
              <w:rPr>
                <w:i/>
              </w:rPr>
            </w:pPr>
            <w:r w:rsidRPr="00E6095F">
              <w:rPr>
                <w:i/>
              </w:rPr>
              <w:t>Change of display scale by chart scale values and by increments of displayed range values in nautical miles.</w:t>
            </w:r>
          </w:p>
        </w:tc>
      </w:tr>
      <w:tr w:rsidR="006B07D1" w14:paraId="152E21C3" w14:textId="77777777" w:rsidTr="008A1BCC">
        <w:trPr>
          <w:tblHeader/>
        </w:trPr>
        <w:tc>
          <w:tcPr>
            <w:tcW w:w="9526" w:type="dxa"/>
            <w:gridSpan w:val="4"/>
            <w:shd w:val="clear" w:color="auto" w:fill="CCFFCC"/>
            <w:vAlign w:val="center"/>
          </w:tcPr>
          <w:p w14:paraId="7C3EED9A" w14:textId="77777777" w:rsidR="006B07D1" w:rsidRPr="004065B1" w:rsidRDefault="006B07D1" w:rsidP="008A1BCC">
            <w:r w:rsidRPr="000A066E">
              <w:rPr>
                <w:b/>
              </w:rPr>
              <w:t>Setup</w:t>
            </w:r>
          </w:p>
        </w:tc>
      </w:tr>
      <w:tr w:rsidR="006B07D1" w14:paraId="01F90E34" w14:textId="77777777" w:rsidTr="008A1BCC">
        <w:trPr>
          <w:tblHeader/>
        </w:trPr>
        <w:tc>
          <w:tcPr>
            <w:tcW w:w="9526" w:type="dxa"/>
            <w:gridSpan w:val="4"/>
            <w:vAlign w:val="center"/>
          </w:tcPr>
          <w:p w14:paraId="25D1F036" w14:textId="77777777" w:rsidR="006B07D1" w:rsidRPr="00E6095F" w:rsidRDefault="008C1FCA" w:rsidP="008A1BCC">
            <w:pPr>
              <w:rPr>
                <w:i/>
              </w:rPr>
            </w:pPr>
            <w:r w:rsidRPr="00E6095F">
              <w:rPr>
                <w:i/>
              </w:rPr>
              <w:t>Load the cells from 2.1.1 Power Up\ENC_ROOT</w:t>
            </w:r>
          </w:p>
        </w:tc>
      </w:tr>
      <w:tr w:rsidR="006B07D1" w14:paraId="5ABDE4D6" w14:textId="77777777" w:rsidTr="008A1BCC">
        <w:trPr>
          <w:tblHeader/>
        </w:trPr>
        <w:tc>
          <w:tcPr>
            <w:tcW w:w="9526" w:type="dxa"/>
            <w:gridSpan w:val="4"/>
            <w:shd w:val="clear" w:color="auto" w:fill="CCFFCC"/>
            <w:vAlign w:val="center"/>
          </w:tcPr>
          <w:p w14:paraId="4AA2986A" w14:textId="77777777" w:rsidR="006B07D1" w:rsidRPr="004065B1" w:rsidRDefault="006B07D1" w:rsidP="008A1BCC">
            <w:r w:rsidRPr="000A066E">
              <w:rPr>
                <w:b/>
              </w:rPr>
              <w:t>Action</w:t>
            </w:r>
          </w:p>
        </w:tc>
      </w:tr>
      <w:tr w:rsidR="006B07D1" w14:paraId="3648F4AF" w14:textId="77777777" w:rsidTr="008A1BCC">
        <w:trPr>
          <w:tblHeader/>
        </w:trPr>
        <w:tc>
          <w:tcPr>
            <w:tcW w:w="9526" w:type="dxa"/>
            <w:gridSpan w:val="4"/>
            <w:vAlign w:val="center"/>
          </w:tcPr>
          <w:p w14:paraId="4200DDC7" w14:textId="4F151BDE" w:rsidR="006B07D1" w:rsidRPr="00E6095F" w:rsidRDefault="008C1FCA" w:rsidP="00FB6C6D">
            <w:pPr>
              <w:rPr>
                <w:i/>
              </w:rPr>
            </w:pPr>
            <w:r w:rsidRPr="00E6095F">
              <w:rPr>
                <w:i/>
              </w:rPr>
              <w:t xml:space="preserve">Change display scale by chart scale values </w:t>
            </w:r>
            <w:r w:rsidR="00FB6C6D">
              <w:rPr>
                <w:i/>
              </w:rPr>
              <w:t>or</w:t>
            </w:r>
            <w:r w:rsidR="00FB6C6D" w:rsidRPr="00E6095F">
              <w:rPr>
                <w:i/>
              </w:rPr>
              <w:t xml:space="preserve"> </w:t>
            </w:r>
            <w:r w:rsidRPr="00E6095F">
              <w:rPr>
                <w:i/>
              </w:rPr>
              <w:t>by increments of displayed range values in nautical miles.</w:t>
            </w:r>
          </w:p>
        </w:tc>
      </w:tr>
      <w:tr w:rsidR="006B07D1" w14:paraId="4ACEA33A" w14:textId="77777777" w:rsidTr="008A1BCC">
        <w:trPr>
          <w:tblHeader/>
        </w:trPr>
        <w:tc>
          <w:tcPr>
            <w:tcW w:w="9526" w:type="dxa"/>
            <w:gridSpan w:val="4"/>
            <w:shd w:val="clear" w:color="auto" w:fill="CCFFCC"/>
            <w:vAlign w:val="center"/>
          </w:tcPr>
          <w:p w14:paraId="27DFABCD" w14:textId="77777777" w:rsidR="006B07D1" w:rsidRPr="004065B1" w:rsidRDefault="006B07D1" w:rsidP="008A1BCC">
            <w:r w:rsidRPr="000A066E">
              <w:rPr>
                <w:b/>
              </w:rPr>
              <w:t>Results</w:t>
            </w:r>
          </w:p>
        </w:tc>
      </w:tr>
      <w:tr w:rsidR="006B07D1" w14:paraId="0A00113F" w14:textId="77777777" w:rsidTr="008A1BCC">
        <w:trPr>
          <w:tblHeader/>
        </w:trPr>
        <w:tc>
          <w:tcPr>
            <w:tcW w:w="9526" w:type="dxa"/>
            <w:gridSpan w:val="4"/>
            <w:vAlign w:val="center"/>
          </w:tcPr>
          <w:p w14:paraId="7458B40B" w14:textId="77777777" w:rsidR="006B07D1" w:rsidRPr="00E6095F" w:rsidRDefault="008C1FCA" w:rsidP="008A1BCC">
            <w:pPr>
              <w:jc w:val="left"/>
              <w:rPr>
                <w:i/>
              </w:rPr>
            </w:pPr>
            <w:r w:rsidRPr="00E6095F">
              <w:rPr>
                <w:i/>
              </w:rPr>
              <w:t>Confirm that the display changes accordingly.</w:t>
            </w:r>
          </w:p>
        </w:tc>
      </w:tr>
    </w:tbl>
    <w:p w14:paraId="3FA24C1E" w14:textId="77777777" w:rsidR="006B07D1" w:rsidRDefault="006B07D1" w:rsidP="006B07D1"/>
    <w:p w14:paraId="504EF782" w14:textId="77777777" w:rsidR="006B07D1" w:rsidRPr="00CB4150" w:rsidRDefault="006B07D1" w:rsidP="00E30B8F">
      <w:pPr>
        <w:pStyle w:val="Heading3"/>
      </w:pPr>
      <w:r>
        <w:t>Impact of SCAMIN on display</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6B07D1" w14:paraId="1EA88DB1" w14:textId="77777777" w:rsidTr="008A1BCC">
        <w:trPr>
          <w:trHeight w:val="454"/>
          <w:tblHeader/>
        </w:trPr>
        <w:tc>
          <w:tcPr>
            <w:tcW w:w="2381" w:type="dxa"/>
            <w:shd w:val="clear" w:color="auto" w:fill="CCFFCC"/>
            <w:vAlign w:val="center"/>
          </w:tcPr>
          <w:p w14:paraId="007A238D" w14:textId="77777777" w:rsidR="006B07D1" w:rsidRPr="004065B1" w:rsidRDefault="006B07D1" w:rsidP="008A1BCC">
            <w:r w:rsidRPr="000A066E">
              <w:rPr>
                <w:b/>
              </w:rPr>
              <w:t>Test Reference</w:t>
            </w:r>
          </w:p>
        </w:tc>
        <w:tc>
          <w:tcPr>
            <w:tcW w:w="2381" w:type="dxa"/>
            <w:shd w:val="clear" w:color="auto" w:fill="CCFFCC"/>
            <w:vAlign w:val="center"/>
          </w:tcPr>
          <w:p w14:paraId="68B28C39" w14:textId="77777777" w:rsidR="006B07D1" w:rsidRPr="004065B1" w:rsidRDefault="006B07D1" w:rsidP="008A1BCC">
            <w:r>
              <w:t>3.7.</w:t>
            </w:r>
            <w:r w:rsidR="001752C8">
              <w:t>7</w:t>
            </w:r>
          </w:p>
        </w:tc>
        <w:tc>
          <w:tcPr>
            <w:tcW w:w="2382" w:type="dxa"/>
            <w:shd w:val="clear" w:color="auto" w:fill="CCFFCC"/>
            <w:vAlign w:val="center"/>
          </w:tcPr>
          <w:p w14:paraId="24BA42CC" w14:textId="77777777" w:rsidR="006B07D1" w:rsidRPr="004065B1" w:rsidRDefault="006B07D1" w:rsidP="008A1BCC">
            <w:r w:rsidRPr="000A066E">
              <w:rPr>
                <w:b/>
              </w:rPr>
              <w:t>IHO Reference</w:t>
            </w:r>
          </w:p>
        </w:tc>
        <w:tc>
          <w:tcPr>
            <w:tcW w:w="2382" w:type="dxa"/>
            <w:shd w:val="clear" w:color="auto" w:fill="CCFFCC"/>
            <w:vAlign w:val="center"/>
          </w:tcPr>
          <w:p w14:paraId="18A1541E" w14:textId="77777777" w:rsidR="005F250A" w:rsidRDefault="005F250A" w:rsidP="005F250A">
            <w:r>
              <w:t>S-52 10.4.2</w:t>
            </w:r>
          </w:p>
          <w:p w14:paraId="0024CBBC" w14:textId="77777777" w:rsidR="006B07D1" w:rsidRPr="004065B1" w:rsidRDefault="005F250A" w:rsidP="005F250A">
            <w:r>
              <w:t>S-52 10.3.4.4</w:t>
            </w:r>
          </w:p>
        </w:tc>
      </w:tr>
      <w:tr w:rsidR="006B07D1" w14:paraId="027523A7" w14:textId="77777777" w:rsidTr="008A1BCC">
        <w:trPr>
          <w:tblHeader/>
        </w:trPr>
        <w:tc>
          <w:tcPr>
            <w:tcW w:w="9526" w:type="dxa"/>
            <w:gridSpan w:val="4"/>
            <w:shd w:val="clear" w:color="auto" w:fill="CCFFCC"/>
            <w:vAlign w:val="center"/>
          </w:tcPr>
          <w:p w14:paraId="43508117" w14:textId="77777777" w:rsidR="006B07D1" w:rsidRDefault="006B07D1" w:rsidP="008A1BCC">
            <w:r w:rsidRPr="000A066E">
              <w:rPr>
                <w:b/>
              </w:rPr>
              <w:t>Test description</w:t>
            </w:r>
          </w:p>
        </w:tc>
      </w:tr>
      <w:tr w:rsidR="006B07D1" w14:paraId="192F333A" w14:textId="77777777" w:rsidTr="008A1BCC">
        <w:trPr>
          <w:tblHeader/>
        </w:trPr>
        <w:tc>
          <w:tcPr>
            <w:tcW w:w="9526" w:type="dxa"/>
            <w:gridSpan w:val="4"/>
            <w:vAlign w:val="center"/>
          </w:tcPr>
          <w:p w14:paraId="62E57E67" w14:textId="77777777" w:rsidR="006B07D1" w:rsidRPr="00E6095F" w:rsidRDefault="005F250A" w:rsidP="008A1BCC">
            <w:pPr>
              <w:rPr>
                <w:i/>
              </w:rPr>
            </w:pPr>
            <w:r w:rsidRPr="00E6095F">
              <w:rPr>
                <w:i/>
              </w:rPr>
              <w:t>Impact of SCAMIN values on display of charted objects.</w:t>
            </w:r>
          </w:p>
        </w:tc>
      </w:tr>
      <w:tr w:rsidR="006B07D1" w14:paraId="4DC24582" w14:textId="77777777" w:rsidTr="008A1BCC">
        <w:trPr>
          <w:tblHeader/>
        </w:trPr>
        <w:tc>
          <w:tcPr>
            <w:tcW w:w="9526" w:type="dxa"/>
            <w:gridSpan w:val="4"/>
            <w:shd w:val="clear" w:color="auto" w:fill="CCFFCC"/>
            <w:vAlign w:val="center"/>
          </w:tcPr>
          <w:p w14:paraId="42CD0193" w14:textId="77777777" w:rsidR="006B07D1" w:rsidRPr="004065B1" w:rsidRDefault="006B07D1" w:rsidP="008A1BCC">
            <w:r w:rsidRPr="000A066E">
              <w:rPr>
                <w:b/>
              </w:rPr>
              <w:t>Setup</w:t>
            </w:r>
          </w:p>
        </w:tc>
      </w:tr>
      <w:tr w:rsidR="006B07D1" w14:paraId="2BF39D08" w14:textId="77777777" w:rsidTr="008A1BCC">
        <w:trPr>
          <w:tblHeader/>
        </w:trPr>
        <w:tc>
          <w:tcPr>
            <w:tcW w:w="9526" w:type="dxa"/>
            <w:gridSpan w:val="4"/>
            <w:vAlign w:val="center"/>
          </w:tcPr>
          <w:p w14:paraId="30F175A7" w14:textId="77777777" w:rsidR="005F250A" w:rsidRPr="00E6095F" w:rsidRDefault="005F250A" w:rsidP="005F250A">
            <w:pPr>
              <w:rPr>
                <w:i/>
              </w:rPr>
            </w:pPr>
            <w:r w:rsidRPr="00E6095F">
              <w:rPr>
                <w:i/>
              </w:rPr>
              <w:t xml:space="preserve">Load the cell AA3SCAMN.000 from 3.7.7 Scale minimum\ENC_ROOT </w:t>
            </w:r>
          </w:p>
          <w:p w14:paraId="3A3B50F3" w14:textId="25821E53" w:rsidR="005F250A" w:rsidRPr="00E6095F" w:rsidRDefault="005F250A" w:rsidP="005F250A">
            <w:pPr>
              <w:rPr>
                <w:i/>
              </w:rPr>
            </w:pPr>
            <w:r w:rsidRPr="00E6095F">
              <w:rPr>
                <w:i/>
              </w:rPr>
              <w:t xml:space="preserve">Select </w:t>
            </w:r>
            <w:r w:rsidR="007D0469">
              <w:rPr>
                <w:i/>
              </w:rPr>
              <w:t>Display Category</w:t>
            </w:r>
            <w:r w:rsidRPr="00E6095F">
              <w:rPr>
                <w:i/>
              </w:rPr>
              <w:t xml:space="preserve"> Other</w:t>
            </w:r>
          </w:p>
          <w:p w14:paraId="109D467C" w14:textId="1FFCCAAC" w:rsidR="005F250A" w:rsidRPr="00E6095F" w:rsidRDefault="005F250A" w:rsidP="005F250A">
            <w:pPr>
              <w:rPr>
                <w:i/>
              </w:rPr>
            </w:pPr>
            <w:r w:rsidRPr="00E6095F">
              <w:rPr>
                <w:i/>
              </w:rPr>
              <w:t xml:space="preserve">Select </w:t>
            </w:r>
            <w:r w:rsidR="0069033B">
              <w:rPr>
                <w:i/>
              </w:rPr>
              <w:t xml:space="preserve">Safety Contour </w:t>
            </w:r>
            <w:r w:rsidR="00523203">
              <w:rPr>
                <w:i/>
              </w:rPr>
              <w:t>value to</w:t>
            </w:r>
            <w:r w:rsidR="0002581D" w:rsidRPr="00E6095F">
              <w:rPr>
                <w:i/>
              </w:rPr>
              <w:t xml:space="preserve"> </w:t>
            </w:r>
            <w:r w:rsidRPr="00E6095F">
              <w:rPr>
                <w:i/>
              </w:rPr>
              <w:t xml:space="preserve">10 </w:t>
            </w:r>
            <w:r w:rsidR="00E66884">
              <w:rPr>
                <w:i/>
              </w:rPr>
              <w:t>m</w:t>
            </w:r>
          </w:p>
          <w:p w14:paraId="7CA5AC1B" w14:textId="2A2848DC" w:rsidR="005F250A" w:rsidRPr="00E6095F" w:rsidRDefault="005F250A" w:rsidP="005F250A">
            <w:pPr>
              <w:rPr>
                <w:i/>
              </w:rPr>
            </w:pPr>
            <w:r w:rsidRPr="00E6095F">
              <w:rPr>
                <w:i/>
              </w:rPr>
              <w:t xml:space="preserve">Select </w:t>
            </w:r>
            <w:r w:rsidR="0069033B">
              <w:rPr>
                <w:i/>
              </w:rPr>
              <w:t xml:space="preserve">Safety Depth  </w:t>
            </w:r>
            <w:r w:rsidR="00523203">
              <w:rPr>
                <w:i/>
              </w:rPr>
              <w:t>value to</w:t>
            </w:r>
            <w:r w:rsidR="0002581D" w:rsidRPr="00E6095F">
              <w:rPr>
                <w:i/>
              </w:rPr>
              <w:t xml:space="preserve"> </w:t>
            </w:r>
            <w:r w:rsidRPr="00E6095F">
              <w:rPr>
                <w:i/>
              </w:rPr>
              <w:t xml:space="preserve">10 </w:t>
            </w:r>
            <w:r w:rsidR="00E66884">
              <w:rPr>
                <w:i/>
              </w:rPr>
              <w:t>m</w:t>
            </w:r>
          </w:p>
          <w:p w14:paraId="7AC87653" w14:textId="77777777" w:rsidR="005F250A" w:rsidRPr="00E6095F" w:rsidRDefault="005F250A" w:rsidP="005F250A">
            <w:pPr>
              <w:rPr>
                <w:i/>
              </w:rPr>
            </w:pPr>
            <w:r w:rsidRPr="00E6095F">
              <w:rPr>
                <w:i/>
              </w:rPr>
              <w:t>Select Symbolized Boundaries</w:t>
            </w:r>
          </w:p>
          <w:p w14:paraId="77704B5B" w14:textId="77777777" w:rsidR="005F250A" w:rsidRPr="00E6095F" w:rsidRDefault="005F250A" w:rsidP="005F250A">
            <w:pPr>
              <w:rPr>
                <w:i/>
              </w:rPr>
            </w:pPr>
            <w:r w:rsidRPr="00E6095F">
              <w:rPr>
                <w:i/>
              </w:rPr>
              <w:t xml:space="preserve">Select Paper chart symbols </w:t>
            </w:r>
          </w:p>
          <w:p w14:paraId="08C295A5" w14:textId="77777777" w:rsidR="006B07D1" w:rsidRPr="00E6095F" w:rsidRDefault="005F250A" w:rsidP="005F250A">
            <w:pPr>
              <w:rPr>
                <w:i/>
              </w:rPr>
            </w:pPr>
            <w:r w:rsidRPr="00E6095F">
              <w:rPr>
                <w:i/>
              </w:rPr>
              <w:t>Display cell AA3SCAMN at compilation scale (1:90 000)</w:t>
            </w:r>
          </w:p>
        </w:tc>
      </w:tr>
      <w:tr w:rsidR="006B07D1" w14:paraId="00AC0692" w14:textId="77777777" w:rsidTr="008A1BCC">
        <w:trPr>
          <w:tblHeader/>
        </w:trPr>
        <w:tc>
          <w:tcPr>
            <w:tcW w:w="9526" w:type="dxa"/>
            <w:gridSpan w:val="4"/>
            <w:shd w:val="clear" w:color="auto" w:fill="CCFFCC"/>
            <w:vAlign w:val="center"/>
          </w:tcPr>
          <w:p w14:paraId="3BDBF753" w14:textId="77777777" w:rsidR="006B07D1" w:rsidRPr="004065B1" w:rsidRDefault="006B07D1" w:rsidP="008A1BCC">
            <w:r w:rsidRPr="000A066E">
              <w:rPr>
                <w:b/>
              </w:rPr>
              <w:t>Action</w:t>
            </w:r>
          </w:p>
        </w:tc>
      </w:tr>
      <w:tr w:rsidR="006B07D1" w14:paraId="0B63E277" w14:textId="77777777" w:rsidTr="008A1BCC">
        <w:trPr>
          <w:tblHeader/>
        </w:trPr>
        <w:tc>
          <w:tcPr>
            <w:tcW w:w="9526" w:type="dxa"/>
            <w:gridSpan w:val="4"/>
            <w:vAlign w:val="center"/>
          </w:tcPr>
          <w:p w14:paraId="6284B33A" w14:textId="2F4E76A5" w:rsidR="005F250A" w:rsidRPr="00E6095F" w:rsidRDefault="005F250A" w:rsidP="005F250A">
            <w:pPr>
              <w:rPr>
                <w:i/>
              </w:rPr>
            </w:pPr>
            <w:r w:rsidRPr="00E6095F">
              <w:rPr>
                <w:i/>
              </w:rPr>
              <w:t xml:space="preserve">1. Centre the display on position 32°24.000’S </w:t>
            </w:r>
            <w:r w:rsidR="0002581D">
              <w:rPr>
                <w:i/>
              </w:rPr>
              <w:t xml:space="preserve"> </w:t>
            </w:r>
            <w:r w:rsidRPr="00E6095F">
              <w:rPr>
                <w:i/>
              </w:rPr>
              <w:t>60°20.500’E</w:t>
            </w:r>
          </w:p>
          <w:p w14:paraId="17DCAE03" w14:textId="77777777" w:rsidR="005F250A" w:rsidRPr="00E6095F" w:rsidRDefault="005F250A" w:rsidP="005F250A">
            <w:pPr>
              <w:rPr>
                <w:i/>
              </w:rPr>
            </w:pPr>
            <w:r w:rsidRPr="00E6095F">
              <w:rPr>
                <w:i/>
              </w:rPr>
              <w:t>2. Change scale to 1:100 000</w:t>
            </w:r>
          </w:p>
          <w:p w14:paraId="080C6449" w14:textId="77777777" w:rsidR="005F250A" w:rsidRPr="00E6095F" w:rsidRDefault="005F250A" w:rsidP="005F250A">
            <w:pPr>
              <w:rPr>
                <w:i/>
              </w:rPr>
            </w:pPr>
            <w:r w:rsidRPr="00E6095F">
              <w:rPr>
                <w:i/>
              </w:rPr>
              <w:t>3. Change scale to 1:200 000</w:t>
            </w:r>
          </w:p>
          <w:p w14:paraId="5E700B07" w14:textId="55C8C915" w:rsidR="006B07D1" w:rsidRPr="00E6095F" w:rsidRDefault="005F250A" w:rsidP="00825D20">
            <w:pPr>
              <w:rPr>
                <w:i/>
              </w:rPr>
            </w:pPr>
            <w:r w:rsidRPr="00E6095F">
              <w:rPr>
                <w:i/>
              </w:rPr>
              <w:t xml:space="preserve">4. Deselect </w:t>
            </w:r>
            <w:r w:rsidR="00825D20" w:rsidRPr="00E6095F">
              <w:rPr>
                <w:i/>
              </w:rPr>
              <w:t>S</w:t>
            </w:r>
            <w:r w:rsidR="00825D20">
              <w:rPr>
                <w:i/>
              </w:rPr>
              <w:t>CAMIN</w:t>
            </w:r>
          </w:p>
        </w:tc>
      </w:tr>
      <w:tr w:rsidR="006B07D1" w14:paraId="4900DF15" w14:textId="77777777" w:rsidTr="000B5196">
        <w:trPr>
          <w:tblHeader/>
        </w:trPr>
        <w:tc>
          <w:tcPr>
            <w:tcW w:w="9526" w:type="dxa"/>
            <w:gridSpan w:val="4"/>
            <w:tcBorders>
              <w:bottom w:val="single" w:sz="4" w:space="0" w:color="auto"/>
            </w:tcBorders>
            <w:shd w:val="clear" w:color="auto" w:fill="CCFFCC"/>
            <w:vAlign w:val="center"/>
          </w:tcPr>
          <w:p w14:paraId="11F39752" w14:textId="77777777" w:rsidR="006B07D1" w:rsidRPr="004065B1" w:rsidRDefault="006B07D1" w:rsidP="008A1BCC">
            <w:r w:rsidRPr="000A066E">
              <w:rPr>
                <w:b/>
              </w:rPr>
              <w:t>Results</w:t>
            </w:r>
          </w:p>
        </w:tc>
      </w:tr>
      <w:tr w:rsidR="006B07D1" w14:paraId="28EC3251" w14:textId="77777777" w:rsidTr="000B5196">
        <w:trPr>
          <w:tblHeader/>
        </w:trPr>
        <w:tc>
          <w:tcPr>
            <w:tcW w:w="9526" w:type="dxa"/>
            <w:gridSpan w:val="4"/>
            <w:tcBorders>
              <w:bottom w:val="nil"/>
            </w:tcBorders>
            <w:vAlign w:val="center"/>
          </w:tcPr>
          <w:p w14:paraId="417B0E9B" w14:textId="77777777" w:rsidR="006B07D1" w:rsidRPr="00E6095F" w:rsidRDefault="005F250A" w:rsidP="008A1BCC">
            <w:pPr>
              <w:jc w:val="left"/>
              <w:rPr>
                <w:i/>
              </w:rPr>
            </w:pPr>
            <w:r w:rsidRPr="00E6095F">
              <w:rPr>
                <w:i/>
              </w:rPr>
              <w:t>1. All objects shall be shown.</w:t>
            </w:r>
          </w:p>
        </w:tc>
      </w:tr>
      <w:tr w:rsidR="005F250A" w14:paraId="76B4C8CA" w14:textId="77777777" w:rsidTr="000B5196">
        <w:trPr>
          <w:tblHeader/>
        </w:trPr>
        <w:tc>
          <w:tcPr>
            <w:tcW w:w="9526" w:type="dxa"/>
            <w:gridSpan w:val="4"/>
            <w:tcBorders>
              <w:top w:val="nil"/>
            </w:tcBorders>
            <w:vAlign w:val="center"/>
          </w:tcPr>
          <w:p w14:paraId="08531762" w14:textId="77777777" w:rsidR="005F250A" w:rsidRPr="005F250A" w:rsidRDefault="0018522C" w:rsidP="005F250A">
            <w:pPr>
              <w:jc w:val="center"/>
            </w:pPr>
            <w:r>
              <w:rPr>
                <w:noProof/>
                <w:lang w:val="en-US" w:eastAsia="ko-KR"/>
              </w:rPr>
              <w:drawing>
                <wp:inline distT="0" distB="0" distL="0" distR="0" wp14:anchorId="0A3E4747" wp14:editId="124137C7">
                  <wp:extent cx="2257425" cy="2905125"/>
                  <wp:effectExtent l="0" t="0" r="9525" b="9525"/>
                  <wp:docPr id="131" name="Picture 131"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3"/>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2257425" cy="2905125"/>
                          </a:xfrm>
                          <a:prstGeom prst="rect">
                            <a:avLst/>
                          </a:prstGeom>
                          <a:noFill/>
                          <a:ln>
                            <a:noFill/>
                          </a:ln>
                        </pic:spPr>
                      </pic:pic>
                    </a:graphicData>
                  </a:graphic>
                </wp:inline>
              </w:drawing>
            </w:r>
          </w:p>
        </w:tc>
      </w:tr>
    </w:tbl>
    <w:p w14:paraId="1087E472" w14:textId="77777777" w:rsidR="005F250A" w:rsidRDefault="005F250A" w:rsidP="006B07D1"/>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5F250A" w14:paraId="4E543EDB" w14:textId="77777777" w:rsidTr="000B5196">
        <w:trPr>
          <w:tblHeader/>
        </w:trPr>
        <w:tc>
          <w:tcPr>
            <w:tcW w:w="9526" w:type="dxa"/>
            <w:tcBorders>
              <w:bottom w:val="nil"/>
            </w:tcBorders>
            <w:vAlign w:val="center"/>
          </w:tcPr>
          <w:p w14:paraId="4853B504" w14:textId="77777777" w:rsidR="005F250A" w:rsidRPr="00E6095F" w:rsidRDefault="005F250A" w:rsidP="002164D3">
            <w:pPr>
              <w:keepNext/>
              <w:keepLines/>
              <w:jc w:val="left"/>
              <w:rPr>
                <w:i/>
              </w:rPr>
            </w:pPr>
            <w:r w:rsidRPr="00E6095F">
              <w:rPr>
                <w:i/>
              </w:rPr>
              <w:lastRenderedPageBreak/>
              <w:br w:type="page"/>
              <w:t>2. All objects shall be shown</w:t>
            </w:r>
          </w:p>
        </w:tc>
      </w:tr>
      <w:tr w:rsidR="005F250A" w14:paraId="158605A8" w14:textId="77777777" w:rsidTr="000B5196">
        <w:trPr>
          <w:tblHeader/>
        </w:trPr>
        <w:tc>
          <w:tcPr>
            <w:tcW w:w="9526" w:type="dxa"/>
            <w:tcBorders>
              <w:top w:val="nil"/>
              <w:bottom w:val="nil"/>
            </w:tcBorders>
            <w:vAlign w:val="center"/>
          </w:tcPr>
          <w:p w14:paraId="10FC40B0" w14:textId="77777777" w:rsidR="005F250A" w:rsidRDefault="0018522C" w:rsidP="00D9584F">
            <w:pPr>
              <w:jc w:val="center"/>
            </w:pPr>
            <w:r>
              <w:rPr>
                <w:noProof/>
                <w:lang w:val="en-US" w:eastAsia="ko-KR"/>
              </w:rPr>
              <w:drawing>
                <wp:inline distT="0" distB="0" distL="0" distR="0" wp14:anchorId="6B057D9F" wp14:editId="4CB11CAB">
                  <wp:extent cx="2095500" cy="3429000"/>
                  <wp:effectExtent l="0" t="0" r="0" b="0"/>
                  <wp:docPr id="132" name="Picture 132"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3"/>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2095500" cy="3429000"/>
                          </a:xfrm>
                          <a:prstGeom prst="rect">
                            <a:avLst/>
                          </a:prstGeom>
                          <a:noFill/>
                          <a:ln>
                            <a:noFill/>
                          </a:ln>
                        </pic:spPr>
                      </pic:pic>
                    </a:graphicData>
                  </a:graphic>
                </wp:inline>
              </w:drawing>
            </w:r>
          </w:p>
          <w:p w14:paraId="384A4D58" w14:textId="77777777" w:rsidR="000B5196" w:rsidRPr="005F250A" w:rsidRDefault="000B5196" w:rsidP="00D9584F">
            <w:pPr>
              <w:jc w:val="center"/>
            </w:pPr>
          </w:p>
        </w:tc>
      </w:tr>
      <w:tr w:rsidR="005F250A" w14:paraId="2E044C3F" w14:textId="77777777" w:rsidTr="000B5196">
        <w:trPr>
          <w:tblHeader/>
        </w:trPr>
        <w:tc>
          <w:tcPr>
            <w:tcW w:w="9526" w:type="dxa"/>
            <w:tcBorders>
              <w:top w:val="nil"/>
              <w:left w:val="single" w:sz="4" w:space="0" w:color="auto"/>
              <w:bottom w:val="nil"/>
              <w:right w:val="single" w:sz="4" w:space="0" w:color="auto"/>
            </w:tcBorders>
            <w:vAlign w:val="center"/>
          </w:tcPr>
          <w:p w14:paraId="5193CBF5" w14:textId="77777777" w:rsidR="005F250A" w:rsidRPr="00E6095F" w:rsidRDefault="005F250A" w:rsidP="005F250A">
            <w:pPr>
              <w:jc w:val="left"/>
              <w:rPr>
                <w:i/>
              </w:rPr>
            </w:pPr>
            <w:r w:rsidRPr="00E6095F">
              <w:rPr>
                <w:i/>
              </w:rPr>
              <w:t>3. The objects with SCAMIN values of 119 000 and 179 999 shall not be shown.</w:t>
            </w:r>
          </w:p>
        </w:tc>
      </w:tr>
      <w:tr w:rsidR="005F250A" w14:paraId="6B5C8129" w14:textId="77777777" w:rsidTr="000B5196">
        <w:trPr>
          <w:tblHeader/>
        </w:trPr>
        <w:tc>
          <w:tcPr>
            <w:tcW w:w="9526" w:type="dxa"/>
            <w:tcBorders>
              <w:top w:val="nil"/>
              <w:left w:val="single" w:sz="4" w:space="0" w:color="auto"/>
              <w:bottom w:val="nil"/>
              <w:right w:val="single" w:sz="4" w:space="0" w:color="auto"/>
            </w:tcBorders>
            <w:vAlign w:val="center"/>
          </w:tcPr>
          <w:p w14:paraId="75EDE958" w14:textId="77777777" w:rsidR="005F250A" w:rsidRDefault="0018522C" w:rsidP="00D9584F">
            <w:pPr>
              <w:jc w:val="center"/>
            </w:pPr>
            <w:r>
              <w:rPr>
                <w:noProof/>
                <w:lang w:val="en-US" w:eastAsia="ko-KR"/>
              </w:rPr>
              <w:drawing>
                <wp:inline distT="0" distB="0" distL="0" distR="0" wp14:anchorId="41A5B924" wp14:editId="0DBC7EEF">
                  <wp:extent cx="1485900" cy="2152650"/>
                  <wp:effectExtent l="0" t="0" r="0" b="0"/>
                  <wp:docPr id="133" name="Picture 133"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3"/>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1485900" cy="2152650"/>
                          </a:xfrm>
                          <a:prstGeom prst="rect">
                            <a:avLst/>
                          </a:prstGeom>
                          <a:noFill/>
                          <a:ln>
                            <a:noFill/>
                          </a:ln>
                        </pic:spPr>
                      </pic:pic>
                    </a:graphicData>
                  </a:graphic>
                </wp:inline>
              </w:drawing>
            </w:r>
          </w:p>
          <w:p w14:paraId="431DDAB7" w14:textId="77777777" w:rsidR="000B5196" w:rsidRPr="005F250A" w:rsidRDefault="000B5196" w:rsidP="00D9584F">
            <w:pPr>
              <w:jc w:val="center"/>
            </w:pPr>
          </w:p>
        </w:tc>
      </w:tr>
      <w:tr w:rsidR="005F250A" w14:paraId="19E65E5C" w14:textId="77777777" w:rsidTr="000B5196">
        <w:trPr>
          <w:tblHeader/>
        </w:trPr>
        <w:tc>
          <w:tcPr>
            <w:tcW w:w="9526" w:type="dxa"/>
            <w:tcBorders>
              <w:top w:val="nil"/>
              <w:left w:val="single" w:sz="4" w:space="0" w:color="auto"/>
              <w:bottom w:val="nil"/>
              <w:right w:val="single" w:sz="4" w:space="0" w:color="auto"/>
            </w:tcBorders>
            <w:vAlign w:val="center"/>
          </w:tcPr>
          <w:p w14:paraId="56D3E433" w14:textId="77777777" w:rsidR="005F250A" w:rsidRPr="00E6095F" w:rsidRDefault="005F250A" w:rsidP="005F250A">
            <w:pPr>
              <w:jc w:val="left"/>
              <w:rPr>
                <w:i/>
              </w:rPr>
            </w:pPr>
            <w:r w:rsidRPr="00E6095F">
              <w:rPr>
                <w:i/>
              </w:rPr>
              <w:t>4. All objects shall be shown</w:t>
            </w:r>
          </w:p>
        </w:tc>
      </w:tr>
      <w:tr w:rsidR="005F250A" w14:paraId="6C9ECD2F" w14:textId="77777777" w:rsidTr="000B5196">
        <w:trPr>
          <w:tblHeader/>
        </w:trPr>
        <w:tc>
          <w:tcPr>
            <w:tcW w:w="9526" w:type="dxa"/>
            <w:tcBorders>
              <w:top w:val="nil"/>
              <w:left w:val="single" w:sz="4" w:space="0" w:color="auto"/>
              <w:bottom w:val="single" w:sz="4" w:space="0" w:color="auto"/>
              <w:right w:val="single" w:sz="4" w:space="0" w:color="auto"/>
            </w:tcBorders>
            <w:vAlign w:val="center"/>
          </w:tcPr>
          <w:p w14:paraId="35BE9D21" w14:textId="77777777" w:rsidR="005F250A" w:rsidRPr="005F250A" w:rsidRDefault="0018522C" w:rsidP="00D9584F">
            <w:pPr>
              <w:jc w:val="center"/>
            </w:pPr>
            <w:r>
              <w:rPr>
                <w:noProof/>
                <w:lang w:val="en-US" w:eastAsia="ko-KR"/>
              </w:rPr>
              <w:drawing>
                <wp:inline distT="0" distB="0" distL="0" distR="0" wp14:anchorId="135E5D09" wp14:editId="2623DD51">
                  <wp:extent cx="1438275" cy="1924050"/>
                  <wp:effectExtent l="0" t="0" r="9525" b="0"/>
                  <wp:docPr id="134" name="Picture 134"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3"/>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1438275" cy="1924050"/>
                          </a:xfrm>
                          <a:prstGeom prst="rect">
                            <a:avLst/>
                          </a:prstGeom>
                          <a:noFill/>
                          <a:ln>
                            <a:noFill/>
                          </a:ln>
                        </pic:spPr>
                      </pic:pic>
                    </a:graphicData>
                  </a:graphic>
                </wp:inline>
              </w:drawing>
            </w:r>
          </w:p>
        </w:tc>
      </w:tr>
    </w:tbl>
    <w:p w14:paraId="233267E1" w14:textId="77777777" w:rsidR="005F250A" w:rsidRDefault="005F250A" w:rsidP="006B07D1"/>
    <w:p w14:paraId="5FC7FA7A" w14:textId="77777777" w:rsidR="006B07D1" w:rsidRDefault="005F250A" w:rsidP="00E30B8F">
      <w:pPr>
        <w:pStyle w:val="Heading2"/>
      </w:pPr>
      <w:r>
        <w:br w:type="page"/>
      </w:r>
      <w:bookmarkStart w:id="271" w:name="_Toc120212612"/>
      <w:r w:rsidR="006B07D1">
        <w:lastRenderedPageBreak/>
        <w:t>Additional Display Functions</w:t>
      </w:r>
      <w:bookmarkEnd w:id="271"/>
    </w:p>
    <w:p w14:paraId="15E10F10" w14:textId="77E0C425" w:rsidR="006B07D1" w:rsidRPr="00CB4150" w:rsidRDefault="006B07D1" w:rsidP="00E30B8F">
      <w:pPr>
        <w:pStyle w:val="Heading3"/>
      </w:pPr>
      <w:r>
        <w:t>Marine</w:t>
      </w:r>
      <w:r w:rsidR="001D21FC">
        <w:t>r</w:t>
      </w:r>
      <w:r>
        <w:t>s’ objects</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6B07D1" w14:paraId="3631EE60" w14:textId="77777777" w:rsidTr="008A1BCC">
        <w:trPr>
          <w:trHeight w:val="454"/>
          <w:tblHeader/>
        </w:trPr>
        <w:tc>
          <w:tcPr>
            <w:tcW w:w="2381" w:type="dxa"/>
            <w:shd w:val="clear" w:color="auto" w:fill="CCFFCC"/>
            <w:vAlign w:val="center"/>
          </w:tcPr>
          <w:p w14:paraId="760B8C23" w14:textId="77777777" w:rsidR="006B07D1" w:rsidRPr="004065B1" w:rsidRDefault="006B07D1" w:rsidP="008A1BCC">
            <w:r w:rsidRPr="000A066E">
              <w:rPr>
                <w:b/>
              </w:rPr>
              <w:t>Test Reference</w:t>
            </w:r>
          </w:p>
        </w:tc>
        <w:tc>
          <w:tcPr>
            <w:tcW w:w="2381" w:type="dxa"/>
            <w:shd w:val="clear" w:color="auto" w:fill="CCFFCC"/>
            <w:vAlign w:val="center"/>
          </w:tcPr>
          <w:p w14:paraId="340C04D0" w14:textId="77777777" w:rsidR="006B07D1" w:rsidRPr="004065B1" w:rsidRDefault="006B07D1" w:rsidP="008A1BCC">
            <w:r>
              <w:t>3.8.1</w:t>
            </w:r>
          </w:p>
        </w:tc>
        <w:tc>
          <w:tcPr>
            <w:tcW w:w="2382" w:type="dxa"/>
            <w:shd w:val="clear" w:color="auto" w:fill="CCFFCC"/>
            <w:vAlign w:val="center"/>
          </w:tcPr>
          <w:p w14:paraId="4C218132" w14:textId="77777777" w:rsidR="006B07D1" w:rsidRPr="004065B1" w:rsidRDefault="006B07D1" w:rsidP="008A1BCC">
            <w:r w:rsidRPr="000A066E">
              <w:rPr>
                <w:b/>
              </w:rPr>
              <w:t>IHO Reference</w:t>
            </w:r>
          </w:p>
        </w:tc>
        <w:tc>
          <w:tcPr>
            <w:tcW w:w="2382" w:type="dxa"/>
            <w:shd w:val="clear" w:color="auto" w:fill="CCFFCC"/>
            <w:vAlign w:val="center"/>
          </w:tcPr>
          <w:p w14:paraId="3C6628A4" w14:textId="77777777" w:rsidR="006B07D1" w:rsidRPr="004065B1" w:rsidRDefault="006B07D1" w:rsidP="006B07D1">
            <w:r w:rsidRPr="00A94802">
              <w:t>S-</w:t>
            </w:r>
            <w:r>
              <w:t>52 Part II</w:t>
            </w:r>
          </w:p>
        </w:tc>
      </w:tr>
      <w:tr w:rsidR="006B07D1" w14:paraId="79385B29" w14:textId="77777777" w:rsidTr="008A1BCC">
        <w:trPr>
          <w:tblHeader/>
        </w:trPr>
        <w:tc>
          <w:tcPr>
            <w:tcW w:w="9526" w:type="dxa"/>
            <w:gridSpan w:val="4"/>
            <w:shd w:val="clear" w:color="auto" w:fill="CCFFCC"/>
            <w:vAlign w:val="center"/>
          </w:tcPr>
          <w:p w14:paraId="3492A7B3" w14:textId="77777777" w:rsidR="006B07D1" w:rsidRDefault="006B07D1" w:rsidP="008A1BCC">
            <w:r w:rsidRPr="000A066E">
              <w:rPr>
                <w:b/>
              </w:rPr>
              <w:t>Test description</w:t>
            </w:r>
          </w:p>
        </w:tc>
      </w:tr>
      <w:tr w:rsidR="006B07D1" w14:paraId="74ACA384" w14:textId="77777777" w:rsidTr="008A1BCC">
        <w:trPr>
          <w:tblHeader/>
        </w:trPr>
        <w:tc>
          <w:tcPr>
            <w:tcW w:w="9526" w:type="dxa"/>
            <w:gridSpan w:val="4"/>
            <w:vAlign w:val="center"/>
          </w:tcPr>
          <w:p w14:paraId="020E2BA2" w14:textId="77777777" w:rsidR="006B07D1" w:rsidRPr="00E6095F" w:rsidRDefault="00D86784" w:rsidP="008A1BCC">
            <w:pPr>
              <w:rPr>
                <w:i/>
              </w:rPr>
            </w:pPr>
            <w:r w:rsidRPr="00E6095F">
              <w:rPr>
                <w:i/>
              </w:rPr>
              <w:t>The display of Mariners’ Features.</w:t>
            </w:r>
          </w:p>
        </w:tc>
      </w:tr>
      <w:tr w:rsidR="006B07D1" w14:paraId="7DA04C08" w14:textId="77777777" w:rsidTr="008A1BCC">
        <w:trPr>
          <w:tblHeader/>
        </w:trPr>
        <w:tc>
          <w:tcPr>
            <w:tcW w:w="9526" w:type="dxa"/>
            <w:gridSpan w:val="4"/>
            <w:shd w:val="clear" w:color="auto" w:fill="CCFFCC"/>
            <w:vAlign w:val="center"/>
          </w:tcPr>
          <w:p w14:paraId="1E09EB9B" w14:textId="77777777" w:rsidR="006B07D1" w:rsidRPr="004065B1" w:rsidRDefault="006B07D1" w:rsidP="008A1BCC">
            <w:r w:rsidRPr="000A066E">
              <w:rPr>
                <w:b/>
              </w:rPr>
              <w:t>Setup</w:t>
            </w:r>
          </w:p>
        </w:tc>
      </w:tr>
      <w:tr w:rsidR="006B07D1" w14:paraId="399818C9" w14:textId="77777777" w:rsidTr="008A1BCC">
        <w:trPr>
          <w:tblHeader/>
        </w:trPr>
        <w:tc>
          <w:tcPr>
            <w:tcW w:w="9526" w:type="dxa"/>
            <w:gridSpan w:val="4"/>
            <w:vAlign w:val="center"/>
          </w:tcPr>
          <w:p w14:paraId="0991CDFD" w14:textId="77777777" w:rsidR="006B07D1" w:rsidRPr="00E6095F" w:rsidRDefault="00D86784" w:rsidP="008A1BCC">
            <w:pPr>
              <w:rPr>
                <w:i/>
              </w:rPr>
            </w:pPr>
            <w:r w:rsidRPr="00E6095F">
              <w:rPr>
                <w:i/>
              </w:rPr>
              <w:t>Load the following cell 2.1.1 Power Up\ENC_ROOT\GB4X0000.000</w:t>
            </w:r>
          </w:p>
        </w:tc>
      </w:tr>
      <w:tr w:rsidR="006B07D1" w14:paraId="426F741B" w14:textId="77777777" w:rsidTr="008A1BCC">
        <w:trPr>
          <w:tblHeader/>
        </w:trPr>
        <w:tc>
          <w:tcPr>
            <w:tcW w:w="9526" w:type="dxa"/>
            <w:gridSpan w:val="4"/>
            <w:shd w:val="clear" w:color="auto" w:fill="CCFFCC"/>
            <w:vAlign w:val="center"/>
          </w:tcPr>
          <w:p w14:paraId="1AFBA180" w14:textId="77777777" w:rsidR="006B07D1" w:rsidRPr="004065B1" w:rsidRDefault="006B07D1" w:rsidP="008A1BCC">
            <w:r w:rsidRPr="000A066E">
              <w:rPr>
                <w:b/>
              </w:rPr>
              <w:t>Action</w:t>
            </w:r>
          </w:p>
        </w:tc>
      </w:tr>
      <w:tr w:rsidR="006B07D1" w14:paraId="2728EE00" w14:textId="77777777" w:rsidTr="008A1BCC">
        <w:trPr>
          <w:tblHeader/>
        </w:trPr>
        <w:tc>
          <w:tcPr>
            <w:tcW w:w="9526" w:type="dxa"/>
            <w:gridSpan w:val="4"/>
            <w:vAlign w:val="center"/>
          </w:tcPr>
          <w:p w14:paraId="48C60A06" w14:textId="77777777" w:rsidR="00D86784" w:rsidRPr="00E6095F" w:rsidRDefault="00D86784" w:rsidP="00D86784">
            <w:pPr>
              <w:rPr>
                <w:i/>
              </w:rPr>
            </w:pPr>
            <w:r w:rsidRPr="00E6095F">
              <w:rPr>
                <w:i/>
              </w:rPr>
              <w:t>1. Create a Mariner’s object of type point.</w:t>
            </w:r>
          </w:p>
          <w:p w14:paraId="707B5654" w14:textId="77777777" w:rsidR="00D86784" w:rsidRPr="00E6095F" w:rsidRDefault="00D86784" w:rsidP="00D86784">
            <w:pPr>
              <w:rPr>
                <w:i/>
              </w:rPr>
            </w:pPr>
            <w:r w:rsidRPr="00E6095F">
              <w:rPr>
                <w:i/>
              </w:rPr>
              <w:t>2. Create 10 Mariner’s object of type line.</w:t>
            </w:r>
          </w:p>
          <w:p w14:paraId="46ABBFAA" w14:textId="77777777" w:rsidR="00D86784" w:rsidRPr="00E6095F" w:rsidRDefault="00D86784" w:rsidP="00D86784">
            <w:pPr>
              <w:rPr>
                <w:i/>
              </w:rPr>
            </w:pPr>
            <w:r w:rsidRPr="00E6095F">
              <w:rPr>
                <w:i/>
              </w:rPr>
              <w:t>3. Create a Mariner’s object of type area.</w:t>
            </w:r>
          </w:p>
          <w:p w14:paraId="45E4AD02" w14:textId="50114FA7" w:rsidR="00D86784" w:rsidRPr="00E6095F" w:rsidRDefault="00D86784" w:rsidP="00D86784">
            <w:pPr>
              <w:rPr>
                <w:i/>
              </w:rPr>
            </w:pPr>
            <w:r w:rsidRPr="00E6095F">
              <w:rPr>
                <w:i/>
              </w:rPr>
              <w:t>4. Specify a fill style as described in S-52, 2.3.1b for the created area object.</w:t>
            </w:r>
          </w:p>
          <w:p w14:paraId="70CDEDCE" w14:textId="77777777" w:rsidR="006B07D1" w:rsidRPr="00E6095F" w:rsidRDefault="00D86784" w:rsidP="00D86784">
            <w:pPr>
              <w:rPr>
                <w:i/>
              </w:rPr>
            </w:pPr>
            <w:r w:rsidRPr="00E6095F">
              <w:rPr>
                <w:i/>
              </w:rPr>
              <w:t>5. Add 25 characters of text on a Mariner’s object.</w:t>
            </w:r>
          </w:p>
        </w:tc>
      </w:tr>
      <w:tr w:rsidR="006B07D1" w14:paraId="5CBC213F" w14:textId="77777777" w:rsidTr="008A1BCC">
        <w:trPr>
          <w:tblHeader/>
        </w:trPr>
        <w:tc>
          <w:tcPr>
            <w:tcW w:w="9526" w:type="dxa"/>
            <w:gridSpan w:val="4"/>
            <w:shd w:val="clear" w:color="auto" w:fill="CCFFCC"/>
            <w:vAlign w:val="center"/>
          </w:tcPr>
          <w:p w14:paraId="683F3AB5" w14:textId="77777777" w:rsidR="006B07D1" w:rsidRPr="004065B1" w:rsidRDefault="006B07D1" w:rsidP="008A1BCC">
            <w:r w:rsidRPr="000A066E">
              <w:rPr>
                <w:b/>
              </w:rPr>
              <w:t>Results</w:t>
            </w:r>
          </w:p>
        </w:tc>
      </w:tr>
      <w:tr w:rsidR="006B07D1" w14:paraId="79170F6E" w14:textId="77777777" w:rsidTr="008A1BCC">
        <w:trPr>
          <w:tblHeader/>
        </w:trPr>
        <w:tc>
          <w:tcPr>
            <w:tcW w:w="9526" w:type="dxa"/>
            <w:gridSpan w:val="4"/>
            <w:vAlign w:val="center"/>
          </w:tcPr>
          <w:p w14:paraId="38545284" w14:textId="77777777" w:rsidR="00D86784" w:rsidRPr="00E6095F" w:rsidRDefault="00D86784" w:rsidP="00D86784">
            <w:pPr>
              <w:jc w:val="left"/>
              <w:rPr>
                <w:i/>
              </w:rPr>
            </w:pPr>
            <w:r w:rsidRPr="00E6095F">
              <w:rPr>
                <w:i/>
              </w:rPr>
              <w:t xml:space="preserve">Check that all information added by the Mariner (items 1-5) is distinguishable. </w:t>
            </w:r>
          </w:p>
          <w:p w14:paraId="15EE699F" w14:textId="77777777" w:rsidR="00D86784" w:rsidRPr="00E6095F" w:rsidRDefault="00D86784" w:rsidP="00D86784">
            <w:pPr>
              <w:jc w:val="left"/>
              <w:rPr>
                <w:i/>
              </w:rPr>
            </w:pPr>
            <w:r w:rsidRPr="00E6095F">
              <w:rPr>
                <w:i/>
              </w:rPr>
              <w:t xml:space="preserve">Check that all of these objects can be added to the SENC. </w:t>
            </w:r>
          </w:p>
          <w:p w14:paraId="7656C02A" w14:textId="77777777" w:rsidR="006B07D1" w:rsidRPr="00E6095F" w:rsidRDefault="00D86784" w:rsidP="00D86784">
            <w:pPr>
              <w:jc w:val="left"/>
              <w:rPr>
                <w:i/>
              </w:rPr>
            </w:pPr>
            <w:r w:rsidRPr="00E6095F">
              <w:rPr>
                <w:i/>
              </w:rPr>
              <w:t>Recall them from the SENC and check that they may be deleted.</w:t>
            </w:r>
          </w:p>
        </w:tc>
      </w:tr>
    </w:tbl>
    <w:p w14:paraId="04B7D8B0" w14:textId="77777777" w:rsidR="006B07D1" w:rsidRDefault="006B07D1" w:rsidP="006B07D1"/>
    <w:p w14:paraId="1C0096CE" w14:textId="77777777" w:rsidR="006B07D1" w:rsidRPr="00CB4150" w:rsidRDefault="006B07D1" w:rsidP="00E30B8F">
      <w:pPr>
        <w:pStyle w:val="Heading3"/>
      </w:pPr>
      <w:r>
        <w:t>Adjustment of depth information by tidal height</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6B07D1" w14:paraId="590297EA" w14:textId="77777777" w:rsidTr="008A1BCC">
        <w:trPr>
          <w:trHeight w:val="454"/>
          <w:tblHeader/>
        </w:trPr>
        <w:tc>
          <w:tcPr>
            <w:tcW w:w="2381" w:type="dxa"/>
            <w:shd w:val="clear" w:color="auto" w:fill="CCFFCC"/>
            <w:vAlign w:val="center"/>
          </w:tcPr>
          <w:p w14:paraId="5DA61F85" w14:textId="77777777" w:rsidR="006B07D1" w:rsidRPr="004065B1" w:rsidRDefault="006B07D1" w:rsidP="008A1BCC">
            <w:r w:rsidRPr="000A066E">
              <w:rPr>
                <w:b/>
              </w:rPr>
              <w:t>Test Reference</w:t>
            </w:r>
          </w:p>
        </w:tc>
        <w:tc>
          <w:tcPr>
            <w:tcW w:w="2381" w:type="dxa"/>
            <w:shd w:val="clear" w:color="auto" w:fill="CCFFCC"/>
            <w:vAlign w:val="center"/>
          </w:tcPr>
          <w:p w14:paraId="4914247B" w14:textId="77777777" w:rsidR="006B07D1" w:rsidRPr="004065B1" w:rsidRDefault="006B07D1" w:rsidP="008A1BCC">
            <w:r>
              <w:t>3.8.</w:t>
            </w:r>
            <w:r w:rsidR="001752C8">
              <w:t>2</w:t>
            </w:r>
          </w:p>
        </w:tc>
        <w:tc>
          <w:tcPr>
            <w:tcW w:w="2382" w:type="dxa"/>
            <w:shd w:val="clear" w:color="auto" w:fill="CCFFCC"/>
            <w:vAlign w:val="center"/>
          </w:tcPr>
          <w:p w14:paraId="24C8637E" w14:textId="77777777" w:rsidR="006B07D1" w:rsidRPr="004065B1" w:rsidRDefault="006B07D1" w:rsidP="008A1BCC">
            <w:r w:rsidRPr="000A066E">
              <w:rPr>
                <w:b/>
              </w:rPr>
              <w:t>IHO Reference</w:t>
            </w:r>
          </w:p>
        </w:tc>
        <w:tc>
          <w:tcPr>
            <w:tcW w:w="2382" w:type="dxa"/>
            <w:shd w:val="clear" w:color="auto" w:fill="CCFFCC"/>
            <w:vAlign w:val="center"/>
          </w:tcPr>
          <w:p w14:paraId="369DA653" w14:textId="12D70213" w:rsidR="006B07D1" w:rsidRPr="004065B1" w:rsidRDefault="006B07D1" w:rsidP="008A1BCC">
            <w:r w:rsidRPr="00A94802">
              <w:t>S-</w:t>
            </w:r>
            <w:r>
              <w:t xml:space="preserve">52 </w:t>
            </w:r>
            <w:r w:rsidR="00FB6C6D" w:rsidRPr="00FB6C6D">
              <w:t>Main document Ed 6.1.0, 1.2 (f)</w:t>
            </w:r>
          </w:p>
        </w:tc>
      </w:tr>
      <w:tr w:rsidR="006B07D1" w14:paraId="114FFF6B" w14:textId="77777777" w:rsidTr="008A1BCC">
        <w:trPr>
          <w:tblHeader/>
        </w:trPr>
        <w:tc>
          <w:tcPr>
            <w:tcW w:w="9526" w:type="dxa"/>
            <w:gridSpan w:val="4"/>
            <w:shd w:val="clear" w:color="auto" w:fill="CCFFCC"/>
            <w:vAlign w:val="center"/>
          </w:tcPr>
          <w:p w14:paraId="538ADD13" w14:textId="77777777" w:rsidR="006B07D1" w:rsidRDefault="006B07D1" w:rsidP="008A1BCC">
            <w:r w:rsidRPr="000A066E">
              <w:rPr>
                <w:b/>
              </w:rPr>
              <w:t>Test description</w:t>
            </w:r>
          </w:p>
        </w:tc>
      </w:tr>
      <w:tr w:rsidR="006B07D1" w14:paraId="1EB8BFB3" w14:textId="77777777" w:rsidTr="008A1BCC">
        <w:trPr>
          <w:tblHeader/>
        </w:trPr>
        <w:tc>
          <w:tcPr>
            <w:tcW w:w="9526" w:type="dxa"/>
            <w:gridSpan w:val="4"/>
            <w:vAlign w:val="center"/>
          </w:tcPr>
          <w:p w14:paraId="4506535C" w14:textId="77777777" w:rsidR="006B07D1" w:rsidRPr="00E6095F" w:rsidRDefault="00D86784" w:rsidP="008A1BCC">
            <w:pPr>
              <w:rPr>
                <w:i/>
              </w:rPr>
            </w:pPr>
            <w:r w:rsidRPr="00E6095F">
              <w:rPr>
                <w:i/>
              </w:rPr>
              <w:t>Depth information is not affected by tidal height information.</w:t>
            </w:r>
          </w:p>
        </w:tc>
      </w:tr>
      <w:tr w:rsidR="006B07D1" w14:paraId="5C737FE5" w14:textId="77777777" w:rsidTr="008A1BCC">
        <w:trPr>
          <w:tblHeader/>
        </w:trPr>
        <w:tc>
          <w:tcPr>
            <w:tcW w:w="9526" w:type="dxa"/>
            <w:gridSpan w:val="4"/>
            <w:shd w:val="clear" w:color="auto" w:fill="CCFFCC"/>
            <w:vAlign w:val="center"/>
          </w:tcPr>
          <w:p w14:paraId="309EF03F" w14:textId="77777777" w:rsidR="006B07D1" w:rsidRPr="004065B1" w:rsidRDefault="006B07D1" w:rsidP="008A1BCC">
            <w:r w:rsidRPr="000A066E">
              <w:rPr>
                <w:b/>
              </w:rPr>
              <w:t>Setup</w:t>
            </w:r>
          </w:p>
        </w:tc>
      </w:tr>
      <w:tr w:rsidR="006B07D1" w14:paraId="19DBC55F" w14:textId="77777777" w:rsidTr="008A1BCC">
        <w:trPr>
          <w:tblHeader/>
        </w:trPr>
        <w:tc>
          <w:tcPr>
            <w:tcW w:w="9526" w:type="dxa"/>
            <w:gridSpan w:val="4"/>
            <w:vAlign w:val="center"/>
          </w:tcPr>
          <w:p w14:paraId="55FE5A51" w14:textId="77777777" w:rsidR="006B07D1" w:rsidRPr="00E6095F" w:rsidRDefault="00D86784" w:rsidP="008A1BCC">
            <w:pPr>
              <w:rPr>
                <w:i/>
              </w:rPr>
            </w:pPr>
            <w:r w:rsidRPr="00E6095F">
              <w:rPr>
                <w:i/>
              </w:rPr>
              <w:t>Load the following cell 2.1.1 Power Up\ENC_ROOT\GB4X0000.000</w:t>
            </w:r>
          </w:p>
        </w:tc>
      </w:tr>
      <w:tr w:rsidR="006B07D1" w14:paraId="7E966302" w14:textId="77777777" w:rsidTr="008A1BCC">
        <w:trPr>
          <w:tblHeader/>
        </w:trPr>
        <w:tc>
          <w:tcPr>
            <w:tcW w:w="9526" w:type="dxa"/>
            <w:gridSpan w:val="4"/>
            <w:shd w:val="clear" w:color="auto" w:fill="CCFFCC"/>
            <w:vAlign w:val="center"/>
          </w:tcPr>
          <w:p w14:paraId="1F2F8F3A" w14:textId="77777777" w:rsidR="006B07D1" w:rsidRPr="004065B1" w:rsidRDefault="006B07D1" w:rsidP="008A1BCC">
            <w:r w:rsidRPr="000A066E">
              <w:rPr>
                <w:b/>
              </w:rPr>
              <w:t>Action</w:t>
            </w:r>
          </w:p>
        </w:tc>
      </w:tr>
      <w:tr w:rsidR="006B07D1" w14:paraId="2E0AEF25" w14:textId="77777777" w:rsidTr="008A1BCC">
        <w:trPr>
          <w:tblHeader/>
        </w:trPr>
        <w:tc>
          <w:tcPr>
            <w:tcW w:w="9526" w:type="dxa"/>
            <w:gridSpan w:val="4"/>
            <w:vAlign w:val="center"/>
          </w:tcPr>
          <w:p w14:paraId="6A6133BE" w14:textId="77777777" w:rsidR="006B07D1" w:rsidRPr="00E6095F" w:rsidRDefault="00D86784" w:rsidP="008A1BCC">
            <w:pPr>
              <w:rPr>
                <w:i/>
              </w:rPr>
            </w:pPr>
            <w:r w:rsidRPr="00E6095F">
              <w:rPr>
                <w:i/>
              </w:rPr>
              <w:t>Confirm by analytical evaluation that depth information is not affected by tidal height.</w:t>
            </w:r>
          </w:p>
        </w:tc>
      </w:tr>
      <w:tr w:rsidR="006B07D1" w14:paraId="32323D58" w14:textId="77777777" w:rsidTr="008A1BCC">
        <w:trPr>
          <w:tblHeader/>
        </w:trPr>
        <w:tc>
          <w:tcPr>
            <w:tcW w:w="9526" w:type="dxa"/>
            <w:gridSpan w:val="4"/>
            <w:shd w:val="clear" w:color="auto" w:fill="CCFFCC"/>
            <w:vAlign w:val="center"/>
          </w:tcPr>
          <w:p w14:paraId="7485203A" w14:textId="77777777" w:rsidR="006B07D1" w:rsidRPr="004065B1" w:rsidRDefault="006B07D1" w:rsidP="008A1BCC">
            <w:r w:rsidRPr="000A066E">
              <w:rPr>
                <w:b/>
              </w:rPr>
              <w:t>Results</w:t>
            </w:r>
          </w:p>
        </w:tc>
      </w:tr>
      <w:tr w:rsidR="006B07D1" w14:paraId="5169E3CA" w14:textId="77777777" w:rsidTr="008A1BCC">
        <w:trPr>
          <w:tblHeader/>
        </w:trPr>
        <w:tc>
          <w:tcPr>
            <w:tcW w:w="9526" w:type="dxa"/>
            <w:gridSpan w:val="4"/>
            <w:vAlign w:val="center"/>
          </w:tcPr>
          <w:p w14:paraId="4C681E94" w14:textId="77777777" w:rsidR="006B07D1" w:rsidRPr="00E6095F" w:rsidRDefault="00D86784" w:rsidP="008A1BCC">
            <w:pPr>
              <w:jc w:val="left"/>
              <w:rPr>
                <w:i/>
              </w:rPr>
            </w:pPr>
            <w:r w:rsidRPr="00E6095F">
              <w:rPr>
                <w:i/>
              </w:rPr>
              <w:t>Depth information is not affected by tidal height.</w:t>
            </w:r>
          </w:p>
        </w:tc>
      </w:tr>
    </w:tbl>
    <w:p w14:paraId="665495EC" w14:textId="77777777" w:rsidR="006B07D1" w:rsidRDefault="006B07D1" w:rsidP="006B07D1"/>
    <w:p w14:paraId="56085AE5" w14:textId="77777777" w:rsidR="006B07D1" w:rsidRDefault="00D86784" w:rsidP="00E30B8F">
      <w:pPr>
        <w:pStyle w:val="Heading2"/>
      </w:pPr>
      <w:r>
        <w:br w:type="page"/>
      </w:r>
      <w:bookmarkStart w:id="272" w:name="_Toc120212613"/>
      <w:r w:rsidR="006B07D1">
        <w:lastRenderedPageBreak/>
        <w:t>Display of ENC covering Polar Regions</w:t>
      </w:r>
      <w:bookmarkEnd w:id="272"/>
    </w:p>
    <w:p w14:paraId="1993ED11" w14:textId="153C0B75" w:rsidR="006B07D1" w:rsidRDefault="00825D20" w:rsidP="006B07D1">
      <w:r>
        <w:t>T</w:t>
      </w:r>
      <w:r w:rsidR="00FB6C6D">
        <w:t xml:space="preserve">est 3.9.1 is for all ECDIS. </w:t>
      </w:r>
      <w:r>
        <w:t>T</w:t>
      </w:r>
      <w:r w:rsidR="00FB6C6D">
        <w:t>est 3.9</w:t>
      </w:r>
      <w:r w:rsidR="00375CA4">
        <w:t>.</w:t>
      </w:r>
      <w:r w:rsidR="00FB6C6D">
        <w:t xml:space="preserve">2 is </w:t>
      </w:r>
      <w:r w:rsidR="006B07D1">
        <w:t>optional and should only be carried out on ECDIS claiming to be approved to function in Polar Regions.</w:t>
      </w:r>
      <w:r w:rsidR="00C21451">
        <w:t xml:space="preserve"> </w:t>
      </w:r>
    </w:p>
    <w:p w14:paraId="5AFA71E7" w14:textId="77777777" w:rsidR="006B07D1" w:rsidRDefault="006B07D1" w:rsidP="00E30B8F">
      <w:pPr>
        <w:pStyle w:val="Heading3"/>
      </w:pPr>
      <w:r>
        <w:t>Display of ENC Data up to 85 degrees</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6B07D1" w14:paraId="675ABF14" w14:textId="77777777" w:rsidTr="008A1BCC">
        <w:trPr>
          <w:trHeight w:val="454"/>
          <w:tblHeader/>
        </w:trPr>
        <w:tc>
          <w:tcPr>
            <w:tcW w:w="2381" w:type="dxa"/>
            <w:shd w:val="clear" w:color="auto" w:fill="CCFFCC"/>
            <w:vAlign w:val="center"/>
          </w:tcPr>
          <w:p w14:paraId="54F084C2" w14:textId="77777777" w:rsidR="006B07D1" w:rsidRPr="004065B1" w:rsidRDefault="006B07D1" w:rsidP="008A1BCC">
            <w:r w:rsidRPr="000A066E">
              <w:rPr>
                <w:b/>
              </w:rPr>
              <w:t>Test Reference</w:t>
            </w:r>
          </w:p>
        </w:tc>
        <w:tc>
          <w:tcPr>
            <w:tcW w:w="2381" w:type="dxa"/>
            <w:shd w:val="clear" w:color="auto" w:fill="CCFFCC"/>
            <w:vAlign w:val="center"/>
          </w:tcPr>
          <w:p w14:paraId="2A21D826" w14:textId="77777777" w:rsidR="006B07D1" w:rsidRPr="004065B1" w:rsidRDefault="006B07D1" w:rsidP="008A1BCC">
            <w:r>
              <w:t>3.9.1</w:t>
            </w:r>
          </w:p>
        </w:tc>
        <w:tc>
          <w:tcPr>
            <w:tcW w:w="2382" w:type="dxa"/>
            <w:shd w:val="clear" w:color="auto" w:fill="CCFFCC"/>
            <w:vAlign w:val="center"/>
          </w:tcPr>
          <w:p w14:paraId="6F6E0331" w14:textId="77777777" w:rsidR="006B07D1" w:rsidRPr="004065B1" w:rsidRDefault="006B07D1" w:rsidP="008A1BCC">
            <w:r w:rsidRPr="000A066E">
              <w:rPr>
                <w:b/>
              </w:rPr>
              <w:t>IHO Reference</w:t>
            </w:r>
          </w:p>
        </w:tc>
        <w:tc>
          <w:tcPr>
            <w:tcW w:w="2382" w:type="dxa"/>
            <w:shd w:val="clear" w:color="auto" w:fill="CCFFCC"/>
            <w:vAlign w:val="center"/>
          </w:tcPr>
          <w:p w14:paraId="6A7D6363" w14:textId="77777777" w:rsidR="006B07D1" w:rsidRPr="004065B1" w:rsidRDefault="006B07D1" w:rsidP="001752C8">
            <w:r w:rsidRPr="00A94802">
              <w:t>S-</w:t>
            </w:r>
            <w:r>
              <w:t>52 10.1.10.2</w:t>
            </w:r>
          </w:p>
        </w:tc>
      </w:tr>
      <w:tr w:rsidR="006B07D1" w14:paraId="73F79F30" w14:textId="77777777" w:rsidTr="008A1BCC">
        <w:trPr>
          <w:tblHeader/>
        </w:trPr>
        <w:tc>
          <w:tcPr>
            <w:tcW w:w="9526" w:type="dxa"/>
            <w:gridSpan w:val="4"/>
            <w:shd w:val="clear" w:color="auto" w:fill="CCFFCC"/>
            <w:vAlign w:val="center"/>
          </w:tcPr>
          <w:p w14:paraId="1F61549C" w14:textId="77777777" w:rsidR="006B07D1" w:rsidRDefault="006B07D1" w:rsidP="008A1BCC">
            <w:r w:rsidRPr="000A066E">
              <w:rPr>
                <w:b/>
              </w:rPr>
              <w:t>Test description</w:t>
            </w:r>
          </w:p>
        </w:tc>
      </w:tr>
      <w:tr w:rsidR="006B07D1" w14:paraId="6EC3F26E" w14:textId="77777777" w:rsidTr="008A1BCC">
        <w:trPr>
          <w:tblHeader/>
        </w:trPr>
        <w:tc>
          <w:tcPr>
            <w:tcW w:w="9526" w:type="dxa"/>
            <w:gridSpan w:val="4"/>
            <w:vAlign w:val="center"/>
          </w:tcPr>
          <w:p w14:paraId="7DA2EF51" w14:textId="77777777" w:rsidR="006B07D1" w:rsidRPr="00E6095F" w:rsidRDefault="00D86784" w:rsidP="008A1BCC">
            <w:pPr>
              <w:rPr>
                <w:i/>
              </w:rPr>
            </w:pPr>
            <w:r w:rsidRPr="00E6095F">
              <w:rPr>
                <w:i/>
              </w:rPr>
              <w:t>Display of charts up to 85 degrees.</w:t>
            </w:r>
          </w:p>
        </w:tc>
      </w:tr>
      <w:tr w:rsidR="006B07D1" w14:paraId="0280C45B" w14:textId="77777777" w:rsidTr="008A1BCC">
        <w:trPr>
          <w:tblHeader/>
        </w:trPr>
        <w:tc>
          <w:tcPr>
            <w:tcW w:w="9526" w:type="dxa"/>
            <w:gridSpan w:val="4"/>
            <w:shd w:val="clear" w:color="auto" w:fill="CCFFCC"/>
            <w:vAlign w:val="center"/>
          </w:tcPr>
          <w:p w14:paraId="6E38577A" w14:textId="77777777" w:rsidR="006B07D1" w:rsidRPr="004065B1" w:rsidRDefault="006B07D1" w:rsidP="008A1BCC">
            <w:r w:rsidRPr="000A066E">
              <w:rPr>
                <w:b/>
              </w:rPr>
              <w:t>Setup</w:t>
            </w:r>
          </w:p>
        </w:tc>
      </w:tr>
      <w:tr w:rsidR="006B07D1" w14:paraId="5B19311A" w14:textId="77777777" w:rsidTr="008A1BCC">
        <w:trPr>
          <w:tblHeader/>
        </w:trPr>
        <w:tc>
          <w:tcPr>
            <w:tcW w:w="9526" w:type="dxa"/>
            <w:gridSpan w:val="4"/>
            <w:vAlign w:val="center"/>
          </w:tcPr>
          <w:p w14:paraId="20F9933A" w14:textId="362D2A2E" w:rsidR="00D86784" w:rsidRPr="00E6095F" w:rsidRDefault="00D86784" w:rsidP="00D86784">
            <w:pPr>
              <w:rPr>
                <w:i/>
              </w:rPr>
            </w:pPr>
            <w:r w:rsidRPr="00E6095F">
              <w:rPr>
                <w:i/>
              </w:rPr>
              <w:t>Load all cells from 3.9 Polar ENC Data</w:t>
            </w:r>
          </w:p>
          <w:p w14:paraId="2191EC72" w14:textId="2A7ADB18" w:rsidR="00D86784" w:rsidRPr="00E6095F" w:rsidRDefault="00D86784" w:rsidP="00D86784">
            <w:pPr>
              <w:rPr>
                <w:i/>
              </w:rPr>
            </w:pPr>
            <w:r w:rsidRPr="00E6095F">
              <w:rPr>
                <w:i/>
              </w:rPr>
              <w:t xml:space="preserve">Select </w:t>
            </w:r>
            <w:r w:rsidR="007D0469">
              <w:rPr>
                <w:i/>
              </w:rPr>
              <w:t>Display Category</w:t>
            </w:r>
            <w:r w:rsidRPr="00E6095F">
              <w:rPr>
                <w:i/>
              </w:rPr>
              <w:t xml:space="preserve"> Other</w:t>
            </w:r>
          </w:p>
          <w:p w14:paraId="762889C2" w14:textId="3D251A5D" w:rsidR="00D86784" w:rsidRPr="00E6095F" w:rsidRDefault="00D86784" w:rsidP="00D86784">
            <w:pPr>
              <w:rPr>
                <w:i/>
              </w:rPr>
            </w:pPr>
            <w:r w:rsidRPr="00E6095F">
              <w:rPr>
                <w:i/>
              </w:rPr>
              <w:t xml:space="preserve">Select </w:t>
            </w:r>
            <w:r w:rsidR="0069033B">
              <w:rPr>
                <w:i/>
              </w:rPr>
              <w:t xml:space="preserve">Safety Contour </w:t>
            </w:r>
            <w:r w:rsidR="00523203">
              <w:rPr>
                <w:i/>
              </w:rPr>
              <w:t>value to</w:t>
            </w:r>
            <w:r w:rsidR="00825D20" w:rsidRPr="00E6095F">
              <w:rPr>
                <w:i/>
              </w:rPr>
              <w:t xml:space="preserve"> </w:t>
            </w:r>
            <w:r w:rsidRPr="00E6095F">
              <w:rPr>
                <w:i/>
              </w:rPr>
              <w:t xml:space="preserve">30 </w:t>
            </w:r>
            <w:r w:rsidR="00E66884">
              <w:rPr>
                <w:i/>
              </w:rPr>
              <w:t>m</w:t>
            </w:r>
          </w:p>
          <w:p w14:paraId="0C39C819" w14:textId="77777777" w:rsidR="00D86784" w:rsidRPr="00E6095F" w:rsidRDefault="00D86784" w:rsidP="00D86784">
            <w:pPr>
              <w:rPr>
                <w:i/>
              </w:rPr>
            </w:pPr>
            <w:r w:rsidRPr="00E6095F">
              <w:rPr>
                <w:i/>
              </w:rPr>
              <w:t>Select Plain Boundaries</w:t>
            </w:r>
          </w:p>
          <w:p w14:paraId="6EB5FF3A" w14:textId="77777777" w:rsidR="006B07D1" w:rsidRDefault="00D86784" w:rsidP="00D86784">
            <w:pPr>
              <w:rPr>
                <w:i/>
              </w:rPr>
            </w:pPr>
            <w:r w:rsidRPr="00E6095F">
              <w:rPr>
                <w:i/>
              </w:rPr>
              <w:t>Select Paper chart symbols</w:t>
            </w:r>
          </w:p>
          <w:p w14:paraId="570D5971" w14:textId="77777777" w:rsidR="00FB6C6D" w:rsidRDefault="00FB6C6D" w:rsidP="00D86784">
            <w:pPr>
              <w:rPr>
                <w:i/>
              </w:rPr>
            </w:pPr>
            <w:r>
              <w:rPr>
                <w:i/>
              </w:rPr>
              <w:t>Select Accuracy</w:t>
            </w:r>
          </w:p>
          <w:p w14:paraId="1FBE1ADC" w14:textId="148A2EF6" w:rsidR="00FB6C6D" w:rsidRPr="00E6095F" w:rsidRDefault="00FB6C6D" w:rsidP="00D86784">
            <w:pPr>
              <w:rPr>
                <w:i/>
              </w:rPr>
            </w:pPr>
            <w:r>
              <w:rPr>
                <w:i/>
              </w:rPr>
              <w:t>Select Contour label</w:t>
            </w:r>
          </w:p>
        </w:tc>
      </w:tr>
      <w:tr w:rsidR="006B07D1" w14:paraId="1EB1B935" w14:textId="77777777" w:rsidTr="008A1BCC">
        <w:trPr>
          <w:tblHeader/>
        </w:trPr>
        <w:tc>
          <w:tcPr>
            <w:tcW w:w="9526" w:type="dxa"/>
            <w:gridSpan w:val="4"/>
            <w:shd w:val="clear" w:color="auto" w:fill="CCFFCC"/>
            <w:vAlign w:val="center"/>
          </w:tcPr>
          <w:p w14:paraId="707DA1B6" w14:textId="77777777" w:rsidR="006B07D1" w:rsidRPr="004065B1" w:rsidRDefault="006B07D1" w:rsidP="008A1BCC">
            <w:r w:rsidRPr="000A066E">
              <w:rPr>
                <w:b/>
              </w:rPr>
              <w:t>Action</w:t>
            </w:r>
          </w:p>
        </w:tc>
      </w:tr>
      <w:tr w:rsidR="006B07D1" w14:paraId="59A69B04" w14:textId="77777777" w:rsidTr="008A1BCC">
        <w:trPr>
          <w:tblHeader/>
        </w:trPr>
        <w:tc>
          <w:tcPr>
            <w:tcW w:w="9526" w:type="dxa"/>
            <w:gridSpan w:val="4"/>
            <w:vAlign w:val="center"/>
          </w:tcPr>
          <w:p w14:paraId="231AE3EC" w14:textId="1D46637A" w:rsidR="006B07D1" w:rsidRPr="00E6095F" w:rsidRDefault="00D86784" w:rsidP="002164D3">
            <w:pPr>
              <w:jc w:val="left"/>
              <w:rPr>
                <w:i/>
              </w:rPr>
            </w:pPr>
            <w:r w:rsidRPr="00E6095F">
              <w:rPr>
                <w:i/>
              </w:rPr>
              <w:t>Select chart AA1NPOL3.000 at compilation scale (1:3 000 000)</w:t>
            </w:r>
            <w:r w:rsidR="00825D20">
              <w:rPr>
                <w:i/>
              </w:rPr>
              <w:t>.</w:t>
            </w:r>
            <w:r w:rsidRPr="00E6095F">
              <w:rPr>
                <w:i/>
              </w:rPr>
              <w:t xml:space="preserve"> Check ENC symbols shown in the ECDIS against the graphical plot.</w:t>
            </w:r>
          </w:p>
        </w:tc>
      </w:tr>
      <w:tr w:rsidR="006B07D1" w14:paraId="79792FD3" w14:textId="77777777" w:rsidTr="00C901D1">
        <w:trPr>
          <w:tblHeader/>
        </w:trPr>
        <w:tc>
          <w:tcPr>
            <w:tcW w:w="9526" w:type="dxa"/>
            <w:gridSpan w:val="4"/>
            <w:tcBorders>
              <w:bottom w:val="single" w:sz="4" w:space="0" w:color="auto"/>
            </w:tcBorders>
            <w:shd w:val="clear" w:color="auto" w:fill="CCFFCC"/>
            <w:vAlign w:val="center"/>
          </w:tcPr>
          <w:p w14:paraId="6795D0D3" w14:textId="77777777" w:rsidR="006B07D1" w:rsidRPr="004065B1" w:rsidRDefault="006B07D1" w:rsidP="008A1BCC">
            <w:r w:rsidRPr="000A066E">
              <w:rPr>
                <w:b/>
              </w:rPr>
              <w:t>Results</w:t>
            </w:r>
          </w:p>
        </w:tc>
      </w:tr>
      <w:tr w:rsidR="006B07D1" w14:paraId="038A667B" w14:textId="77777777" w:rsidTr="00C901D1">
        <w:trPr>
          <w:tblHeader/>
        </w:trPr>
        <w:tc>
          <w:tcPr>
            <w:tcW w:w="9526" w:type="dxa"/>
            <w:gridSpan w:val="4"/>
            <w:tcBorders>
              <w:bottom w:val="nil"/>
            </w:tcBorders>
            <w:vAlign w:val="center"/>
          </w:tcPr>
          <w:p w14:paraId="392CB78D" w14:textId="5371340E" w:rsidR="00C901D1" w:rsidRPr="00E6095F" w:rsidRDefault="00D86784" w:rsidP="00C901D1">
            <w:pPr>
              <w:jc w:val="left"/>
              <w:rPr>
                <w:i/>
              </w:rPr>
            </w:pPr>
            <w:r w:rsidRPr="00E6095F">
              <w:rPr>
                <w:i/>
              </w:rPr>
              <w:t>The ENC should be displayed in the ECDIS like one of the options below</w:t>
            </w:r>
            <w:r w:rsidR="00825D20">
              <w:rPr>
                <w:i/>
              </w:rPr>
              <w:t>:</w:t>
            </w:r>
          </w:p>
        </w:tc>
      </w:tr>
      <w:tr w:rsidR="00D86784" w14:paraId="236F062E" w14:textId="77777777" w:rsidTr="00C901D1">
        <w:trPr>
          <w:tblHeader/>
        </w:trPr>
        <w:tc>
          <w:tcPr>
            <w:tcW w:w="9526" w:type="dxa"/>
            <w:gridSpan w:val="4"/>
            <w:tcBorders>
              <w:top w:val="nil"/>
              <w:bottom w:val="nil"/>
            </w:tcBorders>
            <w:vAlign w:val="center"/>
          </w:tcPr>
          <w:p w14:paraId="6F8A3062" w14:textId="402B692F" w:rsidR="00D86784" w:rsidRDefault="00FF73EB" w:rsidP="00D86784">
            <w:pPr>
              <w:jc w:val="center"/>
            </w:pPr>
            <w:r w:rsidRPr="00FF73EB">
              <w:rPr>
                <w:noProof/>
                <w:lang w:val="en-US" w:eastAsia="ko-KR"/>
              </w:rPr>
              <w:drawing>
                <wp:inline distT="0" distB="0" distL="0" distR="0" wp14:anchorId="1AEE3C2C" wp14:editId="61BEC853">
                  <wp:extent cx="3542229" cy="5201728"/>
                  <wp:effectExtent l="0" t="0" r="1270" b="0"/>
                  <wp:docPr id="279" name="Picture 279" descr="C:\msdokut\STANDARDIT\IHO\ENCWG\Drafting 4.0.2 after Mar2016\New picture originals 23mar2016\3.9.1 pictur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msdokut\STANDARDIT\IHO\ENCWG\Drafting 4.0.2 after Mar2016\New picture originals 23mar2016\3.9.1 picture 1.PN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3542229" cy="5201728"/>
                          </a:xfrm>
                          <a:prstGeom prst="rect">
                            <a:avLst/>
                          </a:prstGeom>
                          <a:noFill/>
                          <a:ln>
                            <a:noFill/>
                          </a:ln>
                        </pic:spPr>
                      </pic:pic>
                    </a:graphicData>
                  </a:graphic>
                </wp:inline>
              </w:drawing>
            </w:r>
          </w:p>
        </w:tc>
      </w:tr>
      <w:tr w:rsidR="00D86784" w14:paraId="213304E2" w14:textId="77777777" w:rsidTr="00C901D1">
        <w:trPr>
          <w:tblHeader/>
        </w:trPr>
        <w:tc>
          <w:tcPr>
            <w:tcW w:w="9526" w:type="dxa"/>
            <w:gridSpan w:val="4"/>
            <w:tcBorders>
              <w:top w:val="nil"/>
            </w:tcBorders>
            <w:vAlign w:val="center"/>
          </w:tcPr>
          <w:p w14:paraId="754CDFCF" w14:textId="77777777" w:rsidR="00D86784" w:rsidRPr="00E6095F" w:rsidRDefault="00D86784" w:rsidP="00D86784">
            <w:pPr>
              <w:jc w:val="left"/>
              <w:rPr>
                <w:i/>
              </w:rPr>
            </w:pPr>
            <w:r w:rsidRPr="00E6095F">
              <w:rPr>
                <w:i/>
              </w:rPr>
              <w:t>Display is based on Mercator projection</w:t>
            </w:r>
          </w:p>
        </w:tc>
      </w:tr>
    </w:tbl>
    <w:p w14:paraId="3D4F0F2B" w14:textId="77777777" w:rsidR="006B07D1" w:rsidRDefault="006B07D1" w:rsidP="006B07D1"/>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46"/>
      </w:tblGrid>
      <w:tr w:rsidR="00D86784" w14:paraId="009F2416" w14:textId="77777777" w:rsidTr="00C901D1">
        <w:trPr>
          <w:tblHeader/>
        </w:trPr>
        <w:tc>
          <w:tcPr>
            <w:tcW w:w="9526" w:type="dxa"/>
            <w:tcBorders>
              <w:bottom w:val="nil"/>
            </w:tcBorders>
            <w:vAlign w:val="center"/>
          </w:tcPr>
          <w:p w14:paraId="1D05BFE3" w14:textId="7D6930EE" w:rsidR="00D86784" w:rsidRDefault="00FF73EB" w:rsidP="00D9584F">
            <w:pPr>
              <w:jc w:val="center"/>
            </w:pPr>
            <w:r w:rsidRPr="00FF73EB">
              <w:rPr>
                <w:noProof/>
                <w:lang w:val="en-US" w:eastAsia="ko-KR"/>
              </w:rPr>
              <w:drawing>
                <wp:inline distT="0" distB="0" distL="0" distR="0" wp14:anchorId="4D3926B9" wp14:editId="34695DDB">
                  <wp:extent cx="5917756" cy="5917756"/>
                  <wp:effectExtent l="0" t="0" r="6985" b="6985"/>
                  <wp:docPr id="280" name="Picture 280" descr="C:\msdokut\STANDARDIT\IHO\ENCWG\Drafting 4.0.2 after Mar2016\New picture originals 23mar2016\3.9.1 pictur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msdokut\STANDARDIT\IHO\ENCWG\Drafting 4.0.2 after Mar2016\New picture originals 23mar2016\3.9.1 picture 2.PN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926916" cy="5926916"/>
                          </a:xfrm>
                          <a:prstGeom prst="rect">
                            <a:avLst/>
                          </a:prstGeom>
                          <a:noFill/>
                          <a:ln>
                            <a:noFill/>
                          </a:ln>
                        </pic:spPr>
                      </pic:pic>
                    </a:graphicData>
                  </a:graphic>
                </wp:inline>
              </w:drawing>
            </w:r>
          </w:p>
        </w:tc>
      </w:tr>
      <w:tr w:rsidR="00D86784" w14:paraId="260217C3" w14:textId="77777777" w:rsidTr="00C901D1">
        <w:trPr>
          <w:tblHeader/>
        </w:trPr>
        <w:tc>
          <w:tcPr>
            <w:tcW w:w="9526" w:type="dxa"/>
            <w:tcBorders>
              <w:top w:val="nil"/>
            </w:tcBorders>
            <w:vAlign w:val="center"/>
          </w:tcPr>
          <w:p w14:paraId="74381171" w14:textId="0D59B68C" w:rsidR="00D86784" w:rsidRPr="00E6095F" w:rsidRDefault="00C21451" w:rsidP="00825D20">
            <w:pPr>
              <w:jc w:val="left"/>
              <w:rPr>
                <w:i/>
              </w:rPr>
            </w:pPr>
            <w:r w:rsidRPr="00C21451">
              <w:rPr>
                <w:i/>
              </w:rPr>
              <w:t>Note: Implementation of support for latitudes higher than 85º is an option for ECDIS. Polar projection is typically used for latitudes higher than 85º.</w:t>
            </w:r>
            <w:r>
              <w:rPr>
                <w:i/>
              </w:rPr>
              <w:t xml:space="preserve"> ECDIS image in this example </w:t>
            </w:r>
            <w:r w:rsidR="00D86784" w:rsidRPr="00E6095F">
              <w:rPr>
                <w:i/>
              </w:rPr>
              <w:t>is based on polar projection</w:t>
            </w:r>
          </w:p>
        </w:tc>
      </w:tr>
    </w:tbl>
    <w:p w14:paraId="39564EA9" w14:textId="77777777" w:rsidR="00887CE6" w:rsidRDefault="00887CE6" w:rsidP="006B07D1"/>
    <w:p w14:paraId="3F14736D" w14:textId="77777777" w:rsidR="00D86784" w:rsidRDefault="00887CE6" w:rsidP="006B07D1">
      <w:r>
        <w:br w:type="page"/>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91"/>
      </w:tblGrid>
      <w:tr w:rsidR="00D86784" w14:paraId="338D9C0E" w14:textId="77777777" w:rsidTr="00C901D1">
        <w:trPr>
          <w:tblHeader/>
        </w:trPr>
        <w:tc>
          <w:tcPr>
            <w:tcW w:w="9526" w:type="dxa"/>
            <w:tcBorders>
              <w:bottom w:val="nil"/>
            </w:tcBorders>
            <w:vAlign w:val="center"/>
          </w:tcPr>
          <w:p w14:paraId="0E9CE1C3" w14:textId="77777777" w:rsidR="00D86784" w:rsidRDefault="0018522C" w:rsidP="00D9584F">
            <w:pPr>
              <w:jc w:val="center"/>
            </w:pPr>
            <w:r>
              <w:rPr>
                <w:noProof/>
                <w:lang w:val="en-US" w:eastAsia="ko-KR"/>
              </w:rPr>
              <w:lastRenderedPageBreak/>
              <w:drawing>
                <wp:inline distT="0" distB="0" distL="0" distR="0" wp14:anchorId="54AE6040" wp14:editId="40AF5CDA">
                  <wp:extent cx="6010275" cy="5534025"/>
                  <wp:effectExtent l="0" t="0" r="9525" b="9525"/>
                  <wp:docPr id="137" name="Picture 137"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3"/>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6010275" cy="5534025"/>
                          </a:xfrm>
                          <a:prstGeom prst="rect">
                            <a:avLst/>
                          </a:prstGeom>
                          <a:noFill/>
                          <a:ln>
                            <a:noFill/>
                          </a:ln>
                        </pic:spPr>
                      </pic:pic>
                    </a:graphicData>
                  </a:graphic>
                </wp:inline>
              </w:drawing>
            </w:r>
          </w:p>
        </w:tc>
      </w:tr>
      <w:tr w:rsidR="00D86784" w14:paraId="16385E4C" w14:textId="77777777" w:rsidTr="00C901D1">
        <w:trPr>
          <w:tblHeader/>
        </w:trPr>
        <w:tc>
          <w:tcPr>
            <w:tcW w:w="9526" w:type="dxa"/>
            <w:tcBorders>
              <w:top w:val="nil"/>
            </w:tcBorders>
            <w:vAlign w:val="center"/>
          </w:tcPr>
          <w:p w14:paraId="5AA890FD" w14:textId="754E640D" w:rsidR="00D86784" w:rsidRPr="00E6095F" w:rsidRDefault="00D86784" w:rsidP="00D86784">
            <w:pPr>
              <w:jc w:val="left"/>
              <w:rPr>
                <w:i/>
              </w:rPr>
            </w:pPr>
            <w:r w:rsidRPr="00E6095F">
              <w:rPr>
                <w:i/>
              </w:rPr>
              <w:t>Select 85°00.000’N  25°00.000’E as centre of the display, scale is 1:500 000</w:t>
            </w:r>
          </w:p>
          <w:p w14:paraId="07E909BF" w14:textId="5B614294" w:rsidR="00D86784" w:rsidRDefault="00D86784" w:rsidP="00FB6C6D">
            <w:pPr>
              <w:jc w:val="left"/>
              <w:rPr>
                <w:i/>
              </w:rPr>
            </w:pPr>
            <w:r w:rsidRPr="00E6095F">
              <w:rPr>
                <w:i/>
              </w:rPr>
              <w:t xml:space="preserve">Display is based on </w:t>
            </w:r>
            <w:r w:rsidR="00FB6C6D">
              <w:rPr>
                <w:i/>
              </w:rPr>
              <w:t>Mercator</w:t>
            </w:r>
            <w:r w:rsidR="00FB6C6D" w:rsidRPr="00E6095F">
              <w:rPr>
                <w:i/>
              </w:rPr>
              <w:t xml:space="preserve"> </w:t>
            </w:r>
            <w:r w:rsidRPr="00E6095F">
              <w:rPr>
                <w:i/>
              </w:rPr>
              <w:t>projection</w:t>
            </w:r>
          </w:p>
          <w:p w14:paraId="43875A6B" w14:textId="77777777" w:rsidR="00C21451" w:rsidRDefault="00C21451" w:rsidP="00FB6C6D">
            <w:pPr>
              <w:jc w:val="left"/>
              <w:rPr>
                <w:i/>
              </w:rPr>
            </w:pPr>
          </w:p>
          <w:p w14:paraId="0FCF13D4" w14:textId="2C4EC5A0" w:rsidR="00C21451" w:rsidRPr="00E6095F" w:rsidRDefault="00C21451" w:rsidP="00FB6C6D">
            <w:pPr>
              <w:jc w:val="left"/>
              <w:rPr>
                <w:i/>
              </w:rPr>
            </w:pPr>
            <w:r w:rsidRPr="00C21451">
              <w:rPr>
                <w:i/>
              </w:rPr>
              <w:t>Note: Implementation of support for latitudes higher than 85º is an option for ECDIS. If not implemented, then there should be no chart displayed above latitude 85º.  If implemented, the chart above latitude 85 º may or may not have overscale pattern depending of the chart available in the ECDIS for the area above latitude 85 º.</w:t>
            </w:r>
          </w:p>
        </w:tc>
      </w:tr>
    </w:tbl>
    <w:p w14:paraId="0B863885" w14:textId="77777777" w:rsidR="00887CE6" w:rsidRDefault="00887CE6" w:rsidP="00D86784"/>
    <w:p w14:paraId="3732EE8E" w14:textId="77777777" w:rsidR="00D86784" w:rsidRDefault="00887CE6" w:rsidP="00D86784">
      <w:r>
        <w:br w:type="page"/>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91"/>
      </w:tblGrid>
      <w:tr w:rsidR="00D86784" w14:paraId="077880AA" w14:textId="77777777" w:rsidTr="00C901D1">
        <w:trPr>
          <w:tblHeader/>
        </w:trPr>
        <w:tc>
          <w:tcPr>
            <w:tcW w:w="9526" w:type="dxa"/>
            <w:tcBorders>
              <w:bottom w:val="nil"/>
            </w:tcBorders>
            <w:vAlign w:val="center"/>
          </w:tcPr>
          <w:p w14:paraId="37F685D1" w14:textId="77777777" w:rsidR="00D86784" w:rsidRDefault="0018522C" w:rsidP="00D9584F">
            <w:pPr>
              <w:jc w:val="center"/>
            </w:pPr>
            <w:r>
              <w:rPr>
                <w:noProof/>
                <w:lang w:val="en-US" w:eastAsia="ko-KR"/>
              </w:rPr>
              <w:lastRenderedPageBreak/>
              <w:drawing>
                <wp:inline distT="0" distB="0" distL="0" distR="0" wp14:anchorId="2289FCBA" wp14:editId="22B123C5">
                  <wp:extent cx="6010275" cy="6010275"/>
                  <wp:effectExtent l="0" t="0" r="9525" b="9525"/>
                  <wp:docPr id="138" name="Picture 138"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3"/>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6010275" cy="6010275"/>
                          </a:xfrm>
                          <a:prstGeom prst="rect">
                            <a:avLst/>
                          </a:prstGeom>
                          <a:noFill/>
                          <a:ln>
                            <a:noFill/>
                          </a:ln>
                        </pic:spPr>
                      </pic:pic>
                    </a:graphicData>
                  </a:graphic>
                </wp:inline>
              </w:drawing>
            </w:r>
          </w:p>
        </w:tc>
      </w:tr>
      <w:tr w:rsidR="00D86784" w14:paraId="4E0D15F9" w14:textId="77777777" w:rsidTr="00C901D1">
        <w:trPr>
          <w:tblHeader/>
        </w:trPr>
        <w:tc>
          <w:tcPr>
            <w:tcW w:w="9526" w:type="dxa"/>
            <w:tcBorders>
              <w:top w:val="nil"/>
            </w:tcBorders>
            <w:vAlign w:val="center"/>
          </w:tcPr>
          <w:p w14:paraId="0EB464AF" w14:textId="77777777" w:rsidR="00C21451" w:rsidRDefault="00C21451" w:rsidP="00D86784">
            <w:pPr>
              <w:jc w:val="left"/>
              <w:rPr>
                <w:i/>
              </w:rPr>
            </w:pPr>
          </w:p>
          <w:p w14:paraId="34ECB627" w14:textId="7674182A" w:rsidR="00D86784" w:rsidRPr="00E6095F" w:rsidRDefault="00D86784" w:rsidP="00D86784">
            <w:pPr>
              <w:jc w:val="left"/>
              <w:rPr>
                <w:i/>
              </w:rPr>
            </w:pPr>
            <w:r w:rsidRPr="00E6095F">
              <w:rPr>
                <w:i/>
              </w:rPr>
              <w:t xml:space="preserve">Select 85°00.000’N </w:t>
            </w:r>
            <w:r w:rsidR="00825D20">
              <w:rPr>
                <w:i/>
              </w:rPr>
              <w:t xml:space="preserve"> </w:t>
            </w:r>
            <w:r w:rsidRPr="00E6095F">
              <w:rPr>
                <w:i/>
              </w:rPr>
              <w:t>25°00.000’E as centre of the display, scale is 1:500 000</w:t>
            </w:r>
          </w:p>
          <w:p w14:paraId="7CB38808" w14:textId="77777777" w:rsidR="00C21451" w:rsidRDefault="00D86784" w:rsidP="00C21451">
            <w:pPr>
              <w:jc w:val="left"/>
              <w:rPr>
                <w:i/>
              </w:rPr>
            </w:pPr>
            <w:r w:rsidRPr="00E6095F">
              <w:rPr>
                <w:i/>
              </w:rPr>
              <w:t>Display is based on polar projection</w:t>
            </w:r>
            <w:r w:rsidR="00C21451" w:rsidRPr="00C21451">
              <w:rPr>
                <w:i/>
              </w:rPr>
              <w:t xml:space="preserve"> </w:t>
            </w:r>
          </w:p>
          <w:p w14:paraId="6CDDE013" w14:textId="77777777" w:rsidR="00C21451" w:rsidRDefault="00C21451" w:rsidP="00C21451">
            <w:pPr>
              <w:jc w:val="left"/>
              <w:rPr>
                <w:i/>
              </w:rPr>
            </w:pPr>
          </w:p>
          <w:p w14:paraId="123BFFAB" w14:textId="5B00934C" w:rsidR="00C21451" w:rsidRDefault="00C21451" w:rsidP="00C21451">
            <w:pPr>
              <w:jc w:val="left"/>
              <w:rPr>
                <w:i/>
              </w:rPr>
            </w:pPr>
            <w:r w:rsidRPr="00C21451">
              <w:rPr>
                <w:i/>
              </w:rPr>
              <w:t>Note: Implementation of support for latitudes higher than 85º is an option for ECDIS. If not implemented, then there should be no chart displayed above latitude 85º.  If implemented, the chart above latitude 85 º may or may not have overscale pattern depending of the chart available in the ECDIS for the area above latitude 85 º.</w:t>
            </w:r>
          </w:p>
          <w:p w14:paraId="7814B913" w14:textId="77777777" w:rsidR="00D86784" w:rsidRPr="00E6095F" w:rsidRDefault="00D86784" w:rsidP="00D86784">
            <w:pPr>
              <w:jc w:val="left"/>
              <w:rPr>
                <w:i/>
              </w:rPr>
            </w:pPr>
          </w:p>
        </w:tc>
      </w:tr>
    </w:tbl>
    <w:p w14:paraId="6710C5E6" w14:textId="77777777" w:rsidR="00D86784" w:rsidRDefault="00D86784" w:rsidP="00D86784"/>
    <w:p w14:paraId="0984FD99" w14:textId="77777777" w:rsidR="006B07D1" w:rsidRDefault="00D86784" w:rsidP="00E30B8F">
      <w:pPr>
        <w:pStyle w:val="Heading3"/>
      </w:pPr>
      <w:r>
        <w:br w:type="page"/>
      </w:r>
      <w:r w:rsidR="006B07D1">
        <w:lastRenderedPageBreak/>
        <w:t>Display of Data at Extreme High Latitudes</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6B07D1" w14:paraId="724A978B" w14:textId="77777777" w:rsidTr="008A1BCC">
        <w:trPr>
          <w:trHeight w:val="454"/>
          <w:tblHeader/>
        </w:trPr>
        <w:tc>
          <w:tcPr>
            <w:tcW w:w="2381" w:type="dxa"/>
            <w:shd w:val="clear" w:color="auto" w:fill="CCFFCC"/>
            <w:vAlign w:val="center"/>
          </w:tcPr>
          <w:p w14:paraId="4E017F6B" w14:textId="77777777" w:rsidR="006B07D1" w:rsidRPr="004065B1" w:rsidRDefault="006B07D1" w:rsidP="008A1BCC">
            <w:r w:rsidRPr="000A066E">
              <w:rPr>
                <w:b/>
              </w:rPr>
              <w:t>Test Reference</w:t>
            </w:r>
          </w:p>
        </w:tc>
        <w:tc>
          <w:tcPr>
            <w:tcW w:w="2381" w:type="dxa"/>
            <w:shd w:val="clear" w:color="auto" w:fill="CCFFCC"/>
            <w:vAlign w:val="center"/>
          </w:tcPr>
          <w:p w14:paraId="2A82057D" w14:textId="77777777" w:rsidR="006B07D1" w:rsidRPr="004065B1" w:rsidRDefault="006B07D1" w:rsidP="008A1BCC">
            <w:r>
              <w:t>3.9.</w:t>
            </w:r>
            <w:r w:rsidR="001752C8">
              <w:t>2</w:t>
            </w:r>
          </w:p>
        </w:tc>
        <w:tc>
          <w:tcPr>
            <w:tcW w:w="2382" w:type="dxa"/>
            <w:shd w:val="clear" w:color="auto" w:fill="CCFFCC"/>
            <w:vAlign w:val="center"/>
          </w:tcPr>
          <w:p w14:paraId="5919492D" w14:textId="77777777" w:rsidR="006B07D1" w:rsidRPr="004065B1" w:rsidRDefault="006B07D1" w:rsidP="008A1BCC">
            <w:r w:rsidRPr="000A066E">
              <w:rPr>
                <w:b/>
              </w:rPr>
              <w:t>IHO Reference</w:t>
            </w:r>
          </w:p>
        </w:tc>
        <w:tc>
          <w:tcPr>
            <w:tcW w:w="2382" w:type="dxa"/>
            <w:shd w:val="clear" w:color="auto" w:fill="CCFFCC"/>
            <w:vAlign w:val="center"/>
          </w:tcPr>
          <w:p w14:paraId="3A19291A" w14:textId="77777777" w:rsidR="006B07D1" w:rsidRPr="004065B1" w:rsidRDefault="006B07D1" w:rsidP="001752C8">
            <w:r w:rsidRPr="00A94802">
              <w:t>S-</w:t>
            </w:r>
            <w:r>
              <w:t>52 10.1.10.2</w:t>
            </w:r>
          </w:p>
        </w:tc>
      </w:tr>
      <w:tr w:rsidR="006B07D1" w14:paraId="726E1DC6" w14:textId="77777777" w:rsidTr="008A1BCC">
        <w:trPr>
          <w:tblHeader/>
        </w:trPr>
        <w:tc>
          <w:tcPr>
            <w:tcW w:w="9526" w:type="dxa"/>
            <w:gridSpan w:val="4"/>
            <w:shd w:val="clear" w:color="auto" w:fill="CCFFCC"/>
            <w:vAlign w:val="center"/>
          </w:tcPr>
          <w:p w14:paraId="32A4AC2E" w14:textId="77777777" w:rsidR="006B07D1" w:rsidRDefault="006B07D1" w:rsidP="008A1BCC">
            <w:r w:rsidRPr="000A066E">
              <w:rPr>
                <w:b/>
              </w:rPr>
              <w:t>Test description</w:t>
            </w:r>
          </w:p>
        </w:tc>
      </w:tr>
      <w:tr w:rsidR="006B07D1" w14:paraId="1BD6FA3C" w14:textId="77777777" w:rsidTr="008A1BCC">
        <w:trPr>
          <w:tblHeader/>
        </w:trPr>
        <w:tc>
          <w:tcPr>
            <w:tcW w:w="9526" w:type="dxa"/>
            <w:gridSpan w:val="4"/>
            <w:vAlign w:val="center"/>
          </w:tcPr>
          <w:p w14:paraId="0579368F" w14:textId="77777777" w:rsidR="00981793" w:rsidRPr="00E6095F" w:rsidRDefault="00981793" w:rsidP="00981793">
            <w:pPr>
              <w:rPr>
                <w:b/>
                <w:i/>
              </w:rPr>
            </w:pPr>
            <w:r w:rsidRPr="00E6095F">
              <w:rPr>
                <w:b/>
                <w:i/>
              </w:rPr>
              <w:t>ONLY TO BE TESTED FOR EQUIPMENT CLAIMING THE CAPABILITY TO DISPLAY ENC DATA AT LATITUDES GREATER THAN 85 DEGREES</w:t>
            </w:r>
          </w:p>
          <w:p w14:paraId="162EC8B8" w14:textId="77777777" w:rsidR="006B07D1" w:rsidRPr="00E6095F" w:rsidRDefault="00981793" w:rsidP="00981793">
            <w:pPr>
              <w:rPr>
                <w:i/>
              </w:rPr>
            </w:pPr>
            <w:r w:rsidRPr="00E6095F">
              <w:rPr>
                <w:i/>
              </w:rPr>
              <w:t>Display of charts above 85 degrees.</w:t>
            </w:r>
          </w:p>
        </w:tc>
      </w:tr>
      <w:tr w:rsidR="006B07D1" w14:paraId="4671F9DF" w14:textId="77777777" w:rsidTr="008A1BCC">
        <w:trPr>
          <w:tblHeader/>
        </w:trPr>
        <w:tc>
          <w:tcPr>
            <w:tcW w:w="9526" w:type="dxa"/>
            <w:gridSpan w:val="4"/>
            <w:shd w:val="clear" w:color="auto" w:fill="CCFFCC"/>
            <w:vAlign w:val="center"/>
          </w:tcPr>
          <w:p w14:paraId="214A9CE6" w14:textId="77777777" w:rsidR="006B07D1" w:rsidRPr="004065B1" w:rsidRDefault="006B07D1" w:rsidP="008A1BCC">
            <w:r w:rsidRPr="000A066E">
              <w:rPr>
                <w:b/>
              </w:rPr>
              <w:t>Setup</w:t>
            </w:r>
          </w:p>
        </w:tc>
      </w:tr>
      <w:tr w:rsidR="006B07D1" w14:paraId="33808FDA" w14:textId="77777777" w:rsidTr="008A1BCC">
        <w:trPr>
          <w:tblHeader/>
        </w:trPr>
        <w:tc>
          <w:tcPr>
            <w:tcW w:w="9526" w:type="dxa"/>
            <w:gridSpan w:val="4"/>
            <w:vAlign w:val="center"/>
          </w:tcPr>
          <w:p w14:paraId="1D8BC372" w14:textId="77777777" w:rsidR="00981793" w:rsidRPr="00E6095F" w:rsidRDefault="00981793" w:rsidP="00981793">
            <w:pPr>
              <w:rPr>
                <w:i/>
              </w:rPr>
            </w:pPr>
            <w:r w:rsidRPr="00E6095F">
              <w:rPr>
                <w:i/>
              </w:rPr>
              <w:t xml:space="preserve">Load all cells from 3.9 Polar ENC Data </w:t>
            </w:r>
          </w:p>
          <w:p w14:paraId="15D5A151" w14:textId="6D44160F" w:rsidR="00981793" w:rsidRPr="00E6095F" w:rsidRDefault="00981793" w:rsidP="00981793">
            <w:pPr>
              <w:rPr>
                <w:i/>
              </w:rPr>
            </w:pPr>
            <w:r w:rsidRPr="00E6095F">
              <w:rPr>
                <w:i/>
              </w:rPr>
              <w:t xml:space="preserve">Select </w:t>
            </w:r>
            <w:r w:rsidR="007D0469">
              <w:rPr>
                <w:i/>
              </w:rPr>
              <w:t>Display Category</w:t>
            </w:r>
            <w:r w:rsidRPr="00E6095F">
              <w:rPr>
                <w:i/>
              </w:rPr>
              <w:t xml:space="preserve"> Other</w:t>
            </w:r>
          </w:p>
          <w:p w14:paraId="3F9A5D0B" w14:textId="4627C468" w:rsidR="00981793" w:rsidRPr="00E6095F" w:rsidRDefault="00981793" w:rsidP="00981793">
            <w:pPr>
              <w:rPr>
                <w:i/>
              </w:rPr>
            </w:pPr>
            <w:r w:rsidRPr="00E6095F">
              <w:rPr>
                <w:i/>
              </w:rPr>
              <w:t xml:space="preserve">Select </w:t>
            </w:r>
            <w:r w:rsidR="0069033B">
              <w:rPr>
                <w:i/>
              </w:rPr>
              <w:t xml:space="preserve">Safety Contour </w:t>
            </w:r>
            <w:r w:rsidR="00523203">
              <w:rPr>
                <w:i/>
              </w:rPr>
              <w:t>value to</w:t>
            </w:r>
            <w:r w:rsidR="00E70490" w:rsidRPr="00E6095F">
              <w:rPr>
                <w:i/>
              </w:rPr>
              <w:t xml:space="preserve"> </w:t>
            </w:r>
            <w:r w:rsidRPr="00E6095F">
              <w:rPr>
                <w:i/>
              </w:rPr>
              <w:t xml:space="preserve">30 </w:t>
            </w:r>
            <w:r w:rsidR="00E66884">
              <w:rPr>
                <w:i/>
              </w:rPr>
              <w:t>m</w:t>
            </w:r>
          </w:p>
          <w:p w14:paraId="1FF046D0" w14:textId="77777777" w:rsidR="00981793" w:rsidRPr="00E6095F" w:rsidRDefault="00981793" w:rsidP="00981793">
            <w:pPr>
              <w:rPr>
                <w:i/>
              </w:rPr>
            </w:pPr>
            <w:r w:rsidRPr="00E6095F">
              <w:rPr>
                <w:i/>
              </w:rPr>
              <w:t>Select Plain Boundaries</w:t>
            </w:r>
          </w:p>
          <w:p w14:paraId="5050C01C" w14:textId="77777777" w:rsidR="006B07D1" w:rsidRDefault="00981793" w:rsidP="00981793">
            <w:pPr>
              <w:rPr>
                <w:i/>
              </w:rPr>
            </w:pPr>
            <w:r w:rsidRPr="00E6095F">
              <w:rPr>
                <w:i/>
              </w:rPr>
              <w:t>Select Paper chart symbols</w:t>
            </w:r>
          </w:p>
          <w:p w14:paraId="44E6D168" w14:textId="77777777" w:rsidR="001001B5" w:rsidRDefault="001001B5" w:rsidP="001001B5">
            <w:pPr>
              <w:rPr>
                <w:i/>
              </w:rPr>
            </w:pPr>
            <w:r>
              <w:rPr>
                <w:i/>
              </w:rPr>
              <w:t>Select Accuracy</w:t>
            </w:r>
          </w:p>
          <w:p w14:paraId="5FD96EE7" w14:textId="65FC5773" w:rsidR="001001B5" w:rsidRPr="00E6095F" w:rsidRDefault="001001B5" w:rsidP="001001B5">
            <w:pPr>
              <w:rPr>
                <w:i/>
              </w:rPr>
            </w:pPr>
            <w:r>
              <w:rPr>
                <w:i/>
              </w:rPr>
              <w:t>Select Contour label</w:t>
            </w:r>
          </w:p>
        </w:tc>
      </w:tr>
      <w:tr w:rsidR="006B07D1" w14:paraId="43972872" w14:textId="77777777" w:rsidTr="008A1BCC">
        <w:trPr>
          <w:tblHeader/>
        </w:trPr>
        <w:tc>
          <w:tcPr>
            <w:tcW w:w="9526" w:type="dxa"/>
            <w:gridSpan w:val="4"/>
            <w:shd w:val="clear" w:color="auto" w:fill="CCFFCC"/>
            <w:vAlign w:val="center"/>
          </w:tcPr>
          <w:p w14:paraId="661B624E" w14:textId="77777777" w:rsidR="006B07D1" w:rsidRPr="004065B1" w:rsidRDefault="006B07D1" w:rsidP="008A1BCC">
            <w:r w:rsidRPr="000A066E">
              <w:rPr>
                <w:b/>
              </w:rPr>
              <w:t>Action</w:t>
            </w:r>
          </w:p>
        </w:tc>
      </w:tr>
      <w:tr w:rsidR="006B07D1" w14:paraId="6975C0F9" w14:textId="77777777" w:rsidTr="008A1BCC">
        <w:trPr>
          <w:tblHeader/>
        </w:trPr>
        <w:tc>
          <w:tcPr>
            <w:tcW w:w="9526" w:type="dxa"/>
            <w:gridSpan w:val="4"/>
            <w:vAlign w:val="center"/>
          </w:tcPr>
          <w:p w14:paraId="18F77CA7" w14:textId="77777777" w:rsidR="006B07D1" w:rsidRPr="00E6095F" w:rsidRDefault="00981793" w:rsidP="008A1BCC">
            <w:pPr>
              <w:rPr>
                <w:i/>
              </w:rPr>
            </w:pPr>
            <w:r w:rsidRPr="00E6095F">
              <w:rPr>
                <w:i/>
              </w:rPr>
              <w:t>Check ENC symbols shown in the ECDIS against the graphical plot.</w:t>
            </w:r>
          </w:p>
        </w:tc>
      </w:tr>
      <w:tr w:rsidR="006B07D1" w14:paraId="6C36E677" w14:textId="77777777" w:rsidTr="00C901D1">
        <w:trPr>
          <w:tblHeader/>
        </w:trPr>
        <w:tc>
          <w:tcPr>
            <w:tcW w:w="9526" w:type="dxa"/>
            <w:gridSpan w:val="4"/>
            <w:tcBorders>
              <w:bottom w:val="single" w:sz="4" w:space="0" w:color="auto"/>
            </w:tcBorders>
            <w:shd w:val="clear" w:color="auto" w:fill="CCFFCC"/>
            <w:vAlign w:val="center"/>
          </w:tcPr>
          <w:p w14:paraId="6578F409" w14:textId="77777777" w:rsidR="006B07D1" w:rsidRPr="004065B1" w:rsidRDefault="006B07D1" w:rsidP="008A1BCC">
            <w:r w:rsidRPr="000A066E">
              <w:rPr>
                <w:b/>
              </w:rPr>
              <w:t>Results</w:t>
            </w:r>
          </w:p>
        </w:tc>
      </w:tr>
      <w:tr w:rsidR="006B07D1" w14:paraId="0B806897" w14:textId="77777777" w:rsidTr="00C901D1">
        <w:trPr>
          <w:tblHeader/>
        </w:trPr>
        <w:tc>
          <w:tcPr>
            <w:tcW w:w="9526" w:type="dxa"/>
            <w:gridSpan w:val="4"/>
            <w:tcBorders>
              <w:bottom w:val="nil"/>
            </w:tcBorders>
            <w:vAlign w:val="center"/>
          </w:tcPr>
          <w:p w14:paraId="11346456" w14:textId="77777777" w:rsidR="006B07D1" w:rsidRPr="00E6095F" w:rsidRDefault="00981793" w:rsidP="008A1BCC">
            <w:pPr>
              <w:jc w:val="left"/>
              <w:rPr>
                <w:i/>
              </w:rPr>
            </w:pPr>
            <w:r w:rsidRPr="00E6095F">
              <w:rPr>
                <w:i/>
              </w:rPr>
              <w:t>The ENC in the ECDIS should be shown like in the picture below.</w:t>
            </w:r>
          </w:p>
          <w:p w14:paraId="21F9E985" w14:textId="0543E264" w:rsidR="00C901D1" w:rsidRPr="00E6095F" w:rsidRDefault="001001B5" w:rsidP="001001B5">
            <w:pPr>
              <w:jc w:val="left"/>
              <w:rPr>
                <w:i/>
              </w:rPr>
            </w:pPr>
            <w:r>
              <w:rPr>
                <w:i/>
              </w:rPr>
              <w:t>Note: The chart outside the circular area is an example of an optional background chart</w:t>
            </w:r>
            <w:r w:rsidR="00BE2CA5">
              <w:rPr>
                <w:i/>
              </w:rPr>
              <w:t>.</w:t>
            </w:r>
          </w:p>
        </w:tc>
      </w:tr>
      <w:tr w:rsidR="00981793" w14:paraId="20518DF4" w14:textId="77777777" w:rsidTr="00C901D1">
        <w:trPr>
          <w:tblHeader/>
        </w:trPr>
        <w:tc>
          <w:tcPr>
            <w:tcW w:w="9526" w:type="dxa"/>
            <w:gridSpan w:val="4"/>
            <w:tcBorders>
              <w:top w:val="nil"/>
              <w:bottom w:val="nil"/>
            </w:tcBorders>
            <w:vAlign w:val="center"/>
          </w:tcPr>
          <w:p w14:paraId="58391117" w14:textId="77777777" w:rsidR="00981793" w:rsidRPr="00981793" w:rsidRDefault="0018522C" w:rsidP="00981793">
            <w:pPr>
              <w:jc w:val="center"/>
            </w:pPr>
            <w:r>
              <w:rPr>
                <w:noProof/>
                <w:lang w:val="en-US" w:eastAsia="ko-KR"/>
              </w:rPr>
              <w:drawing>
                <wp:inline distT="0" distB="0" distL="0" distR="0" wp14:anchorId="00B5F8E3" wp14:editId="392C903D">
                  <wp:extent cx="5699854" cy="5365631"/>
                  <wp:effectExtent l="0" t="0" r="0" b="6985"/>
                  <wp:docPr id="139" name="Picture 139"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3"/>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5708515" cy="5373784"/>
                          </a:xfrm>
                          <a:prstGeom prst="rect">
                            <a:avLst/>
                          </a:prstGeom>
                          <a:noFill/>
                          <a:ln>
                            <a:noFill/>
                          </a:ln>
                        </pic:spPr>
                      </pic:pic>
                    </a:graphicData>
                  </a:graphic>
                </wp:inline>
              </w:drawing>
            </w:r>
          </w:p>
        </w:tc>
      </w:tr>
      <w:tr w:rsidR="00981793" w14:paraId="14C532D9" w14:textId="77777777" w:rsidTr="00C901D1">
        <w:trPr>
          <w:tblHeader/>
        </w:trPr>
        <w:tc>
          <w:tcPr>
            <w:tcW w:w="9526" w:type="dxa"/>
            <w:gridSpan w:val="4"/>
            <w:tcBorders>
              <w:top w:val="nil"/>
            </w:tcBorders>
            <w:vAlign w:val="center"/>
          </w:tcPr>
          <w:p w14:paraId="73BF8103" w14:textId="77777777" w:rsidR="00981793" w:rsidRPr="00E6095F" w:rsidRDefault="00981793" w:rsidP="00981793">
            <w:pPr>
              <w:jc w:val="left"/>
              <w:rPr>
                <w:i/>
              </w:rPr>
            </w:pPr>
            <w:r w:rsidRPr="00E6095F">
              <w:rPr>
                <w:i/>
              </w:rPr>
              <w:t>North Pole is in the centre of the display</w:t>
            </w:r>
          </w:p>
        </w:tc>
      </w:tr>
    </w:tbl>
    <w:p w14:paraId="6C3C71E4" w14:textId="77777777" w:rsidR="00981793" w:rsidRDefault="00981793" w:rsidP="006B07D1"/>
    <w:p w14:paraId="65EA2778" w14:textId="77777777" w:rsidR="006B07D1" w:rsidRDefault="00981793" w:rsidP="006B07D1">
      <w:r>
        <w:br w:type="page"/>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91"/>
      </w:tblGrid>
      <w:tr w:rsidR="00981793" w14:paraId="094CC910" w14:textId="77777777" w:rsidTr="00C901D1">
        <w:trPr>
          <w:tblHeader/>
        </w:trPr>
        <w:tc>
          <w:tcPr>
            <w:tcW w:w="9526" w:type="dxa"/>
            <w:tcBorders>
              <w:bottom w:val="nil"/>
            </w:tcBorders>
            <w:vAlign w:val="center"/>
          </w:tcPr>
          <w:p w14:paraId="62F9194F" w14:textId="77777777" w:rsidR="00981793" w:rsidRPr="00981793" w:rsidRDefault="0018522C" w:rsidP="00D9584F">
            <w:pPr>
              <w:jc w:val="center"/>
            </w:pPr>
            <w:r>
              <w:rPr>
                <w:noProof/>
                <w:lang w:val="en-US" w:eastAsia="ko-KR"/>
              </w:rPr>
              <w:lastRenderedPageBreak/>
              <w:drawing>
                <wp:inline distT="0" distB="0" distL="0" distR="0" wp14:anchorId="5A8FF39C" wp14:editId="5F818734">
                  <wp:extent cx="6010275" cy="6010275"/>
                  <wp:effectExtent l="0" t="0" r="9525" b="9525"/>
                  <wp:docPr id="140" name="Picture 140"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3"/>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6010275" cy="6010275"/>
                          </a:xfrm>
                          <a:prstGeom prst="rect">
                            <a:avLst/>
                          </a:prstGeom>
                          <a:noFill/>
                          <a:ln>
                            <a:noFill/>
                          </a:ln>
                        </pic:spPr>
                      </pic:pic>
                    </a:graphicData>
                  </a:graphic>
                </wp:inline>
              </w:drawing>
            </w:r>
          </w:p>
        </w:tc>
      </w:tr>
      <w:tr w:rsidR="00981793" w14:paraId="23D5F917" w14:textId="77777777" w:rsidTr="00C901D1">
        <w:trPr>
          <w:tblHeader/>
        </w:trPr>
        <w:tc>
          <w:tcPr>
            <w:tcW w:w="9526" w:type="dxa"/>
            <w:tcBorders>
              <w:top w:val="nil"/>
            </w:tcBorders>
            <w:vAlign w:val="center"/>
          </w:tcPr>
          <w:p w14:paraId="61CA2AB9" w14:textId="593923EF" w:rsidR="00981793" w:rsidRPr="00E6095F" w:rsidRDefault="00981793" w:rsidP="00D9584F">
            <w:pPr>
              <w:jc w:val="left"/>
              <w:rPr>
                <w:i/>
              </w:rPr>
            </w:pPr>
            <w:r w:rsidRPr="00E6095F">
              <w:rPr>
                <w:i/>
              </w:rPr>
              <w:t xml:space="preserve">Select 89°22.000’N </w:t>
            </w:r>
            <w:r w:rsidR="00E70490">
              <w:rPr>
                <w:i/>
              </w:rPr>
              <w:t xml:space="preserve"> </w:t>
            </w:r>
            <w:r w:rsidRPr="00E6095F">
              <w:rPr>
                <w:i/>
              </w:rPr>
              <w:t>90°00.000’E as centre of the display</w:t>
            </w:r>
          </w:p>
        </w:tc>
      </w:tr>
    </w:tbl>
    <w:p w14:paraId="62C1A0D3" w14:textId="77777777" w:rsidR="00981793" w:rsidRDefault="00981793" w:rsidP="006B07D1"/>
    <w:p w14:paraId="3943A4B5" w14:textId="77777777" w:rsidR="00981793" w:rsidRDefault="00981793" w:rsidP="006B07D1">
      <w:r>
        <w:br w:type="page"/>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91"/>
      </w:tblGrid>
      <w:tr w:rsidR="00981793" w14:paraId="2653B9FC" w14:textId="77777777" w:rsidTr="00C901D1">
        <w:trPr>
          <w:tblHeader/>
        </w:trPr>
        <w:tc>
          <w:tcPr>
            <w:tcW w:w="9526" w:type="dxa"/>
            <w:tcBorders>
              <w:bottom w:val="nil"/>
            </w:tcBorders>
            <w:vAlign w:val="center"/>
          </w:tcPr>
          <w:p w14:paraId="7312765D" w14:textId="77777777" w:rsidR="00981793" w:rsidRPr="00981793" w:rsidRDefault="0018522C" w:rsidP="00D9584F">
            <w:pPr>
              <w:jc w:val="center"/>
            </w:pPr>
            <w:r>
              <w:rPr>
                <w:noProof/>
                <w:lang w:val="en-US" w:eastAsia="ko-KR"/>
              </w:rPr>
              <w:lastRenderedPageBreak/>
              <w:drawing>
                <wp:inline distT="0" distB="0" distL="0" distR="0" wp14:anchorId="072CC670" wp14:editId="5BC5636B">
                  <wp:extent cx="6010275" cy="6010275"/>
                  <wp:effectExtent l="0" t="0" r="9525" b="9525"/>
                  <wp:docPr id="141" name="Picture 141"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3"/>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6010275" cy="6010275"/>
                          </a:xfrm>
                          <a:prstGeom prst="rect">
                            <a:avLst/>
                          </a:prstGeom>
                          <a:noFill/>
                          <a:ln>
                            <a:noFill/>
                          </a:ln>
                        </pic:spPr>
                      </pic:pic>
                    </a:graphicData>
                  </a:graphic>
                </wp:inline>
              </w:drawing>
            </w:r>
          </w:p>
        </w:tc>
      </w:tr>
      <w:tr w:rsidR="00981793" w14:paraId="6A07A0B6" w14:textId="77777777" w:rsidTr="00C901D1">
        <w:trPr>
          <w:tblHeader/>
        </w:trPr>
        <w:tc>
          <w:tcPr>
            <w:tcW w:w="9526" w:type="dxa"/>
            <w:tcBorders>
              <w:top w:val="nil"/>
            </w:tcBorders>
            <w:vAlign w:val="center"/>
          </w:tcPr>
          <w:p w14:paraId="7512B71C" w14:textId="100579F3" w:rsidR="00981793" w:rsidRPr="00E6095F" w:rsidRDefault="00981793" w:rsidP="00D9584F">
            <w:pPr>
              <w:jc w:val="left"/>
              <w:rPr>
                <w:i/>
              </w:rPr>
            </w:pPr>
            <w:r w:rsidRPr="00E6095F">
              <w:rPr>
                <w:i/>
              </w:rPr>
              <w:t xml:space="preserve">Select 85°00.000’N </w:t>
            </w:r>
            <w:r w:rsidR="00E70490">
              <w:rPr>
                <w:i/>
              </w:rPr>
              <w:t xml:space="preserve"> </w:t>
            </w:r>
            <w:r w:rsidRPr="00E6095F">
              <w:rPr>
                <w:i/>
              </w:rPr>
              <w:t>025º00.000’E as centre of the display</w:t>
            </w:r>
          </w:p>
        </w:tc>
      </w:tr>
    </w:tbl>
    <w:p w14:paraId="41AD438E" w14:textId="77777777" w:rsidR="00981793" w:rsidRDefault="00981793" w:rsidP="006B07D1"/>
    <w:p w14:paraId="2F056578" w14:textId="77777777" w:rsidR="006B07D1" w:rsidRPr="006B07D1" w:rsidRDefault="006B07D1" w:rsidP="00E30B8F">
      <w:pPr>
        <w:pStyle w:val="Heading1"/>
      </w:pPr>
      <w:r>
        <w:br w:type="page"/>
      </w:r>
      <w:bookmarkStart w:id="273" w:name="_Toc120212614"/>
      <w:r w:rsidRPr="006B07D1">
        <w:lastRenderedPageBreak/>
        <w:t>Chart related functions</w:t>
      </w:r>
      <w:bookmarkEnd w:id="273"/>
    </w:p>
    <w:p w14:paraId="7D127FFC" w14:textId="77777777" w:rsidR="006B07D1" w:rsidRDefault="006B07D1" w:rsidP="00E30B8F">
      <w:pPr>
        <w:pStyle w:val="Heading2"/>
      </w:pPr>
      <w:bookmarkStart w:id="274" w:name="_Toc120212615"/>
      <w:r w:rsidRPr="006B07D1">
        <w:t>Mode and orientation</w:t>
      </w:r>
      <w:bookmarkEnd w:id="274"/>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6B07D1" w14:paraId="7E5373CF" w14:textId="77777777" w:rsidTr="008A1BCC">
        <w:trPr>
          <w:trHeight w:val="454"/>
          <w:tblHeader/>
        </w:trPr>
        <w:tc>
          <w:tcPr>
            <w:tcW w:w="2381" w:type="dxa"/>
            <w:shd w:val="clear" w:color="auto" w:fill="CCFFCC"/>
            <w:vAlign w:val="center"/>
          </w:tcPr>
          <w:p w14:paraId="49C4ED1E" w14:textId="77777777" w:rsidR="006B07D1" w:rsidRPr="004065B1" w:rsidRDefault="006B07D1" w:rsidP="008A1BCC">
            <w:r w:rsidRPr="000A066E">
              <w:rPr>
                <w:b/>
              </w:rPr>
              <w:t>Test Reference</w:t>
            </w:r>
          </w:p>
        </w:tc>
        <w:tc>
          <w:tcPr>
            <w:tcW w:w="2381" w:type="dxa"/>
            <w:shd w:val="clear" w:color="auto" w:fill="CCFFCC"/>
            <w:vAlign w:val="center"/>
          </w:tcPr>
          <w:p w14:paraId="22C97A6E" w14:textId="77777777" w:rsidR="006B07D1" w:rsidRPr="004065B1" w:rsidRDefault="006B07D1" w:rsidP="008A1BCC">
            <w:r>
              <w:t>4.1 a)</w:t>
            </w:r>
          </w:p>
        </w:tc>
        <w:tc>
          <w:tcPr>
            <w:tcW w:w="2382" w:type="dxa"/>
            <w:shd w:val="clear" w:color="auto" w:fill="CCFFCC"/>
            <w:vAlign w:val="center"/>
          </w:tcPr>
          <w:p w14:paraId="266AA255" w14:textId="77777777" w:rsidR="006B07D1" w:rsidRPr="004065B1" w:rsidRDefault="006B07D1" w:rsidP="008A1BCC">
            <w:r w:rsidRPr="000A066E">
              <w:rPr>
                <w:b/>
              </w:rPr>
              <w:t>IHO Reference</w:t>
            </w:r>
          </w:p>
        </w:tc>
        <w:tc>
          <w:tcPr>
            <w:tcW w:w="2382" w:type="dxa"/>
            <w:shd w:val="clear" w:color="auto" w:fill="CCFFCC"/>
            <w:vAlign w:val="center"/>
          </w:tcPr>
          <w:p w14:paraId="63E25E95" w14:textId="77777777" w:rsidR="006B07D1" w:rsidRPr="004065B1" w:rsidRDefault="006B07D1" w:rsidP="001752C8">
            <w:r w:rsidRPr="00A94802">
              <w:t>S-</w:t>
            </w:r>
            <w:r>
              <w:t>52 10.5.4</w:t>
            </w:r>
          </w:p>
        </w:tc>
      </w:tr>
      <w:tr w:rsidR="006B07D1" w14:paraId="1B2D5E34" w14:textId="77777777" w:rsidTr="008A1BCC">
        <w:trPr>
          <w:tblHeader/>
        </w:trPr>
        <w:tc>
          <w:tcPr>
            <w:tcW w:w="9526" w:type="dxa"/>
            <w:gridSpan w:val="4"/>
            <w:shd w:val="clear" w:color="auto" w:fill="CCFFCC"/>
            <w:vAlign w:val="center"/>
          </w:tcPr>
          <w:p w14:paraId="628ECBCD" w14:textId="77777777" w:rsidR="006B07D1" w:rsidRDefault="006B07D1" w:rsidP="008A1BCC">
            <w:r w:rsidRPr="000A066E">
              <w:rPr>
                <w:b/>
              </w:rPr>
              <w:t>Test description</w:t>
            </w:r>
          </w:p>
        </w:tc>
      </w:tr>
      <w:tr w:rsidR="006B07D1" w14:paraId="737099E1" w14:textId="77777777" w:rsidTr="008A1BCC">
        <w:trPr>
          <w:tblHeader/>
        </w:trPr>
        <w:tc>
          <w:tcPr>
            <w:tcW w:w="9526" w:type="dxa"/>
            <w:gridSpan w:val="4"/>
            <w:vAlign w:val="center"/>
          </w:tcPr>
          <w:p w14:paraId="3683A57E" w14:textId="77777777" w:rsidR="006B07D1" w:rsidRPr="00E6095F" w:rsidRDefault="00D9584F" w:rsidP="008A1BCC">
            <w:pPr>
              <w:rPr>
                <w:i/>
              </w:rPr>
            </w:pPr>
            <w:r w:rsidRPr="00E6095F">
              <w:rPr>
                <w:i/>
              </w:rPr>
              <w:t>Display of the north arrow symbol.</w:t>
            </w:r>
          </w:p>
        </w:tc>
      </w:tr>
      <w:tr w:rsidR="006B07D1" w14:paraId="521B947A" w14:textId="77777777" w:rsidTr="008A1BCC">
        <w:trPr>
          <w:tblHeader/>
        </w:trPr>
        <w:tc>
          <w:tcPr>
            <w:tcW w:w="9526" w:type="dxa"/>
            <w:gridSpan w:val="4"/>
            <w:shd w:val="clear" w:color="auto" w:fill="CCFFCC"/>
            <w:vAlign w:val="center"/>
          </w:tcPr>
          <w:p w14:paraId="41CC350A" w14:textId="77777777" w:rsidR="006B07D1" w:rsidRPr="004065B1" w:rsidRDefault="006B07D1" w:rsidP="008A1BCC">
            <w:r w:rsidRPr="000A066E">
              <w:rPr>
                <w:b/>
              </w:rPr>
              <w:t>Setup</w:t>
            </w:r>
          </w:p>
        </w:tc>
      </w:tr>
      <w:tr w:rsidR="006B07D1" w14:paraId="55D213A0" w14:textId="77777777" w:rsidTr="008A1BCC">
        <w:trPr>
          <w:tblHeader/>
        </w:trPr>
        <w:tc>
          <w:tcPr>
            <w:tcW w:w="9526" w:type="dxa"/>
            <w:gridSpan w:val="4"/>
            <w:vAlign w:val="center"/>
          </w:tcPr>
          <w:p w14:paraId="071BEFFB" w14:textId="77777777" w:rsidR="006B07D1" w:rsidRPr="00E6095F" w:rsidRDefault="00D9584F" w:rsidP="008A1BCC">
            <w:pPr>
              <w:rPr>
                <w:i/>
              </w:rPr>
            </w:pPr>
            <w:r w:rsidRPr="00E6095F">
              <w:rPr>
                <w:i/>
              </w:rPr>
              <w:t>Load the following cell 2.1.1 Power Up\ENC_ROOT\GB4X0000.000</w:t>
            </w:r>
          </w:p>
        </w:tc>
      </w:tr>
      <w:tr w:rsidR="006B07D1" w14:paraId="1560CCF7" w14:textId="77777777" w:rsidTr="008A1BCC">
        <w:trPr>
          <w:tblHeader/>
        </w:trPr>
        <w:tc>
          <w:tcPr>
            <w:tcW w:w="9526" w:type="dxa"/>
            <w:gridSpan w:val="4"/>
            <w:shd w:val="clear" w:color="auto" w:fill="CCFFCC"/>
            <w:vAlign w:val="center"/>
          </w:tcPr>
          <w:p w14:paraId="7747B7BD" w14:textId="77777777" w:rsidR="006B07D1" w:rsidRPr="004065B1" w:rsidRDefault="006B07D1" w:rsidP="008A1BCC">
            <w:r w:rsidRPr="000A066E">
              <w:rPr>
                <w:b/>
              </w:rPr>
              <w:t>Action</w:t>
            </w:r>
          </w:p>
        </w:tc>
      </w:tr>
      <w:tr w:rsidR="006B07D1" w14:paraId="31BF9060" w14:textId="77777777" w:rsidTr="008A1BCC">
        <w:trPr>
          <w:tblHeader/>
        </w:trPr>
        <w:tc>
          <w:tcPr>
            <w:tcW w:w="9526" w:type="dxa"/>
            <w:gridSpan w:val="4"/>
            <w:vAlign w:val="center"/>
          </w:tcPr>
          <w:p w14:paraId="3DA3EA96" w14:textId="77777777" w:rsidR="00D9584F" w:rsidRPr="00E6095F" w:rsidRDefault="00D9584F" w:rsidP="00D9584F">
            <w:pPr>
              <w:rPr>
                <w:i/>
              </w:rPr>
            </w:pPr>
            <w:r w:rsidRPr="00E6095F">
              <w:rPr>
                <w:i/>
              </w:rPr>
              <w:t>Observe the display.</w:t>
            </w:r>
          </w:p>
          <w:p w14:paraId="546B4193" w14:textId="77777777" w:rsidR="006B07D1" w:rsidRPr="00E6095F" w:rsidRDefault="00D9584F" w:rsidP="00D9584F">
            <w:pPr>
              <w:rPr>
                <w:i/>
              </w:rPr>
            </w:pPr>
            <w:r w:rsidRPr="00E6095F">
              <w:rPr>
                <w:i/>
              </w:rPr>
              <w:t>If the EUT offers the capability to show other than north-up presentation; Change the presentation to non-north up and observe the display.</w:t>
            </w:r>
          </w:p>
        </w:tc>
      </w:tr>
      <w:tr w:rsidR="006B07D1" w14:paraId="6A348B17" w14:textId="77777777" w:rsidTr="008A1BCC">
        <w:trPr>
          <w:tblHeader/>
        </w:trPr>
        <w:tc>
          <w:tcPr>
            <w:tcW w:w="9526" w:type="dxa"/>
            <w:gridSpan w:val="4"/>
            <w:shd w:val="clear" w:color="auto" w:fill="CCFFCC"/>
            <w:vAlign w:val="center"/>
          </w:tcPr>
          <w:p w14:paraId="1D1282E7" w14:textId="77777777" w:rsidR="006B07D1" w:rsidRPr="004065B1" w:rsidRDefault="006B07D1" w:rsidP="008A1BCC">
            <w:r w:rsidRPr="000A066E">
              <w:rPr>
                <w:b/>
              </w:rPr>
              <w:t>Results</w:t>
            </w:r>
          </w:p>
        </w:tc>
      </w:tr>
      <w:tr w:rsidR="006B07D1" w14:paraId="09289BD7" w14:textId="77777777" w:rsidTr="008A1BCC">
        <w:trPr>
          <w:tblHeader/>
        </w:trPr>
        <w:tc>
          <w:tcPr>
            <w:tcW w:w="9526" w:type="dxa"/>
            <w:gridSpan w:val="4"/>
            <w:vAlign w:val="center"/>
          </w:tcPr>
          <w:p w14:paraId="4440E89D" w14:textId="46C794D0" w:rsidR="006B07D1" w:rsidRPr="00E6095F" w:rsidRDefault="00D9584F" w:rsidP="00D9584F">
            <w:pPr>
              <w:jc w:val="left"/>
              <w:rPr>
                <w:i/>
              </w:rPr>
            </w:pPr>
            <w:r w:rsidRPr="00E6095F">
              <w:rPr>
                <w:i/>
              </w:rPr>
              <w:t>Confirm that the north arrow symbol is always displayed at the top left corner of the chart area, not overlapping the scale or latitude bar. I</w:t>
            </w:r>
            <w:r w:rsidR="00E6095F">
              <w:rPr>
                <w:i/>
              </w:rPr>
              <w:t xml:space="preserve">f the EUT supports </w:t>
            </w:r>
            <w:r w:rsidRPr="00E6095F">
              <w:rPr>
                <w:i/>
              </w:rPr>
              <w:t>changing to non-north up presentations confirm that the symbol realigns to north.</w:t>
            </w:r>
          </w:p>
        </w:tc>
      </w:tr>
    </w:tbl>
    <w:p w14:paraId="75EF418C" w14:textId="77777777" w:rsidR="006B07D1" w:rsidRDefault="006B07D1" w:rsidP="006B07D1"/>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D9584F" w14:paraId="1FD9A558" w14:textId="77777777" w:rsidTr="00D9584F">
        <w:trPr>
          <w:trHeight w:val="454"/>
          <w:tblHeader/>
        </w:trPr>
        <w:tc>
          <w:tcPr>
            <w:tcW w:w="2381" w:type="dxa"/>
            <w:shd w:val="clear" w:color="auto" w:fill="CCFFCC"/>
            <w:vAlign w:val="center"/>
          </w:tcPr>
          <w:p w14:paraId="76B28BC5" w14:textId="77777777" w:rsidR="00D9584F" w:rsidRPr="004065B1" w:rsidRDefault="00D9584F" w:rsidP="00D9584F">
            <w:r w:rsidRPr="000A066E">
              <w:rPr>
                <w:b/>
              </w:rPr>
              <w:t>Test Reference</w:t>
            </w:r>
          </w:p>
        </w:tc>
        <w:tc>
          <w:tcPr>
            <w:tcW w:w="2381" w:type="dxa"/>
            <w:shd w:val="clear" w:color="auto" w:fill="CCFFCC"/>
            <w:vAlign w:val="center"/>
          </w:tcPr>
          <w:p w14:paraId="3AA904C5" w14:textId="77777777" w:rsidR="00D9584F" w:rsidRPr="004065B1" w:rsidRDefault="00D9584F" w:rsidP="00D9584F">
            <w:r>
              <w:t>4.1 b)</w:t>
            </w:r>
          </w:p>
        </w:tc>
        <w:tc>
          <w:tcPr>
            <w:tcW w:w="2382" w:type="dxa"/>
            <w:shd w:val="clear" w:color="auto" w:fill="CCFFCC"/>
            <w:vAlign w:val="center"/>
          </w:tcPr>
          <w:p w14:paraId="0128CB51" w14:textId="77777777" w:rsidR="00D9584F" w:rsidRPr="004065B1" w:rsidRDefault="00D9584F" w:rsidP="00D9584F">
            <w:r w:rsidRPr="000A066E">
              <w:rPr>
                <w:b/>
              </w:rPr>
              <w:t>IHO Reference</w:t>
            </w:r>
          </w:p>
        </w:tc>
        <w:tc>
          <w:tcPr>
            <w:tcW w:w="2382" w:type="dxa"/>
            <w:shd w:val="clear" w:color="auto" w:fill="CCFFCC"/>
            <w:vAlign w:val="center"/>
          </w:tcPr>
          <w:p w14:paraId="150C9C6C" w14:textId="77777777" w:rsidR="00D9584F" w:rsidRPr="004065B1" w:rsidRDefault="00D9584F" w:rsidP="00D9584F">
            <w:r w:rsidRPr="00D9584F">
              <w:t>S-52 2.2.3</w:t>
            </w:r>
          </w:p>
        </w:tc>
      </w:tr>
      <w:tr w:rsidR="00D9584F" w14:paraId="16961EE7" w14:textId="77777777" w:rsidTr="00D9584F">
        <w:trPr>
          <w:tblHeader/>
        </w:trPr>
        <w:tc>
          <w:tcPr>
            <w:tcW w:w="9526" w:type="dxa"/>
            <w:gridSpan w:val="4"/>
            <w:shd w:val="clear" w:color="auto" w:fill="CCFFCC"/>
            <w:vAlign w:val="center"/>
          </w:tcPr>
          <w:p w14:paraId="7BA8D23B" w14:textId="77777777" w:rsidR="00D9584F" w:rsidRDefault="00D9584F" w:rsidP="00D9584F">
            <w:r w:rsidRPr="000A066E">
              <w:rPr>
                <w:b/>
              </w:rPr>
              <w:t>Test description</w:t>
            </w:r>
          </w:p>
        </w:tc>
      </w:tr>
      <w:tr w:rsidR="00D9584F" w14:paraId="772183A6" w14:textId="77777777" w:rsidTr="00D9584F">
        <w:trPr>
          <w:tblHeader/>
        </w:trPr>
        <w:tc>
          <w:tcPr>
            <w:tcW w:w="9526" w:type="dxa"/>
            <w:gridSpan w:val="4"/>
            <w:vAlign w:val="center"/>
          </w:tcPr>
          <w:p w14:paraId="182C50B9" w14:textId="77777777" w:rsidR="00D9584F" w:rsidRPr="00E6095F" w:rsidRDefault="00D9584F" w:rsidP="00D9584F">
            <w:pPr>
              <w:rPr>
                <w:i/>
              </w:rPr>
            </w:pPr>
            <w:r w:rsidRPr="00E6095F">
              <w:rPr>
                <w:i/>
              </w:rPr>
              <w:t>True motion operation.</w:t>
            </w:r>
          </w:p>
        </w:tc>
      </w:tr>
      <w:tr w:rsidR="00D9584F" w14:paraId="19521D2F" w14:textId="77777777" w:rsidTr="00D9584F">
        <w:trPr>
          <w:tblHeader/>
        </w:trPr>
        <w:tc>
          <w:tcPr>
            <w:tcW w:w="9526" w:type="dxa"/>
            <w:gridSpan w:val="4"/>
            <w:shd w:val="clear" w:color="auto" w:fill="CCFFCC"/>
            <w:vAlign w:val="center"/>
          </w:tcPr>
          <w:p w14:paraId="5BC46B38" w14:textId="77777777" w:rsidR="00D9584F" w:rsidRPr="004065B1" w:rsidRDefault="00D9584F" w:rsidP="00D9584F">
            <w:r w:rsidRPr="000A066E">
              <w:rPr>
                <w:b/>
              </w:rPr>
              <w:t>Setup</w:t>
            </w:r>
          </w:p>
        </w:tc>
      </w:tr>
      <w:tr w:rsidR="00D9584F" w14:paraId="07EA29C8" w14:textId="77777777" w:rsidTr="00D9584F">
        <w:trPr>
          <w:tblHeader/>
        </w:trPr>
        <w:tc>
          <w:tcPr>
            <w:tcW w:w="9526" w:type="dxa"/>
            <w:gridSpan w:val="4"/>
            <w:vAlign w:val="center"/>
          </w:tcPr>
          <w:p w14:paraId="7E3665BE" w14:textId="77777777" w:rsidR="00D9584F" w:rsidRPr="00E6095F" w:rsidRDefault="00D9584F" w:rsidP="00D9584F">
            <w:pPr>
              <w:rPr>
                <w:i/>
              </w:rPr>
            </w:pPr>
            <w:r w:rsidRPr="00E6095F">
              <w:rPr>
                <w:i/>
              </w:rPr>
              <w:t>As for test 4.1 a)</w:t>
            </w:r>
          </w:p>
        </w:tc>
      </w:tr>
      <w:tr w:rsidR="00D9584F" w14:paraId="7B7EEAF0" w14:textId="77777777" w:rsidTr="00D9584F">
        <w:trPr>
          <w:tblHeader/>
        </w:trPr>
        <w:tc>
          <w:tcPr>
            <w:tcW w:w="9526" w:type="dxa"/>
            <w:gridSpan w:val="4"/>
            <w:shd w:val="clear" w:color="auto" w:fill="CCFFCC"/>
            <w:vAlign w:val="center"/>
          </w:tcPr>
          <w:p w14:paraId="3D518598" w14:textId="77777777" w:rsidR="00D9584F" w:rsidRPr="004065B1" w:rsidRDefault="00D9584F" w:rsidP="00D9584F">
            <w:r w:rsidRPr="000A066E">
              <w:rPr>
                <w:b/>
              </w:rPr>
              <w:t>Action</w:t>
            </w:r>
          </w:p>
        </w:tc>
      </w:tr>
      <w:tr w:rsidR="00D9584F" w14:paraId="69D1CA80" w14:textId="77777777" w:rsidTr="00D9584F">
        <w:trPr>
          <w:tblHeader/>
        </w:trPr>
        <w:tc>
          <w:tcPr>
            <w:tcW w:w="9526" w:type="dxa"/>
            <w:gridSpan w:val="4"/>
            <w:vAlign w:val="center"/>
          </w:tcPr>
          <w:p w14:paraId="4F07E768" w14:textId="77777777" w:rsidR="00D9584F" w:rsidRPr="00E6095F" w:rsidRDefault="00D9584F" w:rsidP="002164D3">
            <w:pPr>
              <w:jc w:val="left"/>
              <w:rPr>
                <w:i/>
              </w:rPr>
            </w:pPr>
            <w:r w:rsidRPr="00E6095F">
              <w:rPr>
                <w:i/>
              </w:rPr>
              <w:t>Ensure that true motion is provided.</w:t>
            </w:r>
          </w:p>
          <w:p w14:paraId="7D45621C" w14:textId="77777777" w:rsidR="00D9584F" w:rsidRPr="00E6095F" w:rsidRDefault="00D9584F" w:rsidP="002164D3">
            <w:pPr>
              <w:jc w:val="left"/>
              <w:rPr>
                <w:i/>
              </w:rPr>
            </w:pPr>
            <w:r w:rsidRPr="00E6095F">
              <w:rPr>
                <w:i/>
              </w:rPr>
              <w:t>Reset the display and check that the generation of the neighbouring area takes place automatically at a distance selected by the Mariner.</w:t>
            </w:r>
          </w:p>
        </w:tc>
      </w:tr>
      <w:tr w:rsidR="00D9584F" w14:paraId="66364CB9" w14:textId="77777777" w:rsidTr="00D9584F">
        <w:trPr>
          <w:tblHeader/>
        </w:trPr>
        <w:tc>
          <w:tcPr>
            <w:tcW w:w="9526" w:type="dxa"/>
            <w:gridSpan w:val="4"/>
            <w:shd w:val="clear" w:color="auto" w:fill="CCFFCC"/>
            <w:vAlign w:val="center"/>
          </w:tcPr>
          <w:p w14:paraId="305273EE" w14:textId="77777777" w:rsidR="00D9584F" w:rsidRPr="004065B1" w:rsidRDefault="00D9584F" w:rsidP="00D9584F">
            <w:r w:rsidRPr="000A066E">
              <w:rPr>
                <w:b/>
              </w:rPr>
              <w:t>Results</w:t>
            </w:r>
          </w:p>
        </w:tc>
      </w:tr>
      <w:tr w:rsidR="00D9584F" w14:paraId="0ABA6142" w14:textId="77777777" w:rsidTr="00D9584F">
        <w:trPr>
          <w:tblHeader/>
        </w:trPr>
        <w:tc>
          <w:tcPr>
            <w:tcW w:w="9526" w:type="dxa"/>
            <w:gridSpan w:val="4"/>
            <w:vAlign w:val="center"/>
          </w:tcPr>
          <w:p w14:paraId="4C2A3830" w14:textId="77777777" w:rsidR="00D9584F" w:rsidRPr="00E6095F" w:rsidRDefault="00D9584F" w:rsidP="00D9584F">
            <w:pPr>
              <w:jc w:val="left"/>
              <w:rPr>
                <w:i/>
              </w:rPr>
            </w:pPr>
            <w:r w:rsidRPr="00E6095F">
              <w:rPr>
                <w:i/>
              </w:rPr>
              <w:t>Confirm that true motion operation is provided and that the generation of the neighbouring area takes place automatically at a distance selected by the Mariner.</w:t>
            </w:r>
          </w:p>
        </w:tc>
      </w:tr>
    </w:tbl>
    <w:p w14:paraId="2B31CFF5" w14:textId="77777777" w:rsidR="00D9584F" w:rsidRDefault="00D9584F" w:rsidP="00D9584F"/>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D9584F" w14:paraId="55632602" w14:textId="77777777" w:rsidTr="00D9584F">
        <w:trPr>
          <w:trHeight w:val="454"/>
          <w:tblHeader/>
        </w:trPr>
        <w:tc>
          <w:tcPr>
            <w:tcW w:w="2381" w:type="dxa"/>
            <w:shd w:val="clear" w:color="auto" w:fill="CCFFCC"/>
            <w:vAlign w:val="center"/>
          </w:tcPr>
          <w:p w14:paraId="3103BF93" w14:textId="77777777" w:rsidR="00D9584F" w:rsidRPr="004065B1" w:rsidRDefault="00D9584F" w:rsidP="00D9584F">
            <w:r w:rsidRPr="000A066E">
              <w:rPr>
                <w:b/>
              </w:rPr>
              <w:t>Test Reference</w:t>
            </w:r>
          </w:p>
        </w:tc>
        <w:tc>
          <w:tcPr>
            <w:tcW w:w="2381" w:type="dxa"/>
            <w:shd w:val="clear" w:color="auto" w:fill="CCFFCC"/>
            <w:vAlign w:val="center"/>
          </w:tcPr>
          <w:p w14:paraId="77D92E82" w14:textId="77777777" w:rsidR="00D9584F" w:rsidRPr="004065B1" w:rsidRDefault="00D9584F" w:rsidP="00D9584F">
            <w:r>
              <w:t>4.1 c)</w:t>
            </w:r>
          </w:p>
        </w:tc>
        <w:tc>
          <w:tcPr>
            <w:tcW w:w="2382" w:type="dxa"/>
            <w:shd w:val="clear" w:color="auto" w:fill="CCFFCC"/>
            <w:vAlign w:val="center"/>
          </w:tcPr>
          <w:p w14:paraId="61DA35B3" w14:textId="77777777" w:rsidR="00D9584F" w:rsidRPr="004065B1" w:rsidRDefault="00D9584F" w:rsidP="00D9584F">
            <w:r w:rsidRPr="000A066E">
              <w:rPr>
                <w:b/>
              </w:rPr>
              <w:t>IHO Reference</w:t>
            </w:r>
          </w:p>
        </w:tc>
        <w:tc>
          <w:tcPr>
            <w:tcW w:w="2382" w:type="dxa"/>
            <w:shd w:val="clear" w:color="auto" w:fill="CCFFCC"/>
            <w:vAlign w:val="center"/>
          </w:tcPr>
          <w:p w14:paraId="0B4AF344" w14:textId="77777777" w:rsidR="00D9584F" w:rsidRPr="004065B1" w:rsidRDefault="00D9584F" w:rsidP="00D9584F">
            <w:r>
              <w:t>-</w:t>
            </w:r>
          </w:p>
        </w:tc>
      </w:tr>
      <w:tr w:rsidR="00D9584F" w14:paraId="7BE9DF88" w14:textId="77777777" w:rsidTr="00D9584F">
        <w:trPr>
          <w:tblHeader/>
        </w:trPr>
        <w:tc>
          <w:tcPr>
            <w:tcW w:w="9526" w:type="dxa"/>
            <w:gridSpan w:val="4"/>
            <w:shd w:val="clear" w:color="auto" w:fill="CCFFCC"/>
            <w:vAlign w:val="center"/>
          </w:tcPr>
          <w:p w14:paraId="57B5FE4E" w14:textId="77777777" w:rsidR="00D9584F" w:rsidRDefault="00D9584F" w:rsidP="00D9584F">
            <w:r w:rsidRPr="000A066E">
              <w:rPr>
                <w:b/>
              </w:rPr>
              <w:t>Test description</w:t>
            </w:r>
          </w:p>
        </w:tc>
      </w:tr>
      <w:tr w:rsidR="00D9584F" w14:paraId="401004DE" w14:textId="77777777" w:rsidTr="00D9584F">
        <w:trPr>
          <w:tblHeader/>
        </w:trPr>
        <w:tc>
          <w:tcPr>
            <w:tcW w:w="9526" w:type="dxa"/>
            <w:gridSpan w:val="4"/>
            <w:vAlign w:val="center"/>
          </w:tcPr>
          <w:p w14:paraId="56316582" w14:textId="77777777" w:rsidR="00D9584F" w:rsidRPr="00E6095F" w:rsidRDefault="00D9584F" w:rsidP="00D9584F">
            <w:pPr>
              <w:rPr>
                <w:i/>
              </w:rPr>
            </w:pPr>
            <w:r w:rsidRPr="00E6095F">
              <w:rPr>
                <w:i/>
              </w:rPr>
              <w:t>Manual adjustment of chart display area and own ship position.</w:t>
            </w:r>
          </w:p>
        </w:tc>
      </w:tr>
      <w:tr w:rsidR="00D9584F" w14:paraId="6E2C3EF8" w14:textId="77777777" w:rsidTr="00D9584F">
        <w:trPr>
          <w:tblHeader/>
        </w:trPr>
        <w:tc>
          <w:tcPr>
            <w:tcW w:w="9526" w:type="dxa"/>
            <w:gridSpan w:val="4"/>
            <w:shd w:val="clear" w:color="auto" w:fill="CCFFCC"/>
            <w:vAlign w:val="center"/>
          </w:tcPr>
          <w:p w14:paraId="41978DEB" w14:textId="77777777" w:rsidR="00D9584F" w:rsidRPr="004065B1" w:rsidRDefault="00D9584F" w:rsidP="00D9584F">
            <w:r w:rsidRPr="000A066E">
              <w:rPr>
                <w:b/>
              </w:rPr>
              <w:t>Setup</w:t>
            </w:r>
          </w:p>
        </w:tc>
      </w:tr>
      <w:tr w:rsidR="00D9584F" w14:paraId="586CA3AC" w14:textId="77777777" w:rsidTr="00D9584F">
        <w:trPr>
          <w:tblHeader/>
        </w:trPr>
        <w:tc>
          <w:tcPr>
            <w:tcW w:w="9526" w:type="dxa"/>
            <w:gridSpan w:val="4"/>
            <w:vAlign w:val="center"/>
          </w:tcPr>
          <w:p w14:paraId="32789EB0" w14:textId="77777777" w:rsidR="00D9584F" w:rsidRPr="00E6095F" w:rsidRDefault="00D9584F" w:rsidP="00D9584F">
            <w:pPr>
              <w:rPr>
                <w:i/>
              </w:rPr>
            </w:pPr>
            <w:r w:rsidRPr="00E6095F">
              <w:rPr>
                <w:i/>
              </w:rPr>
              <w:t>As for test 4.1 a)</w:t>
            </w:r>
          </w:p>
        </w:tc>
      </w:tr>
      <w:tr w:rsidR="00D9584F" w14:paraId="73DA6D6E" w14:textId="77777777" w:rsidTr="00D9584F">
        <w:trPr>
          <w:tblHeader/>
        </w:trPr>
        <w:tc>
          <w:tcPr>
            <w:tcW w:w="9526" w:type="dxa"/>
            <w:gridSpan w:val="4"/>
            <w:shd w:val="clear" w:color="auto" w:fill="CCFFCC"/>
            <w:vAlign w:val="center"/>
          </w:tcPr>
          <w:p w14:paraId="5ACFE03D" w14:textId="77777777" w:rsidR="00D9584F" w:rsidRPr="004065B1" w:rsidRDefault="00D9584F" w:rsidP="00D9584F">
            <w:r w:rsidRPr="000A066E">
              <w:rPr>
                <w:b/>
              </w:rPr>
              <w:t>Action</w:t>
            </w:r>
          </w:p>
        </w:tc>
      </w:tr>
      <w:tr w:rsidR="00D9584F" w14:paraId="54499B5E" w14:textId="77777777" w:rsidTr="00D9584F">
        <w:trPr>
          <w:tblHeader/>
        </w:trPr>
        <w:tc>
          <w:tcPr>
            <w:tcW w:w="9526" w:type="dxa"/>
            <w:gridSpan w:val="4"/>
            <w:vAlign w:val="center"/>
          </w:tcPr>
          <w:p w14:paraId="1DA51D08" w14:textId="77777777" w:rsidR="00D9584F" w:rsidRPr="00E6095F" w:rsidRDefault="00D9584F" w:rsidP="00D9584F">
            <w:pPr>
              <w:rPr>
                <w:i/>
              </w:rPr>
            </w:pPr>
            <w:r w:rsidRPr="00E6095F">
              <w:rPr>
                <w:i/>
              </w:rPr>
              <w:t>Manually adjust the chart display area.</w:t>
            </w:r>
          </w:p>
          <w:p w14:paraId="62579059" w14:textId="77777777" w:rsidR="00D9584F" w:rsidRPr="00E6095F" w:rsidRDefault="00D9584F" w:rsidP="00D9584F">
            <w:pPr>
              <w:rPr>
                <w:i/>
              </w:rPr>
            </w:pPr>
            <w:r w:rsidRPr="00E6095F">
              <w:rPr>
                <w:i/>
              </w:rPr>
              <w:t>Change the position of own ship relative to the edge of the display.</w:t>
            </w:r>
          </w:p>
        </w:tc>
      </w:tr>
      <w:tr w:rsidR="00D9584F" w14:paraId="21D6D1BC" w14:textId="77777777" w:rsidTr="00D9584F">
        <w:trPr>
          <w:tblHeader/>
        </w:trPr>
        <w:tc>
          <w:tcPr>
            <w:tcW w:w="9526" w:type="dxa"/>
            <w:gridSpan w:val="4"/>
            <w:shd w:val="clear" w:color="auto" w:fill="CCFFCC"/>
            <w:vAlign w:val="center"/>
          </w:tcPr>
          <w:p w14:paraId="26DA5AB6" w14:textId="77777777" w:rsidR="00D9584F" w:rsidRPr="004065B1" w:rsidRDefault="00D9584F" w:rsidP="00D9584F">
            <w:r w:rsidRPr="000A066E">
              <w:rPr>
                <w:b/>
              </w:rPr>
              <w:t>Results</w:t>
            </w:r>
          </w:p>
        </w:tc>
      </w:tr>
      <w:tr w:rsidR="00D9584F" w14:paraId="24790991" w14:textId="77777777" w:rsidTr="00D9584F">
        <w:trPr>
          <w:tblHeader/>
        </w:trPr>
        <w:tc>
          <w:tcPr>
            <w:tcW w:w="9526" w:type="dxa"/>
            <w:gridSpan w:val="4"/>
            <w:vAlign w:val="center"/>
          </w:tcPr>
          <w:p w14:paraId="4938D610" w14:textId="77777777" w:rsidR="00D9584F" w:rsidRPr="00E6095F" w:rsidRDefault="00D9584F" w:rsidP="00D9584F">
            <w:pPr>
              <w:jc w:val="left"/>
              <w:rPr>
                <w:i/>
              </w:rPr>
            </w:pPr>
            <w:r w:rsidRPr="00E6095F">
              <w:rPr>
                <w:i/>
              </w:rPr>
              <w:t>Confirm that it is possible to change manually the chart area and the position of own ship relative to the edge of the display.</w:t>
            </w:r>
          </w:p>
        </w:tc>
      </w:tr>
    </w:tbl>
    <w:p w14:paraId="5270CCC7" w14:textId="77777777" w:rsidR="00D9584F" w:rsidRDefault="00D9584F" w:rsidP="00D9584F"/>
    <w:p w14:paraId="4C6CC49C" w14:textId="77777777" w:rsidR="00F156D5" w:rsidRDefault="00F156D5" w:rsidP="00D9584F">
      <w:r>
        <w:br w:type="page"/>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D9584F" w14:paraId="5F5FEBE0" w14:textId="77777777" w:rsidTr="00D9584F">
        <w:trPr>
          <w:trHeight w:val="454"/>
          <w:tblHeader/>
        </w:trPr>
        <w:tc>
          <w:tcPr>
            <w:tcW w:w="2381" w:type="dxa"/>
            <w:shd w:val="clear" w:color="auto" w:fill="CCFFCC"/>
            <w:vAlign w:val="center"/>
          </w:tcPr>
          <w:p w14:paraId="03BF781B" w14:textId="77777777" w:rsidR="00D9584F" w:rsidRPr="004065B1" w:rsidRDefault="00D9584F" w:rsidP="00D9584F">
            <w:r w:rsidRPr="000A066E">
              <w:rPr>
                <w:b/>
              </w:rPr>
              <w:lastRenderedPageBreak/>
              <w:t>Test Reference</w:t>
            </w:r>
          </w:p>
        </w:tc>
        <w:tc>
          <w:tcPr>
            <w:tcW w:w="2381" w:type="dxa"/>
            <w:shd w:val="clear" w:color="auto" w:fill="CCFFCC"/>
            <w:vAlign w:val="center"/>
          </w:tcPr>
          <w:p w14:paraId="636F58B5" w14:textId="77777777" w:rsidR="00D9584F" w:rsidRPr="004065B1" w:rsidRDefault="00D9584F" w:rsidP="00D9584F">
            <w:r>
              <w:t>4.1 d)</w:t>
            </w:r>
          </w:p>
        </w:tc>
        <w:tc>
          <w:tcPr>
            <w:tcW w:w="2382" w:type="dxa"/>
            <w:shd w:val="clear" w:color="auto" w:fill="CCFFCC"/>
            <w:vAlign w:val="center"/>
          </w:tcPr>
          <w:p w14:paraId="41AAFABC" w14:textId="77777777" w:rsidR="00D9584F" w:rsidRPr="004065B1" w:rsidRDefault="00D9584F" w:rsidP="00D9584F">
            <w:r w:rsidRPr="000A066E">
              <w:rPr>
                <w:b/>
              </w:rPr>
              <w:t>IHO Reference</w:t>
            </w:r>
          </w:p>
        </w:tc>
        <w:tc>
          <w:tcPr>
            <w:tcW w:w="2382" w:type="dxa"/>
            <w:shd w:val="clear" w:color="auto" w:fill="CCFFCC"/>
            <w:vAlign w:val="center"/>
          </w:tcPr>
          <w:p w14:paraId="5761D61D" w14:textId="77777777" w:rsidR="00D9584F" w:rsidRPr="004065B1" w:rsidRDefault="00D9584F" w:rsidP="00D9584F">
            <w:r w:rsidRPr="00D9584F">
              <w:t>S-52 10.1.8</w:t>
            </w:r>
          </w:p>
        </w:tc>
      </w:tr>
      <w:tr w:rsidR="00D9584F" w14:paraId="6BBE56CF" w14:textId="77777777" w:rsidTr="00D9584F">
        <w:trPr>
          <w:tblHeader/>
        </w:trPr>
        <w:tc>
          <w:tcPr>
            <w:tcW w:w="9526" w:type="dxa"/>
            <w:gridSpan w:val="4"/>
            <w:shd w:val="clear" w:color="auto" w:fill="CCFFCC"/>
            <w:vAlign w:val="center"/>
          </w:tcPr>
          <w:p w14:paraId="7DE8EC4E" w14:textId="77777777" w:rsidR="00D9584F" w:rsidRDefault="00D9584F" w:rsidP="00D9584F">
            <w:r w:rsidRPr="000A066E">
              <w:rPr>
                <w:b/>
              </w:rPr>
              <w:t>Test description</w:t>
            </w:r>
          </w:p>
        </w:tc>
      </w:tr>
      <w:tr w:rsidR="00D9584F" w14:paraId="45AE92E1" w14:textId="77777777" w:rsidTr="00D9584F">
        <w:trPr>
          <w:tblHeader/>
        </w:trPr>
        <w:tc>
          <w:tcPr>
            <w:tcW w:w="9526" w:type="dxa"/>
            <w:gridSpan w:val="4"/>
            <w:vAlign w:val="center"/>
          </w:tcPr>
          <w:p w14:paraId="00152163" w14:textId="77777777" w:rsidR="00D9584F" w:rsidRPr="00A358C9" w:rsidRDefault="00D9584F" w:rsidP="00D9584F">
            <w:pPr>
              <w:rPr>
                <w:i/>
              </w:rPr>
            </w:pPr>
            <w:r w:rsidRPr="00A358C9">
              <w:rPr>
                <w:i/>
              </w:rPr>
              <w:t>No ENC data available.</w:t>
            </w:r>
          </w:p>
        </w:tc>
      </w:tr>
      <w:tr w:rsidR="00D9584F" w14:paraId="6A154015" w14:textId="77777777" w:rsidTr="00D9584F">
        <w:trPr>
          <w:tblHeader/>
        </w:trPr>
        <w:tc>
          <w:tcPr>
            <w:tcW w:w="9526" w:type="dxa"/>
            <w:gridSpan w:val="4"/>
            <w:shd w:val="clear" w:color="auto" w:fill="CCFFCC"/>
            <w:vAlign w:val="center"/>
          </w:tcPr>
          <w:p w14:paraId="55459941" w14:textId="77777777" w:rsidR="00D9584F" w:rsidRPr="004065B1" w:rsidRDefault="00D9584F" w:rsidP="00D9584F">
            <w:r w:rsidRPr="000A066E">
              <w:rPr>
                <w:b/>
              </w:rPr>
              <w:t>Setup</w:t>
            </w:r>
          </w:p>
        </w:tc>
      </w:tr>
      <w:tr w:rsidR="00D9584F" w14:paraId="319CB014" w14:textId="77777777" w:rsidTr="00D9584F">
        <w:trPr>
          <w:tblHeader/>
        </w:trPr>
        <w:tc>
          <w:tcPr>
            <w:tcW w:w="9526" w:type="dxa"/>
            <w:gridSpan w:val="4"/>
            <w:vAlign w:val="center"/>
          </w:tcPr>
          <w:p w14:paraId="4C484DEE" w14:textId="77777777" w:rsidR="00D9584F" w:rsidRPr="00A358C9" w:rsidRDefault="00D9584F" w:rsidP="00D9584F">
            <w:pPr>
              <w:rPr>
                <w:i/>
              </w:rPr>
            </w:pPr>
            <w:r w:rsidRPr="00A358C9">
              <w:rPr>
                <w:i/>
              </w:rPr>
              <w:t>As for test 4.1 a)</w:t>
            </w:r>
          </w:p>
          <w:p w14:paraId="0CE2774F" w14:textId="68619145" w:rsidR="00D9584F" w:rsidRPr="00A358C9" w:rsidRDefault="00D9584F" w:rsidP="00D9584F">
            <w:pPr>
              <w:rPr>
                <w:i/>
              </w:rPr>
            </w:pPr>
            <w:r w:rsidRPr="00A358C9">
              <w:rPr>
                <w:i/>
              </w:rPr>
              <w:t xml:space="preserve">Ship position as follows: 32°24.53’S </w:t>
            </w:r>
            <w:r w:rsidR="00E70490">
              <w:rPr>
                <w:i/>
              </w:rPr>
              <w:t xml:space="preserve"> </w:t>
            </w:r>
            <w:r w:rsidRPr="00A358C9">
              <w:rPr>
                <w:i/>
              </w:rPr>
              <w:t>061°19.29’E (within ENC data coverage</w:t>
            </w:r>
          </w:p>
          <w:p w14:paraId="6707CEFD" w14:textId="5198BA4E" w:rsidR="00D9584F" w:rsidRPr="00A358C9" w:rsidRDefault="00D9584F" w:rsidP="00D9584F">
            <w:pPr>
              <w:rPr>
                <w:i/>
              </w:rPr>
            </w:pPr>
            <w:r w:rsidRPr="00A358C9">
              <w:rPr>
                <w:i/>
              </w:rPr>
              <w:t>(M_COVR) where CATCOV</w:t>
            </w:r>
            <w:r w:rsidR="00523203">
              <w:rPr>
                <w:i/>
              </w:rPr>
              <w:t xml:space="preserve"> </w:t>
            </w:r>
            <w:r w:rsidRPr="00A358C9">
              <w:rPr>
                <w:i/>
              </w:rPr>
              <w:t>=</w:t>
            </w:r>
            <w:r w:rsidR="00523203">
              <w:rPr>
                <w:i/>
              </w:rPr>
              <w:t xml:space="preserve"> </w:t>
            </w:r>
            <w:r w:rsidRPr="00A358C9">
              <w:rPr>
                <w:i/>
              </w:rPr>
              <w:t>2 (no coverage available)).</w:t>
            </w:r>
          </w:p>
        </w:tc>
      </w:tr>
      <w:tr w:rsidR="00D9584F" w14:paraId="3B83480B" w14:textId="77777777" w:rsidTr="00D9584F">
        <w:trPr>
          <w:tblHeader/>
        </w:trPr>
        <w:tc>
          <w:tcPr>
            <w:tcW w:w="9526" w:type="dxa"/>
            <w:gridSpan w:val="4"/>
            <w:shd w:val="clear" w:color="auto" w:fill="CCFFCC"/>
            <w:vAlign w:val="center"/>
          </w:tcPr>
          <w:p w14:paraId="631BC5E2" w14:textId="77777777" w:rsidR="00D9584F" w:rsidRPr="004065B1" w:rsidRDefault="00D9584F" w:rsidP="00D9584F">
            <w:r w:rsidRPr="000A066E">
              <w:rPr>
                <w:b/>
              </w:rPr>
              <w:t>Action</w:t>
            </w:r>
          </w:p>
        </w:tc>
      </w:tr>
      <w:tr w:rsidR="00D9584F" w14:paraId="7244C868" w14:textId="77777777" w:rsidTr="00D9584F">
        <w:trPr>
          <w:tblHeader/>
        </w:trPr>
        <w:tc>
          <w:tcPr>
            <w:tcW w:w="9526" w:type="dxa"/>
            <w:gridSpan w:val="4"/>
            <w:vAlign w:val="center"/>
          </w:tcPr>
          <w:p w14:paraId="366F98C7" w14:textId="77777777" w:rsidR="00D9584F" w:rsidRPr="00A358C9" w:rsidRDefault="00D9584F" w:rsidP="00D9584F">
            <w:pPr>
              <w:rPr>
                <w:i/>
              </w:rPr>
            </w:pPr>
            <w:r w:rsidRPr="00A358C9">
              <w:rPr>
                <w:i/>
              </w:rPr>
              <w:t>Observe the display.</w:t>
            </w:r>
          </w:p>
        </w:tc>
      </w:tr>
      <w:tr w:rsidR="00D9584F" w14:paraId="67F1BA06" w14:textId="77777777" w:rsidTr="00D9584F">
        <w:trPr>
          <w:tblHeader/>
        </w:trPr>
        <w:tc>
          <w:tcPr>
            <w:tcW w:w="9526" w:type="dxa"/>
            <w:gridSpan w:val="4"/>
            <w:shd w:val="clear" w:color="auto" w:fill="CCFFCC"/>
            <w:vAlign w:val="center"/>
          </w:tcPr>
          <w:p w14:paraId="53C92DE0" w14:textId="77777777" w:rsidR="00D9584F" w:rsidRPr="004065B1" w:rsidRDefault="00D9584F" w:rsidP="00D9584F">
            <w:r w:rsidRPr="000A066E">
              <w:rPr>
                <w:b/>
              </w:rPr>
              <w:t>Results</w:t>
            </w:r>
          </w:p>
        </w:tc>
      </w:tr>
      <w:tr w:rsidR="00D9584F" w14:paraId="5324F5ED" w14:textId="77777777" w:rsidTr="00D9584F">
        <w:trPr>
          <w:tblHeader/>
        </w:trPr>
        <w:tc>
          <w:tcPr>
            <w:tcW w:w="9526" w:type="dxa"/>
            <w:gridSpan w:val="4"/>
            <w:vAlign w:val="center"/>
          </w:tcPr>
          <w:p w14:paraId="3F7A553E" w14:textId="77777777" w:rsidR="00D9584F" w:rsidRPr="00A358C9" w:rsidRDefault="00D9584F" w:rsidP="00D9584F">
            <w:pPr>
              <w:jc w:val="left"/>
              <w:rPr>
                <w:i/>
              </w:rPr>
            </w:pPr>
            <w:r w:rsidRPr="00A358C9">
              <w:rPr>
                <w:i/>
              </w:rPr>
              <w:t>Confirm that a “No ENC available” indication is provided.</w:t>
            </w:r>
          </w:p>
        </w:tc>
      </w:tr>
    </w:tbl>
    <w:p w14:paraId="4BFB6D19" w14:textId="77777777" w:rsidR="00D9584F" w:rsidRDefault="00D9584F" w:rsidP="00D9584F"/>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F156D5" w14:paraId="396A9583" w14:textId="77777777" w:rsidTr="00273E6E">
        <w:trPr>
          <w:trHeight w:val="454"/>
          <w:tblHeader/>
        </w:trPr>
        <w:tc>
          <w:tcPr>
            <w:tcW w:w="2381" w:type="dxa"/>
            <w:shd w:val="clear" w:color="auto" w:fill="CCFFCC"/>
            <w:vAlign w:val="center"/>
          </w:tcPr>
          <w:p w14:paraId="0795366C" w14:textId="77777777" w:rsidR="00F156D5" w:rsidRPr="004065B1" w:rsidRDefault="00F156D5" w:rsidP="00273E6E">
            <w:r w:rsidRPr="000A066E">
              <w:rPr>
                <w:b/>
              </w:rPr>
              <w:t>Test Reference</w:t>
            </w:r>
          </w:p>
        </w:tc>
        <w:tc>
          <w:tcPr>
            <w:tcW w:w="2381" w:type="dxa"/>
            <w:shd w:val="clear" w:color="auto" w:fill="CCFFCC"/>
            <w:vAlign w:val="center"/>
          </w:tcPr>
          <w:p w14:paraId="025574A7" w14:textId="77777777" w:rsidR="00F156D5" w:rsidRPr="004065B1" w:rsidRDefault="00F156D5" w:rsidP="00273E6E">
            <w:r>
              <w:t>4.1 e)</w:t>
            </w:r>
          </w:p>
        </w:tc>
        <w:tc>
          <w:tcPr>
            <w:tcW w:w="2382" w:type="dxa"/>
            <w:shd w:val="clear" w:color="auto" w:fill="CCFFCC"/>
            <w:vAlign w:val="center"/>
          </w:tcPr>
          <w:p w14:paraId="2368CC9D" w14:textId="77777777" w:rsidR="00F156D5" w:rsidRPr="004065B1" w:rsidRDefault="00F156D5" w:rsidP="00273E6E">
            <w:r w:rsidRPr="000A066E">
              <w:rPr>
                <w:b/>
              </w:rPr>
              <w:t>IHO Reference</w:t>
            </w:r>
          </w:p>
        </w:tc>
        <w:tc>
          <w:tcPr>
            <w:tcW w:w="2382" w:type="dxa"/>
            <w:shd w:val="clear" w:color="auto" w:fill="CCFFCC"/>
            <w:vAlign w:val="center"/>
          </w:tcPr>
          <w:p w14:paraId="067E6162" w14:textId="77777777" w:rsidR="00F156D5" w:rsidRPr="004065B1" w:rsidRDefault="00F156D5" w:rsidP="00273E6E">
            <w:r w:rsidRPr="00D9584F">
              <w:t>S-52 10.1.8</w:t>
            </w:r>
          </w:p>
        </w:tc>
      </w:tr>
      <w:tr w:rsidR="00F156D5" w14:paraId="38DEADFF" w14:textId="77777777" w:rsidTr="00273E6E">
        <w:trPr>
          <w:tblHeader/>
        </w:trPr>
        <w:tc>
          <w:tcPr>
            <w:tcW w:w="9526" w:type="dxa"/>
            <w:gridSpan w:val="4"/>
            <w:shd w:val="clear" w:color="auto" w:fill="CCFFCC"/>
            <w:vAlign w:val="center"/>
          </w:tcPr>
          <w:p w14:paraId="48F6A32C" w14:textId="77777777" w:rsidR="00F156D5" w:rsidRDefault="00F156D5" w:rsidP="00273E6E">
            <w:r w:rsidRPr="000A066E">
              <w:rPr>
                <w:b/>
              </w:rPr>
              <w:t>Test description</w:t>
            </w:r>
          </w:p>
        </w:tc>
      </w:tr>
      <w:tr w:rsidR="00F156D5" w14:paraId="2CB26C00" w14:textId="77777777" w:rsidTr="00273E6E">
        <w:trPr>
          <w:tblHeader/>
        </w:trPr>
        <w:tc>
          <w:tcPr>
            <w:tcW w:w="9526" w:type="dxa"/>
            <w:gridSpan w:val="4"/>
            <w:vAlign w:val="center"/>
          </w:tcPr>
          <w:p w14:paraId="51C5CF66" w14:textId="77777777" w:rsidR="00F156D5" w:rsidRPr="00A358C9" w:rsidRDefault="00F156D5" w:rsidP="00273E6E">
            <w:pPr>
              <w:rPr>
                <w:i/>
              </w:rPr>
            </w:pPr>
            <w:r w:rsidRPr="00A358C9">
              <w:rPr>
                <w:i/>
              </w:rPr>
              <w:t>No ENC data available.</w:t>
            </w:r>
          </w:p>
        </w:tc>
      </w:tr>
      <w:tr w:rsidR="00F156D5" w14:paraId="3943146C" w14:textId="77777777" w:rsidTr="00273E6E">
        <w:trPr>
          <w:tblHeader/>
        </w:trPr>
        <w:tc>
          <w:tcPr>
            <w:tcW w:w="9526" w:type="dxa"/>
            <w:gridSpan w:val="4"/>
            <w:shd w:val="clear" w:color="auto" w:fill="CCFFCC"/>
            <w:vAlign w:val="center"/>
          </w:tcPr>
          <w:p w14:paraId="53E5FDB6" w14:textId="77777777" w:rsidR="00F156D5" w:rsidRPr="004065B1" w:rsidRDefault="00F156D5" w:rsidP="00273E6E">
            <w:r w:rsidRPr="000A066E">
              <w:rPr>
                <w:b/>
              </w:rPr>
              <w:t>Setup</w:t>
            </w:r>
          </w:p>
        </w:tc>
      </w:tr>
      <w:tr w:rsidR="00F156D5" w14:paraId="2A06BF69" w14:textId="77777777" w:rsidTr="00273E6E">
        <w:trPr>
          <w:tblHeader/>
        </w:trPr>
        <w:tc>
          <w:tcPr>
            <w:tcW w:w="9526" w:type="dxa"/>
            <w:gridSpan w:val="4"/>
            <w:vAlign w:val="center"/>
          </w:tcPr>
          <w:p w14:paraId="5D733CE3" w14:textId="77777777" w:rsidR="00F156D5" w:rsidRPr="00A358C9" w:rsidRDefault="00F156D5" w:rsidP="00F156D5">
            <w:pPr>
              <w:rPr>
                <w:i/>
              </w:rPr>
            </w:pPr>
            <w:r w:rsidRPr="00A358C9">
              <w:rPr>
                <w:i/>
              </w:rPr>
              <w:t>As for test 4.1 a)</w:t>
            </w:r>
          </w:p>
          <w:p w14:paraId="28F3BF83" w14:textId="020EDFEF" w:rsidR="00F156D5" w:rsidRPr="00A358C9" w:rsidRDefault="00F156D5" w:rsidP="00F156D5">
            <w:pPr>
              <w:rPr>
                <w:i/>
              </w:rPr>
            </w:pPr>
            <w:r w:rsidRPr="00A358C9">
              <w:rPr>
                <w:i/>
              </w:rPr>
              <w:t xml:space="preserve">Ship position as follows: 32°27.88’S </w:t>
            </w:r>
            <w:r w:rsidR="00E70490">
              <w:rPr>
                <w:i/>
              </w:rPr>
              <w:t xml:space="preserve"> </w:t>
            </w:r>
            <w:r w:rsidRPr="00A358C9">
              <w:rPr>
                <w:i/>
              </w:rPr>
              <w:t>061°20.66’E (an area with no ENC)</w:t>
            </w:r>
          </w:p>
        </w:tc>
      </w:tr>
      <w:tr w:rsidR="00F156D5" w14:paraId="2BA32882" w14:textId="77777777" w:rsidTr="00273E6E">
        <w:trPr>
          <w:tblHeader/>
        </w:trPr>
        <w:tc>
          <w:tcPr>
            <w:tcW w:w="9526" w:type="dxa"/>
            <w:gridSpan w:val="4"/>
            <w:shd w:val="clear" w:color="auto" w:fill="CCFFCC"/>
            <w:vAlign w:val="center"/>
          </w:tcPr>
          <w:p w14:paraId="5FE9E92C" w14:textId="77777777" w:rsidR="00F156D5" w:rsidRPr="004065B1" w:rsidRDefault="00F156D5" w:rsidP="00273E6E">
            <w:r w:rsidRPr="000A066E">
              <w:rPr>
                <w:b/>
              </w:rPr>
              <w:t>Action</w:t>
            </w:r>
          </w:p>
        </w:tc>
      </w:tr>
      <w:tr w:rsidR="00F156D5" w14:paraId="5011DDBD" w14:textId="77777777" w:rsidTr="00273E6E">
        <w:trPr>
          <w:tblHeader/>
        </w:trPr>
        <w:tc>
          <w:tcPr>
            <w:tcW w:w="9526" w:type="dxa"/>
            <w:gridSpan w:val="4"/>
            <w:vAlign w:val="center"/>
          </w:tcPr>
          <w:p w14:paraId="2D55CFCE" w14:textId="77777777" w:rsidR="00F156D5" w:rsidRPr="00A358C9" w:rsidRDefault="00F156D5" w:rsidP="00273E6E">
            <w:pPr>
              <w:rPr>
                <w:i/>
              </w:rPr>
            </w:pPr>
            <w:r w:rsidRPr="00A358C9">
              <w:rPr>
                <w:i/>
              </w:rPr>
              <w:t>Observe the display.</w:t>
            </w:r>
          </w:p>
        </w:tc>
      </w:tr>
      <w:tr w:rsidR="00F156D5" w14:paraId="06CF610C" w14:textId="77777777" w:rsidTr="00273E6E">
        <w:trPr>
          <w:tblHeader/>
        </w:trPr>
        <w:tc>
          <w:tcPr>
            <w:tcW w:w="9526" w:type="dxa"/>
            <w:gridSpan w:val="4"/>
            <w:shd w:val="clear" w:color="auto" w:fill="CCFFCC"/>
            <w:vAlign w:val="center"/>
          </w:tcPr>
          <w:p w14:paraId="58747593" w14:textId="77777777" w:rsidR="00F156D5" w:rsidRPr="004065B1" w:rsidRDefault="00F156D5" w:rsidP="00273E6E">
            <w:r w:rsidRPr="000A066E">
              <w:rPr>
                <w:b/>
              </w:rPr>
              <w:t>Results</w:t>
            </w:r>
          </w:p>
        </w:tc>
      </w:tr>
      <w:tr w:rsidR="00F156D5" w14:paraId="680BD74D" w14:textId="77777777" w:rsidTr="00273E6E">
        <w:trPr>
          <w:tblHeader/>
        </w:trPr>
        <w:tc>
          <w:tcPr>
            <w:tcW w:w="9526" w:type="dxa"/>
            <w:gridSpan w:val="4"/>
            <w:vAlign w:val="center"/>
          </w:tcPr>
          <w:p w14:paraId="5CCAB843" w14:textId="77777777" w:rsidR="00F156D5" w:rsidRPr="00A358C9" w:rsidRDefault="00F156D5" w:rsidP="00273E6E">
            <w:pPr>
              <w:jc w:val="left"/>
              <w:rPr>
                <w:i/>
              </w:rPr>
            </w:pPr>
            <w:r w:rsidRPr="00A358C9">
              <w:rPr>
                <w:i/>
              </w:rPr>
              <w:t>Confirm that a “No ENC available” indication is provided.</w:t>
            </w:r>
          </w:p>
        </w:tc>
      </w:tr>
    </w:tbl>
    <w:p w14:paraId="294F9392" w14:textId="77777777" w:rsidR="00F156D5" w:rsidRDefault="00F156D5" w:rsidP="00F156D5"/>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F156D5" w14:paraId="31AB344E" w14:textId="77777777" w:rsidTr="00273E6E">
        <w:trPr>
          <w:trHeight w:val="454"/>
          <w:tblHeader/>
        </w:trPr>
        <w:tc>
          <w:tcPr>
            <w:tcW w:w="2381" w:type="dxa"/>
            <w:shd w:val="clear" w:color="auto" w:fill="CCFFCC"/>
            <w:vAlign w:val="center"/>
          </w:tcPr>
          <w:p w14:paraId="6CDCFF69" w14:textId="77777777" w:rsidR="00F156D5" w:rsidRPr="004065B1" w:rsidRDefault="00F156D5" w:rsidP="00273E6E">
            <w:r w:rsidRPr="000A066E">
              <w:rPr>
                <w:b/>
              </w:rPr>
              <w:t>Test Reference</w:t>
            </w:r>
          </w:p>
        </w:tc>
        <w:tc>
          <w:tcPr>
            <w:tcW w:w="2381" w:type="dxa"/>
            <w:shd w:val="clear" w:color="auto" w:fill="CCFFCC"/>
            <w:vAlign w:val="center"/>
          </w:tcPr>
          <w:p w14:paraId="753F41E6" w14:textId="77777777" w:rsidR="00F156D5" w:rsidRPr="004065B1" w:rsidRDefault="00F156D5" w:rsidP="00273E6E">
            <w:r>
              <w:t>4.1 f)</w:t>
            </w:r>
          </w:p>
        </w:tc>
        <w:tc>
          <w:tcPr>
            <w:tcW w:w="2382" w:type="dxa"/>
            <w:shd w:val="clear" w:color="auto" w:fill="CCFFCC"/>
            <w:vAlign w:val="center"/>
          </w:tcPr>
          <w:p w14:paraId="16CFFDFB" w14:textId="77777777" w:rsidR="00F156D5" w:rsidRPr="004065B1" w:rsidRDefault="00F156D5" w:rsidP="00273E6E">
            <w:r w:rsidRPr="000A066E">
              <w:rPr>
                <w:b/>
              </w:rPr>
              <w:t>IHO Reference</w:t>
            </w:r>
          </w:p>
        </w:tc>
        <w:tc>
          <w:tcPr>
            <w:tcW w:w="2382" w:type="dxa"/>
            <w:shd w:val="clear" w:color="auto" w:fill="CCFFCC"/>
            <w:vAlign w:val="center"/>
          </w:tcPr>
          <w:p w14:paraId="444F4F8A" w14:textId="77777777" w:rsidR="00F156D5" w:rsidRPr="004065B1" w:rsidRDefault="00F156D5" w:rsidP="00273E6E">
            <w:r w:rsidRPr="00F156D5">
              <w:t>S-52 [3.1.6]</w:t>
            </w:r>
          </w:p>
        </w:tc>
      </w:tr>
      <w:tr w:rsidR="00F156D5" w14:paraId="461BDF1C" w14:textId="77777777" w:rsidTr="00273E6E">
        <w:trPr>
          <w:tblHeader/>
        </w:trPr>
        <w:tc>
          <w:tcPr>
            <w:tcW w:w="9526" w:type="dxa"/>
            <w:gridSpan w:val="4"/>
            <w:shd w:val="clear" w:color="auto" w:fill="CCFFCC"/>
            <w:vAlign w:val="center"/>
          </w:tcPr>
          <w:p w14:paraId="10025FA4" w14:textId="77777777" w:rsidR="00F156D5" w:rsidRDefault="00F156D5" w:rsidP="00273E6E">
            <w:r w:rsidRPr="000A066E">
              <w:rPr>
                <w:b/>
              </w:rPr>
              <w:t>Test description</w:t>
            </w:r>
          </w:p>
        </w:tc>
      </w:tr>
      <w:tr w:rsidR="00F156D5" w14:paraId="778EC324" w14:textId="77777777" w:rsidTr="00273E6E">
        <w:trPr>
          <w:tblHeader/>
        </w:trPr>
        <w:tc>
          <w:tcPr>
            <w:tcW w:w="9526" w:type="dxa"/>
            <w:gridSpan w:val="4"/>
            <w:vAlign w:val="center"/>
          </w:tcPr>
          <w:p w14:paraId="364B086B" w14:textId="77777777" w:rsidR="00F156D5" w:rsidRPr="00A358C9" w:rsidRDefault="00F156D5" w:rsidP="00273E6E">
            <w:pPr>
              <w:rPr>
                <w:i/>
              </w:rPr>
            </w:pPr>
            <w:r w:rsidRPr="00A358C9">
              <w:rPr>
                <w:i/>
              </w:rPr>
              <w:t>Display in non ‘north-up’ orientation.</w:t>
            </w:r>
          </w:p>
        </w:tc>
      </w:tr>
      <w:tr w:rsidR="00F156D5" w14:paraId="6A9C4CE3" w14:textId="77777777" w:rsidTr="00273E6E">
        <w:trPr>
          <w:tblHeader/>
        </w:trPr>
        <w:tc>
          <w:tcPr>
            <w:tcW w:w="9526" w:type="dxa"/>
            <w:gridSpan w:val="4"/>
            <w:shd w:val="clear" w:color="auto" w:fill="CCFFCC"/>
            <w:vAlign w:val="center"/>
          </w:tcPr>
          <w:p w14:paraId="3AE126DA" w14:textId="77777777" w:rsidR="00F156D5" w:rsidRPr="004065B1" w:rsidRDefault="00F156D5" w:rsidP="00273E6E">
            <w:r w:rsidRPr="000A066E">
              <w:rPr>
                <w:b/>
              </w:rPr>
              <w:t>Setup</w:t>
            </w:r>
          </w:p>
        </w:tc>
      </w:tr>
      <w:tr w:rsidR="00F156D5" w14:paraId="420878E8" w14:textId="77777777" w:rsidTr="00273E6E">
        <w:trPr>
          <w:tblHeader/>
        </w:trPr>
        <w:tc>
          <w:tcPr>
            <w:tcW w:w="9526" w:type="dxa"/>
            <w:gridSpan w:val="4"/>
            <w:vAlign w:val="center"/>
          </w:tcPr>
          <w:p w14:paraId="093E9C8D" w14:textId="77777777" w:rsidR="00F156D5" w:rsidRPr="00A358C9" w:rsidRDefault="00F156D5" w:rsidP="00F156D5">
            <w:pPr>
              <w:rPr>
                <w:i/>
              </w:rPr>
            </w:pPr>
            <w:r w:rsidRPr="00A358C9">
              <w:rPr>
                <w:i/>
              </w:rPr>
              <w:t>As for test 4.1 a)</w:t>
            </w:r>
          </w:p>
        </w:tc>
      </w:tr>
      <w:tr w:rsidR="00F156D5" w14:paraId="2D77BBCA" w14:textId="77777777" w:rsidTr="00273E6E">
        <w:trPr>
          <w:tblHeader/>
        </w:trPr>
        <w:tc>
          <w:tcPr>
            <w:tcW w:w="9526" w:type="dxa"/>
            <w:gridSpan w:val="4"/>
            <w:shd w:val="clear" w:color="auto" w:fill="CCFFCC"/>
            <w:vAlign w:val="center"/>
          </w:tcPr>
          <w:p w14:paraId="5A133226" w14:textId="77777777" w:rsidR="00F156D5" w:rsidRPr="004065B1" w:rsidRDefault="00F156D5" w:rsidP="00273E6E">
            <w:r w:rsidRPr="000A066E">
              <w:rPr>
                <w:b/>
              </w:rPr>
              <w:t>Action</w:t>
            </w:r>
          </w:p>
        </w:tc>
      </w:tr>
      <w:tr w:rsidR="00F156D5" w14:paraId="7B95E775" w14:textId="77777777" w:rsidTr="00273E6E">
        <w:trPr>
          <w:tblHeader/>
        </w:trPr>
        <w:tc>
          <w:tcPr>
            <w:tcW w:w="9526" w:type="dxa"/>
            <w:gridSpan w:val="4"/>
            <w:vAlign w:val="center"/>
          </w:tcPr>
          <w:p w14:paraId="656C0202" w14:textId="77777777" w:rsidR="00F156D5" w:rsidRPr="00A358C9" w:rsidRDefault="00F156D5" w:rsidP="002164D3">
            <w:pPr>
              <w:jc w:val="left"/>
              <w:rPr>
                <w:i/>
              </w:rPr>
            </w:pPr>
            <w:r w:rsidRPr="00A358C9">
              <w:rPr>
                <w:i/>
              </w:rPr>
              <w:t>For each bearing-stabilised orientation other than ‘north-up’ that may be provided, confirm by analytical evaluation that for turning rates between 0 deg/s and 20 deg/s the displayed chart symbols and text do not re-orient more often than 2 times per second and remain legible if they do not remain fixed.</w:t>
            </w:r>
          </w:p>
        </w:tc>
      </w:tr>
      <w:tr w:rsidR="00F156D5" w14:paraId="07C9F9D1" w14:textId="77777777" w:rsidTr="00273E6E">
        <w:trPr>
          <w:tblHeader/>
        </w:trPr>
        <w:tc>
          <w:tcPr>
            <w:tcW w:w="9526" w:type="dxa"/>
            <w:gridSpan w:val="4"/>
            <w:shd w:val="clear" w:color="auto" w:fill="CCFFCC"/>
            <w:vAlign w:val="center"/>
          </w:tcPr>
          <w:p w14:paraId="40DD6073" w14:textId="77777777" w:rsidR="00F156D5" w:rsidRPr="004065B1" w:rsidRDefault="00F156D5" w:rsidP="00273E6E">
            <w:r w:rsidRPr="000A066E">
              <w:rPr>
                <w:b/>
              </w:rPr>
              <w:t>Results</w:t>
            </w:r>
          </w:p>
        </w:tc>
      </w:tr>
      <w:tr w:rsidR="00F156D5" w14:paraId="040535CF" w14:textId="77777777" w:rsidTr="00273E6E">
        <w:trPr>
          <w:tblHeader/>
        </w:trPr>
        <w:tc>
          <w:tcPr>
            <w:tcW w:w="9526" w:type="dxa"/>
            <w:gridSpan w:val="4"/>
            <w:vAlign w:val="center"/>
          </w:tcPr>
          <w:p w14:paraId="6A8178D3" w14:textId="3D24111B" w:rsidR="00F156D5" w:rsidRPr="00A358C9" w:rsidRDefault="00F156D5" w:rsidP="00273E6E">
            <w:pPr>
              <w:jc w:val="left"/>
              <w:rPr>
                <w:i/>
              </w:rPr>
            </w:pPr>
            <w:r w:rsidRPr="00A358C9">
              <w:rPr>
                <w:i/>
              </w:rPr>
              <w:t xml:space="preserve">Confirm that the displayed chart symbols and text do not re-orient more often than 2 times per second and remain legible. </w:t>
            </w:r>
            <w:r w:rsidR="00A358C9">
              <w:rPr>
                <w:i/>
              </w:rPr>
              <w:t>The symbols and text may remaining</w:t>
            </w:r>
            <w:r w:rsidRPr="00A358C9">
              <w:rPr>
                <w:i/>
              </w:rPr>
              <w:t xml:space="preserve"> fixed and in this case will not</w:t>
            </w:r>
            <w:r w:rsidR="00E70490">
              <w:rPr>
                <w:i/>
              </w:rPr>
              <w:t xml:space="preserve"> </w:t>
            </w:r>
            <w:r w:rsidRPr="00A358C9">
              <w:rPr>
                <w:i/>
              </w:rPr>
              <w:t>re-orientate.</w:t>
            </w:r>
          </w:p>
        </w:tc>
      </w:tr>
    </w:tbl>
    <w:p w14:paraId="56EE030A" w14:textId="77777777" w:rsidR="00D9584F" w:rsidRDefault="00D9584F" w:rsidP="006B07D1"/>
    <w:p w14:paraId="03F7835C" w14:textId="77777777" w:rsidR="00CF2F67" w:rsidRDefault="00CF2F67" w:rsidP="00E30B8F">
      <w:pPr>
        <w:pStyle w:val="Heading2"/>
      </w:pPr>
      <w:bookmarkStart w:id="275" w:name="_Toc120212616"/>
      <w:r>
        <w:t>Display of scale bar</w:t>
      </w:r>
      <w:bookmarkEnd w:id="275"/>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CF2F67" w14:paraId="2FEFCD73" w14:textId="77777777" w:rsidTr="008A1BCC">
        <w:trPr>
          <w:trHeight w:val="454"/>
          <w:tblHeader/>
        </w:trPr>
        <w:tc>
          <w:tcPr>
            <w:tcW w:w="2381" w:type="dxa"/>
            <w:shd w:val="clear" w:color="auto" w:fill="CCFFCC"/>
            <w:vAlign w:val="center"/>
          </w:tcPr>
          <w:p w14:paraId="4977030A" w14:textId="77777777" w:rsidR="00CF2F67" w:rsidRPr="004065B1" w:rsidRDefault="00CF2F67" w:rsidP="008A1BCC">
            <w:r w:rsidRPr="000A066E">
              <w:rPr>
                <w:b/>
              </w:rPr>
              <w:t>Test Reference</w:t>
            </w:r>
          </w:p>
        </w:tc>
        <w:tc>
          <w:tcPr>
            <w:tcW w:w="2381" w:type="dxa"/>
            <w:shd w:val="clear" w:color="auto" w:fill="CCFFCC"/>
            <w:vAlign w:val="center"/>
          </w:tcPr>
          <w:p w14:paraId="75BC6D52" w14:textId="77777777" w:rsidR="00CF2F67" w:rsidRPr="004065B1" w:rsidRDefault="00CF2F67" w:rsidP="008A1BCC">
            <w:r>
              <w:t>4.</w:t>
            </w:r>
            <w:r w:rsidR="001752C8">
              <w:t>2</w:t>
            </w:r>
          </w:p>
        </w:tc>
        <w:tc>
          <w:tcPr>
            <w:tcW w:w="2382" w:type="dxa"/>
            <w:shd w:val="clear" w:color="auto" w:fill="CCFFCC"/>
            <w:vAlign w:val="center"/>
          </w:tcPr>
          <w:p w14:paraId="58BAE90F" w14:textId="77777777" w:rsidR="00CF2F67" w:rsidRPr="004065B1" w:rsidRDefault="00CF2F67" w:rsidP="008A1BCC">
            <w:r w:rsidRPr="000A066E">
              <w:rPr>
                <w:b/>
              </w:rPr>
              <w:t>IHO Reference</w:t>
            </w:r>
          </w:p>
        </w:tc>
        <w:tc>
          <w:tcPr>
            <w:tcW w:w="2382" w:type="dxa"/>
            <w:shd w:val="clear" w:color="auto" w:fill="CCFFCC"/>
            <w:vAlign w:val="center"/>
          </w:tcPr>
          <w:p w14:paraId="158BD179" w14:textId="77777777" w:rsidR="00CF2F67" w:rsidRPr="004065B1" w:rsidRDefault="00CF2F67" w:rsidP="001752C8">
            <w:r w:rsidRPr="00A94802">
              <w:t>S-</w:t>
            </w:r>
            <w:r>
              <w:t>52 10.5.</w:t>
            </w:r>
            <w:r w:rsidR="001752C8">
              <w:t>1</w:t>
            </w:r>
          </w:p>
        </w:tc>
      </w:tr>
      <w:tr w:rsidR="00CF2F67" w14:paraId="09DFF6F5" w14:textId="77777777" w:rsidTr="008A1BCC">
        <w:trPr>
          <w:tblHeader/>
        </w:trPr>
        <w:tc>
          <w:tcPr>
            <w:tcW w:w="9526" w:type="dxa"/>
            <w:gridSpan w:val="4"/>
            <w:shd w:val="clear" w:color="auto" w:fill="CCFFCC"/>
            <w:vAlign w:val="center"/>
          </w:tcPr>
          <w:p w14:paraId="1DA97AFD" w14:textId="77777777" w:rsidR="00CF2F67" w:rsidRDefault="00CF2F67" w:rsidP="008A1BCC">
            <w:r w:rsidRPr="000A066E">
              <w:rPr>
                <w:b/>
              </w:rPr>
              <w:t>Test description</w:t>
            </w:r>
          </w:p>
        </w:tc>
      </w:tr>
      <w:tr w:rsidR="00CF2F67" w14:paraId="76085F8F" w14:textId="77777777" w:rsidTr="008A1BCC">
        <w:trPr>
          <w:tblHeader/>
        </w:trPr>
        <w:tc>
          <w:tcPr>
            <w:tcW w:w="9526" w:type="dxa"/>
            <w:gridSpan w:val="4"/>
            <w:vAlign w:val="center"/>
          </w:tcPr>
          <w:p w14:paraId="7011CD92" w14:textId="77777777" w:rsidR="00CF2F67" w:rsidRPr="00A358C9" w:rsidRDefault="00F156D5" w:rsidP="008A1BCC">
            <w:pPr>
              <w:rPr>
                <w:i/>
              </w:rPr>
            </w:pPr>
            <w:r w:rsidRPr="00A358C9">
              <w:rPr>
                <w:i/>
              </w:rPr>
              <w:t>Display of scale bar at appropriate scales.</w:t>
            </w:r>
          </w:p>
        </w:tc>
      </w:tr>
      <w:tr w:rsidR="00CF2F67" w14:paraId="4CD24B9B" w14:textId="77777777" w:rsidTr="008A1BCC">
        <w:trPr>
          <w:tblHeader/>
        </w:trPr>
        <w:tc>
          <w:tcPr>
            <w:tcW w:w="9526" w:type="dxa"/>
            <w:gridSpan w:val="4"/>
            <w:shd w:val="clear" w:color="auto" w:fill="CCFFCC"/>
            <w:vAlign w:val="center"/>
          </w:tcPr>
          <w:p w14:paraId="3A46E52A" w14:textId="77777777" w:rsidR="00CF2F67" w:rsidRPr="004065B1" w:rsidRDefault="00CF2F67" w:rsidP="008A1BCC">
            <w:r w:rsidRPr="000A066E">
              <w:rPr>
                <w:b/>
              </w:rPr>
              <w:t>Setup</w:t>
            </w:r>
          </w:p>
        </w:tc>
      </w:tr>
      <w:tr w:rsidR="00CF2F67" w14:paraId="7E6B95B3" w14:textId="77777777" w:rsidTr="008A1BCC">
        <w:trPr>
          <w:tblHeader/>
        </w:trPr>
        <w:tc>
          <w:tcPr>
            <w:tcW w:w="9526" w:type="dxa"/>
            <w:gridSpan w:val="4"/>
            <w:vAlign w:val="center"/>
          </w:tcPr>
          <w:p w14:paraId="3AAB60DC" w14:textId="77777777" w:rsidR="00F156D5" w:rsidRPr="00A358C9" w:rsidRDefault="00F156D5" w:rsidP="00F156D5">
            <w:pPr>
              <w:rPr>
                <w:i/>
              </w:rPr>
            </w:pPr>
            <w:r w:rsidRPr="00A358C9">
              <w:rPr>
                <w:i/>
              </w:rPr>
              <w:t xml:space="preserve">Load the cells from 2.1.1 Power Up\ENC_ROOT </w:t>
            </w:r>
          </w:p>
          <w:p w14:paraId="5BAFB2CF" w14:textId="084B056A" w:rsidR="00CF2F67" w:rsidRPr="00A358C9" w:rsidRDefault="00F156D5" w:rsidP="00E70490">
            <w:pPr>
              <w:rPr>
                <w:i/>
              </w:rPr>
            </w:pPr>
            <w:r w:rsidRPr="00A358C9">
              <w:rPr>
                <w:i/>
              </w:rPr>
              <w:t xml:space="preserve">Set </w:t>
            </w:r>
            <w:r w:rsidR="007D0469">
              <w:rPr>
                <w:i/>
              </w:rPr>
              <w:t>Display Category</w:t>
            </w:r>
            <w:r w:rsidRPr="00A358C9">
              <w:rPr>
                <w:i/>
              </w:rPr>
              <w:t xml:space="preserve"> B</w:t>
            </w:r>
            <w:r w:rsidR="00E70490">
              <w:rPr>
                <w:i/>
              </w:rPr>
              <w:t>ase Display</w:t>
            </w:r>
            <w:r w:rsidRPr="00A358C9">
              <w:rPr>
                <w:i/>
              </w:rPr>
              <w:t>.</w:t>
            </w:r>
          </w:p>
        </w:tc>
      </w:tr>
      <w:tr w:rsidR="00CF2F67" w14:paraId="39616F53" w14:textId="77777777" w:rsidTr="008A1BCC">
        <w:trPr>
          <w:tblHeader/>
        </w:trPr>
        <w:tc>
          <w:tcPr>
            <w:tcW w:w="9526" w:type="dxa"/>
            <w:gridSpan w:val="4"/>
            <w:shd w:val="clear" w:color="auto" w:fill="CCFFCC"/>
            <w:vAlign w:val="center"/>
          </w:tcPr>
          <w:p w14:paraId="005AE074" w14:textId="77777777" w:rsidR="00CF2F67" w:rsidRPr="004065B1" w:rsidRDefault="00CF2F67" w:rsidP="008A1BCC">
            <w:r w:rsidRPr="000A066E">
              <w:rPr>
                <w:b/>
              </w:rPr>
              <w:t>Action</w:t>
            </w:r>
          </w:p>
        </w:tc>
      </w:tr>
      <w:tr w:rsidR="00CF2F67" w14:paraId="7EF6DB7F" w14:textId="77777777" w:rsidTr="008A1BCC">
        <w:trPr>
          <w:tblHeader/>
        </w:trPr>
        <w:tc>
          <w:tcPr>
            <w:tcW w:w="9526" w:type="dxa"/>
            <w:gridSpan w:val="4"/>
            <w:vAlign w:val="center"/>
          </w:tcPr>
          <w:p w14:paraId="69F88AEF" w14:textId="54B7B2CB" w:rsidR="00CF2F67" w:rsidRPr="00A358C9" w:rsidRDefault="00F156D5" w:rsidP="00E70490">
            <w:pPr>
              <w:rPr>
                <w:i/>
              </w:rPr>
            </w:pPr>
            <w:r w:rsidRPr="00A358C9">
              <w:rPr>
                <w:i/>
              </w:rPr>
              <w:t>Zoom to a display scale greater than 1:80</w:t>
            </w:r>
            <w:r w:rsidR="00E70490">
              <w:rPr>
                <w:i/>
              </w:rPr>
              <w:t xml:space="preserve"> </w:t>
            </w:r>
            <w:r w:rsidRPr="00A358C9">
              <w:rPr>
                <w:i/>
              </w:rPr>
              <w:t>000 (such as 1:25</w:t>
            </w:r>
            <w:r w:rsidR="00E70490">
              <w:rPr>
                <w:i/>
              </w:rPr>
              <w:t xml:space="preserve"> </w:t>
            </w:r>
            <w:r w:rsidRPr="00A358C9">
              <w:rPr>
                <w:i/>
              </w:rPr>
              <w:t>000), observe the display.</w:t>
            </w:r>
          </w:p>
        </w:tc>
      </w:tr>
      <w:tr w:rsidR="00CF2F67" w14:paraId="0A00A6B5" w14:textId="77777777" w:rsidTr="008A1BCC">
        <w:trPr>
          <w:tblHeader/>
        </w:trPr>
        <w:tc>
          <w:tcPr>
            <w:tcW w:w="9526" w:type="dxa"/>
            <w:gridSpan w:val="4"/>
            <w:shd w:val="clear" w:color="auto" w:fill="CCFFCC"/>
            <w:vAlign w:val="center"/>
          </w:tcPr>
          <w:p w14:paraId="5F4F8DD2" w14:textId="77777777" w:rsidR="00CF2F67" w:rsidRPr="004065B1" w:rsidRDefault="00CF2F67" w:rsidP="008A1BCC">
            <w:r w:rsidRPr="000A066E">
              <w:rPr>
                <w:b/>
              </w:rPr>
              <w:t>Results</w:t>
            </w:r>
          </w:p>
        </w:tc>
      </w:tr>
      <w:tr w:rsidR="00CF2F67" w14:paraId="0ED05E8D" w14:textId="77777777" w:rsidTr="008A1BCC">
        <w:trPr>
          <w:tblHeader/>
        </w:trPr>
        <w:tc>
          <w:tcPr>
            <w:tcW w:w="9526" w:type="dxa"/>
            <w:gridSpan w:val="4"/>
            <w:vAlign w:val="center"/>
          </w:tcPr>
          <w:p w14:paraId="56081311" w14:textId="77777777" w:rsidR="00CF2F67" w:rsidRPr="00A358C9" w:rsidRDefault="00F156D5" w:rsidP="008A1BCC">
            <w:pPr>
              <w:jc w:val="left"/>
              <w:rPr>
                <w:i/>
              </w:rPr>
            </w:pPr>
            <w:r w:rsidRPr="00A358C9">
              <w:rPr>
                <w:i/>
              </w:rPr>
              <w:t>Confirm that a scale bar is displayed. Also confirm that the scale bar is displayed between 2mm and 4mm from the left side of the chart display area.</w:t>
            </w:r>
          </w:p>
        </w:tc>
      </w:tr>
    </w:tbl>
    <w:p w14:paraId="6AC805DC" w14:textId="77777777" w:rsidR="00CF2F67" w:rsidRDefault="00CF2F67" w:rsidP="00CF2F67"/>
    <w:p w14:paraId="1695C36F" w14:textId="77777777" w:rsidR="00CF2F67" w:rsidRDefault="00CF2F67" w:rsidP="00E30B8F">
      <w:pPr>
        <w:pStyle w:val="Heading2"/>
      </w:pPr>
      <w:bookmarkStart w:id="276" w:name="_Toc120212617"/>
      <w:r>
        <w:lastRenderedPageBreak/>
        <w:t>Display of latitude bar</w:t>
      </w:r>
      <w:bookmarkEnd w:id="276"/>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CF2F67" w14:paraId="21BFA21C" w14:textId="77777777" w:rsidTr="008A1BCC">
        <w:trPr>
          <w:trHeight w:val="454"/>
          <w:tblHeader/>
        </w:trPr>
        <w:tc>
          <w:tcPr>
            <w:tcW w:w="2381" w:type="dxa"/>
            <w:shd w:val="clear" w:color="auto" w:fill="CCFFCC"/>
            <w:vAlign w:val="center"/>
          </w:tcPr>
          <w:p w14:paraId="0A772C34" w14:textId="77777777" w:rsidR="00CF2F67" w:rsidRPr="004065B1" w:rsidRDefault="00CF2F67" w:rsidP="008A1BCC">
            <w:r w:rsidRPr="000A066E">
              <w:rPr>
                <w:b/>
              </w:rPr>
              <w:t>Test Reference</w:t>
            </w:r>
          </w:p>
        </w:tc>
        <w:tc>
          <w:tcPr>
            <w:tcW w:w="2381" w:type="dxa"/>
            <w:shd w:val="clear" w:color="auto" w:fill="CCFFCC"/>
            <w:vAlign w:val="center"/>
          </w:tcPr>
          <w:p w14:paraId="18E7872F" w14:textId="77777777" w:rsidR="00CF2F67" w:rsidRPr="004065B1" w:rsidRDefault="00CF2F67" w:rsidP="008A1BCC">
            <w:r>
              <w:t>4.</w:t>
            </w:r>
            <w:r w:rsidR="001752C8">
              <w:t>3</w:t>
            </w:r>
          </w:p>
        </w:tc>
        <w:tc>
          <w:tcPr>
            <w:tcW w:w="2382" w:type="dxa"/>
            <w:shd w:val="clear" w:color="auto" w:fill="CCFFCC"/>
            <w:vAlign w:val="center"/>
          </w:tcPr>
          <w:p w14:paraId="0539C3B6" w14:textId="77777777" w:rsidR="00CF2F67" w:rsidRPr="004065B1" w:rsidRDefault="00CF2F67" w:rsidP="008A1BCC">
            <w:r w:rsidRPr="000A066E">
              <w:rPr>
                <w:b/>
              </w:rPr>
              <w:t>IHO Reference</w:t>
            </w:r>
          </w:p>
        </w:tc>
        <w:tc>
          <w:tcPr>
            <w:tcW w:w="2382" w:type="dxa"/>
            <w:shd w:val="clear" w:color="auto" w:fill="CCFFCC"/>
            <w:vAlign w:val="center"/>
          </w:tcPr>
          <w:p w14:paraId="1415C1FC" w14:textId="77777777" w:rsidR="00CF2F67" w:rsidRPr="004065B1" w:rsidRDefault="00CF2F67" w:rsidP="008A1BCC">
            <w:r w:rsidRPr="00A94802">
              <w:t>S-</w:t>
            </w:r>
            <w:r w:rsidR="001752C8">
              <w:t xml:space="preserve">52 </w:t>
            </w:r>
            <w:r>
              <w:t>10.5.</w:t>
            </w:r>
            <w:r w:rsidR="001752C8">
              <w:t>1</w:t>
            </w:r>
          </w:p>
        </w:tc>
      </w:tr>
      <w:tr w:rsidR="00CF2F67" w14:paraId="4FB7F707" w14:textId="77777777" w:rsidTr="008A1BCC">
        <w:trPr>
          <w:tblHeader/>
        </w:trPr>
        <w:tc>
          <w:tcPr>
            <w:tcW w:w="9526" w:type="dxa"/>
            <w:gridSpan w:val="4"/>
            <w:shd w:val="clear" w:color="auto" w:fill="CCFFCC"/>
            <w:vAlign w:val="center"/>
          </w:tcPr>
          <w:p w14:paraId="4FBAE38A" w14:textId="77777777" w:rsidR="00CF2F67" w:rsidRDefault="00CF2F67" w:rsidP="008A1BCC">
            <w:r w:rsidRPr="000A066E">
              <w:rPr>
                <w:b/>
              </w:rPr>
              <w:t>Test description</w:t>
            </w:r>
          </w:p>
        </w:tc>
      </w:tr>
      <w:tr w:rsidR="00CF2F67" w14:paraId="3428BAF8" w14:textId="77777777" w:rsidTr="008A1BCC">
        <w:trPr>
          <w:tblHeader/>
        </w:trPr>
        <w:tc>
          <w:tcPr>
            <w:tcW w:w="9526" w:type="dxa"/>
            <w:gridSpan w:val="4"/>
            <w:vAlign w:val="center"/>
          </w:tcPr>
          <w:p w14:paraId="5F8CB5D6" w14:textId="77777777" w:rsidR="00CF2F67" w:rsidRPr="00A358C9" w:rsidRDefault="00D32A6E" w:rsidP="008A1BCC">
            <w:pPr>
              <w:rPr>
                <w:i/>
              </w:rPr>
            </w:pPr>
            <w:r w:rsidRPr="00A358C9">
              <w:rPr>
                <w:i/>
              </w:rPr>
              <w:t>Display of latitude bar at appropriate scales.</w:t>
            </w:r>
          </w:p>
        </w:tc>
      </w:tr>
      <w:tr w:rsidR="00CF2F67" w14:paraId="322879DF" w14:textId="77777777" w:rsidTr="008A1BCC">
        <w:trPr>
          <w:tblHeader/>
        </w:trPr>
        <w:tc>
          <w:tcPr>
            <w:tcW w:w="9526" w:type="dxa"/>
            <w:gridSpan w:val="4"/>
            <w:shd w:val="clear" w:color="auto" w:fill="CCFFCC"/>
            <w:vAlign w:val="center"/>
          </w:tcPr>
          <w:p w14:paraId="199988F9" w14:textId="77777777" w:rsidR="00CF2F67" w:rsidRPr="004065B1" w:rsidRDefault="00CF2F67" w:rsidP="008A1BCC">
            <w:r w:rsidRPr="000A066E">
              <w:rPr>
                <w:b/>
              </w:rPr>
              <w:t>Setup</w:t>
            </w:r>
          </w:p>
        </w:tc>
      </w:tr>
      <w:tr w:rsidR="00CF2F67" w14:paraId="74B954FB" w14:textId="77777777" w:rsidTr="008A1BCC">
        <w:trPr>
          <w:tblHeader/>
        </w:trPr>
        <w:tc>
          <w:tcPr>
            <w:tcW w:w="9526" w:type="dxa"/>
            <w:gridSpan w:val="4"/>
            <w:vAlign w:val="center"/>
          </w:tcPr>
          <w:p w14:paraId="55D82971" w14:textId="77777777" w:rsidR="00D32A6E" w:rsidRPr="00A358C9" w:rsidRDefault="00D32A6E" w:rsidP="00D32A6E">
            <w:pPr>
              <w:rPr>
                <w:i/>
              </w:rPr>
            </w:pPr>
            <w:r w:rsidRPr="00A358C9">
              <w:rPr>
                <w:i/>
              </w:rPr>
              <w:t xml:space="preserve">Load the cells from 2.1.1 Power Up\ENC_ROOT </w:t>
            </w:r>
          </w:p>
          <w:p w14:paraId="60BAAE30" w14:textId="156D9E4C" w:rsidR="00CF2F67" w:rsidRPr="00A358C9" w:rsidRDefault="00D32A6E" w:rsidP="00E70490">
            <w:pPr>
              <w:rPr>
                <w:i/>
              </w:rPr>
            </w:pPr>
            <w:r w:rsidRPr="00A358C9">
              <w:rPr>
                <w:i/>
              </w:rPr>
              <w:t xml:space="preserve">Set </w:t>
            </w:r>
            <w:r w:rsidR="007D0469">
              <w:rPr>
                <w:i/>
              </w:rPr>
              <w:t>Display Category</w:t>
            </w:r>
            <w:r w:rsidRPr="00A358C9">
              <w:rPr>
                <w:i/>
              </w:rPr>
              <w:t xml:space="preserve"> B</w:t>
            </w:r>
            <w:r w:rsidR="00E70490">
              <w:rPr>
                <w:i/>
              </w:rPr>
              <w:t>ase Display</w:t>
            </w:r>
            <w:r w:rsidRPr="00A358C9">
              <w:rPr>
                <w:i/>
              </w:rPr>
              <w:t>.</w:t>
            </w:r>
          </w:p>
        </w:tc>
      </w:tr>
      <w:tr w:rsidR="00CF2F67" w14:paraId="21CA01F1" w14:textId="77777777" w:rsidTr="008A1BCC">
        <w:trPr>
          <w:tblHeader/>
        </w:trPr>
        <w:tc>
          <w:tcPr>
            <w:tcW w:w="9526" w:type="dxa"/>
            <w:gridSpan w:val="4"/>
            <w:shd w:val="clear" w:color="auto" w:fill="CCFFCC"/>
            <w:vAlign w:val="center"/>
          </w:tcPr>
          <w:p w14:paraId="04FE1075" w14:textId="77777777" w:rsidR="00CF2F67" w:rsidRPr="004065B1" w:rsidRDefault="00CF2F67" w:rsidP="008A1BCC">
            <w:r w:rsidRPr="000A066E">
              <w:rPr>
                <w:b/>
              </w:rPr>
              <w:t>Action</w:t>
            </w:r>
          </w:p>
        </w:tc>
      </w:tr>
      <w:tr w:rsidR="00CF2F67" w14:paraId="26B9D69A" w14:textId="77777777" w:rsidTr="008A1BCC">
        <w:trPr>
          <w:tblHeader/>
        </w:trPr>
        <w:tc>
          <w:tcPr>
            <w:tcW w:w="9526" w:type="dxa"/>
            <w:gridSpan w:val="4"/>
            <w:vAlign w:val="center"/>
          </w:tcPr>
          <w:p w14:paraId="5DB93F2F" w14:textId="2B642A79" w:rsidR="00CF2F67" w:rsidRPr="00A358C9" w:rsidRDefault="00D32A6E" w:rsidP="00E70490">
            <w:pPr>
              <w:rPr>
                <w:i/>
              </w:rPr>
            </w:pPr>
            <w:r w:rsidRPr="00A358C9">
              <w:rPr>
                <w:i/>
              </w:rPr>
              <w:t>Zoom to a display scale less than 1:80</w:t>
            </w:r>
            <w:r w:rsidR="00E70490">
              <w:rPr>
                <w:i/>
              </w:rPr>
              <w:t xml:space="preserve"> </w:t>
            </w:r>
            <w:r w:rsidRPr="00A358C9">
              <w:rPr>
                <w:i/>
              </w:rPr>
              <w:t>000 (such as 1:300</w:t>
            </w:r>
            <w:r w:rsidR="00E70490">
              <w:rPr>
                <w:i/>
              </w:rPr>
              <w:t xml:space="preserve"> </w:t>
            </w:r>
            <w:r w:rsidRPr="00A358C9">
              <w:rPr>
                <w:i/>
              </w:rPr>
              <w:t>000), observe the display.</w:t>
            </w:r>
          </w:p>
        </w:tc>
      </w:tr>
      <w:tr w:rsidR="00CF2F67" w14:paraId="0DC9582C" w14:textId="77777777" w:rsidTr="008A1BCC">
        <w:trPr>
          <w:tblHeader/>
        </w:trPr>
        <w:tc>
          <w:tcPr>
            <w:tcW w:w="9526" w:type="dxa"/>
            <w:gridSpan w:val="4"/>
            <w:shd w:val="clear" w:color="auto" w:fill="CCFFCC"/>
            <w:vAlign w:val="center"/>
          </w:tcPr>
          <w:p w14:paraId="426A9455" w14:textId="77777777" w:rsidR="00CF2F67" w:rsidRPr="004065B1" w:rsidRDefault="00CF2F67" w:rsidP="008A1BCC">
            <w:r w:rsidRPr="000A066E">
              <w:rPr>
                <w:b/>
              </w:rPr>
              <w:t>Results</w:t>
            </w:r>
          </w:p>
        </w:tc>
      </w:tr>
      <w:tr w:rsidR="00CF2F67" w14:paraId="72D48F0F" w14:textId="77777777" w:rsidTr="008A1BCC">
        <w:trPr>
          <w:tblHeader/>
        </w:trPr>
        <w:tc>
          <w:tcPr>
            <w:tcW w:w="9526" w:type="dxa"/>
            <w:gridSpan w:val="4"/>
            <w:vAlign w:val="center"/>
          </w:tcPr>
          <w:p w14:paraId="00485AEB" w14:textId="77777777" w:rsidR="00CF2F67" w:rsidRPr="00A358C9" w:rsidRDefault="00D32A6E" w:rsidP="008A1BCC">
            <w:pPr>
              <w:jc w:val="left"/>
              <w:rPr>
                <w:i/>
              </w:rPr>
            </w:pPr>
            <w:r w:rsidRPr="00A358C9">
              <w:rPr>
                <w:i/>
              </w:rPr>
              <w:t>Confirm that a latitude bar is displayed. Also confirm that the scale bar is displayed between 2mm and 4mm from the left side of the chart display area.</w:t>
            </w:r>
          </w:p>
        </w:tc>
      </w:tr>
    </w:tbl>
    <w:p w14:paraId="5F811A4D" w14:textId="77777777" w:rsidR="00CF2F67" w:rsidRDefault="00CF2F67" w:rsidP="00CF2F67"/>
    <w:p w14:paraId="76DADAC1" w14:textId="77777777" w:rsidR="00CF2F67" w:rsidRDefault="00CF2F67" w:rsidP="00E30B8F">
      <w:pPr>
        <w:pStyle w:val="Heading2"/>
      </w:pPr>
      <w:bookmarkStart w:id="277" w:name="_Toc120212618"/>
      <w:r>
        <w:t>Object information</w:t>
      </w:r>
      <w:bookmarkEnd w:id="277"/>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CF2F67" w14:paraId="68B5E677" w14:textId="77777777" w:rsidTr="008A1BCC">
        <w:trPr>
          <w:trHeight w:val="454"/>
          <w:tblHeader/>
        </w:trPr>
        <w:tc>
          <w:tcPr>
            <w:tcW w:w="2381" w:type="dxa"/>
            <w:shd w:val="clear" w:color="auto" w:fill="CCFFCC"/>
            <w:vAlign w:val="center"/>
          </w:tcPr>
          <w:p w14:paraId="450715B3" w14:textId="77777777" w:rsidR="00CF2F67" w:rsidRPr="004065B1" w:rsidRDefault="00CF2F67" w:rsidP="008A1BCC">
            <w:r w:rsidRPr="000A066E">
              <w:rPr>
                <w:b/>
              </w:rPr>
              <w:t>Test Reference</w:t>
            </w:r>
          </w:p>
        </w:tc>
        <w:tc>
          <w:tcPr>
            <w:tcW w:w="2381" w:type="dxa"/>
            <w:shd w:val="clear" w:color="auto" w:fill="CCFFCC"/>
            <w:vAlign w:val="center"/>
          </w:tcPr>
          <w:p w14:paraId="3BD849F8" w14:textId="77777777" w:rsidR="00CF2F67" w:rsidRPr="004065B1" w:rsidRDefault="001752C8" w:rsidP="008A1BCC">
            <w:r>
              <w:t>4.4</w:t>
            </w:r>
            <w:r w:rsidR="00CF2F67">
              <w:t xml:space="preserve"> a)</w:t>
            </w:r>
          </w:p>
        </w:tc>
        <w:tc>
          <w:tcPr>
            <w:tcW w:w="2382" w:type="dxa"/>
            <w:shd w:val="clear" w:color="auto" w:fill="CCFFCC"/>
            <w:vAlign w:val="center"/>
          </w:tcPr>
          <w:p w14:paraId="739A960B" w14:textId="77777777" w:rsidR="00CF2F67" w:rsidRPr="004065B1" w:rsidRDefault="00CF2F67" w:rsidP="008A1BCC">
            <w:r w:rsidRPr="000A066E">
              <w:rPr>
                <w:b/>
              </w:rPr>
              <w:t>IHO Reference</w:t>
            </w:r>
          </w:p>
        </w:tc>
        <w:tc>
          <w:tcPr>
            <w:tcW w:w="2382" w:type="dxa"/>
            <w:shd w:val="clear" w:color="auto" w:fill="CCFFCC"/>
            <w:vAlign w:val="center"/>
          </w:tcPr>
          <w:p w14:paraId="0C7B13DE" w14:textId="77777777" w:rsidR="00CF2F67" w:rsidRPr="004065B1" w:rsidRDefault="00CF2F67" w:rsidP="001752C8"/>
        </w:tc>
      </w:tr>
      <w:tr w:rsidR="00CF2F67" w14:paraId="222FE649" w14:textId="77777777" w:rsidTr="008A1BCC">
        <w:trPr>
          <w:tblHeader/>
        </w:trPr>
        <w:tc>
          <w:tcPr>
            <w:tcW w:w="9526" w:type="dxa"/>
            <w:gridSpan w:val="4"/>
            <w:shd w:val="clear" w:color="auto" w:fill="CCFFCC"/>
            <w:vAlign w:val="center"/>
          </w:tcPr>
          <w:p w14:paraId="255753A0" w14:textId="77777777" w:rsidR="00CF2F67" w:rsidRDefault="00CF2F67" w:rsidP="008A1BCC">
            <w:r w:rsidRPr="000A066E">
              <w:rPr>
                <w:b/>
              </w:rPr>
              <w:t>Test description</w:t>
            </w:r>
          </w:p>
        </w:tc>
      </w:tr>
      <w:tr w:rsidR="00CF2F67" w14:paraId="4727C9FC" w14:textId="77777777" w:rsidTr="008A1BCC">
        <w:trPr>
          <w:tblHeader/>
        </w:trPr>
        <w:tc>
          <w:tcPr>
            <w:tcW w:w="9526" w:type="dxa"/>
            <w:gridSpan w:val="4"/>
            <w:vAlign w:val="center"/>
          </w:tcPr>
          <w:p w14:paraId="22A24B19" w14:textId="77777777" w:rsidR="00CF2F67" w:rsidRPr="00A358C9" w:rsidRDefault="00D32A6E" w:rsidP="008A1BCC">
            <w:pPr>
              <w:rPr>
                <w:i/>
              </w:rPr>
            </w:pPr>
            <w:r w:rsidRPr="00A358C9">
              <w:rPr>
                <w:i/>
              </w:rPr>
              <w:t>General rules for cursor pick report</w:t>
            </w:r>
          </w:p>
        </w:tc>
      </w:tr>
      <w:tr w:rsidR="00CF2F67" w14:paraId="34716182" w14:textId="77777777" w:rsidTr="008A1BCC">
        <w:trPr>
          <w:tblHeader/>
        </w:trPr>
        <w:tc>
          <w:tcPr>
            <w:tcW w:w="9526" w:type="dxa"/>
            <w:gridSpan w:val="4"/>
            <w:shd w:val="clear" w:color="auto" w:fill="CCFFCC"/>
            <w:vAlign w:val="center"/>
          </w:tcPr>
          <w:p w14:paraId="5C7CA276" w14:textId="77777777" w:rsidR="00CF2F67" w:rsidRPr="004065B1" w:rsidRDefault="00CF2F67" w:rsidP="008A1BCC">
            <w:r w:rsidRPr="000A066E">
              <w:rPr>
                <w:b/>
              </w:rPr>
              <w:t>Setup</w:t>
            </w:r>
          </w:p>
        </w:tc>
      </w:tr>
      <w:tr w:rsidR="00CF2F67" w14:paraId="025F0FBE" w14:textId="77777777" w:rsidTr="008A1BCC">
        <w:trPr>
          <w:tblHeader/>
        </w:trPr>
        <w:tc>
          <w:tcPr>
            <w:tcW w:w="9526" w:type="dxa"/>
            <w:gridSpan w:val="4"/>
            <w:vAlign w:val="center"/>
          </w:tcPr>
          <w:p w14:paraId="152DF992" w14:textId="77777777" w:rsidR="00BE2CA5" w:rsidRPr="00BE2CA5" w:rsidRDefault="00BE2CA5" w:rsidP="00BE2CA5">
            <w:pPr>
              <w:rPr>
                <w:i/>
              </w:rPr>
            </w:pPr>
            <w:r w:rsidRPr="00BE2CA5">
              <w:rPr>
                <w:i/>
              </w:rPr>
              <w:t>Load the cells from 2.1.1 Power Up\ENC_ROOT</w:t>
            </w:r>
          </w:p>
          <w:p w14:paraId="7CB68D7E" w14:textId="66DD293B" w:rsidR="00CF2F67" w:rsidRPr="00A358C9" w:rsidRDefault="00BE2CA5" w:rsidP="00BE2CA5">
            <w:pPr>
              <w:rPr>
                <w:i/>
              </w:rPr>
            </w:pPr>
            <w:r w:rsidRPr="00BE2CA5">
              <w:rPr>
                <w:i/>
              </w:rPr>
              <w:t xml:space="preserve">Select </w:t>
            </w:r>
            <w:r w:rsidR="00DE09B9">
              <w:rPr>
                <w:i/>
              </w:rPr>
              <w:t>Display Category</w:t>
            </w:r>
            <w:r w:rsidRPr="00BE2CA5">
              <w:rPr>
                <w:i/>
              </w:rPr>
              <w:t xml:space="preserve"> Other</w:t>
            </w:r>
            <w:r w:rsidR="00DE5F53">
              <w:rPr>
                <w:i/>
              </w:rPr>
              <w:t>.</w:t>
            </w:r>
          </w:p>
        </w:tc>
      </w:tr>
      <w:tr w:rsidR="00CF2F67" w14:paraId="4EB22170" w14:textId="77777777" w:rsidTr="008A1BCC">
        <w:trPr>
          <w:tblHeader/>
        </w:trPr>
        <w:tc>
          <w:tcPr>
            <w:tcW w:w="9526" w:type="dxa"/>
            <w:gridSpan w:val="4"/>
            <w:shd w:val="clear" w:color="auto" w:fill="CCFFCC"/>
            <w:vAlign w:val="center"/>
          </w:tcPr>
          <w:p w14:paraId="13EB8DF8" w14:textId="77777777" w:rsidR="00CF2F67" w:rsidRPr="004065B1" w:rsidRDefault="00CF2F67" w:rsidP="008A1BCC">
            <w:r w:rsidRPr="000A066E">
              <w:rPr>
                <w:b/>
              </w:rPr>
              <w:t>Action</w:t>
            </w:r>
          </w:p>
        </w:tc>
      </w:tr>
      <w:tr w:rsidR="00CF2F67" w14:paraId="152157A5" w14:textId="77777777" w:rsidTr="008A1BCC">
        <w:trPr>
          <w:tblHeader/>
        </w:trPr>
        <w:tc>
          <w:tcPr>
            <w:tcW w:w="9526" w:type="dxa"/>
            <w:gridSpan w:val="4"/>
            <w:vAlign w:val="center"/>
          </w:tcPr>
          <w:p w14:paraId="22B994F7" w14:textId="77777777" w:rsidR="00D32A6E" w:rsidRPr="00A358C9" w:rsidRDefault="00D32A6E" w:rsidP="00D32A6E">
            <w:pPr>
              <w:rPr>
                <w:i/>
              </w:rPr>
            </w:pPr>
            <w:r w:rsidRPr="00A358C9">
              <w:rPr>
                <w:i/>
              </w:rPr>
              <w:t>1. Select several objects of</w:t>
            </w:r>
          </w:p>
          <w:p w14:paraId="449481F3" w14:textId="77777777" w:rsidR="00D32A6E" w:rsidRPr="00A358C9" w:rsidRDefault="00D32A6E" w:rsidP="00D32A6E">
            <w:pPr>
              <w:rPr>
                <w:i/>
              </w:rPr>
            </w:pPr>
            <w:r w:rsidRPr="00A358C9">
              <w:rPr>
                <w:i/>
              </w:rPr>
              <w:t>- depth area;</w:t>
            </w:r>
          </w:p>
          <w:p w14:paraId="104A264A" w14:textId="77777777" w:rsidR="00D32A6E" w:rsidRPr="00A358C9" w:rsidRDefault="00D32A6E" w:rsidP="00D32A6E">
            <w:pPr>
              <w:rPr>
                <w:i/>
              </w:rPr>
            </w:pPr>
            <w:r w:rsidRPr="00A358C9">
              <w:rPr>
                <w:i/>
              </w:rPr>
              <w:t>- restricted area;</w:t>
            </w:r>
          </w:p>
          <w:p w14:paraId="07ABA4A7" w14:textId="77777777" w:rsidR="00D32A6E" w:rsidRPr="00A358C9" w:rsidRDefault="00D32A6E" w:rsidP="00D32A6E">
            <w:pPr>
              <w:rPr>
                <w:i/>
              </w:rPr>
            </w:pPr>
            <w:r w:rsidRPr="00A358C9">
              <w:rPr>
                <w:i/>
              </w:rPr>
              <w:t>- sea area;</w:t>
            </w:r>
          </w:p>
          <w:p w14:paraId="5ED83DE2" w14:textId="77777777" w:rsidR="00D32A6E" w:rsidRPr="00A358C9" w:rsidRDefault="00D32A6E" w:rsidP="00D32A6E">
            <w:pPr>
              <w:rPr>
                <w:i/>
              </w:rPr>
            </w:pPr>
            <w:r w:rsidRPr="00A358C9">
              <w:rPr>
                <w:i/>
              </w:rPr>
              <w:t>- depth contour;</w:t>
            </w:r>
          </w:p>
          <w:p w14:paraId="28CAEF2E" w14:textId="77777777" w:rsidR="00D32A6E" w:rsidRPr="00A358C9" w:rsidRDefault="00D32A6E" w:rsidP="00D32A6E">
            <w:pPr>
              <w:rPr>
                <w:i/>
              </w:rPr>
            </w:pPr>
            <w:r w:rsidRPr="00A358C9">
              <w:rPr>
                <w:i/>
              </w:rPr>
              <w:t>- ferry route;</w:t>
            </w:r>
          </w:p>
          <w:p w14:paraId="0C4676A7" w14:textId="77777777" w:rsidR="00D32A6E" w:rsidRPr="00A358C9" w:rsidRDefault="00D32A6E" w:rsidP="00D32A6E">
            <w:pPr>
              <w:rPr>
                <w:i/>
              </w:rPr>
            </w:pPr>
            <w:r w:rsidRPr="00A358C9">
              <w:rPr>
                <w:i/>
              </w:rPr>
              <w:t>- recommended track;</w:t>
            </w:r>
          </w:p>
          <w:p w14:paraId="0642AE54" w14:textId="4FBAE3FA" w:rsidR="00D32A6E" w:rsidRPr="00A358C9" w:rsidRDefault="00D32A6E" w:rsidP="00D32A6E">
            <w:pPr>
              <w:rPr>
                <w:i/>
              </w:rPr>
            </w:pPr>
            <w:r w:rsidRPr="00A358C9">
              <w:rPr>
                <w:i/>
              </w:rPr>
              <w:t>- buoy (</w:t>
            </w:r>
            <w:r w:rsidR="00DE5F53">
              <w:rPr>
                <w:i/>
              </w:rPr>
              <w:t>for example</w:t>
            </w:r>
            <w:r w:rsidRPr="00A358C9">
              <w:rPr>
                <w:i/>
              </w:rPr>
              <w:t xml:space="preserve"> buoy and light at 32°29.50’S  061°00.46’E);</w:t>
            </w:r>
          </w:p>
          <w:p w14:paraId="47266ED5" w14:textId="77777777" w:rsidR="00D32A6E" w:rsidRPr="00A358C9" w:rsidRDefault="00D32A6E" w:rsidP="00D32A6E">
            <w:pPr>
              <w:rPr>
                <w:i/>
              </w:rPr>
            </w:pPr>
            <w:r w:rsidRPr="00A358C9">
              <w:rPr>
                <w:i/>
              </w:rPr>
              <w:t>- light;</w:t>
            </w:r>
          </w:p>
          <w:p w14:paraId="2876C290" w14:textId="77777777" w:rsidR="00D32A6E" w:rsidRPr="00A358C9" w:rsidRDefault="00D32A6E" w:rsidP="00D32A6E">
            <w:pPr>
              <w:rPr>
                <w:i/>
              </w:rPr>
            </w:pPr>
            <w:r w:rsidRPr="00A358C9">
              <w:rPr>
                <w:i/>
              </w:rPr>
              <w:t>- wreck.</w:t>
            </w:r>
          </w:p>
          <w:p w14:paraId="6F12D857" w14:textId="2D4BD50F" w:rsidR="00D32A6E" w:rsidRPr="00A358C9" w:rsidRDefault="00D32A6E" w:rsidP="00D32A6E">
            <w:pPr>
              <w:rPr>
                <w:i/>
              </w:rPr>
            </w:pPr>
            <w:r w:rsidRPr="00A358C9">
              <w:rPr>
                <w:i/>
              </w:rPr>
              <w:t>2. Observe object information</w:t>
            </w:r>
            <w:r w:rsidR="00DE5F53">
              <w:rPr>
                <w:i/>
              </w:rPr>
              <w:t>.</w:t>
            </w:r>
          </w:p>
          <w:p w14:paraId="41026D21" w14:textId="77777777" w:rsidR="00CF2F67" w:rsidRPr="00A358C9" w:rsidRDefault="00D32A6E" w:rsidP="00D32A6E">
            <w:pPr>
              <w:rPr>
                <w:i/>
              </w:rPr>
            </w:pPr>
            <w:r w:rsidRPr="00A358C9">
              <w:rPr>
                <w:i/>
              </w:rPr>
              <w:t>3. Remove object information from display.</w:t>
            </w:r>
          </w:p>
        </w:tc>
      </w:tr>
      <w:tr w:rsidR="00CF2F67" w14:paraId="22406E93" w14:textId="77777777" w:rsidTr="008A1BCC">
        <w:trPr>
          <w:tblHeader/>
        </w:trPr>
        <w:tc>
          <w:tcPr>
            <w:tcW w:w="9526" w:type="dxa"/>
            <w:gridSpan w:val="4"/>
            <w:shd w:val="clear" w:color="auto" w:fill="CCFFCC"/>
            <w:vAlign w:val="center"/>
          </w:tcPr>
          <w:p w14:paraId="3B2C0173" w14:textId="77777777" w:rsidR="00CF2F67" w:rsidRPr="004065B1" w:rsidRDefault="00CF2F67" w:rsidP="008A1BCC">
            <w:r w:rsidRPr="000A066E">
              <w:rPr>
                <w:b/>
              </w:rPr>
              <w:t>Results</w:t>
            </w:r>
          </w:p>
        </w:tc>
      </w:tr>
      <w:tr w:rsidR="00CF2F67" w14:paraId="48791857" w14:textId="77777777" w:rsidTr="008A1BCC">
        <w:trPr>
          <w:tblHeader/>
        </w:trPr>
        <w:tc>
          <w:tcPr>
            <w:tcW w:w="9526" w:type="dxa"/>
            <w:gridSpan w:val="4"/>
            <w:vAlign w:val="center"/>
          </w:tcPr>
          <w:p w14:paraId="1CDEB00E" w14:textId="77777777" w:rsidR="00D32A6E" w:rsidRPr="00A358C9" w:rsidRDefault="00D32A6E" w:rsidP="00D32A6E">
            <w:pPr>
              <w:jc w:val="left"/>
              <w:rPr>
                <w:i/>
              </w:rPr>
            </w:pPr>
            <w:r w:rsidRPr="00A358C9">
              <w:rPr>
                <w:i/>
              </w:rPr>
              <w:t>1. The following rules shall be applied to the pick report:</w:t>
            </w:r>
          </w:p>
          <w:p w14:paraId="2614DAD6" w14:textId="77777777" w:rsidR="00D32A6E" w:rsidRPr="00A358C9" w:rsidRDefault="00D32A6E" w:rsidP="003866E1">
            <w:pPr>
              <w:numPr>
                <w:ilvl w:val="0"/>
                <w:numId w:val="14"/>
              </w:numPr>
              <w:jc w:val="left"/>
              <w:rPr>
                <w:i/>
              </w:rPr>
            </w:pPr>
            <w:r w:rsidRPr="00A358C9">
              <w:rPr>
                <w:i/>
              </w:rPr>
              <w:t>Full S-57 Object and Attribute names shall be displayed.</w:t>
            </w:r>
          </w:p>
          <w:p w14:paraId="091BFDBE" w14:textId="77777777" w:rsidR="00D32A6E" w:rsidRPr="00A358C9" w:rsidRDefault="00D32A6E" w:rsidP="003866E1">
            <w:pPr>
              <w:numPr>
                <w:ilvl w:val="0"/>
                <w:numId w:val="14"/>
              </w:numPr>
              <w:jc w:val="left"/>
              <w:rPr>
                <w:i/>
              </w:rPr>
            </w:pPr>
            <w:r w:rsidRPr="00A358C9">
              <w:rPr>
                <w:i/>
              </w:rPr>
              <w:t>Enumerate value names shall be displayed. Enumerate attribute numbers should not be displayed.</w:t>
            </w:r>
          </w:p>
          <w:p w14:paraId="11E205C4" w14:textId="11C3AF31" w:rsidR="00D32A6E" w:rsidRPr="00A358C9" w:rsidRDefault="00D32A6E" w:rsidP="003866E1">
            <w:pPr>
              <w:numPr>
                <w:ilvl w:val="0"/>
                <w:numId w:val="14"/>
              </w:numPr>
              <w:jc w:val="left"/>
              <w:rPr>
                <w:i/>
              </w:rPr>
            </w:pPr>
            <w:r w:rsidRPr="00A358C9">
              <w:rPr>
                <w:i/>
              </w:rPr>
              <w:t xml:space="preserve">There shall not be any padding of attribute values, </w:t>
            </w:r>
            <w:r w:rsidR="00DE5F53">
              <w:rPr>
                <w:i/>
              </w:rPr>
              <w:t>for example</w:t>
            </w:r>
            <w:r w:rsidRPr="00A358C9">
              <w:rPr>
                <w:i/>
              </w:rPr>
              <w:t xml:space="preserve"> a height of 10 </w:t>
            </w:r>
            <w:r w:rsidR="00E66884">
              <w:rPr>
                <w:i/>
              </w:rPr>
              <w:t>m</w:t>
            </w:r>
            <w:r w:rsidRPr="00A358C9">
              <w:rPr>
                <w:i/>
              </w:rPr>
              <w:t xml:space="preserve"> shall not be padded to 10.000000 </w:t>
            </w:r>
            <w:r w:rsidR="00E66884">
              <w:rPr>
                <w:i/>
              </w:rPr>
              <w:t>m</w:t>
            </w:r>
            <w:r w:rsidRPr="00A358C9">
              <w:rPr>
                <w:i/>
              </w:rPr>
              <w:t xml:space="preserve"> as this could potentially confuse or mislead the Mariner.</w:t>
            </w:r>
          </w:p>
          <w:p w14:paraId="2703FC55" w14:textId="77777777" w:rsidR="00D32A6E" w:rsidRPr="00A358C9" w:rsidRDefault="00D32A6E" w:rsidP="003866E1">
            <w:pPr>
              <w:numPr>
                <w:ilvl w:val="0"/>
                <w:numId w:val="14"/>
              </w:numPr>
              <w:jc w:val="left"/>
              <w:rPr>
                <w:i/>
              </w:rPr>
            </w:pPr>
            <w:r w:rsidRPr="00A358C9">
              <w:rPr>
                <w:i/>
              </w:rPr>
              <w:t>Units of measure shall be included after all attribute values which are weights or measures.</w:t>
            </w:r>
          </w:p>
          <w:p w14:paraId="5449DC85" w14:textId="77777777" w:rsidR="00D32A6E" w:rsidRPr="00A358C9" w:rsidRDefault="00D32A6E" w:rsidP="00D32A6E">
            <w:pPr>
              <w:jc w:val="left"/>
              <w:rPr>
                <w:i/>
              </w:rPr>
            </w:pPr>
          </w:p>
          <w:p w14:paraId="309DB0B6" w14:textId="77777777" w:rsidR="00D32A6E" w:rsidRPr="00A358C9" w:rsidRDefault="00D32A6E" w:rsidP="00D32A6E">
            <w:pPr>
              <w:ind w:left="360"/>
              <w:jc w:val="left"/>
              <w:rPr>
                <w:i/>
              </w:rPr>
            </w:pPr>
            <w:r w:rsidRPr="00A358C9">
              <w:rPr>
                <w:i/>
              </w:rPr>
              <w:t>An exception to show the value of SORDAT if it is for the following objects:</w:t>
            </w:r>
          </w:p>
          <w:p w14:paraId="2C90FA27" w14:textId="5AD26514" w:rsidR="00D32A6E" w:rsidRPr="00A358C9" w:rsidRDefault="00D32A6E" w:rsidP="003866E1">
            <w:pPr>
              <w:numPr>
                <w:ilvl w:val="0"/>
                <w:numId w:val="15"/>
              </w:numPr>
              <w:jc w:val="left"/>
              <w:rPr>
                <w:i/>
              </w:rPr>
            </w:pPr>
            <w:r w:rsidRPr="00A358C9">
              <w:rPr>
                <w:i/>
              </w:rPr>
              <w:t>WRECKS, OBSTRN, UWTROC, and SOUNDG with value QUASOU</w:t>
            </w:r>
            <w:r w:rsidR="00DE5F53">
              <w:rPr>
                <w:i/>
              </w:rPr>
              <w:t xml:space="preserve"> </w:t>
            </w:r>
            <w:r w:rsidRPr="00A358C9">
              <w:rPr>
                <w:i/>
              </w:rPr>
              <w:t>= 9 and geometry attribute QUAPOS</w:t>
            </w:r>
            <w:r w:rsidR="00DE5F53">
              <w:rPr>
                <w:i/>
              </w:rPr>
              <w:t xml:space="preserve"> </w:t>
            </w:r>
            <w:r w:rsidRPr="00A358C9">
              <w:rPr>
                <w:i/>
              </w:rPr>
              <w:t>=</w:t>
            </w:r>
            <w:r w:rsidR="00DE5F53">
              <w:rPr>
                <w:i/>
              </w:rPr>
              <w:t xml:space="preserve"> </w:t>
            </w:r>
            <w:r w:rsidRPr="00A358C9">
              <w:rPr>
                <w:i/>
              </w:rPr>
              <w:t>8;</w:t>
            </w:r>
          </w:p>
          <w:p w14:paraId="50D9814F" w14:textId="4B4642E6" w:rsidR="00D32A6E" w:rsidRPr="00A358C9" w:rsidRDefault="00D32A6E" w:rsidP="003866E1">
            <w:pPr>
              <w:numPr>
                <w:ilvl w:val="0"/>
                <w:numId w:val="15"/>
              </w:numPr>
              <w:jc w:val="left"/>
              <w:rPr>
                <w:i/>
              </w:rPr>
            </w:pPr>
            <w:r w:rsidRPr="00A358C9">
              <w:rPr>
                <w:i/>
              </w:rPr>
              <w:t>DRGARE with QUASOU</w:t>
            </w:r>
            <w:r w:rsidR="00DE5F53">
              <w:rPr>
                <w:i/>
              </w:rPr>
              <w:t xml:space="preserve"> </w:t>
            </w:r>
            <w:r w:rsidRPr="00A358C9">
              <w:rPr>
                <w:i/>
              </w:rPr>
              <w:t>=</w:t>
            </w:r>
            <w:r w:rsidR="00DE5F53">
              <w:rPr>
                <w:i/>
              </w:rPr>
              <w:t xml:space="preserve"> </w:t>
            </w:r>
            <w:r w:rsidRPr="00A358C9">
              <w:rPr>
                <w:i/>
              </w:rPr>
              <w:t>11;</w:t>
            </w:r>
          </w:p>
          <w:p w14:paraId="4342970E" w14:textId="77777777" w:rsidR="00D32A6E" w:rsidRPr="00A358C9" w:rsidRDefault="00D32A6E" w:rsidP="003866E1">
            <w:pPr>
              <w:numPr>
                <w:ilvl w:val="0"/>
                <w:numId w:val="15"/>
              </w:numPr>
              <w:jc w:val="left"/>
              <w:rPr>
                <w:i/>
              </w:rPr>
            </w:pPr>
            <w:r w:rsidRPr="00A358C9">
              <w:rPr>
                <w:i/>
              </w:rPr>
              <w:t>SWPARE;</w:t>
            </w:r>
          </w:p>
          <w:p w14:paraId="6CA9C861" w14:textId="39A342F1" w:rsidR="00CF2F67" w:rsidRPr="00A358C9" w:rsidRDefault="00D32A6E" w:rsidP="003866E1">
            <w:pPr>
              <w:numPr>
                <w:ilvl w:val="0"/>
                <w:numId w:val="15"/>
              </w:numPr>
              <w:jc w:val="left"/>
              <w:rPr>
                <w:i/>
              </w:rPr>
            </w:pPr>
            <w:r w:rsidRPr="00A358C9">
              <w:rPr>
                <w:i/>
              </w:rPr>
              <w:t>Any object class with attribute CONDTN</w:t>
            </w:r>
            <w:r w:rsidR="00DE5F53">
              <w:rPr>
                <w:i/>
              </w:rPr>
              <w:t xml:space="preserve"> </w:t>
            </w:r>
            <w:r w:rsidRPr="00A358C9">
              <w:rPr>
                <w:i/>
              </w:rPr>
              <w:t>=</w:t>
            </w:r>
            <w:r w:rsidR="00DE5F53">
              <w:rPr>
                <w:i/>
              </w:rPr>
              <w:t xml:space="preserve"> </w:t>
            </w:r>
            <w:r w:rsidRPr="00A358C9">
              <w:rPr>
                <w:i/>
              </w:rPr>
              <w:t>1or 3 or 5.</w:t>
            </w:r>
          </w:p>
        </w:tc>
      </w:tr>
    </w:tbl>
    <w:p w14:paraId="68A7990B" w14:textId="77777777" w:rsidR="00CF2F67" w:rsidRDefault="00CF2F67" w:rsidP="00CF2F67"/>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D32A6E" w14:paraId="32B848D5" w14:textId="77777777" w:rsidTr="00273E6E">
        <w:trPr>
          <w:tblHeader/>
        </w:trPr>
        <w:tc>
          <w:tcPr>
            <w:tcW w:w="9526" w:type="dxa"/>
            <w:vAlign w:val="center"/>
          </w:tcPr>
          <w:p w14:paraId="00A73A3B" w14:textId="335ED1DC" w:rsidR="008E4368" w:rsidRPr="00A358C9" w:rsidRDefault="008E4368" w:rsidP="003866E1">
            <w:pPr>
              <w:numPr>
                <w:ilvl w:val="0"/>
                <w:numId w:val="14"/>
              </w:numPr>
              <w:jc w:val="left"/>
              <w:rPr>
                <w:i/>
              </w:rPr>
            </w:pPr>
            <w:r w:rsidRPr="00A358C9">
              <w:rPr>
                <w:i/>
              </w:rPr>
              <w:lastRenderedPageBreak/>
              <w:t>Dates shall be given in the form “Day Month Year” DD-MMM-YYYY. (MMM</w:t>
            </w:r>
            <w:r w:rsidR="00523203">
              <w:rPr>
                <w:i/>
              </w:rPr>
              <w:t xml:space="preserve"> </w:t>
            </w:r>
            <w:r w:rsidRPr="00A358C9">
              <w:rPr>
                <w:i/>
              </w:rPr>
              <w:t>=</w:t>
            </w:r>
            <w:r w:rsidR="00523203">
              <w:rPr>
                <w:i/>
              </w:rPr>
              <w:t xml:space="preserve"> </w:t>
            </w:r>
            <w:r w:rsidRPr="00A358C9">
              <w:rPr>
                <w:i/>
              </w:rPr>
              <w:t>JAN, FEB, MAR, APR, MAY, JUN, JUL, AUG, SEP, OCT, NOV, DEC)</w:t>
            </w:r>
            <w:r w:rsidR="00DE5F53">
              <w:rPr>
                <w:i/>
              </w:rPr>
              <w:t>.</w:t>
            </w:r>
          </w:p>
          <w:p w14:paraId="2A7186E2" w14:textId="77777777" w:rsidR="008E4368" w:rsidRPr="00A358C9" w:rsidRDefault="008E4368" w:rsidP="003866E1">
            <w:pPr>
              <w:numPr>
                <w:ilvl w:val="0"/>
                <w:numId w:val="14"/>
              </w:numPr>
              <w:jc w:val="left"/>
              <w:rPr>
                <w:i/>
              </w:rPr>
            </w:pPr>
            <w:r w:rsidRPr="00A358C9">
              <w:rPr>
                <w:i/>
              </w:rPr>
              <w:t>The pick report shall only return information about the objects present on the ECDIS display. This means all objects in the viewing layers enabled even if those objects have no resultant display. For example the meta object M_SREL has no display but should be detailed in the pick report.</w:t>
            </w:r>
          </w:p>
          <w:p w14:paraId="60504E56" w14:textId="43B56653" w:rsidR="008E4368" w:rsidRPr="00A358C9" w:rsidRDefault="008E4368" w:rsidP="003866E1">
            <w:pPr>
              <w:numPr>
                <w:ilvl w:val="0"/>
                <w:numId w:val="14"/>
              </w:numPr>
              <w:jc w:val="left"/>
              <w:rPr>
                <w:i/>
              </w:rPr>
            </w:pPr>
            <w:r w:rsidRPr="00A358C9">
              <w:rPr>
                <w:i/>
              </w:rPr>
              <w:t>Cursor enquiry shall extend to the spatial object, which carries accuracy attributes QUAPOS and POSACC. It shall include collection objects which carry additional information</w:t>
            </w:r>
            <w:r w:rsidR="00DE5F53">
              <w:rPr>
                <w:i/>
              </w:rPr>
              <w:t>,</w:t>
            </w:r>
            <w:r w:rsidRPr="00A358C9">
              <w:rPr>
                <w:i/>
              </w:rPr>
              <w:t xml:space="preserve"> for example the OBJNAM of traffic separation schemes, navigation lines (NAVLNE, RECTRC, DWRTCL, etc.).</w:t>
            </w:r>
          </w:p>
          <w:p w14:paraId="03DA3477" w14:textId="77777777" w:rsidR="008E4368" w:rsidRPr="00A358C9" w:rsidRDefault="008E4368" w:rsidP="008E4368">
            <w:pPr>
              <w:jc w:val="left"/>
              <w:rPr>
                <w:i/>
              </w:rPr>
            </w:pPr>
          </w:p>
          <w:p w14:paraId="651B74B9" w14:textId="77777777" w:rsidR="008E4368" w:rsidRPr="00A358C9" w:rsidRDefault="008E4368" w:rsidP="008E4368">
            <w:pPr>
              <w:jc w:val="left"/>
              <w:rPr>
                <w:i/>
              </w:rPr>
            </w:pPr>
            <w:r w:rsidRPr="00A358C9">
              <w:rPr>
                <w:i/>
              </w:rPr>
              <w:t>2. Text associated with chart objects must be removed from the display.</w:t>
            </w:r>
          </w:p>
          <w:p w14:paraId="6959BF96" w14:textId="77777777" w:rsidR="008E4368" w:rsidRPr="00A358C9" w:rsidRDefault="008E4368" w:rsidP="008E4368">
            <w:pPr>
              <w:jc w:val="left"/>
              <w:rPr>
                <w:i/>
              </w:rPr>
            </w:pPr>
          </w:p>
          <w:p w14:paraId="3317CA4A" w14:textId="77777777" w:rsidR="00D32A6E" w:rsidRPr="00A358C9" w:rsidRDefault="008E4368" w:rsidP="008E4368">
            <w:pPr>
              <w:jc w:val="left"/>
              <w:rPr>
                <w:i/>
              </w:rPr>
            </w:pPr>
            <w:r w:rsidRPr="00A358C9">
              <w:rPr>
                <w:i/>
              </w:rPr>
              <w:t>Note: The text and background colour of pick report is specified by the OEM</w:t>
            </w:r>
          </w:p>
        </w:tc>
      </w:tr>
    </w:tbl>
    <w:p w14:paraId="62CEE5F3" w14:textId="77777777" w:rsidR="00D32A6E" w:rsidRDefault="00D32A6E" w:rsidP="00CF2F67"/>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8E4368" w14:paraId="1C474DA0" w14:textId="77777777" w:rsidTr="00273E6E">
        <w:trPr>
          <w:trHeight w:val="454"/>
          <w:tblHeader/>
        </w:trPr>
        <w:tc>
          <w:tcPr>
            <w:tcW w:w="2381" w:type="dxa"/>
            <w:shd w:val="clear" w:color="auto" w:fill="CCFFCC"/>
            <w:vAlign w:val="center"/>
          </w:tcPr>
          <w:p w14:paraId="36587B90" w14:textId="77777777" w:rsidR="008E4368" w:rsidRPr="004065B1" w:rsidRDefault="008E4368" w:rsidP="00273E6E">
            <w:r w:rsidRPr="000A066E">
              <w:rPr>
                <w:b/>
              </w:rPr>
              <w:t>Test Reference</w:t>
            </w:r>
          </w:p>
        </w:tc>
        <w:tc>
          <w:tcPr>
            <w:tcW w:w="2381" w:type="dxa"/>
            <w:shd w:val="clear" w:color="auto" w:fill="CCFFCC"/>
            <w:vAlign w:val="center"/>
          </w:tcPr>
          <w:p w14:paraId="7B890672" w14:textId="77777777" w:rsidR="008E4368" w:rsidRPr="004065B1" w:rsidRDefault="008E4368" w:rsidP="00273E6E">
            <w:r>
              <w:t>4.4 b)</w:t>
            </w:r>
          </w:p>
        </w:tc>
        <w:tc>
          <w:tcPr>
            <w:tcW w:w="2382" w:type="dxa"/>
            <w:shd w:val="clear" w:color="auto" w:fill="CCFFCC"/>
            <w:vAlign w:val="center"/>
          </w:tcPr>
          <w:p w14:paraId="52C93A06" w14:textId="77777777" w:rsidR="008E4368" w:rsidRPr="004065B1" w:rsidRDefault="008E4368" w:rsidP="00273E6E">
            <w:r w:rsidRPr="000A066E">
              <w:rPr>
                <w:b/>
              </w:rPr>
              <w:t>IHO Reference</w:t>
            </w:r>
          </w:p>
        </w:tc>
        <w:tc>
          <w:tcPr>
            <w:tcW w:w="2382" w:type="dxa"/>
            <w:shd w:val="clear" w:color="auto" w:fill="CCFFCC"/>
            <w:vAlign w:val="center"/>
          </w:tcPr>
          <w:p w14:paraId="0CC3E6B4" w14:textId="77777777" w:rsidR="008E4368" w:rsidRDefault="008E4368" w:rsidP="008E4368">
            <w:r>
              <w:t>S-52 10.8.1,</w:t>
            </w:r>
          </w:p>
          <w:p w14:paraId="527637CB" w14:textId="77777777" w:rsidR="008E4368" w:rsidRPr="004065B1" w:rsidRDefault="008E4368" w:rsidP="008E4368">
            <w:r>
              <w:t>10.8.2 &amp; 10.8.4</w:t>
            </w:r>
          </w:p>
        </w:tc>
      </w:tr>
      <w:tr w:rsidR="008E4368" w14:paraId="363AF9A0" w14:textId="77777777" w:rsidTr="00273E6E">
        <w:trPr>
          <w:tblHeader/>
        </w:trPr>
        <w:tc>
          <w:tcPr>
            <w:tcW w:w="9526" w:type="dxa"/>
            <w:gridSpan w:val="4"/>
            <w:shd w:val="clear" w:color="auto" w:fill="CCFFCC"/>
            <w:vAlign w:val="center"/>
          </w:tcPr>
          <w:p w14:paraId="7679B5A9" w14:textId="77777777" w:rsidR="008E4368" w:rsidRDefault="008E4368" w:rsidP="00273E6E">
            <w:r w:rsidRPr="000A066E">
              <w:rPr>
                <w:b/>
              </w:rPr>
              <w:t>Test description</w:t>
            </w:r>
          </w:p>
        </w:tc>
      </w:tr>
      <w:tr w:rsidR="008E4368" w14:paraId="5091A53C" w14:textId="77777777" w:rsidTr="00273E6E">
        <w:trPr>
          <w:tblHeader/>
        </w:trPr>
        <w:tc>
          <w:tcPr>
            <w:tcW w:w="9526" w:type="dxa"/>
            <w:gridSpan w:val="4"/>
            <w:vAlign w:val="center"/>
          </w:tcPr>
          <w:p w14:paraId="0F8731E4" w14:textId="77777777" w:rsidR="008E4368" w:rsidRPr="00A358C9" w:rsidRDefault="008E4368" w:rsidP="00273E6E">
            <w:pPr>
              <w:rPr>
                <w:i/>
              </w:rPr>
            </w:pPr>
            <w:r w:rsidRPr="00A358C9">
              <w:rPr>
                <w:i/>
              </w:rPr>
              <w:t>Pick report descriptions and sorting</w:t>
            </w:r>
          </w:p>
        </w:tc>
      </w:tr>
      <w:tr w:rsidR="008E4368" w14:paraId="149721FA" w14:textId="77777777" w:rsidTr="00273E6E">
        <w:trPr>
          <w:tblHeader/>
        </w:trPr>
        <w:tc>
          <w:tcPr>
            <w:tcW w:w="9526" w:type="dxa"/>
            <w:gridSpan w:val="4"/>
            <w:shd w:val="clear" w:color="auto" w:fill="CCFFCC"/>
            <w:vAlign w:val="center"/>
          </w:tcPr>
          <w:p w14:paraId="7E7CCB7B" w14:textId="77777777" w:rsidR="008E4368" w:rsidRPr="004065B1" w:rsidRDefault="008E4368" w:rsidP="00273E6E">
            <w:r w:rsidRPr="000A066E">
              <w:rPr>
                <w:b/>
              </w:rPr>
              <w:t>Setup</w:t>
            </w:r>
          </w:p>
        </w:tc>
      </w:tr>
      <w:tr w:rsidR="008E4368" w14:paraId="4B09667D" w14:textId="77777777" w:rsidTr="00273E6E">
        <w:trPr>
          <w:tblHeader/>
        </w:trPr>
        <w:tc>
          <w:tcPr>
            <w:tcW w:w="9526" w:type="dxa"/>
            <w:gridSpan w:val="4"/>
            <w:vAlign w:val="center"/>
          </w:tcPr>
          <w:p w14:paraId="04FF23B4" w14:textId="77777777" w:rsidR="008E4368" w:rsidRPr="00A358C9" w:rsidRDefault="008E4368" w:rsidP="00273E6E">
            <w:pPr>
              <w:rPr>
                <w:i/>
              </w:rPr>
            </w:pPr>
            <w:r w:rsidRPr="00A358C9">
              <w:rPr>
                <w:i/>
              </w:rPr>
              <w:t>As for test 4.4 a)</w:t>
            </w:r>
          </w:p>
        </w:tc>
      </w:tr>
      <w:tr w:rsidR="008E4368" w14:paraId="1B31565B" w14:textId="77777777" w:rsidTr="00273E6E">
        <w:trPr>
          <w:tblHeader/>
        </w:trPr>
        <w:tc>
          <w:tcPr>
            <w:tcW w:w="9526" w:type="dxa"/>
            <w:gridSpan w:val="4"/>
            <w:shd w:val="clear" w:color="auto" w:fill="CCFFCC"/>
            <w:vAlign w:val="center"/>
          </w:tcPr>
          <w:p w14:paraId="42ADA8CB" w14:textId="77777777" w:rsidR="008E4368" w:rsidRPr="004065B1" w:rsidRDefault="008E4368" w:rsidP="00273E6E">
            <w:r w:rsidRPr="000A066E">
              <w:rPr>
                <w:b/>
              </w:rPr>
              <w:t>Action</w:t>
            </w:r>
          </w:p>
        </w:tc>
      </w:tr>
      <w:tr w:rsidR="008E4368" w14:paraId="4CEA9ADB" w14:textId="77777777" w:rsidTr="00273E6E">
        <w:trPr>
          <w:tblHeader/>
        </w:trPr>
        <w:tc>
          <w:tcPr>
            <w:tcW w:w="9526" w:type="dxa"/>
            <w:gridSpan w:val="4"/>
            <w:vAlign w:val="center"/>
          </w:tcPr>
          <w:p w14:paraId="4ECA9608" w14:textId="77777777" w:rsidR="008E4368" w:rsidRPr="00A358C9" w:rsidRDefault="008E4368" w:rsidP="00273E6E">
            <w:pPr>
              <w:rPr>
                <w:i/>
              </w:rPr>
            </w:pPr>
            <w:r w:rsidRPr="00A358C9">
              <w:rPr>
                <w:i/>
              </w:rPr>
              <w:t>Select several objects as mentioned in 4.4a)</w:t>
            </w:r>
          </w:p>
        </w:tc>
      </w:tr>
      <w:tr w:rsidR="008E4368" w14:paraId="3F0E6E55" w14:textId="77777777" w:rsidTr="00273E6E">
        <w:trPr>
          <w:tblHeader/>
        </w:trPr>
        <w:tc>
          <w:tcPr>
            <w:tcW w:w="9526" w:type="dxa"/>
            <w:gridSpan w:val="4"/>
            <w:shd w:val="clear" w:color="auto" w:fill="CCFFCC"/>
            <w:vAlign w:val="center"/>
          </w:tcPr>
          <w:p w14:paraId="5F439740" w14:textId="77777777" w:rsidR="008E4368" w:rsidRPr="004065B1" w:rsidRDefault="008E4368" w:rsidP="00273E6E">
            <w:r w:rsidRPr="000A066E">
              <w:rPr>
                <w:b/>
              </w:rPr>
              <w:t>Results</w:t>
            </w:r>
          </w:p>
        </w:tc>
      </w:tr>
      <w:tr w:rsidR="008E4368" w14:paraId="0AAB9A7D" w14:textId="77777777" w:rsidTr="00273E6E">
        <w:trPr>
          <w:tblHeader/>
        </w:trPr>
        <w:tc>
          <w:tcPr>
            <w:tcW w:w="9526" w:type="dxa"/>
            <w:gridSpan w:val="4"/>
            <w:vAlign w:val="center"/>
          </w:tcPr>
          <w:p w14:paraId="27AB84ED" w14:textId="63CE1EA0" w:rsidR="008E4368" w:rsidRPr="00A358C9" w:rsidRDefault="008E4368" w:rsidP="003866E1">
            <w:pPr>
              <w:numPr>
                <w:ilvl w:val="0"/>
                <w:numId w:val="16"/>
              </w:numPr>
              <w:jc w:val="left"/>
              <w:rPr>
                <w:i/>
              </w:rPr>
            </w:pPr>
            <w:r w:rsidRPr="00A358C9">
              <w:rPr>
                <w:i/>
              </w:rPr>
              <w:t xml:space="preserve">A plain language explanation of each symbol shall be used as included in the </w:t>
            </w:r>
            <w:r w:rsidR="00DE5F53">
              <w:rPr>
                <w:i/>
              </w:rPr>
              <w:t xml:space="preserve">S-52 </w:t>
            </w:r>
            <w:r w:rsidRPr="00A358C9">
              <w:rPr>
                <w:i/>
              </w:rPr>
              <w:t xml:space="preserve">Symbol Library and in the </w:t>
            </w:r>
            <w:r w:rsidR="00DE5F53">
              <w:rPr>
                <w:i/>
              </w:rPr>
              <w:t xml:space="preserve">S-52 </w:t>
            </w:r>
            <w:r w:rsidRPr="00A358C9">
              <w:rPr>
                <w:i/>
              </w:rPr>
              <w:t>Presentation Library section 17 to provide quick and understandable information which is not always obvious from the object class and attribute information.</w:t>
            </w:r>
          </w:p>
          <w:p w14:paraId="7A174DF6" w14:textId="77777777" w:rsidR="008E4368" w:rsidRPr="00A358C9" w:rsidRDefault="008E4368" w:rsidP="003866E1">
            <w:pPr>
              <w:numPr>
                <w:ilvl w:val="0"/>
                <w:numId w:val="16"/>
              </w:numPr>
              <w:jc w:val="left"/>
              <w:rPr>
                <w:i/>
              </w:rPr>
            </w:pPr>
            <w:r w:rsidRPr="00A358C9">
              <w:rPr>
                <w:i/>
              </w:rPr>
              <w:t>Attribute values provided in addition to the above explanation shall be connected to their meaning, and the definitions shall also be available.</w:t>
            </w:r>
          </w:p>
          <w:p w14:paraId="6B16DCB6" w14:textId="77777777" w:rsidR="008E4368" w:rsidRPr="00A358C9" w:rsidRDefault="008E4368" w:rsidP="003866E1">
            <w:pPr>
              <w:numPr>
                <w:ilvl w:val="0"/>
                <w:numId w:val="16"/>
              </w:numPr>
              <w:jc w:val="left"/>
              <w:rPr>
                <w:i/>
              </w:rPr>
            </w:pPr>
            <w:r w:rsidRPr="00A358C9">
              <w:rPr>
                <w:i/>
              </w:rPr>
              <w:t>The object information shall be sorted by the drawing priority of the object as defined in the look-up table for symbolizing. When the drawing priority of objects is equal, the geometric primitive shall be used to order the information (points followed by lines and finally areas).</w:t>
            </w:r>
          </w:p>
          <w:p w14:paraId="671E262E" w14:textId="77777777" w:rsidR="008E4368" w:rsidRPr="00A358C9" w:rsidRDefault="008E4368" w:rsidP="003866E1">
            <w:pPr>
              <w:numPr>
                <w:ilvl w:val="0"/>
                <w:numId w:val="16"/>
              </w:numPr>
              <w:jc w:val="left"/>
              <w:rPr>
                <w:i/>
              </w:rPr>
            </w:pPr>
            <w:r w:rsidRPr="00A358C9">
              <w:rPr>
                <w:i/>
              </w:rPr>
              <w:t>Check that the content displayed in the pick report is configurable by the user.</w:t>
            </w:r>
          </w:p>
        </w:tc>
      </w:tr>
    </w:tbl>
    <w:p w14:paraId="745276D6" w14:textId="77777777" w:rsidR="008E4368" w:rsidRDefault="008E4368" w:rsidP="008E4368"/>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8E4368" w14:paraId="6A6CFEB0" w14:textId="77777777" w:rsidTr="00273E6E">
        <w:trPr>
          <w:trHeight w:val="454"/>
          <w:tblHeader/>
        </w:trPr>
        <w:tc>
          <w:tcPr>
            <w:tcW w:w="2381" w:type="dxa"/>
            <w:shd w:val="clear" w:color="auto" w:fill="CCFFCC"/>
            <w:vAlign w:val="center"/>
          </w:tcPr>
          <w:p w14:paraId="1AA5F03F" w14:textId="77777777" w:rsidR="008E4368" w:rsidRPr="004065B1" w:rsidRDefault="008E4368" w:rsidP="00273E6E">
            <w:r w:rsidRPr="000A066E">
              <w:rPr>
                <w:b/>
              </w:rPr>
              <w:t>Test Reference</w:t>
            </w:r>
          </w:p>
        </w:tc>
        <w:tc>
          <w:tcPr>
            <w:tcW w:w="2381" w:type="dxa"/>
            <w:shd w:val="clear" w:color="auto" w:fill="CCFFCC"/>
            <w:vAlign w:val="center"/>
          </w:tcPr>
          <w:p w14:paraId="6AFE6824" w14:textId="77777777" w:rsidR="008E4368" w:rsidRPr="004065B1" w:rsidRDefault="008E4368" w:rsidP="00273E6E">
            <w:r>
              <w:t>4.4 c)</w:t>
            </w:r>
          </w:p>
        </w:tc>
        <w:tc>
          <w:tcPr>
            <w:tcW w:w="2382" w:type="dxa"/>
            <w:shd w:val="clear" w:color="auto" w:fill="CCFFCC"/>
            <w:vAlign w:val="center"/>
          </w:tcPr>
          <w:p w14:paraId="3CEE2351" w14:textId="77777777" w:rsidR="008E4368" w:rsidRPr="004065B1" w:rsidRDefault="008E4368" w:rsidP="00273E6E">
            <w:r w:rsidRPr="000A066E">
              <w:rPr>
                <w:b/>
              </w:rPr>
              <w:t>IHO Reference</w:t>
            </w:r>
          </w:p>
        </w:tc>
        <w:tc>
          <w:tcPr>
            <w:tcW w:w="2382" w:type="dxa"/>
            <w:shd w:val="clear" w:color="auto" w:fill="CCFFCC"/>
            <w:vAlign w:val="center"/>
          </w:tcPr>
          <w:p w14:paraId="16CDA62E" w14:textId="77777777" w:rsidR="008E4368" w:rsidRPr="004065B1" w:rsidRDefault="008E4368" w:rsidP="008E4368">
            <w:r>
              <w:t>S-52 10.8.3</w:t>
            </w:r>
          </w:p>
        </w:tc>
      </w:tr>
      <w:tr w:rsidR="008E4368" w14:paraId="5507FACF" w14:textId="77777777" w:rsidTr="00273E6E">
        <w:trPr>
          <w:tblHeader/>
        </w:trPr>
        <w:tc>
          <w:tcPr>
            <w:tcW w:w="9526" w:type="dxa"/>
            <w:gridSpan w:val="4"/>
            <w:shd w:val="clear" w:color="auto" w:fill="CCFFCC"/>
            <w:vAlign w:val="center"/>
          </w:tcPr>
          <w:p w14:paraId="727386D1" w14:textId="77777777" w:rsidR="008E4368" w:rsidRDefault="008E4368" w:rsidP="00273E6E">
            <w:r w:rsidRPr="000A066E">
              <w:rPr>
                <w:b/>
              </w:rPr>
              <w:t>Test description</w:t>
            </w:r>
          </w:p>
        </w:tc>
      </w:tr>
      <w:tr w:rsidR="008E4368" w14:paraId="294CA58C" w14:textId="77777777" w:rsidTr="00273E6E">
        <w:trPr>
          <w:tblHeader/>
        </w:trPr>
        <w:tc>
          <w:tcPr>
            <w:tcW w:w="9526" w:type="dxa"/>
            <w:gridSpan w:val="4"/>
            <w:vAlign w:val="center"/>
          </w:tcPr>
          <w:p w14:paraId="2E2DACD8" w14:textId="4B38A2EB" w:rsidR="008E4368" w:rsidRPr="00A358C9" w:rsidRDefault="008E4368" w:rsidP="00273E6E">
            <w:pPr>
              <w:rPr>
                <w:i/>
              </w:rPr>
            </w:pPr>
            <w:r w:rsidRPr="00A358C9">
              <w:rPr>
                <w:i/>
              </w:rPr>
              <w:t>User defined cursor pick parameters</w:t>
            </w:r>
            <w:r w:rsidR="000707F1">
              <w:rPr>
                <w:i/>
              </w:rPr>
              <w:t xml:space="preserve">, if available </w:t>
            </w:r>
          </w:p>
        </w:tc>
      </w:tr>
      <w:tr w:rsidR="008E4368" w14:paraId="19EDF571" w14:textId="77777777" w:rsidTr="00273E6E">
        <w:trPr>
          <w:tblHeader/>
        </w:trPr>
        <w:tc>
          <w:tcPr>
            <w:tcW w:w="9526" w:type="dxa"/>
            <w:gridSpan w:val="4"/>
            <w:shd w:val="clear" w:color="auto" w:fill="CCFFCC"/>
            <w:vAlign w:val="center"/>
          </w:tcPr>
          <w:p w14:paraId="7C77C5D8" w14:textId="77777777" w:rsidR="008E4368" w:rsidRPr="004065B1" w:rsidRDefault="008E4368" w:rsidP="00273E6E">
            <w:r w:rsidRPr="000A066E">
              <w:rPr>
                <w:b/>
              </w:rPr>
              <w:t>Setup</w:t>
            </w:r>
          </w:p>
        </w:tc>
      </w:tr>
      <w:tr w:rsidR="008E4368" w14:paraId="34199081" w14:textId="77777777" w:rsidTr="00273E6E">
        <w:trPr>
          <w:tblHeader/>
        </w:trPr>
        <w:tc>
          <w:tcPr>
            <w:tcW w:w="9526" w:type="dxa"/>
            <w:gridSpan w:val="4"/>
            <w:vAlign w:val="center"/>
          </w:tcPr>
          <w:p w14:paraId="58EDC132" w14:textId="77777777" w:rsidR="008E4368" w:rsidRPr="00A358C9" w:rsidRDefault="008E4368" w:rsidP="008E4368">
            <w:pPr>
              <w:rPr>
                <w:i/>
              </w:rPr>
            </w:pPr>
            <w:r w:rsidRPr="00A358C9">
              <w:rPr>
                <w:i/>
              </w:rPr>
              <w:t>As for test 4.4 a)</w:t>
            </w:r>
          </w:p>
        </w:tc>
      </w:tr>
      <w:tr w:rsidR="008E4368" w14:paraId="70E3F588" w14:textId="77777777" w:rsidTr="00273E6E">
        <w:trPr>
          <w:tblHeader/>
        </w:trPr>
        <w:tc>
          <w:tcPr>
            <w:tcW w:w="9526" w:type="dxa"/>
            <w:gridSpan w:val="4"/>
            <w:shd w:val="clear" w:color="auto" w:fill="CCFFCC"/>
            <w:vAlign w:val="center"/>
          </w:tcPr>
          <w:p w14:paraId="53C96992" w14:textId="77777777" w:rsidR="008E4368" w:rsidRPr="004065B1" w:rsidRDefault="008E4368" w:rsidP="00273E6E">
            <w:r w:rsidRPr="000A066E">
              <w:rPr>
                <w:b/>
              </w:rPr>
              <w:t>Action</w:t>
            </w:r>
          </w:p>
        </w:tc>
      </w:tr>
      <w:tr w:rsidR="008E4368" w14:paraId="5D24CD8A" w14:textId="77777777" w:rsidTr="00273E6E">
        <w:trPr>
          <w:tblHeader/>
        </w:trPr>
        <w:tc>
          <w:tcPr>
            <w:tcW w:w="9526" w:type="dxa"/>
            <w:gridSpan w:val="4"/>
            <w:vAlign w:val="center"/>
          </w:tcPr>
          <w:p w14:paraId="744F4708" w14:textId="77777777" w:rsidR="008E4368" w:rsidRPr="00A358C9" w:rsidRDefault="008E4368" w:rsidP="008E4368">
            <w:pPr>
              <w:rPr>
                <w:i/>
              </w:rPr>
            </w:pPr>
            <w:r w:rsidRPr="00A358C9">
              <w:rPr>
                <w:i/>
              </w:rPr>
              <w:t>1. Configure the cursor pick parameter as available.</w:t>
            </w:r>
          </w:p>
          <w:p w14:paraId="2064FC03" w14:textId="77777777" w:rsidR="008E4368" w:rsidRPr="00A358C9" w:rsidRDefault="008E4368" w:rsidP="008E4368">
            <w:pPr>
              <w:rPr>
                <w:i/>
              </w:rPr>
            </w:pPr>
            <w:r w:rsidRPr="00A358C9">
              <w:rPr>
                <w:i/>
              </w:rPr>
              <w:t>2. Select several objects as mentioned in 4.4a)</w:t>
            </w:r>
          </w:p>
        </w:tc>
      </w:tr>
      <w:tr w:rsidR="008E4368" w14:paraId="31ADB65D" w14:textId="77777777" w:rsidTr="00273E6E">
        <w:trPr>
          <w:tblHeader/>
        </w:trPr>
        <w:tc>
          <w:tcPr>
            <w:tcW w:w="9526" w:type="dxa"/>
            <w:gridSpan w:val="4"/>
            <w:shd w:val="clear" w:color="auto" w:fill="CCFFCC"/>
            <w:vAlign w:val="center"/>
          </w:tcPr>
          <w:p w14:paraId="67EE07CA" w14:textId="77777777" w:rsidR="008E4368" w:rsidRPr="004065B1" w:rsidRDefault="008E4368" w:rsidP="00273E6E">
            <w:r w:rsidRPr="000A066E">
              <w:rPr>
                <w:b/>
              </w:rPr>
              <w:t>Results</w:t>
            </w:r>
          </w:p>
        </w:tc>
      </w:tr>
      <w:tr w:rsidR="008E4368" w14:paraId="0AD3D7A4" w14:textId="77777777" w:rsidTr="00273E6E">
        <w:trPr>
          <w:tblHeader/>
        </w:trPr>
        <w:tc>
          <w:tcPr>
            <w:tcW w:w="9526" w:type="dxa"/>
            <w:gridSpan w:val="4"/>
            <w:vAlign w:val="center"/>
          </w:tcPr>
          <w:p w14:paraId="7039C96D" w14:textId="65EA4632" w:rsidR="008E4368" w:rsidRPr="00A358C9" w:rsidRDefault="008E4368" w:rsidP="008E4368">
            <w:pPr>
              <w:jc w:val="left"/>
              <w:rPr>
                <w:i/>
              </w:rPr>
            </w:pPr>
            <w:r w:rsidRPr="00A358C9">
              <w:rPr>
                <w:i/>
              </w:rPr>
              <w:t xml:space="preserve">1. The cursor pick parameters </w:t>
            </w:r>
            <w:r w:rsidR="000707F1">
              <w:rPr>
                <w:i/>
              </w:rPr>
              <w:t>may</w:t>
            </w:r>
            <w:r w:rsidR="000707F1" w:rsidRPr="00A358C9">
              <w:rPr>
                <w:i/>
              </w:rPr>
              <w:t xml:space="preserve"> </w:t>
            </w:r>
            <w:r w:rsidRPr="00A358C9">
              <w:rPr>
                <w:i/>
              </w:rPr>
              <w:t>be configurable by the user and available for presentation.</w:t>
            </w:r>
          </w:p>
          <w:p w14:paraId="73F14AEA" w14:textId="77777777" w:rsidR="008E4368" w:rsidRPr="00A358C9" w:rsidRDefault="008E4368" w:rsidP="008E4368">
            <w:pPr>
              <w:jc w:val="left"/>
              <w:rPr>
                <w:i/>
              </w:rPr>
            </w:pPr>
            <w:r w:rsidRPr="00A358C9">
              <w:rPr>
                <w:i/>
              </w:rPr>
              <w:t>2. The content of the pick report shall be presented as configured.</w:t>
            </w:r>
          </w:p>
        </w:tc>
      </w:tr>
    </w:tbl>
    <w:p w14:paraId="7C045FF4" w14:textId="77777777" w:rsidR="008E4368" w:rsidRDefault="008E4368" w:rsidP="00CF2F67"/>
    <w:p w14:paraId="4EE20861" w14:textId="77777777" w:rsidR="008E4368" w:rsidRDefault="008E4368" w:rsidP="00CF2F67">
      <w:r>
        <w:br w:type="page"/>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0"/>
        <w:gridCol w:w="2131"/>
        <w:gridCol w:w="1980"/>
        <w:gridCol w:w="401"/>
        <w:gridCol w:w="2150"/>
        <w:gridCol w:w="232"/>
        <w:gridCol w:w="2382"/>
      </w:tblGrid>
      <w:tr w:rsidR="008E4368" w14:paraId="082EA608" w14:textId="77777777" w:rsidTr="00416770">
        <w:trPr>
          <w:trHeight w:val="454"/>
          <w:tblHeader/>
        </w:trPr>
        <w:tc>
          <w:tcPr>
            <w:tcW w:w="2381" w:type="dxa"/>
            <w:gridSpan w:val="2"/>
            <w:shd w:val="clear" w:color="auto" w:fill="CCFFCC"/>
            <w:vAlign w:val="center"/>
          </w:tcPr>
          <w:p w14:paraId="50684B14" w14:textId="77777777" w:rsidR="008E4368" w:rsidRPr="004065B1" w:rsidRDefault="008E4368" w:rsidP="00273E6E">
            <w:r w:rsidRPr="000A066E">
              <w:rPr>
                <w:b/>
              </w:rPr>
              <w:lastRenderedPageBreak/>
              <w:t>Test Reference</w:t>
            </w:r>
          </w:p>
        </w:tc>
        <w:tc>
          <w:tcPr>
            <w:tcW w:w="2381" w:type="dxa"/>
            <w:gridSpan w:val="2"/>
            <w:shd w:val="clear" w:color="auto" w:fill="CCFFCC"/>
            <w:vAlign w:val="center"/>
          </w:tcPr>
          <w:p w14:paraId="4C150FF0" w14:textId="77777777" w:rsidR="008E4368" w:rsidRPr="004065B1" w:rsidRDefault="008E4368" w:rsidP="00273E6E">
            <w:r>
              <w:t>4.4 d)</w:t>
            </w:r>
          </w:p>
        </w:tc>
        <w:tc>
          <w:tcPr>
            <w:tcW w:w="2382" w:type="dxa"/>
            <w:gridSpan w:val="2"/>
            <w:shd w:val="clear" w:color="auto" w:fill="CCFFCC"/>
            <w:vAlign w:val="center"/>
          </w:tcPr>
          <w:p w14:paraId="5F114393" w14:textId="77777777" w:rsidR="008E4368" w:rsidRPr="004065B1" w:rsidRDefault="008E4368" w:rsidP="00273E6E">
            <w:r w:rsidRPr="000A066E">
              <w:rPr>
                <w:b/>
              </w:rPr>
              <w:t>IHO Reference</w:t>
            </w:r>
          </w:p>
        </w:tc>
        <w:tc>
          <w:tcPr>
            <w:tcW w:w="2382" w:type="dxa"/>
            <w:shd w:val="clear" w:color="auto" w:fill="CCFFCC"/>
            <w:vAlign w:val="center"/>
          </w:tcPr>
          <w:p w14:paraId="345A52FE" w14:textId="77777777" w:rsidR="008E4368" w:rsidRPr="004065B1" w:rsidRDefault="008E4368" w:rsidP="00273E6E">
            <w:r>
              <w:t>S-52 10.8.5</w:t>
            </w:r>
          </w:p>
        </w:tc>
      </w:tr>
      <w:tr w:rsidR="008E4368" w14:paraId="34669D33" w14:textId="77777777" w:rsidTr="00416770">
        <w:trPr>
          <w:tblHeader/>
        </w:trPr>
        <w:tc>
          <w:tcPr>
            <w:tcW w:w="9526" w:type="dxa"/>
            <w:gridSpan w:val="7"/>
            <w:shd w:val="clear" w:color="auto" w:fill="CCFFCC"/>
            <w:vAlign w:val="center"/>
          </w:tcPr>
          <w:p w14:paraId="00A42686" w14:textId="77777777" w:rsidR="008E4368" w:rsidRDefault="008E4368" w:rsidP="00273E6E">
            <w:r w:rsidRPr="000A066E">
              <w:rPr>
                <w:b/>
              </w:rPr>
              <w:t>Test description</w:t>
            </w:r>
          </w:p>
        </w:tc>
      </w:tr>
      <w:tr w:rsidR="008E4368" w14:paraId="5C3419A0" w14:textId="77777777" w:rsidTr="00416770">
        <w:trPr>
          <w:tblHeader/>
        </w:trPr>
        <w:tc>
          <w:tcPr>
            <w:tcW w:w="9526" w:type="dxa"/>
            <w:gridSpan w:val="7"/>
            <w:vAlign w:val="center"/>
          </w:tcPr>
          <w:p w14:paraId="5FA9820C" w14:textId="77777777" w:rsidR="008E4368" w:rsidRPr="00A358C9" w:rsidRDefault="008E4368" w:rsidP="008E4368">
            <w:pPr>
              <w:rPr>
                <w:i/>
              </w:rPr>
            </w:pPr>
            <w:r w:rsidRPr="00A358C9">
              <w:rPr>
                <w:i/>
              </w:rPr>
              <w:t>Hover-over function for object information (optional)</w:t>
            </w:r>
          </w:p>
          <w:p w14:paraId="04EEE782" w14:textId="77777777" w:rsidR="008E4368" w:rsidRPr="00A358C9" w:rsidRDefault="008E4368" w:rsidP="008E4368">
            <w:pPr>
              <w:rPr>
                <w:i/>
              </w:rPr>
            </w:pPr>
            <w:r w:rsidRPr="00A358C9">
              <w:rPr>
                <w:i/>
              </w:rPr>
              <w:t>Test shall only be performed if a hover-over function for object information is provided.</w:t>
            </w:r>
          </w:p>
        </w:tc>
      </w:tr>
      <w:tr w:rsidR="008E4368" w14:paraId="74BC354F" w14:textId="77777777" w:rsidTr="00416770">
        <w:trPr>
          <w:tblHeader/>
        </w:trPr>
        <w:tc>
          <w:tcPr>
            <w:tcW w:w="9526" w:type="dxa"/>
            <w:gridSpan w:val="7"/>
            <w:shd w:val="clear" w:color="auto" w:fill="CCFFCC"/>
            <w:vAlign w:val="center"/>
          </w:tcPr>
          <w:p w14:paraId="55C80031" w14:textId="77777777" w:rsidR="008E4368" w:rsidRPr="004065B1" w:rsidRDefault="008E4368" w:rsidP="00273E6E">
            <w:r w:rsidRPr="000A066E">
              <w:rPr>
                <w:b/>
              </w:rPr>
              <w:t>Setup</w:t>
            </w:r>
          </w:p>
        </w:tc>
      </w:tr>
      <w:tr w:rsidR="008E4368" w14:paraId="4713DF5B" w14:textId="77777777" w:rsidTr="00416770">
        <w:trPr>
          <w:tblHeader/>
        </w:trPr>
        <w:tc>
          <w:tcPr>
            <w:tcW w:w="9526" w:type="dxa"/>
            <w:gridSpan w:val="7"/>
            <w:vAlign w:val="center"/>
          </w:tcPr>
          <w:p w14:paraId="73560BE9" w14:textId="77777777" w:rsidR="008E4368" w:rsidRPr="00A358C9" w:rsidRDefault="008E4368" w:rsidP="00273E6E">
            <w:pPr>
              <w:rPr>
                <w:i/>
              </w:rPr>
            </w:pPr>
            <w:r w:rsidRPr="00A358C9">
              <w:rPr>
                <w:i/>
              </w:rPr>
              <w:t>As for test 4.4 a)</w:t>
            </w:r>
          </w:p>
        </w:tc>
      </w:tr>
      <w:tr w:rsidR="008E4368" w14:paraId="3F84546E" w14:textId="77777777" w:rsidTr="00416770">
        <w:trPr>
          <w:tblHeader/>
        </w:trPr>
        <w:tc>
          <w:tcPr>
            <w:tcW w:w="9526" w:type="dxa"/>
            <w:gridSpan w:val="7"/>
            <w:tcBorders>
              <w:bottom w:val="single" w:sz="4" w:space="0" w:color="auto"/>
            </w:tcBorders>
            <w:shd w:val="clear" w:color="auto" w:fill="CCFFCC"/>
            <w:vAlign w:val="center"/>
          </w:tcPr>
          <w:p w14:paraId="606C8DAF" w14:textId="77777777" w:rsidR="008E4368" w:rsidRPr="004065B1" w:rsidRDefault="008E4368" w:rsidP="00273E6E">
            <w:r w:rsidRPr="000A066E">
              <w:rPr>
                <w:b/>
              </w:rPr>
              <w:t>Action</w:t>
            </w:r>
          </w:p>
        </w:tc>
      </w:tr>
      <w:tr w:rsidR="008E4368" w14:paraId="71EC6EDF" w14:textId="77777777" w:rsidTr="00416770">
        <w:trPr>
          <w:tblHeader/>
        </w:trPr>
        <w:tc>
          <w:tcPr>
            <w:tcW w:w="9526" w:type="dxa"/>
            <w:gridSpan w:val="7"/>
            <w:tcBorders>
              <w:top w:val="single" w:sz="4" w:space="0" w:color="auto"/>
              <w:left w:val="single" w:sz="4" w:space="0" w:color="auto"/>
              <w:bottom w:val="nil"/>
              <w:right w:val="single" w:sz="4" w:space="0" w:color="auto"/>
            </w:tcBorders>
            <w:vAlign w:val="center"/>
          </w:tcPr>
          <w:p w14:paraId="52A7E257" w14:textId="77777777" w:rsidR="008E4368" w:rsidRPr="00A358C9" w:rsidRDefault="008E4368" w:rsidP="008E4368">
            <w:pPr>
              <w:rPr>
                <w:i/>
              </w:rPr>
            </w:pPr>
            <w:r w:rsidRPr="00A358C9">
              <w:rPr>
                <w:i/>
              </w:rPr>
              <w:t>1. Configure the hover-over function OFF.</w:t>
            </w:r>
          </w:p>
          <w:p w14:paraId="0DA31068" w14:textId="77777777" w:rsidR="008E4368" w:rsidRPr="00A358C9" w:rsidRDefault="008E4368" w:rsidP="008E4368">
            <w:pPr>
              <w:rPr>
                <w:i/>
              </w:rPr>
            </w:pPr>
            <w:r w:rsidRPr="00A358C9">
              <w:rPr>
                <w:i/>
              </w:rPr>
              <w:t>2. Move cursor to one of the objects in the table below and to objects where additional information is available or date dependent objects:</w:t>
            </w:r>
          </w:p>
          <w:p w14:paraId="43B90F5E" w14:textId="77777777" w:rsidR="008E4368" w:rsidRPr="00A358C9" w:rsidRDefault="008E4368" w:rsidP="008E4368">
            <w:pPr>
              <w:rPr>
                <w:i/>
              </w:rPr>
            </w:pPr>
            <w:r w:rsidRPr="00A358C9">
              <w:rPr>
                <w:i/>
              </w:rPr>
              <w:t>3. Configure the hover-over function ON.</w:t>
            </w:r>
          </w:p>
          <w:p w14:paraId="2D8F5BB9" w14:textId="77777777" w:rsidR="008E4368" w:rsidRPr="00A358C9" w:rsidRDefault="008E4368" w:rsidP="008E4368">
            <w:pPr>
              <w:rPr>
                <w:i/>
              </w:rPr>
            </w:pPr>
            <w:r w:rsidRPr="00A358C9">
              <w:rPr>
                <w:i/>
              </w:rPr>
              <w:t>4. Move cursor to one of the objects mentioned in 2.</w:t>
            </w:r>
          </w:p>
          <w:p w14:paraId="6FBE8220" w14:textId="77777777" w:rsidR="008E4368" w:rsidRPr="00A358C9" w:rsidRDefault="008E4368" w:rsidP="008E4368">
            <w:pPr>
              <w:rPr>
                <w:i/>
              </w:rPr>
            </w:pPr>
            <w:r w:rsidRPr="00A358C9">
              <w:rPr>
                <w:i/>
              </w:rPr>
              <w:t>5. Move cursor to any other objects.</w:t>
            </w:r>
          </w:p>
          <w:p w14:paraId="7A92EF1F" w14:textId="77777777" w:rsidR="008E4368" w:rsidRPr="00A358C9" w:rsidRDefault="008E4368" w:rsidP="008E4368">
            <w:pPr>
              <w:rPr>
                <w:i/>
              </w:rPr>
            </w:pPr>
          </w:p>
        </w:tc>
      </w:tr>
      <w:tr w:rsidR="00416770" w14:paraId="6C725289" w14:textId="77777777" w:rsidTr="00416770">
        <w:trPr>
          <w:trHeight w:val="30"/>
          <w:tblHeader/>
        </w:trPr>
        <w:tc>
          <w:tcPr>
            <w:tcW w:w="250" w:type="dxa"/>
            <w:vMerge w:val="restart"/>
            <w:tcBorders>
              <w:top w:val="nil"/>
              <w:left w:val="single" w:sz="4" w:space="0" w:color="auto"/>
              <w:bottom w:val="nil"/>
              <w:right w:val="single" w:sz="4" w:space="0" w:color="auto"/>
            </w:tcBorders>
            <w:shd w:val="clear" w:color="auto" w:fill="auto"/>
            <w:vAlign w:val="center"/>
          </w:tcPr>
          <w:p w14:paraId="16664F89" w14:textId="77777777" w:rsidR="00416770" w:rsidRPr="00416770" w:rsidRDefault="00416770" w:rsidP="00416770">
            <w:pPr>
              <w:jc w:val="left"/>
            </w:pPr>
          </w:p>
        </w:tc>
        <w:tc>
          <w:tcPr>
            <w:tcW w:w="4111" w:type="dxa"/>
            <w:gridSpan w:val="2"/>
            <w:tcBorders>
              <w:top w:val="single" w:sz="4" w:space="0" w:color="auto"/>
              <w:left w:val="single" w:sz="4" w:space="0" w:color="auto"/>
            </w:tcBorders>
            <w:shd w:val="clear" w:color="auto" w:fill="FFFF99"/>
            <w:vAlign w:val="center"/>
          </w:tcPr>
          <w:p w14:paraId="6E05EB3F" w14:textId="77777777" w:rsidR="00416770" w:rsidRPr="00677408" w:rsidRDefault="00416770" w:rsidP="00273E6E">
            <w:pPr>
              <w:rPr>
                <w:b/>
              </w:rPr>
            </w:pPr>
            <w:r w:rsidRPr="00677408">
              <w:rPr>
                <w:b/>
              </w:rPr>
              <w:t>Features</w:t>
            </w:r>
          </w:p>
        </w:tc>
        <w:tc>
          <w:tcPr>
            <w:tcW w:w="2551" w:type="dxa"/>
            <w:gridSpan w:val="2"/>
            <w:tcBorders>
              <w:top w:val="single" w:sz="4" w:space="0" w:color="auto"/>
              <w:right w:val="single" w:sz="4" w:space="0" w:color="auto"/>
            </w:tcBorders>
            <w:shd w:val="clear" w:color="auto" w:fill="FFFF99"/>
            <w:vAlign w:val="center"/>
          </w:tcPr>
          <w:p w14:paraId="741EBDBB" w14:textId="77777777" w:rsidR="00416770" w:rsidRPr="00677408" w:rsidRDefault="00416770" w:rsidP="00273E6E">
            <w:pPr>
              <w:rPr>
                <w:b/>
              </w:rPr>
            </w:pPr>
            <w:r w:rsidRPr="00677408">
              <w:rPr>
                <w:b/>
              </w:rPr>
              <w:t>S-57 Acronym</w:t>
            </w:r>
          </w:p>
        </w:tc>
        <w:tc>
          <w:tcPr>
            <w:tcW w:w="2614" w:type="dxa"/>
            <w:gridSpan w:val="2"/>
            <w:vMerge w:val="restart"/>
            <w:tcBorders>
              <w:top w:val="nil"/>
              <w:left w:val="single" w:sz="4" w:space="0" w:color="auto"/>
              <w:bottom w:val="nil"/>
              <w:right w:val="single" w:sz="4" w:space="0" w:color="auto"/>
            </w:tcBorders>
            <w:vAlign w:val="center"/>
          </w:tcPr>
          <w:p w14:paraId="5A6193DC" w14:textId="77777777" w:rsidR="00416770" w:rsidRDefault="00416770" w:rsidP="00273E6E"/>
        </w:tc>
      </w:tr>
      <w:tr w:rsidR="00416770" w14:paraId="7A9CA7A4" w14:textId="77777777" w:rsidTr="00416770">
        <w:trPr>
          <w:trHeight w:val="20"/>
          <w:tblHeader/>
        </w:trPr>
        <w:tc>
          <w:tcPr>
            <w:tcW w:w="250" w:type="dxa"/>
            <w:vMerge/>
            <w:tcBorders>
              <w:top w:val="nil"/>
              <w:left w:val="single" w:sz="4" w:space="0" w:color="auto"/>
              <w:bottom w:val="nil"/>
              <w:right w:val="single" w:sz="4" w:space="0" w:color="auto"/>
            </w:tcBorders>
            <w:shd w:val="clear" w:color="auto" w:fill="auto"/>
          </w:tcPr>
          <w:p w14:paraId="78D53605" w14:textId="77777777" w:rsidR="00416770" w:rsidRDefault="00416770" w:rsidP="00273E6E"/>
        </w:tc>
        <w:tc>
          <w:tcPr>
            <w:tcW w:w="4111" w:type="dxa"/>
            <w:gridSpan w:val="2"/>
            <w:tcBorders>
              <w:left w:val="single" w:sz="4" w:space="0" w:color="auto"/>
            </w:tcBorders>
            <w:vAlign w:val="center"/>
          </w:tcPr>
          <w:p w14:paraId="26865F85" w14:textId="77777777" w:rsidR="00416770" w:rsidRPr="00911F6B" w:rsidRDefault="00416770" w:rsidP="00273E6E">
            <w:pPr>
              <w:rPr>
                <w:i/>
              </w:rPr>
            </w:pPr>
            <w:r w:rsidRPr="00911F6B">
              <w:rPr>
                <w:i/>
              </w:rPr>
              <w:t>Lights</w:t>
            </w:r>
          </w:p>
        </w:tc>
        <w:tc>
          <w:tcPr>
            <w:tcW w:w="2551" w:type="dxa"/>
            <w:gridSpan w:val="2"/>
            <w:tcBorders>
              <w:right w:val="single" w:sz="4" w:space="0" w:color="auto"/>
            </w:tcBorders>
            <w:vAlign w:val="center"/>
          </w:tcPr>
          <w:p w14:paraId="0C0B34FB" w14:textId="77777777" w:rsidR="00416770" w:rsidRPr="00911F6B" w:rsidRDefault="00416770" w:rsidP="00273E6E">
            <w:pPr>
              <w:rPr>
                <w:i/>
              </w:rPr>
            </w:pPr>
            <w:r w:rsidRPr="00911F6B">
              <w:rPr>
                <w:i/>
              </w:rPr>
              <w:t>LIGHTS</w:t>
            </w:r>
          </w:p>
        </w:tc>
        <w:tc>
          <w:tcPr>
            <w:tcW w:w="2614" w:type="dxa"/>
            <w:gridSpan w:val="2"/>
            <w:vMerge/>
            <w:tcBorders>
              <w:left w:val="single" w:sz="4" w:space="0" w:color="auto"/>
              <w:bottom w:val="nil"/>
              <w:right w:val="single" w:sz="4" w:space="0" w:color="auto"/>
            </w:tcBorders>
            <w:vAlign w:val="center"/>
          </w:tcPr>
          <w:p w14:paraId="24FC357C" w14:textId="77777777" w:rsidR="00416770" w:rsidRDefault="00416770" w:rsidP="00273E6E"/>
        </w:tc>
      </w:tr>
      <w:tr w:rsidR="00416770" w14:paraId="04EEBE74" w14:textId="77777777" w:rsidTr="00416770">
        <w:trPr>
          <w:trHeight w:val="20"/>
          <w:tblHeader/>
        </w:trPr>
        <w:tc>
          <w:tcPr>
            <w:tcW w:w="250" w:type="dxa"/>
            <w:vMerge/>
            <w:tcBorders>
              <w:top w:val="nil"/>
              <w:left w:val="single" w:sz="4" w:space="0" w:color="auto"/>
              <w:bottom w:val="nil"/>
              <w:right w:val="single" w:sz="4" w:space="0" w:color="auto"/>
            </w:tcBorders>
            <w:shd w:val="clear" w:color="auto" w:fill="auto"/>
          </w:tcPr>
          <w:p w14:paraId="66D8375C" w14:textId="77777777" w:rsidR="00416770" w:rsidRDefault="00416770" w:rsidP="00273E6E"/>
        </w:tc>
        <w:tc>
          <w:tcPr>
            <w:tcW w:w="4111" w:type="dxa"/>
            <w:gridSpan w:val="2"/>
            <w:tcBorders>
              <w:left w:val="single" w:sz="4" w:space="0" w:color="auto"/>
            </w:tcBorders>
            <w:vAlign w:val="center"/>
          </w:tcPr>
          <w:p w14:paraId="0FD0BD22" w14:textId="77777777" w:rsidR="00416770" w:rsidRPr="00911F6B" w:rsidRDefault="00416770" w:rsidP="00273E6E">
            <w:pPr>
              <w:rPr>
                <w:i/>
              </w:rPr>
            </w:pPr>
            <w:r w:rsidRPr="00911F6B">
              <w:rPr>
                <w:i/>
              </w:rPr>
              <w:t>Beacon, cardinal</w:t>
            </w:r>
          </w:p>
        </w:tc>
        <w:tc>
          <w:tcPr>
            <w:tcW w:w="2551" w:type="dxa"/>
            <w:gridSpan w:val="2"/>
            <w:tcBorders>
              <w:right w:val="single" w:sz="4" w:space="0" w:color="auto"/>
            </w:tcBorders>
            <w:vAlign w:val="center"/>
          </w:tcPr>
          <w:p w14:paraId="55F48CBA" w14:textId="77777777" w:rsidR="00416770" w:rsidRPr="00911F6B" w:rsidRDefault="00416770" w:rsidP="00273E6E">
            <w:pPr>
              <w:rPr>
                <w:i/>
              </w:rPr>
            </w:pPr>
            <w:r w:rsidRPr="00911F6B">
              <w:rPr>
                <w:i/>
              </w:rPr>
              <w:t>BCNCAR</w:t>
            </w:r>
          </w:p>
        </w:tc>
        <w:tc>
          <w:tcPr>
            <w:tcW w:w="2614" w:type="dxa"/>
            <w:gridSpan w:val="2"/>
            <w:vMerge/>
            <w:tcBorders>
              <w:left w:val="single" w:sz="4" w:space="0" w:color="auto"/>
              <w:bottom w:val="nil"/>
              <w:right w:val="single" w:sz="4" w:space="0" w:color="auto"/>
            </w:tcBorders>
            <w:vAlign w:val="center"/>
          </w:tcPr>
          <w:p w14:paraId="21C7B16F" w14:textId="77777777" w:rsidR="00416770" w:rsidRDefault="00416770" w:rsidP="00273E6E"/>
        </w:tc>
      </w:tr>
      <w:tr w:rsidR="00416770" w14:paraId="3D93A944" w14:textId="77777777" w:rsidTr="00416770">
        <w:trPr>
          <w:trHeight w:val="20"/>
          <w:tblHeader/>
        </w:trPr>
        <w:tc>
          <w:tcPr>
            <w:tcW w:w="250" w:type="dxa"/>
            <w:vMerge/>
            <w:tcBorders>
              <w:top w:val="nil"/>
              <w:left w:val="single" w:sz="4" w:space="0" w:color="auto"/>
              <w:bottom w:val="nil"/>
              <w:right w:val="single" w:sz="4" w:space="0" w:color="auto"/>
            </w:tcBorders>
            <w:shd w:val="clear" w:color="auto" w:fill="auto"/>
          </w:tcPr>
          <w:p w14:paraId="560D146C" w14:textId="77777777" w:rsidR="00416770" w:rsidRDefault="00416770" w:rsidP="00273E6E"/>
        </w:tc>
        <w:tc>
          <w:tcPr>
            <w:tcW w:w="4111" w:type="dxa"/>
            <w:gridSpan w:val="2"/>
            <w:tcBorders>
              <w:left w:val="single" w:sz="4" w:space="0" w:color="auto"/>
            </w:tcBorders>
            <w:vAlign w:val="center"/>
          </w:tcPr>
          <w:p w14:paraId="4ED55A7C" w14:textId="77777777" w:rsidR="00416770" w:rsidRPr="00911F6B" w:rsidRDefault="00416770" w:rsidP="00273E6E">
            <w:pPr>
              <w:rPr>
                <w:i/>
              </w:rPr>
            </w:pPr>
            <w:r w:rsidRPr="00911F6B">
              <w:rPr>
                <w:i/>
              </w:rPr>
              <w:t>Beacon, isolated danger</w:t>
            </w:r>
          </w:p>
        </w:tc>
        <w:tc>
          <w:tcPr>
            <w:tcW w:w="2551" w:type="dxa"/>
            <w:gridSpan w:val="2"/>
            <w:tcBorders>
              <w:right w:val="single" w:sz="4" w:space="0" w:color="auto"/>
            </w:tcBorders>
            <w:vAlign w:val="center"/>
          </w:tcPr>
          <w:p w14:paraId="69FD2C6C" w14:textId="77777777" w:rsidR="00416770" w:rsidRPr="00911F6B" w:rsidRDefault="00416770" w:rsidP="00273E6E">
            <w:pPr>
              <w:rPr>
                <w:i/>
              </w:rPr>
            </w:pPr>
            <w:r w:rsidRPr="00911F6B">
              <w:rPr>
                <w:i/>
              </w:rPr>
              <w:t>BCNISD</w:t>
            </w:r>
          </w:p>
        </w:tc>
        <w:tc>
          <w:tcPr>
            <w:tcW w:w="2614" w:type="dxa"/>
            <w:gridSpan w:val="2"/>
            <w:vMerge/>
            <w:tcBorders>
              <w:left w:val="single" w:sz="4" w:space="0" w:color="auto"/>
              <w:bottom w:val="nil"/>
              <w:right w:val="single" w:sz="4" w:space="0" w:color="auto"/>
            </w:tcBorders>
            <w:vAlign w:val="center"/>
          </w:tcPr>
          <w:p w14:paraId="309E2239" w14:textId="77777777" w:rsidR="00416770" w:rsidRDefault="00416770" w:rsidP="00273E6E"/>
        </w:tc>
      </w:tr>
      <w:tr w:rsidR="00416770" w14:paraId="1CC7F343" w14:textId="77777777" w:rsidTr="00416770">
        <w:trPr>
          <w:trHeight w:val="20"/>
          <w:tblHeader/>
        </w:trPr>
        <w:tc>
          <w:tcPr>
            <w:tcW w:w="250" w:type="dxa"/>
            <w:vMerge/>
            <w:tcBorders>
              <w:top w:val="nil"/>
              <w:left w:val="single" w:sz="4" w:space="0" w:color="auto"/>
              <w:bottom w:val="nil"/>
              <w:right w:val="single" w:sz="4" w:space="0" w:color="auto"/>
            </w:tcBorders>
            <w:shd w:val="clear" w:color="auto" w:fill="auto"/>
          </w:tcPr>
          <w:p w14:paraId="64D17742" w14:textId="77777777" w:rsidR="00416770" w:rsidRDefault="00416770" w:rsidP="00273E6E"/>
        </w:tc>
        <w:tc>
          <w:tcPr>
            <w:tcW w:w="4111" w:type="dxa"/>
            <w:gridSpan w:val="2"/>
            <w:tcBorders>
              <w:left w:val="single" w:sz="4" w:space="0" w:color="auto"/>
            </w:tcBorders>
            <w:vAlign w:val="center"/>
          </w:tcPr>
          <w:p w14:paraId="52D90BD9" w14:textId="77777777" w:rsidR="00416770" w:rsidRPr="00911F6B" w:rsidRDefault="00416770" w:rsidP="00273E6E">
            <w:pPr>
              <w:rPr>
                <w:i/>
              </w:rPr>
            </w:pPr>
            <w:r w:rsidRPr="00911F6B">
              <w:rPr>
                <w:i/>
              </w:rPr>
              <w:t>Beacon, lateral</w:t>
            </w:r>
          </w:p>
        </w:tc>
        <w:tc>
          <w:tcPr>
            <w:tcW w:w="2551" w:type="dxa"/>
            <w:gridSpan w:val="2"/>
            <w:tcBorders>
              <w:right w:val="single" w:sz="4" w:space="0" w:color="auto"/>
            </w:tcBorders>
            <w:vAlign w:val="center"/>
          </w:tcPr>
          <w:p w14:paraId="6BA85ABF" w14:textId="77777777" w:rsidR="00416770" w:rsidRPr="00911F6B" w:rsidRDefault="00416770" w:rsidP="00273E6E">
            <w:pPr>
              <w:rPr>
                <w:i/>
              </w:rPr>
            </w:pPr>
            <w:r w:rsidRPr="00911F6B">
              <w:rPr>
                <w:i/>
              </w:rPr>
              <w:t>BCNLAT</w:t>
            </w:r>
          </w:p>
        </w:tc>
        <w:tc>
          <w:tcPr>
            <w:tcW w:w="2614" w:type="dxa"/>
            <w:gridSpan w:val="2"/>
            <w:vMerge/>
            <w:tcBorders>
              <w:left w:val="single" w:sz="4" w:space="0" w:color="auto"/>
              <w:bottom w:val="nil"/>
              <w:right w:val="single" w:sz="4" w:space="0" w:color="auto"/>
            </w:tcBorders>
            <w:vAlign w:val="center"/>
          </w:tcPr>
          <w:p w14:paraId="34AE4633" w14:textId="77777777" w:rsidR="00416770" w:rsidRDefault="00416770" w:rsidP="00273E6E"/>
        </w:tc>
      </w:tr>
      <w:tr w:rsidR="00416770" w14:paraId="5EAADB7E" w14:textId="77777777" w:rsidTr="00416770">
        <w:trPr>
          <w:trHeight w:val="20"/>
          <w:tblHeader/>
        </w:trPr>
        <w:tc>
          <w:tcPr>
            <w:tcW w:w="250" w:type="dxa"/>
            <w:vMerge/>
            <w:tcBorders>
              <w:top w:val="nil"/>
              <w:left w:val="single" w:sz="4" w:space="0" w:color="auto"/>
              <w:bottom w:val="nil"/>
              <w:right w:val="single" w:sz="4" w:space="0" w:color="auto"/>
            </w:tcBorders>
            <w:shd w:val="clear" w:color="auto" w:fill="auto"/>
          </w:tcPr>
          <w:p w14:paraId="3DCC17EC" w14:textId="77777777" w:rsidR="00416770" w:rsidRDefault="00416770" w:rsidP="00273E6E"/>
        </w:tc>
        <w:tc>
          <w:tcPr>
            <w:tcW w:w="4111" w:type="dxa"/>
            <w:gridSpan w:val="2"/>
            <w:tcBorders>
              <w:left w:val="single" w:sz="4" w:space="0" w:color="auto"/>
            </w:tcBorders>
            <w:vAlign w:val="center"/>
          </w:tcPr>
          <w:p w14:paraId="59BE969E" w14:textId="77777777" w:rsidR="00416770" w:rsidRPr="00911F6B" w:rsidRDefault="00416770" w:rsidP="00273E6E">
            <w:pPr>
              <w:rPr>
                <w:i/>
              </w:rPr>
            </w:pPr>
            <w:r w:rsidRPr="00911F6B">
              <w:rPr>
                <w:i/>
              </w:rPr>
              <w:t>Beacon, safe water</w:t>
            </w:r>
          </w:p>
        </w:tc>
        <w:tc>
          <w:tcPr>
            <w:tcW w:w="2551" w:type="dxa"/>
            <w:gridSpan w:val="2"/>
            <w:tcBorders>
              <w:right w:val="single" w:sz="4" w:space="0" w:color="auto"/>
            </w:tcBorders>
            <w:vAlign w:val="center"/>
          </w:tcPr>
          <w:p w14:paraId="7FA51C16" w14:textId="77777777" w:rsidR="00416770" w:rsidRPr="00911F6B" w:rsidRDefault="00416770" w:rsidP="00273E6E">
            <w:pPr>
              <w:rPr>
                <w:i/>
              </w:rPr>
            </w:pPr>
            <w:r w:rsidRPr="00911F6B">
              <w:rPr>
                <w:i/>
              </w:rPr>
              <w:t>BCNSAW</w:t>
            </w:r>
          </w:p>
        </w:tc>
        <w:tc>
          <w:tcPr>
            <w:tcW w:w="2614" w:type="dxa"/>
            <w:gridSpan w:val="2"/>
            <w:vMerge/>
            <w:tcBorders>
              <w:left w:val="single" w:sz="4" w:space="0" w:color="auto"/>
              <w:bottom w:val="nil"/>
              <w:right w:val="single" w:sz="4" w:space="0" w:color="auto"/>
            </w:tcBorders>
            <w:vAlign w:val="center"/>
          </w:tcPr>
          <w:p w14:paraId="7C337F62" w14:textId="77777777" w:rsidR="00416770" w:rsidRDefault="00416770" w:rsidP="00273E6E"/>
        </w:tc>
      </w:tr>
      <w:tr w:rsidR="00416770" w14:paraId="5F4B8E3B" w14:textId="77777777" w:rsidTr="00416770">
        <w:trPr>
          <w:trHeight w:val="20"/>
          <w:tblHeader/>
        </w:trPr>
        <w:tc>
          <w:tcPr>
            <w:tcW w:w="250" w:type="dxa"/>
            <w:vMerge/>
            <w:tcBorders>
              <w:top w:val="nil"/>
              <w:left w:val="single" w:sz="4" w:space="0" w:color="auto"/>
              <w:bottom w:val="nil"/>
              <w:right w:val="single" w:sz="4" w:space="0" w:color="auto"/>
            </w:tcBorders>
            <w:shd w:val="clear" w:color="auto" w:fill="auto"/>
          </w:tcPr>
          <w:p w14:paraId="5BB36B94" w14:textId="77777777" w:rsidR="00416770" w:rsidRDefault="00416770" w:rsidP="00273E6E"/>
        </w:tc>
        <w:tc>
          <w:tcPr>
            <w:tcW w:w="4111" w:type="dxa"/>
            <w:gridSpan w:val="2"/>
            <w:tcBorders>
              <w:left w:val="single" w:sz="4" w:space="0" w:color="auto"/>
            </w:tcBorders>
            <w:vAlign w:val="center"/>
          </w:tcPr>
          <w:p w14:paraId="0D3301CF" w14:textId="77777777" w:rsidR="00416770" w:rsidRPr="00911F6B" w:rsidRDefault="00416770" w:rsidP="00273E6E">
            <w:pPr>
              <w:rPr>
                <w:i/>
              </w:rPr>
            </w:pPr>
            <w:r w:rsidRPr="00911F6B">
              <w:rPr>
                <w:i/>
              </w:rPr>
              <w:t>Beacon, special purpose/general</w:t>
            </w:r>
          </w:p>
        </w:tc>
        <w:tc>
          <w:tcPr>
            <w:tcW w:w="2551" w:type="dxa"/>
            <w:gridSpan w:val="2"/>
            <w:tcBorders>
              <w:right w:val="single" w:sz="4" w:space="0" w:color="auto"/>
            </w:tcBorders>
            <w:vAlign w:val="center"/>
          </w:tcPr>
          <w:p w14:paraId="78D90B08" w14:textId="77777777" w:rsidR="00416770" w:rsidRPr="00911F6B" w:rsidRDefault="00416770" w:rsidP="00273E6E">
            <w:pPr>
              <w:rPr>
                <w:i/>
              </w:rPr>
            </w:pPr>
            <w:r w:rsidRPr="00911F6B">
              <w:rPr>
                <w:i/>
              </w:rPr>
              <w:t>BVNSPP</w:t>
            </w:r>
          </w:p>
        </w:tc>
        <w:tc>
          <w:tcPr>
            <w:tcW w:w="2614" w:type="dxa"/>
            <w:gridSpan w:val="2"/>
            <w:vMerge/>
            <w:tcBorders>
              <w:left w:val="single" w:sz="4" w:space="0" w:color="auto"/>
              <w:bottom w:val="nil"/>
              <w:right w:val="single" w:sz="4" w:space="0" w:color="auto"/>
            </w:tcBorders>
            <w:vAlign w:val="center"/>
          </w:tcPr>
          <w:p w14:paraId="398931E2" w14:textId="77777777" w:rsidR="00416770" w:rsidRDefault="00416770" w:rsidP="00273E6E"/>
        </w:tc>
      </w:tr>
      <w:tr w:rsidR="00416770" w14:paraId="1883D669" w14:textId="77777777" w:rsidTr="00416770">
        <w:trPr>
          <w:trHeight w:val="20"/>
          <w:tblHeader/>
        </w:trPr>
        <w:tc>
          <w:tcPr>
            <w:tcW w:w="250" w:type="dxa"/>
            <w:vMerge/>
            <w:tcBorders>
              <w:top w:val="nil"/>
              <w:left w:val="single" w:sz="4" w:space="0" w:color="auto"/>
              <w:bottom w:val="nil"/>
              <w:right w:val="single" w:sz="4" w:space="0" w:color="auto"/>
            </w:tcBorders>
            <w:shd w:val="clear" w:color="auto" w:fill="auto"/>
          </w:tcPr>
          <w:p w14:paraId="709C532F" w14:textId="77777777" w:rsidR="00416770" w:rsidRDefault="00416770" w:rsidP="00273E6E"/>
        </w:tc>
        <w:tc>
          <w:tcPr>
            <w:tcW w:w="4111" w:type="dxa"/>
            <w:gridSpan w:val="2"/>
            <w:tcBorders>
              <w:left w:val="single" w:sz="4" w:space="0" w:color="auto"/>
            </w:tcBorders>
            <w:vAlign w:val="center"/>
          </w:tcPr>
          <w:p w14:paraId="3830258A" w14:textId="77777777" w:rsidR="00416770" w:rsidRPr="00911F6B" w:rsidRDefault="00416770" w:rsidP="00273E6E">
            <w:pPr>
              <w:rPr>
                <w:i/>
              </w:rPr>
            </w:pPr>
            <w:r w:rsidRPr="00911F6B">
              <w:rPr>
                <w:i/>
              </w:rPr>
              <w:t>Buoy, cardinal</w:t>
            </w:r>
          </w:p>
        </w:tc>
        <w:tc>
          <w:tcPr>
            <w:tcW w:w="2551" w:type="dxa"/>
            <w:gridSpan w:val="2"/>
            <w:tcBorders>
              <w:right w:val="single" w:sz="4" w:space="0" w:color="auto"/>
            </w:tcBorders>
            <w:vAlign w:val="center"/>
          </w:tcPr>
          <w:p w14:paraId="2A1CF587" w14:textId="77777777" w:rsidR="00416770" w:rsidRPr="00911F6B" w:rsidRDefault="00416770" w:rsidP="00273E6E">
            <w:pPr>
              <w:rPr>
                <w:i/>
              </w:rPr>
            </w:pPr>
            <w:r w:rsidRPr="00911F6B">
              <w:rPr>
                <w:i/>
              </w:rPr>
              <w:t>BOYCAR</w:t>
            </w:r>
          </w:p>
        </w:tc>
        <w:tc>
          <w:tcPr>
            <w:tcW w:w="2614" w:type="dxa"/>
            <w:gridSpan w:val="2"/>
            <w:vMerge/>
            <w:tcBorders>
              <w:left w:val="single" w:sz="4" w:space="0" w:color="auto"/>
              <w:bottom w:val="nil"/>
              <w:right w:val="single" w:sz="4" w:space="0" w:color="auto"/>
            </w:tcBorders>
            <w:vAlign w:val="center"/>
          </w:tcPr>
          <w:p w14:paraId="34040014" w14:textId="77777777" w:rsidR="00416770" w:rsidRDefault="00416770" w:rsidP="00273E6E"/>
        </w:tc>
      </w:tr>
      <w:tr w:rsidR="00416770" w14:paraId="1FD45E5F" w14:textId="77777777" w:rsidTr="00416770">
        <w:trPr>
          <w:trHeight w:val="20"/>
          <w:tblHeader/>
        </w:trPr>
        <w:tc>
          <w:tcPr>
            <w:tcW w:w="250" w:type="dxa"/>
            <w:vMerge/>
            <w:tcBorders>
              <w:top w:val="nil"/>
              <w:left w:val="single" w:sz="4" w:space="0" w:color="auto"/>
              <w:bottom w:val="nil"/>
              <w:right w:val="single" w:sz="4" w:space="0" w:color="auto"/>
            </w:tcBorders>
            <w:shd w:val="clear" w:color="auto" w:fill="auto"/>
          </w:tcPr>
          <w:p w14:paraId="14C53724" w14:textId="77777777" w:rsidR="00416770" w:rsidRDefault="00416770" w:rsidP="00273E6E"/>
        </w:tc>
        <w:tc>
          <w:tcPr>
            <w:tcW w:w="4111" w:type="dxa"/>
            <w:gridSpan w:val="2"/>
            <w:tcBorders>
              <w:left w:val="single" w:sz="4" w:space="0" w:color="auto"/>
            </w:tcBorders>
            <w:vAlign w:val="center"/>
          </w:tcPr>
          <w:p w14:paraId="6CE10E02" w14:textId="77777777" w:rsidR="00416770" w:rsidRPr="00911F6B" w:rsidRDefault="00416770" w:rsidP="00273E6E">
            <w:pPr>
              <w:rPr>
                <w:i/>
              </w:rPr>
            </w:pPr>
            <w:r w:rsidRPr="00911F6B">
              <w:rPr>
                <w:i/>
              </w:rPr>
              <w:t>Buoy, installation</w:t>
            </w:r>
          </w:p>
        </w:tc>
        <w:tc>
          <w:tcPr>
            <w:tcW w:w="2551" w:type="dxa"/>
            <w:gridSpan w:val="2"/>
            <w:tcBorders>
              <w:right w:val="single" w:sz="4" w:space="0" w:color="auto"/>
            </w:tcBorders>
            <w:vAlign w:val="center"/>
          </w:tcPr>
          <w:p w14:paraId="10E349D5" w14:textId="77777777" w:rsidR="00416770" w:rsidRPr="00911F6B" w:rsidRDefault="00416770" w:rsidP="00273E6E">
            <w:pPr>
              <w:rPr>
                <w:i/>
              </w:rPr>
            </w:pPr>
            <w:r w:rsidRPr="00911F6B">
              <w:rPr>
                <w:i/>
              </w:rPr>
              <w:t>BOYINB</w:t>
            </w:r>
          </w:p>
        </w:tc>
        <w:tc>
          <w:tcPr>
            <w:tcW w:w="2614" w:type="dxa"/>
            <w:gridSpan w:val="2"/>
            <w:vMerge/>
            <w:tcBorders>
              <w:left w:val="single" w:sz="4" w:space="0" w:color="auto"/>
              <w:bottom w:val="nil"/>
              <w:right w:val="single" w:sz="4" w:space="0" w:color="auto"/>
            </w:tcBorders>
            <w:vAlign w:val="center"/>
          </w:tcPr>
          <w:p w14:paraId="7A942174" w14:textId="77777777" w:rsidR="00416770" w:rsidRDefault="00416770" w:rsidP="00273E6E"/>
        </w:tc>
      </w:tr>
      <w:tr w:rsidR="00416770" w14:paraId="50DD226D" w14:textId="77777777" w:rsidTr="00416770">
        <w:trPr>
          <w:trHeight w:val="20"/>
          <w:tblHeader/>
        </w:trPr>
        <w:tc>
          <w:tcPr>
            <w:tcW w:w="250" w:type="dxa"/>
            <w:vMerge/>
            <w:tcBorders>
              <w:top w:val="nil"/>
              <w:left w:val="single" w:sz="4" w:space="0" w:color="auto"/>
              <w:bottom w:val="nil"/>
              <w:right w:val="single" w:sz="4" w:space="0" w:color="auto"/>
            </w:tcBorders>
            <w:shd w:val="clear" w:color="auto" w:fill="auto"/>
          </w:tcPr>
          <w:p w14:paraId="31352679" w14:textId="77777777" w:rsidR="00416770" w:rsidRDefault="00416770" w:rsidP="00273E6E"/>
        </w:tc>
        <w:tc>
          <w:tcPr>
            <w:tcW w:w="4111" w:type="dxa"/>
            <w:gridSpan w:val="2"/>
            <w:tcBorders>
              <w:left w:val="single" w:sz="4" w:space="0" w:color="auto"/>
            </w:tcBorders>
            <w:vAlign w:val="center"/>
          </w:tcPr>
          <w:p w14:paraId="5F11C021" w14:textId="77777777" w:rsidR="00416770" w:rsidRPr="00911F6B" w:rsidRDefault="00416770" w:rsidP="00273E6E">
            <w:pPr>
              <w:rPr>
                <w:i/>
              </w:rPr>
            </w:pPr>
            <w:r w:rsidRPr="00911F6B">
              <w:rPr>
                <w:i/>
              </w:rPr>
              <w:t>Buoy, isolated danger</w:t>
            </w:r>
          </w:p>
        </w:tc>
        <w:tc>
          <w:tcPr>
            <w:tcW w:w="2551" w:type="dxa"/>
            <w:gridSpan w:val="2"/>
            <w:tcBorders>
              <w:right w:val="single" w:sz="4" w:space="0" w:color="auto"/>
            </w:tcBorders>
            <w:vAlign w:val="center"/>
          </w:tcPr>
          <w:p w14:paraId="47049977" w14:textId="77777777" w:rsidR="00416770" w:rsidRPr="00911F6B" w:rsidRDefault="00416770" w:rsidP="00273E6E">
            <w:pPr>
              <w:rPr>
                <w:i/>
              </w:rPr>
            </w:pPr>
            <w:r w:rsidRPr="00911F6B">
              <w:rPr>
                <w:i/>
              </w:rPr>
              <w:t>BOYISD</w:t>
            </w:r>
          </w:p>
        </w:tc>
        <w:tc>
          <w:tcPr>
            <w:tcW w:w="2614" w:type="dxa"/>
            <w:gridSpan w:val="2"/>
            <w:vMerge/>
            <w:tcBorders>
              <w:left w:val="single" w:sz="4" w:space="0" w:color="auto"/>
              <w:bottom w:val="nil"/>
              <w:right w:val="single" w:sz="4" w:space="0" w:color="auto"/>
            </w:tcBorders>
            <w:vAlign w:val="center"/>
          </w:tcPr>
          <w:p w14:paraId="16803E27" w14:textId="77777777" w:rsidR="00416770" w:rsidRDefault="00416770" w:rsidP="00273E6E"/>
        </w:tc>
      </w:tr>
      <w:tr w:rsidR="00416770" w14:paraId="4F9B01CD" w14:textId="77777777" w:rsidTr="00416770">
        <w:trPr>
          <w:trHeight w:val="20"/>
          <w:tblHeader/>
        </w:trPr>
        <w:tc>
          <w:tcPr>
            <w:tcW w:w="250" w:type="dxa"/>
            <w:vMerge/>
            <w:tcBorders>
              <w:top w:val="nil"/>
              <w:left w:val="single" w:sz="4" w:space="0" w:color="auto"/>
              <w:bottom w:val="nil"/>
              <w:right w:val="single" w:sz="4" w:space="0" w:color="auto"/>
            </w:tcBorders>
            <w:shd w:val="clear" w:color="auto" w:fill="auto"/>
          </w:tcPr>
          <w:p w14:paraId="4E7E9BA5" w14:textId="77777777" w:rsidR="00416770" w:rsidRDefault="00416770" w:rsidP="00273E6E"/>
        </w:tc>
        <w:tc>
          <w:tcPr>
            <w:tcW w:w="4111" w:type="dxa"/>
            <w:gridSpan w:val="2"/>
            <w:tcBorders>
              <w:left w:val="single" w:sz="4" w:space="0" w:color="auto"/>
            </w:tcBorders>
            <w:vAlign w:val="center"/>
          </w:tcPr>
          <w:p w14:paraId="6A25DFEE" w14:textId="77777777" w:rsidR="00416770" w:rsidRPr="00911F6B" w:rsidRDefault="00416770" w:rsidP="00273E6E">
            <w:pPr>
              <w:rPr>
                <w:i/>
              </w:rPr>
            </w:pPr>
            <w:r w:rsidRPr="00911F6B">
              <w:rPr>
                <w:i/>
              </w:rPr>
              <w:t>Buoy, lateral</w:t>
            </w:r>
          </w:p>
        </w:tc>
        <w:tc>
          <w:tcPr>
            <w:tcW w:w="2551" w:type="dxa"/>
            <w:gridSpan w:val="2"/>
            <w:tcBorders>
              <w:right w:val="single" w:sz="4" w:space="0" w:color="auto"/>
            </w:tcBorders>
            <w:vAlign w:val="center"/>
          </w:tcPr>
          <w:p w14:paraId="4A0CA93E" w14:textId="77777777" w:rsidR="00416770" w:rsidRPr="00911F6B" w:rsidRDefault="00416770" w:rsidP="00273E6E">
            <w:pPr>
              <w:rPr>
                <w:i/>
              </w:rPr>
            </w:pPr>
            <w:r w:rsidRPr="00911F6B">
              <w:rPr>
                <w:i/>
              </w:rPr>
              <w:t>BOYLAT</w:t>
            </w:r>
          </w:p>
        </w:tc>
        <w:tc>
          <w:tcPr>
            <w:tcW w:w="2614" w:type="dxa"/>
            <w:gridSpan w:val="2"/>
            <w:vMerge/>
            <w:tcBorders>
              <w:left w:val="single" w:sz="4" w:space="0" w:color="auto"/>
              <w:bottom w:val="nil"/>
              <w:right w:val="single" w:sz="4" w:space="0" w:color="auto"/>
            </w:tcBorders>
            <w:vAlign w:val="center"/>
          </w:tcPr>
          <w:p w14:paraId="62C58C0F" w14:textId="77777777" w:rsidR="00416770" w:rsidRDefault="00416770" w:rsidP="00273E6E"/>
        </w:tc>
      </w:tr>
      <w:tr w:rsidR="00416770" w14:paraId="18F507E4" w14:textId="77777777" w:rsidTr="00416770">
        <w:trPr>
          <w:trHeight w:val="20"/>
          <w:tblHeader/>
        </w:trPr>
        <w:tc>
          <w:tcPr>
            <w:tcW w:w="250" w:type="dxa"/>
            <w:vMerge/>
            <w:tcBorders>
              <w:top w:val="nil"/>
              <w:left w:val="single" w:sz="4" w:space="0" w:color="auto"/>
              <w:bottom w:val="nil"/>
              <w:right w:val="single" w:sz="4" w:space="0" w:color="auto"/>
            </w:tcBorders>
            <w:shd w:val="clear" w:color="auto" w:fill="auto"/>
          </w:tcPr>
          <w:p w14:paraId="08A0F3F6" w14:textId="77777777" w:rsidR="00416770" w:rsidRDefault="00416770" w:rsidP="00273E6E"/>
        </w:tc>
        <w:tc>
          <w:tcPr>
            <w:tcW w:w="4111" w:type="dxa"/>
            <w:gridSpan w:val="2"/>
            <w:tcBorders>
              <w:left w:val="single" w:sz="4" w:space="0" w:color="auto"/>
            </w:tcBorders>
            <w:vAlign w:val="center"/>
          </w:tcPr>
          <w:p w14:paraId="21BBD9B8" w14:textId="77777777" w:rsidR="00416770" w:rsidRPr="00911F6B" w:rsidRDefault="00416770" w:rsidP="00273E6E">
            <w:pPr>
              <w:rPr>
                <w:i/>
              </w:rPr>
            </w:pPr>
            <w:r w:rsidRPr="00911F6B">
              <w:rPr>
                <w:i/>
              </w:rPr>
              <w:t>Buoy, safe water</w:t>
            </w:r>
          </w:p>
        </w:tc>
        <w:tc>
          <w:tcPr>
            <w:tcW w:w="2551" w:type="dxa"/>
            <w:gridSpan w:val="2"/>
            <w:tcBorders>
              <w:right w:val="single" w:sz="4" w:space="0" w:color="auto"/>
            </w:tcBorders>
            <w:vAlign w:val="center"/>
          </w:tcPr>
          <w:p w14:paraId="3E9C27E8" w14:textId="77777777" w:rsidR="00416770" w:rsidRPr="00911F6B" w:rsidRDefault="00416770" w:rsidP="00273E6E">
            <w:pPr>
              <w:rPr>
                <w:i/>
              </w:rPr>
            </w:pPr>
            <w:r w:rsidRPr="00911F6B">
              <w:rPr>
                <w:i/>
              </w:rPr>
              <w:t>BOYSAW</w:t>
            </w:r>
          </w:p>
        </w:tc>
        <w:tc>
          <w:tcPr>
            <w:tcW w:w="2614" w:type="dxa"/>
            <w:gridSpan w:val="2"/>
            <w:vMerge/>
            <w:tcBorders>
              <w:left w:val="single" w:sz="4" w:space="0" w:color="auto"/>
              <w:bottom w:val="nil"/>
              <w:right w:val="single" w:sz="4" w:space="0" w:color="auto"/>
            </w:tcBorders>
            <w:vAlign w:val="center"/>
          </w:tcPr>
          <w:p w14:paraId="07B3D4BD" w14:textId="77777777" w:rsidR="00416770" w:rsidRDefault="00416770" w:rsidP="00273E6E"/>
        </w:tc>
      </w:tr>
      <w:tr w:rsidR="00416770" w14:paraId="36763437" w14:textId="77777777" w:rsidTr="00416770">
        <w:trPr>
          <w:trHeight w:val="20"/>
          <w:tblHeader/>
        </w:trPr>
        <w:tc>
          <w:tcPr>
            <w:tcW w:w="250" w:type="dxa"/>
            <w:vMerge/>
            <w:tcBorders>
              <w:top w:val="nil"/>
              <w:left w:val="single" w:sz="4" w:space="0" w:color="auto"/>
              <w:bottom w:val="nil"/>
              <w:right w:val="single" w:sz="4" w:space="0" w:color="auto"/>
            </w:tcBorders>
            <w:shd w:val="clear" w:color="auto" w:fill="auto"/>
          </w:tcPr>
          <w:p w14:paraId="0B3C7645" w14:textId="77777777" w:rsidR="00416770" w:rsidRDefault="00416770" w:rsidP="00273E6E"/>
        </w:tc>
        <w:tc>
          <w:tcPr>
            <w:tcW w:w="4111" w:type="dxa"/>
            <w:gridSpan w:val="2"/>
            <w:tcBorders>
              <w:left w:val="single" w:sz="4" w:space="0" w:color="auto"/>
            </w:tcBorders>
            <w:vAlign w:val="center"/>
          </w:tcPr>
          <w:p w14:paraId="2991F0A3" w14:textId="77777777" w:rsidR="00416770" w:rsidRPr="00911F6B" w:rsidRDefault="00416770" w:rsidP="00273E6E">
            <w:pPr>
              <w:rPr>
                <w:i/>
              </w:rPr>
            </w:pPr>
            <w:r w:rsidRPr="00911F6B">
              <w:rPr>
                <w:i/>
              </w:rPr>
              <w:t>Buoy, special purpose/general</w:t>
            </w:r>
          </w:p>
        </w:tc>
        <w:tc>
          <w:tcPr>
            <w:tcW w:w="2551" w:type="dxa"/>
            <w:gridSpan w:val="2"/>
            <w:tcBorders>
              <w:right w:val="single" w:sz="4" w:space="0" w:color="auto"/>
            </w:tcBorders>
            <w:vAlign w:val="center"/>
          </w:tcPr>
          <w:p w14:paraId="5EC96033" w14:textId="77777777" w:rsidR="00416770" w:rsidRPr="00911F6B" w:rsidRDefault="00416770" w:rsidP="00273E6E">
            <w:pPr>
              <w:rPr>
                <w:i/>
              </w:rPr>
            </w:pPr>
            <w:r w:rsidRPr="00911F6B">
              <w:rPr>
                <w:i/>
              </w:rPr>
              <w:t>BOYSPP</w:t>
            </w:r>
          </w:p>
        </w:tc>
        <w:tc>
          <w:tcPr>
            <w:tcW w:w="2614" w:type="dxa"/>
            <w:gridSpan w:val="2"/>
            <w:vMerge/>
            <w:tcBorders>
              <w:left w:val="single" w:sz="4" w:space="0" w:color="auto"/>
              <w:bottom w:val="nil"/>
              <w:right w:val="single" w:sz="4" w:space="0" w:color="auto"/>
            </w:tcBorders>
            <w:vAlign w:val="center"/>
          </w:tcPr>
          <w:p w14:paraId="6E7C6D33" w14:textId="77777777" w:rsidR="00416770" w:rsidRDefault="00416770" w:rsidP="00273E6E"/>
        </w:tc>
      </w:tr>
      <w:tr w:rsidR="00416770" w14:paraId="001411CB" w14:textId="77777777" w:rsidTr="00416770">
        <w:trPr>
          <w:trHeight w:val="20"/>
          <w:tblHeader/>
        </w:trPr>
        <w:tc>
          <w:tcPr>
            <w:tcW w:w="250" w:type="dxa"/>
            <w:vMerge/>
            <w:tcBorders>
              <w:top w:val="nil"/>
              <w:left w:val="single" w:sz="4" w:space="0" w:color="auto"/>
              <w:bottom w:val="nil"/>
              <w:right w:val="single" w:sz="4" w:space="0" w:color="auto"/>
            </w:tcBorders>
            <w:shd w:val="clear" w:color="auto" w:fill="auto"/>
          </w:tcPr>
          <w:p w14:paraId="6FBDF107" w14:textId="77777777" w:rsidR="00416770" w:rsidRDefault="00416770" w:rsidP="00273E6E"/>
        </w:tc>
        <w:tc>
          <w:tcPr>
            <w:tcW w:w="4111" w:type="dxa"/>
            <w:gridSpan w:val="2"/>
            <w:tcBorders>
              <w:left w:val="single" w:sz="4" w:space="0" w:color="auto"/>
            </w:tcBorders>
            <w:vAlign w:val="center"/>
          </w:tcPr>
          <w:p w14:paraId="64D48B95" w14:textId="77777777" w:rsidR="00416770" w:rsidRPr="00911F6B" w:rsidRDefault="00416770" w:rsidP="00273E6E">
            <w:pPr>
              <w:rPr>
                <w:i/>
              </w:rPr>
            </w:pPr>
            <w:r w:rsidRPr="00911F6B">
              <w:rPr>
                <w:i/>
              </w:rPr>
              <w:t>Landmarks</w:t>
            </w:r>
          </w:p>
        </w:tc>
        <w:tc>
          <w:tcPr>
            <w:tcW w:w="2551" w:type="dxa"/>
            <w:gridSpan w:val="2"/>
            <w:tcBorders>
              <w:right w:val="single" w:sz="4" w:space="0" w:color="auto"/>
            </w:tcBorders>
            <w:vAlign w:val="center"/>
          </w:tcPr>
          <w:p w14:paraId="48FBBEA7" w14:textId="77777777" w:rsidR="00416770" w:rsidRPr="00911F6B" w:rsidRDefault="00416770" w:rsidP="00273E6E">
            <w:pPr>
              <w:rPr>
                <w:i/>
              </w:rPr>
            </w:pPr>
            <w:r w:rsidRPr="00911F6B">
              <w:rPr>
                <w:i/>
              </w:rPr>
              <w:t>LNDMRK</w:t>
            </w:r>
          </w:p>
        </w:tc>
        <w:tc>
          <w:tcPr>
            <w:tcW w:w="2614" w:type="dxa"/>
            <w:gridSpan w:val="2"/>
            <w:vMerge/>
            <w:tcBorders>
              <w:left w:val="single" w:sz="4" w:space="0" w:color="auto"/>
              <w:bottom w:val="nil"/>
              <w:right w:val="single" w:sz="4" w:space="0" w:color="auto"/>
            </w:tcBorders>
            <w:vAlign w:val="center"/>
          </w:tcPr>
          <w:p w14:paraId="7CCDD93E" w14:textId="77777777" w:rsidR="00416770" w:rsidRDefault="00416770" w:rsidP="00273E6E"/>
        </w:tc>
      </w:tr>
      <w:tr w:rsidR="00416770" w14:paraId="6FADB81E" w14:textId="77777777" w:rsidTr="00416770">
        <w:trPr>
          <w:tblHeader/>
        </w:trPr>
        <w:tc>
          <w:tcPr>
            <w:tcW w:w="9526" w:type="dxa"/>
            <w:gridSpan w:val="7"/>
            <w:tcBorders>
              <w:top w:val="nil"/>
              <w:left w:val="single" w:sz="4" w:space="0" w:color="auto"/>
              <w:bottom w:val="single" w:sz="4" w:space="0" w:color="auto"/>
              <w:right w:val="single" w:sz="4" w:space="0" w:color="auto"/>
            </w:tcBorders>
            <w:vAlign w:val="center"/>
          </w:tcPr>
          <w:p w14:paraId="1CFB4C60" w14:textId="77777777" w:rsidR="00416770" w:rsidRDefault="00416770" w:rsidP="00273E6E"/>
        </w:tc>
      </w:tr>
      <w:tr w:rsidR="00416770" w14:paraId="424109A8" w14:textId="77777777" w:rsidTr="00416770">
        <w:trPr>
          <w:tblHeader/>
        </w:trPr>
        <w:tc>
          <w:tcPr>
            <w:tcW w:w="9526" w:type="dxa"/>
            <w:gridSpan w:val="7"/>
            <w:tcBorders>
              <w:top w:val="single" w:sz="4" w:space="0" w:color="auto"/>
            </w:tcBorders>
            <w:shd w:val="clear" w:color="auto" w:fill="CCFFCC"/>
            <w:vAlign w:val="center"/>
          </w:tcPr>
          <w:p w14:paraId="767D5C0B" w14:textId="77777777" w:rsidR="00416770" w:rsidRPr="004065B1" w:rsidRDefault="00416770" w:rsidP="00273E6E">
            <w:r w:rsidRPr="000A066E">
              <w:rPr>
                <w:b/>
              </w:rPr>
              <w:t>Results</w:t>
            </w:r>
          </w:p>
        </w:tc>
      </w:tr>
      <w:tr w:rsidR="00416770" w14:paraId="149EF087" w14:textId="77777777" w:rsidTr="00273E6E">
        <w:trPr>
          <w:tblHeader/>
        </w:trPr>
        <w:tc>
          <w:tcPr>
            <w:tcW w:w="9526" w:type="dxa"/>
            <w:gridSpan w:val="7"/>
            <w:vAlign w:val="center"/>
          </w:tcPr>
          <w:p w14:paraId="541C4F04" w14:textId="77777777" w:rsidR="00416770" w:rsidRPr="00A358C9" w:rsidRDefault="00416770" w:rsidP="00273E6E">
            <w:pPr>
              <w:jc w:val="left"/>
              <w:rPr>
                <w:i/>
              </w:rPr>
            </w:pPr>
            <w:r w:rsidRPr="00A358C9">
              <w:rPr>
                <w:i/>
              </w:rPr>
              <w:t>1. It shall be possible to switch OFF the hover-over function.</w:t>
            </w:r>
          </w:p>
          <w:p w14:paraId="5D103640" w14:textId="77777777" w:rsidR="00416770" w:rsidRPr="00A358C9" w:rsidRDefault="00416770" w:rsidP="00273E6E">
            <w:pPr>
              <w:jc w:val="left"/>
              <w:rPr>
                <w:i/>
              </w:rPr>
            </w:pPr>
            <w:r w:rsidRPr="00A358C9">
              <w:rPr>
                <w:i/>
              </w:rPr>
              <w:t>2. There shall be no information of chart objects displayed when hovering over it.</w:t>
            </w:r>
          </w:p>
          <w:p w14:paraId="51FE215F" w14:textId="77777777" w:rsidR="00416770" w:rsidRPr="00A358C9" w:rsidRDefault="00416770" w:rsidP="00273E6E">
            <w:pPr>
              <w:jc w:val="left"/>
              <w:rPr>
                <w:i/>
              </w:rPr>
            </w:pPr>
            <w:r w:rsidRPr="00A358C9">
              <w:rPr>
                <w:i/>
              </w:rPr>
              <w:t>3. It shall be possible to switch ON the hover-over function.</w:t>
            </w:r>
          </w:p>
          <w:p w14:paraId="1D531779" w14:textId="77777777" w:rsidR="00416770" w:rsidRPr="00A358C9" w:rsidRDefault="00416770" w:rsidP="00273E6E">
            <w:pPr>
              <w:jc w:val="left"/>
              <w:rPr>
                <w:i/>
              </w:rPr>
            </w:pPr>
            <w:r w:rsidRPr="00A358C9">
              <w:rPr>
                <w:i/>
              </w:rPr>
              <w:t>4. Important information of chart objects shall be displayed when hovering over it.</w:t>
            </w:r>
          </w:p>
          <w:p w14:paraId="17B84E42" w14:textId="77777777" w:rsidR="00416770" w:rsidRPr="00A358C9" w:rsidRDefault="00416770" w:rsidP="00273E6E">
            <w:pPr>
              <w:jc w:val="left"/>
              <w:rPr>
                <w:i/>
              </w:rPr>
            </w:pPr>
            <w:r w:rsidRPr="00A358C9">
              <w:rPr>
                <w:i/>
              </w:rPr>
              <w:t>5. When hovering over other chart objects no information shall be displayed.</w:t>
            </w:r>
          </w:p>
        </w:tc>
      </w:tr>
    </w:tbl>
    <w:p w14:paraId="307E2783" w14:textId="77777777" w:rsidR="00416770" w:rsidRDefault="00416770" w:rsidP="008E4368"/>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677408" w14:paraId="4223A8CC" w14:textId="77777777" w:rsidTr="00273E6E">
        <w:trPr>
          <w:trHeight w:val="454"/>
          <w:tblHeader/>
        </w:trPr>
        <w:tc>
          <w:tcPr>
            <w:tcW w:w="2381" w:type="dxa"/>
            <w:shd w:val="clear" w:color="auto" w:fill="CCFFCC"/>
            <w:vAlign w:val="center"/>
          </w:tcPr>
          <w:p w14:paraId="72BE9677" w14:textId="77777777" w:rsidR="00677408" w:rsidRPr="004065B1" w:rsidRDefault="00677408" w:rsidP="00273E6E">
            <w:r w:rsidRPr="000A066E">
              <w:rPr>
                <w:b/>
              </w:rPr>
              <w:t>Test Reference</w:t>
            </w:r>
          </w:p>
        </w:tc>
        <w:tc>
          <w:tcPr>
            <w:tcW w:w="2381" w:type="dxa"/>
            <w:shd w:val="clear" w:color="auto" w:fill="CCFFCC"/>
            <w:vAlign w:val="center"/>
          </w:tcPr>
          <w:p w14:paraId="149F572F" w14:textId="77777777" w:rsidR="00677408" w:rsidRPr="004065B1" w:rsidRDefault="00677408" w:rsidP="00273E6E">
            <w:r>
              <w:t>4.4 e)</w:t>
            </w:r>
          </w:p>
        </w:tc>
        <w:tc>
          <w:tcPr>
            <w:tcW w:w="2382" w:type="dxa"/>
            <w:shd w:val="clear" w:color="auto" w:fill="CCFFCC"/>
            <w:vAlign w:val="center"/>
          </w:tcPr>
          <w:p w14:paraId="3FE0549B" w14:textId="77777777" w:rsidR="00677408" w:rsidRPr="004065B1" w:rsidRDefault="00677408" w:rsidP="00273E6E">
            <w:r w:rsidRPr="000A066E">
              <w:rPr>
                <w:b/>
              </w:rPr>
              <w:t>IHO Reference</w:t>
            </w:r>
          </w:p>
        </w:tc>
        <w:tc>
          <w:tcPr>
            <w:tcW w:w="2382" w:type="dxa"/>
            <w:shd w:val="clear" w:color="auto" w:fill="CCFFCC"/>
            <w:vAlign w:val="center"/>
          </w:tcPr>
          <w:p w14:paraId="1C1A906F" w14:textId="77777777" w:rsidR="00677408" w:rsidRPr="004065B1" w:rsidRDefault="00677408" w:rsidP="00273E6E">
            <w:r>
              <w:t>S-52 10.8.6</w:t>
            </w:r>
          </w:p>
        </w:tc>
      </w:tr>
      <w:tr w:rsidR="00677408" w14:paraId="052D9F76" w14:textId="77777777" w:rsidTr="00273E6E">
        <w:trPr>
          <w:tblHeader/>
        </w:trPr>
        <w:tc>
          <w:tcPr>
            <w:tcW w:w="9526" w:type="dxa"/>
            <w:gridSpan w:val="4"/>
            <w:shd w:val="clear" w:color="auto" w:fill="CCFFCC"/>
            <w:vAlign w:val="center"/>
          </w:tcPr>
          <w:p w14:paraId="6D0F75F8" w14:textId="77777777" w:rsidR="00677408" w:rsidRDefault="00677408" w:rsidP="00273E6E">
            <w:r w:rsidRPr="000A066E">
              <w:rPr>
                <w:b/>
              </w:rPr>
              <w:t>Test description</w:t>
            </w:r>
          </w:p>
        </w:tc>
      </w:tr>
      <w:tr w:rsidR="00677408" w14:paraId="439AE684" w14:textId="77777777" w:rsidTr="00273E6E">
        <w:trPr>
          <w:tblHeader/>
        </w:trPr>
        <w:tc>
          <w:tcPr>
            <w:tcW w:w="9526" w:type="dxa"/>
            <w:gridSpan w:val="4"/>
            <w:vAlign w:val="center"/>
          </w:tcPr>
          <w:p w14:paraId="424B28CA" w14:textId="77777777" w:rsidR="00677408" w:rsidRPr="00A358C9" w:rsidRDefault="00677408" w:rsidP="00677408">
            <w:pPr>
              <w:rPr>
                <w:i/>
              </w:rPr>
            </w:pPr>
            <w:r w:rsidRPr="00A358C9">
              <w:rPr>
                <w:i/>
              </w:rPr>
              <w:t>Presentation of unknown attributes</w:t>
            </w:r>
          </w:p>
          <w:p w14:paraId="5868ACB1" w14:textId="77777777" w:rsidR="00677408" w:rsidRPr="00A358C9" w:rsidRDefault="00677408" w:rsidP="00677408">
            <w:pPr>
              <w:rPr>
                <w:i/>
              </w:rPr>
            </w:pPr>
            <w:r w:rsidRPr="00A358C9">
              <w:rPr>
                <w:i/>
              </w:rPr>
              <w:t>There is no generic special presentation for unknown attributes. Some presentations may indicate question mark, but that is because something mandatory is missing for the object.  The main purpose of this test is to check</w:t>
            </w:r>
          </w:p>
          <w:p w14:paraId="42B5DDF0" w14:textId="77777777" w:rsidR="00677408" w:rsidRPr="00A358C9" w:rsidRDefault="00677408" w:rsidP="00677408">
            <w:pPr>
              <w:rPr>
                <w:i/>
              </w:rPr>
            </w:pPr>
            <w:r w:rsidRPr="00A358C9">
              <w:rPr>
                <w:i/>
              </w:rPr>
              <w:t>that ECDIS is able to accept ENC cells which contain unknown attributes.  The real use case is when ECDIS is not upgraded for latest IHO standard and therefore the</w:t>
            </w:r>
          </w:p>
          <w:p w14:paraId="56101FA5" w14:textId="77777777" w:rsidR="00677408" w:rsidRPr="00A358C9" w:rsidRDefault="00677408" w:rsidP="00677408">
            <w:pPr>
              <w:rPr>
                <w:i/>
              </w:rPr>
            </w:pPr>
            <w:r w:rsidRPr="00A358C9">
              <w:rPr>
                <w:i/>
              </w:rPr>
              <w:t>ECDIS does not understand all attributes.</w:t>
            </w:r>
          </w:p>
        </w:tc>
      </w:tr>
      <w:tr w:rsidR="00677408" w14:paraId="57F3B4F1" w14:textId="77777777" w:rsidTr="00273E6E">
        <w:trPr>
          <w:tblHeader/>
        </w:trPr>
        <w:tc>
          <w:tcPr>
            <w:tcW w:w="9526" w:type="dxa"/>
            <w:gridSpan w:val="4"/>
            <w:shd w:val="clear" w:color="auto" w:fill="CCFFCC"/>
            <w:vAlign w:val="center"/>
          </w:tcPr>
          <w:p w14:paraId="288A2D2C" w14:textId="77777777" w:rsidR="00677408" w:rsidRPr="004065B1" w:rsidRDefault="00677408" w:rsidP="00273E6E">
            <w:r w:rsidRPr="000A066E">
              <w:rPr>
                <w:b/>
              </w:rPr>
              <w:t>Setup</w:t>
            </w:r>
          </w:p>
        </w:tc>
      </w:tr>
      <w:tr w:rsidR="00677408" w14:paraId="6325BBAB" w14:textId="77777777" w:rsidTr="00273E6E">
        <w:trPr>
          <w:tblHeader/>
        </w:trPr>
        <w:tc>
          <w:tcPr>
            <w:tcW w:w="9526" w:type="dxa"/>
            <w:gridSpan w:val="4"/>
            <w:vAlign w:val="center"/>
          </w:tcPr>
          <w:p w14:paraId="3B717817" w14:textId="77777777" w:rsidR="00677408" w:rsidRPr="00A358C9" w:rsidRDefault="00677408" w:rsidP="00677408">
            <w:pPr>
              <w:rPr>
                <w:i/>
              </w:rPr>
            </w:pPr>
            <w:r w:rsidRPr="00A358C9">
              <w:rPr>
                <w:i/>
              </w:rPr>
              <w:t>Load cell AA3INVOB.000 from 3.2 Invalid Object\ENC_ROOT</w:t>
            </w:r>
          </w:p>
          <w:p w14:paraId="0B18CB79" w14:textId="6793E8B1" w:rsidR="00677408" w:rsidRPr="00A358C9" w:rsidRDefault="00677408" w:rsidP="00677408">
            <w:pPr>
              <w:rPr>
                <w:i/>
              </w:rPr>
            </w:pPr>
            <w:r w:rsidRPr="00A358C9">
              <w:rPr>
                <w:i/>
              </w:rPr>
              <w:t xml:space="preserve">Select </w:t>
            </w:r>
            <w:r w:rsidR="00DE09B9">
              <w:rPr>
                <w:i/>
              </w:rPr>
              <w:t>Display Category</w:t>
            </w:r>
            <w:r w:rsidRPr="00A358C9">
              <w:rPr>
                <w:i/>
              </w:rPr>
              <w:t xml:space="preserve"> Other</w:t>
            </w:r>
          </w:p>
          <w:p w14:paraId="51428E83" w14:textId="3052CA29" w:rsidR="00677408" w:rsidRPr="00A358C9" w:rsidRDefault="00677408" w:rsidP="00677408">
            <w:pPr>
              <w:rPr>
                <w:i/>
              </w:rPr>
            </w:pPr>
            <w:r w:rsidRPr="00A358C9">
              <w:rPr>
                <w:i/>
              </w:rPr>
              <w:t xml:space="preserve">Set the </w:t>
            </w:r>
            <w:r w:rsidR="0069033B">
              <w:rPr>
                <w:i/>
              </w:rPr>
              <w:t xml:space="preserve">Safety Contour </w:t>
            </w:r>
            <w:r w:rsidRPr="00A358C9">
              <w:rPr>
                <w:i/>
              </w:rPr>
              <w:t>value to 0 m</w:t>
            </w:r>
          </w:p>
          <w:p w14:paraId="01622238" w14:textId="77777777" w:rsidR="00677408" w:rsidRPr="00A358C9" w:rsidRDefault="00677408" w:rsidP="00677408">
            <w:pPr>
              <w:rPr>
                <w:i/>
              </w:rPr>
            </w:pPr>
            <w:r w:rsidRPr="00A358C9">
              <w:rPr>
                <w:i/>
              </w:rPr>
              <w:t>Select Symbolized Boundaries</w:t>
            </w:r>
          </w:p>
          <w:p w14:paraId="776119BF" w14:textId="7A28E06E" w:rsidR="00677408" w:rsidRPr="00A358C9" w:rsidRDefault="00677408" w:rsidP="00677408">
            <w:pPr>
              <w:rPr>
                <w:i/>
              </w:rPr>
            </w:pPr>
            <w:r w:rsidRPr="00A358C9">
              <w:rPr>
                <w:i/>
              </w:rPr>
              <w:t>Select Paper chart symbols</w:t>
            </w:r>
          </w:p>
        </w:tc>
      </w:tr>
    </w:tbl>
    <w:p w14:paraId="399D7A58" w14:textId="77777777" w:rsidR="00677408" w:rsidRDefault="00677408" w:rsidP="00677408"/>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91"/>
      </w:tblGrid>
      <w:tr w:rsidR="00677408" w14:paraId="56438AA8" w14:textId="77777777" w:rsidTr="00273E6E">
        <w:trPr>
          <w:tblHeader/>
        </w:trPr>
        <w:tc>
          <w:tcPr>
            <w:tcW w:w="9526" w:type="dxa"/>
            <w:shd w:val="clear" w:color="auto" w:fill="CCFFCC"/>
            <w:vAlign w:val="center"/>
          </w:tcPr>
          <w:p w14:paraId="696B5909" w14:textId="77777777" w:rsidR="00677408" w:rsidRPr="004065B1" w:rsidRDefault="00677408" w:rsidP="002164D3">
            <w:pPr>
              <w:keepNext/>
              <w:keepLines/>
            </w:pPr>
            <w:r w:rsidRPr="000A066E">
              <w:rPr>
                <w:b/>
              </w:rPr>
              <w:lastRenderedPageBreak/>
              <w:t>Action</w:t>
            </w:r>
          </w:p>
        </w:tc>
      </w:tr>
      <w:tr w:rsidR="00677408" w14:paraId="2A952724" w14:textId="77777777" w:rsidTr="00273E6E">
        <w:trPr>
          <w:tblHeader/>
        </w:trPr>
        <w:tc>
          <w:tcPr>
            <w:tcW w:w="9526" w:type="dxa"/>
            <w:vAlign w:val="center"/>
          </w:tcPr>
          <w:p w14:paraId="782B2772" w14:textId="77777777" w:rsidR="00677408" w:rsidRPr="00A358C9" w:rsidRDefault="00677408" w:rsidP="00273E6E">
            <w:pPr>
              <w:rPr>
                <w:i/>
              </w:rPr>
            </w:pPr>
            <w:r w:rsidRPr="00A358C9">
              <w:rPr>
                <w:i/>
              </w:rPr>
              <w:t>Select chart objects with unknown attribute for cursor pick report.</w:t>
            </w:r>
          </w:p>
        </w:tc>
      </w:tr>
      <w:tr w:rsidR="00677408" w14:paraId="4C192BF9" w14:textId="77777777" w:rsidTr="00C901D1">
        <w:trPr>
          <w:tblHeader/>
        </w:trPr>
        <w:tc>
          <w:tcPr>
            <w:tcW w:w="9526" w:type="dxa"/>
            <w:tcBorders>
              <w:bottom w:val="single" w:sz="4" w:space="0" w:color="auto"/>
            </w:tcBorders>
            <w:shd w:val="clear" w:color="auto" w:fill="CCFFCC"/>
            <w:vAlign w:val="center"/>
          </w:tcPr>
          <w:p w14:paraId="370B6B1E" w14:textId="77777777" w:rsidR="00677408" w:rsidRPr="004065B1" w:rsidRDefault="00677408" w:rsidP="00273E6E">
            <w:r w:rsidRPr="000A066E">
              <w:rPr>
                <w:b/>
              </w:rPr>
              <w:t>Results</w:t>
            </w:r>
          </w:p>
        </w:tc>
      </w:tr>
      <w:tr w:rsidR="00677408" w14:paraId="2BA3B822" w14:textId="77777777" w:rsidTr="00C901D1">
        <w:trPr>
          <w:tblHeader/>
        </w:trPr>
        <w:tc>
          <w:tcPr>
            <w:tcW w:w="9526" w:type="dxa"/>
            <w:tcBorders>
              <w:bottom w:val="nil"/>
            </w:tcBorders>
            <w:vAlign w:val="center"/>
          </w:tcPr>
          <w:p w14:paraId="7CB8D3A2" w14:textId="77777777" w:rsidR="00677408" w:rsidRPr="00A358C9" w:rsidRDefault="00677408" w:rsidP="00677408">
            <w:pPr>
              <w:jc w:val="left"/>
              <w:rPr>
                <w:i/>
              </w:rPr>
            </w:pPr>
            <w:r w:rsidRPr="00A358C9">
              <w:rPr>
                <w:i/>
              </w:rPr>
              <w:t>Check ENC symbols shown in the ECDIS against the corresponding graphical plot. Select one by one each of 6 objects for cursor pick report.</w:t>
            </w:r>
          </w:p>
          <w:p w14:paraId="599BE86F" w14:textId="77777777" w:rsidR="00677408" w:rsidRPr="00A358C9" w:rsidRDefault="00677408" w:rsidP="00677408">
            <w:pPr>
              <w:jc w:val="left"/>
              <w:rPr>
                <w:i/>
              </w:rPr>
            </w:pPr>
            <w:r w:rsidRPr="00A358C9">
              <w:rPr>
                <w:i/>
              </w:rPr>
              <w:t>The result of cursor pick shall be</w:t>
            </w:r>
          </w:p>
          <w:p w14:paraId="4D30CA75" w14:textId="77777777" w:rsidR="00677408" w:rsidRPr="00A358C9" w:rsidRDefault="00677408" w:rsidP="00677408">
            <w:pPr>
              <w:jc w:val="left"/>
              <w:rPr>
                <w:i/>
              </w:rPr>
            </w:pPr>
            <w:r w:rsidRPr="00A358C9">
              <w:rPr>
                <w:i/>
              </w:rPr>
              <w:t>a) Wreck with attribute Water level effect (covers and uncovers)</w:t>
            </w:r>
          </w:p>
          <w:p w14:paraId="63D3C610" w14:textId="77777777" w:rsidR="00677408" w:rsidRPr="00A358C9" w:rsidRDefault="00677408" w:rsidP="00677408">
            <w:pPr>
              <w:jc w:val="left"/>
              <w:rPr>
                <w:i/>
              </w:rPr>
            </w:pPr>
            <w:r w:rsidRPr="00A358C9">
              <w:rPr>
                <w:i/>
              </w:rPr>
              <w:t>b) Obstruction with attribute Value of sounding (no value)</w:t>
            </w:r>
          </w:p>
          <w:p w14:paraId="4E6252AA" w14:textId="77777777" w:rsidR="00677408" w:rsidRPr="00A358C9" w:rsidRDefault="00677408" w:rsidP="00677408">
            <w:pPr>
              <w:jc w:val="left"/>
              <w:rPr>
                <w:i/>
              </w:rPr>
            </w:pPr>
            <w:r w:rsidRPr="00A358C9">
              <w:rPr>
                <w:i/>
              </w:rPr>
              <w:t>c) Restricted area without any attribute</w:t>
            </w:r>
          </w:p>
          <w:p w14:paraId="2D0A3174" w14:textId="77777777" w:rsidR="00677408" w:rsidRPr="00A358C9" w:rsidRDefault="00677408" w:rsidP="00677408">
            <w:pPr>
              <w:jc w:val="left"/>
              <w:rPr>
                <w:i/>
              </w:rPr>
            </w:pPr>
            <w:r w:rsidRPr="00A358C9">
              <w:rPr>
                <w:i/>
              </w:rPr>
              <w:t>d) Buoy, cardinal with attributes Buoy shape (spar (spindle)), Category of cardinal mark (north cardinal mark) and Color pattern (horizontal stripes)</w:t>
            </w:r>
          </w:p>
          <w:p w14:paraId="7B1805FB" w14:textId="77777777" w:rsidR="00677408" w:rsidRPr="00A358C9" w:rsidRDefault="00677408" w:rsidP="00677408">
            <w:pPr>
              <w:jc w:val="left"/>
              <w:rPr>
                <w:i/>
              </w:rPr>
            </w:pPr>
            <w:r w:rsidRPr="00A358C9">
              <w:rPr>
                <w:i/>
              </w:rPr>
              <w:t>e) Cable, submarine without any attribute</w:t>
            </w:r>
          </w:p>
          <w:p w14:paraId="63AA5C07" w14:textId="77777777" w:rsidR="00677408" w:rsidRPr="00A358C9" w:rsidRDefault="00677408" w:rsidP="00677408">
            <w:pPr>
              <w:jc w:val="left"/>
              <w:rPr>
                <w:i/>
              </w:rPr>
            </w:pPr>
            <w:r w:rsidRPr="00A358C9">
              <w:rPr>
                <w:i/>
              </w:rPr>
              <w:t>f) Silo/Tank without any attribute</w:t>
            </w:r>
          </w:p>
          <w:p w14:paraId="19995D79" w14:textId="77777777" w:rsidR="00416770" w:rsidRPr="00A358C9" w:rsidRDefault="00416770" w:rsidP="00677408">
            <w:pPr>
              <w:jc w:val="left"/>
              <w:rPr>
                <w:i/>
              </w:rPr>
            </w:pPr>
          </w:p>
        </w:tc>
      </w:tr>
      <w:tr w:rsidR="00677408" w14:paraId="056CC587" w14:textId="77777777" w:rsidTr="00C901D1">
        <w:trPr>
          <w:tblHeader/>
        </w:trPr>
        <w:tc>
          <w:tcPr>
            <w:tcW w:w="9526" w:type="dxa"/>
            <w:tcBorders>
              <w:top w:val="nil"/>
            </w:tcBorders>
            <w:vAlign w:val="center"/>
          </w:tcPr>
          <w:p w14:paraId="42DBCDA3" w14:textId="77777777" w:rsidR="00677408" w:rsidRDefault="0018522C" w:rsidP="00677408">
            <w:pPr>
              <w:jc w:val="center"/>
            </w:pPr>
            <w:r>
              <w:rPr>
                <w:noProof/>
                <w:lang w:val="en-US" w:eastAsia="ko-KR"/>
              </w:rPr>
              <w:drawing>
                <wp:inline distT="0" distB="0" distL="0" distR="0" wp14:anchorId="3E83EA92" wp14:editId="65CAAFB0">
                  <wp:extent cx="6019800" cy="1381125"/>
                  <wp:effectExtent l="0" t="0" r="0" b="9525"/>
                  <wp:docPr id="142" name="Picture 142"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4"/>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6019800" cy="1381125"/>
                          </a:xfrm>
                          <a:prstGeom prst="rect">
                            <a:avLst/>
                          </a:prstGeom>
                          <a:noFill/>
                          <a:ln>
                            <a:noFill/>
                          </a:ln>
                        </pic:spPr>
                      </pic:pic>
                    </a:graphicData>
                  </a:graphic>
                </wp:inline>
              </w:drawing>
            </w:r>
          </w:p>
        </w:tc>
      </w:tr>
    </w:tbl>
    <w:p w14:paraId="38E28151" w14:textId="77777777" w:rsidR="008E4368" w:rsidRDefault="008E4368" w:rsidP="00CF2F67"/>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677408" w14:paraId="17ADF4E4" w14:textId="77777777" w:rsidTr="003C57A2">
        <w:trPr>
          <w:trHeight w:val="454"/>
          <w:tblHeader/>
        </w:trPr>
        <w:tc>
          <w:tcPr>
            <w:tcW w:w="2381" w:type="dxa"/>
            <w:shd w:val="clear" w:color="auto" w:fill="CCFFCC"/>
            <w:vAlign w:val="center"/>
          </w:tcPr>
          <w:p w14:paraId="6487DFE2" w14:textId="77777777" w:rsidR="00677408" w:rsidRPr="004065B1" w:rsidRDefault="00677408" w:rsidP="00273E6E">
            <w:r w:rsidRPr="000A066E">
              <w:rPr>
                <w:b/>
              </w:rPr>
              <w:t>Test Reference</w:t>
            </w:r>
          </w:p>
        </w:tc>
        <w:tc>
          <w:tcPr>
            <w:tcW w:w="2381" w:type="dxa"/>
            <w:shd w:val="clear" w:color="auto" w:fill="CCFFCC"/>
            <w:vAlign w:val="center"/>
          </w:tcPr>
          <w:p w14:paraId="4BA4CAAD" w14:textId="77777777" w:rsidR="00677408" w:rsidRPr="004065B1" w:rsidRDefault="00677408" w:rsidP="00273E6E">
            <w:r>
              <w:t>4.4 f)</w:t>
            </w:r>
          </w:p>
        </w:tc>
        <w:tc>
          <w:tcPr>
            <w:tcW w:w="2382" w:type="dxa"/>
            <w:shd w:val="clear" w:color="auto" w:fill="CCFFCC"/>
            <w:vAlign w:val="center"/>
          </w:tcPr>
          <w:p w14:paraId="0C002611" w14:textId="77777777" w:rsidR="00677408" w:rsidRPr="004065B1" w:rsidRDefault="00677408" w:rsidP="00273E6E">
            <w:r w:rsidRPr="000A066E">
              <w:rPr>
                <w:b/>
              </w:rPr>
              <w:t>IHO Reference</w:t>
            </w:r>
          </w:p>
        </w:tc>
        <w:tc>
          <w:tcPr>
            <w:tcW w:w="2382" w:type="dxa"/>
            <w:shd w:val="clear" w:color="auto" w:fill="CCFFCC"/>
            <w:vAlign w:val="center"/>
          </w:tcPr>
          <w:p w14:paraId="7CC11E22" w14:textId="77777777" w:rsidR="00677408" w:rsidRPr="004065B1" w:rsidRDefault="00677408" w:rsidP="00273E6E">
            <w:r>
              <w:t>S-52 10.9</w:t>
            </w:r>
          </w:p>
        </w:tc>
      </w:tr>
      <w:tr w:rsidR="00677408" w14:paraId="02DCA437" w14:textId="77777777" w:rsidTr="003C57A2">
        <w:trPr>
          <w:tblHeader/>
        </w:trPr>
        <w:tc>
          <w:tcPr>
            <w:tcW w:w="9526" w:type="dxa"/>
            <w:gridSpan w:val="4"/>
            <w:shd w:val="clear" w:color="auto" w:fill="CCFFCC"/>
            <w:vAlign w:val="center"/>
          </w:tcPr>
          <w:p w14:paraId="07989018" w14:textId="77777777" w:rsidR="00677408" w:rsidRDefault="00677408" w:rsidP="00273E6E">
            <w:r w:rsidRPr="000A066E">
              <w:rPr>
                <w:b/>
              </w:rPr>
              <w:t>Test description</w:t>
            </w:r>
          </w:p>
        </w:tc>
      </w:tr>
      <w:tr w:rsidR="00677408" w14:paraId="0F185C70" w14:textId="77777777" w:rsidTr="003C57A2">
        <w:trPr>
          <w:tblHeader/>
        </w:trPr>
        <w:tc>
          <w:tcPr>
            <w:tcW w:w="9526" w:type="dxa"/>
            <w:gridSpan w:val="4"/>
            <w:vAlign w:val="center"/>
          </w:tcPr>
          <w:p w14:paraId="65948DFF" w14:textId="77777777" w:rsidR="00677408" w:rsidRPr="00A358C9" w:rsidRDefault="00677408" w:rsidP="00273E6E">
            <w:pPr>
              <w:rPr>
                <w:i/>
              </w:rPr>
            </w:pPr>
            <w:r w:rsidRPr="00A358C9">
              <w:rPr>
                <w:i/>
              </w:rPr>
              <w:t>Display of tidal stream panels</w:t>
            </w:r>
          </w:p>
        </w:tc>
      </w:tr>
      <w:tr w:rsidR="00677408" w14:paraId="51346E4C" w14:textId="77777777" w:rsidTr="003C57A2">
        <w:trPr>
          <w:tblHeader/>
        </w:trPr>
        <w:tc>
          <w:tcPr>
            <w:tcW w:w="9526" w:type="dxa"/>
            <w:gridSpan w:val="4"/>
            <w:shd w:val="clear" w:color="auto" w:fill="CCFFCC"/>
            <w:vAlign w:val="center"/>
          </w:tcPr>
          <w:p w14:paraId="349EF547" w14:textId="77777777" w:rsidR="00677408" w:rsidRPr="004065B1" w:rsidRDefault="00677408" w:rsidP="00273E6E">
            <w:r w:rsidRPr="000A066E">
              <w:rPr>
                <w:b/>
              </w:rPr>
              <w:t>Setup</w:t>
            </w:r>
          </w:p>
        </w:tc>
      </w:tr>
      <w:tr w:rsidR="00677408" w14:paraId="17ABF890" w14:textId="77777777" w:rsidTr="003C57A2">
        <w:trPr>
          <w:tblHeader/>
        </w:trPr>
        <w:tc>
          <w:tcPr>
            <w:tcW w:w="9526" w:type="dxa"/>
            <w:gridSpan w:val="4"/>
            <w:vAlign w:val="center"/>
          </w:tcPr>
          <w:p w14:paraId="63783AB7" w14:textId="77777777" w:rsidR="00677408" w:rsidRPr="00A358C9" w:rsidRDefault="00677408" w:rsidP="00677408">
            <w:pPr>
              <w:rPr>
                <w:i/>
              </w:rPr>
            </w:pPr>
            <w:r w:rsidRPr="00A358C9">
              <w:rPr>
                <w:i/>
              </w:rPr>
              <w:t>Load all cells from</w:t>
            </w:r>
          </w:p>
          <w:p w14:paraId="167167E8" w14:textId="77777777" w:rsidR="00677408" w:rsidRPr="00A358C9" w:rsidRDefault="00677408" w:rsidP="00677408">
            <w:pPr>
              <w:rPr>
                <w:i/>
              </w:rPr>
            </w:pPr>
            <w:r w:rsidRPr="00A358C9">
              <w:rPr>
                <w:i/>
              </w:rPr>
              <w:t>2.1.1 Power Up\ENC_ROOT</w:t>
            </w:r>
          </w:p>
        </w:tc>
      </w:tr>
      <w:tr w:rsidR="00677408" w14:paraId="24FB2F61" w14:textId="77777777" w:rsidTr="003C57A2">
        <w:trPr>
          <w:tblHeader/>
        </w:trPr>
        <w:tc>
          <w:tcPr>
            <w:tcW w:w="9526" w:type="dxa"/>
            <w:gridSpan w:val="4"/>
            <w:shd w:val="clear" w:color="auto" w:fill="CCFFCC"/>
            <w:vAlign w:val="center"/>
          </w:tcPr>
          <w:p w14:paraId="3B6B7884" w14:textId="77777777" w:rsidR="00677408" w:rsidRPr="004065B1" w:rsidRDefault="00677408" w:rsidP="00273E6E">
            <w:r w:rsidRPr="000A066E">
              <w:rPr>
                <w:b/>
              </w:rPr>
              <w:t>Action</w:t>
            </w:r>
          </w:p>
        </w:tc>
      </w:tr>
      <w:tr w:rsidR="00677408" w14:paraId="10618B9F" w14:textId="77777777" w:rsidTr="003C57A2">
        <w:trPr>
          <w:tblHeader/>
        </w:trPr>
        <w:tc>
          <w:tcPr>
            <w:tcW w:w="9526" w:type="dxa"/>
            <w:gridSpan w:val="4"/>
            <w:vAlign w:val="center"/>
          </w:tcPr>
          <w:p w14:paraId="53556465" w14:textId="77777777" w:rsidR="00677408" w:rsidRPr="00A358C9" w:rsidRDefault="00677408" w:rsidP="00677408">
            <w:pPr>
              <w:rPr>
                <w:i/>
              </w:rPr>
            </w:pPr>
            <w:r w:rsidRPr="00A358C9">
              <w:rPr>
                <w:i/>
              </w:rPr>
              <w:t>1. Select an example of TS_PAD (tidal stream panel information)</w:t>
            </w:r>
          </w:p>
          <w:p w14:paraId="0DF94D76" w14:textId="77777777" w:rsidR="00677408" w:rsidRPr="00A358C9" w:rsidRDefault="00677408" w:rsidP="00677408">
            <w:pPr>
              <w:rPr>
                <w:i/>
              </w:rPr>
            </w:pPr>
            <w:r w:rsidRPr="00A358C9">
              <w:rPr>
                <w:i/>
              </w:rPr>
              <w:t>1a. select tidal stream panel information object at 32°31.45’S 60°56.35’E for</w:t>
            </w:r>
          </w:p>
          <w:p w14:paraId="301D6862" w14:textId="77777777" w:rsidR="00677408" w:rsidRPr="00A358C9" w:rsidRDefault="00677408" w:rsidP="00677408">
            <w:pPr>
              <w:rPr>
                <w:i/>
              </w:rPr>
            </w:pPr>
            <w:r w:rsidRPr="00A358C9">
              <w:rPr>
                <w:i/>
              </w:rPr>
              <w:t>display;</w:t>
            </w:r>
          </w:p>
          <w:p w14:paraId="733A3A23" w14:textId="77777777" w:rsidR="00677408" w:rsidRPr="00A358C9" w:rsidRDefault="00677408" w:rsidP="00677408">
            <w:pPr>
              <w:rPr>
                <w:i/>
              </w:rPr>
            </w:pPr>
            <w:r w:rsidRPr="00A358C9">
              <w:rPr>
                <w:i/>
              </w:rPr>
              <w:t>2. Select an example of TS_PRH (tidal stream prediction by harmonic methods)</w:t>
            </w:r>
          </w:p>
          <w:p w14:paraId="1BD535F2" w14:textId="77777777" w:rsidR="00677408" w:rsidRPr="00A358C9" w:rsidRDefault="00677408" w:rsidP="00677408">
            <w:pPr>
              <w:rPr>
                <w:i/>
              </w:rPr>
            </w:pPr>
            <w:r w:rsidRPr="00A358C9">
              <w:rPr>
                <w:i/>
              </w:rPr>
              <w:t>2a. select tidal stream prediction by harmonic methods object at 32°32.57’S 60°57.69’E for display;</w:t>
            </w:r>
          </w:p>
          <w:p w14:paraId="5D8347AC" w14:textId="77777777" w:rsidR="00677408" w:rsidRPr="00A358C9" w:rsidRDefault="00677408" w:rsidP="00677408">
            <w:pPr>
              <w:rPr>
                <w:i/>
              </w:rPr>
            </w:pPr>
            <w:r w:rsidRPr="00A358C9">
              <w:rPr>
                <w:i/>
              </w:rPr>
              <w:t>3. Repeat step 1 and 2 for different light conditions (DAY, DUSK, NIGHT).</w:t>
            </w:r>
          </w:p>
        </w:tc>
      </w:tr>
    </w:tbl>
    <w:p w14:paraId="09360917" w14:textId="77777777" w:rsidR="00BD0DAB" w:rsidRDefault="00BD0DAB" w:rsidP="00677408"/>
    <w:p w14:paraId="79075EEA" w14:textId="77777777" w:rsidR="00677408" w:rsidRDefault="00BD0DAB" w:rsidP="00677408">
      <w:r>
        <w:br w:type="page"/>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5"/>
        <w:gridCol w:w="1281"/>
        <w:gridCol w:w="1417"/>
        <w:gridCol w:w="1418"/>
        <w:gridCol w:w="1984"/>
        <w:gridCol w:w="3181"/>
      </w:tblGrid>
      <w:tr w:rsidR="00677408" w14:paraId="36B5EA93" w14:textId="77777777" w:rsidTr="00E86E85">
        <w:trPr>
          <w:tblHeader/>
        </w:trPr>
        <w:tc>
          <w:tcPr>
            <w:tcW w:w="9526" w:type="dxa"/>
            <w:gridSpan w:val="6"/>
            <w:tcBorders>
              <w:bottom w:val="single" w:sz="4" w:space="0" w:color="auto"/>
            </w:tcBorders>
            <w:shd w:val="clear" w:color="auto" w:fill="CCFFCC"/>
            <w:vAlign w:val="center"/>
          </w:tcPr>
          <w:p w14:paraId="2AD1339D" w14:textId="77777777" w:rsidR="00677408" w:rsidRPr="004065B1" w:rsidRDefault="00677408" w:rsidP="00273E6E">
            <w:r w:rsidRPr="000A066E">
              <w:rPr>
                <w:b/>
              </w:rPr>
              <w:lastRenderedPageBreak/>
              <w:t>Results</w:t>
            </w:r>
          </w:p>
        </w:tc>
      </w:tr>
      <w:tr w:rsidR="00677408" w14:paraId="193D0A5A" w14:textId="77777777" w:rsidTr="00E86E85">
        <w:trPr>
          <w:tblHeader/>
        </w:trPr>
        <w:tc>
          <w:tcPr>
            <w:tcW w:w="9526" w:type="dxa"/>
            <w:gridSpan w:val="6"/>
            <w:tcBorders>
              <w:top w:val="single" w:sz="4" w:space="0" w:color="auto"/>
              <w:left w:val="single" w:sz="4" w:space="0" w:color="auto"/>
              <w:bottom w:val="nil"/>
              <w:right w:val="single" w:sz="4" w:space="0" w:color="auto"/>
            </w:tcBorders>
            <w:vAlign w:val="center"/>
          </w:tcPr>
          <w:p w14:paraId="7BF4C963" w14:textId="77777777" w:rsidR="00677408" w:rsidRPr="00A358C9" w:rsidRDefault="00BD0DAB" w:rsidP="00273E6E">
            <w:pPr>
              <w:jc w:val="left"/>
              <w:rPr>
                <w:i/>
              </w:rPr>
            </w:pPr>
            <w:r w:rsidRPr="00A358C9">
              <w:rPr>
                <w:i/>
              </w:rPr>
              <w:t>1a. The data must be displayed in a way that it can be easily read and is logically presented, in a format as follows:</w:t>
            </w:r>
          </w:p>
          <w:p w14:paraId="78DEDFCF" w14:textId="77777777" w:rsidR="00BD0DAB" w:rsidRPr="00A358C9" w:rsidRDefault="00BD0DAB" w:rsidP="00273E6E">
            <w:pPr>
              <w:jc w:val="left"/>
              <w:rPr>
                <w:i/>
              </w:rPr>
            </w:pPr>
          </w:p>
        </w:tc>
      </w:tr>
      <w:tr w:rsidR="00D426DF" w14:paraId="618BCB95" w14:textId="77777777" w:rsidTr="00D426DF">
        <w:trPr>
          <w:trHeight w:val="30"/>
          <w:tblHeader/>
        </w:trPr>
        <w:tc>
          <w:tcPr>
            <w:tcW w:w="245" w:type="dxa"/>
            <w:vMerge w:val="restart"/>
            <w:tcBorders>
              <w:top w:val="nil"/>
              <w:left w:val="single" w:sz="4" w:space="0" w:color="auto"/>
              <w:bottom w:val="nil"/>
              <w:right w:val="single" w:sz="4" w:space="0" w:color="auto"/>
            </w:tcBorders>
            <w:vAlign w:val="center"/>
          </w:tcPr>
          <w:p w14:paraId="55C2E5CD" w14:textId="77777777" w:rsidR="00D426DF" w:rsidRDefault="00D426DF" w:rsidP="00273E6E">
            <w:pPr>
              <w:jc w:val="left"/>
            </w:pPr>
          </w:p>
        </w:tc>
        <w:tc>
          <w:tcPr>
            <w:tcW w:w="6100" w:type="dxa"/>
            <w:gridSpan w:val="4"/>
            <w:tcBorders>
              <w:top w:val="single" w:sz="4" w:space="0" w:color="auto"/>
              <w:left w:val="single" w:sz="4" w:space="0" w:color="auto"/>
            </w:tcBorders>
            <w:vAlign w:val="center"/>
          </w:tcPr>
          <w:p w14:paraId="30F6D1C6" w14:textId="77777777" w:rsidR="00D426DF" w:rsidRPr="00911F6B" w:rsidRDefault="00D426DF" w:rsidP="00273E6E">
            <w:pPr>
              <w:jc w:val="left"/>
              <w:rPr>
                <w:i/>
              </w:rPr>
            </w:pPr>
            <w:r w:rsidRPr="00911F6B">
              <w:rPr>
                <w:i/>
              </w:rPr>
              <w:t xml:space="preserve">Tidal Station: </w:t>
            </w:r>
            <w:r w:rsidRPr="00911F6B">
              <w:rPr>
                <w:i/>
                <w:color w:val="006FC0"/>
              </w:rPr>
              <w:t>xxxxxxx</w:t>
            </w:r>
          </w:p>
        </w:tc>
        <w:tc>
          <w:tcPr>
            <w:tcW w:w="3181" w:type="dxa"/>
            <w:vMerge w:val="restart"/>
            <w:tcBorders>
              <w:top w:val="nil"/>
            </w:tcBorders>
            <w:vAlign w:val="center"/>
          </w:tcPr>
          <w:p w14:paraId="07DA6CC7" w14:textId="77777777" w:rsidR="00D426DF" w:rsidRDefault="00D426DF" w:rsidP="00273E6E">
            <w:pPr>
              <w:jc w:val="left"/>
            </w:pPr>
            <w:bookmarkStart w:id="278" w:name="_GoBack"/>
            <w:bookmarkEnd w:id="278"/>
          </w:p>
        </w:tc>
      </w:tr>
      <w:tr w:rsidR="00D426DF" w14:paraId="75D1F8F1" w14:textId="77777777" w:rsidTr="00D426DF">
        <w:trPr>
          <w:trHeight w:val="20"/>
          <w:tblHeader/>
        </w:trPr>
        <w:tc>
          <w:tcPr>
            <w:tcW w:w="245" w:type="dxa"/>
            <w:vMerge/>
            <w:tcBorders>
              <w:top w:val="nil"/>
              <w:left w:val="single" w:sz="4" w:space="0" w:color="auto"/>
              <w:bottom w:val="nil"/>
              <w:right w:val="single" w:sz="4" w:space="0" w:color="auto"/>
            </w:tcBorders>
            <w:vAlign w:val="center"/>
          </w:tcPr>
          <w:p w14:paraId="4B0E034C" w14:textId="77777777" w:rsidR="00D426DF" w:rsidRDefault="00D426DF" w:rsidP="00273E6E">
            <w:pPr>
              <w:jc w:val="left"/>
            </w:pPr>
          </w:p>
        </w:tc>
        <w:tc>
          <w:tcPr>
            <w:tcW w:w="6100" w:type="dxa"/>
            <w:gridSpan w:val="4"/>
            <w:tcBorders>
              <w:left w:val="single" w:sz="4" w:space="0" w:color="auto"/>
            </w:tcBorders>
            <w:vAlign w:val="center"/>
          </w:tcPr>
          <w:p w14:paraId="73A15139" w14:textId="77777777" w:rsidR="00D426DF" w:rsidRPr="00911F6B" w:rsidRDefault="00D426DF" w:rsidP="00273E6E">
            <w:pPr>
              <w:jc w:val="left"/>
              <w:rPr>
                <w:i/>
              </w:rPr>
            </w:pPr>
            <w:r w:rsidRPr="00911F6B">
              <w:rPr>
                <w:i/>
              </w:rPr>
              <w:t xml:space="preserve">Tidal Station Identifier: </w:t>
            </w:r>
            <w:r w:rsidRPr="00911F6B">
              <w:rPr>
                <w:i/>
                <w:color w:val="006FC0"/>
              </w:rPr>
              <w:t>yyyyyyyy</w:t>
            </w:r>
          </w:p>
        </w:tc>
        <w:tc>
          <w:tcPr>
            <w:tcW w:w="3181" w:type="dxa"/>
            <w:vMerge/>
            <w:vAlign w:val="center"/>
          </w:tcPr>
          <w:p w14:paraId="0EB5F703" w14:textId="77777777" w:rsidR="00D426DF" w:rsidRDefault="00D426DF" w:rsidP="00273E6E">
            <w:pPr>
              <w:jc w:val="left"/>
            </w:pPr>
          </w:p>
        </w:tc>
      </w:tr>
      <w:tr w:rsidR="00D426DF" w14:paraId="3F2969CB" w14:textId="77777777" w:rsidTr="00D426DF">
        <w:trPr>
          <w:trHeight w:val="20"/>
          <w:tblHeader/>
        </w:trPr>
        <w:tc>
          <w:tcPr>
            <w:tcW w:w="245" w:type="dxa"/>
            <w:vMerge/>
            <w:tcBorders>
              <w:top w:val="nil"/>
              <w:left w:val="single" w:sz="4" w:space="0" w:color="auto"/>
              <w:bottom w:val="nil"/>
              <w:right w:val="single" w:sz="4" w:space="0" w:color="auto"/>
            </w:tcBorders>
            <w:vAlign w:val="center"/>
          </w:tcPr>
          <w:p w14:paraId="13482100" w14:textId="77777777" w:rsidR="00D426DF" w:rsidRDefault="00D426DF" w:rsidP="00273E6E">
            <w:pPr>
              <w:jc w:val="left"/>
            </w:pPr>
          </w:p>
        </w:tc>
        <w:tc>
          <w:tcPr>
            <w:tcW w:w="1281" w:type="dxa"/>
            <w:tcBorders>
              <w:left w:val="single" w:sz="4" w:space="0" w:color="auto"/>
            </w:tcBorders>
            <w:vAlign w:val="center"/>
          </w:tcPr>
          <w:p w14:paraId="5126C2C2" w14:textId="77777777" w:rsidR="00D426DF" w:rsidRPr="00911F6B" w:rsidRDefault="00D426DF" w:rsidP="00273E6E">
            <w:pPr>
              <w:jc w:val="left"/>
              <w:rPr>
                <w:i/>
              </w:rPr>
            </w:pPr>
          </w:p>
        </w:tc>
        <w:tc>
          <w:tcPr>
            <w:tcW w:w="1417" w:type="dxa"/>
            <w:vAlign w:val="center"/>
          </w:tcPr>
          <w:p w14:paraId="570A6A70" w14:textId="77777777" w:rsidR="00D426DF" w:rsidRPr="00911F6B" w:rsidRDefault="00D426DF" w:rsidP="00273E6E">
            <w:pPr>
              <w:jc w:val="left"/>
              <w:rPr>
                <w:i/>
              </w:rPr>
            </w:pPr>
            <w:r w:rsidRPr="00911F6B">
              <w:rPr>
                <w:i/>
              </w:rPr>
              <w:t>Hours</w:t>
            </w:r>
          </w:p>
        </w:tc>
        <w:tc>
          <w:tcPr>
            <w:tcW w:w="1418" w:type="dxa"/>
            <w:vAlign w:val="center"/>
          </w:tcPr>
          <w:p w14:paraId="45A21BFC" w14:textId="77777777" w:rsidR="00D426DF" w:rsidRPr="00911F6B" w:rsidRDefault="00D426DF" w:rsidP="00273E6E">
            <w:pPr>
              <w:jc w:val="left"/>
              <w:rPr>
                <w:i/>
              </w:rPr>
            </w:pPr>
            <w:r w:rsidRPr="00911F6B">
              <w:rPr>
                <w:i/>
              </w:rPr>
              <w:t>Direction of stream</w:t>
            </w:r>
          </w:p>
          <w:p w14:paraId="77186F74" w14:textId="77777777" w:rsidR="00D426DF" w:rsidRPr="00911F6B" w:rsidRDefault="00D426DF" w:rsidP="00273E6E">
            <w:pPr>
              <w:jc w:val="left"/>
              <w:rPr>
                <w:i/>
              </w:rPr>
            </w:pPr>
            <w:r w:rsidRPr="00911F6B">
              <w:rPr>
                <w:i/>
              </w:rPr>
              <w:t>(degrees)</w:t>
            </w:r>
          </w:p>
        </w:tc>
        <w:tc>
          <w:tcPr>
            <w:tcW w:w="1984" w:type="dxa"/>
          </w:tcPr>
          <w:p w14:paraId="7F78BE55" w14:textId="77777777" w:rsidR="00D426DF" w:rsidRPr="00911F6B" w:rsidRDefault="00D426DF" w:rsidP="00273E6E">
            <w:pPr>
              <w:jc w:val="left"/>
              <w:rPr>
                <w:i/>
              </w:rPr>
            </w:pPr>
            <w:r w:rsidRPr="00911F6B">
              <w:rPr>
                <w:i/>
              </w:rPr>
              <w:t>Rates at spring tide (knots)</w:t>
            </w:r>
          </w:p>
        </w:tc>
        <w:tc>
          <w:tcPr>
            <w:tcW w:w="3181" w:type="dxa"/>
            <w:vMerge/>
            <w:vAlign w:val="center"/>
          </w:tcPr>
          <w:p w14:paraId="562AB332" w14:textId="77777777" w:rsidR="00D426DF" w:rsidRDefault="00D426DF" w:rsidP="00273E6E">
            <w:pPr>
              <w:jc w:val="left"/>
            </w:pPr>
          </w:p>
        </w:tc>
      </w:tr>
      <w:tr w:rsidR="00D426DF" w14:paraId="2EF78C6B" w14:textId="77777777" w:rsidTr="00D426DF">
        <w:trPr>
          <w:trHeight w:val="20"/>
          <w:tblHeader/>
        </w:trPr>
        <w:tc>
          <w:tcPr>
            <w:tcW w:w="245" w:type="dxa"/>
            <w:vMerge/>
            <w:tcBorders>
              <w:top w:val="nil"/>
              <w:left w:val="single" w:sz="4" w:space="0" w:color="auto"/>
              <w:bottom w:val="nil"/>
              <w:right w:val="single" w:sz="4" w:space="0" w:color="auto"/>
            </w:tcBorders>
            <w:vAlign w:val="center"/>
          </w:tcPr>
          <w:p w14:paraId="32CC686A" w14:textId="77777777" w:rsidR="00D426DF" w:rsidRDefault="00D426DF" w:rsidP="00273E6E">
            <w:pPr>
              <w:jc w:val="left"/>
            </w:pPr>
          </w:p>
        </w:tc>
        <w:tc>
          <w:tcPr>
            <w:tcW w:w="1281" w:type="dxa"/>
            <w:vMerge w:val="restart"/>
            <w:tcBorders>
              <w:left w:val="single" w:sz="4" w:space="0" w:color="auto"/>
            </w:tcBorders>
            <w:vAlign w:val="center"/>
          </w:tcPr>
          <w:p w14:paraId="66CE71EA" w14:textId="77777777" w:rsidR="00D426DF" w:rsidRPr="00911F6B" w:rsidRDefault="00D426DF" w:rsidP="00273E6E">
            <w:pPr>
              <w:jc w:val="left"/>
              <w:rPr>
                <w:i/>
              </w:rPr>
            </w:pPr>
            <w:r w:rsidRPr="00911F6B">
              <w:rPr>
                <w:i/>
              </w:rPr>
              <w:t>Before</w:t>
            </w:r>
          </w:p>
        </w:tc>
        <w:tc>
          <w:tcPr>
            <w:tcW w:w="1417" w:type="dxa"/>
            <w:vAlign w:val="center"/>
          </w:tcPr>
          <w:p w14:paraId="18F4FBD2" w14:textId="77777777" w:rsidR="00D426DF" w:rsidRPr="00911F6B" w:rsidRDefault="00D426DF" w:rsidP="00273E6E">
            <w:pPr>
              <w:jc w:val="left"/>
              <w:rPr>
                <w:i/>
              </w:rPr>
            </w:pPr>
            <w:r w:rsidRPr="00911F6B">
              <w:rPr>
                <w:i/>
              </w:rPr>
              <w:t>-6</w:t>
            </w:r>
          </w:p>
        </w:tc>
        <w:tc>
          <w:tcPr>
            <w:tcW w:w="1418" w:type="dxa"/>
            <w:vAlign w:val="center"/>
          </w:tcPr>
          <w:p w14:paraId="096D6AA7" w14:textId="77777777" w:rsidR="00D426DF" w:rsidRPr="00911F6B" w:rsidRDefault="00D426DF" w:rsidP="00273E6E">
            <w:pPr>
              <w:jc w:val="left"/>
              <w:rPr>
                <w:i/>
                <w:color w:val="006FC0"/>
              </w:rPr>
            </w:pPr>
            <w:r w:rsidRPr="00911F6B">
              <w:rPr>
                <w:i/>
                <w:color w:val="006FC0"/>
              </w:rPr>
              <w:t>xxx</w:t>
            </w:r>
          </w:p>
        </w:tc>
        <w:tc>
          <w:tcPr>
            <w:tcW w:w="1984" w:type="dxa"/>
          </w:tcPr>
          <w:p w14:paraId="45A14775" w14:textId="77777777" w:rsidR="00D426DF" w:rsidRPr="00911F6B" w:rsidRDefault="00D426DF" w:rsidP="00273E6E">
            <w:pPr>
              <w:jc w:val="left"/>
              <w:rPr>
                <w:i/>
              </w:rPr>
            </w:pPr>
            <w:r w:rsidRPr="00911F6B">
              <w:rPr>
                <w:i/>
                <w:color w:val="006FC0"/>
              </w:rPr>
              <w:t>xxx</w:t>
            </w:r>
          </w:p>
        </w:tc>
        <w:tc>
          <w:tcPr>
            <w:tcW w:w="3181" w:type="dxa"/>
            <w:vMerge/>
            <w:vAlign w:val="center"/>
          </w:tcPr>
          <w:p w14:paraId="573F3595" w14:textId="77777777" w:rsidR="00D426DF" w:rsidRDefault="00D426DF" w:rsidP="00273E6E">
            <w:pPr>
              <w:jc w:val="left"/>
            </w:pPr>
          </w:p>
        </w:tc>
      </w:tr>
      <w:tr w:rsidR="00D426DF" w14:paraId="7E8B4687" w14:textId="77777777" w:rsidTr="00D426DF">
        <w:trPr>
          <w:trHeight w:val="20"/>
          <w:tblHeader/>
        </w:trPr>
        <w:tc>
          <w:tcPr>
            <w:tcW w:w="245" w:type="dxa"/>
            <w:vMerge/>
            <w:tcBorders>
              <w:top w:val="nil"/>
              <w:left w:val="single" w:sz="4" w:space="0" w:color="auto"/>
              <w:bottom w:val="nil"/>
              <w:right w:val="single" w:sz="4" w:space="0" w:color="auto"/>
            </w:tcBorders>
            <w:vAlign w:val="center"/>
          </w:tcPr>
          <w:p w14:paraId="69D29EF0" w14:textId="77777777" w:rsidR="00D426DF" w:rsidRDefault="00D426DF" w:rsidP="00273E6E">
            <w:pPr>
              <w:jc w:val="left"/>
            </w:pPr>
          </w:p>
        </w:tc>
        <w:tc>
          <w:tcPr>
            <w:tcW w:w="1281" w:type="dxa"/>
            <w:vMerge/>
            <w:tcBorders>
              <w:left w:val="single" w:sz="4" w:space="0" w:color="auto"/>
            </w:tcBorders>
            <w:vAlign w:val="center"/>
          </w:tcPr>
          <w:p w14:paraId="5028549F" w14:textId="77777777" w:rsidR="00D426DF" w:rsidRPr="00911F6B" w:rsidRDefault="00D426DF" w:rsidP="00273E6E">
            <w:pPr>
              <w:jc w:val="left"/>
              <w:rPr>
                <w:i/>
              </w:rPr>
            </w:pPr>
          </w:p>
        </w:tc>
        <w:tc>
          <w:tcPr>
            <w:tcW w:w="1417" w:type="dxa"/>
            <w:vAlign w:val="center"/>
          </w:tcPr>
          <w:p w14:paraId="36434622" w14:textId="77777777" w:rsidR="00D426DF" w:rsidRPr="00911F6B" w:rsidRDefault="00D426DF" w:rsidP="00273E6E">
            <w:pPr>
              <w:jc w:val="left"/>
              <w:rPr>
                <w:i/>
              </w:rPr>
            </w:pPr>
            <w:r w:rsidRPr="00911F6B">
              <w:rPr>
                <w:i/>
              </w:rPr>
              <w:t>-5</w:t>
            </w:r>
          </w:p>
        </w:tc>
        <w:tc>
          <w:tcPr>
            <w:tcW w:w="1418" w:type="dxa"/>
            <w:vAlign w:val="center"/>
          </w:tcPr>
          <w:p w14:paraId="4DE64F2E" w14:textId="77777777" w:rsidR="00D426DF" w:rsidRPr="00911F6B" w:rsidRDefault="00D426DF" w:rsidP="00273E6E">
            <w:pPr>
              <w:jc w:val="left"/>
              <w:rPr>
                <w:i/>
              </w:rPr>
            </w:pPr>
            <w:r w:rsidRPr="00911F6B">
              <w:rPr>
                <w:i/>
                <w:color w:val="006FC0"/>
              </w:rPr>
              <w:t>xxx</w:t>
            </w:r>
          </w:p>
        </w:tc>
        <w:tc>
          <w:tcPr>
            <w:tcW w:w="1984" w:type="dxa"/>
          </w:tcPr>
          <w:p w14:paraId="177886D5" w14:textId="77777777" w:rsidR="00D426DF" w:rsidRPr="00911F6B" w:rsidRDefault="00D426DF" w:rsidP="00273E6E">
            <w:pPr>
              <w:jc w:val="left"/>
              <w:rPr>
                <w:i/>
              </w:rPr>
            </w:pPr>
            <w:r w:rsidRPr="00911F6B">
              <w:rPr>
                <w:i/>
                <w:color w:val="006FC0"/>
              </w:rPr>
              <w:t>xxx</w:t>
            </w:r>
          </w:p>
        </w:tc>
        <w:tc>
          <w:tcPr>
            <w:tcW w:w="3181" w:type="dxa"/>
            <w:vMerge/>
            <w:vAlign w:val="center"/>
          </w:tcPr>
          <w:p w14:paraId="05D95B2B" w14:textId="77777777" w:rsidR="00D426DF" w:rsidRDefault="00D426DF" w:rsidP="00273E6E">
            <w:pPr>
              <w:jc w:val="left"/>
            </w:pPr>
          </w:p>
        </w:tc>
      </w:tr>
      <w:tr w:rsidR="00D426DF" w14:paraId="5EFF558A" w14:textId="77777777" w:rsidTr="00D426DF">
        <w:trPr>
          <w:trHeight w:val="20"/>
          <w:tblHeader/>
        </w:trPr>
        <w:tc>
          <w:tcPr>
            <w:tcW w:w="245" w:type="dxa"/>
            <w:vMerge/>
            <w:tcBorders>
              <w:top w:val="nil"/>
              <w:left w:val="single" w:sz="4" w:space="0" w:color="auto"/>
              <w:bottom w:val="nil"/>
              <w:right w:val="single" w:sz="4" w:space="0" w:color="auto"/>
            </w:tcBorders>
            <w:vAlign w:val="center"/>
          </w:tcPr>
          <w:p w14:paraId="401D94F1" w14:textId="77777777" w:rsidR="00D426DF" w:rsidRDefault="00D426DF" w:rsidP="00273E6E">
            <w:pPr>
              <w:jc w:val="left"/>
            </w:pPr>
          </w:p>
        </w:tc>
        <w:tc>
          <w:tcPr>
            <w:tcW w:w="1281" w:type="dxa"/>
            <w:vMerge/>
            <w:tcBorders>
              <w:left w:val="single" w:sz="4" w:space="0" w:color="auto"/>
            </w:tcBorders>
            <w:vAlign w:val="center"/>
          </w:tcPr>
          <w:p w14:paraId="49E7AA9B" w14:textId="77777777" w:rsidR="00D426DF" w:rsidRPr="00911F6B" w:rsidRDefault="00D426DF" w:rsidP="00273E6E">
            <w:pPr>
              <w:jc w:val="left"/>
              <w:rPr>
                <w:i/>
              </w:rPr>
            </w:pPr>
          </w:p>
        </w:tc>
        <w:tc>
          <w:tcPr>
            <w:tcW w:w="1417" w:type="dxa"/>
            <w:vAlign w:val="center"/>
          </w:tcPr>
          <w:p w14:paraId="5788D9F8" w14:textId="77777777" w:rsidR="00D426DF" w:rsidRPr="00911F6B" w:rsidRDefault="00D426DF" w:rsidP="00273E6E">
            <w:pPr>
              <w:jc w:val="left"/>
              <w:rPr>
                <w:i/>
              </w:rPr>
            </w:pPr>
            <w:r w:rsidRPr="00911F6B">
              <w:rPr>
                <w:i/>
              </w:rPr>
              <w:t>-4</w:t>
            </w:r>
          </w:p>
        </w:tc>
        <w:tc>
          <w:tcPr>
            <w:tcW w:w="1418" w:type="dxa"/>
            <w:vAlign w:val="center"/>
          </w:tcPr>
          <w:p w14:paraId="381EDAE2" w14:textId="77777777" w:rsidR="00D426DF" w:rsidRPr="00911F6B" w:rsidRDefault="00D426DF" w:rsidP="00273E6E">
            <w:pPr>
              <w:jc w:val="left"/>
              <w:rPr>
                <w:i/>
              </w:rPr>
            </w:pPr>
            <w:r w:rsidRPr="00911F6B">
              <w:rPr>
                <w:i/>
                <w:color w:val="006FC0"/>
              </w:rPr>
              <w:t>xxx</w:t>
            </w:r>
          </w:p>
        </w:tc>
        <w:tc>
          <w:tcPr>
            <w:tcW w:w="1984" w:type="dxa"/>
          </w:tcPr>
          <w:p w14:paraId="12BFD723" w14:textId="77777777" w:rsidR="00D426DF" w:rsidRPr="00911F6B" w:rsidRDefault="00D426DF" w:rsidP="00273E6E">
            <w:pPr>
              <w:jc w:val="left"/>
              <w:rPr>
                <w:i/>
              </w:rPr>
            </w:pPr>
            <w:r w:rsidRPr="00911F6B">
              <w:rPr>
                <w:i/>
                <w:color w:val="006FC0"/>
              </w:rPr>
              <w:t>xxx</w:t>
            </w:r>
          </w:p>
        </w:tc>
        <w:tc>
          <w:tcPr>
            <w:tcW w:w="3181" w:type="dxa"/>
            <w:vMerge/>
            <w:vAlign w:val="center"/>
          </w:tcPr>
          <w:p w14:paraId="64AD14AE" w14:textId="77777777" w:rsidR="00D426DF" w:rsidRDefault="00D426DF" w:rsidP="00273E6E">
            <w:pPr>
              <w:jc w:val="left"/>
            </w:pPr>
          </w:p>
        </w:tc>
      </w:tr>
      <w:tr w:rsidR="00D426DF" w14:paraId="4EA07C3A" w14:textId="77777777" w:rsidTr="00D426DF">
        <w:trPr>
          <w:trHeight w:val="20"/>
          <w:tblHeader/>
        </w:trPr>
        <w:tc>
          <w:tcPr>
            <w:tcW w:w="245" w:type="dxa"/>
            <w:vMerge/>
            <w:tcBorders>
              <w:top w:val="nil"/>
              <w:left w:val="single" w:sz="4" w:space="0" w:color="auto"/>
              <w:bottom w:val="nil"/>
              <w:right w:val="single" w:sz="4" w:space="0" w:color="auto"/>
            </w:tcBorders>
            <w:vAlign w:val="center"/>
          </w:tcPr>
          <w:p w14:paraId="0481726B" w14:textId="77777777" w:rsidR="00D426DF" w:rsidRDefault="00D426DF" w:rsidP="00273E6E">
            <w:pPr>
              <w:jc w:val="left"/>
            </w:pPr>
          </w:p>
        </w:tc>
        <w:tc>
          <w:tcPr>
            <w:tcW w:w="1281" w:type="dxa"/>
            <w:vMerge/>
            <w:tcBorders>
              <w:left w:val="single" w:sz="4" w:space="0" w:color="auto"/>
            </w:tcBorders>
            <w:vAlign w:val="center"/>
          </w:tcPr>
          <w:p w14:paraId="750F19D5" w14:textId="77777777" w:rsidR="00D426DF" w:rsidRPr="00911F6B" w:rsidRDefault="00D426DF" w:rsidP="00273E6E">
            <w:pPr>
              <w:jc w:val="left"/>
              <w:rPr>
                <w:i/>
              </w:rPr>
            </w:pPr>
          </w:p>
        </w:tc>
        <w:tc>
          <w:tcPr>
            <w:tcW w:w="1417" w:type="dxa"/>
            <w:vAlign w:val="center"/>
          </w:tcPr>
          <w:p w14:paraId="5F5EEB9A" w14:textId="77777777" w:rsidR="00D426DF" w:rsidRPr="00911F6B" w:rsidRDefault="00D426DF" w:rsidP="00273E6E">
            <w:pPr>
              <w:jc w:val="left"/>
              <w:rPr>
                <w:i/>
              </w:rPr>
            </w:pPr>
            <w:r w:rsidRPr="00911F6B">
              <w:rPr>
                <w:i/>
              </w:rPr>
              <w:t>-3</w:t>
            </w:r>
          </w:p>
        </w:tc>
        <w:tc>
          <w:tcPr>
            <w:tcW w:w="1418" w:type="dxa"/>
            <w:vAlign w:val="center"/>
          </w:tcPr>
          <w:p w14:paraId="57814A16" w14:textId="77777777" w:rsidR="00D426DF" w:rsidRPr="00911F6B" w:rsidRDefault="00D426DF" w:rsidP="00273E6E">
            <w:pPr>
              <w:jc w:val="left"/>
              <w:rPr>
                <w:i/>
              </w:rPr>
            </w:pPr>
            <w:r w:rsidRPr="00911F6B">
              <w:rPr>
                <w:i/>
                <w:color w:val="006FC0"/>
              </w:rPr>
              <w:t>xxx</w:t>
            </w:r>
          </w:p>
        </w:tc>
        <w:tc>
          <w:tcPr>
            <w:tcW w:w="1984" w:type="dxa"/>
          </w:tcPr>
          <w:p w14:paraId="1604115A" w14:textId="77777777" w:rsidR="00D426DF" w:rsidRPr="00911F6B" w:rsidRDefault="00D426DF" w:rsidP="00273E6E">
            <w:pPr>
              <w:jc w:val="left"/>
              <w:rPr>
                <w:i/>
              </w:rPr>
            </w:pPr>
            <w:r w:rsidRPr="00911F6B">
              <w:rPr>
                <w:i/>
                <w:color w:val="006FC0"/>
              </w:rPr>
              <w:t>xxx</w:t>
            </w:r>
          </w:p>
        </w:tc>
        <w:tc>
          <w:tcPr>
            <w:tcW w:w="3181" w:type="dxa"/>
            <w:vMerge/>
            <w:vAlign w:val="center"/>
          </w:tcPr>
          <w:p w14:paraId="351A57A1" w14:textId="77777777" w:rsidR="00D426DF" w:rsidRDefault="00D426DF" w:rsidP="00273E6E">
            <w:pPr>
              <w:jc w:val="left"/>
            </w:pPr>
          </w:p>
        </w:tc>
      </w:tr>
      <w:tr w:rsidR="00D426DF" w14:paraId="4CF29EAA" w14:textId="77777777" w:rsidTr="00D426DF">
        <w:trPr>
          <w:trHeight w:val="20"/>
          <w:tblHeader/>
        </w:trPr>
        <w:tc>
          <w:tcPr>
            <w:tcW w:w="245" w:type="dxa"/>
            <w:vMerge/>
            <w:tcBorders>
              <w:top w:val="nil"/>
              <w:left w:val="single" w:sz="4" w:space="0" w:color="auto"/>
              <w:bottom w:val="nil"/>
              <w:right w:val="single" w:sz="4" w:space="0" w:color="auto"/>
            </w:tcBorders>
            <w:vAlign w:val="center"/>
          </w:tcPr>
          <w:p w14:paraId="7DCA9482" w14:textId="77777777" w:rsidR="00D426DF" w:rsidRDefault="00D426DF" w:rsidP="00273E6E">
            <w:pPr>
              <w:jc w:val="left"/>
            </w:pPr>
          </w:p>
        </w:tc>
        <w:tc>
          <w:tcPr>
            <w:tcW w:w="1281" w:type="dxa"/>
            <w:vMerge/>
            <w:tcBorders>
              <w:left w:val="single" w:sz="4" w:space="0" w:color="auto"/>
            </w:tcBorders>
            <w:vAlign w:val="center"/>
          </w:tcPr>
          <w:p w14:paraId="5FB03E74" w14:textId="77777777" w:rsidR="00D426DF" w:rsidRPr="00911F6B" w:rsidRDefault="00D426DF" w:rsidP="00273E6E">
            <w:pPr>
              <w:jc w:val="left"/>
              <w:rPr>
                <w:i/>
              </w:rPr>
            </w:pPr>
          </w:p>
        </w:tc>
        <w:tc>
          <w:tcPr>
            <w:tcW w:w="1417" w:type="dxa"/>
            <w:vAlign w:val="center"/>
          </w:tcPr>
          <w:p w14:paraId="0758D278" w14:textId="77777777" w:rsidR="00D426DF" w:rsidRPr="00911F6B" w:rsidRDefault="00D426DF" w:rsidP="00273E6E">
            <w:pPr>
              <w:jc w:val="left"/>
              <w:rPr>
                <w:i/>
              </w:rPr>
            </w:pPr>
            <w:r w:rsidRPr="00911F6B">
              <w:rPr>
                <w:i/>
              </w:rPr>
              <w:t>-2</w:t>
            </w:r>
          </w:p>
        </w:tc>
        <w:tc>
          <w:tcPr>
            <w:tcW w:w="1418" w:type="dxa"/>
            <w:vAlign w:val="center"/>
          </w:tcPr>
          <w:p w14:paraId="758EEF67" w14:textId="77777777" w:rsidR="00D426DF" w:rsidRPr="00911F6B" w:rsidRDefault="00D426DF" w:rsidP="00273E6E">
            <w:pPr>
              <w:jc w:val="left"/>
              <w:rPr>
                <w:i/>
              </w:rPr>
            </w:pPr>
            <w:r w:rsidRPr="00911F6B">
              <w:rPr>
                <w:i/>
                <w:color w:val="006FC0"/>
              </w:rPr>
              <w:t>xxx</w:t>
            </w:r>
          </w:p>
        </w:tc>
        <w:tc>
          <w:tcPr>
            <w:tcW w:w="1984" w:type="dxa"/>
          </w:tcPr>
          <w:p w14:paraId="078329E6" w14:textId="77777777" w:rsidR="00D426DF" w:rsidRPr="00911F6B" w:rsidRDefault="00D426DF" w:rsidP="00273E6E">
            <w:pPr>
              <w:jc w:val="left"/>
              <w:rPr>
                <w:i/>
              </w:rPr>
            </w:pPr>
            <w:r w:rsidRPr="00911F6B">
              <w:rPr>
                <w:i/>
                <w:color w:val="006FC0"/>
              </w:rPr>
              <w:t>xxx</w:t>
            </w:r>
          </w:p>
        </w:tc>
        <w:tc>
          <w:tcPr>
            <w:tcW w:w="3181" w:type="dxa"/>
            <w:vMerge/>
            <w:vAlign w:val="center"/>
          </w:tcPr>
          <w:p w14:paraId="4DEB0A2F" w14:textId="77777777" w:rsidR="00D426DF" w:rsidRDefault="00D426DF" w:rsidP="00273E6E">
            <w:pPr>
              <w:jc w:val="left"/>
            </w:pPr>
          </w:p>
        </w:tc>
      </w:tr>
      <w:tr w:rsidR="00D426DF" w14:paraId="62E3752B" w14:textId="77777777" w:rsidTr="00D426DF">
        <w:trPr>
          <w:trHeight w:val="20"/>
          <w:tblHeader/>
        </w:trPr>
        <w:tc>
          <w:tcPr>
            <w:tcW w:w="245" w:type="dxa"/>
            <w:vMerge/>
            <w:tcBorders>
              <w:top w:val="nil"/>
              <w:left w:val="single" w:sz="4" w:space="0" w:color="auto"/>
              <w:bottom w:val="nil"/>
              <w:right w:val="single" w:sz="4" w:space="0" w:color="auto"/>
            </w:tcBorders>
            <w:vAlign w:val="center"/>
          </w:tcPr>
          <w:p w14:paraId="12BDC7B0" w14:textId="77777777" w:rsidR="00D426DF" w:rsidRDefault="00D426DF" w:rsidP="00273E6E">
            <w:pPr>
              <w:jc w:val="left"/>
            </w:pPr>
          </w:p>
        </w:tc>
        <w:tc>
          <w:tcPr>
            <w:tcW w:w="1281" w:type="dxa"/>
            <w:vMerge/>
            <w:tcBorders>
              <w:left w:val="single" w:sz="4" w:space="0" w:color="auto"/>
            </w:tcBorders>
            <w:vAlign w:val="center"/>
          </w:tcPr>
          <w:p w14:paraId="15A25BF2" w14:textId="77777777" w:rsidR="00D426DF" w:rsidRPr="00911F6B" w:rsidRDefault="00D426DF" w:rsidP="00273E6E">
            <w:pPr>
              <w:jc w:val="left"/>
              <w:rPr>
                <w:i/>
              </w:rPr>
            </w:pPr>
          </w:p>
        </w:tc>
        <w:tc>
          <w:tcPr>
            <w:tcW w:w="1417" w:type="dxa"/>
            <w:vAlign w:val="center"/>
          </w:tcPr>
          <w:p w14:paraId="10ADFE73" w14:textId="77777777" w:rsidR="00D426DF" w:rsidRPr="00911F6B" w:rsidRDefault="00D426DF" w:rsidP="00273E6E">
            <w:pPr>
              <w:jc w:val="left"/>
              <w:rPr>
                <w:i/>
              </w:rPr>
            </w:pPr>
            <w:r w:rsidRPr="00911F6B">
              <w:rPr>
                <w:i/>
              </w:rPr>
              <w:t>-1</w:t>
            </w:r>
          </w:p>
        </w:tc>
        <w:tc>
          <w:tcPr>
            <w:tcW w:w="1418" w:type="dxa"/>
            <w:vAlign w:val="center"/>
          </w:tcPr>
          <w:p w14:paraId="7E0749B4" w14:textId="77777777" w:rsidR="00D426DF" w:rsidRPr="00911F6B" w:rsidRDefault="00D426DF" w:rsidP="00273E6E">
            <w:pPr>
              <w:jc w:val="left"/>
              <w:rPr>
                <w:i/>
              </w:rPr>
            </w:pPr>
            <w:r w:rsidRPr="00911F6B">
              <w:rPr>
                <w:i/>
                <w:color w:val="006FC0"/>
              </w:rPr>
              <w:t>xxx</w:t>
            </w:r>
          </w:p>
        </w:tc>
        <w:tc>
          <w:tcPr>
            <w:tcW w:w="1984" w:type="dxa"/>
          </w:tcPr>
          <w:p w14:paraId="78A38CFA" w14:textId="77777777" w:rsidR="00D426DF" w:rsidRPr="00911F6B" w:rsidRDefault="00D426DF" w:rsidP="00273E6E">
            <w:pPr>
              <w:jc w:val="left"/>
              <w:rPr>
                <w:i/>
              </w:rPr>
            </w:pPr>
            <w:r w:rsidRPr="00911F6B">
              <w:rPr>
                <w:i/>
                <w:color w:val="006FC0"/>
              </w:rPr>
              <w:t>xxx</w:t>
            </w:r>
          </w:p>
        </w:tc>
        <w:tc>
          <w:tcPr>
            <w:tcW w:w="3181" w:type="dxa"/>
            <w:vMerge/>
            <w:vAlign w:val="center"/>
          </w:tcPr>
          <w:p w14:paraId="35644623" w14:textId="77777777" w:rsidR="00D426DF" w:rsidRDefault="00D426DF" w:rsidP="00273E6E">
            <w:pPr>
              <w:jc w:val="left"/>
            </w:pPr>
          </w:p>
        </w:tc>
      </w:tr>
      <w:tr w:rsidR="00D426DF" w14:paraId="2BEB52E5" w14:textId="77777777" w:rsidTr="00E86E85">
        <w:trPr>
          <w:trHeight w:val="20"/>
          <w:tblHeader/>
        </w:trPr>
        <w:tc>
          <w:tcPr>
            <w:tcW w:w="245" w:type="dxa"/>
            <w:vMerge/>
            <w:tcBorders>
              <w:top w:val="nil"/>
              <w:left w:val="single" w:sz="4" w:space="0" w:color="auto"/>
              <w:bottom w:val="nil"/>
              <w:right w:val="single" w:sz="4" w:space="0" w:color="auto"/>
            </w:tcBorders>
            <w:vAlign w:val="center"/>
          </w:tcPr>
          <w:p w14:paraId="4B12E543" w14:textId="77777777" w:rsidR="00D426DF" w:rsidRDefault="00D426DF" w:rsidP="00273E6E">
            <w:pPr>
              <w:jc w:val="left"/>
            </w:pPr>
          </w:p>
        </w:tc>
        <w:tc>
          <w:tcPr>
            <w:tcW w:w="1281" w:type="dxa"/>
            <w:tcBorders>
              <w:left w:val="single" w:sz="4" w:space="0" w:color="auto"/>
              <w:bottom w:val="single" w:sz="4" w:space="0" w:color="auto"/>
            </w:tcBorders>
            <w:vAlign w:val="center"/>
          </w:tcPr>
          <w:p w14:paraId="2EF211BC" w14:textId="77777777" w:rsidR="00D426DF" w:rsidRPr="00911F6B" w:rsidRDefault="00D426DF" w:rsidP="00273E6E">
            <w:pPr>
              <w:jc w:val="left"/>
              <w:rPr>
                <w:i/>
                <w:color w:val="006FC0"/>
              </w:rPr>
            </w:pPr>
            <w:r w:rsidRPr="00911F6B">
              <w:rPr>
                <w:i/>
                <w:color w:val="006FC0"/>
              </w:rPr>
              <w:t>HW/LW</w:t>
            </w:r>
          </w:p>
        </w:tc>
        <w:tc>
          <w:tcPr>
            <w:tcW w:w="1417" w:type="dxa"/>
            <w:tcBorders>
              <w:bottom w:val="single" w:sz="4" w:space="0" w:color="auto"/>
            </w:tcBorders>
            <w:vAlign w:val="center"/>
          </w:tcPr>
          <w:p w14:paraId="179F1D56" w14:textId="77777777" w:rsidR="00D426DF" w:rsidRPr="00911F6B" w:rsidRDefault="00D426DF" w:rsidP="00273E6E">
            <w:pPr>
              <w:jc w:val="left"/>
              <w:rPr>
                <w:i/>
              </w:rPr>
            </w:pPr>
            <w:r w:rsidRPr="00911F6B">
              <w:rPr>
                <w:i/>
              </w:rPr>
              <w:t>0</w:t>
            </w:r>
          </w:p>
        </w:tc>
        <w:tc>
          <w:tcPr>
            <w:tcW w:w="1418" w:type="dxa"/>
            <w:tcBorders>
              <w:bottom w:val="single" w:sz="4" w:space="0" w:color="auto"/>
            </w:tcBorders>
            <w:vAlign w:val="center"/>
          </w:tcPr>
          <w:p w14:paraId="4E351D05" w14:textId="77777777" w:rsidR="00D426DF" w:rsidRPr="00911F6B" w:rsidRDefault="00D426DF" w:rsidP="00273E6E">
            <w:pPr>
              <w:jc w:val="left"/>
              <w:rPr>
                <w:i/>
              </w:rPr>
            </w:pPr>
            <w:r w:rsidRPr="00911F6B">
              <w:rPr>
                <w:i/>
                <w:color w:val="006FC0"/>
              </w:rPr>
              <w:t>xxx</w:t>
            </w:r>
          </w:p>
        </w:tc>
        <w:tc>
          <w:tcPr>
            <w:tcW w:w="1984" w:type="dxa"/>
            <w:tcBorders>
              <w:bottom w:val="single" w:sz="4" w:space="0" w:color="auto"/>
            </w:tcBorders>
          </w:tcPr>
          <w:p w14:paraId="66A72C2B" w14:textId="77777777" w:rsidR="00D426DF" w:rsidRPr="00911F6B" w:rsidRDefault="00D426DF" w:rsidP="00273E6E">
            <w:pPr>
              <w:jc w:val="left"/>
              <w:rPr>
                <w:i/>
              </w:rPr>
            </w:pPr>
            <w:r w:rsidRPr="00911F6B">
              <w:rPr>
                <w:i/>
                <w:color w:val="006FC0"/>
              </w:rPr>
              <w:t>xxx</w:t>
            </w:r>
          </w:p>
        </w:tc>
        <w:tc>
          <w:tcPr>
            <w:tcW w:w="3181" w:type="dxa"/>
            <w:vMerge/>
            <w:vAlign w:val="center"/>
          </w:tcPr>
          <w:p w14:paraId="36566848" w14:textId="77777777" w:rsidR="00D426DF" w:rsidRDefault="00D426DF" w:rsidP="00273E6E">
            <w:pPr>
              <w:jc w:val="left"/>
            </w:pPr>
          </w:p>
        </w:tc>
      </w:tr>
      <w:tr w:rsidR="00D426DF" w14:paraId="44D4FFB1" w14:textId="77777777" w:rsidTr="00D426DF">
        <w:trPr>
          <w:trHeight w:val="20"/>
          <w:tblHeader/>
        </w:trPr>
        <w:tc>
          <w:tcPr>
            <w:tcW w:w="245" w:type="dxa"/>
            <w:vMerge/>
            <w:tcBorders>
              <w:top w:val="nil"/>
              <w:left w:val="single" w:sz="4" w:space="0" w:color="auto"/>
              <w:bottom w:val="nil"/>
              <w:right w:val="single" w:sz="4" w:space="0" w:color="auto"/>
            </w:tcBorders>
            <w:vAlign w:val="center"/>
          </w:tcPr>
          <w:p w14:paraId="7DD7F2A1" w14:textId="77777777" w:rsidR="00D426DF" w:rsidRDefault="00D426DF" w:rsidP="00273E6E">
            <w:pPr>
              <w:jc w:val="left"/>
            </w:pPr>
          </w:p>
        </w:tc>
        <w:tc>
          <w:tcPr>
            <w:tcW w:w="1281" w:type="dxa"/>
            <w:vMerge w:val="restart"/>
            <w:tcBorders>
              <w:left w:val="single" w:sz="4" w:space="0" w:color="auto"/>
            </w:tcBorders>
            <w:vAlign w:val="center"/>
          </w:tcPr>
          <w:p w14:paraId="608409B7" w14:textId="77777777" w:rsidR="00D426DF" w:rsidRPr="00911F6B" w:rsidRDefault="00D426DF" w:rsidP="00273E6E">
            <w:pPr>
              <w:jc w:val="left"/>
              <w:rPr>
                <w:i/>
              </w:rPr>
            </w:pPr>
            <w:r w:rsidRPr="00911F6B">
              <w:rPr>
                <w:i/>
              </w:rPr>
              <w:t>After</w:t>
            </w:r>
          </w:p>
        </w:tc>
        <w:tc>
          <w:tcPr>
            <w:tcW w:w="1417" w:type="dxa"/>
            <w:vAlign w:val="center"/>
          </w:tcPr>
          <w:p w14:paraId="44759BCE" w14:textId="77777777" w:rsidR="00D426DF" w:rsidRPr="00911F6B" w:rsidRDefault="00D426DF" w:rsidP="00273E6E">
            <w:pPr>
              <w:jc w:val="left"/>
              <w:rPr>
                <w:i/>
              </w:rPr>
            </w:pPr>
            <w:r w:rsidRPr="00911F6B">
              <w:rPr>
                <w:i/>
              </w:rPr>
              <w:t>+1</w:t>
            </w:r>
          </w:p>
        </w:tc>
        <w:tc>
          <w:tcPr>
            <w:tcW w:w="1418" w:type="dxa"/>
            <w:vAlign w:val="center"/>
          </w:tcPr>
          <w:p w14:paraId="6EE6FE02" w14:textId="77777777" w:rsidR="00D426DF" w:rsidRPr="00911F6B" w:rsidRDefault="00D426DF" w:rsidP="00273E6E">
            <w:pPr>
              <w:jc w:val="left"/>
              <w:rPr>
                <w:i/>
              </w:rPr>
            </w:pPr>
            <w:r w:rsidRPr="00911F6B">
              <w:rPr>
                <w:i/>
                <w:color w:val="006FC0"/>
              </w:rPr>
              <w:t>xxx</w:t>
            </w:r>
          </w:p>
        </w:tc>
        <w:tc>
          <w:tcPr>
            <w:tcW w:w="1984" w:type="dxa"/>
          </w:tcPr>
          <w:p w14:paraId="2EAB7A34" w14:textId="77777777" w:rsidR="00D426DF" w:rsidRPr="00911F6B" w:rsidRDefault="00D426DF" w:rsidP="00273E6E">
            <w:pPr>
              <w:jc w:val="left"/>
              <w:rPr>
                <w:i/>
              </w:rPr>
            </w:pPr>
            <w:r w:rsidRPr="00911F6B">
              <w:rPr>
                <w:i/>
                <w:color w:val="006FC0"/>
              </w:rPr>
              <w:t>xxx</w:t>
            </w:r>
          </w:p>
        </w:tc>
        <w:tc>
          <w:tcPr>
            <w:tcW w:w="3181" w:type="dxa"/>
            <w:vMerge/>
            <w:vAlign w:val="center"/>
          </w:tcPr>
          <w:p w14:paraId="037BF0E4" w14:textId="77777777" w:rsidR="00D426DF" w:rsidRDefault="00D426DF" w:rsidP="00273E6E">
            <w:pPr>
              <w:jc w:val="left"/>
            </w:pPr>
          </w:p>
        </w:tc>
      </w:tr>
      <w:tr w:rsidR="00D426DF" w14:paraId="36E3B3F3" w14:textId="77777777" w:rsidTr="00D426DF">
        <w:trPr>
          <w:trHeight w:val="20"/>
          <w:tblHeader/>
        </w:trPr>
        <w:tc>
          <w:tcPr>
            <w:tcW w:w="245" w:type="dxa"/>
            <w:vMerge/>
            <w:tcBorders>
              <w:top w:val="nil"/>
              <w:left w:val="single" w:sz="4" w:space="0" w:color="auto"/>
              <w:bottom w:val="nil"/>
              <w:right w:val="single" w:sz="4" w:space="0" w:color="auto"/>
            </w:tcBorders>
            <w:vAlign w:val="center"/>
          </w:tcPr>
          <w:p w14:paraId="3A62113A" w14:textId="77777777" w:rsidR="00D426DF" w:rsidRDefault="00D426DF" w:rsidP="00273E6E">
            <w:pPr>
              <w:jc w:val="left"/>
            </w:pPr>
          </w:p>
        </w:tc>
        <w:tc>
          <w:tcPr>
            <w:tcW w:w="1281" w:type="dxa"/>
            <w:vMerge/>
            <w:tcBorders>
              <w:left w:val="single" w:sz="4" w:space="0" w:color="auto"/>
            </w:tcBorders>
            <w:vAlign w:val="center"/>
          </w:tcPr>
          <w:p w14:paraId="5F3BB56F" w14:textId="77777777" w:rsidR="00D426DF" w:rsidRPr="00911F6B" w:rsidRDefault="00D426DF" w:rsidP="00273E6E">
            <w:pPr>
              <w:jc w:val="left"/>
              <w:rPr>
                <w:i/>
              </w:rPr>
            </w:pPr>
          </w:p>
        </w:tc>
        <w:tc>
          <w:tcPr>
            <w:tcW w:w="1417" w:type="dxa"/>
            <w:vAlign w:val="center"/>
          </w:tcPr>
          <w:p w14:paraId="10AC5B96" w14:textId="77777777" w:rsidR="00D426DF" w:rsidRPr="00911F6B" w:rsidRDefault="00D426DF" w:rsidP="00273E6E">
            <w:pPr>
              <w:jc w:val="left"/>
              <w:rPr>
                <w:i/>
              </w:rPr>
            </w:pPr>
            <w:r w:rsidRPr="00911F6B">
              <w:rPr>
                <w:i/>
              </w:rPr>
              <w:t>+2</w:t>
            </w:r>
          </w:p>
        </w:tc>
        <w:tc>
          <w:tcPr>
            <w:tcW w:w="1418" w:type="dxa"/>
            <w:vAlign w:val="center"/>
          </w:tcPr>
          <w:p w14:paraId="3F42516C" w14:textId="77777777" w:rsidR="00D426DF" w:rsidRPr="00911F6B" w:rsidRDefault="00D426DF" w:rsidP="00273E6E">
            <w:pPr>
              <w:jc w:val="left"/>
              <w:rPr>
                <w:i/>
              </w:rPr>
            </w:pPr>
            <w:r w:rsidRPr="00911F6B">
              <w:rPr>
                <w:i/>
                <w:color w:val="006FC0"/>
              </w:rPr>
              <w:t>xxx</w:t>
            </w:r>
          </w:p>
        </w:tc>
        <w:tc>
          <w:tcPr>
            <w:tcW w:w="1984" w:type="dxa"/>
          </w:tcPr>
          <w:p w14:paraId="6E3A8475" w14:textId="77777777" w:rsidR="00D426DF" w:rsidRPr="00911F6B" w:rsidRDefault="00D426DF" w:rsidP="00273E6E">
            <w:pPr>
              <w:jc w:val="left"/>
              <w:rPr>
                <w:i/>
              </w:rPr>
            </w:pPr>
            <w:r w:rsidRPr="00911F6B">
              <w:rPr>
                <w:i/>
                <w:color w:val="006FC0"/>
              </w:rPr>
              <w:t>xxx</w:t>
            </w:r>
          </w:p>
        </w:tc>
        <w:tc>
          <w:tcPr>
            <w:tcW w:w="3181" w:type="dxa"/>
            <w:vMerge/>
            <w:vAlign w:val="center"/>
          </w:tcPr>
          <w:p w14:paraId="55F86FBE" w14:textId="77777777" w:rsidR="00D426DF" w:rsidRDefault="00D426DF" w:rsidP="00273E6E">
            <w:pPr>
              <w:jc w:val="left"/>
            </w:pPr>
          </w:p>
        </w:tc>
      </w:tr>
      <w:tr w:rsidR="00D426DF" w14:paraId="0DCEF915" w14:textId="77777777" w:rsidTr="00D426DF">
        <w:trPr>
          <w:trHeight w:val="20"/>
          <w:tblHeader/>
        </w:trPr>
        <w:tc>
          <w:tcPr>
            <w:tcW w:w="245" w:type="dxa"/>
            <w:vMerge/>
            <w:tcBorders>
              <w:top w:val="nil"/>
              <w:left w:val="single" w:sz="4" w:space="0" w:color="auto"/>
              <w:bottom w:val="nil"/>
              <w:right w:val="single" w:sz="4" w:space="0" w:color="auto"/>
            </w:tcBorders>
            <w:vAlign w:val="center"/>
          </w:tcPr>
          <w:p w14:paraId="587B48A4" w14:textId="77777777" w:rsidR="00D426DF" w:rsidRDefault="00D426DF" w:rsidP="00273E6E">
            <w:pPr>
              <w:jc w:val="left"/>
            </w:pPr>
          </w:p>
        </w:tc>
        <w:tc>
          <w:tcPr>
            <w:tcW w:w="1281" w:type="dxa"/>
            <w:vMerge/>
            <w:tcBorders>
              <w:left w:val="single" w:sz="4" w:space="0" w:color="auto"/>
            </w:tcBorders>
            <w:vAlign w:val="center"/>
          </w:tcPr>
          <w:p w14:paraId="0C9EB3D7" w14:textId="77777777" w:rsidR="00D426DF" w:rsidRPr="00911F6B" w:rsidRDefault="00D426DF" w:rsidP="00273E6E">
            <w:pPr>
              <w:jc w:val="left"/>
              <w:rPr>
                <w:i/>
              </w:rPr>
            </w:pPr>
          </w:p>
        </w:tc>
        <w:tc>
          <w:tcPr>
            <w:tcW w:w="1417" w:type="dxa"/>
            <w:vAlign w:val="center"/>
          </w:tcPr>
          <w:p w14:paraId="3F660709" w14:textId="77777777" w:rsidR="00D426DF" w:rsidRPr="00911F6B" w:rsidRDefault="00D426DF" w:rsidP="00273E6E">
            <w:pPr>
              <w:jc w:val="left"/>
              <w:rPr>
                <w:i/>
              </w:rPr>
            </w:pPr>
            <w:r w:rsidRPr="00911F6B">
              <w:rPr>
                <w:i/>
              </w:rPr>
              <w:t>+3</w:t>
            </w:r>
          </w:p>
        </w:tc>
        <w:tc>
          <w:tcPr>
            <w:tcW w:w="1418" w:type="dxa"/>
            <w:vAlign w:val="center"/>
          </w:tcPr>
          <w:p w14:paraId="4828CC7F" w14:textId="77777777" w:rsidR="00D426DF" w:rsidRPr="00911F6B" w:rsidRDefault="00D426DF" w:rsidP="00273E6E">
            <w:pPr>
              <w:jc w:val="left"/>
              <w:rPr>
                <w:i/>
              </w:rPr>
            </w:pPr>
            <w:r w:rsidRPr="00911F6B">
              <w:rPr>
                <w:i/>
                <w:color w:val="006FC0"/>
              </w:rPr>
              <w:t>xxx</w:t>
            </w:r>
          </w:p>
        </w:tc>
        <w:tc>
          <w:tcPr>
            <w:tcW w:w="1984" w:type="dxa"/>
          </w:tcPr>
          <w:p w14:paraId="6039F103" w14:textId="77777777" w:rsidR="00D426DF" w:rsidRPr="00911F6B" w:rsidRDefault="00D426DF" w:rsidP="00273E6E">
            <w:pPr>
              <w:jc w:val="left"/>
              <w:rPr>
                <w:i/>
              </w:rPr>
            </w:pPr>
            <w:r w:rsidRPr="00911F6B">
              <w:rPr>
                <w:i/>
                <w:color w:val="006FC0"/>
              </w:rPr>
              <w:t>xxx</w:t>
            </w:r>
          </w:p>
        </w:tc>
        <w:tc>
          <w:tcPr>
            <w:tcW w:w="3181" w:type="dxa"/>
            <w:vMerge/>
            <w:vAlign w:val="center"/>
          </w:tcPr>
          <w:p w14:paraId="29DFE7DE" w14:textId="77777777" w:rsidR="00D426DF" w:rsidRDefault="00D426DF" w:rsidP="00273E6E">
            <w:pPr>
              <w:jc w:val="left"/>
            </w:pPr>
          </w:p>
        </w:tc>
      </w:tr>
      <w:tr w:rsidR="00D426DF" w14:paraId="6CF099A6" w14:textId="77777777" w:rsidTr="00D426DF">
        <w:trPr>
          <w:trHeight w:val="20"/>
          <w:tblHeader/>
        </w:trPr>
        <w:tc>
          <w:tcPr>
            <w:tcW w:w="245" w:type="dxa"/>
            <w:vMerge/>
            <w:tcBorders>
              <w:top w:val="nil"/>
              <w:left w:val="single" w:sz="4" w:space="0" w:color="auto"/>
              <w:bottom w:val="nil"/>
              <w:right w:val="single" w:sz="4" w:space="0" w:color="auto"/>
            </w:tcBorders>
            <w:vAlign w:val="center"/>
          </w:tcPr>
          <w:p w14:paraId="58364E67" w14:textId="77777777" w:rsidR="00D426DF" w:rsidRDefault="00D426DF" w:rsidP="00273E6E">
            <w:pPr>
              <w:jc w:val="left"/>
            </w:pPr>
          </w:p>
        </w:tc>
        <w:tc>
          <w:tcPr>
            <w:tcW w:w="1281" w:type="dxa"/>
            <w:vMerge/>
            <w:tcBorders>
              <w:left w:val="single" w:sz="4" w:space="0" w:color="auto"/>
            </w:tcBorders>
            <w:vAlign w:val="center"/>
          </w:tcPr>
          <w:p w14:paraId="366AB2F7" w14:textId="77777777" w:rsidR="00D426DF" w:rsidRPr="00911F6B" w:rsidRDefault="00D426DF" w:rsidP="00273E6E">
            <w:pPr>
              <w:jc w:val="left"/>
              <w:rPr>
                <w:i/>
              </w:rPr>
            </w:pPr>
          </w:p>
        </w:tc>
        <w:tc>
          <w:tcPr>
            <w:tcW w:w="1417" w:type="dxa"/>
            <w:vAlign w:val="center"/>
          </w:tcPr>
          <w:p w14:paraId="366076A3" w14:textId="77777777" w:rsidR="00D426DF" w:rsidRPr="00911F6B" w:rsidRDefault="00D426DF" w:rsidP="00273E6E">
            <w:pPr>
              <w:jc w:val="left"/>
              <w:rPr>
                <w:i/>
              </w:rPr>
            </w:pPr>
            <w:r w:rsidRPr="00911F6B">
              <w:rPr>
                <w:i/>
              </w:rPr>
              <w:t>+4</w:t>
            </w:r>
          </w:p>
        </w:tc>
        <w:tc>
          <w:tcPr>
            <w:tcW w:w="1418" w:type="dxa"/>
            <w:vAlign w:val="center"/>
          </w:tcPr>
          <w:p w14:paraId="2DB41AF1" w14:textId="77777777" w:rsidR="00D426DF" w:rsidRPr="00911F6B" w:rsidRDefault="00D426DF" w:rsidP="00273E6E">
            <w:pPr>
              <w:jc w:val="left"/>
              <w:rPr>
                <w:i/>
              </w:rPr>
            </w:pPr>
            <w:r w:rsidRPr="00911F6B">
              <w:rPr>
                <w:i/>
                <w:color w:val="006FC0"/>
              </w:rPr>
              <w:t>xxx</w:t>
            </w:r>
          </w:p>
        </w:tc>
        <w:tc>
          <w:tcPr>
            <w:tcW w:w="1984" w:type="dxa"/>
          </w:tcPr>
          <w:p w14:paraId="717A4D37" w14:textId="77777777" w:rsidR="00D426DF" w:rsidRPr="00911F6B" w:rsidRDefault="00D426DF" w:rsidP="00273E6E">
            <w:pPr>
              <w:jc w:val="left"/>
              <w:rPr>
                <w:i/>
              </w:rPr>
            </w:pPr>
            <w:r w:rsidRPr="00911F6B">
              <w:rPr>
                <w:i/>
                <w:color w:val="006FC0"/>
              </w:rPr>
              <w:t>xxx</w:t>
            </w:r>
          </w:p>
        </w:tc>
        <w:tc>
          <w:tcPr>
            <w:tcW w:w="3181" w:type="dxa"/>
            <w:vMerge/>
            <w:vAlign w:val="center"/>
          </w:tcPr>
          <w:p w14:paraId="7BF123A0" w14:textId="77777777" w:rsidR="00D426DF" w:rsidRDefault="00D426DF" w:rsidP="00273E6E">
            <w:pPr>
              <w:jc w:val="left"/>
            </w:pPr>
          </w:p>
        </w:tc>
      </w:tr>
      <w:tr w:rsidR="00D426DF" w14:paraId="38CF9E8D" w14:textId="77777777" w:rsidTr="00D426DF">
        <w:trPr>
          <w:trHeight w:val="20"/>
          <w:tblHeader/>
        </w:trPr>
        <w:tc>
          <w:tcPr>
            <w:tcW w:w="245" w:type="dxa"/>
            <w:vMerge/>
            <w:tcBorders>
              <w:top w:val="nil"/>
              <w:left w:val="single" w:sz="4" w:space="0" w:color="auto"/>
              <w:bottom w:val="nil"/>
              <w:right w:val="single" w:sz="4" w:space="0" w:color="auto"/>
            </w:tcBorders>
            <w:vAlign w:val="center"/>
          </w:tcPr>
          <w:p w14:paraId="65435E21" w14:textId="77777777" w:rsidR="00D426DF" w:rsidRDefault="00D426DF" w:rsidP="00273E6E">
            <w:pPr>
              <w:jc w:val="left"/>
            </w:pPr>
          </w:p>
        </w:tc>
        <w:tc>
          <w:tcPr>
            <w:tcW w:w="1281" w:type="dxa"/>
            <w:vMerge/>
            <w:tcBorders>
              <w:left w:val="single" w:sz="4" w:space="0" w:color="auto"/>
            </w:tcBorders>
            <w:vAlign w:val="center"/>
          </w:tcPr>
          <w:p w14:paraId="647EF652" w14:textId="77777777" w:rsidR="00D426DF" w:rsidRPr="00911F6B" w:rsidRDefault="00D426DF" w:rsidP="00273E6E">
            <w:pPr>
              <w:jc w:val="left"/>
              <w:rPr>
                <w:i/>
              </w:rPr>
            </w:pPr>
          </w:p>
        </w:tc>
        <w:tc>
          <w:tcPr>
            <w:tcW w:w="1417" w:type="dxa"/>
            <w:vAlign w:val="center"/>
          </w:tcPr>
          <w:p w14:paraId="75BC9BED" w14:textId="77777777" w:rsidR="00D426DF" w:rsidRPr="00911F6B" w:rsidRDefault="00D426DF" w:rsidP="00273E6E">
            <w:pPr>
              <w:jc w:val="left"/>
              <w:rPr>
                <w:i/>
              </w:rPr>
            </w:pPr>
            <w:r w:rsidRPr="00911F6B">
              <w:rPr>
                <w:i/>
              </w:rPr>
              <w:t>+5</w:t>
            </w:r>
          </w:p>
        </w:tc>
        <w:tc>
          <w:tcPr>
            <w:tcW w:w="1418" w:type="dxa"/>
            <w:vAlign w:val="center"/>
          </w:tcPr>
          <w:p w14:paraId="5FB6C1C4" w14:textId="77777777" w:rsidR="00D426DF" w:rsidRPr="00911F6B" w:rsidRDefault="00D426DF" w:rsidP="00273E6E">
            <w:pPr>
              <w:jc w:val="left"/>
              <w:rPr>
                <w:i/>
              </w:rPr>
            </w:pPr>
            <w:r w:rsidRPr="00911F6B">
              <w:rPr>
                <w:i/>
                <w:color w:val="006FC0"/>
              </w:rPr>
              <w:t>xxx</w:t>
            </w:r>
          </w:p>
        </w:tc>
        <w:tc>
          <w:tcPr>
            <w:tcW w:w="1984" w:type="dxa"/>
          </w:tcPr>
          <w:p w14:paraId="013460FC" w14:textId="77777777" w:rsidR="00D426DF" w:rsidRPr="00911F6B" w:rsidRDefault="00D426DF" w:rsidP="00273E6E">
            <w:pPr>
              <w:jc w:val="left"/>
              <w:rPr>
                <w:i/>
              </w:rPr>
            </w:pPr>
            <w:r w:rsidRPr="00911F6B">
              <w:rPr>
                <w:i/>
                <w:color w:val="006FC0"/>
              </w:rPr>
              <w:t>xxx</w:t>
            </w:r>
          </w:p>
        </w:tc>
        <w:tc>
          <w:tcPr>
            <w:tcW w:w="3181" w:type="dxa"/>
            <w:vMerge/>
            <w:vAlign w:val="center"/>
          </w:tcPr>
          <w:p w14:paraId="517962C9" w14:textId="77777777" w:rsidR="00D426DF" w:rsidRDefault="00D426DF" w:rsidP="00273E6E">
            <w:pPr>
              <w:jc w:val="left"/>
            </w:pPr>
          </w:p>
        </w:tc>
      </w:tr>
      <w:tr w:rsidR="00D426DF" w14:paraId="084034F7" w14:textId="77777777" w:rsidTr="00E86E85">
        <w:trPr>
          <w:trHeight w:val="20"/>
          <w:tblHeader/>
        </w:trPr>
        <w:tc>
          <w:tcPr>
            <w:tcW w:w="245" w:type="dxa"/>
            <w:vMerge/>
            <w:tcBorders>
              <w:top w:val="nil"/>
              <w:left w:val="single" w:sz="4" w:space="0" w:color="auto"/>
              <w:bottom w:val="nil"/>
              <w:right w:val="single" w:sz="4" w:space="0" w:color="auto"/>
            </w:tcBorders>
            <w:vAlign w:val="center"/>
          </w:tcPr>
          <w:p w14:paraId="10024AE3" w14:textId="77777777" w:rsidR="00D426DF" w:rsidRDefault="00D426DF" w:rsidP="00273E6E">
            <w:pPr>
              <w:jc w:val="left"/>
            </w:pPr>
          </w:p>
        </w:tc>
        <w:tc>
          <w:tcPr>
            <w:tcW w:w="1281" w:type="dxa"/>
            <w:vMerge/>
            <w:tcBorders>
              <w:left w:val="single" w:sz="4" w:space="0" w:color="auto"/>
              <w:bottom w:val="single" w:sz="4" w:space="0" w:color="auto"/>
            </w:tcBorders>
            <w:vAlign w:val="center"/>
          </w:tcPr>
          <w:p w14:paraId="42FF9AC4" w14:textId="77777777" w:rsidR="00D426DF" w:rsidRPr="00911F6B" w:rsidRDefault="00D426DF" w:rsidP="00273E6E">
            <w:pPr>
              <w:jc w:val="left"/>
              <w:rPr>
                <w:i/>
              </w:rPr>
            </w:pPr>
          </w:p>
        </w:tc>
        <w:tc>
          <w:tcPr>
            <w:tcW w:w="1417" w:type="dxa"/>
            <w:tcBorders>
              <w:bottom w:val="single" w:sz="4" w:space="0" w:color="auto"/>
            </w:tcBorders>
            <w:vAlign w:val="center"/>
          </w:tcPr>
          <w:p w14:paraId="62E122CC" w14:textId="77777777" w:rsidR="00D426DF" w:rsidRPr="00911F6B" w:rsidRDefault="00D426DF" w:rsidP="00273E6E">
            <w:pPr>
              <w:jc w:val="left"/>
              <w:rPr>
                <w:i/>
              </w:rPr>
            </w:pPr>
            <w:r w:rsidRPr="00911F6B">
              <w:rPr>
                <w:i/>
              </w:rPr>
              <w:t>+6</w:t>
            </w:r>
          </w:p>
        </w:tc>
        <w:tc>
          <w:tcPr>
            <w:tcW w:w="1418" w:type="dxa"/>
            <w:tcBorders>
              <w:bottom w:val="single" w:sz="4" w:space="0" w:color="auto"/>
            </w:tcBorders>
            <w:vAlign w:val="center"/>
          </w:tcPr>
          <w:p w14:paraId="7200E4E4" w14:textId="77777777" w:rsidR="00D426DF" w:rsidRPr="00911F6B" w:rsidRDefault="00D426DF" w:rsidP="00273E6E">
            <w:pPr>
              <w:jc w:val="left"/>
              <w:rPr>
                <w:i/>
              </w:rPr>
            </w:pPr>
            <w:r w:rsidRPr="00911F6B">
              <w:rPr>
                <w:i/>
                <w:color w:val="006FC0"/>
              </w:rPr>
              <w:t>xxx</w:t>
            </w:r>
          </w:p>
        </w:tc>
        <w:tc>
          <w:tcPr>
            <w:tcW w:w="1984" w:type="dxa"/>
            <w:tcBorders>
              <w:bottom w:val="single" w:sz="4" w:space="0" w:color="auto"/>
            </w:tcBorders>
          </w:tcPr>
          <w:p w14:paraId="2759F78A" w14:textId="77777777" w:rsidR="00D426DF" w:rsidRPr="00911F6B" w:rsidRDefault="00D426DF" w:rsidP="00273E6E">
            <w:pPr>
              <w:jc w:val="left"/>
              <w:rPr>
                <w:i/>
              </w:rPr>
            </w:pPr>
            <w:r w:rsidRPr="00911F6B">
              <w:rPr>
                <w:i/>
                <w:color w:val="006FC0"/>
              </w:rPr>
              <w:t>xxx</w:t>
            </w:r>
          </w:p>
        </w:tc>
        <w:tc>
          <w:tcPr>
            <w:tcW w:w="3181" w:type="dxa"/>
            <w:vMerge/>
            <w:tcBorders>
              <w:bottom w:val="nil"/>
            </w:tcBorders>
            <w:vAlign w:val="center"/>
          </w:tcPr>
          <w:p w14:paraId="417A3496" w14:textId="77777777" w:rsidR="00D426DF" w:rsidRDefault="00D426DF" w:rsidP="00273E6E">
            <w:pPr>
              <w:jc w:val="left"/>
            </w:pPr>
          </w:p>
        </w:tc>
      </w:tr>
      <w:tr w:rsidR="00D426DF" w14:paraId="4EFAC4E8" w14:textId="77777777" w:rsidTr="00E86E85">
        <w:trPr>
          <w:tblHeader/>
        </w:trPr>
        <w:tc>
          <w:tcPr>
            <w:tcW w:w="9526" w:type="dxa"/>
            <w:gridSpan w:val="6"/>
            <w:tcBorders>
              <w:top w:val="nil"/>
            </w:tcBorders>
            <w:vAlign w:val="center"/>
          </w:tcPr>
          <w:p w14:paraId="223C8C5F" w14:textId="77777777" w:rsidR="00D426DF" w:rsidRPr="00A358C9" w:rsidRDefault="00D426DF" w:rsidP="00273E6E">
            <w:pPr>
              <w:jc w:val="left"/>
              <w:rPr>
                <w:i/>
              </w:rPr>
            </w:pPr>
          </w:p>
          <w:p w14:paraId="07E1EB89" w14:textId="0D36E17D" w:rsidR="00D426DF" w:rsidRPr="003C57A2" w:rsidRDefault="00D426DF" w:rsidP="00273E6E">
            <w:pPr>
              <w:jc w:val="left"/>
              <w:rPr>
                <w:i/>
              </w:rPr>
            </w:pPr>
            <w:r w:rsidRPr="00A358C9">
              <w:rPr>
                <w:i/>
              </w:rPr>
              <w:t>2a. The data must be displayed in a way that it can be easily read and is logically presented</w:t>
            </w:r>
            <w:r w:rsidRPr="003C57A2">
              <w:rPr>
                <w:i/>
              </w:rPr>
              <w:t xml:space="preserve">, </w:t>
            </w:r>
            <w:r w:rsidR="00BE2CA5" w:rsidRPr="002164D3">
              <w:rPr>
                <w:i/>
              </w:rPr>
              <w:t>in a format as follows:</w:t>
            </w:r>
          </w:p>
          <w:p w14:paraId="5AAD0D78" w14:textId="36E2440E" w:rsidR="00BE2CA5" w:rsidRPr="00A358C9" w:rsidRDefault="00BE2CA5" w:rsidP="00273E6E">
            <w:pPr>
              <w:jc w:val="left"/>
              <w:rPr>
                <w:i/>
              </w:rPr>
            </w:pPr>
            <w:r>
              <w:object w:dxaOrig="8884" w:dyaOrig="4537" w14:anchorId="3BEA97E0">
                <v:shape id="_x0000_i1026" type="#_x0000_t75" style="width:215.9pt;height:110.25pt" o:ole="">
                  <v:imagedata r:id="rId186" o:title=""/>
                </v:shape>
                <o:OLEObject Type="Embed" ProgID="PBrush" ShapeID="_x0000_i1026" DrawAspect="Content" ObjectID="_1743417327" r:id="rId187"/>
              </w:object>
            </w:r>
          </w:p>
          <w:p w14:paraId="0115A424" w14:textId="77777777" w:rsidR="00D426DF" w:rsidRPr="00A358C9" w:rsidRDefault="00D426DF" w:rsidP="00273E6E">
            <w:pPr>
              <w:jc w:val="left"/>
              <w:rPr>
                <w:i/>
              </w:rPr>
            </w:pPr>
          </w:p>
          <w:p w14:paraId="3646A37D" w14:textId="77777777" w:rsidR="00D426DF" w:rsidRPr="00A358C9" w:rsidRDefault="00D426DF" w:rsidP="00273E6E">
            <w:pPr>
              <w:jc w:val="left"/>
              <w:rPr>
                <w:i/>
              </w:rPr>
            </w:pPr>
            <w:r w:rsidRPr="00A358C9">
              <w:rPr>
                <w:i/>
              </w:rPr>
              <w:t>3. The data must be displayed as appropriate for the selected light condition (DAY, DUSK, NIGHT).</w:t>
            </w:r>
          </w:p>
        </w:tc>
      </w:tr>
    </w:tbl>
    <w:p w14:paraId="0560DD10" w14:textId="77777777" w:rsidR="00D426DF" w:rsidRDefault="00D426DF" w:rsidP="00CF2F67"/>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D06525" w14:paraId="703DA419" w14:textId="77777777" w:rsidTr="00273E6E">
        <w:trPr>
          <w:trHeight w:val="454"/>
          <w:tblHeader/>
        </w:trPr>
        <w:tc>
          <w:tcPr>
            <w:tcW w:w="2381" w:type="dxa"/>
            <w:shd w:val="clear" w:color="auto" w:fill="CCFFCC"/>
            <w:vAlign w:val="center"/>
          </w:tcPr>
          <w:p w14:paraId="700D6E0D" w14:textId="77777777" w:rsidR="00D06525" w:rsidRPr="004065B1" w:rsidRDefault="00D06525" w:rsidP="00273E6E">
            <w:r w:rsidRPr="000A066E">
              <w:rPr>
                <w:b/>
              </w:rPr>
              <w:t>Test Reference</w:t>
            </w:r>
          </w:p>
        </w:tc>
        <w:tc>
          <w:tcPr>
            <w:tcW w:w="2381" w:type="dxa"/>
            <w:shd w:val="clear" w:color="auto" w:fill="CCFFCC"/>
            <w:vAlign w:val="center"/>
          </w:tcPr>
          <w:p w14:paraId="4E43CE40" w14:textId="77777777" w:rsidR="00D06525" w:rsidRPr="004065B1" w:rsidRDefault="00D06525" w:rsidP="00D06525">
            <w:r>
              <w:t>4.4 g)</w:t>
            </w:r>
          </w:p>
        </w:tc>
        <w:tc>
          <w:tcPr>
            <w:tcW w:w="2382" w:type="dxa"/>
            <w:shd w:val="clear" w:color="auto" w:fill="CCFFCC"/>
            <w:vAlign w:val="center"/>
          </w:tcPr>
          <w:p w14:paraId="1A4C4BE3" w14:textId="77777777" w:rsidR="00D06525" w:rsidRPr="004065B1" w:rsidRDefault="00D06525" w:rsidP="00273E6E">
            <w:r w:rsidRPr="000A066E">
              <w:rPr>
                <w:b/>
              </w:rPr>
              <w:t>IHO Reference</w:t>
            </w:r>
          </w:p>
        </w:tc>
        <w:tc>
          <w:tcPr>
            <w:tcW w:w="2382" w:type="dxa"/>
            <w:shd w:val="clear" w:color="auto" w:fill="CCFFCC"/>
            <w:vAlign w:val="center"/>
          </w:tcPr>
          <w:p w14:paraId="7C0806BF" w14:textId="77777777" w:rsidR="00D06525" w:rsidRDefault="00D06525" w:rsidP="00D06525">
            <w:r>
              <w:t>S-52 [3.2.3] &amp;</w:t>
            </w:r>
          </w:p>
          <w:p w14:paraId="5AF7D1EF" w14:textId="77777777" w:rsidR="00D06525" w:rsidRPr="004065B1" w:rsidRDefault="00D06525" w:rsidP="00D06525">
            <w:r>
              <w:t>10.6.1.1</w:t>
            </w:r>
          </w:p>
        </w:tc>
      </w:tr>
      <w:tr w:rsidR="00D06525" w14:paraId="6AA7CD33" w14:textId="77777777" w:rsidTr="00273E6E">
        <w:trPr>
          <w:tblHeader/>
        </w:trPr>
        <w:tc>
          <w:tcPr>
            <w:tcW w:w="9526" w:type="dxa"/>
            <w:gridSpan w:val="4"/>
            <w:shd w:val="clear" w:color="auto" w:fill="CCFFCC"/>
            <w:vAlign w:val="center"/>
          </w:tcPr>
          <w:p w14:paraId="07CD50F7" w14:textId="77777777" w:rsidR="00D06525" w:rsidRDefault="00D06525" w:rsidP="00273E6E">
            <w:r w:rsidRPr="000A066E">
              <w:rPr>
                <w:b/>
              </w:rPr>
              <w:t>Test description</w:t>
            </w:r>
          </w:p>
        </w:tc>
      </w:tr>
      <w:tr w:rsidR="00D06525" w14:paraId="112E2DBE" w14:textId="77777777" w:rsidTr="00273E6E">
        <w:trPr>
          <w:tblHeader/>
        </w:trPr>
        <w:tc>
          <w:tcPr>
            <w:tcW w:w="9526" w:type="dxa"/>
            <w:gridSpan w:val="4"/>
            <w:vAlign w:val="center"/>
          </w:tcPr>
          <w:p w14:paraId="42780394" w14:textId="77777777" w:rsidR="00D06525" w:rsidRPr="00A358C9" w:rsidRDefault="00D06525" w:rsidP="00273E6E">
            <w:pPr>
              <w:rPr>
                <w:i/>
              </w:rPr>
            </w:pPr>
            <w:r w:rsidRPr="00A358C9">
              <w:rPr>
                <w:i/>
              </w:rPr>
              <w:t>Display of text description</w:t>
            </w:r>
          </w:p>
        </w:tc>
      </w:tr>
      <w:tr w:rsidR="00D06525" w14:paraId="3FD7917D" w14:textId="77777777" w:rsidTr="00273E6E">
        <w:trPr>
          <w:tblHeader/>
        </w:trPr>
        <w:tc>
          <w:tcPr>
            <w:tcW w:w="9526" w:type="dxa"/>
            <w:gridSpan w:val="4"/>
            <w:shd w:val="clear" w:color="auto" w:fill="CCFFCC"/>
            <w:vAlign w:val="center"/>
          </w:tcPr>
          <w:p w14:paraId="339D97DC" w14:textId="77777777" w:rsidR="00D06525" w:rsidRPr="004065B1" w:rsidRDefault="00D06525" w:rsidP="00273E6E">
            <w:r w:rsidRPr="000A066E">
              <w:rPr>
                <w:b/>
              </w:rPr>
              <w:t>Setup</w:t>
            </w:r>
          </w:p>
        </w:tc>
      </w:tr>
      <w:tr w:rsidR="00D06525" w14:paraId="191598C8" w14:textId="77777777" w:rsidTr="00273E6E">
        <w:trPr>
          <w:tblHeader/>
        </w:trPr>
        <w:tc>
          <w:tcPr>
            <w:tcW w:w="9526" w:type="dxa"/>
            <w:gridSpan w:val="4"/>
            <w:vAlign w:val="center"/>
          </w:tcPr>
          <w:p w14:paraId="4BF53596" w14:textId="77777777" w:rsidR="00D06525" w:rsidRPr="00A358C9" w:rsidRDefault="00D06525" w:rsidP="00273E6E">
            <w:pPr>
              <w:rPr>
                <w:i/>
              </w:rPr>
            </w:pPr>
            <w:r w:rsidRPr="00A358C9">
              <w:rPr>
                <w:i/>
              </w:rPr>
              <w:t>As for test 4.4 a)</w:t>
            </w:r>
          </w:p>
        </w:tc>
      </w:tr>
      <w:tr w:rsidR="00D06525" w14:paraId="5B189495" w14:textId="77777777" w:rsidTr="00273E6E">
        <w:trPr>
          <w:tblHeader/>
        </w:trPr>
        <w:tc>
          <w:tcPr>
            <w:tcW w:w="9526" w:type="dxa"/>
            <w:gridSpan w:val="4"/>
            <w:shd w:val="clear" w:color="auto" w:fill="CCFFCC"/>
            <w:vAlign w:val="center"/>
          </w:tcPr>
          <w:p w14:paraId="6C92E999" w14:textId="77777777" w:rsidR="00D06525" w:rsidRPr="004065B1" w:rsidRDefault="00D06525" w:rsidP="00273E6E">
            <w:r w:rsidRPr="000A066E">
              <w:rPr>
                <w:b/>
              </w:rPr>
              <w:t>Action</w:t>
            </w:r>
          </w:p>
        </w:tc>
      </w:tr>
      <w:tr w:rsidR="00D06525" w14:paraId="756E1048" w14:textId="77777777" w:rsidTr="00273E6E">
        <w:trPr>
          <w:tblHeader/>
        </w:trPr>
        <w:tc>
          <w:tcPr>
            <w:tcW w:w="9526" w:type="dxa"/>
            <w:gridSpan w:val="4"/>
            <w:vAlign w:val="center"/>
          </w:tcPr>
          <w:p w14:paraId="5908F7A9" w14:textId="615589D4" w:rsidR="00D06525" w:rsidRPr="00A358C9" w:rsidRDefault="00D06525" w:rsidP="002164D3">
            <w:pPr>
              <w:jc w:val="left"/>
              <w:rPr>
                <w:i/>
              </w:rPr>
            </w:pPr>
            <w:r w:rsidRPr="00A358C9">
              <w:rPr>
                <w:i/>
              </w:rPr>
              <w:t>1. Select an example of a note encoded using TXTDSC (text description) (</w:t>
            </w:r>
            <w:r w:rsidR="003C57A2">
              <w:rPr>
                <w:i/>
              </w:rPr>
              <w:t>for example</w:t>
            </w:r>
            <w:r w:rsidRPr="00A358C9">
              <w:rPr>
                <w:i/>
              </w:rPr>
              <w:t xml:space="preserve"> caution area at approximately 32°34.74’S </w:t>
            </w:r>
            <w:r w:rsidR="003C57A2">
              <w:rPr>
                <w:i/>
              </w:rPr>
              <w:t xml:space="preserve"> </w:t>
            </w:r>
            <w:r w:rsidRPr="00A358C9">
              <w:rPr>
                <w:i/>
              </w:rPr>
              <w:t>061°08.92’E);</w:t>
            </w:r>
          </w:p>
          <w:p w14:paraId="4811FEF0" w14:textId="77777777" w:rsidR="00D06525" w:rsidRPr="00A358C9" w:rsidRDefault="00D06525" w:rsidP="00D06525">
            <w:pPr>
              <w:rPr>
                <w:i/>
              </w:rPr>
            </w:pPr>
            <w:r w:rsidRPr="00A358C9">
              <w:rPr>
                <w:i/>
              </w:rPr>
              <w:t>2. Repeat step 1 for different light conditions (DAY, DUSK, NIGHT).</w:t>
            </w:r>
          </w:p>
        </w:tc>
      </w:tr>
      <w:tr w:rsidR="00D06525" w14:paraId="5CBC9235" w14:textId="77777777" w:rsidTr="00273E6E">
        <w:trPr>
          <w:tblHeader/>
        </w:trPr>
        <w:tc>
          <w:tcPr>
            <w:tcW w:w="9526" w:type="dxa"/>
            <w:gridSpan w:val="4"/>
            <w:shd w:val="clear" w:color="auto" w:fill="CCFFCC"/>
            <w:vAlign w:val="center"/>
          </w:tcPr>
          <w:p w14:paraId="1A7384DB" w14:textId="77777777" w:rsidR="00D06525" w:rsidRPr="004065B1" w:rsidRDefault="00D06525" w:rsidP="00273E6E">
            <w:r w:rsidRPr="000A066E">
              <w:rPr>
                <w:b/>
              </w:rPr>
              <w:t>Results</w:t>
            </w:r>
          </w:p>
        </w:tc>
      </w:tr>
      <w:tr w:rsidR="00D06525" w14:paraId="66FEE4E7" w14:textId="77777777" w:rsidTr="00273E6E">
        <w:trPr>
          <w:tblHeader/>
        </w:trPr>
        <w:tc>
          <w:tcPr>
            <w:tcW w:w="9526" w:type="dxa"/>
            <w:gridSpan w:val="4"/>
            <w:vAlign w:val="center"/>
          </w:tcPr>
          <w:p w14:paraId="4941F47D" w14:textId="29956A9A" w:rsidR="00D06525" w:rsidRPr="00A358C9" w:rsidRDefault="00D06525" w:rsidP="00D06525">
            <w:pPr>
              <w:jc w:val="left"/>
              <w:rPr>
                <w:i/>
              </w:rPr>
            </w:pPr>
            <w:r w:rsidRPr="00A358C9">
              <w:rPr>
                <w:i/>
              </w:rPr>
              <w:t>1. The note must be displayed within the light level of the current display and in a way that it can be easily read, for example by displaying the note as it might appear on a paper chart (</w:t>
            </w:r>
            <w:r w:rsidR="003C57A2">
              <w:rPr>
                <w:i/>
              </w:rPr>
              <w:t>for example</w:t>
            </w:r>
            <w:r w:rsidRPr="00A358C9">
              <w:rPr>
                <w:i/>
              </w:rPr>
              <w:t xml:space="preserve"> content of GBIECTMP.TXT file as contained in the directory of loaded ENCs).</w:t>
            </w:r>
          </w:p>
          <w:p w14:paraId="024D3535" w14:textId="77777777" w:rsidR="00D06525" w:rsidRPr="00A358C9" w:rsidRDefault="00D06525" w:rsidP="00D06525">
            <w:pPr>
              <w:jc w:val="left"/>
              <w:rPr>
                <w:i/>
              </w:rPr>
            </w:pPr>
            <w:r w:rsidRPr="00A358C9">
              <w:rPr>
                <w:i/>
              </w:rPr>
              <w:t>2. The note must be displayed as appropriate for the selected light condition (DAY, DUSK, NIGHT).</w:t>
            </w:r>
          </w:p>
        </w:tc>
      </w:tr>
    </w:tbl>
    <w:p w14:paraId="5BA06A07" w14:textId="77777777" w:rsidR="00D06525" w:rsidRDefault="00D06525" w:rsidP="00D06525"/>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D06525" w14:paraId="78EDD651" w14:textId="77777777" w:rsidTr="00D06525">
        <w:trPr>
          <w:tblHeader/>
        </w:trPr>
        <w:tc>
          <w:tcPr>
            <w:tcW w:w="9526" w:type="dxa"/>
            <w:tcBorders>
              <w:bottom w:val="nil"/>
            </w:tcBorders>
            <w:vAlign w:val="center"/>
          </w:tcPr>
          <w:p w14:paraId="341085E8" w14:textId="14F08C5F" w:rsidR="00D06525" w:rsidRDefault="004655D2" w:rsidP="00D06525">
            <w:pPr>
              <w:jc w:val="center"/>
            </w:pPr>
            <w:r w:rsidRPr="004655D2">
              <w:rPr>
                <w:noProof/>
                <w:lang w:val="en-US" w:eastAsia="ko-KR"/>
              </w:rPr>
              <w:lastRenderedPageBreak/>
              <w:drawing>
                <wp:inline distT="0" distB="0" distL="0" distR="0" wp14:anchorId="274FAC09" wp14:editId="6DA50BED">
                  <wp:extent cx="5667555" cy="4261904"/>
                  <wp:effectExtent l="0" t="0" r="0" b="5715"/>
                  <wp:docPr id="1" name="Picture 1" descr="C:\msdokut\STANDARDIT\IHO\ENCWG\Drafting 4.0.2 after Mar2016\New picture originals 23mar2016\4.4g pictur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msdokut\STANDARDIT\IHO\ENCWG\Drafting 4.0.2 after Mar2016\New picture originals 23mar2016\4.4g picture 1.PN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678651" cy="4270248"/>
                          </a:xfrm>
                          <a:prstGeom prst="rect">
                            <a:avLst/>
                          </a:prstGeom>
                          <a:noFill/>
                          <a:ln>
                            <a:noFill/>
                          </a:ln>
                        </pic:spPr>
                      </pic:pic>
                    </a:graphicData>
                  </a:graphic>
                </wp:inline>
              </w:drawing>
            </w:r>
          </w:p>
        </w:tc>
      </w:tr>
      <w:tr w:rsidR="00D06525" w14:paraId="5C874BF6" w14:textId="77777777" w:rsidTr="00D06525">
        <w:trPr>
          <w:tblHeader/>
        </w:trPr>
        <w:tc>
          <w:tcPr>
            <w:tcW w:w="9526" w:type="dxa"/>
            <w:tcBorders>
              <w:top w:val="nil"/>
              <w:left w:val="single" w:sz="4" w:space="0" w:color="auto"/>
              <w:bottom w:val="nil"/>
              <w:right w:val="single" w:sz="4" w:space="0" w:color="auto"/>
            </w:tcBorders>
            <w:vAlign w:val="center"/>
          </w:tcPr>
          <w:p w14:paraId="5743D4BD" w14:textId="77777777" w:rsidR="00D06525" w:rsidRPr="00911F6B" w:rsidRDefault="00D06525" w:rsidP="00273E6E">
            <w:pPr>
              <w:jc w:val="left"/>
              <w:rPr>
                <w:i/>
              </w:rPr>
            </w:pPr>
            <w:r w:rsidRPr="00911F6B">
              <w:rPr>
                <w:i/>
              </w:rPr>
              <w:t>Example of Text GBIECTMP.TXT over cell GB4X0000.000, Day palette</w:t>
            </w:r>
          </w:p>
          <w:p w14:paraId="6045457A" w14:textId="77777777" w:rsidR="00D06525" w:rsidRDefault="00D06525" w:rsidP="00273E6E">
            <w:pPr>
              <w:jc w:val="left"/>
            </w:pPr>
          </w:p>
        </w:tc>
      </w:tr>
      <w:tr w:rsidR="00D06525" w14:paraId="5A62E6E0" w14:textId="77777777" w:rsidTr="00D06525">
        <w:trPr>
          <w:tblHeader/>
        </w:trPr>
        <w:tc>
          <w:tcPr>
            <w:tcW w:w="9526" w:type="dxa"/>
            <w:tcBorders>
              <w:top w:val="nil"/>
              <w:bottom w:val="nil"/>
            </w:tcBorders>
            <w:vAlign w:val="center"/>
          </w:tcPr>
          <w:p w14:paraId="4D79F2C2" w14:textId="7F92B64B" w:rsidR="00D06525" w:rsidRDefault="004655D2" w:rsidP="00D06525">
            <w:pPr>
              <w:jc w:val="center"/>
            </w:pPr>
            <w:r w:rsidRPr="004655D2">
              <w:rPr>
                <w:noProof/>
                <w:lang w:val="en-US" w:eastAsia="ko-KR"/>
              </w:rPr>
              <w:drawing>
                <wp:inline distT="0" distB="0" distL="0" distR="0" wp14:anchorId="3A8E794F" wp14:editId="68FA60BE">
                  <wp:extent cx="5675977" cy="4264820"/>
                  <wp:effectExtent l="0" t="0" r="1270" b="2540"/>
                  <wp:docPr id="3" name="Picture 3" descr="C:\msdokut\STANDARDIT\IHO\ENCWG\Drafting 4.0.2 after Mar2016\New picture originals 23mar2016\4.4g pictur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msdokut\STANDARDIT\IHO\ENCWG\Drafting 4.0.2 after Mar2016\New picture originals 23mar2016\4.4g picture 2.PN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681630" cy="4269068"/>
                          </a:xfrm>
                          <a:prstGeom prst="rect">
                            <a:avLst/>
                          </a:prstGeom>
                          <a:noFill/>
                          <a:ln>
                            <a:noFill/>
                          </a:ln>
                        </pic:spPr>
                      </pic:pic>
                    </a:graphicData>
                  </a:graphic>
                </wp:inline>
              </w:drawing>
            </w:r>
          </w:p>
        </w:tc>
      </w:tr>
      <w:tr w:rsidR="00D06525" w14:paraId="73E1094E" w14:textId="77777777" w:rsidTr="00D06525">
        <w:trPr>
          <w:tblHeader/>
        </w:trPr>
        <w:tc>
          <w:tcPr>
            <w:tcW w:w="9526" w:type="dxa"/>
            <w:tcBorders>
              <w:top w:val="nil"/>
            </w:tcBorders>
            <w:vAlign w:val="center"/>
          </w:tcPr>
          <w:p w14:paraId="1F3FF685" w14:textId="77777777" w:rsidR="00D06525" w:rsidRPr="00911F6B" w:rsidRDefault="00D06525" w:rsidP="00273E6E">
            <w:pPr>
              <w:jc w:val="left"/>
              <w:rPr>
                <w:i/>
              </w:rPr>
            </w:pPr>
            <w:r w:rsidRPr="00911F6B">
              <w:rPr>
                <w:i/>
              </w:rPr>
              <w:t>Example of Text GBIECTMP.TXT over cell GB4X0000.000, Dusk palette</w:t>
            </w:r>
          </w:p>
        </w:tc>
      </w:tr>
    </w:tbl>
    <w:p w14:paraId="1B2EEFFF" w14:textId="77777777" w:rsidR="00D06525" w:rsidRDefault="00D06525" w:rsidP="00D06525"/>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D06525" w14:paraId="5C987C30" w14:textId="77777777" w:rsidTr="00D06525">
        <w:trPr>
          <w:tblHeader/>
        </w:trPr>
        <w:tc>
          <w:tcPr>
            <w:tcW w:w="9526" w:type="dxa"/>
            <w:tcBorders>
              <w:bottom w:val="nil"/>
            </w:tcBorders>
            <w:vAlign w:val="center"/>
          </w:tcPr>
          <w:p w14:paraId="72B9CA72" w14:textId="70FB774C" w:rsidR="00D06525" w:rsidRDefault="004655D2" w:rsidP="00D06525">
            <w:pPr>
              <w:jc w:val="center"/>
            </w:pPr>
            <w:r w:rsidRPr="004655D2">
              <w:rPr>
                <w:noProof/>
                <w:lang w:val="en-US" w:eastAsia="ko-KR"/>
              </w:rPr>
              <w:lastRenderedPageBreak/>
              <w:drawing>
                <wp:inline distT="0" distB="0" distL="0" distR="0" wp14:anchorId="55888ED4" wp14:editId="2C16971C">
                  <wp:extent cx="5725381" cy="4313171"/>
                  <wp:effectExtent l="0" t="0" r="8890" b="0"/>
                  <wp:docPr id="7" name="Picture 7" descr="C:\msdokut\STANDARDIT\IHO\ENCWG\Drafting 4.0.2 after Mar2016\New picture originals 23mar2016\4.4g picture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msdokut\STANDARDIT\IHO\ENCWG\Drafting 4.0.2 after Mar2016\New picture originals 23mar2016\4.4g picture 3.PN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737160" cy="4322045"/>
                          </a:xfrm>
                          <a:prstGeom prst="rect">
                            <a:avLst/>
                          </a:prstGeom>
                          <a:noFill/>
                          <a:ln>
                            <a:noFill/>
                          </a:ln>
                        </pic:spPr>
                      </pic:pic>
                    </a:graphicData>
                  </a:graphic>
                </wp:inline>
              </w:drawing>
            </w:r>
          </w:p>
        </w:tc>
      </w:tr>
      <w:tr w:rsidR="00D06525" w14:paraId="35835943" w14:textId="77777777" w:rsidTr="00D06525">
        <w:trPr>
          <w:tblHeader/>
        </w:trPr>
        <w:tc>
          <w:tcPr>
            <w:tcW w:w="9526" w:type="dxa"/>
            <w:tcBorders>
              <w:top w:val="nil"/>
            </w:tcBorders>
            <w:vAlign w:val="center"/>
          </w:tcPr>
          <w:p w14:paraId="60E1122E" w14:textId="77777777" w:rsidR="00D06525" w:rsidRPr="00A358C9" w:rsidRDefault="00D06525" w:rsidP="00273E6E">
            <w:pPr>
              <w:jc w:val="left"/>
              <w:rPr>
                <w:i/>
              </w:rPr>
            </w:pPr>
            <w:r w:rsidRPr="00A358C9">
              <w:rPr>
                <w:i/>
              </w:rPr>
              <w:t>Example of Text GBIECTMP.TXT over cell GB4X0000.000, Night palette</w:t>
            </w:r>
          </w:p>
        </w:tc>
      </w:tr>
    </w:tbl>
    <w:p w14:paraId="0B041E0F" w14:textId="77777777" w:rsidR="00AA4A2A" w:rsidRDefault="00AA4A2A" w:rsidP="00D06525"/>
    <w:p w14:paraId="3801DA33" w14:textId="77777777" w:rsidR="00AA4A2A" w:rsidRDefault="00AA4A2A">
      <w:pPr>
        <w:widowControl/>
        <w:spacing w:line="240" w:lineRule="auto"/>
        <w:jc w:val="left"/>
      </w:pPr>
      <w:r>
        <w:br w:type="page"/>
      </w:r>
    </w:p>
    <w:p w14:paraId="3A1CAB92" w14:textId="77777777" w:rsidR="00D06525" w:rsidRDefault="00D06525" w:rsidP="00D06525"/>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C0449F" w14:paraId="5D2551A2" w14:textId="77777777" w:rsidTr="004655D2">
        <w:trPr>
          <w:trHeight w:val="454"/>
          <w:tblHeader/>
        </w:trPr>
        <w:tc>
          <w:tcPr>
            <w:tcW w:w="2381" w:type="dxa"/>
            <w:shd w:val="clear" w:color="auto" w:fill="CCFFCC"/>
            <w:vAlign w:val="center"/>
          </w:tcPr>
          <w:p w14:paraId="78EEE018" w14:textId="77777777" w:rsidR="00C0449F" w:rsidRPr="004065B1" w:rsidRDefault="00C0449F" w:rsidP="00273E6E">
            <w:r w:rsidRPr="000A066E">
              <w:rPr>
                <w:b/>
              </w:rPr>
              <w:t>Test Reference</w:t>
            </w:r>
          </w:p>
        </w:tc>
        <w:tc>
          <w:tcPr>
            <w:tcW w:w="2381" w:type="dxa"/>
            <w:shd w:val="clear" w:color="auto" w:fill="CCFFCC"/>
            <w:vAlign w:val="center"/>
          </w:tcPr>
          <w:p w14:paraId="7F17F3AC" w14:textId="77777777" w:rsidR="00C0449F" w:rsidRPr="004065B1" w:rsidRDefault="00C0449F" w:rsidP="00273E6E">
            <w:r>
              <w:t>4.4 h)</w:t>
            </w:r>
          </w:p>
        </w:tc>
        <w:tc>
          <w:tcPr>
            <w:tcW w:w="2382" w:type="dxa"/>
            <w:shd w:val="clear" w:color="auto" w:fill="CCFFCC"/>
            <w:vAlign w:val="center"/>
          </w:tcPr>
          <w:p w14:paraId="54EC1088" w14:textId="77777777" w:rsidR="00C0449F" w:rsidRPr="004065B1" w:rsidRDefault="00C0449F" w:rsidP="00273E6E">
            <w:r w:rsidRPr="000A066E">
              <w:rPr>
                <w:b/>
              </w:rPr>
              <w:t>IHO Reference</w:t>
            </w:r>
          </w:p>
        </w:tc>
        <w:tc>
          <w:tcPr>
            <w:tcW w:w="2382" w:type="dxa"/>
            <w:shd w:val="clear" w:color="auto" w:fill="CCFFCC"/>
            <w:vAlign w:val="center"/>
          </w:tcPr>
          <w:p w14:paraId="7F4325C4" w14:textId="77777777" w:rsidR="00C0449F" w:rsidRDefault="00C0449F" w:rsidP="00273E6E">
            <w:r>
              <w:t>S-52 [3.2.3] &amp;</w:t>
            </w:r>
          </w:p>
          <w:p w14:paraId="4E0CD3C7" w14:textId="77777777" w:rsidR="00C0449F" w:rsidRPr="004065B1" w:rsidRDefault="00C0449F" w:rsidP="00273E6E">
            <w:r>
              <w:t>10.6.1.1</w:t>
            </w:r>
          </w:p>
        </w:tc>
      </w:tr>
      <w:tr w:rsidR="00C0449F" w14:paraId="1960A6C2" w14:textId="77777777" w:rsidTr="004655D2">
        <w:trPr>
          <w:tblHeader/>
        </w:trPr>
        <w:tc>
          <w:tcPr>
            <w:tcW w:w="9526" w:type="dxa"/>
            <w:gridSpan w:val="4"/>
            <w:shd w:val="clear" w:color="auto" w:fill="CCFFCC"/>
            <w:vAlign w:val="center"/>
          </w:tcPr>
          <w:p w14:paraId="7BB9939B" w14:textId="77777777" w:rsidR="00C0449F" w:rsidRDefault="00C0449F" w:rsidP="00273E6E">
            <w:r w:rsidRPr="000A066E">
              <w:rPr>
                <w:b/>
              </w:rPr>
              <w:t>Test description</w:t>
            </w:r>
          </w:p>
        </w:tc>
      </w:tr>
      <w:tr w:rsidR="00C0449F" w14:paraId="50F1E7F2" w14:textId="77777777" w:rsidTr="004655D2">
        <w:trPr>
          <w:tblHeader/>
        </w:trPr>
        <w:tc>
          <w:tcPr>
            <w:tcW w:w="9526" w:type="dxa"/>
            <w:gridSpan w:val="4"/>
            <w:vAlign w:val="center"/>
          </w:tcPr>
          <w:p w14:paraId="2BEA2749" w14:textId="77777777" w:rsidR="00C0449F" w:rsidRPr="00A358C9" w:rsidRDefault="00C0449F" w:rsidP="00273E6E">
            <w:pPr>
              <w:rPr>
                <w:i/>
              </w:rPr>
            </w:pPr>
            <w:r w:rsidRPr="00A358C9">
              <w:rPr>
                <w:i/>
              </w:rPr>
              <w:t>Display of picture representation</w:t>
            </w:r>
          </w:p>
        </w:tc>
      </w:tr>
      <w:tr w:rsidR="00C0449F" w14:paraId="465B13AE" w14:textId="77777777" w:rsidTr="004655D2">
        <w:trPr>
          <w:tblHeader/>
        </w:trPr>
        <w:tc>
          <w:tcPr>
            <w:tcW w:w="9526" w:type="dxa"/>
            <w:gridSpan w:val="4"/>
            <w:shd w:val="clear" w:color="auto" w:fill="CCFFCC"/>
            <w:vAlign w:val="center"/>
          </w:tcPr>
          <w:p w14:paraId="6B5C133E" w14:textId="77777777" w:rsidR="00C0449F" w:rsidRPr="004065B1" w:rsidRDefault="00C0449F" w:rsidP="00273E6E">
            <w:r w:rsidRPr="000A066E">
              <w:rPr>
                <w:b/>
              </w:rPr>
              <w:t>Setup</w:t>
            </w:r>
          </w:p>
        </w:tc>
      </w:tr>
      <w:tr w:rsidR="00C0449F" w14:paraId="66A4CB7F" w14:textId="77777777" w:rsidTr="004655D2">
        <w:trPr>
          <w:tblHeader/>
        </w:trPr>
        <w:tc>
          <w:tcPr>
            <w:tcW w:w="9526" w:type="dxa"/>
            <w:gridSpan w:val="4"/>
            <w:vAlign w:val="center"/>
          </w:tcPr>
          <w:p w14:paraId="2F0ED241" w14:textId="77777777" w:rsidR="00C0449F" w:rsidRPr="00A358C9" w:rsidRDefault="00C0449F" w:rsidP="00273E6E">
            <w:pPr>
              <w:rPr>
                <w:i/>
              </w:rPr>
            </w:pPr>
            <w:r w:rsidRPr="00A358C9">
              <w:rPr>
                <w:i/>
              </w:rPr>
              <w:t>As for test 4.4 a)</w:t>
            </w:r>
          </w:p>
        </w:tc>
      </w:tr>
      <w:tr w:rsidR="00C0449F" w14:paraId="6AB102FC" w14:textId="77777777" w:rsidTr="004655D2">
        <w:trPr>
          <w:tblHeader/>
        </w:trPr>
        <w:tc>
          <w:tcPr>
            <w:tcW w:w="9526" w:type="dxa"/>
            <w:gridSpan w:val="4"/>
            <w:shd w:val="clear" w:color="auto" w:fill="CCFFCC"/>
            <w:vAlign w:val="center"/>
          </w:tcPr>
          <w:p w14:paraId="5B1FB6B4" w14:textId="77777777" w:rsidR="00C0449F" w:rsidRPr="004065B1" w:rsidRDefault="00C0449F" w:rsidP="00273E6E">
            <w:r w:rsidRPr="000A066E">
              <w:rPr>
                <w:b/>
              </w:rPr>
              <w:t>Action</w:t>
            </w:r>
          </w:p>
        </w:tc>
      </w:tr>
      <w:tr w:rsidR="00C0449F" w14:paraId="0C1B6D54" w14:textId="77777777" w:rsidTr="004655D2">
        <w:trPr>
          <w:tblHeader/>
        </w:trPr>
        <w:tc>
          <w:tcPr>
            <w:tcW w:w="9526" w:type="dxa"/>
            <w:gridSpan w:val="4"/>
            <w:vAlign w:val="center"/>
          </w:tcPr>
          <w:p w14:paraId="23CC7775" w14:textId="77777777" w:rsidR="00C0449F" w:rsidRPr="00A358C9" w:rsidRDefault="00C0449F" w:rsidP="00C0449F">
            <w:pPr>
              <w:rPr>
                <w:i/>
              </w:rPr>
            </w:pPr>
            <w:r w:rsidRPr="00A358C9">
              <w:rPr>
                <w:i/>
              </w:rPr>
              <w:t>1. Select an example of PICREP (picture representation)</w:t>
            </w:r>
          </w:p>
          <w:p w14:paraId="760F8B48" w14:textId="77777777" w:rsidR="00C0449F" w:rsidRPr="00A358C9" w:rsidRDefault="00C0449F" w:rsidP="00C0449F">
            <w:pPr>
              <w:rPr>
                <w:i/>
              </w:rPr>
            </w:pPr>
            <w:r w:rsidRPr="00A358C9">
              <w:rPr>
                <w:i/>
              </w:rPr>
              <w:t>1a. select landmark object at 32°31.95’S 60°54.34’E and select picture representation for display;</w:t>
            </w:r>
          </w:p>
          <w:p w14:paraId="4D5F49CF" w14:textId="77777777" w:rsidR="00C0449F" w:rsidRPr="00A358C9" w:rsidRDefault="00C0449F" w:rsidP="00C0449F">
            <w:pPr>
              <w:rPr>
                <w:i/>
              </w:rPr>
            </w:pPr>
            <w:r w:rsidRPr="00A358C9">
              <w:rPr>
                <w:i/>
              </w:rPr>
              <w:t>1b. select area object of 32°30.25’S 60°54.64’E with nautical publication (M_NPUB) and select picture representation for display;</w:t>
            </w:r>
          </w:p>
          <w:p w14:paraId="5B9F5F64" w14:textId="77777777" w:rsidR="00C0449F" w:rsidRPr="00A358C9" w:rsidRDefault="00C0449F" w:rsidP="00C0449F">
            <w:pPr>
              <w:rPr>
                <w:i/>
              </w:rPr>
            </w:pPr>
            <w:r w:rsidRPr="00A358C9">
              <w:rPr>
                <w:i/>
              </w:rPr>
              <w:t>2. Repeat step 1a and b for different light conditions (DAY, DUSK, NIGHT).</w:t>
            </w:r>
          </w:p>
        </w:tc>
      </w:tr>
      <w:tr w:rsidR="00C0449F" w14:paraId="46349339" w14:textId="77777777" w:rsidTr="004655D2">
        <w:trPr>
          <w:tblHeader/>
        </w:trPr>
        <w:tc>
          <w:tcPr>
            <w:tcW w:w="9526" w:type="dxa"/>
            <w:gridSpan w:val="4"/>
            <w:shd w:val="clear" w:color="auto" w:fill="CCFFCC"/>
            <w:vAlign w:val="center"/>
          </w:tcPr>
          <w:p w14:paraId="133DD582" w14:textId="77777777" w:rsidR="00C0449F" w:rsidRPr="004065B1" w:rsidRDefault="00C0449F" w:rsidP="00273E6E">
            <w:r w:rsidRPr="000A066E">
              <w:rPr>
                <w:b/>
              </w:rPr>
              <w:t>Results</w:t>
            </w:r>
          </w:p>
        </w:tc>
      </w:tr>
      <w:tr w:rsidR="00C0449F" w14:paraId="7F1696FD" w14:textId="77777777" w:rsidTr="004655D2">
        <w:trPr>
          <w:tblHeader/>
        </w:trPr>
        <w:tc>
          <w:tcPr>
            <w:tcW w:w="9526" w:type="dxa"/>
            <w:gridSpan w:val="4"/>
            <w:vAlign w:val="center"/>
          </w:tcPr>
          <w:p w14:paraId="6A00D7FB" w14:textId="77777777" w:rsidR="00C0449F" w:rsidRPr="00A358C9" w:rsidRDefault="00C0449F" w:rsidP="00C0449F">
            <w:pPr>
              <w:jc w:val="left"/>
              <w:rPr>
                <w:i/>
              </w:rPr>
            </w:pPr>
            <w:r w:rsidRPr="00A358C9">
              <w:rPr>
                <w:i/>
              </w:rPr>
              <w:t>1a. The picture GBTESTPC.TIF must be displayed;</w:t>
            </w:r>
          </w:p>
          <w:p w14:paraId="3D6AB610" w14:textId="77777777" w:rsidR="00C0449F" w:rsidRPr="00A358C9" w:rsidRDefault="00C0449F" w:rsidP="00C0449F">
            <w:pPr>
              <w:jc w:val="left"/>
              <w:rPr>
                <w:i/>
              </w:rPr>
            </w:pPr>
            <w:r w:rsidRPr="00A358C9">
              <w:rPr>
                <w:i/>
              </w:rPr>
              <w:t>1b. The picture GBX4000T.TIF must be displayed;</w:t>
            </w:r>
          </w:p>
          <w:p w14:paraId="41D763A5" w14:textId="77777777" w:rsidR="00C0449F" w:rsidRPr="00A358C9" w:rsidRDefault="00C0449F" w:rsidP="00C0449F">
            <w:pPr>
              <w:jc w:val="left"/>
              <w:rPr>
                <w:i/>
              </w:rPr>
            </w:pPr>
            <w:r w:rsidRPr="00A358C9">
              <w:rPr>
                <w:i/>
              </w:rPr>
              <w:t>2. The pictures must be displayed as appropriate for the selected light condition (DAY, DUSK, NIGHT). It shall not affect the user’s night vision.</w:t>
            </w:r>
          </w:p>
        </w:tc>
      </w:tr>
      <w:tr w:rsidR="00C0449F" w14:paraId="6D0A9828" w14:textId="77777777" w:rsidTr="004655D2">
        <w:trPr>
          <w:tblHeader/>
        </w:trPr>
        <w:tc>
          <w:tcPr>
            <w:tcW w:w="9526" w:type="dxa"/>
            <w:gridSpan w:val="4"/>
            <w:tcBorders>
              <w:bottom w:val="nil"/>
            </w:tcBorders>
            <w:vAlign w:val="center"/>
          </w:tcPr>
          <w:p w14:paraId="20AB7740" w14:textId="25FB211C" w:rsidR="00C0449F" w:rsidRDefault="00445B9F" w:rsidP="00273E6E">
            <w:pPr>
              <w:jc w:val="center"/>
            </w:pPr>
            <w:r w:rsidRPr="00445B9F">
              <w:rPr>
                <w:noProof/>
                <w:lang w:val="en-US" w:eastAsia="ko-KR"/>
              </w:rPr>
              <w:drawing>
                <wp:inline distT="0" distB="0" distL="0" distR="0" wp14:anchorId="470A513C" wp14:editId="011664F0">
                  <wp:extent cx="5793295" cy="5900755"/>
                  <wp:effectExtent l="0" t="0" r="0" b="5080"/>
                  <wp:docPr id="55" name="Picture 55" descr="C:\msdokut\STANDARDIT\IHO\S64\Work 2016\Review Aug2016\New picture originals 16aug2016\4.4h pictur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msdokut\STANDARDIT\IHO\S64\Work 2016\Review Aug2016\New picture originals 16aug2016\4.4h picture 1.PNG"/>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801289" cy="5908897"/>
                          </a:xfrm>
                          <a:prstGeom prst="rect">
                            <a:avLst/>
                          </a:prstGeom>
                          <a:noFill/>
                          <a:ln>
                            <a:noFill/>
                          </a:ln>
                        </pic:spPr>
                      </pic:pic>
                    </a:graphicData>
                  </a:graphic>
                </wp:inline>
              </w:drawing>
            </w:r>
          </w:p>
        </w:tc>
      </w:tr>
      <w:tr w:rsidR="00C0449F" w14:paraId="17419F05" w14:textId="77777777" w:rsidTr="004655D2">
        <w:trPr>
          <w:tblHeader/>
        </w:trPr>
        <w:tc>
          <w:tcPr>
            <w:tcW w:w="9526" w:type="dxa"/>
            <w:gridSpan w:val="4"/>
            <w:tcBorders>
              <w:top w:val="nil"/>
            </w:tcBorders>
            <w:vAlign w:val="center"/>
          </w:tcPr>
          <w:p w14:paraId="4A7C226D" w14:textId="77777777" w:rsidR="00C0449F" w:rsidRPr="00A358C9" w:rsidRDefault="00C0449F" w:rsidP="00273E6E">
            <w:pPr>
              <w:jc w:val="left"/>
              <w:rPr>
                <w:i/>
              </w:rPr>
            </w:pPr>
            <w:r w:rsidRPr="00A358C9">
              <w:rPr>
                <w:i/>
              </w:rPr>
              <w:t>Example of Picture GBTESTPC.TIF over cell GB4X0000.000, Day palette</w:t>
            </w:r>
          </w:p>
        </w:tc>
      </w:tr>
    </w:tbl>
    <w:p w14:paraId="4B7E3A1D" w14:textId="77777777" w:rsidR="00C0449F" w:rsidRDefault="00C0449F" w:rsidP="00C0449F"/>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C0449F" w14:paraId="3AFEA52F" w14:textId="77777777" w:rsidTr="00273E6E">
        <w:trPr>
          <w:tblHeader/>
        </w:trPr>
        <w:tc>
          <w:tcPr>
            <w:tcW w:w="9526" w:type="dxa"/>
            <w:tcBorders>
              <w:bottom w:val="nil"/>
            </w:tcBorders>
            <w:vAlign w:val="center"/>
          </w:tcPr>
          <w:p w14:paraId="44884653" w14:textId="362EC06D" w:rsidR="00C0449F" w:rsidRDefault="00445B9F" w:rsidP="00273E6E">
            <w:pPr>
              <w:jc w:val="center"/>
            </w:pPr>
            <w:r w:rsidRPr="00445B9F">
              <w:rPr>
                <w:noProof/>
                <w:lang w:val="en-US" w:eastAsia="ko-KR"/>
              </w:rPr>
              <w:lastRenderedPageBreak/>
              <w:drawing>
                <wp:inline distT="0" distB="0" distL="0" distR="0" wp14:anchorId="61870924" wp14:editId="477BD6D8">
                  <wp:extent cx="5841564" cy="5797022"/>
                  <wp:effectExtent l="0" t="0" r="6985" b="0"/>
                  <wp:docPr id="56" name="Picture 56" descr="C:\msdokut\STANDARDIT\IHO\S64\Work 2016\Review Aug2016\New picture originals 16aug2016\4.4h pictur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msdokut\STANDARDIT\IHO\S64\Work 2016\Review Aug2016\New picture originals 16aug2016\4.4h picture 2.PN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850095" cy="5805488"/>
                          </a:xfrm>
                          <a:prstGeom prst="rect">
                            <a:avLst/>
                          </a:prstGeom>
                          <a:noFill/>
                          <a:ln>
                            <a:noFill/>
                          </a:ln>
                        </pic:spPr>
                      </pic:pic>
                    </a:graphicData>
                  </a:graphic>
                </wp:inline>
              </w:drawing>
            </w:r>
          </w:p>
        </w:tc>
      </w:tr>
      <w:tr w:rsidR="00C0449F" w14:paraId="5321B6BF" w14:textId="77777777" w:rsidTr="00273E6E">
        <w:trPr>
          <w:tblHeader/>
        </w:trPr>
        <w:tc>
          <w:tcPr>
            <w:tcW w:w="9526" w:type="dxa"/>
            <w:tcBorders>
              <w:top w:val="nil"/>
            </w:tcBorders>
            <w:vAlign w:val="center"/>
          </w:tcPr>
          <w:p w14:paraId="5613DD68" w14:textId="77777777" w:rsidR="00C0449F" w:rsidRPr="00A358C9" w:rsidRDefault="00C0449F" w:rsidP="00273E6E">
            <w:pPr>
              <w:jc w:val="left"/>
              <w:rPr>
                <w:i/>
              </w:rPr>
            </w:pPr>
            <w:r w:rsidRPr="00A358C9">
              <w:rPr>
                <w:i/>
              </w:rPr>
              <w:t>Example of Picture GBTESTPC.TIF over cell GB4X0000.000, Dusk palette</w:t>
            </w:r>
          </w:p>
        </w:tc>
      </w:tr>
    </w:tbl>
    <w:p w14:paraId="4F6CA0AB" w14:textId="77777777" w:rsidR="00C0449F" w:rsidRDefault="00C0449F" w:rsidP="00C0449F"/>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C0449F" w14:paraId="1AAB39A4" w14:textId="77777777" w:rsidTr="00273E6E">
        <w:trPr>
          <w:tblHeader/>
        </w:trPr>
        <w:tc>
          <w:tcPr>
            <w:tcW w:w="9526" w:type="dxa"/>
            <w:tcBorders>
              <w:bottom w:val="nil"/>
            </w:tcBorders>
            <w:vAlign w:val="center"/>
          </w:tcPr>
          <w:p w14:paraId="155C8D73" w14:textId="14B52837" w:rsidR="00C0449F" w:rsidRDefault="00445B9F" w:rsidP="00273E6E">
            <w:pPr>
              <w:jc w:val="center"/>
            </w:pPr>
            <w:r w:rsidRPr="00445B9F">
              <w:rPr>
                <w:noProof/>
                <w:lang w:val="en-US" w:eastAsia="ko-KR"/>
              </w:rPr>
              <w:lastRenderedPageBreak/>
              <w:drawing>
                <wp:inline distT="0" distB="0" distL="0" distR="0" wp14:anchorId="7092D847" wp14:editId="500094D1">
                  <wp:extent cx="5901393" cy="5909333"/>
                  <wp:effectExtent l="0" t="0" r="4445" b="0"/>
                  <wp:docPr id="57" name="Picture 57" descr="C:\msdokut\STANDARDIT\IHO\S64\Work 2016\Review Aug2016\New picture originals 16aug2016\4.4h picture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msdokut\STANDARDIT\IHO\S64\Work 2016\Review Aug2016\New picture originals 16aug2016\4.4h picture 3.PN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907786" cy="5915735"/>
                          </a:xfrm>
                          <a:prstGeom prst="rect">
                            <a:avLst/>
                          </a:prstGeom>
                          <a:noFill/>
                          <a:ln>
                            <a:noFill/>
                          </a:ln>
                        </pic:spPr>
                      </pic:pic>
                    </a:graphicData>
                  </a:graphic>
                </wp:inline>
              </w:drawing>
            </w:r>
          </w:p>
        </w:tc>
      </w:tr>
      <w:tr w:rsidR="00C0449F" w14:paraId="603E1B8B" w14:textId="77777777" w:rsidTr="00273E6E">
        <w:trPr>
          <w:tblHeader/>
        </w:trPr>
        <w:tc>
          <w:tcPr>
            <w:tcW w:w="9526" w:type="dxa"/>
            <w:tcBorders>
              <w:top w:val="nil"/>
            </w:tcBorders>
            <w:vAlign w:val="center"/>
          </w:tcPr>
          <w:p w14:paraId="35CEF948" w14:textId="77777777" w:rsidR="00C0449F" w:rsidRPr="00A358C9" w:rsidRDefault="00C0449F" w:rsidP="00273E6E">
            <w:pPr>
              <w:jc w:val="left"/>
              <w:rPr>
                <w:i/>
              </w:rPr>
            </w:pPr>
            <w:r w:rsidRPr="00A358C9">
              <w:rPr>
                <w:i/>
              </w:rPr>
              <w:t>Example of Picture GBTESTPC.TIF over cell GB4X0000.000, Night palette</w:t>
            </w:r>
          </w:p>
        </w:tc>
      </w:tr>
    </w:tbl>
    <w:p w14:paraId="49B37BE9" w14:textId="77777777" w:rsidR="00C0449F" w:rsidRDefault="00C0449F" w:rsidP="00C0449F"/>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66"/>
      </w:tblGrid>
      <w:tr w:rsidR="00C0449F" w14:paraId="393A977A" w14:textId="77777777" w:rsidTr="00273E6E">
        <w:trPr>
          <w:tblHeader/>
        </w:trPr>
        <w:tc>
          <w:tcPr>
            <w:tcW w:w="9526" w:type="dxa"/>
            <w:tcBorders>
              <w:bottom w:val="nil"/>
            </w:tcBorders>
            <w:vAlign w:val="center"/>
          </w:tcPr>
          <w:p w14:paraId="05A58060" w14:textId="50B019A7" w:rsidR="00C0449F" w:rsidRDefault="00445B9F" w:rsidP="00273E6E">
            <w:pPr>
              <w:jc w:val="center"/>
            </w:pPr>
            <w:r w:rsidRPr="00445B9F">
              <w:rPr>
                <w:noProof/>
                <w:lang w:val="en-US" w:eastAsia="ko-KR"/>
              </w:rPr>
              <w:lastRenderedPageBreak/>
              <w:drawing>
                <wp:inline distT="0" distB="0" distL="0" distR="0" wp14:anchorId="2B077012" wp14:editId="45A219F1">
                  <wp:extent cx="5995190" cy="5443399"/>
                  <wp:effectExtent l="0" t="0" r="5715" b="5080"/>
                  <wp:docPr id="58" name="Picture 58" descr="C:\msdokut\STANDARDIT\IHO\S64\Work 2016\Review Aug2016\New picture originals 16aug2016\4.4h picture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msdokut\STANDARDIT\IHO\S64\Work 2016\Review Aug2016\New picture originals 16aug2016\4.4h picture 4.PN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6000492" cy="5448213"/>
                          </a:xfrm>
                          <a:prstGeom prst="rect">
                            <a:avLst/>
                          </a:prstGeom>
                          <a:noFill/>
                          <a:ln>
                            <a:noFill/>
                          </a:ln>
                        </pic:spPr>
                      </pic:pic>
                    </a:graphicData>
                  </a:graphic>
                </wp:inline>
              </w:drawing>
            </w:r>
          </w:p>
        </w:tc>
      </w:tr>
      <w:tr w:rsidR="00C0449F" w14:paraId="6B1B3FE5" w14:textId="77777777" w:rsidTr="00273E6E">
        <w:trPr>
          <w:tblHeader/>
        </w:trPr>
        <w:tc>
          <w:tcPr>
            <w:tcW w:w="9526" w:type="dxa"/>
            <w:tcBorders>
              <w:top w:val="nil"/>
            </w:tcBorders>
            <w:vAlign w:val="center"/>
          </w:tcPr>
          <w:p w14:paraId="17D1EA6E" w14:textId="77777777" w:rsidR="00C0449F" w:rsidRPr="00A358C9" w:rsidRDefault="00C0449F" w:rsidP="00273E6E">
            <w:pPr>
              <w:jc w:val="left"/>
              <w:rPr>
                <w:i/>
              </w:rPr>
            </w:pPr>
            <w:r w:rsidRPr="00A358C9">
              <w:rPr>
                <w:i/>
              </w:rPr>
              <w:t>Example of Picture GBX4000T.TIF over cell GB4X0000.000, Day palette</w:t>
            </w:r>
          </w:p>
        </w:tc>
      </w:tr>
    </w:tbl>
    <w:p w14:paraId="0F6F2E67" w14:textId="77777777" w:rsidR="00C0449F" w:rsidRDefault="00C0449F" w:rsidP="00CF2F67"/>
    <w:p w14:paraId="3753E2C9" w14:textId="77777777" w:rsidR="00CF2F67" w:rsidRDefault="008E4368" w:rsidP="00E30B8F">
      <w:pPr>
        <w:pStyle w:val="Heading2"/>
      </w:pPr>
      <w:r>
        <w:br w:type="page"/>
      </w:r>
      <w:bookmarkStart w:id="279" w:name="_Toc120212619"/>
      <w:r w:rsidR="00CF2F67">
        <w:lastRenderedPageBreak/>
        <w:t>Radar and Plotting Information</w:t>
      </w:r>
      <w:bookmarkEnd w:id="279"/>
    </w:p>
    <w:p w14:paraId="283009CB" w14:textId="52FEDCFB" w:rsidR="00E6163D" w:rsidRDefault="00E6163D" w:rsidP="00E6163D">
      <w:r w:rsidRPr="00E6163D">
        <w:t>Where the capability for displaying radar</w:t>
      </w:r>
      <w:r w:rsidR="000403E1">
        <w:t xml:space="preserve"> or</w:t>
      </w:r>
      <w:r w:rsidR="002B39B2">
        <w:t xml:space="preserve"> </w:t>
      </w:r>
      <w:r w:rsidRPr="00E6163D">
        <w:t>radar tracks is provided, in addition to the requirements of IEC 62288 for radar displays and presentation of target information, perform the following:</w:t>
      </w:r>
    </w:p>
    <w:p w14:paraId="55F4833E" w14:textId="77777777" w:rsidR="00E6163D" w:rsidRPr="00E6163D" w:rsidRDefault="00E6163D" w:rsidP="00E6163D"/>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CF2F67" w14:paraId="175A8CC9" w14:textId="77777777" w:rsidTr="008A1BCC">
        <w:trPr>
          <w:trHeight w:val="454"/>
          <w:tblHeader/>
        </w:trPr>
        <w:tc>
          <w:tcPr>
            <w:tcW w:w="2381" w:type="dxa"/>
            <w:shd w:val="clear" w:color="auto" w:fill="CCFFCC"/>
            <w:vAlign w:val="center"/>
          </w:tcPr>
          <w:p w14:paraId="205BBAD7" w14:textId="77777777" w:rsidR="00CF2F67" w:rsidRPr="004065B1" w:rsidRDefault="00CF2F67" w:rsidP="008A1BCC">
            <w:r w:rsidRPr="000A066E">
              <w:rPr>
                <w:b/>
              </w:rPr>
              <w:t>Test Reference</w:t>
            </w:r>
          </w:p>
        </w:tc>
        <w:tc>
          <w:tcPr>
            <w:tcW w:w="2381" w:type="dxa"/>
            <w:shd w:val="clear" w:color="auto" w:fill="CCFFCC"/>
            <w:vAlign w:val="center"/>
          </w:tcPr>
          <w:p w14:paraId="7A1B915C" w14:textId="77777777" w:rsidR="00CF2F67" w:rsidRPr="004065B1" w:rsidRDefault="00CF2F67" w:rsidP="008A1BCC">
            <w:r>
              <w:t>4.5 a)</w:t>
            </w:r>
          </w:p>
        </w:tc>
        <w:tc>
          <w:tcPr>
            <w:tcW w:w="2382" w:type="dxa"/>
            <w:shd w:val="clear" w:color="auto" w:fill="CCFFCC"/>
            <w:vAlign w:val="center"/>
          </w:tcPr>
          <w:p w14:paraId="0EA46CA9" w14:textId="77777777" w:rsidR="00CF2F67" w:rsidRPr="004065B1" w:rsidRDefault="00CF2F67" w:rsidP="008A1BCC">
            <w:r w:rsidRPr="000A066E">
              <w:rPr>
                <w:b/>
              </w:rPr>
              <w:t>IHO Reference</w:t>
            </w:r>
          </w:p>
        </w:tc>
        <w:tc>
          <w:tcPr>
            <w:tcW w:w="2382" w:type="dxa"/>
            <w:shd w:val="clear" w:color="auto" w:fill="CCFFCC"/>
            <w:vAlign w:val="center"/>
          </w:tcPr>
          <w:p w14:paraId="54E95B25" w14:textId="77777777" w:rsidR="00CF2F67" w:rsidRPr="004065B1" w:rsidRDefault="00E6163D" w:rsidP="008A1BCC">
            <w:r>
              <w:t>-</w:t>
            </w:r>
          </w:p>
        </w:tc>
      </w:tr>
      <w:tr w:rsidR="00CF2F67" w14:paraId="795C43A6" w14:textId="77777777" w:rsidTr="008A1BCC">
        <w:trPr>
          <w:tblHeader/>
        </w:trPr>
        <w:tc>
          <w:tcPr>
            <w:tcW w:w="9526" w:type="dxa"/>
            <w:gridSpan w:val="4"/>
            <w:shd w:val="clear" w:color="auto" w:fill="CCFFCC"/>
            <w:vAlign w:val="center"/>
          </w:tcPr>
          <w:p w14:paraId="07D7B58B" w14:textId="77777777" w:rsidR="00CF2F67" w:rsidRDefault="00CF2F67" w:rsidP="008A1BCC">
            <w:r w:rsidRPr="000A066E">
              <w:rPr>
                <w:b/>
              </w:rPr>
              <w:t>Test description</w:t>
            </w:r>
          </w:p>
        </w:tc>
      </w:tr>
      <w:tr w:rsidR="00CF2F67" w14:paraId="7A694F36" w14:textId="77777777" w:rsidTr="008A1BCC">
        <w:trPr>
          <w:tblHeader/>
        </w:trPr>
        <w:tc>
          <w:tcPr>
            <w:tcW w:w="9526" w:type="dxa"/>
            <w:gridSpan w:val="4"/>
            <w:vAlign w:val="center"/>
          </w:tcPr>
          <w:p w14:paraId="639C334F" w14:textId="16707921" w:rsidR="00CF2F67" w:rsidRPr="00A358C9" w:rsidRDefault="00E6163D" w:rsidP="000403E1">
            <w:pPr>
              <w:rPr>
                <w:i/>
              </w:rPr>
            </w:pPr>
            <w:r w:rsidRPr="00A358C9">
              <w:rPr>
                <w:i/>
              </w:rPr>
              <w:t>Display of Radar overlays with SENC information.</w:t>
            </w:r>
          </w:p>
        </w:tc>
      </w:tr>
      <w:tr w:rsidR="00CF2F67" w14:paraId="6152BFD3" w14:textId="77777777" w:rsidTr="008A1BCC">
        <w:trPr>
          <w:tblHeader/>
        </w:trPr>
        <w:tc>
          <w:tcPr>
            <w:tcW w:w="9526" w:type="dxa"/>
            <w:gridSpan w:val="4"/>
            <w:shd w:val="clear" w:color="auto" w:fill="CCFFCC"/>
            <w:vAlign w:val="center"/>
          </w:tcPr>
          <w:p w14:paraId="3510D1F0" w14:textId="77777777" w:rsidR="00CF2F67" w:rsidRPr="004065B1" w:rsidRDefault="00CF2F67" w:rsidP="008A1BCC">
            <w:r w:rsidRPr="000A066E">
              <w:rPr>
                <w:b/>
              </w:rPr>
              <w:t>Setup</w:t>
            </w:r>
          </w:p>
        </w:tc>
      </w:tr>
      <w:tr w:rsidR="00CF2F67" w14:paraId="0A5BE2F4" w14:textId="77777777" w:rsidTr="008A1BCC">
        <w:trPr>
          <w:tblHeader/>
        </w:trPr>
        <w:tc>
          <w:tcPr>
            <w:tcW w:w="9526" w:type="dxa"/>
            <w:gridSpan w:val="4"/>
            <w:vAlign w:val="center"/>
          </w:tcPr>
          <w:p w14:paraId="3E95E11D" w14:textId="77777777" w:rsidR="00E6163D" w:rsidRPr="00A358C9" w:rsidRDefault="00E6163D" w:rsidP="00E6163D">
            <w:pPr>
              <w:rPr>
                <w:i/>
              </w:rPr>
            </w:pPr>
            <w:r w:rsidRPr="00A358C9">
              <w:rPr>
                <w:i/>
              </w:rPr>
              <w:t>Load all cells from 2.1.1 Power Up</w:t>
            </w:r>
          </w:p>
          <w:p w14:paraId="16E9D8C0" w14:textId="77777777" w:rsidR="00E6163D" w:rsidRPr="00A358C9" w:rsidRDefault="00E6163D" w:rsidP="00E6163D">
            <w:pPr>
              <w:rPr>
                <w:i/>
              </w:rPr>
            </w:pPr>
            <w:r w:rsidRPr="00A358C9">
              <w:rPr>
                <w:i/>
              </w:rPr>
              <w:t>Display cell GB5X01NE at 3 NM range scale</w:t>
            </w:r>
          </w:p>
          <w:p w14:paraId="242CEE9B" w14:textId="469E4689" w:rsidR="00E6163D" w:rsidRPr="00A358C9" w:rsidRDefault="00E6163D" w:rsidP="00E6163D">
            <w:pPr>
              <w:rPr>
                <w:i/>
              </w:rPr>
            </w:pPr>
            <w:r w:rsidRPr="00A358C9">
              <w:rPr>
                <w:i/>
              </w:rPr>
              <w:t xml:space="preserve">Select </w:t>
            </w:r>
            <w:r w:rsidR="0069033B">
              <w:rPr>
                <w:i/>
              </w:rPr>
              <w:t xml:space="preserve">Safety Contour </w:t>
            </w:r>
            <w:r w:rsidR="00523203">
              <w:rPr>
                <w:i/>
              </w:rPr>
              <w:t>value to</w:t>
            </w:r>
            <w:r w:rsidR="002B39B2" w:rsidRPr="00A358C9">
              <w:rPr>
                <w:i/>
              </w:rPr>
              <w:t xml:space="preserve"> </w:t>
            </w:r>
            <w:r w:rsidRPr="00A358C9">
              <w:rPr>
                <w:i/>
              </w:rPr>
              <w:t xml:space="preserve">8 </w:t>
            </w:r>
            <w:r w:rsidR="00E66884">
              <w:rPr>
                <w:i/>
              </w:rPr>
              <w:t>m</w:t>
            </w:r>
          </w:p>
          <w:p w14:paraId="6ACA7444" w14:textId="5B13BB7D" w:rsidR="00E6163D" w:rsidRPr="00A358C9" w:rsidRDefault="00E6163D" w:rsidP="00E6163D">
            <w:pPr>
              <w:rPr>
                <w:i/>
              </w:rPr>
            </w:pPr>
            <w:r w:rsidRPr="00A358C9">
              <w:rPr>
                <w:i/>
              </w:rPr>
              <w:t xml:space="preserve">Select </w:t>
            </w:r>
            <w:r w:rsidR="0069033B">
              <w:rPr>
                <w:i/>
              </w:rPr>
              <w:t xml:space="preserve">Safety Depth </w:t>
            </w:r>
            <w:r w:rsidR="00523203">
              <w:rPr>
                <w:i/>
              </w:rPr>
              <w:t>value to</w:t>
            </w:r>
            <w:r w:rsidR="002B39B2" w:rsidRPr="00A358C9">
              <w:rPr>
                <w:i/>
              </w:rPr>
              <w:t xml:space="preserve"> </w:t>
            </w:r>
            <w:r w:rsidRPr="00A358C9">
              <w:rPr>
                <w:i/>
              </w:rPr>
              <w:t xml:space="preserve">8 </w:t>
            </w:r>
            <w:r w:rsidR="00E66884">
              <w:rPr>
                <w:i/>
              </w:rPr>
              <w:t>m</w:t>
            </w:r>
          </w:p>
          <w:p w14:paraId="73DB4B3D" w14:textId="77777777" w:rsidR="00E6163D" w:rsidRPr="00A358C9" w:rsidRDefault="00E6163D" w:rsidP="00E6163D">
            <w:pPr>
              <w:rPr>
                <w:i/>
              </w:rPr>
            </w:pPr>
            <w:r w:rsidRPr="00A358C9">
              <w:rPr>
                <w:i/>
              </w:rPr>
              <w:t>Select Plain Boundaries</w:t>
            </w:r>
          </w:p>
          <w:p w14:paraId="3EE24AC9" w14:textId="77777777" w:rsidR="00CF2F67" w:rsidRPr="00A358C9" w:rsidRDefault="00E6163D" w:rsidP="00E6163D">
            <w:pPr>
              <w:rPr>
                <w:i/>
              </w:rPr>
            </w:pPr>
            <w:r w:rsidRPr="00A358C9">
              <w:rPr>
                <w:i/>
              </w:rPr>
              <w:t>Select Paper chart symbols</w:t>
            </w:r>
          </w:p>
        </w:tc>
      </w:tr>
      <w:tr w:rsidR="00CF2F67" w14:paraId="64607BCC" w14:textId="77777777" w:rsidTr="008A1BCC">
        <w:trPr>
          <w:tblHeader/>
        </w:trPr>
        <w:tc>
          <w:tcPr>
            <w:tcW w:w="9526" w:type="dxa"/>
            <w:gridSpan w:val="4"/>
            <w:shd w:val="clear" w:color="auto" w:fill="CCFFCC"/>
            <w:vAlign w:val="center"/>
          </w:tcPr>
          <w:p w14:paraId="021E6DA1" w14:textId="77777777" w:rsidR="00CF2F67" w:rsidRPr="004065B1" w:rsidRDefault="00CF2F67" w:rsidP="008A1BCC">
            <w:r w:rsidRPr="000A066E">
              <w:rPr>
                <w:b/>
              </w:rPr>
              <w:t>Action</w:t>
            </w:r>
          </w:p>
        </w:tc>
      </w:tr>
      <w:tr w:rsidR="00CF2F67" w14:paraId="55242765" w14:textId="77777777" w:rsidTr="008A1BCC">
        <w:trPr>
          <w:tblHeader/>
        </w:trPr>
        <w:tc>
          <w:tcPr>
            <w:tcW w:w="9526" w:type="dxa"/>
            <w:gridSpan w:val="4"/>
            <w:vAlign w:val="center"/>
          </w:tcPr>
          <w:p w14:paraId="647A37CC" w14:textId="77777777" w:rsidR="00E6163D" w:rsidRPr="00A358C9" w:rsidRDefault="00E6163D" w:rsidP="00E6163D">
            <w:pPr>
              <w:rPr>
                <w:i/>
              </w:rPr>
            </w:pPr>
            <w:r w:rsidRPr="00A358C9">
              <w:rPr>
                <w:i/>
              </w:rPr>
              <w:t>Switch on the following (where available):</w:t>
            </w:r>
          </w:p>
          <w:p w14:paraId="3FBB7329" w14:textId="77777777" w:rsidR="00E6163D" w:rsidRPr="00A358C9" w:rsidRDefault="00E6163D" w:rsidP="003866E1">
            <w:pPr>
              <w:numPr>
                <w:ilvl w:val="0"/>
                <w:numId w:val="17"/>
              </w:numPr>
              <w:rPr>
                <w:i/>
              </w:rPr>
            </w:pPr>
            <w:r w:rsidRPr="00A358C9">
              <w:rPr>
                <w:i/>
              </w:rPr>
              <w:t>Radar image overlay</w:t>
            </w:r>
          </w:p>
          <w:p w14:paraId="153DD4DF" w14:textId="77777777" w:rsidR="00E6163D" w:rsidRPr="00A358C9" w:rsidRDefault="00E6163D" w:rsidP="003866E1">
            <w:pPr>
              <w:numPr>
                <w:ilvl w:val="0"/>
                <w:numId w:val="17"/>
              </w:numPr>
              <w:rPr>
                <w:i/>
              </w:rPr>
            </w:pPr>
            <w:r w:rsidRPr="00A358C9">
              <w:rPr>
                <w:i/>
              </w:rPr>
              <w:t>Radar tracked target information</w:t>
            </w:r>
          </w:p>
          <w:p w14:paraId="001C34D9" w14:textId="77777777" w:rsidR="00CF2F67" w:rsidRPr="00A358C9" w:rsidRDefault="00E6163D" w:rsidP="003866E1">
            <w:pPr>
              <w:numPr>
                <w:ilvl w:val="0"/>
                <w:numId w:val="17"/>
              </w:numPr>
              <w:rPr>
                <w:i/>
              </w:rPr>
            </w:pPr>
            <w:r w:rsidRPr="00A358C9">
              <w:rPr>
                <w:i/>
              </w:rPr>
              <w:t>AIS information</w:t>
            </w:r>
          </w:p>
        </w:tc>
      </w:tr>
      <w:tr w:rsidR="00CF2F67" w14:paraId="42BB601B" w14:textId="77777777" w:rsidTr="00C901D1">
        <w:trPr>
          <w:tblHeader/>
        </w:trPr>
        <w:tc>
          <w:tcPr>
            <w:tcW w:w="9526" w:type="dxa"/>
            <w:gridSpan w:val="4"/>
            <w:tcBorders>
              <w:bottom w:val="single" w:sz="4" w:space="0" w:color="auto"/>
            </w:tcBorders>
            <w:shd w:val="clear" w:color="auto" w:fill="CCFFCC"/>
            <w:vAlign w:val="center"/>
          </w:tcPr>
          <w:p w14:paraId="6708413B" w14:textId="77777777" w:rsidR="00CF2F67" w:rsidRPr="004065B1" w:rsidRDefault="00CF2F67" w:rsidP="008A1BCC">
            <w:r w:rsidRPr="000A066E">
              <w:rPr>
                <w:b/>
              </w:rPr>
              <w:t>Results</w:t>
            </w:r>
          </w:p>
        </w:tc>
      </w:tr>
      <w:tr w:rsidR="00CF2F67" w14:paraId="1D0599AB" w14:textId="77777777" w:rsidTr="00C901D1">
        <w:trPr>
          <w:tblHeader/>
        </w:trPr>
        <w:tc>
          <w:tcPr>
            <w:tcW w:w="9526" w:type="dxa"/>
            <w:gridSpan w:val="4"/>
            <w:tcBorders>
              <w:bottom w:val="nil"/>
            </w:tcBorders>
            <w:vAlign w:val="center"/>
          </w:tcPr>
          <w:p w14:paraId="55A1033A" w14:textId="42818BA6" w:rsidR="00CF2F67" w:rsidRPr="00A358C9" w:rsidRDefault="00E6163D" w:rsidP="00E6163D">
            <w:pPr>
              <w:jc w:val="left"/>
              <w:rPr>
                <w:i/>
              </w:rPr>
            </w:pPr>
            <w:r w:rsidRPr="00A358C9">
              <w:rPr>
                <w:i/>
              </w:rPr>
              <w:t>Confirm by observation that same SENC object</w:t>
            </w:r>
            <w:r w:rsidR="002B39B2">
              <w:rPr>
                <w:i/>
              </w:rPr>
              <w:t>s</w:t>
            </w:r>
            <w:r w:rsidRPr="00A358C9">
              <w:rPr>
                <w:i/>
              </w:rPr>
              <w:t xml:space="preserve"> are under or over radar echoes as in the example pictures.  Note that some examples contain intentionally a lot of</w:t>
            </w:r>
            <w:r w:rsidR="002B39B2">
              <w:rPr>
                <w:i/>
              </w:rPr>
              <w:t xml:space="preserve"> </w:t>
            </w:r>
            <w:r w:rsidRPr="00A358C9">
              <w:rPr>
                <w:i/>
              </w:rPr>
              <w:t>radar echo noise in order to give many examples of the SENC objects which shall</w:t>
            </w:r>
            <w:r w:rsidR="002B39B2">
              <w:rPr>
                <w:i/>
              </w:rPr>
              <w:t xml:space="preserve"> </w:t>
            </w:r>
            <w:r w:rsidRPr="00A358C9">
              <w:rPr>
                <w:i/>
              </w:rPr>
              <w:t>be over or under radar echoes.</w:t>
            </w:r>
          </w:p>
        </w:tc>
      </w:tr>
      <w:tr w:rsidR="00E6163D" w14:paraId="3F5F31D8" w14:textId="77777777" w:rsidTr="002164D3">
        <w:trPr>
          <w:tblHeader/>
        </w:trPr>
        <w:tc>
          <w:tcPr>
            <w:tcW w:w="9526" w:type="dxa"/>
            <w:gridSpan w:val="4"/>
            <w:tcBorders>
              <w:top w:val="nil"/>
              <w:bottom w:val="nil"/>
            </w:tcBorders>
            <w:vAlign w:val="center"/>
          </w:tcPr>
          <w:p w14:paraId="7AE5078A" w14:textId="25EBE243" w:rsidR="00E6163D" w:rsidRDefault="00445B9F" w:rsidP="00673F49">
            <w:pPr>
              <w:jc w:val="center"/>
            </w:pPr>
            <w:r w:rsidRPr="00445B9F">
              <w:rPr>
                <w:noProof/>
                <w:lang w:val="en-US" w:eastAsia="ko-KR"/>
              </w:rPr>
              <w:drawing>
                <wp:inline distT="0" distB="0" distL="0" distR="0" wp14:anchorId="0F40F1F8" wp14:editId="0C6A8522">
                  <wp:extent cx="5512279" cy="4669140"/>
                  <wp:effectExtent l="0" t="0" r="0" b="0"/>
                  <wp:docPr id="59" name="Picture 59" descr="C:\msdokut\STANDARDIT\IHO\S64\Work 2016\Review Aug2016\New picture originals 16aug2016\4.5 pictur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msdokut\STANDARDIT\IHO\S64\Work 2016\Review Aug2016\New picture originals 16aug2016\4.5 picture 1.PN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520400" cy="4676019"/>
                          </a:xfrm>
                          <a:prstGeom prst="rect">
                            <a:avLst/>
                          </a:prstGeom>
                          <a:noFill/>
                          <a:ln>
                            <a:noFill/>
                          </a:ln>
                        </pic:spPr>
                      </pic:pic>
                    </a:graphicData>
                  </a:graphic>
                </wp:inline>
              </w:drawing>
            </w:r>
          </w:p>
        </w:tc>
      </w:tr>
      <w:tr w:rsidR="00E6163D" w14:paraId="46989234" w14:textId="77777777" w:rsidTr="002164D3">
        <w:trPr>
          <w:tblHeader/>
        </w:trPr>
        <w:tc>
          <w:tcPr>
            <w:tcW w:w="9526" w:type="dxa"/>
            <w:gridSpan w:val="4"/>
            <w:tcBorders>
              <w:top w:val="nil"/>
            </w:tcBorders>
            <w:vAlign w:val="center"/>
          </w:tcPr>
          <w:p w14:paraId="4207F6EC" w14:textId="22112E1B" w:rsidR="00E6163D" w:rsidRPr="00A358C9" w:rsidRDefault="00E6163D" w:rsidP="00E6163D">
            <w:pPr>
              <w:jc w:val="left"/>
              <w:rPr>
                <w:i/>
              </w:rPr>
            </w:pPr>
            <w:r w:rsidRPr="00A358C9">
              <w:rPr>
                <w:i/>
              </w:rPr>
              <w:t xml:space="preserve">Day with radar tracked targets. </w:t>
            </w:r>
            <w:r w:rsidR="007D0469">
              <w:rPr>
                <w:i/>
              </w:rPr>
              <w:t>Display Category</w:t>
            </w:r>
            <w:r w:rsidRPr="00A358C9">
              <w:rPr>
                <w:i/>
              </w:rPr>
              <w:t xml:space="preserve"> </w:t>
            </w:r>
            <w:r w:rsidR="007D0469">
              <w:rPr>
                <w:i/>
              </w:rPr>
              <w:t>Display Base</w:t>
            </w:r>
            <w:r w:rsidRPr="00A358C9">
              <w:rPr>
                <w:i/>
              </w:rPr>
              <w:t xml:space="preserve"> + Lights</w:t>
            </w:r>
          </w:p>
        </w:tc>
      </w:tr>
    </w:tbl>
    <w:p w14:paraId="662D9FE4" w14:textId="77777777" w:rsidR="00CF2F67" w:rsidRDefault="00CF2F67" w:rsidP="00CF2F67"/>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E6163D" w14:paraId="03C1E65A" w14:textId="77777777" w:rsidTr="00E6163D">
        <w:trPr>
          <w:tblHeader/>
        </w:trPr>
        <w:tc>
          <w:tcPr>
            <w:tcW w:w="9526" w:type="dxa"/>
            <w:tcBorders>
              <w:bottom w:val="nil"/>
            </w:tcBorders>
            <w:vAlign w:val="center"/>
          </w:tcPr>
          <w:p w14:paraId="7F5BE735" w14:textId="5834F39F" w:rsidR="00E6163D" w:rsidRDefault="00932857" w:rsidP="00673F49">
            <w:pPr>
              <w:jc w:val="center"/>
            </w:pPr>
            <w:r w:rsidRPr="00932857">
              <w:rPr>
                <w:noProof/>
                <w:lang w:val="en-US" w:eastAsia="ko-KR"/>
              </w:rPr>
              <w:lastRenderedPageBreak/>
              <w:drawing>
                <wp:inline distT="0" distB="0" distL="0" distR="0" wp14:anchorId="0B204332" wp14:editId="77F587C4">
                  <wp:extent cx="5865962" cy="5017701"/>
                  <wp:effectExtent l="0" t="0" r="1905" b="0"/>
                  <wp:docPr id="263" name="Picture 263" descr="C:\msdokut\STANDARDIT\IHO\S64\Work 2016\Review Aug2016\New picture originals 16aug2016\4.5 pictur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msdokut\STANDARDIT\IHO\S64\Work 2016\Review Aug2016\New picture originals 16aug2016\4.5 picture 2.PN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888739" cy="5037184"/>
                          </a:xfrm>
                          <a:prstGeom prst="rect">
                            <a:avLst/>
                          </a:prstGeom>
                          <a:noFill/>
                          <a:ln>
                            <a:noFill/>
                          </a:ln>
                        </pic:spPr>
                      </pic:pic>
                    </a:graphicData>
                  </a:graphic>
                </wp:inline>
              </w:drawing>
            </w:r>
          </w:p>
        </w:tc>
      </w:tr>
      <w:tr w:rsidR="00E6163D" w14:paraId="09697F2E" w14:textId="77777777" w:rsidTr="00E6163D">
        <w:trPr>
          <w:tblHeader/>
        </w:trPr>
        <w:tc>
          <w:tcPr>
            <w:tcW w:w="9526" w:type="dxa"/>
            <w:tcBorders>
              <w:top w:val="nil"/>
            </w:tcBorders>
            <w:vAlign w:val="center"/>
          </w:tcPr>
          <w:p w14:paraId="40AEB52E" w14:textId="30C5D77B" w:rsidR="00E6163D" w:rsidRPr="00A358C9" w:rsidRDefault="00E6163D" w:rsidP="00273E6E">
            <w:pPr>
              <w:jc w:val="left"/>
              <w:rPr>
                <w:i/>
              </w:rPr>
            </w:pPr>
            <w:r w:rsidRPr="00A358C9">
              <w:rPr>
                <w:i/>
              </w:rPr>
              <w:t xml:space="preserve">Dusk with radar tracked targets. </w:t>
            </w:r>
            <w:r w:rsidR="007D0469">
              <w:rPr>
                <w:i/>
              </w:rPr>
              <w:t>Display Category</w:t>
            </w:r>
            <w:r w:rsidRPr="00A358C9">
              <w:rPr>
                <w:i/>
              </w:rPr>
              <w:t xml:space="preserve"> </w:t>
            </w:r>
            <w:r w:rsidR="007D0469">
              <w:rPr>
                <w:i/>
              </w:rPr>
              <w:t>Display Base</w:t>
            </w:r>
            <w:r w:rsidRPr="00A358C9">
              <w:rPr>
                <w:i/>
              </w:rPr>
              <w:t xml:space="preserve"> + Lights</w:t>
            </w:r>
          </w:p>
        </w:tc>
      </w:tr>
    </w:tbl>
    <w:p w14:paraId="2F40B68B" w14:textId="77777777" w:rsidR="00E6163D" w:rsidRDefault="00E6163D" w:rsidP="00CF2F67"/>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E6163D" w14:paraId="1D9C5058" w14:textId="77777777" w:rsidTr="00273E6E">
        <w:trPr>
          <w:tblHeader/>
        </w:trPr>
        <w:tc>
          <w:tcPr>
            <w:tcW w:w="9526" w:type="dxa"/>
            <w:tcBorders>
              <w:bottom w:val="nil"/>
            </w:tcBorders>
            <w:vAlign w:val="center"/>
          </w:tcPr>
          <w:p w14:paraId="60A7BA20" w14:textId="631518D2" w:rsidR="00E6163D" w:rsidRDefault="00932857" w:rsidP="00673F49">
            <w:pPr>
              <w:jc w:val="center"/>
            </w:pPr>
            <w:r w:rsidRPr="00932857">
              <w:rPr>
                <w:noProof/>
                <w:lang w:val="en-US" w:eastAsia="ko-KR"/>
              </w:rPr>
              <w:lastRenderedPageBreak/>
              <w:drawing>
                <wp:inline distT="0" distB="0" distL="0" distR="0" wp14:anchorId="192027B6" wp14:editId="4038410F">
                  <wp:extent cx="5788325" cy="5026749"/>
                  <wp:effectExtent l="0" t="0" r="3175" b="2540"/>
                  <wp:docPr id="283" name="Picture 283" descr="C:\msdokut\STANDARDIT\IHO\S64\Work 2016\Review Aug2016\New picture originals 16aug2016\4.5 picture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msdokut\STANDARDIT\IHO\S64\Work 2016\Review Aug2016\New picture originals 16aug2016\4.5 picture 3.PN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793091" cy="5030888"/>
                          </a:xfrm>
                          <a:prstGeom prst="rect">
                            <a:avLst/>
                          </a:prstGeom>
                          <a:noFill/>
                          <a:ln>
                            <a:noFill/>
                          </a:ln>
                        </pic:spPr>
                      </pic:pic>
                    </a:graphicData>
                  </a:graphic>
                </wp:inline>
              </w:drawing>
            </w:r>
          </w:p>
        </w:tc>
      </w:tr>
      <w:tr w:rsidR="00E6163D" w14:paraId="22894802" w14:textId="77777777" w:rsidTr="00273E6E">
        <w:trPr>
          <w:tblHeader/>
        </w:trPr>
        <w:tc>
          <w:tcPr>
            <w:tcW w:w="9526" w:type="dxa"/>
            <w:tcBorders>
              <w:top w:val="nil"/>
            </w:tcBorders>
            <w:vAlign w:val="center"/>
          </w:tcPr>
          <w:p w14:paraId="10C2F6F8" w14:textId="5C67728F" w:rsidR="00E6163D" w:rsidRPr="00A358C9" w:rsidRDefault="00E6163D" w:rsidP="00273E6E">
            <w:pPr>
              <w:jc w:val="left"/>
              <w:rPr>
                <w:i/>
              </w:rPr>
            </w:pPr>
            <w:r w:rsidRPr="00A358C9">
              <w:rPr>
                <w:i/>
              </w:rPr>
              <w:t xml:space="preserve">Day with radar echoes and tracked targets. </w:t>
            </w:r>
            <w:r w:rsidR="007D0469">
              <w:rPr>
                <w:i/>
              </w:rPr>
              <w:t>Display Category</w:t>
            </w:r>
            <w:r w:rsidRPr="00A358C9">
              <w:rPr>
                <w:i/>
              </w:rPr>
              <w:t xml:space="preserve"> </w:t>
            </w:r>
            <w:r w:rsidR="007D0469">
              <w:rPr>
                <w:i/>
              </w:rPr>
              <w:t>Display Base</w:t>
            </w:r>
            <w:r w:rsidRPr="00A358C9">
              <w:rPr>
                <w:i/>
              </w:rPr>
              <w:t xml:space="preserve"> + Lights</w:t>
            </w:r>
          </w:p>
        </w:tc>
      </w:tr>
    </w:tbl>
    <w:p w14:paraId="079C4C3F" w14:textId="77777777" w:rsidR="00E6163D" w:rsidRDefault="00E6163D" w:rsidP="00E6163D"/>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E6163D" w14:paraId="4E37771C" w14:textId="77777777" w:rsidTr="00273E6E">
        <w:trPr>
          <w:tblHeader/>
        </w:trPr>
        <w:tc>
          <w:tcPr>
            <w:tcW w:w="9526" w:type="dxa"/>
            <w:tcBorders>
              <w:bottom w:val="nil"/>
            </w:tcBorders>
            <w:vAlign w:val="center"/>
          </w:tcPr>
          <w:p w14:paraId="1225C65C" w14:textId="693DB2EE" w:rsidR="00E6163D" w:rsidRDefault="00932857" w:rsidP="00673F49">
            <w:pPr>
              <w:jc w:val="center"/>
            </w:pPr>
            <w:r w:rsidRPr="00932857">
              <w:rPr>
                <w:noProof/>
                <w:lang w:val="en-US" w:eastAsia="ko-KR"/>
              </w:rPr>
              <w:lastRenderedPageBreak/>
              <w:drawing>
                <wp:inline distT="0" distB="0" distL="0" distR="0" wp14:anchorId="6481919D" wp14:editId="64AEEE9F">
                  <wp:extent cx="5831457" cy="5001466"/>
                  <wp:effectExtent l="0" t="0" r="0" b="8890"/>
                  <wp:docPr id="284" name="Picture 284" descr="C:\msdokut\STANDARDIT\IHO\S64\Work 2016\Review Aug2016\New picture originals 16aug2016\4.5 picture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msdokut\STANDARDIT\IHO\S64\Work 2016\Review Aug2016\New picture originals 16aug2016\4.5 picture 4.PN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836789" cy="5006039"/>
                          </a:xfrm>
                          <a:prstGeom prst="rect">
                            <a:avLst/>
                          </a:prstGeom>
                          <a:noFill/>
                          <a:ln>
                            <a:noFill/>
                          </a:ln>
                        </pic:spPr>
                      </pic:pic>
                    </a:graphicData>
                  </a:graphic>
                </wp:inline>
              </w:drawing>
            </w:r>
          </w:p>
        </w:tc>
      </w:tr>
      <w:tr w:rsidR="00E6163D" w14:paraId="1FB2B5A4" w14:textId="77777777" w:rsidTr="00273E6E">
        <w:trPr>
          <w:tblHeader/>
        </w:trPr>
        <w:tc>
          <w:tcPr>
            <w:tcW w:w="9526" w:type="dxa"/>
            <w:tcBorders>
              <w:top w:val="nil"/>
            </w:tcBorders>
            <w:vAlign w:val="center"/>
          </w:tcPr>
          <w:p w14:paraId="40E15626" w14:textId="0B067BF8" w:rsidR="00E6163D" w:rsidRPr="00A358C9" w:rsidRDefault="00E6163D" w:rsidP="00273E6E">
            <w:pPr>
              <w:jc w:val="left"/>
              <w:rPr>
                <w:i/>
              </w:rPr>
            </w:pPr>
            <w:r w:rsidRPr="00A358C9">
              <w:rPr>
                <w:i/>
              </w:rPr>
              <w:t xml:space="preserve">Dusk with radar echoes and tracked targets. </w:t>
            </w:r>
            <w:r w:rsidR="007D0469">
              <w:rPr>
                <w:i/>
              </w:rPr>
              <w:t>Display Category</w:t>
            </w:r>
            <w:r w:rsidRPr="00A358C9">
              <w:rPr>
                <w:i/>
              </w:rPr>
              <w:t xml:space="preserve"> </w:t>
            </w:r>
            <w:r w:rsidR="007D0469">
              <w:rPr>
                <w:i/>
              </w:rPr>
              <w:t>Display Base</w:t>
            </w:r>
            <w:r w:rsidRPr="00A358C9">
              <w:rPr>
                <w:i/>
              </w:rPr>
              <w:t xml:space="preserve"> + Lights</w:t>
            </w:r>
          </w:p>
        </w:tc>
      </w:tr>
    </w:tbl>
    <w:p w14:paraId="25EF1325" w14:textId="77777777" w:rsidR="00E6163D" w:rsidRDefault="00E6163D" w:rsidP="00E6163D"/>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E6163D" w14:paraId="209B6DB0" w14:textId="77777777" w:rsidTr="00273E6E">
        <w:trPr>
          <w:tblHeader/>
        </w:trPr>
        <w:tc>
          <w:tcPr>
            <w:tcW w:w="9526" w:type="dxa"/>
            <w:tcBorders>
              <w:bottom w:val="nil"/>
            </w:tcBorders>
            <w:vAlign w:val="center"/>
          </w:tcPr>
          <w:p w14:paraId="5FBE3F9E" w14:textId="5FA8B2EA" w:rsidR="00E6163D" w:rsidRDefault="00932857" w:rsidP="00673F49">
            <w:pPr>
              <w:jc w:val="center"/>
            </w:pPr>
            <w:r w:rsidRPr="00932857">
              <w:rPr>
                <w:noProof/>
                <w:lang w:val="en-US" w:eastAsia="ko-KR"/>
              </w:rPr>
              <w:lastRenderedPageBreak/>
              <w:drawing>
                <wp:inline distT="0" distB="0" distL="0" distR="0" wp14:anchorId="1BF5903C" wp14:editId="05EDA81F">
                  <wp:extent cx="5865962" cy="5057758"/>
                  <wp:effectExtent l="0" t="0" r="1905" b="0"/>
                  <wp:docPr id="285" name="Picture 285" descr="C:\msdokut\STANDARDIT\IHO\S64\Work 2016\Review Aug2016\New picture originals 16aug2016\4.5 picture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msdokut\STANDARDIT\IHO\S64\Work 2016\Review Aug2016\New picture originals 16aug2016\4.5 picture 5.PNG"/>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870042" cy="5061276"/>
                          </a:xfrm>
                          <a:prstGeom prst="rect">
                            <a:avLst/>
                          </a:prstGeom>
                          <a:noFill/>
                          <a:ln>
                            <a:noFill/>
                          </a:ln>
                        </pic:spPr>
                      </pic:pic>
                    </a:graphicData>
                  </a:graphic>
                </wp:inline>
              </w:drawing>
            </w:r>
          </w:p>
        </w:tc>
      </w:tr>
      <w:tr w:rsidR="00E6163D" w14:paraId="15FB48A0" w14:textId="77777777" w:rsidTr="00273E6E">
        <w:trPr>
          <w:tblHeader/>
        </w:trPr>
        <w:tc>
          <w:tcPr>
            <w:tcW w:w="9526" w:type="dxa"/>
            <w:tcBorders>
              <w:top w:val="nil"/>
            </w:tcBorders>
            <w:vAlign w:val="center"/>
          </w:tcPr>
          <w:p w14:paraId="05CBB1E3" w14:textId="1727A368" w:rsidR="00E6163D" w:rsidRPr="00A358C9" w:rsidRDefault="00E6163D" w:rsidP="00E6163D">
            <w:pPr>
              <w:jc w:val="left"/>
              <w:rPr>
                <w:i/>
              </w:rPr>
            </w:pPr>
            <w:r w:rsidRPr="00A358C9">
              <w:rPr>
                <w:i/>
              </w:rPr>
              <w:t xml:space="preserve">Day with very noisy radar echoes and tracked targets. </w:t>
            </w:r>
            <w:r w:rsidR="007D0469">
              <w:rPr>
                <w:i/>
              </w:rPr>
              <w:t>Display Category</w:t>
            </w:r>
            <w:r w:rsidRPr="00A358C9">
              <w:rPr>
                <w:i/>
              </w:rPr>
              <w:t xml:space="preserve"> </w:t>
            </w:r>
            <w:r w:rsidR="007D0469">
              <w:rPr>
                <w:i/>
              </w:rPr>
              <w:t>Other</w:t>
            </w:r>
            <w:r w:rsidR="00BE2CA5">
              <w:rPr>
                <w:i/>
              </w:rPr>
              <w:t xml:space="preserve">, </w:t>
            </w:r>
            <w:r w:rsidR="00BE2CA5" w:rsidRPr="00BE2CA5">
              <w:rPr>
                <w:i/>
              </w:rPr>
              <w:t>Select Highlight info, Select Shallow water dangers.</w:t>
            </w:r>
          </w:p>
          <w:p w14:paraId="727406BC" w14:textId="77777777" w:rsidR="00E6163D" w:rsidRPr="00A358C9" w:rsidRDefault="00E6163D" w:rsidP="00E6163D">
            <w:pPr>
              <w:jc w:val="left"/>
              <w:rPr>
                <w:i/>
              </w:rPr>
            </w:pPr>
          </w:p>
          <w:p w14:paraId="6833601E" w14:textId="77777777" w:rsidR="00E6163D" w:rsidRPr="00A358C9" w:rsidRDefault="00E6163D" w:rsidP="00E6163D">
            <w:pPr>
              <w:jc w:val="left"/>
              <w:rPr>
                <w:i/>
              </w:rPr>
            </w:pPr>
            <w:r w:rsidRPr="00A358C9">
              <w:rPr>
                <w:i/>
              </w:rPr>
              <w:t>Note: This example clearly shows which SENC features are above radar echoes</w:t>
            </w:r>
          </w:p>
        </w:tc>
      </w:tr>
    </w:tbl>
    <w:p w14:paraId="641DE0EA" w14:textId="77777777" w:rsidR="00E6163D" w:rsidRDefault="00E6163D" w:rsidP="00E6163D"/>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E6163D" w14:paraId="63626A47" w14:textId="77777777" w:rsidTr="00273E6E">
        <w:trPr>
          <w:tblHeader/>
        </w:trPr>
        <w:tc>
          <w:tcPr>
            <w:tcW w:w="9526" w:type="dxa"/>
            <w:tcBorders>
              <w:bottom w:val="nil"/>
            </w:tcBorders>
            <w:vAlign w:val="center"/>
          </w:tcPr>
          <w:p w14:paraId="694A5316" w14:textId="3087C1BA" w:rsidR="00E6163D" w:rsidRDefault="00932857" w:rsidP="00673F49">
            <w:pPr>
              <w:jc w:val="center"/>
            </w:pPr>
            <w:r w:rsidRPr="00932857">
              <w:rPr>
                <w:noProof/>
                <w:lang w:val="en-US" w:eastAsia="ko-KR"/>
              </w:rPr>
              <w:lastRenderedPageBreak/>
              <w:drawing>
                <wp:inline distT="0" distB="0" distL="0" distR="0" wp14:anchorId="422D7CA9" wp14:editId="1348049A">
                  <wp:extent cx="5727940" cy="4934999"/>
                  <wp:effectExtent l="0" t="0" r="6350" b="0"/>
                  <wp:docPr id="286" name="Picture 286" descr="C:\msdokut\STANDARDIT\IHO\S64\Work 2016\Review Aug2016\New picture originals 16aug2016\4.5 picture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msdokut\STANDARDIT\IHO\S64\Work 2016\Review Aug2016\New picture originals 16aug2016\4.5 picture 6.pn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732921" cy="4939290"/>
                          </a:xfrm>
                          <a:prstGeom prst="rect">
                            <a:avLst/>
                          </a:prstGeom>
                          <a:noFill/>
                          <a:ln>
                            <a:noFill/>
                          </a:ln>
                        </pic:spPr>
                      </pic:pic>
                    </a:graphicData>
                  </a:graphic>
                </wp:inline>
              </w:drawing>
            </w:r>
          </w:p>
        </w:tc>
      </w:tr>
      <w:tr w:rsidR="00E6163D" w14:paraId="7A895B9B" w14:textId="77777777" w:rsidTr="00273E6E">
        <w:trPr>
          <w:tblHeader/>
        </w:trPr>
        <w:tc>
          <w:tcPr>
            <w:tcW w:w="9526" w:type="dxa"/>
            <w:tcBorders>
              <w:top w:val="nil"/>
            </w:tcBorders>
            <w:vAlign w:val="center"/>
          </w:tcPr>
          <w:p w14:paraId="5194063A" w14:textId="36ABEA03" w:rsidR="00E6163D" w:rsidRPr="00A358C9" w:rsidRDefault="00E6163D" w:rsidP="00E6163D">
            <w:pPr>
              <w:jc w:val="left"/>
              <w:rPr>
                <w:i/>
              </w:rPr>
            </w:pPr>
            <w:r w:rsidRPr="00A358C9">
              <w:rPr>
                <w:i/>
              </w:rPr>
              <w:t xml:space="preserve">Dusk with very noisy radar echoes and tracked targets. </w:t>
            </w:r>
            <w:r w:rsidR="007D0469">
              <w:rPr>
                <w:i/>
              </w:rPr>
              <w:t>Display Category</w:t>
            </w:r>
            <w:r w:rsidRPr="00A358C9">
              <w:rPr>
                <w:i/>
              </w:rPr>
              <w:t xml:space="preserve"> </w:t>
            </w:r>
            <w:r w:rsidR="007D0469">
              <w:rPr>
                <w:i/>
              </w:rPr>
              <w:t>Other</w:t>
            </w:r>
            <w:r w:rsidR="00BE2CA5">
              <w:rPr>
                <w:i/>
              </w:rPr>
              <w:t xml:space="preserve">, </w:t>
            </w:r>
            <w:r w:rsidR="00BE2CA5" w:rsidRPr="00BE2CA5">
              <w:rPr>
                <w:i/>
              </w:rPr>
              <w:t>Select Highlight info, Select Shallow water dangers.</w:t>
            </w:r>
          </w:p>
          <w:p w14:paraId="36BFB025" w14:textId="77777777" w:rsidR="00E6163D" w:rsidRPr="00A358C9" w:rsidRDefault="00E6163D" w:rsidP="00E6163D">
            <w:pPr>
              <w:jc w:val="left"/>
              <w:rPr>
                <w:i/>
              </w:rPr>
            </w:pPr>
          </w:p>
          <w:p w14:paraId="72D54372" w14:textId="77777777" w:rsidR="00E6163D" w:rsidRPr="00A358C9" w:rsidRDefault="00E6163D" w:rsidP="00E6163D">
            <w:pPr>
              <w:jc w:val="left"/>
              <w:rPr>
                <w:i/>
              </w:rPr>
            </w:pPr>
            <w:r w:rsidRPr="00A358C9">
              <w:rPr>
                <w:i/>
              </w:rPr>
              <w:t>Note: This example clearly shows which SENC features are above radar echoes</w:t>
            </w:r>
          </w:p>
        </w:tc>
      </w:tr>
    </w:tbl>
    <w:p w14:paraId="028C386E" w14:textId="77777777" w:rsidR="00E6163D" w:rsidRDefault="00E6163D" w:rsidP="00CF2F67"/>
    <w:p w14:paraId="585D95D2" w14:textId="77777777" w:rsidR="00CF2F67" w:rsidRPr="001752C8" w:rsidRDefault="001752C8" w:rsidP="00E30B8F">
      <w:pPr>
        <w:pStyle w:val="Heading2"/>
      </w:pPr>
      <w:r>
        <w:br w:type="page"/>
      </w:r>
      <w:bookmarkStart w:id="280" w:name="_Toc120212620"/>
      <w:r w:rsidR="00CF2F67" w:rsidRPr="001752C8">
        <w:lastRenderedPageBreak/>
        <w:t>Accuracy</w:t>
      </w:r>
      <w:bookmarkEnd w:id="280"/>
    </w:p>
    <w:p w14:paraId="19498C89" w14:textId="77777777" w:rsidR="00CF2F67" w:rsidRPr="00CF2F67" w:rsidRDefault="00CF2F67" w:rsidP="00CF2F67">
      <w:pPr>
        <w:rPr>
          <w:lang w:val="en-US"/>
        </w:rPr>
      </w:pPr>
      <w:r w:rsidRPr="00CF2F67">
        <w:rPr>
          <w:lang w:val="en-US"/>
        </w:rPr>
        <w:t>In this section calculations ar</w:t>
      </w:r>
      <w:r w:rsidR="00507F2E">
        <w:rPr>
          <w:lang w:val="en-US"/>
        </w:rPr>
        <w:t>e based on the WGS-84 spheroid:</w:t>
      </w:r>
    </w:p>
    <w:p w14:paraId="35A115D3" w14:textId="77777777" w:rsidR="00CF2F67" w:rsidRPr="00CF2F67" w:rsidRDefault="00CF2F67" w:rsidP="00CF2F67">
      <w:pPr>
        <w:rPr>
          <w:lang w:val="en-US"/>
        </w:rPr>
      </w:pPr>
      <w:r w:rsidRPr="00CF2F67">
        <w:rPr>
          <w:lang w:val="en-US"/>
        </w:rPr>
        <w:t>Semi-major axis       6378137.0000m</w:t>
      </w:r>
    </w:p>
    <w:p w14:paraId="7FCF0003" w14:textId="77777777" w:rsidR="00CF2F67" w:rsidRPr="00CF2F67" w:rsidRDefault="00CF2F67" w:rsidP="00CF2F67">
      <w:pPr>
        <w:rPr>
          <w:lang w:val="en-US"/>
        </w:rPr>
      </w:pPr>
      <w:r w:rsidRPr="00CF2F67">
        <w:rPr>
          <w:lang w:val="en-US"/>
        </w:rPr>
        <w:t>Semi-minor axis       6356752.3142m</w:t>
      </w:r>
    </w:p>
    <w:p w14:paraId="4340746B" w14:textId="77777777" w:rsidR="00CF2F67" w:rsidRPr="00CF2F67" w:rsidRDefault="00CF2F67" w:rsidP="00CF2F67">
      <w:pPr>
        <w:rPr>
          <w:lang w:val="en-US"/>
        </w:rPr>
      </w:pPr>
      <w:r w:rsidRPr="00CF2F67">
        <w:rPr>
          <w:lang w:val="en-US"/>
        </w:rPr>
        <w:t>Eccentricity squared 0.00669437999013</w:t>
      </w:r>
    </w:p>
    <w:p w14:paraId="1ABEF421" w14:textId="77777777" w:rsidR="00CF2F67" w:rsidRPr="00CF2F67" w:rsidRDefault="00CF2F67" w:rsidP="00CF2F67">
      <w:pPr>
        <w:rPr>
          <w:lang w:val="en-US"/>
        </w:rPr>
      </w:pPr>
      <w:r w:rsidRPr="00CF2F67">
        <w:rPr>
          <w:lang w:val="en-US"/>
        </w:rPr>
        <w:t>Flattening                 298.257223563</w:t>
      </w:r>
    </w:p>
    <w:p w14:paraId="2AA865DD" w14:textId="77777777" w:rsidR="00CF2F67" w:rsidRPr="003C560C" w:rsidRDefault="00CF2F67" w:rsidP="00CF2F67">
      <w:pPr>
        <w:rPr>
          <w:sz w:val="16"/>
          <w:szCs w:val="16"/>
          <w:lang w:val="en-US"/>
        </w:rPr>
      </w:pPr>
    </w:p>
    <w:p w14:paraId="19589AE4" w14:textId="14828DA1" w:rsidR="00CF2F67" w:rsidRPr="00CF2F67" w:rsidRDefault="00CF2F67" w:rsidP="00CF2F67">
      <w:pPr>
        <w:rPr>
          <w:lang w:val="en-US"/>
        </w:rPr>
      </w:pPr>
      <w:r w:rsidRPr="00CF2F67">
        <w:rPr>
          <w:lang w:val="en-US"/>
        </w:rPr>
        <w:t>The WGS-84 spheroid is defined by its semi-major axis and flattening 1/f = 1/298.257223563</w:t>
      </w:r>
      <w:r w:rsidR="002B39B2">
        <w:rPr>
          <w:lang w:val="en-US"/>
        </w:rPr>
        <w:t>.</w:t>
      </w:r>
    </w:p>
    <w:p w14:paraId="773ADADE" w14:textId="77777777" w:rsidR="00CF2F67" w:rsidRPr="00CF2F67" w:rsidRDefault="00CF2F67" w:rsidP="00CF2F67">
      <w:pPr>
        <w:rPr>
          <w:lang w:val="en-US"/>
        </w:rPr>
      </w:pPr>
      <w:r w:rsidRPr="00CF2F67">
        <w:rPr>
          <w:lang w:val="en-US"/>
        </w:rPr>
        <w:t>The other parameters are derived from a and f.</w:t>
      </w:r>
    </w:p>
    <w:p w14:paraId="27EB5FC6" w14:textId="77777777" w:rsidR="00CF2F67" w:rsidRPr="003C560C" w:rsidRDefault="00CF2F67" w:rsidP="00CF2F67">
      <w:pPr>
        <w:rPr>
          <w:sz w:val="16"/>
          <w:szCs w:val="16"/>
          <w:lang w:val="en-US"/>
        </w:rPr>
      </w:pPr>
    </w:p>
    <w:p w14:paraId="0BC602C7" w14:textId="7C3D34DA" w:rsidR="00CF2F67" w:rsidRPr="00CF2F67" w:rsidRDefault="00CF2F67" w:rsidP="00CF2F67">
      <w:pPr>
        <w:rPr>
          <w:lang w:val="en-US"/>
        </w:rPr>
      </w:pPr>
      <w:r w:rsidRPr="00CF2F67">
        <w:rPr>
          <w:lang w:val="en-US"/>
        </w:rPr>
        <w:t xml:space="preserve">Conversion of </w:t>
      </w:r>
      <w:r w:rsidR="00375CA4">
        <w:rPr>
          <w:lang w:val="en-US"/>
        </w:rPr>
        <w:t>metres</w:t>
      </w:r>
      <w:r w:rsidRPr="00CF2F67">
        <w:rPr>
          <w:lang w:val="en-US"/>
        </w:rPr>
        <w:t xml:space="preserve"> (m) to nautical miles (NM) uses</w:t>
      </w:r>
    </w:p>
    <w:p w14:paraId="46654996" w14:textId="77777777" w:rsidR="00CF2F67" w:rsidRPr="00CF2F67" w:rsidRDefault="00CF2F67" w:rsidP="00CF2F67">
      <w:pPr>
        <w:rPr>
          <w:lang w:val="en-US"/>
        </w:rPr>
      </w:pPr>
      <w:r w:rsidRPr="00CF2F67">
        <w:rPr>
          <w:lang w:val="en-US"/>
        </w:rPr>
        <w:t>1 NM = 1852 m.</w:t>
      </w:r>
    </w:p>
    <w:p w14:paraId="36C4C94C" w14:textId="77777777" w:rsidR="00CF2F67" w:rsidRPr="003C560C" w:rsidRDefault="00CF2F67" w:rsidP="00CF2F67">
      <w:pPr>
        <w:rPr>
          <w:sz w:val="16"/>
          <w:szCs w:val="16"/>
          <w:lang w:val="en-US"/>
        </w:rPr>
      </w:pPr>
    </w:p>
    <w:p w14:paraId="366B3F3A" w14:textId="77777777" w:rsidR="00CF2F67" w:rsidRPr="00CF2F67" w:rsidRDefault="00CF2F67" w:rsidP="00CF2F67">
      <w:pPr>
        <w:rPr>
          <w:lang w:val="en-US"/>
        </w:rPr>
      </w:pPr>
      <w:r w:rsidRPr="00CF2F67">
        <w:rPr>
          <w:lang w:val="en-US"/>
        </w:rPr>
        <w:t>The tests contained within this section shall be executed using the Electronic Bearing Line (EBL) and Variable Range Marker (VRM) tools provided by the ECDIS system.</w:t>
      </w:r>
    </w:p>
    <w:p w14:paraId="4B656D03" w14:textId="77777777" w:rsidR="00CF2F67" w:rsidRPr="003C560C" w:rsidRDefault="00CF2F67" w:rsidP="00CF2F67">
      <w:pPr>
        <w:rPr>
          <w:sz w:val="16"/>
          <w:szCs w:val="16"/>
          <w:lang w:val="en-US"/>
        </w:rPr>
      </w:pPr>
    </w:p>
    <w:p w14:paraId="0D13D6DF" w14:textId="77777777" w:rsidR="00CF2F67" w:rsidRPr="00CF2F67" w:rsidRDefault="00CF2F67" w:rsidP="00CF2F67">
      <w:pPr>
        <w:rPr>
          <w:lang w:val="en-US"/>
        </w:rPr>
      </w:pPr>
      <w:r w:rsidRPr="00CF2F67">
        <w:rPr>
          <w:lang w:val="en-US"/>
        </w:rPr>
        <w:t>The tolerance for distances is 1% or 30m whichever is greater. The tolerance for bearings is 1º.</w:t>
      </w:r>
    </w:p>
    <w:p w14:paraId="4D26E720" w14:textId="77777777" w:rsidR="00CF2F67" w:rsidRPr="003C560C" w:rsidRDefault="00CF2F67" w:rsidP="00CF2F67">
      <w:pPr>
        <w:rPr>
          <w:sz w:val="16"/>
          <w:szCs w:val="16"/>
          <w:lang w:val="en-US"/>
        </w:rPr>
      </w:pPr>
    </w:p>
    <w:p w14:paraId="687DA6B7" w14:textId="53217F23" w:rsidR="00CF2F67" w:rsidRPr="00CF2F67" w:rsidRDefault="00CF2F67" w:rsidP="00CF2F67">
      <w:pPr>
        <w:rPr>
          <w:lang w:val="en-US"/>
        </w:rPr>
      </w:pPr>
      <w:r w:rsidRPr="00CF2F67">
        <w:rPr>
          <w:lang w:val="en-US"/>
        </w:rPr>
        <w:t>The positions used in this section are also included in the files "4.6 Accuracy-Geodesic.doc" and "4.6 Accuracy-Rhumb Lines.doc" in the "4.6 Accuracy" folder within the TDS.</w:t>
      </w:r>
    </w:p>
    <w:p w14:paraId="3771B07E" w14:textId="77777777" w:rsidR="00CF2F67" w:rsidRPr="00CF2F67" w:rsidRDefault="00CF2F67" w:rsidP="00E30B8F">
      <w:pPr>
        <w:pStyle w:val="Heading3"/>
        <w:rPr>
          <w:lang w:val="en-US"/>
        </w:rPr>
      </w:pPr>
      <w:r w:rsidRPr="00CF2F67">
        <w:rPr>
          <w:lang w:val="en-US"/>
        </w:rPr>
        <w:t>Distance and azimuth between geographical positions</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0"/>
        <w:gridCol w:w="2382"/>
        <w:gridCol w:w="2382"/>
        <w:gridCol w:w="2382"/>
      </w:tblGrid>
      <w:tr w:rsidR="003C560C" w14:paraId="125CC1BE" w14:textId="77777777" w:rsidTr="003C560C">
        <w:trPr>
          <w:tblHeader/>
        </w:trPr>
        <w:tc>
          <w:tcPr>
            <w:tcW w:w="2380" w:type="dxa"/>
            <w:shd w:val="clear" w:color="auto" w:fill="CCFFCC"/>
            <w:vAlign w:val="center"/>
          </w:tcPr>
          <w:p w14:paraId="1F8CAED6" w14:textId="77777777" w:rsidR="003C560C" w:rsidRDefault="003C560C" w:rsidP="008A1BCC">
            <w:r w:rsidRPr="000A066E">
              <w:rPr>
                <w:b/>
              </w:rPr>
              <w:t>Test Reference</w:t>
            </w:r>
          </w:p>
        </w:tc>
        <w:tc>
          <w:tcPr>
            <w:tcW w:w="2382" w:type="dxa"/>
            <w:shd w:val="clear" w:color="auto" w:fill="CCFFCC"/>
            <w:vAlign w:val="center"/>
          </w:tcPr>
          <w:p w14:paraId="731C1225" w14:textId="77777777" w:rsidR="003C560C" w:rsidRDefault="003C560C" w:rsidP="008A1BCC">
            <w:r>
              <w:t>4.6.1 a)</w:t>
            </w:r>
          </w:p>
        </w:tc>
        <w:tc>
          <w:tcPr>
            <w:tcW w:w="2382" w:type="dxa"/>
            <w:shd w:val="clear" w:color="auto" w:fill="CCFFCC"/>
            <w:vAlign w:val="center"/>
          </w:tcPr>
          <w:p w14:paraId="16F0FD72" w14:textId="77777777" w:rsidR="003C560C" w:rsidRDefault="003C560C" w:rsidP="008A1BCC">
            <w:r w:rsidRPr="000A066E">
              <w:rPr>
                <w:b/>
              </w:rPr>
              <w:t>IHO Reference</w:t>
            </w:r>
          </w:p>
        </w:tc>
        <w:tc>
          <w:tcPr>
            <w:tcW w:w="2382" w:type="dxa"/>
            <w:shd w:val="clear" w:color="auto" w:fill="CCFFCC"/>
            <w:vAlign w:val="center"/>
          </w:tcPr>
          <w:p w14:paraId="3637B663" w14:textId="77777777" w:rsidR="003C560C" w:rsidRDefault="003C560C" w:rsidP="008A1BCC">
            <w:r>
              <w:t>-</w:t>
            </w:r>
          </w:p>
        </w:tc>
      </w:tr>
      <w:tr w:rsidR="003C560C" w14:paraId="7D0CA137" w14:textId="77777777" w:rsidTr="008A1BCC">
        <w:trPr>
          <w:tblHeader/>
        </w:trPr>
        <w:tc>
          <w:tcPr>
            <w:tcW w:w="9526" w:type="dxa"/>
            <w:gridSpan w:val="4"/>
            <w:shd w:val="clear" w:color="auto" w:fill="CCFFCC"/>
            <w:vAlign w:val="center"/>
          </w:tcPr>
          <w:p w14:paraId="0B815E55" w14:textId="77777777" w:rsidR="003C560C" w:rsidRPr="000A066E" w:rsidRDefault="003C560C" w:rsidP="008A1BCC">
            <w:pPr>
              <w:rPr>
                <w:b/>
              </w:rPr>
            </w:pPr>
            <w:r w:rsidRPr="000A066E">
              <w:rPr>
                <w:b/>
              </w:rPr>
              <w:t>Test description</w:t>
            </w:r>
          </w:p>
        </w:tc>
      </w:tr>
      <w:tr w:rsidR="00CF2F67" w14:paraId="3A7EC38B" w14:textId="77777777" w:rsidTr="008A1BCC">
        <w:trPr>
          <w:tblHeader/>
        </w:trPr>
        <w:tc>
          <w:tcPr>
            <w:tcW w:w="9526" w:type="dxa"/>
            <w:gridSpan w:val="4"/>
            <w:vAlign w:val="center"/>
          </w:tcPr>
          <w:p w14:paraId="6891BFFA" w14:textId="77777777" w:rsidR="00CF2F67" w:rsidRPr="00A358C9" w:rsidRDefault="00507F2E" w:rsidP="008A1BCC">
            <w:pPr>
              <w:rPr>
                <w:i/>
              </w:rPr>
            </w:pPr>
            <w:r w:rsidRPr="00A358C9">
              <w:rPr>
                <w:i/>
              </w:rPr>
              <w:t>True distance and azimuth between two geographical positions a).</w:t>
            </w:r>
          </w:p>
        </w:tc>
      </w:tr>
      <w:tr w:rsidR="00CF2F67" w14:paraId="785A1262" w14:textId="77777777" w:rsidTr="008A1BCC">
        <w:trPr>
          <w:tblHeader/>
        </w:trPr>
        <w:tc>
          <w:tcPr>
            <w:tcW w:w="9526" w:type="dxa"/>
            <w:gridSpan w:val="4"/>
            <w:shd w:val="clear" w:color="auto" w:fill="CCFFCC"/>
            <w:vAlign w:val="center"/>
          </w:tcPr>
          <w:p w14:paraId="2C2090A7" w14:textId="77777777" w:rsidR="00CF2F67" w:rsidRPr="004065B1" w:rsidRDefault="00CF2F67" w:rsidP="008A1BCC">
            <w:r w:rsidRPr="000A066E">
              <w:rPr>
                <w:b/>
              </w:rPr>
              <w:t>Setup</w:t>
            </w:r>
          </w:p>
        </w:tc>
      </w:tr>
      <w:tr w:rsidR="00CF2F67" w14:paraId="0B25CCA1" w14:textId="77777777" w:rsidTr="008A1BCC">
        <w:trPr>
          <w:tblHeader/>
        </w:trPr>
        <w:tc>
          <w:tcPr>
            <w:tcW w:w="9526" w:type="dxa"/>
            <w:gridSpan w:val="4"/>
            <w:vAlign w:val="center"/>
          </w:tcPr>
          <w:p w14:paraId="328030E3" w14:textId="77777777" w:rsidR="00507F2E" w:rsidRPr="00A358C9" w:rsidRDefault="00507F2E" w:rsidP="00507F2E">
            <w:pPr>
              <w:rPr>
                <w:i/>
              </w:rPr>
            </w:pPr>
            <w:r w:rsidRPr="00A358C9">
              <w:rPr>
                <w:i/>
              </w:rPr>
              <w:t>Load all cells from:</w:t>
            </w:r>
          </w:p>
          <w:p w14:paraId="7AE054E5" w14:textId="77777777" w:rsidR="00CF2F67" w:rsidRPr="00A358C9" w:rsidRDefault="00507F2E" w:rsidP="00507F2E">
            <w:pPr>
              <w:rPr>
                <w:i/>
              </w:rPr>
            </w:pPr>
            <w:r w:rsidRPr="00A358C9">
              <w:rPr>
                <w:i/>
              </w:rPr>
              <w:t>2.1.1 Power Up\ENC_ROOT</w:t>
            </w:r>
          </w:p>
        </w:tc>
      </w:tr>
      <w:tr w:rsidR="00CF2F67" w14:paraId="4E4704B5" w14:textId="77777777" w:rsidTr="008A1BCC">
        <w:trPr>
          <w:tblHeader/>
        </w:trPr>
        <w:tc>
          <w:tcPr>
            <w:tcW w:w="9526" w:type="dxa"/>
            <w:gridSpan w:val="4"/>
            <w:shd w:val="clear" w:color="auto" w:fill="CCFFCC"/>
            <w:vAlign w:val="center"/>
          </w:tcPr>
          <w:p w14:paraId="442804A5" w14:textId="77777777" w:rsidR="00CF2F67" w:rsidRPr="004065B1" w:rsidRDefault="00CF2F67" w:rsidP="008A1BCC">
            <w:r w:rsidRPr="000A066E">
              <w:rPr>
                <w:b/>
              </w:rPr>
              <w:t>Action</w:t>
            </w:r>
          </w:p>
        </w:tc>
      </w:tr>
      <w:tr w:rsidR="00CF2F67" w14:paraId="786451FE" w14:textId="77777777" w:rsidTr="008A1BCC">
        <w:trPr>
          <w:tblHeader/>
        </w:trPr>
        <w:tc>
          <w:tcPr>
            <w:tcW w:w="9526" w:type="dxa"/>
            <w:gridSpan w:val="4"/>
            <w:vAlign w:val="center"/>
          </w:tcPr>
          <w:p w14:paraId="158C7AA2" w14:textId="77777777" w:rsidR="00507F2E" w:rsidRPr="00A358C9" w:rsidRDefault="00507F2E" w:rsidP="00507F2E">
            <w:pPr>
              <w:rPr>
                <w:i/>
              </w:rPr>
            </w:pPr>
            <w:r w:rsidRPr="00A358C9">
              <w:rPr>
                <w:i/>
              </w:rPr>
              <w:t>Measure the distance and azimuth between the following two objects:</w:t>
            </w:r>
          </w:p>
          <w:p w14:paraId="49495B63" w14:textId="77777777" w:rsidR="00507F2E" w:rsidRPr="00A358C9" w:rsidRDefault="00507F2E" w:rsidP="00507F2E">
            <w:pPr>
              <w:rPr>
                <w:i/>
                <w:sz w:val="16"/>
                <w:szCs w:val="16"/>
              </w:rPr>
            </w:pPr>
          </w:p>
          <w:p w14:paraId="1E43CA32" w14:textId="637C6F6D" w:rsidR="00507F2E" w:rsidRPr="00A358C9" w:rsidRDefault="00507F2E" w:rsidP="00507F2E">
            <w:pPr>
              <w:rPr>
                <w:i/>
              </w:rPr>
            </w:pPr>
            <w:r w:rsidRPr="00A358C9">
              <w:rPr>
                <w:i/>
              </w:rPr>
              <w:t xml:space="preserve">Viking 49/27-B         32º35.224’S   </w:t>
            </w:r>
            <w:r w:rsidR="004C0BA9">
              <w:rPr>
                <w:i/>
              </w:rPr>
              <w:t>0</w:t>
            </w:r>
            <w:r w:rsidRPr="00A358C9">
              <w:rPr>
                <w:i/>
              </w:rPr>
              <w:t xml:space="preserve">61º17.710’E </w:t>
            </w:r>
          </w:p>
          <w:p w14:paraId="29B0A2DA" w14:textId="176E7C4F" w:rsidR="00CF2F67" w:rsidRPr="00A358C9" w:rsidRDefault="00507F2E" w:rsidP="00507F2E">
            <w:pPr>
              <w:rPr>
                <w:i/>
              </w:rPr>
            </w:pPr>
            <w:r w:rsidRPr="00A358C9">
              <w:rPr>
                <w:i/>
              </w:rPr>
              <w:t xml:space="preserve">Corund Cape Light   32º27.436’S   </w:t>
            </w:r>
            <w:r w:rsidR="004C0BA9">
              <w:rPr>
                <w:i/>
              </w:rPr>
              <w:t>0</w:t>
            </w:r>
            <w:r w:rsidRPr="00A358C9">
              <w:rPr>
                <w:i/>
              </w:rPr>
              <w:t>60º58.609’E</w:t>
            </w:r>
          </w:p>
        </w:tc>
      </w:tr>
      <w:tr w:rsidR="00CF2F67" w14:paraId="17A7D6F8" w14:textId="77777777" w:rsidTr="008A1BCC">
        <w:trPr>
          <w:tblHeader/>
        </w:trPr>
        <w:tc>
          <w:tcPr>
            <w:tcW w:w="9526" w:type="dxa"/>
            <w:gridSpan w:val="4"/>
            <w:shd w:val="clear" w:color="auto" w:fill="CCFFCC"/>
            <w:vAlign w:val="center"/>
          </w:tcPr>
          <w:p w14:paraId="3BAA8472" w14:textId="77777777" w:rsidR="00CF2F67" w:rsidRPr="004065B1" w:rsidRDefault="00CF2F67" w:rsidP="008A1BCC">
            <w:r w:rsidRPr="000A066E">
              <w:rPr>
                <w:b/>
              </w:rPr>
              <w:t>Results</w:t>
            </w:r>
          </w:p>
        </w:tc>
      </w:tr>
      <w:tr w:rsidR="00CF2F67" w14:paraId="6756F043" w14:textId="77777777" w:rsidTr="008A1BCC">
        <w:trPr>
          <w:tblHeader/>
        </w:trPr>
        <w:tc>
          <w:tcPr>
            <w:tcW w:w="9526" w:type="dxa"/>
            <w:gridSpan w:val="4"/>
            <w:vAlign w:val="center"/>
          </w:tcPr>
          <w:p w14:paraId="1CEE9B7F" w14:textId="77777777" w:rsidR="00507F2E" w:rsidRPr="00A358C9" w:rsidRDefault="00507F2E" w:rsidP="00507F2E">
            <w:pPr>
              <w:jc w:val="left"/>
              <w:rPr>
                <w:i/>
              </w:rPr>
            </w:pPr>
            <w:r w:rsidRPr="00A358C9">
              <w:rPr>
                <w:i/>
              </w:rPr>
              <w:t>Confirm that the results are as follows:</w:t>
            </w:r>
          </w:p>
          <w:p w14:paraId="08D021D8" w14:textId="77777777" w:rsidR="00507F2E" w:rsidRPr="00A358C9" w:rsidRDefault="00507F2E" w:rsidP="00507F2E">
            <w:pPr>
              <w:jc w:val="left"/>
              <w:rPr>
                <w:i/>
                <w:sz w:val="16"/>
                <w:szCs w:val="16"/>
              </w:rPr>
            </w:pPr>
          </w:p>
          <w:p w14:paraId="33AF129E" w14:textId="77777777" w:rsidR="00507F2E" w:rsidRPr="00A358C9" w:rsidRDefault="00507F2E" w:rsidP="00507F2E">
            <w:pPr>
              <w:jc w:val="left"/>
              <w:rPr>
                <w:i/>
              </w:rPr>
            </w:pPr>
            <w:r w:rsidRPr="00A358C9">
              <w:rPr>
                <w:i/>
              </w:rPr>
              <w:t xml:space="preserve">True Distance           33193.554 m / 17.9231 NM </w:t>
            </w:r>
          </w:p>
          <w:p w14:paraId="519B4B34" w14:textId="77777777" w:rsidR="000403E1" w:rsidRPr="000403E1" w:rsidRDefault="000403E1" w:rsidP="000403E1">
            <w:pPr>
              <w:jc w:val="left"/>
              <w:rPr>
                <w:i/>
              </w:rPr>
            </w:pPr>
            <w:r w:rsidRPr="000403E1">
              <w:rPr>
                <w:i/>
              </w:rPr>
              <w:t>Bearing from Viking 49/27-B to Corund Cape Light is 295.614 degrees</w:t>
            </w:r>
          </w:p>
          <w:p w14:paraId="24583787" w14:textId="12D08D81" w:rsidR="00CF2F67" w:rsidRPr="00A358C9" w:rsidRDefault="000403E1" w:rsidP="00507F2E">
            <w:pPr>
              <w:jc w:val="left"/>
              <w:rPr>
                <w:i/>
              </w:rPr>
            </w:pPr>
            <w:r w:rsidRPr="000403E1">
              <w:rPr>
                <w:i/>
              </w:rPr>
              <w:t>Bearing from Corund Cape Light to Viking 49/27-B is 115.785 degrees</w:t>
            </w:r>
          </w:p>
        </w:tc>
      </w:tr>
    </w:tbl>
    <w:p w14:paraId="0D4C195A" w14:textId="77777777" w:rsidR="00CF2F67" w:rsidRDefault="00CF2F67" w:rsidP="00CF2F67"/>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0"/>
        <w:gridCol w:w="2382"/>
        <w:gridCol w:w="2382"/>
        <w:gridCol w:w="2382"/>
      </w:tblGrid>
      <w:tr w:rsidR="003C560C" w14:paraId="74707422" w14:textId="77777777" w:rsidTr="00ED668D">
        <w:trPr>
          <w:tblHeader/>
        </w:trPr>
        <w:tc>
          <w:tcPr>
            <w:tcW w:w="2380" w:type="dxa"/>
            <w:shd w:val="clear" w:color="auto" w:fill="CCFFCC"/>
            <w:vAlign w:val="center"/>
          </w:tcPr>
          <w:p w14:paraId="3B755176" w14:textId="77777777" w:rsidR="003C560C" w:rsidRDefault="003C560C" w:rsidP="00ED668D">
            <w:r w:rsidRPr="000A066E">
              <w:rPr>
                <w:b/>
              </w:rPr>
              <w:t>Test Reference</w:t>
            </w:r>
          </w:p>
        </w:tc>
        <w:tc>
          <w:tcPr>
            <w:tcW w:w="2382" w:type="dxa"/>
            <w:shd w:val="clear" w:color="auto" w:fill="CCFFCC"/>
            <w:vAlign w:val="center"/>
          </w:tcPr>
          <w:p w14:paraId="1EC2E573" w14:textId="77777777" w:rsidR="003C560C" w:rsidRDefault="003C560C" w:rsidP="003C560C">
            <w:r>
              <w:t>4.6.1 b)</w:t>
            </w:r>
          </w:p>
        </w:tc>
        <w:tc>
          <w:tcPr>
            <w:tcW w:w="2382" w:type="dxa"/>
            <w:shd w:val="clear" w:color="auto" w:fill="CCFFCC"/>
            <w:vAlign w:val="center"/>
          </w:tcPr>
          <w:p w14:paraId="35E92E7E" w14:textId="77777777" w:rsidR="003C560C" w:rsidRDefault="003C560C" w:rsidP="00ED668D">
            <w:r w:rsidRPr="000A066E">
              <w:rPr>
                <w:b/>
              </w:rPr>
              <w:t>IHO Reference</w:t>
            </w:r>
          </w:p>
        </w:tc>
        <w:tc>
          <w:tcPr>
            <w:tcW w:w="2382" w:type="dxa"/>
            <w:shd w:val="clear" w:color="auto" w:fill="CCFFCC"/>
            <w:vAlign w:val="center"/>
          </w:tcPr>
          <w:p w14:paraId="4DA956B6" w14:textId="77777777" w:rsidR="003C560C" w:rsidRDefault="003C560C" w:rsidP="00ED668D">
            <w:r>
              <w:t>-</w:t>
            </w:r>
          </w:p>
        </w:tc>
      </w:tr>
      <w:tr w:rsidR="00507F2E" w14:paraId="1BA1A307" w14:textId="77777777" w:rsidTr="00273E6E">
        <w:trPr>
          <w:tblHeader/>
        </w:trPr>
        <w:tc>
          <w:tcPr>
            <w:tcW w:w="9526" w:type="dxa"/>
            <w:gridSpan w:val="4"/>
            <w:shd w:val="clear" w:color="auto" w:fill="CCFFCC"/>
            <w:vAlign w:val="center"/>
          </w:tcPr>
          <w:p w14:paraId="19242B66" w14:textId="77777777" w:rsidR="00507F2E" w:rsidRDefault="00507F2E" w:rsidP="00273E6E">
            <w:r w:rsidRPr="000A066E">
              <w:rPr>
                <w:b/>
              </w:rPr>
              <w:t>Test description</w:t>
            </w:r>
          </w:p>
        </w:tc>
      </w:tr>
      <w:tr w:rsidR="00507F2E" w14:paraId="1D846FB9" w14:textId="77777777" w:rsidTr="00273E6E">
        <w:trPr>
          <w:tblHeader/>
        </w:trPr>
        <w:tc>
          <w:tcPr>
            <w:tcW w:w="9526" w:type="dxa"/>
            <w:gridSpan w:val="4"/>
            <w:vAlign w:val="center"/>
          </w:tcPr>
          <w:p w14:paraId="22F7F526" w14:textId="77777777" w:rsidR="00507F2E" w:rsidRPr="00A358C9" w:rsidRDefault="00507F2E" w:rsidP="00273E6E">
            <w:pPr>
              <w:rPr>
                <w:i/>
              </w:rPr>
            </w:pPr>
            <w:r w:rsidRPr="00A358C9">
              <w:rPr>
                <w:i/>
              </w:rPr>
              <w:t>True distance and azimuth between two geographical positions b).</w:t>
            </w:r>
          </w:p>
        </w:tc>
      </w:tr>
      <w:tr w:rsidR="00507F2E" w14:paraId="40AC21A1" w14:textId="77777777" w:rsidTr="00273E6E">
        <w:trPr>
          <w:tblHeader/>
        </w:trPr>
        <w:tc>
          <w:tcPr>
            <w:tcW w:w="9526" w:type="dxa"/>
            <w:gridSpan w:val="4"/>
            <w:shd w:val="clear" w:color="auto" w:fill="CCFFCC"/>
            <w:vAlign w:val="center"/>
          </w:tcPr>
          <w:p w14:paraId="7CBED988" w14:textId="77777777" w:rsidR="00507F2E" w:rsidRPr="004065B1" w:rsidRDefault="00507F2E" w:rsidP="00273E6E">
            <w:r w:rsidRPr="000A066E">
              <w:rPr>
                <w:b/>
              </w:rPr>
              <w:t>Setup</w:t>
            </w:r>
          </w:p>
        </w:tc>
      </w:tr>
      <w:tr w:rsidR="00507F2E" w14:paraId="6EBFA7D7" w14:textId="77777777" w:rsidTr="00273E6E">
        <w:trPr>
          <w:tblHeader/>
        </w:trPr>
        <w:tc>
          <w:tcPr>
            <w:tcW w:w="9526" w:type="dxa"/>
            <w:gridSpan w:val="4"/>
            <w:vAlign w:val="center"/>
          </w:tcPr>
          <w:p w14:paraId="2692F4A2" w14:textId="77777777" w:rsidR="00507F2E" w:rsidRPr="00A358C9" w:rsidRDefault="00507F2E" w:rsidP="00273E6E">
            <w:pPr>
              <w:rPr>
                <w:i/>
              </w:rPr>
            </w:pPr>
            <w:r w:rsidRPr="00A358C9">
              <w:rPr>
                <w:i/>
              </w:rPr>
              <w:t>As for test 4.6.1a)</w:t>
            </w:r>
          </w:p>
        </w:tc>
      </w:tr>
      <w:tr w:rsidR="00507F2E" w14:paraId="3BC66904" w14:textId="77777777" w:rsidTr="00273E6E">
        <w:trPr>
          <w:tblHeader/>
        </w:trPr>
        <w:tc>
          <w:tcPr>
            <w:tcW w:w="9526" w:type="dxa"/>
            <w:gridSpan w:val="4"/>
            <w:shd w:val="clear" w:color="auto" w:fill="CCFFCC"/>
            <w:vAlign w:val="center"/>
          </w:tcPr>
          <w:p w14:paraId="4996DDC3" w14:textId="77777777" w:rsidR="00507F2E" w:rsidRPr="004065B1" w:rsidRDefault="00507F2E" w:rsidP="00273E6E">
            <w:r w:rsidRPr="000A066E">
              <w:rPr>
                <w:b/>
              </w:rPr>
              <w:t>Action</w:t>
            </w:r>
          </w:p>
        </w:tc>
      </w:tr>
      <w:tr w:rsidR="00507F2E" w14:paraId="34B12283" w14:textId="77777777" w:rsidTr="00273E6E">
        <w:trPr>
          <w:tblHeader/>
        </w:trPr>
        <w:tc>
          <w:tcPr>
            <w:tcW w:w="9526" w:type="dxa"/>
            <w:gridSpan w:val="4"/>
            <w:vAlign w:val="center"/>
          </w:tcPr>
          <w:p w14:paraId="45B79CDD" w14:textId="77777777" w:rsidR="00507F2E" w:rsidRPr="00A358C9" w:rsidRDefault="00507F2E" w:rsidP="00507F2E">
            <w:pPr>
              <w:rPr>
                <w:i/>
              </w:rPr>
            </w:pPr>
            <w:r w:rsidRPr="00A358C9">
              <w:rPr>
                <w:i/>
              </w:rPr>
              <w:t>Measure the distance and azimuth between the following two objects:</w:t>
            </w:r>
          </w:p>
          <w:p w14:paraId="30099F08" w14:textId="77777777" w:rsidR="00507F2E" w:rsidRPr="00A358C9" w:rsidRDefault="00507F2E" w:rsidP="00507F2E">
            <w:pPr>
              <w:rPr>
                <w:i/>
                <w:sz w:val="16"/>
                <w:szCs w:val="16"/>
              </w:rPr>
            </w:pPr>
          </w:p>
          <w:p w14:paraId="7C26BA16" w14:textId="2AFA934B" w:rsidR="00507F2E" w:rsidRPr="00A358C9" w:rsidRDefault="00507F2E" w:rsidP="00507F2E">
            <w:pPr>
              <w:rPr>
                <w:i/>
              </w:rPr>
            </w:pPr>
            <w:r w:rsidRPr="00A358C9">
              <w:rPr>
                <w:i/>
              </w:rPr>
              <w:t xml:space="preserve">Viking 49/27-B         32º35.224’S   </w:t>
            </w:r>
            <w:r w:rsidR="004C0BA9">
              <w:rPr>
                <w:i/>
              </w:rPr>
              <w:t>0</w:t>
            </w:r>
            <w:r w:rsidRPr="00A358C9">
              <w:rPr>
                <w:i/>
              </w:rPr>
              <w:t xml:space="preserve">61º17.710’E </w:t>
            </w:r>
          </w:p>
          <w:p w14:paraId="74BDE96E" w14:textId="6C46144A" w:rsidR="00507F2E" w:rsidRPr="00A358C9" w:rsidRDefault="00507F2E" w:rsidP="00507F2E">
            <w:pPr>
              <w:rPr>
                <w:i/>
              </w:rPr>
            </w:pPr>
            <w:r w:rsidRPr="00A358C9">
              <w:rPr>
                <w:i/>
              </w:rPr>
              <w:t xml:space="preserve">Castlerigg Light        32º23.280’S   </w:t>
            </w:r>
            <w:r w:rsidR="004C0BA9">
              <w:rPr>
                <w:i/>
              </w:rPr>
              <w:t>0</w:t>
            </w:r>
            <w:r w:rsidRPr="00A358C9">
              <w:rPr>
                <w:i/>
              </w:rPr>
              <w:t>60º58.496’E</w:t>
            </w:r>
          </w:p>
        </w:tc>
      </w:tr>
      <w:tr w:rsidR="00273E6E" w14:paraId="4BAFEAC1" w14:textId="77777777" w:rsidTr="00273E6E">
        <w:trPr>
          <w:tblHeader/>
        </w:trPr>
        <w:tc>
          <w:tcPr>
            <w:tcW w:w="9526" w:type="dxa"/>
            <w:gridSpan w:val="4"/>
            <w:shd w:val="clear" w:color="auto" w:fill="CCFFCC"/>
            <w:vAlign w:val="center"/>
          </w:tcPr>
          <w:p w14:paraId="0A85D7AE" w14:textId="77777777" w:rsidR="00273E6E" w:rsidRPr="004065B1" w:rsidRDefault="00273E6E" w:rsidP="00273E6E">
            <w:r w:rsidRPr="000A066E">
              <w:rPr>
                <w:b/>
              </w:rPr>
              <w:t>Results</w:t>
            </w:r>
          </w:p>
        </w:tc>
      </w:tr>
      <w:tr w:rsidR="00273E6E" w14:paraId="249DE520" w14:textId="77777777" w:rsidTr="00273E6E">
        <w:trPr>
          <w:tblHeader/>
        </w:trPr>
        <w:tc>
          <w:tcPr>
            <w:tcW w:w="9526" w:type="dxa"/>
            <w:gridSpan w:val="4"/>
            <w:vAlign w:val="center"/>
          </w:tcPr>
          <w:p w14:paraId="36CDBEF6" w14:textId="77777777" w:rsidR="00273E6E" w:rsidRPr="00A358C9" w:rsidRDefault="00273E6E" w:rsidP="00273E6E">
            <w:pPr>
              <w:jc w:val="left"/>
              <w:rPr>
                <w:i/>
              </w:rPr>
            </w:pPr>
            <w:r w:rsidRPr="00A358C9">
              <w:rPr>
                <w:i/>
              </w:rPr>
              <w:t>Confirm that the results are as follows:</w:t>
            </w:r>
          </w:p>
          <w:p w14:paraId="0E23BCD6" w14:textId="77777777" w:rsidR="00273E6E" w:rsidRPr="00A358C9" w:rsidRDefault="00273E6E" w:rsidP="00273E6E">
            <w:pPr>
              <w:jc w:val="left"/>
              <w:rPr>
                <w:i/>
                <w:sz w:val="16"/>
                <w:szCs w:val="16"/>
              </w:rPr>
            </w:pPr>
          </w:p>
          <w:p w14:paraId="0C100C93" w14:textId="77777777" w:rsidR="00273E6E" w:rsidRPr="00A358C9" w:rsidRDefault="00273E6E" w:rsidP="00273E6E">
            <w:pPr>
              <w:jc w:val="left"/>
              <w:rPr>
                <w:i/>
              </w:rPr>
            </w:pPr>
            <w:r w:rsidRPr="00A358C9">
              <w:rPr>
                <w:i/>
              </w:rPr>
              <w:t xml:space="preserve">True Distance           37326.351 m / 20.1546 NM </w:t>
            </w:r>
          </w:p>
          <w:p w14:paraId="7F427429" w14:textId="77777777" w:rsidR="000403E1" w:rsidRPr="000403E1" w:rsidRDefault="000403E1" w:rsidP="000403E1">
            <w:pPr>
              <w:jc w:val="left"/>
              <w:rPr>
                <w:i/>
              </w:rPr>
            </w:pPr>
            <w:r w:rsidRPr="000403E1">
              <w:rPr>
                <w:i/>
              </w:rPr>
              <w:t>Bearing from Viking 49/27-B to Castlerigg Light is 306.172 degrees</w:t>
            </w:r>
          </w:p>
          <w:p w14:paraId="66E2C49F" w14:textId="69BDA5C9" w:rsidR="00273E6E" w:rsidRPr="00A358C9" w:rsidRDefault="000403E1" w:rsidP="00273E6E">
            <w:pPr>
              <w:jc w:val="left"/>
              <w:rPr>
                <w:i/>
              </w:rPr>
            </w:pPr>
            <w:r w:rsidRPr="000403E1">
              <w:rPr>
                <w:i/>
              </w:rPr>
              <w:t>Bearing from Castlerigg Light to Viking 49/27-B is 126.344 degrees</w:t>
            </w:r>
          </w:p>
        </w:tc>
      </w:tr>
    </w:tbl>
    <w:p w14:paraId="586BBC8A" w14:textId="77777777" w:rsidR="00273E6E" w:rsidRDefault="00273E6E" w:rsidP="00507F2E"/>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0"/>
        <w:gridCol w:w="2382"/>
        <w:gridCol w:w="2382"/>
        <w:gridCol w:w="2382"/>
      </w:tblGrid>
      <w:tr w:rsidR="003C560C" w14:paraId="0C5C778C" w14:textId="77777777" w:rsidTr="00ED668D">
        <w:trPr>
          <w:trHeight w:val="454"/>
          <w:tblHeader/>
        </w:trPr>
        <w:tc>
          <w:tcPr>
            <w:tcW w:w="2380" w:type="dxa"/>
            <w:shd w:val="clear" w:color="auto" w:fill="CCFFCC"/>
            <w:vAlign w:val="center"/>
          </w:tcPr>
          <w:p w14:paraId="382CD1A6" w14:textId="77777777" w:rsidR="003C560C" w:rsidRPr="004065B1" w:rsidRDefault="003C560C" w:rsidP="00ED668D">
            <w:r w:rsidRPr="000A066E">
              <w:rPr>
                <w:b/>
              </w:rPr>
              <w:t>Test Reference</w:t>
            </w:r>
          </w:p>
        </w:tc>
        <w:tc>
          <w:tcPr>
            <w:tcW w:w="2382" w:type="dxa"/>
            <w:shd w:val="clear" w:color="auto" w:fill="CCFFCC"/>
            <w:vAlign w:val="center"/>
          </w:tcPr>
          <w:p w14:paraId="2A73AD24" w14:textId="77777777" w:rsidR="003C560C" w:rsidRPr="004065B1" w:rsidRDefault="003C560C" w:rsidP="00ED668D">
            <w:r>
              <w:t>4.6.1 c)</w:t>
            </w:r>
          </w:p>
        </w:tc>
        <w:tc>
          <w:tcPr>
            <w:tcW w:w="2382" w:type="dxa"/>
            <w:shd w:val="clear" w:color="auto" w:fill="CCFFCC"/>
            <w:vAlign w:val="center"/>
          </w:tcPr>
          <w:p w14:paraId="32C5FDC5" w14:textId="77777777" w:rsidR="003C560C" w:rsidRPr="004065B1" w:rsidRDefault="003C560C" w:rsidP="00ED668D">
            <w:r w:rsidRPr="000A066E">
              <w:rPr>
                <w:b/>
              </w:rPr>
              <w:t>IHO Reference</w:t>
            </w:r>
          </w:p>
        </w:tc>
        <w:tc>
          <w:tcPr>
            <w:tcW w:w="2382" w:type="dxa"/>
            <w:shd w:val="clear" w:color="auto" w:fill="CCFFCC"/>
            <w:vAlign w:val="center"/>
          </w:tcPr>
          <w:p w14:paraId="70A5312D" w14:textId="77777777" w:rsidR="003C560C" w:rsidRPr="004065B1" w:rsidRDefault="003C560C" w:rsidP="00ED668D">
            <w:r>
              <w:t>-</w:t>
            </w:r>
          </w:p>
        </w:tc>
      </w:tr>
      <w:tr w:rsidR="00507F2E" w14:paraId="3947C6C6" w14:textId="77777777" w:rsidTr="00273E6E">
        <w:trPr>
          <w:tblHeader/>
        </w:trPr>
        <w:tc>
          <w:tcPr>
            <w:tcW w:w="9526" w:type="dxa"/>
            <w:gridSpan w:val="4"/>
            <w:shd w:val="clear" w:color="auto" w:fill="CCFFCC"/>
            <w:vAlign w:val="center"/>
          </w:tcPr>
          <w:p w14:paraId="5262F46C" w14:textId="77777777" w:rsidR="00507F2E" w:rsidRDefault="00507F2E" w:rsidP="00273E6E">
            <w:r w:rsidRPr="000A066E">
              <w:rPr>
                <w:b/>
              </w:rPr>
              <w:t>Test description</w:t>
            </w:r>
          </w:p>
        </w:tc>
      </w:tr>
      <w:tr w:rsidR="00507F2E" w14:paraId="7A675849" w14:textId="77777777" w:rsidTr="00273E6E">
        <w:trPr>
          <w:tblHeader/>
        </w:trPr>
        <w:tc>
          <w:tcPr>
            <w:tcW w:w="9526" w:type="dxa"/>
            <w:gridSpan w:val="4"/>
            <w:vAlign w:val="center"/>
          </w:tcPr>
          <w:p w14:paraId="11A17738" w14:textId="77777777" w:rsidR="00507F2E" w:rsidRPr="00A358C9" w:rsidRDefault="00507F2E" w:rsidP="00273E6E">
            <w:pPr>
              <w:rPr>
                <w:i/>
              </w:rPr>
            </w:pPr>
            <w:r w:rsidRPr="00A358C9">
              <w:rPr>
                <w:i/>
              </w:rPr>
              <w:t>True distance and azimuth between two geographical positions c).</w:t>
            </w:r>
          </w:p>
        </w:tc>
      </w:tr>
      <w:tr w:rsidR="00507F2E" w14:paraId="0FDBCFDA" w14:textId="77777777" w:rsidTr="00273E6E">
        <w:trPr>
          <w:tblHeader/>
        </w:trPr>
        <w:tc>
          <w:tcPr>
            <w:tcW w:w="9526" w:type="dxa"/>
            <w:gridSpan w:val="4"/>
            <w:shd w:val="clear" w:color="auto" w:fill="CCFFCC"/>
            <w:vAlign w:val="center"/>
          </w:tcPr>
          <w:p w14:paraId="69B2EA85" w14:textId="77777777" w:rsidR="00507F2E" w:rsidRPr="004065B1" w:rsidRDefault="00507F2E" w:rsidP="00273E6E">
            <w:r w:rsidRPr="000A066E">
              <w:rPr>
                <w:b/>
              </w:rPr>
              <w:t>Setup</w:t>
            </w:r>
          </w:p>
        </w:tc>
      </w:tr>
      <w:tr w:rsidR="00507F2E" w14:paraId="66653DF8" w14:textId="77777777" w:rsidTr="00273E6E">
        <w:trPr>
          <w:tblHeader/>
        </w:trPr>
        <w:tc>
          <w:tcPr>
            <w:tcW w:w="9526" w:type="dxa"/>
            <w:gridSpan w:val="4"/>
            <w:vAlign w:val="center"/>
          </w:tcPr>
          <w:p w14:paraId="7EC1A85F" w14:textId="77777777" w:rsidR="00507F2E" w:rsidRPr="00A358C9" w:rsidRDefault="00507F2E" w:rsidP="00273E6E">
            <w:pPr>
              <w:rPr>
                <w:i/>
              </w:rPr>
            </w:pPr>
            <w:r w:rsidRPr="00A358C9">
              <w:rPr>
                <w:i/>
              </w:rPr>
              <w:t>As for test 4.6.1a)</w:t>
            </w:r>
          </w:p>
        </w:tc>
      </w:tr>
      <w:tr w:rsidR="00507F2E" w14:paraId="11DD4146" w14:textId="77777777" w:rsidTr="00273E6E">
        <w:trPr>
          <w:tblHeader/>
        </w:trPr>
        <w:tc>
          <w:tcPr>
            <w:tcW w:w="9526" w:type="dxa"/>
            <w:gridSpan w:val="4"/>
            <w:shd w:val="clear" w:color="auto" w:fill="CCFFCC"/>
            <w:vAlign w:val="center"/>
          </w:tcPr>
          <w:p w14:paraId="55073DDE" w14:textId="77777777" w:rsidR="00507F2E" w:rsidRPr="004065B1" w:rsidRDefault="00507F2E" w:rsidP="00273E6E">
            <w:r w:rsidRPr="000A066E">
              <w:rPr>
                <w:b/>
              </w:rPr>
              <w:t>Action</w:t>
            </w:r>
          </w:p>
        </w:tc>
      </w:tr>
      <w:tr w:rsidR="00507F2E" w14:paraId="1F121247" w14:textId="77777777" w:rsidTr="00273E6E">
        <w:trPr>
          <w:tblHeader/>
        </w:trPr>
        <w:tc>
          <w:tcPr>
            <w:tcW w:w="9526" w:type="dxa"/>
            <w:gridSpan w:val="4"/>
            <w:vAlign w:val="center"/>
          </w:tcPr>
          <w:p w14:paraId="701DC2D0" w14:textId="77777777" w:rsidR="00507F2E" w:rsidRPr="00A358C9" w:rsidRDefault="00507F2E" w:rsidP="00507F2E">
            <w:pPr>
              <w:rPr>
                <w:i/>
              </w:rPr>
            </w:pPr>
            <w:r w:rsidRPr="00A358C9">
              <w:rPr>
                <w:i/>
              </w:rPr>
              <w:t>Measure the distance and azimuth between the following two objects:</w:t>
            </w:r>
          </w:p>
          <w:p w14:paraId="40C7A218" w14:textId="77777777" w:rsidR="00507F2E" w:rsidRPr="00A358C9" w:rsidRDefault="00507F2E" w:rsidP="00507F2E">
            <w:pPr>
              <w:rPr>
                <w:i/>
              </w:rPr>
            </w:pPr>
          </w:p>
          <w:p w14:paraId="45A2485D" w14:textId="011A4E86" w:rsidR="00507F2E" w:rsidRPr="00A358C9" w:rsidRDefault="00507F2E" w:rsidP="00507F2E">
            <w:pPr>
              <w:rPr>
                <w:i/>
              </w:rPr>
            </w:pPr>
            <w:r w:rsidRPr="00A358C9">
              <w:rPr>
                <w:i/>
              </w:rPr>
              <w:t xml:space="preserve">Corund Cape Light   32º27.447’S   </w:t>
            </w:r>
            <w:r w:rsidR="004C0BA9">
              <w:rPr>
                <w:i/>
              </w:rPr>
              <w:t>0</w:t>
            </w:r>
            <w:r w:rsidRPr="00A358C9">
              <w:rPr>
                <w:i/>
              </w:rPr>
              <w:t xml:space="preserve">60º58.599’E </w:t>
            </w:r>
          </w:p>
          <w:p w14:paraId="7DBEE2DC" w14:textId="50E85F2F" w:rsidR="00507F2E" w:rsidRPr="00A358C9" w:rsidRDefault="00507F2E" w:rsidP="00507F2E">
            <w:pPr>
              <w:rPr>
                <w:i/>
              </w:rPr>
            </w:pPr>
            <w:r w:rsidRPr="00A358C9">
              <w:rPr>
                <w:i/>
              </w:rPr>
              <w:t xml:space="preserve">Worm Head Light    32º31.958’S   </w:t>
            </w:r>
            <w:r w:rsidR="004C0BA9">
              <w:rPr>
                <w:i/>
              </w:rPr>
              <w:t>0</w:t>
            </w:r>
            <w:r w:rsidRPr="00A358C9">
              <w:rPr>
                <w:i/>
              </w:rPr>
              <w:t>60º54.337’E</w:t>
            </w:r>
          </w:p>
        </w:tc>
      </w:tr>
      <w:tr w:rsidR="00507F2E" w14:paraId="14D61BA7" w14:textId="77777777" w:rsidTr="00273E6E">
        <w:trPr>
          <w:tblHeader/>
        </w:trPr>
        <w:tc>
          <w:tcPr>
            <w:tcW w:w="9526" w:type="dxa"/>
            <w:gridSpan w:val="4"/>
            <w:shd w:val="clear" w:color="auto" w:fill="CCFFCC"/>
            <w:vAlign w:val="center"/>
          </w:tcPr>
          <w:p w14:paraId="1353E71E" w14:textId="77777777" w:rsidR="00507F2E" w:rsidRPr="004065B1" w:rsidRDefault="00507F2E" w:rsidP="00273E6E">
            <w:r w:rsidRPr="000A066E">
              <w:rPr>
                <w:b/>
              </w:rPr>
              <w:t>Results</w:t>
            </w:r>
          </w:p>
        </w:tc>
      </w:tr>
      <w:tr w:rsidR="00507F2E" w14:paraId="673B0336" w14:textId="77777777" w:rsidTr="00273E6E">
        <w:trPr>
          <w:tblHeader/>
        </w:trPr>
        <w:tc>
          <w:tcPr>
            <w:tcW w:w="9526" w:type="dxa"/>
            <w:gridSpan w:val="4"/>
            <w:vAlign w:val="center"/>
          </w:tcPr>
          <w:p w14:paraId="74EFA085" w14:textId="77777777" w:rsidR="00507F2E" w:rsidRPr="00A358C9" w:rsidRDefault="00507F2E" w:rsidP="00507F2E">
            <w:pPr>
              <w:jc w:val="left"/>
              <w:rPr>
                <w:i/>
              </w:rPr>
            </w:pPr>
            <w:r w:rsidRPr="00A358C9">
              <w:rPr>
                <w:i/>
              </w:rPr>
              <w:t>Confirm that the results are as follows:</w:t>
            </w:r>
          </w:p>
          <w:p w14:paraId="27EDF9C4" w14:textId="77777777" w:rsidR="00507F2E" w:rsidRPr="00A358C9" w:rsidRDefault="00507F2E" w:rsidP="00507F2E">
            <w:pPr>
              <w:jc w:val="left"/>
              <w:rPr>
                <w:i/>
              </w:rPr>
            </w:pPr>
          </w:p>
          <w:p w14:paraId="6F9399F5" w14:textId="77777777" w:rsidR="00507F2E" w:rsidRPr="00A358C9" w:rsidRDefault="00507F2E" w:rsidP="00507F2E">
            <w:pPr>
              <w:jc w:val="left"/>
              <w:rPr>
                <w:i/>
              </w:rPr>
            </w:pPr>
            <w:r w:rsidRPr="00A358C9">
              <w:rPr>
                <w:i/>
              </w:rPr>
              <w:t xml:space="preserve">True Distance           10680.859 m / 5.7672 NM </w:t>
            </w:r>
          </w:p>
          <w:p w14:paraId="6609E760" w14:textId="77777777" w:rsidR="000403E1" w:rsidRPr="000403E1" w:rsidRDefault="000403E1" w:rsidP="000403E1">
            <w:pPr>
              <w:jc w:val="left"/>
              <w:rPr>
                <w:i/>
              </w:rPr>
            </w:pPr>
            <w:r w:rsidRPr="000403E1">
              <w:rPr>
                <w:i/>
              </w:rPr>
              <w:t>Bearing from Corund Cape Light to Worm Head Light is 218.665 degrees</w:t>
            </w:r>
          </w:p>
          <w:p w14:paraId="17C477F7" w14:textId="5BCBA2B0" w:rsidR="00507F2E" w:rsidRPr="00A358C9" w:rsidRDefault="000403E1" w:rsidP="00507F2E">
            <w:pPr>
              <w:jc w:val="left"/>
              <w:rPr>
                <w:i/>
              </w:rPr>
            </w:pPr>
            <w:r w:rsidRPr="000403E1">
              <w:rPr>
                <w:i/>
              </w:rPr>
              <w:t>Bearing from Worm Head Light to Corund Cape Light is 38.703 degrees</w:t>
            </w:r>
          </w:p>
        </w:tc>
      </w:tr>
    </w:tbl>
    <w:p w14:paraId="5DF72F91" w14:textId="77777777" w:rsidR="00507F2E" w:rsidRDefault="00507F2E" w:rsidP="00CF2F67"/>
    <w:p w14:paraId="6EE8BEAA" w14:textId="77777777" w:rsidR="00BA33C2" w:rsidRPr="00CF2F67" w:rsidRDefault="00BA33C2" w:rsidP="00E30B8F">
      <w:pPr>
        <w:pStyle w:val="Heading3"/>
        <w:rPr>
          <w:lang w:val="en-US"/>
        </w:rPr>
      </w:pPr>
      <w:r w:rsidRPr="00BA33C2">
        <w:rPr>
          <w:lang w:val="en-US"/>
        </w:rPr>
        <w:t>Geographical position from a known position and distance/azimuth</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0"/>
        <w:gridCol w:w="2382"/>
        <w:gridCol w:w="2382"/>
        <w:gridCol w:w="2382"/>
      </w:tblGrid>
      <w:tr w:rsidR="003C560C" w14:paraId="1A7D7665" w14:textId="77777777" w:rsidTr="00ED668D">
        <w:trPr>
          <w:trHeight w:val="454"/>
          <w:tblHeader/>
        </w:trPr>
        <w:tc>
          <w:tcPr>
            <w:tcW w:w="2380" w:type="dxa"/>
            <w:shd w:val="clear" w:color="auto" w:fill="CCFFCC"/>
            <w:vAlign w:val="center"/>
          </w:tcPr>
          <w:p w14:paraId="71E77CA9" w14:textId="77777777" w:rsidR="003C560C" w:rsidRPr="004065B1" w:rsidRDefault="003C560C" w:rsidP="00ED668D">
            <w:r w:rsidRPr="000A066E">
              <w:rPr>
                <w:b/>
              </w:rPr>
              <w:t>Test Reference</w:t>
            </w:r>
          </w:p>
        </w:tc>
        <w:tc>
          <w:tcPr>
            <w:tcW w:w="2382" w:type="dxa"/>
            <w:shd w:val="clear" w:color="auto" w:fill="CCFFCC"/>
            <w:vAlign w:val="center"/>
          </w:tcPr>
          <w:p w14:paraId="58A657CE" w14:textId="77777777" w:rsidR="003C560C" w:rsidRPr="004065B1" w:rsidRDefault="003C560C" w:rsidP="00ED668D">
            <w:r>
              <w:t>4.6.2 a)</w:t>
            </w:r>
          </w:p>
        </w:tc>
        <w:tc>
          <w:tcPr>
            <w:tcW w:w="2382" w:type="dxa"/>
            <w:shd w:val="clear" w:color="auto" w:fill="CCFFCC"/>
            <w:vAlign w:val="center"/>
          </w:tcPr>
          <w:p w14:paraId="00834FC8" w14:textId="77777777" w:rsidR="003C560C" w:rsidRPr="004065B1" w:rsidRDefault="003C560C" w:rsidP="00ED668D">
            <w:r w:rsidRPr="000A066E">
              <w:rPr>
                <w:b/>
              </w:rPr>
              <w:t>IHO Reference</w:t>
            </w:r>
          </w:p>
        </w:tc>
        <w:tc>
          <w:tcPr>
            <w:tcW w:w="2382" w:type="dxa"/>
            <w:shd w:val="clear" w:color="auto" w:fill="CCFFCC"/>
            <w:vAlign w:val="center"/>
          </w:tcPr>
          <w:p w14:paraId="48986C3F" w14:textId="77777777" w:rsidR="003C560C" w:rsidRPr="004065B1" w:rsidRDefault="003C560C" w:rsidP="00ED668D">
            <w:r>
              <w:t>-</w:t>
            </w:r>
          </w:p>
        </w:tc>
      </w:tr>
      <w:tr w:rsidR="00BA33C2" w14:paraId="0F6246F7" w14:textId="77777777" w:rsidTr="008A1BCC">
        <w:trPr>
          <w:tblHeader/>
        </w:trPr>
        <w:tc>
          <w:tcPr>
            <w:tcW w:w="9526" w:type="dxa"/>
            <w:gridSpan w:val="4"/>
            <w:shd w:val="clear" w:color="auto" w:fill="CCFFCC"/>
            <w:vAlign w:val="center"/>
          </w:tcPr>
          <w:p w14:paraId="5A33C6E6" w14:textId="77777777" w:rsidR="00BA33C2" w:rsidRDefault="00BA33C2" w:rsidP="008A1BCC">
            <w:r w:rsidRPr="000A066E">
              <w:rPr>
                <w:b/>
              </w:rPr>
              <w:t>Test description</w:t>
            </w:r>
          </w:p>
        </w:tc>
      </w:tr>
      <w:tr w:rsidR="00BA33C2" w14:paraId="39E8AB22" w14:textId="77777777" w:rsidTr="008A1BCC">
        <w:trPr>
          <w:tblHeader/>
        </w:trPr>
        <w:tc>
          <w:tcPr>
            <w:tcW w:w="9526" w:type="dxa"/>
            <w:gridSpan w:val="4"/>
            <w:vAlign w:val="center"/>
          </w:tcPr>
          <w:p w14:paraId="48492A4D" w14:textId="77777777" w:rsidR="00BA33C2" w:rsidRPr="00544135" w:rsidRDefault="00252F5C" w:rsidP="008A1BCC">
            <w:pPr>
              <w:rPr>
                <w:i/>
              </w:rPr>
            </w:pPr>
            <w:r w:rsidRPr="00544135">
              <w:rPr>
                <w:i/>
              </w:rPr>
              <w:t>Geographical position from known position and distance/azimuth a).</w:t>
            </w:r>
          </w:p>
        </w:tc>
      </w:tr>
      <w:tr w:rsidR="00BA33C2" w:rsidRPr="00544135" w14:paraId="6BA0AB6C" w14:textId="77777777" w:rsidTr="008A1BCC">
        <w:trPr>
          <w:tblHeader/>
        </w:trPr>
        <w:tc>
          <w:tcPr>
            <w:tcW w:w="9526" w:type="dxa"/>
            <w:gridSpan w:val="4"/>
            <w:shd w:val="clear" w:color="auto" w:fill="CCFFCC"/>
            <w:vAlign w:val="center"/>
          </w:tcPr>
          <w:p w14:paraId="2DFA050E" w14:textId="77777777" w:rsidR="00BA33C2" w:rsidRPr="00544135" w:rsidRDefault="00BA33C2" w:rsidP="008A1BCC">
            <w:pPr>
              <w:rPr>
                <w:i/>
              </w:rPr>
            </w:pPr>
            <w:r w:rsidRPr="00544135">
              <w:rPr>
                <w:b/>
                <w:i/>
              </w:rPr>
              <w:t>Setup</w:t>
            </w:r>
          </w:p>
        </w:tc>
      </w:tr>
      <w:tr w:rsidR="00BA33C2" w14:paraId="7A9618C8" w14:textId="77777777" w:rsidTr="008A1BCC">
        <w:trPr>
          <w:tblHeader/>
        </w:trPr>
        <w:tc>
          <w:tcPr>
            <w:tcW w:w="9526" w:type="dxa"/>
            <w:gridSpan w:val="4"/>
            <w:vAlign w:val="center"/>
          </w:tcPr>
          <w:p w14:paraId="0DDD3710" w14:textId="77777777" w:rsidR="00BA33C2" w:rsidRPr="00544135" w:rsidRDefault="00252F5C" w:rsidP="008A1BCC">
            <w:pPr>
              <w:rPr>
                <w:i/>
              </w:rPr>
            </w:pPr>
            <w:r w:rsidRPr="00544135">
              <w:rPr>
                <w:i/>
              </w:rPr>
              <w:t>As for test 4.6.1a)</w:t>
            </w:r>
          </w:p>
        </w:tc>
      </w:tr>
      <w:tr w:rsidR="00BA33C2" w14:paraId="505BEE90" w14:textId="77777777" w:rsidTr="008A1BCC">
        <w:trPr>
          <w:tblHeader/>
        </w:trPr>
        <w:tc>
          <w:tcPr>
            <w:tcW w:w="9526" w:type="dxa"/>
            <w:gridSpan w:val="4"/>
            <w:shd w:val="clear" w:color="auto" w:fill="CCFFCC"/>
            <w:vAlign w:val="center"/>
          </w:tcPr>
          <w:p w14:paraId="6B41A4CB" w14:textId="77777777" w:rsidR="00BA33C2" w:rsidRPr="004065B1" w:rsidRDefault="00BA33C2" w:rsidP="008A1BCC">
            <w:r w:rsidRPr="000A066E">
              <w:rPr>
                <w:b/>
              </w:rPr>
              <w:t>Action</w:t>
            </w:r>
          </w:p>
        </w:tc>
      </w:tr>
      <w:tr w:rsidR="00BA33C2" w14:paraId="26343675" w14:textId="77777777" w:rsidTr="008A1BCC">
        <w:trPr>
          <w:tblHeader/>
        </w:trPr>
        <w:tc>
          <w:tcPr>
            <w:tcW w:w="9526" w:type="dxa"/>
            <w:gridSpan w:val="4"/>
            <w:vAlign w:val="center"/>
          </w:tcPr>
          <w:p w14:paraId="71DBFD06" w14:textId="77777777" w:rsidR="00252F5C" w:rsidRPr="00544135" w:rsidRDefault="00252F5C" w:rsidP="00252F5C">
            <w:pPr>
              <w:rPr>
                <w:i/>
              </w:rPr>
            </w:pPr>
            <w:r w:rsidRPr="00544135">
              <w:rPr>
                <w:i/>
              </w:rPr>
              <w:t>From the following position:</w:t>
            </w:r>
          </w:p>
          <w:p w14:paraId="1F86D2E8" w14:textId="118D9448" w:rsidR="00252F5C" w:rsidRPr="00544135" w:rsidRDefault="00252F5C" w:rsidP="00252F5C">
            <w:pPr>
              <w:ind w:left="720" w:hanging="578"/>
              <w:rPr>
                <w:i/>
              </w:rPr>
            </w:pPr>
            <w:r w:rsidRPr="00544135">
              <w:rPr>
                <w:i/>
              </w:rPr>
              <w:t xml:space="preserve">Viking 49/27-B       32º35.224’S   </w:t>
            </w:r>
            <w:r w:rsidR="004C0BA9">
              <w:rPr>
                <w:i/>
              </w:rPr>
              <w:t>0</w:t>
            </w:r>
            <w:r w:rsidRPr="00544135">
              <w:rPr>
                <w:i/>
              </w:rPr>
              <w:t>61º17.710’E</w:t>
            </w:r>
          </w:p>
          <w:p w14:paraId="1255CE59" w14:textId="77777777" w:rsidR="00252F5C" w:rsidRPr="00544135" w:rsidRDefault="00252F5C" w:rsidP="00252F5C">
            <w:pPr>
              <w:rPr>
                <w:i/>
              </w:rPr>
            </w:pPr>
            <w:r w:rsidRPr="00544135">
              <w:rPr>
                <w:i/>
              </w:rPr>
              <w:t>Enter a distance and bearing of:</w:t>
            </w:r>
          </w:p>
          <w:p w14:paraId="00D9EB6D" w14:textId="77777777" w:rsidR="00252F5C" w:rsidRPr="00544135" w:rsidRDefault="00252F5C" w:rsidP="00252F5C">
            <w:pPr>
              <w:ind w:left="720" w:hanging="578"/>
              <w:rPr>
                <w:i/>
              </w:rPr>
            </w:pPr>
            <w:r w:rsidRPr="00544135">
              <w:rPr>
                <w:i/>
              </w:rPr>
              <w:t xml:space="preserve">True Distance          33193.554 m / 17.9231 NM </w:t>
            </w:r>
          </w:p>
          <w:p w14:paraId="432965D3" w14:textId="7F7E36FD" w:rsidR="00BA33C2" w:rsidRPr="00544135" w:rsidRDefault="00252F5C" w:rsidP="00252F5C">
            <w:pPr>
              <w:ind w:left="720" w:hanging="578"/>
              <w:rPr>
                <w:i/>
              </w:rPr>
            </w:pPr>
            <w:r w:rsidRPr="00544135">
              <w:rPr>
                <w:i/>
              </w:rPr>
              <w:t>Bearing          295.614 degrees</w:t>
            </w:r>
          </w:p>
        </w:tc>
      </w:tr>
      <w:tr w:rsidR="00BA33C2" w14:paraId="49BA821A" w14:textId="77777777" w:rsidTr="008A1BCC">
        <w:trPr>
          <w:tblHeader/>
        </w:trPr>
        <w:tc>
          <w:tcPr>
            <w:tcW w:w="9526" w:type="dxa"/>
            <w:gridSpan w:val="4"/>
            <w:shd w:val="clear" w:color="auto" w:fill="CCFFCC"/>
            <w:vAlign w:val="center"/>
          </w:tcPr>
          <w:p w14:paraId="3C19ED89" w14:textId="77777777" w:rsidR="00BA33C2" w:rsidRPr="004065B1" w:rsidRDefault="00BA33C2" w:rsidP="008A1BCC">
            <w:r w:rsidRPr="000A066E">
              <w:rPr>
                <w:b/>
              </w:rPr>
              <w:t>Results</w:t>
            </w:r>
          </w:p>
        </w:tc>
      </w:tr>
      <w:tr w:rsidR="00BA33C2" w14:paraId="1EFED4ED" w14:textId="77777777" w:rsidTr="008A1BCC">
        <w:trPr>
          <w:tblHeader/>
        </w:trPr>
        <w:tc>
          <w:tcPr>
            <w:tcW w:w="9526" w:type="dxa"/>
            <w:gridSpan w:val="4"/>
            <w:vAlign w:val="center"/>
          </w:tcPr>
          <w:p w14:paraId="131DF76A" w14:textId="77777777" w:rsidR="00252F5C" w:rsidRPr="00544135" w:rsidRDefault="00252F5C" w:rsidP="00252F5C">
            <w:pPr>
              <w:jc w:val="left"/>
              <w:rPr>
                <w:i/>
              </w:rPr>
            </w:pPr>
            <w:r w:rsidRPr="00544135">
              <w:rPr>
                <w:i/>
              </w:rPr>
              <w:t>Confirm that the end geographical position is:</w:t>
            </w:r>
          </w:p>
          <w:p w14:paraId="7FA95A6C" w14:textId="1D39F299" w:rsidR="00BA33C2" w:rsidRPr="00544135" w:rsidRDefault="00252F5C" w:rsidP="00252F5C">
            <w:pPr>
              <w:jc w:val="left"/>
              <w:rPr>
                <w:i/>
              </w:rPr>
            </w:pPr>
            <w:r w:rsidRPr="00544135">
              <w:rPr>
                <w:i/>
              </w:rPr>
              <w:t xml:space="preserve">Corund Cape Light    32º27.436’S   </w:t>
            </w:r>
            <w:r w:rsidR="004C0BA9">
              <w:rPr>
                <w:i/>
              </w:rPr>
              <w:t>0</w:t>
            </w:r>
            <w:r w:rsidRPr="00544135">
              <w:rPr>
                <w:i/>
              </w:rPr>
              <w:t>60º58.609’E</w:t>
            </w:r>
          </w:p>
        </w:tc>
      </w:tr>
    </w:tbl>
    <w:p w14:paraId="313B4CF5" w14:textId="77777777" w:rsidR="00BA33C2" w:rsidRDefault="00BA33C2" w:rsidP="00BA33C2"/>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0"/>
        <w:gridCol w:w="2382"/>
        <w:gridCol w:w="2382"/>
        <w:gridCol w:w="2382"/>
      </w:tblGrid>
      <w:tr w:rsidR="003C560C" w14:paraId="5E88B263" w14:textId="77777777" w:rsidTr="003C560C">
        <w:trPr>
          <w:trHeight w:val="454"/>
          <w:tblHeader/>
        </w:trPr>
        <w:tc>
          <w:tcPr>
            <w:tcW w:w="2380" w:type="dxa"/>
            <w:shd w:val="clear" w:color="auto" w:fill="CCFFCC"/>
            <w:vAlign w:val="center"/>
          </w:tcPr>
          <w:p w14:paraId="4B042A12" w14:textId="77777777" w:rsidR="003C560C" w:rsidRPr="004065B1" w:rsidRDefault="003C560C" w:rsidP="00ED668D">
            <w:r w:rsidRPr="000A066E">
              <w:rPr>
                <w:b/>
              </w:rPr>
              <w:t>Test Reference</w:t>
            </w:r>
          </w:p>
        </w:tc>
        <w:tc>
          <w:tcPr>
            <w:tcW w:w="2382" w:type="dxa"/>
            <w:shd w:val="clear" w:color="auto" w:fill="CCFFCC"/>
            <w:vAlign w:val="center"/>
          </w:tcPr>
          <w:p w14:paraId="79CED0EC" w14:textId="77777777" w:rsidR="003C560C" w:rsidRPr="004065B1" w:rsidRDefault="003C560C" w:rsidP="00ED668D">
            <w:r>
              <w:t>4.6.2 b)</w:t>
            </w:r>
          </w:p>
        </w:tc>
        <w:tc>
          <w:tcPr>
            <w:tcW w:w="2382" w:type="dxa"/>
            <w:shd w:val="clear" w:color="auto" w:fill="CCFFCC"/>
            <w:vAlign w:val="center"/>
          </w:tcPr>
          <w:p w14:paraId="0E31EC84" w14:textId="77777777" w:rsidR="003C560C" w:rsidRPr="004065B1" w:rsidRDefault="003C560C" w:rsidP="00ED668D">
            <w:r w:rsidRPr="000A066E">
              <w:rPr>
                <w:b/>
              </w:rPr>
              <w:t>IHO Reference</w:t>
            </w:r>
          </w:p>
        </w:tc>
        <w:tc>
          <w:tcPr>
            <w:tcW w:w="2382" w:type="dxa"/>
            <w:shd w:val="clear" w:color="auto" w:fill="CCFFCC"/>
            <w:vAlign w:val="center"/>
          </w:tcPr>
          <w:p w14:paraId="2C4B4451" w14:textId="77777777" w:rsidR="003C560C" w:rsidRPr="004065B1" w:rsidRDefault="003C560C" w:rsidP="00ED668D">
            <w:r>
              <w:t>-</w:t>
            </w:r>
          </w:p>
        </w:tc>
      </w:tr>
      <w:tr w:rsidR="00252F5C" w14:paraId="05E323A1" w14:textId="77777777" w:rsidTr="00273E6E">
        <w:trPr>
          <w:tblHeader/>
        </w:trPr>
        <w:tc>
          <w:tcPr>
            <w:tcW w:w="9526" w:type="dxa"/>
            <w:gridSpan w:val="4"/>
            <w:shd w:val="clear" w:color="auto" w:fill="CCFFCC"/>
            <w:vAlign w:val="center"/>
          </w:tcPr>
          <w:p w14:paraId="3D306D70" w14:textId="77777777" w:rsidR="00252F5C" w:rsidRDefault="00252F5C" w:rsidP="00273E6E">
            <w:r w:rsidRPr="000A066E">
              <w:rPr>
                <w:b/>
              </w:rPr>
              <w:t>Test description</w:t>
            </w:r>
          </w:p>
        </w:tc>
      </w:tr>
      <w:tr w:rsidR="00252F5C" w14:paraId="5B2C01BF" w14:textId="77777777" w:rsidTr="00273E6E">
        <w:trPr>
          <w:tblHeader/>
        </w:trPr>
        <w:tc>
          <w:tcPr>
            <w:tcW w:w="9526" w:type="dxa"/>
            <w:gridSpan w:val="4"/>
            <w:vAlign w:val="center"/>
          </w:tcPr>
          <w:p w14:paraId="75DA84F8" w14:textId="77777777" w:rsidR="00252F5C" w:rsidRPr="00544135" w:rsidRDefault="00252F5C" w:rsidP="00273E6E">
            <w:pPr>
              <w:rPr>
                <w:i/>
              </w:rPr>
            </w:pPr>
            <w:r w:rsidRPr="00544135">
              <w:rPr>
                <w:i/>
              </w:rPr>
              <w:t>Geographical position from known position and distance/azimuth b).</w:t>
            </w:r>
          </w:p>
        </w:tc>
      </w:tr>
      <w:tr w:rsidR="00252F5C" w14:paraId="75C499F1" w14:textId="77777777" w:rsidTr="00273E6E">
        <w:trPr>
          <w:tblHeader/>
        </w:trPr>
        <w:tc>
          <w:tcPr>
            <w:tcW w:w="9526" w:type="dxa"/>
            <w:gridSpan w:val="4"/>
            <w:shd w:val="clear" w:color="auto" w:fill="CCFFCC"/>
            <w:vAlign w:val="center"/>
          </w:tcPr>
          <w:p w14:paraId="424BECB4" w14:textId="77777777" w:rsidR="00252F5C" w:rsidRPr="004065B1" w:rsidRDefault="00252F5C" w:rsidP="00273E6E">
            <w:r w:rsidRPr="000A066E">
              <w:rPr>
                <w:b/>
              </w:rPr>
              <w:t>Setup</w:t>
            </w:r>
          </w:p>
        </w:tc>
      </w:tr>
      <w:tr w:rsidR="00252F5C" w14:paraId="0841B7A4" w14:textId="77777777" w:rsidTr="00273E6E">
        <w:trPr>
          <w:tblHeader/>
        </w:trPr>
        <w:tc>
          <w:tcPr>
            <w:tcW w:w="9526" w:type="dxa"/>
            <w:gridSpan w:val="4"/>
            <w:vAlign w:val="center"/>
          </w:tcPr>
          <w:p w14:paraId="1252A99D" w14:textId="77777777" w:rsidR="00252F5C" w:rsidRPr="00544135" w:rsidRDefault="00252F5C" w:rsidP="00273E6E">
            <w:pPr>
              <w:rPr>
                <w:i/>
              </w:rPr>
            </w:pPr>
            <w:r w:rsidRPr="00544135">
              <w:rPr>
                <w:i/>
              </w:rPr>
              <w:t>As for test 4.6.1a)</w:t>
            </w:r>
          </w:p>
        </w:tc>
      </w:tr>
      <w:tr w:rsidR="00252F5C" w14:paraId="0A6CB287" w14:textId="77777777" w:rsidTr="00273E6E">
        <w:trPr>
          <w:tblHeader/>
        </w:trPr>
        <w:tc>
          <w:tcPr>
            <w:tcW w:w="9526" w:type="dxa"/>
            <w:gridSpan w:val="4"/>
            <w:shd w:val="clear" w:color="auto" w:fill="CCFFCC"/>
            <w:vAlign w:val="center"/>
          </w:tcPr>
          <w:p w14:paraId="5C2ECC9E" w14:textId="77777777" w:rsidR="00252F5C" w:rsidRPr="004065B1" w:rsidRDefault="00252F5C" w:rsidP="00273E6E">
            <w:r w:rsidRPr="000A066E">
              <w:rPr>
                <w:b/>
              </w:rPr>
              <w:t>Action</w:t>
            </w:r>
          </w:p>
        </w:tc>
      </w:tr>
      <w:tr w:rsidR="00252F5C" w14:paraId="744D8894" w14:textId="77777777" w:rsidTr="00273E6E">
        <w:trPr>
          <w:tblHeader/>
        </w:trPr>
        <w:tc>
          <w:tcPr>
            <w:tcW w:w="9526" w:type="dxa"/>
            <w:gridSpan w:val="4"/>
            <w:vAlign w:val="center"/>
          </w:tcPr>
          <w:p w14:paraId="07099274" w14:textId="77777777" w:rsidR="00252F5C" w:rsidRPr="00544135" w:rsidRDefault="00252F5C" w:rsidP="00273E6E">
            <w:pPr>
              <w:rPr>
                <w:i/>
              </w:rPr>
            </w:pPr>
            <w:r w:rsidRPr="00544135">
              <w:rPr>
                <w:i/>
              </w:rPr>
              <w:t>From the following position:</w:t>
            </w:r>
          </w:p>
          <w:p w14:paraId="15442277" w14:textId="0AD89B90" w:rsidR="00252F5C" w:rsidRPr="00544135" w:rsidRDefault="00252F5C" w:rsidP="00273E6E">
            <w:pPr>
              <w:ind w:left="720" w:hanging="578"/>
              <w:rPr>
                <w:i/>
              </w:rPr>
            </w:pPr>
            <w:r w:rsidRPr="00544135">
              <w:rPr>
                <w:i/>
              </w:rPr>
              <w:t xml:space="preserve">Viking 49/27-B       32º35.224’S   </w:t>
            </w:r>
            <w:r w:rsidR="004C0BA9">
              <w:rPr>
                <w:i/>
              </w:rPr>
              <w:t>0</w:t>
            </w:r>
            <w:r w:rsidRPr="00544135">
              <w:rPr>
                <w:i/>
              </w:rPr>
              <w:t>61º17.710’E</w:t>
            </w:r>
          </w:p>
          <w:p w14:paraId="71EAFD27" w14:textId="77777777" w:rsidR="00252F5C" w:rsidRPr="00544135" w:rsidRDefault="00252F5C" w:rsidP="00273E6E">
            <w:pPr>
              <w:rPr>
                <w:i/>
              </w:rPr>
            </w:pPr>
            <w:r w:rsidRPr="00544135">
              <w:rPr>
                <w:i/>
              </w:rPr>
              <w:t>Enter a distance and bearing of:</w:t>
            </w:r>
          </w:p>
          <w:p w14:paraId="5EFEBDC6" w14:textId="77777777" w:rsidR="00252F5C" w:rsidRPr="00544135" w:rsidRDefault="00252F5C" w:rsidP="00252F5C">
            <w:pPr>
              <w:ind w:left="720" w:hanging="578"/>
              <w:rPr>
                <w:i/>
              </w:rPr>
            </w:pPr>
            <w:r w:rsidRPr="00544135">
              <w:rPr>
                <w:i/>
              </w:rPr>
              <w:t xml:space="preserve">True Distance         37326.351 m / 20.1546 NM </w:t>
            </w:r>
          </w:p>
          <w:p w14:paraId="6DC33177" w14:textId="32D49345" w:rsidR="00252F5C" w:rsidRPr="00544135" w:rsidRDefault="00252F5C" w:rsidP="00252F5C">
            <w:pPr>
              <w:ind w:left="720" w:hanging="578"/>
              <w:rPr>
                <w:i/>
              </w:rPr>
            </w:pPr>
            <w:r w:rsidRPr="00544135">
              <w:rPr>
                <w:i/>
              </w:rPr>
              <w:t>Bearing         306.172 degrees</w:t>
            </w:r>
          </w:p>
        </w:tc>
      </w:tr>
      <w:tr w:rsidR="003C560C" w14:paraId="36A71491" w14:textId="77777777" w:rsidTr="00ED668D">
        <w:trPr>
          <w:tblHeader/>
        </w:trPr>
        <w:tc>
          <w:tcPr>
            <w:tcW w:w="9526" w:type="dxa"/>
            <w:gridSpan w:val="4"/>
            <w:shd w:val="clear" w:color="auto" w:fill="CCFFCC"/>
            <w:vAlign w:val="center"/>
          </w:tcPr>
          <w:p w14:paraId="5D7D9AC3" w14:textId="77777777" w:rsidR="003C560C" w:rsidRPr="004065B1" w:rsidRDefault="003C560C" w:rsidP="00ED668D">
            <w:r w:rsidRPr="000A066E">
              <w:rPr>
                <w:b/>
              </w:rPr>
              <w:t>Results</w:t>
            </w:r>
          </w:p>
        </w:tc>
      </w:tr>
      <w:tr w:rsidR="003C560C" w14:paraId="21B4ADFD" w14:textId="77777777" w:rsidTr="00ED668D">
        <w:trPr>
          <w:tblHeader/>
        </w:trPr>
        <w:tc>
          <w:tcPr>
            <w:tcW w:w="9526" w:type="dxa"/>
            <w:gridSpan w:val="4"/>
            <w:vAlign w:val="center"/>
          </w:tcPr>
          <w:p w14:paraId="42CCBD77" w14:textId="77777777" w:rsidR="003C560C" w:rsidRPr="00544135" w:rsidRDefault="003C560C" w:rsidP="00ED668D">
            <w:pPr>
              <w:jc w:val="left"/>
              <w:rPr>
                <w:i/>
              </w:rPr>
            </w:pPr>
            <w:r w:rsidRPr="00544135">
              <w:rPr>
                <w:i/>
              </w:rPr>
              <w:t>Confirm that the end geographical position is:</w:t>
            </w:r>
          </w:p>
          <w:p w14:paraId="438D6050" w14:textId="65DAA29D" w:rsidR="003C560C" w:rsidRPr="00544135" w:rsidRDefault="003C560C" w:rsidP="00ED668D">
            <w:pPr>
              <w:jc w:val="left"/>
              <w:rPr>
                <w:i/>
              </w:rPr>
            </w:pPr>
            <w:r w:rsidRPr="00544135">
              <w:rPr>
                <w:i/>
              </w:rPr>
              <w:t xml:space="preserve">Castlerigg Light        32º23.280’S   </w:t>
            </w:r>
            <w:r w:rsidR="004C0BA9">
              <w:rPr>
                <w:i/>
              </w:rPr>
              <w:t>0</w:t>
            </w:r>
            <w:r w:rsidRPr="00544135">
              <w:rPr>
                <w:i/>
              </w:rPr>
              <w:t>60º58.496’E</w:t>
            </w:r>
          </w:p>
        </w:tc>
      </w:tr>
    </w:tbl>
    <w:p w14:paraId="6E5E7A41" w14:textId="6EE7F5B0" w:rsidR="003C560C" w:rsidRDefault="003C560C" w:rsidP="00252F5C"/>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252F5C" w14:paraId="73B765B5" w14:textId="77777777" w:rsidTr="00273E6E">
        <w:trPr>
          <w:trHeight w:val="454"/>
          <w:tblHeader/>
        </w:trPr>
        <w:tc>
          <w:tcPr>
            <w:tcW w:w="2381" w:type="dxa"/>
            <w:shd w:val="clear" w:color="auto" w:fill="CCFFCC"/>
            <w:vAlign w:val="center"/>
          </w:tcPr>
          <w:p w14:paraId="3984FDFC" w14:textId="77777777" w:rsidR="00252F5C" w:rsidRPr="004065B1" w:rsidRDefault="00252F5C" w:rsidP="002164D3">
            <w:pPr>
              <w:keepNext/>
              <w:keepLines/>
            </w:pPr>
            <w:r w:rsidRPr="000A066E">
              <w:rPr>
                <w:b/>
              </w:rPr>
              <w:lastRenderedPageBreak/>
              <w:t>Test Reference</w:t>
            </w:r>
          </w:p>
        </w:tc>
        <w:tc>
          <w:tcPr>
            <w:tcW w:w="2381" w:type="dxa"/>
            <w:shd w:val="clear" w:color="auto" w:fill="CCFFCC"/>
            <w:vAlign w:val="center"/>
          </w:tcPr>
          <w:p w14:paraId="3E107574" w14:textId="77777777" w:rsidR="00252F5C" w:rsidRPr="004065B1" w:rsidRDefault="00252F5C" w:rsidP="002164D3">
            <w:pPr>
              <w:keepNext/>
              <w:keepLines/>
            </w:pPr>
            <w:r>
              <w:t>4.6.2 c)</w:t>
            </w:r>
          </w:p>
        </w:tc>
        <w:tc>
          <w:tcPr>
            <w:tcW w:w="2382" w:type="dxa"/>
            <w:shd w:val="clear" w:color="auto" w:fill="CCFFCC"/>
            <w:vAlign w:val="center"/>
          </w:tcPr>
          <w:p w14:paraId="1876B2DE" w14:textId="77777777" w:rsidR="00252F5C" w:rsidRPr="004065B1" w:rsidRDefault="00252F5C" w:rsidP="002164D3">
            <w:pPr>
              <w:keepNext/>
              <w:keepLines/>
            </w:pPr>
            <w:r w:rsidRPr="000A066E">
              <w:rPr>
                <w:b/>
              </w:rPr>
              <w:t>IHO Reference</w:t>
            </w:r>
          </w:p>
        </w:tc>
        <w:tc>
          <w:tcPr>
            <w:tcW w:w="2382" w:type="dxa"/>
            <w:shd w:val="clear" w:color="auto" w:fill="CCFFCC"/>
            <w:vAlign w:val="center"/>
          </w:tcPr>
          <w:p w14:paraId="1CB8AC51" w14:textId="77777777" w:rsidR="00252F5C" w:rsidRPr="004065B1" w:rsidRDefault="00252F5C" w:rsidP="002164D3">
            <w:pPr>
              <w:keepNext/>
              <w:keepLines/>
            </w:pPr>
            <w:r>
              <w:t>-</w:t>
            </w:r>
          </w:p>
        </w:tc>
      </w:tr>
      <w:tr w:rsidR="00252F5C" w14:paraId="055C01E1" w14:textId="77777777" w:rsidTr="00273E6E">
        <w:trPr>
          <w:tblHeader/>
        </w:trPr>
        <w:tc>
          <w:tcPr>
            <w:tcW w:w="9526" w:type="dxa"/>
            <w:gridSpan w:val="4"/>
            <w:shd w:val="clear" w:color="auto" w:fill="CCFFCC"/>
            <w:vAlign w:val="center"/>
          </w:tcPr>
          <w:p w14:paraId="5DC5B921" w14:textId="77777777" w:rsidR="00252F5C" w:rsidRDefault="00252F5C" w:rsidP="002164D3">
            <w:pPr>
              <w:keepNext/>
              <w:keepLines/>
            </w:pPr>
            <w:r w:rsidRPr="000A066E">
              <w:rPr>
                <w:b/>
              </w:rPr>
              <w:t>Test description</w:t>
            </w:r>
          </w:p>
        </w:tc>
      </w:tr>
      <w:tr w:rsidR="00252F5C" w14:paraId="41B381CC" w14:textId="77777777" w:rsidTr="00273E6E">
        <w:trPr>
          <w:tblHeader/>
        </w:trPr>
        <w:tc>
          <w:tcPr>
            <w:tcW w:w="9526" w:type="dxa"/>
            <w:gridSpan w:val="4"/>
            <w:vAlign w:val="center"/>
          </w:tcPr>
          <w:p w14:paraId="35C0D4E1" w14:textId="77777777" w:rsidR="00252F5C" w:rsidRPr="00544135" w:rsidRDefault="00252F5C" w:rsidP="00273E6E">
            <w:pPr>
              <w:rPr>
                <w:i/>
              </w:rPr>
            </w:pPr>
            <w:r w:rsidRPr="00544135">
              <w:rPr>
                <w:i/>
              </w:rPr>
              <w:t>Geographical position from known position and distance/azimuth c).</w:t>
            </w:r>
          </w:p>
        </w:tc>
      </w:tr>
      <w:tr w:rsidR="00252F5C" w14:paraId="46120EF1" w14:textId="77777777" w:rsidTr="00273E6E">
        <w:trPr>
          <w:tblHeader/>
        </w:trPr>
        <w:tc>
          <w:tcPr>
            <w:tcW w:w="9526" w:type="dxa"/>
            <w:gridSpan w:val="4"/>
            <w:shd w:val="clear" w:color="auto" w:fill="CCFFCC"/>
            <w:vAlign w:val="center"/>
          </w:tcPr>
          <w:p w14:paraId="1E874295" w14:textId="77777777" w:rsidR="00252F5C" w:rsidRPr="004065B1" w:rsidRDefault="00252F5C" w:rsidP="00273E6E">
            <w:r w:rsidRPr="000A066E">
              <w:rPr>
                <w:b/>
              </w:rPr>
              <w:t>Setup</w:t>
            </w:r>
          </w:p>
        </w:tc>
      </w:tr>
      <w:tr w:rsidR="00252F5C" w14:paraId="0BC1DF1D" w14:textId="77777777" w:rsidTr="00273E6E">
        <w:trPr>
          <w:tblHeader/>
        </w:trPr>
        <w:tc>
          <w:tcPr>
            <w:tcW w:w="9526" w:type="dxa"/>
            <w:gridSpan w:val="4"/>
            <w:vAlign w:val="center"/>
          </w:tcPr>
          <w:p w14:paraId="3DD411F6" w14:textId="77777777" w:rsidR="00252F5C" w:rsidRPr="00544135" w:rsidRDefault="00252F5C" w:rsidP="00273E6E">
            <w:pPr>
              <w:rPr>
                <w:i/>
              </w:rPr>
            </w:pPr>
            <w:r w:rsidRPr="00544135">
              <w:rPr>
                <w:i/>
              </w:rPr>
              <w:t>As for test 4.6.1a)</w:t>
            </w:r>
          </w:p>
        </w:tc>
      </w:tr>
      <w:tr w:rsidR="00252F5C" w14:paraId="3862BAEC" w14:textId="77777777" w:rsidTr="00273E6E">
        <w:trPr>
          <w:tblHeader/>
        </w:trPr>
        <w:tc>
          <w:tcPr>
            <w:tcW w:w="9526" w:type="dxa"/>
            <w:gridSpan w:val="4"/>
            <w:shd w:val="clear" w:color="auto" w:fill="CCFFCC"/>
            <w:vAlign w:val="center"/>
          </w:tcPr>
          <w:p w14:paraId="27991FB9" w14:textId="77777777" w:rsidR="00252F5C" w:rsidRPr="004065B1" w:rsidRDefault="00252F5C" w:rsidP="00273E6E">
            <w:r w:rsidRPr="000A066E">
              <w:rPr>
                <w:b/>
              </w:rPr>
              <w:t>Action</w:t>
            </w:r>
          </w:p>
        </w:tc>
      </w:tr>
      <w:tr w:rsidR="00252F5C" w14:paraId="344AD773" w14:textId="77777777" w:rsidTr="00273E6E">
        <w:trPr>
          <w:tblHeader/>
        </w:trPr>
        <w:tc>
          <w:tcPr>
            <w:tcW w:w="9526" w:type="dxa"/>
            <w:gridSpan w:val="4"/>
            <w:vAlign w:val="center"/>
          </w:tcPr>
          <w:p w14:paraId="3EA9CAD9" w14:textId="77777777" w:rsidR="00252F5C" w:rsidRPr="00544135" w:rsidRDefault="00252F5C" w:rsidP="00273E6E">
            <w:pPr>
              <w:rPr>
                <w:i/>
              </w:rPr>
            </w:pPr>
            <w:r w:rsidRPr="00544135">
              <w:rPr>
                <w:i/>
              </w:rPr>
              <w:t>From the following position:</w:t>
            </w:r>
          </w:p>
          <w:p w14:paraId="12D7BBE1" w14:textId="1F472545" w:rsidR="00252F5C" w:rsidRPr="00544135" w:rsidRDefault="00252F5C" w:rsidP="00273E6E">
            <w:pPr>
              <w:ind w:left="720" w:hanging="578"/>
              <w:rPr>
                <w:i/>
              </w:rPr>
            </w:pPr>
            <w:r w:rsidRPr="00544135">
              <w:rPr>
                <w:i/>
              </w:rPr>
              <w:t xml:space="preserve">Corund Cape Light  32º27.447’S   </w:t>
            </w:r>
            <w:r w:rsidR="004C0BA9">
              <w:rPr>
                <w:i/>
              </w:rPr>
              <w:t>0</w:t>
            </w:r>
            <w:r w:rsidRPr="00544135">
              <w:rPr>
                <w:i/>
              </w:rPr>
              <w:t>60º58.599’E</w:t>
            </w:r>
          </w:p>
          <w:p w14:paraId="794F606E" w14:textId="77777777" w:rsidR="00252F5C" w:rsidRPr="00544135" w:rsidRDefault="00252F5C" w:rsidP="00273E6E">
            <w:pPr>
              <w:rPr>
                <w:i/>
              </w:rPr>
            </w:pPr>
            <w:r w:rsidRPr="00544135">
              <w:rPr>
                <w:i/>
              </w:rPr>
              <w:t>Enter a distance and bearing of:</w:t>
            </w:r>
          </w:p>
          <w:p w14:paraId="753356EA" w14:textId="77777777" w:rsidR="00252F5C" w:rsidRPr="00544135" w:rsidRDefault="00252F5C" w:rsidP="00252F5C">
            <w:pPr>
              <w:ind w:left="720" w:hanging="578"/>
              <w:rPr>
                <w:i/>
              </w:rPr>
            </w:pPr>
            <w:r w:rsidRPr="00544135">
              <w:rPr>
                <w:i/>
              </w:rPr>
              <w:t xml:space="preserve">True Distance         10680.859 m / 5.7672 NM </w:t>
            </w:r>
          </w:p>
          <w:p w14:paraId="4D9A520F" w14:textId="076D9D6A" w:rsidR="00252F5C" w:rsidRPr="00544135" w:rsidRDefault="00252F5C" w:rsidP="00252F5C">
            <w:pPr>
              <w:ind w:left="720" w:hanging="578"/>
              <w:rPr>
                <w:i/>
              </w:rPr>
            </w:pPr>
            <w:r w:rsidRPr="00544135">
              <w:rPr>
                <w:i/>
              </w:rPr>
              <w:t>Bearing     218.665 degrees</w:t>
            </w:r>
          </w:p>
        </w:tc>
      </w:tr>
      <w:tr w:rsidR="00252F5C" w14:paraId="252F4941" w14:textId="77777777" w:rsidTr="00273E6E">
        <w:trPr>
          <w:tblHeader/>
        </w:trPr>
        <w:tc>
          <w:tcPr>
            <w:tcW w:w="9526" w:type="dxa"/>
            <w:gridSpan w:val="4"/>
            <w:shd w:val="clear" w:color="auto" w:fill="CCFFCC"/>
            <w:vAlign w:val="center"/>
          </w:tcPr>
          <w:p w14:paraId="363833FD" w14:textId="77777777" w:rsidR="00252F5C" w:rsidRPr="004065B1" w:rsidRDefault="00252F5C" w:rsidP="00273E6E">
            <w:r w:rsidRPr="000A066E">
              <w:rPr>
                <w:b/>
              </w:rPr>
              <w:t>Results</w:t>
            </w:r>
          </w:p>
        </w:tc>
      </w:tr>
      <w:tr w:rsidR="00252F5C" w14:paraId="5CC96D4B" w14:textId="77777777" w:rsidTr="00273E6E">
        <w:trPr>
          <w:tblHeader/>
        </w:trPr>
        <w:tc>
          <w:tcPr>
            <w:tcW w:w="9526" w:type="dxa"/>
            <w:gridSpan w:val="4"/>
            <w:vAlign w:val="center"/>
          </w:tcPr>
          <w:p w14:paraId="2219FC03" w14:textId="77777777" w:rsidR="00252F5C" w:rsidRPr="00544135" w:rsidRDefault="00252F5C" w:rsidP="00273E6E">
            <w:pPr>
              <w:jc w:val="left"/>
              <w:rPr>
                <w:i/>
              </w:rPr>
            </w:pPr>
            <w:r w:rsidRPr="00544135">
              <w:rPr>
                <w:i/>
              </w:rPr>
              <w:t>Confirm that the end geographical position is:</w:t>
            </w:r>
          </w:p>
          <w:p w14:paraId="59E5B7CF" w14:textId="77777777" w:rsidR="00252F5C" w:rsidRPr="00544135" w:rsidRDefault="00252F5C" w:rsidP="00273E6E">
            <w:pPr>
              <w:jc w:val="left"/>
              <w:rPr>
                <w:i/>
              </w:rPr>
            </w:pPr>
            <w:r w:rsidRPr="00544135">
              <w:rPr>
                <w:i/>
              </w:rPr>
              <w:t>Worm Head Light     32º 31.958’S   60º 54.337’E</w:t>
            </w:r>
          </w:p>
        </w:tc>
      </w:tr>
    </w:tbl>
    <w:p w14:paraId="3672C212" w14:textId="77777777" w:rsidR="00252F5C" w:rsidRDefault="00252F5C" w:rsidP="00BA33C2"/>
    <w:p w14:paraId="6B8BEEA0" w14:textId="77777777" w:rsidR="00BA33C2" w:rsidRPr="00CF2F67" w:rsidRDefault="00BA33C2" w:rsidP="00E30B8F">
      <w:pPr>
        <w:pStyle w:val="Heading3"/>
        <w:rPr>
          <w:lang w:val="en-US"/>
        </w:rPr>
      </w:pPr>
      <w:r w:rsidRPr="00BA33C2">
        <w:rPr>
          <w:lang w:val="en-US"/>
        </w:rPr>
        <w:t>Rhumb line distance and azimuth between geographical positions</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BA33C2" w14:paraId="048CF990" w14:textId="77777777" w:rsidTr="008A1BCC">
        <w:trPr>
          <w:trHeight w:val="454"/>
          <w:tblHeader/>
        </w:trPr>
        <w:tc>
          <w:tcPr>
            <w:tcW w:w="2381" w:type="dxa"/>
            <w:shd w:val="clear" w:color="auto" w:fill="CCFFCC"/>
            <w:vAlign w:val="center"/>
          </w:tcPr>
          <w:p w14:paraId="724E51E7" w14:textId="77777777" w:rsidR="00BA33C2" w:rsidRPr="004065B1" w:rsidRDefault="00BA33C2" w:rsidP="008A1BCC">
            <w:r w:rsidRPr="000A066E">
              <w:rPr>
                <w:b/>
              </w:rPr>
              <w:t>Test Reference</w:t>
            </w:r>
          </w:p>
        </w:tc>
        <w:tc>
          <w:tcPr>
            <w:tcW w:w="2381" w:type="dxa"/>
            <w:shd w:val="clear" w:color="auto" w:fill="CCFFCC"/>
            <w:vAlign w:val="center"/>
          </w:tcPr>
          <w:p w14:paraId="41A90CC5" w14:textId="77777777" w:rsidR="00BA33C2" w:rsidRPr="004065B1" w:rsidRDefault="00BA33C2" w:rsidP="008A1BCC">
            <w:r>
              <w:t>4.6.3 a)</w:t>
            </w:r>
          </w:p>
        </w:tc>
        <w:tc>
          <w:tcPr>
            <w:tcW w:w="2382" w:type="dxa"/>
            <w:shd w:val="clear" w:color="auto" w:fill="CCFFCC"/>
            <w:vAlign w:val="center"/>
          </w:tcPr>
          <w:p w14:paraId="0D5BB32B" w14:textId="77777777" w:rsidR="00BA33C2" w:rsidRPr="004065B1" w:rsidRDefault="00BA33C2" w:rsidP="008A1BCC">
            <w:r w:rsidRPr="000A066E">
              <w:rPr>
                <w:b/>
              </w:rPr>
              <w:t>IHO Reference</w:t>
            </w:r>
          </w:p>
        </w:tc>
        <w:tc>
          <w:tcPr>
            <w:tcW w:w="2382" w:type="dxa"/>
            <w:shd w:val="clear" w:color="auto" w:fill="CCFFCC"/>
            <w:vAlign w:val="center"/>
          </w:tcPr>
          <w:p w14:paraId="11F524AF" w14:textId="77777777" w:rsidR="00BA33C2" w:rsidRPr="004065B1" w:rsidRDefault="00252F5C" w:rsidP="008A1BCC">
            <w:r>
              <w:t>-</w:t>
            </w:r>
          </w:p>
        </w:tc>
      </w:tr>
      <w:tr w:rsidR="00BA33C2" w14:paraId="78829C03" w14:textId="77777777" w:rsidTr="008A1BCC">
        <w:trPr>
          <w:tblHeader/>
        </w:trPr>
        <w:tc>
          <w:tcPr>
            <w:tcW w:w="9526" w:type="dxa"/>
            <w:gridSpan w:val="4"/>
            <w:shd w:val="clear" w:color="auto" w:fill="CCFFCC"/>
            <w:vAlign w:val="center"/>
          </w:tcPr>
          <w:p w14:paraId="2F4EAE54" w14:textId="77777777" w:rsidR="00BA33C2" w:rsidRDefault="00BA33C2" w:rsidP="008A1BCC">
            <w:r w:rsidRPr="000A066E">
              <w:rPr>
                <w:b/>
              </w:rPr>
              <w:t>Test description</w:t>
            </w:r>
          </w:p>
        </w:tc>
      </w:tr>
      <w:tr w:rsidR="00BA33C2" w14:paraId="5C2A4469" w14:textId="77777777" w:rsidTr="008A1BCC">
        <w:trPr>
          <w:tblHeader/>
        </w:trPr>
        <w:tc>
          <w:tcPr>
            <w:tcW w:w="9526" w:type="dxa"/>
            <w:gridSpan w:val="4"/>
            <w:vAlign w:val="center"/>
          </w:tcPr>
          <w:p w14:paraId="45A81494" w14:textId="77777777" w:rsidR="00BA33C2" w:rsidRPr="00544135" w:rsidRDefault="00252F5C" w:rsidP="008A1BCC">
            <w:pPr>
              <w:rPr>
                <w:i/>
              </w:rPr>
            </w:pPr>
            <w:r w:rsidRPr="00544135">
              <w:rPr>
                <w:i/>
              </w:rPr>
              <w:t>Rhumb line distance and azimuth between two geographical positions a).</w:t>
            </w:r>
          </w:p>
        </w:tc>
      </w:tr>
      <w:tr w:rsidR="00BA33C2" w14:paraId="0218A313" w14:textId="77777777" w:rsidTr="008A1BCC">
        <w:trPr>
          <w:tblHeader/>
        </w:trPr>
        <w:tc>
          <w:tcPr>
            <w:tcW w:w="9526" w:type="dxa"/>
            <w:gridSpan w:val="4"/>
            <w:shd w:val="clear" w:color="auto" w:fill="CCFFCC"/>
            <w:vAlign w:val="center"/>
          </w:tcPr>
          <w:p w14:paraId="5C8F5765" w14:textId="77777777" w:rsidR="00BA33C2" w:rsidRPr="004065B1" w:rsidRDefault="00BA33C2" w:rsidP="008A1BCC">
            <w:r w:rsidRPr="000A066E">
              <w:rPr>
                <w:b/>
              </w:rPr>
              <w:t>Setup</w:t>
            </w:r>
          </w:p>
        </w:tc>
      </w:tr>
      <w:tr w:rsidR="00BA33C2" w14:paraId="580AC77A" w14:textId="77777777" w:rsidTr="008A1BCC">
        <w:trPr>
          <w:tblHeader/>
        </w:trPr>
        <w:tc>
          <w:tcPr>
            <w:tcW w:w="9526" w:type="dxa"/>
            <w:gridSpan w:val="4"/>
            <w:vAlign w:val="center"/>
          </w:tcPr>
          <w:p w14:paraId="0634BA2A" w14:textId="77777777" w:rsidR="00252F5C" w:rsidRPr="00544135" w:rsidRDefault="00252F5C" w:rsidP="00252F5C">
            <w:pPr>
              <w:rPr>
                <w:i/>
              </w:rPr>
            </w:pPr>
            <w:r w:rsidRPr="00544135">
              <w:rPr>
                <w:i/>
              </w:rPr>
              <w:t>Load all cells from:</w:t>
            </w:r>
          </w:p>
          <w:p w14:paraId="2FD6A1D2" w14:textId="77777777" w:rsidR="00BA33C2" w:rsidRPr="00544135" w:rsidRDefault="00252F5C" w:rsidP="00252F5C">
            <w:pPr>
              <w:rPr>
                <w:i/>
              </w:rPr>
            </w:pPr>
            <w:r w:rsidRPr="00544135">
              <w:rPr>
                <w:i/>
              </w:rPr>
              <w:t>2.1.1 Power Up\ENC_ROOT</w:t>
            </w:r>
          </w:p>
        </w:tc>
      </w:tr>
      <w:tr w:rsidR="00BA33C2" w14:paraId="2204E8B9" w14:textId="77777777" w:rsidTr="008A1BCC">
        <w:trPr>
          <w:tblHeader/>
        </w:trPr>
        <w:tc>
          <w:tcPr>
            <w:tcW w:w="9526" w:type="dxa"/>
            <w:gridSpan w:val="4"/>
            <w:shd w:val="clear" w:color="auto" w:fill="CCFFCC"/>
            <w:vAlign w:val="center"/>
          </w:tcPr>
          <w:p w14:paraId="309367E1" w14:textId="77777777" w:rsidR="00BA33C2" w:rsidRPr="004065B1" w:rsidRDefault="00BA33C2" w:rsidP="008A1BCC">
            <w:r w:rsidRPr="000A066E">
              <w:rPr>
                <w:b/>
              </w:rPr>
              <w:t>Action</w:t>
            </w:r>
          </w:p>
        </w:tc>
      </w:tr>
      <w:tr w:rsidR="00BA33C2" w14:paraId="543337D0" w14:textId="77777777" w:rsidTr="008A1BCC">
        <w:trPr>
          <w:tblHeader/>
        </w:trPr>
        <w:tc>
          <w:tcPr>
            <w:tcW w:w="9526" w:type="dxa"/>
            <w:gridSpan w:val="4"/>
            <w:vAlign w:val="center"/>
          </w:tcPr>
          <w:p w14:paraId="3160CDB6" w14:textId="77777777" w:rsidR="00252F5C" w:rsidRPr="00544135" w:rsidRDefault="00252F5C" w:rsidP="00252F5C">
            <w:pPr>
              <w:rPr>
                <w:i/>
              </w:rPr>
            </w:pPr>
            <w:r w:rsidRPr="00544135">
              <w:rPr>
                <w:i/>
              </w:rPr>
              <w:t>Measure the distance and azimuth between the following two objects:</w:t>
            </w:r>
          </w:p>
          <w:p w14:paraId="69C0840D" w14:textId="77777777" w:rsidR="00252F5C" w:rsidRPr="00544135" w:rsidRDefault="00252F5C" w:rsidP="00252F5C">
            <w:pPr>
              <w:rPr>
                <w:i/>
              </w:rPr>
            </w:pPr>
          </w:p>
          <w:p w14:paraId="1996C4C3" w14:textId="17082298" w:rsidR="00252F5C" w:rsidRPr="00544135" w:rsidRDefault="00252F5C" w:rsidP="00252F5C">
            <w:pPr>
              <w:rPr>
                <w:i/>
              </w:rPr>
            </w:pPr>
            <w:r w:rsidRPr="00544135">
              <w:rPr>
                <w:i/>
              </w:rPr>
              <w:t xml:space="preserve">Viking 49/27-B         32º35.224’S   </w:t>
            </w:r>
            <w:r w:rsidR="004C0BA9">
              <w:rPr>
                <w:i/>
              </w:rPr>
              <w:t>0</w:t>
            </w:r>
            <w:r w:rsidRPr="00544135">
              <w:rPr>
                <w:i/>
              </w:rPr>
              <w:t xml:space="preserve">61º17.710’E </w:t>
            </w:r>
          </w:p>
          <w:p w14:paraId="48071EBE" w14:textId="30475AF7" w:rsidR="00BA33C2" w:rsidRPr="00544135" w:rsidRDefault="00252F5C" w:rsidP="00252F5C">
            <w:pPr>
              <w:rPr>
                <w:i/>
              </w:rPr>
            </w:pPr>
            <w:r w:rsidRPr="00544135">
              <w:rPr>
                <w:i/>
              </w:rPr>
              <w:t xml:space="preserve">Corund Cape Light   32º27.436’S   </w:t>
            </w:r>
            <w:r w:rsidR="004C0BA9">
              <w:rPr>
                <w:i/>
              </w:rPr>
              <w:t>0</w:t>
            </w:r>
            <w:r w:rsidRPr="00544135">
              <w:rPr>
                <w:i/>
              </w:rPr>
              <w:t>60º58.609’E</w:t>
            </w:r>
          </w:p>
        </w:tc>
      </w:tr>
      <w:tr w:rsidR="00BA33C2" w14:paraId="791090EC" w14:textId="77777777" w:rsidTr="008A1BCC">
        <w:trPr>
          <w:tblHeader/>
        </w:trPr>
        <w:tc>
          <w:tcPr>
            <w:tcW w:w="9526" w:type="dxa"/>
            <w:gridSpan w:val="4"/>
            <w:shd w:val="clear" w:color="auto" w:fill="CCFFCC"/>
            <w:vAlign w:val="center"/>
          </w:tcPr>
          <w:p w14:paraId="4BF109C4" w14:textId="77777777" w:rsidR="00BA33C2" w:rsidRPr="004065B1" w:rsidRDefault="00BA33C2" w:rsidP="008A1BCC">
            <w:r w:rsidRPr="000A066E">
              <w:rPr>
                <w:b/>
              </w:rPr>
              <w:t>Results</w:t>
            </w:r>
          </w:p>
        </w:tc>
      </w:tr>
      <w:tr w:rsidR="00BA33C2" w14:paraId="5A3E1CFB" w14:textId="77777777" w:rsidTr="008A1BCC">
        <w:trPr>
          <w:tblHeader/>
        </w:trPr>
        <w:tc>
          <w:tcPr>
            <w:tcW w:w="9526" w:type="dxa"/>
            <w:gridSpan w:val="4"/>
            <w:vAlign w:val="center"/>
          </w:tcPr>
          <w:p w14:paraId="0B949D15" w14:textId="77777777" w:rsidR="00252F5C" w:rsidRPr="00544135" w:rsidRDefault="00252F5C" w:rsidP="00252F5C">
            <w:pPr>
              <w:jc w:val="left"/>
              <w:rPr>
                <w:i/>
              </w:rPr>
            </w:pPr>
            <w:r w:rsidRPr="00544135">
              <w:rPr>
                <w:i/>
              </w:rPr>
              <w:t>Confirm that the results are as follows:</w:t>
            </w:r>
          </w:p>
          <w:p w14:paraId="5F5ADF1B" w14:textId="77777777" w:rsidR="00252F5C" w:rsidRPr="00544135" w:rsidRDefault="00252F5C" w:rsidP="00252F5C">
            <w:pPr>
              <w:jc w:val="left"/>
              <w:rPr>
                <w:i/>
              </w:rPr>
            </w:pPr>
          </w:p>
          <w:p w14:paraId="3C2DFCA7" w14:textId="77777777" w:rsidR="00252F5C" w:rsidRPr="00544135" w:rsidRDefault="00252F5C" w:rsidP="00252F5C">
            <w:pPr>
              <w:jc w:val="left"/>
              <w:rPr>
                <w:i/>
              </w:rPr>
            </w:pPr>
            <w:r w:rsidRPr="00544135">
              <w:rPr>
                <w:i/>
              </w:rPr>
              <w:t xml:space="preserve">True Distance           33193.567 m / 17.9231 NM </w:t>
            </w:r>
          </w:p>
          <w:p w14:paraId="5B442EC9" w14:textId="77777777" w:rsidR="000403E1" w:rsidRPr="000403E1" w:rsidRDefault="000403E1" w:rsidP="000403E1">
            <w:pPr>
              <w:jc w:val="left"/>
              <w:rPr>
                <w:i/>
              </w:rPr>
            </w:pPr>
            <w:r w:rsidRPr="000403E1">
              <w:rPr>
                <w:i/>
              </w:rPr>
              <w:t>Bearing from Viking 49/27-B to Corund Cape Light is 295.699 degrees</w:t>
            </w:r>
          </w:p>
          <w:p w14:paraId="4FED3604" w14:textId="1DBF4EA3" w:rsidR="00BA33C2" w:rsidRPr="00544135" w:rsidRDefault="000403E1" w:rsidP="00252F5C">
            <w:pPr>
              <w:jc w:val="left"/>
              <w:rPr>
                <w:i/>
              </w:rPr>
            </w:pPr>
            <w:r w:rsidRPr="000403E1">
              <w:rPr>
                <w:i/>
              </w:rPr>
              <w:t>Bearing from Corund Cape Light to Viking 49/27-B is 115.699 degrees</w:t>
            </w:r>
          </w:p>
        </w:tc>
      </w:tr>
    </w:tbl>
    <w:p w14:paraId="1BEAA7BF" w14:textId="77777777" w:rsidR="00BA33C2" w:rsidRDefault="00BA33C2" w:rsidP="00BA33C2"/>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252F5C" w14:paraId="2A8BC0AB" w14:textId="77777777" w:rsidTr="00273E6E">
        <w:trPr>
          <w:trHeight w:val="454"/>
          <w:tblHeader/>
        </w:trPr>
        <w:tc>
          <w:tcPr>
            <w:tcW w:w="2381" w:type="dxa"/>
            <w:shd w:val="clear" w:color="auto" w:fill="CCFFCC"/>
            <w:vAlign w:val="center"/>
          </w:tcPr>
          <w:p w14:paraId="143206B5" w14:textId="77777777" w:rsidR="00252F5C" w:rsidRPr="004065B1" w:rsidRDefault="00252F5C" w:rsidP="00273E6E">
            <w:r w:rsidRPr="000A066E">
              <w:rPr>
                <w:b/>
              </w:rPr>
              <w:t>Test Reference</w:t>
            </w:r>
          </w:p>
        </w:tc>
        <w:tc>
          <w:tcPr>
            <w:tcW w:w="2381" w:type="dxa"/>
            <w:shd w:val="clear" w:color="auto" w:fill="CCFFCC"/>
            <w:vAlign w:val="center"/>
          </w:tcPr>
          <w:p w14:paraId="5E3809B2" w14:textId="77777777" w:rsidR="00252F5C" w:rsidRPr="004065B1" w:rsidRDefault="00252F5C" w:rsidP="00273E6E">
            <w:r>
              <w:t>4.6.3 b)</w:t>
            </w:r>
          </w:p>
        </w:tc>
        <w:tc>
          <w:tcPr>
            <w:tcW w:w="2382" w:type="dxa"/>
            <w:shd w:val="clear" w:color="auto" w:fill="CCFFCC"/>
            <w:vAlign w:val="center"/>
          </w:tcPr>
          <w:p w14:paraId="26D8D77E" w14:textId="77777777" w:rsidR="00252F5C" w:rsidRPr="004065B1" w:rsidRDefault="00252F5C" w:rsidP="00273E6E">
            <w:r w:rsidRPr="000A066E">
              <w:rPr>
                <w:b/>
              </w:rPr>
              <w:t>IHO Reference</w:t>
            </w:r>
          </w:p>
        </w:tc>
        <w:tc>
          <w:tcPr>
            <w:tcW w:w="2382" w:type="dxa"/>
            <w:shd w:val="clear" w:color="auto" w:fill="CCFFCC"/>
            <w:vAlign w:val="center"/>
          </w:tcPr>
          <w:p w14:paraId="67CFD0D7" w14:textId="77777777" w:rsidR="00252F5C" w:rsidRPr="004065B1" w:rsidRDefault="00252F5C" w:rsidP="00273E6E">
            <w:r>
              <w:t>-</w:t>
            </w:r>
          </w:p>
        </w:tc>
      </w:tr>
      <w:tr w:rsidR="00252F5C" w14:paraId="7E59F50D" w14:textId="77777777" w:rsidTr="00273E6E">
        <w:trPr>
          <w:tblHeader/>
        </w:trPr>
        <w:tc>
          <w:tcPr>
            <w:tcW w:w="9526" w:type="dxa"/>
            <w:gridSpan w:val="4"/>
            <w:shd w:val="clear" w:color="auto" w:fill="CCFFCC"/>
            <w:vAlign w:val="center"/>
          </w:tcPr>
          <w:p w14:paraId="4E6B1D90" w14:textId="77777777" w:rsidR="00252F5C" w:rsidRDefault="00252F5C" w:rsidP="00273E6E">
            <w:r w:rsidRPr="000A066E">
              <w:rPr>
                <w:b/>
              </w:rPr>
              <w:t>Test description</w:t>
            </w:r>
          </w:p>
        </w:tc>
      </w:tr>
      <w:tr w:rsidR="00252F5C" w14:paraId="0F54D0B6" w14:textId="77777777" w:rsidTr="00273E6E">
        <w:trPr>
          <w:tblHeader/>
        </w:trPr>
        <w:tc>
          <w:tcPr>
            <w:tcW w:w="9526" w:type="dxa"/>
            <w:gridSpan w:val="4"/>
            <w:vAlign w:val="center"/>
          </w:tcPr>
          <w:p w14:paraId="5C1AE876" w14:textId="77777777" w:rsidR="00252F5C" w:rsidRPr="00544135" w:rsidRDefault="00252F5C" w:rsidP="00273E6E">
            <w:pPr>
              <w:rPr>
                <w:i/>
              </w:rPr>
            </w:pPr>
            <w:r w:rsidRPr="00544135">
              <w:rPr>
                <w:i/>
              </w:rPr>
              <w:t>Rhumb line distance and azimuth between two geographical positions b).</w:t>
            </w:r>
          </w:p>
        </w:tc>
      </w:tr>
      <w:tr w:rsidR="00252F5C" w14:paraId="3D8D0BFD" w14:textId="77777777" w:rsidTr="00273E6E">
        <w:trPr>
          <w:tblHeader/>
        </w:trPr>
        <w:tc>
          <w:tcPr>
            <w:tcW w:w="9526" w:type="dxa"/>
            <w:gridSpan w:val="4"/>
            <w:shd w:val="clear" w:color="auto" w:fill="CCFFCC"/>
            <w:vAlign w:val="center"/>
          </w:tcPr>
          <w:p w14:paraId="43D7816D" w14:textId="77777777" w:rsidR="00252F5C" w:rsidRPr="004065B1" w:rsidRDefault="00252F5C" w:rsidP="00273E6E">
            <w:r w:rsidRPr="000A066E">
              <w:rPr>
                <w:b/>
              </w:rPr>
              <w:t>Setup</w:t>
            </w:r>
          </w:p>
        </w:tc>
      </w:tr>
      <w:tr w:rsidR="00252F5C" w14:paraId="2DAB8578" w14:textId="77777777" w:rsidTr="00273E6E">
        <w:trPr>
          <w:tblHeader/>
        </w:trPr>
        <w:tc>
          <w:tcPr>
            <w:tcW w:w="9526" w:type="dxa"/>
            <w:gridSpan w:val="4"/>
            <w:vAlign w:val="center"/>
          </w:tcPr>
          <w:p w14:paraId="6711B722" w14:textId="77777777" w:rsidR="00252F5C" w:rsidRPr="00544135" w:rsidRDefault="00252F5C" w:rsidP="00273E6E">
            <w:pPr>
              <w:rPr>
                <w:i/>
              </w:rPr>
            </w:pPr>
            <w:r w:rsidRPr="00544135">
              <w:rPr>
                <w:i/>
              </w:rPr>
              <w:t>As for test 4.6.1a)</w:t>
            </w:r>
          </w:p>
        </w:tc>
      </w:tr>
      <w:tr w:rsidR="00252F5C" w14:paraId="3EB779EC" w14:textId="77777777" w:rsidTr="00273E6E">
        <w:trPr>
          <w:tblHeader/>
        </w:trPr>
        <w:tc>
          <w:tcPr>
            <w:tcW w:w="9526" w:type="dxa"/>
            <w:gridSpan w:val="4"/>
            <w:shd w:val="clear" w:color="auto" w:fill="CCFFCC"/>
            <w:vAlign w:val="center"/>
          </w:tcPr>
          <w:p w14:paraId="282C1893" w14:textId="77777777" w:rsidR="00252F5C" w:rsidRPr="004065B1" w:rsidRDefault="00252F5C" w:rsidP="00273E6E">
            <w:r w:rsidRPr="000A066E">
              <w:rPr>
                <w:b/>
              </w:rPr>
              <w:t>Action</w:t>
            </w:r>
          </w:p>
        </w:tc>
      </w:tr>
      <w:tr w:rsidR="00252F5C" w14:paraId="71091C82" w14:textId="77777777" w:rsidTr="00273E6E">
        <w:trPr>
          <w:tblHeader/>
        </w:trPr>
        <w:tc>
          <w:tcPr>
            <w:tcW w:w="9526" w:type="dxa"/>
            <w:gridSpan w:val="4"/>
            <w:vAlign w:val="center"/>
          </w:tcPr>
          <w:p w14:paraId="1FCD2741" w14:textId="77777777" w:rsidR="00252F5C" w:rsidRPr="00544135" w:rsidRDefault="00252F5C" w:rsidP="00252F5C">
            <w:pPr>
              <w:rPr>
                <w:i/>
              </w:rPr>
            </w:pPr>
            <w:r w:rsidRPr="00544135">
              <w:rPr>
                <w:i/>
              </w:rPr>
              <w:t>Measure the distance and azimuth between the following two objects:</w:t>
            </w:r>
          </w:p>
          <w:p w14:paraId="1C67BE42" w14:textId="77777777" w:rsidR="00252F5C" w:rsidRPr="00544135" w:rsidRDefault="00252F5C" w:rsidP="00252F5C">
            <w:pPr>
              <w:rPr>
                <w:i/>
              </w:rPr>
            </w:pPr>
          </w:p>
          <w:p w14:paraId="52FAB50E" w14:textId="467B7B76" w:rsidR="00252F5C" w:rsidRPr="00544135" w:rsidRDefault="00252F5C" w:rsidP="00252F5C">
            <w:pPr>
              <w:rPr>
                <w:i/>
              </w:rPr>
            </w:pPr>
            <w:r w:rsidRPr="00544135">
              <w:rPr>
                <w:i/>
              </w:rPr>
              <w:t xml:space="preserve">Viking 49/27-B         32º35.224’S   </w:t>
            </w:r>
            <w:r w:rsidR="004C0BA9">
              <w:rPr>
                <w:i/>
              </w:rPr>
              <w:t>0</w:t>
            </w:r>
            <w:r w:rsidRPr="00544135">
              <w:rPr>
                <w:i/>
              </w:rPr>
              <w:t xml:space="preserve">61º17.710’E </w:t>
            </w:r>
          </w:p>
          <w:p w14:paraId="7700B412" w14:textId="43010EA0" w:rsidR="00252F5C" w:rsidRPr="00544135" w:rsidRDefault="00252F5C" w:rsidP="00252F5C">
            <w:pPr>
              <w:rPr>
                <w:i/>
              </w:rPr>
            </w:pPr>
            <w:r w:rsidRPr="00544135">
              <w:rPr>
                <w:i/>
              </w:rPr>
              <w:t xml:space="preserve">Castlerigg Light        32º23.280’S   </w:t>
            </w:r>
            <w:r w:rsidR="004C0BA9">
              <w:rPr>
                <w:i/>
              </w:rPr>
              <w:t>0</w:t>
            </w:r>
            <w:r w:rsidRPr="00544135">
              <w:rPr>
                <w:i/>
              </w:rPr>
              <w:t>60º58.496’E</w:t>
            </w:r>
          </w:p>
        </w:tc>
      </w:tr>
      <w:tr w:rsidR="00252F5C" w14:paraId="24B187B6" w14:textId="77777777" w:rsidTr="00273E6E">
        <w:trPr>
          <w:tblHeader/>
        </w:trPr>
        <w:tc>
          <w:tcPr>
            <w:tcW w:w="9526" w:type="dxa"/>
            <w:gridSpan w:val="4"/>
            <w:shd w:val="clear" w:color="auto" w:fill="CCFFCC"/>
            <w:vAlign w:val="center"/>
          </w:tcPr>
          <w:p w14:paraId="05979EBE" w14:textId="77777777" w:rsidR="00252F5C" w:rsidRPr="004065B1" w:rsidRDefault="00252F5C" w:rsidP="00273E6E">
            <w:r w:rsidRPr="000A066E">
              <w:rPr>
                <w:b/>
              </w:rPr>
              <w:t>Results</w:t>
            </w:r>
          </w:p>
        </w:tc>
      </w:tr>
      <w:tr w:rsidR="00252F5C" w14:paraId="69064080" w14:textId="77777777" w:rsidTr="00273E6E">
        <w:trPr>
          <w:tblHeader/>
        </w:trPr>
        <w:tc>
          <w:tcPr>
            <w:tcW w:w="9526" w:type="dxa"/>
            <w:gridSpan w:val="4"/>
            <w:vAlign w:val="center"/>
          </w:tcPr>
          <w:p w14:paraId="49B01CCB" w14:textId="77777777" w:rsidR="00252F5C" w:rsidRPr="00544135" w:rsidRDefault="00252F5C" w:rsidP="00252F5C">
            <w:pPr>
              <w:jc w:val="left"/>
              <w:rPr>
                <w:i/>
              </w:rPr>
            </w:pPr>
            <w:r w:rsidRPr="00544135">
              <w:rPr>
                <w:i/>
              </w:rPr>
              <w:t>Confirm that the results are as follows:</w:t>
            </w:r>
          </w:p>
          <w:p w14:paraId="044D831F" w14:textId="77777777" w:rsidR="00252F5C" w:rsidRPr="00544135" w:rsidRDefault="00252F5C" w:rsidP="00252F5C">
            <w:pPr>
              <w:jc w:val="left"/>
              <w:rPr>
                <w:i/>
              </w:rPr>
            </w:pPr>
          </w:p>
          <w:p w14:paraId="2CABFAE7" w14:textId="77777777" w:rsidR="00252F5C" w:rsidRPr="00544135" w:rsidRDefault="00252F5C" w:rsidP="00252F5C">
            <w:pPr>
              <w:jc w:val="left"/>
              <w:rPr>
                <w:i/>
              </w:rPr>
            </w:pPr>
            <w:r w:rsidRPr="00544135">
              <w:rPr>
                <w:i/>
              </w:rPr>
              <w:t xml:space="preserve">True Distance           37326.365 m / 20.1546 NM </w:t>
            </w:r>
          </w:p>
          <w:p w14:paraId="2A6933A5" w14:textId="77777777" w:rsidR="000403E1" w:rsidRPr="000403E1" w:rsidRDefault="000403E1" w:rsidP="000403E1">
            <w:pPr>
              <w:jc w:val="left"/>
              <w:rPr>
                <w:i/>
              </w:rPr>
            </w:pPr>
            <w:r w:rsidRPr="000403E1">
              <w:rPr>
                <w:i/>
              </w:rPr>
              <w:t>Bearing from Viking 49/27-B to Castlerigg Light is 306.258 degrees</w:t>
            </w:r>
          </w:p>
          <w:p w14:paraId="16D0F2FB" w14:textId="42FD66B0" w:rsidR="00252F5C" w:rsidRPr="00544135" w:rsidRDefault="000403E1" w:rsidP="00252F5C">
            <w:pPr>
              <w:jc w:val="left"/>
              <w:rPr>
                <w:i/>
              </w:rPr>
            </w:pPr>
            <w:r w:rsidRPr="000403E1">
              <w:rPr>
                <w:i/>
              </w:rPr>
              <w:t>Bearing from Castlerigg Light to Viking 49/27-B is 126.258 degrees</w:t>
            </w:r>
          </w:p>
        </w:tc>
      </w:tr>
    </w:tbl>
    <w:p w14:paraId="2FE56CFB" w14:textId="77777777" w:rsidR="00252F5C" w:rsidRDefault="00252F5C" w:rsidP="00252F5C"/>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252F5C" w14:paraId="23379ECD" w14:textId="77777777" w:rsidTr="00273E6E">
        <w:trPr>
          <w:trHeight w:val="454"/>
          <w:tblHeader/>
        </w:trPr>
        <w:tc>
          <w:tcPr>
            <w:tcW w:w="2381" w:type="dxa"/>
            <w:shd w:val="clear" w:color="auto" w:fill="CCFFCC"/>
            <w:vAlign w:val="center"/>
          </w:tcPr>
          <w:p w14:paraId="0F92A40A" w14:textId="77777777" w:rsidR="00252F5C" w:rsidRPr="004065B1" w:rsidRDefault="00252F5C" w:rsidP="00273E6E">
            <w:r w:rsidRPr="000A066E">
              <w:rPr>
                <w:b/>
              </w:rPr>
              <w:lastRenderedPageBreak/>
              <w:t>Test Reference</w:t>
            </w:r>
          </w:p>
        </w:tc>
        <w:tc>
          <w:tcPr>
            <w:tcW w:w="2381" w:type="dxa"/>
            <w:shd w:val="clear" w:color="auto" w:fill="CCFFCC"/>
            <w:vAlign w:val="center"/>
          </w:tcPr>
          <w:p w14:paraId="07ABD8B8" w14:textId="77777777" w:rsidR="00252F5C" w:rsidRPr="004065B1" w:rsidRDefault="00252F5C" w:rsidP="00273E6E">
            <w:r>
              <w:t>4.6.3 c)</w:t>
            </w:r>
          </w:p>
        </w:tc>
        <w:tc>
          <w:tcPr>
            <w:tcW w:w="2382" w:type="dxa"/>
            <w:shd w:val="clear" w:color="auto" w:fill="CCFFCC"/>
            <w:vAlign w:val="center"/>
          </w:tcPr>
          <w:p w14:paraId="66A5D073" w14:textId="77777777" w:rsidR="00252F5C" w:rsidRPr="004065B1" w:rsidRDefault="00252F5C" w:rsidP="00273E6E">
            <w:r w:rsidRPr="000A066E">
              <w:rPr>
                <w:b/>
              </w:rPr>
              <w:t>IHO Reference</w:t>
            </w:r>
          </w:p>
        </w:tc>
        <w:tc>
          <w:tcPr>
            <w:tcW w:w="2382" w:type="dxa"/>
            <w:shd w:val="clear" w:color="auto" w:fill="CCFFCC"/>
            <w:vAlign w:val="center"/>
          </w:tcPr>
          <w:p w14:paraId="023AC22B" w14:textId="77777777" w:rsidR="00252F5C" w:rsidRPr="004065B1" w:rsidRDefault="00252F5C" w:rsidP="00273E6E">
            <w:r>
              <w:t>-</w:t>
            </w:r>
          </w:p>
        </w:tc>
      </w:tr>
      <w:tr w:rsidR="00252F5C" w14:paraId="04835BF2" w14:textId="77777777" w:rsidTr="00273E6E">
        <w:trPr>
          <w:tblHeader/>
        </w:trPr>
        <w:tc>
          <w:tcPr>
            <w:tcW w:w="9526" w:type="dxa"/>
            <w:gridSpan w:val="4"/>
            <w:shd w:val="clear" w:color="auto" w:fill="CCFFCC"/>
            <w:vAlign w:val="center"/>
          </w:tcPr>
          <w:p w14:paraId="27D3D446" w14:textId="77777777" w:rsidR="00252F5C" w:rsidRDefault="00252F5C" w:rsidP="00273E6E">
            <w:r w:rsidRPr="000A066E">
              <w:rPr>
                <w:b/>
              </w:rPr>
              <w:t>Test description</w:t>
            </w:r>
          </w:p>
        </w:tc>
      </w:tr>
      <w:tr w:rsidR="00252F5C" w14:paraId="2D4DE011" w14:textId="77777777" w:rsidTr="00273E6E">
        <w:trPr>
          <w:tblHeader/>
        </w:trPr>
        <w:tc>
          <w:tcPr>
            <w:tcW w:w="9526" w:type="dxa"/>
            <w:gridSpan w:val="4"/>
            <w:vAlign w:val="center"/>
          </w:tcPr>
          <w:p w14:paraId="3E6B1693" w14:textId="77777777" w:rsidR="00252F5C" w:rsidRPr="00544135" w:rsidRDefault="00252F5C" w:rsidP="00273E6E">
            <w:pPr>
              <w:rPr>
                <w:i/>
              </w:rPr>
            </w:pPr>
            <w:r w:rsidRPr="00544135">
              <w:rPr>
                <w:i/>
              </w:rPr>
              <w:t>Rhumb line distance and azimuth between two geographical positions c).</w:t>
            </w:r>
          </w:p>
        </w:tc>
      </w:tr>
      <w:tr w:rsidR="00252F5C" w14:paraId="68122759" w14:textId="77777777" w:rsidTr="00273E6E">
        <w:trPr>
          <w:tblHeader/>
        </w:trPr>
        <w:tc>
          <w:tcPr>
            <w:tcW w:w="9526" w:type="dxa"/>
            <w:gridSpan w:val="4"/>
            <w:shd w:val="clear" w:color="auto" w:fill="CCFFCC"/>
            <w:vAlign w:val="center"/>
          </w:tcPr>
          <w:p w14:paraId="1F99BDC6" w14:textId="77777777" w:rsidR="00252F5C" w:rsidRPr="004065B1" w:rsidRDefault="00252F5C" w:rsidP="00273E6E">
            <w:r w:rsidRPr="000A066E">
              <w:rPr>
                <w:b/>
              </w:rPr>
              <w:t>Setup</w:t>
            </w:r>
          </w:p>
        </w:tc>
      </w:tr>
      <w:tr w:rsidR="00252F5C" w14:paraId="1162C361" w14:textId="77777777" w:rsidTr="00273E6E">
        <w:trPr>
          <w:tblHeader/>
        </w:trPr>
        <w:tc>
          <w:tcPr>
            <w:tcW w:w="9526" w:type="dxa"/>
            <w:gridSpan w:val="4"/>
            <w:vAlign w:val="center"/>
          </w:tcPr>
          <w:p w14:paraId="1B7C7A0B" w14:textId="77777777" w:rsidR="00252F5C" w:rsidRPr="00544135" w:rsidRDefault="00252F5C" w:rsidP="00273E6E">
            <w:pPr>
              <w:rPr>
                <w:i/>
              </w:rPr>
            </w:pPr>
            <w:r w:rsidRPr="00544135">
              <w:rPr>
                <w:i/>
              </w:rPr>
              <w:t>As for test 4.6.1a)</w:t>
            </w:r>
          </w:p>
        </w:tc>
      </w:tr>
      <w:tr w:rsidR="00252F5C" w14:paraId="0AEA7701" w14:textId="77777777" w:rsidTr="00273E6E">
        <w:trPr>
          <w:tblHeader/>
        </w:trPr>
        <w:tc>
          <w:tcPr>
            <w:tcW w:w="9526" w:type="dxa"/>
            <w:gridSpan w:val="4"/>
            <w:shd w:val="clear" w:color="auto" w:fill="CCFFCC"/>
            <w:vAlign w:val="center"/>
          </w:tcPr>
          <w:p w14:paraId="14EE0960" w14:textId="77777777" w:rsidR="00252F5C" w:rsidRPr="004065B1" w:rsidRDefault="00252F5C" w:rsidP="00273E6E">
            <w:r w:rsidRPr="000A066E">
              <w:rPr>
                <w:b/>
              </w:rPr>
              <w:t>Action</w:t>
            </w:r>
          </w:p>
        </w:tc>
      </w:tr>
      <w:tr w:rsidR="00252F5C" w14:paraId="5FFB0FCD" w14:textId="77777777" w:rsidTr="00273E6E">
        <w:trPr>
          <w:tblHeader/>
        </w:trPr>
        <w:tc>
          <w:tcPr>
            <w:tcW w:w="9526" w:type="dxa"/>
            <w:gridSpan w:val="4"/>
            <w:vAlign w:val="center"/>
          </w:tcPr>
          <w:p w14:paraId="5FE40DA5" w14:textId="77777777" w:rsidR="00252F5C" w:rsidRPr="00544135" w:rsidRDefault="00252F5C" w:rsidP="00252F5C">
            <w:pPr>
              <w:rPr>
                <w:i/>
              </w:rPr>
            </w:pPr>
            <w:r w:rsidRPr="00544135">
              <w:rPr>
                <w:i/>
              </w:rPr>
              <w:t>Measure the distance and azimuth between the following two objects:</w:t>
            </w:r>
          </w:p>
          <w:p w14:paraId="4AEC5A31" w14:textId="77777777" w:rsidR="00252F5C" w:rsidRPr="00544135" w:rsidRDefault="00252F5C" w:rsidP="00252F5C">
            <w:pPr>
              <w:rPr>
                <w:i/>
              </w:rPr>
            </w:pPr>
          </w:p>
          <w:p w14:paraId="684CEF2D" w14:textId="1340022A" w:rsidR="00252F5C" w:rsidRPr="00544135" w:rsidRDefault="00252F5C" w:rsidP="00252F5C">
            <w:pPr>
              <w:rPr>
                <w:i/>
              </w:rPr>
            </w:pPr>
            <w:r w:rsidRPr="00544135">
              <w:rPr>
                <w:i/>
              </w:rPr>
              <w:t xml:space="preserve">Corund Cape Light   32º27.447’S   </w:t>
            </w:r>
            <w:r w:rsidR="004C0BA9">
              <w:rPr>
                <w:i/>
              </w:rPr>
              <w:t>0</w:t>
            </w:r>
            <w:r w:rsidRPr="00544135">
              <w:rPr>
                <w:i/>
              </w:rPr>
              <w:t xml:space="preserve">60º58.599’E </w:t>
            </w:r>
          </w:p>
          <w:p w14:paraId="6A808855" w14:textId="21871E90" w:rsidR="00252F5C" w:rsidRPr="00544135" w:rsidRDefault="00252F5C" w:rsidP="00252F5C">
            <w:pPr>
              <w:rPr>
                <w:i/>
              </w:rPr>
            </w:pPr>
            <w:r w:rsidRPr="00544135">
              <w:rPr>
                <w:i/>
              </w:rPr>
              <w:t xml:space="preserve">Worm Head Light    32º31.958’S   </w:t>
            </w:r>
            <w:r w:rsidR="004C0BA9">
              <w:rPr>
                <w:i/>
              </w:rPr>
              <w:t>0</w:t>
            </w:r>
            <w:r w:rsidRPr="00544135">
              <w:rPr>
                <w:i/>
              </w:rPr>
              <w:t>60º54.337’E</w:t>
            </w:r>
          </w:p>
        </w:tc>
      </w:tr>
      <w:tr w:rsidR="00252F5C" w14:paraId="59F2B26A" w14:textId="77777777" w:rsidTr="00273E6E">
        <w:trPr>
          <w:tblHeader/>
        </w:trPr>
        <w:tc>
          <w:tcPr>
            <w:tcW w:w="9526" w:type="dxa"/>
            <w:gridSpan w:val="4"/>
            <w:shd w:val="clear" w:color="auto" w:fill="CCFFCC"/>
            <w:vAlign w:val="center"/>
          </w:tcPr>
          <w:p w14:paraId="3D9A0D08" w14:textId="77777777" w:rsidR="00252F5C" w:rsidRPr="004065B1" w:rsidRDefault="00252F5C" w:rsidP="00273E6E">
            <w:r w:rsidRPr="000A066E">
              <w:rPr>
                <w:b/>
              </w:rPr>
              <w:t>Results</w:t>
            </w:r>
          </w:p>
        </w:tc>
      </w:tr>
      <w:tr w:rsidR="00252F5C" w14:paraId="1A84E00D" w14:textId="77777777" w:rsidTr="00273E6E">
        <w:trPr>
          <w:tblHeader/>
        </w:trPr>
        <w:tc>
          <w:tcPr>
            <w:tcW w:w="9526" w:type="dxa"/>
            <w:gridSpan w:val="4"/>
            <w:vAlign w:val="center"/>
          </w:tcPr>
          <w:p w14:paraId="4EB3636D" w14:textId="77777777" w:rsidR="00252F5C" w:rsidRPr="00544135" w:rsidRDefault="00252F5C" w:rsidP="00252F5C">
            <w:pPr>
              <w:jc w:val="left"/>
              <w:rPr>
                <w:i/>
              </w:rPr>
            </w:pPr>
            <w:r w:rsidRPr="00544135">
              <w:rPr>
                <w:i/>
              </w:rPr>
              <w:t>Confirm that the results are as follows:</w:t>
            </w:r>
          </w:p>
          <w:p w14:paraId="52FA1B0C" w14:textId="77777777" w:rsidR="00252F5C" w:rsidRPr="00544135" w:rsidRDefault="00252F5C" w:rsidP="00252F5C">
            <w:pPr>
              <w:jc w:val="left"/>
              <w:rPr>
                <w:i/>
              </w:rPr>
            </w:pPr>
          </w:p>
          <w:p w14:paraId="5FEC7C04" w14:textId="77777777" w:rsidR="00252F5C" w:rsidRPr="00544135" w:rsidRDefault="00252F5C" w:rsidP="00252F5C">
            <w:pPr>
              <w:jc w:val="left"/>
              <w:rPr>
                <w:i/>
              </w:rPr>
            </w:pPr>
            <w:r w:rsidRPr="00544135">
              <w:rPr>
                <w:i/>
              </w:rPr>
              <w:t xml:space="preserve">True Distance          10680.859 m / 5.7672 NM </w:t>
            </w:r>
          </w:p>
          <w:p w14:paraId="7DE21A1A" w14:textId="77777777" w:rsidR="000403E1" w:rsidRPr="000403E1" w:rsidRDefault="000403E1" w:rsidP="000403E1">
            <w:pPr>
              <w:jc w:val="left"/>
              <w:rPr>
                <w:i/>
              </w:rPr>
            </w:pPr>
            <w:r w:rsidRPr="000403E1">
              <w:rPr>
                <w:i/>
              </w:rPr>
              <w:t>Bearing from Corund Cape Light to Worm Head Light is 218.684 degrees</w:t>
            </w:r>
          </w:p>
          <w:p w14:paraId="5C17DCF7" w14:textId="06876BFA" w:rsidR="00252F5C" w:rsidRPr="00544135" w:rsidRDefault="000403E1" w:rsidP="00252F5C">
            <w:pPr>
              <w:jc w:val="left"/>
              <w:rPr>
                <w:i/>
              </w:rPr>
            </w:pPr>
            <w:r w:rsidRPr="000403E1">
              <w:rPr>
                <w:i/>
              </w:rPr>
              <w:t>Bearing from Worm Head Light to Corund Cape Light is 38.684 degrees</w:t>
            </w:r>
          </w:p>
        </w:tc>
      </w:tr>
    </w:tbl>
    <w:p w14:paraId="769410E9" w14:textId="77777777" w:rsidR="00252F5C" w:rsidRDefault="00252F5C" w:rsidP="00BA33C2"/>
    <w:p w14:paraId="2959B1B5" w14:textId="77777777" w:rsidR="00BA33C2" w:rsidRPr="00CF2F67" w:rsidRDefault="00BA33C2" w:rsidP="00E30B8F">
      <w:pPr>
        <w:pStyle w:val="Heading3"/>
        <w:rPr>
          <w:lang w:val="en-US"/>
        </w:rPr>
      </w:pPr>
      <w:r>
        <w:rPr>
          <w:lang w:val="en-US"/>
        </w:rPr>
        <w:t>Geodesics</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BA33C2" w14:paraId="290840AF" w14:textId="77777777" w:rsidTr="008A1BCC">
        <w:trPr>
          <w:trHeight w:val="454"/>
          <w:tblHeader/>
        </w:trPr>
        <w:tc>
          <w:tcPr>
            <w:tcW w:w="2381" w:type="dxa"/>
            <w:shd w:val="clear" w:color="auto" w:fill="CCFFCC"/>
            <w:vAlign w:val="center"/>
          </w:tcPr>
          <w:p w14:paraId="7103385B" w14:textId="77777777" w:rsidR="00BA33C2" w:rsidRPr="004065B1" w:rsidRDefault="00BA33C2" w:rsidP="008A1BCC">
            <w:r w:rsidRPr="000A066E">
              <w:rPr>
                <w:b/>
              </w:rPr>
              <w:t>Test Reference</w:t>
            </w:r>
          </w:p>
        </w:tc>
        <w:tc>
          <w:tcPr>
            <w:tcW w:w="2381" w:type="dxa"/>
            <w:shd w:val="clear" w:color="auto" w:fill="CCFFCC"/>
            <w:vAlign w:val="center"/>
          </w:tcPr>
          <w:p w14:paraId="2395DF77" w14:textId="77777777" w:rsidR="00BA33C2" w:rsidRPr="004065B1" w:rsidRDefault="00BA33C2" w:rsidP="008A1BCC">
            <w:r>
              <w:t>4.6.4 a)</w:t>
            </w:r>
          </w:p>
        </w:tc>
        <w:tc>
          <w:tcPr>
            <w:tcW w:w="2382" w:type="dxa"/>
            <w:shd w:val="clear" w:color="auto" w:fill="CCFFCC"/>
            <w:vAlign w:val="center"/>
          </w:tcPr>
          <w:p w14:paraId="47AA9AFE" w14:textId="77777777" w:rsidR="00BA33C2" w:rsidRPr="004065B1" w:rsidRDefault="00BA33C2" w:rsidP="008A1BCC">
            <w:r w:rsidRPr="000A066E">
              <w:rPr>
                <w:b/>
              </w:rPr>
              <w:t>IHO Reference</w:t>
            </w:r>
          </w:p>
        </w:tc>
        <w:tc>
          <w:tcPr>
            <w:tcW w:w="2382" w:type="dxa"/>
            <w:shd w:val="clear" w:color="auto" w:fill="CCFFCC"/>
            <w:vAlign w:val="center"/>
          </w:tcPr>
          <w:p w14:paraId="7708D60A" w14:textId="77777777" w:rsidR="00BA33C2" w:rsidRPr="004065B1" w:rsidRDefault="000A3AC3" w:rsidP="008A1BCC">
            <w:r>
              <w:t>-</w:t>
            </w:r>
          </w:p>
        </w:tc>
      </w:tr>
      <w:tr w:rsidR="00BA33C2" w14:paraId="5214AF9D" w14:textId="77777777" w:rsidTr="008A1BCC">
        <w:trPr>
          <w:tblHeader/>
        </w:trPr>
        <w:tc>
          <w:tcPr>
            <w:tcW w:w="9526" w:type="dxa"/>
            <w:gridSpan w:val="4"/>
            <w:shd w:val="clear" w:color="auto" w:fill="CCFFCC"/>
            <w:vAlign w:val="center"/>
          </w:tcPr>
          <w:p w14:paraId="3CA64793" w14:textId="77777777" w:rsidR="00BA33C2" w:rsidRDefault="00BA33C2" w:rsidP="008A1BCC">
            <w:r w:rsidRPr="000A066E">
              <w:rPr>
                <w:b/>
              </w:rPr>
              <w:t>Test description</w:t>
            </w:r>
          </w:p>
        </w:tc>
      </w:tr>
      <w:tr w:rsidR="00BA33C2" w14:paraId="25DC2CA3" w14:textId="77777777" w:rsidTr="008A1BCC">
        <w:trPr>
          <w:tblHeader/>
        </w:trPr>
        <w:tc>
          <w:tcPr>
            <w:tcW w:w="9526" w:type="dxa"/>
            <w:gridSpan w:val="4"/>
            <w:vAlign w:val="center"/>
          </w:tcPr>
          <w:p w14:paraId="7EA1F25F" w14:textId="77777777" w:rsidR="00BA33C2" w:rsidRPr="00544135" w:rsidRDefault="000A3AC3" w:rsidP="008A1BCC">
            <w:pPr>
              <w:rPr>
                <w:i/>
              </w:rPr>
            </w:pPr>
            <w:r w:rsidRPr="00544135">
              <w:rPr>
                <w:i/>
              </w:rPr>
              <w:t>Geodesic lines and circle, northern quadrant.</w:t>
            </w:r>
          </w:p>
        </w:tc>
      </w:tr>
      <w:tr w:rsidR="00BA33C2" w14:paraId="158D7AAA" w14:textId="77777777" w:rsidTr="008A1BCC">
        <w:trPr>
          <w:tblHeader/>
        </w:trPr>
        <w:tc>
          <w:tcPr>
            <w:tcW w:w="9526" w:type="dxa"/>
            <w:gridSpan w:val="4"/>
            <w:shd w:val="clear" w:color="auto" w:fill="CCFFCC"/>
            <w:vAlign w:val="center"/>
          </w:tcPr>
          <w:p w14:paraId="0AA92217" w14:textId="77777777" w:rsidR="00BA33C2" w:rsidRPr="004065B1" w:rsidRDefault="00BA33C2" w:rsidP="008A1BCC">
            <w:r w:rsidRPr="000A066E">
              <w:rPr>
                <w:b/>
              </w:rPr>
              <w:t>Setup</w:t>
            </w:r>
          </w:p>
        </w:tc>
      </w:tr>
      <w:tr w:rsidR="00BA33C2" w14:paraId="093EA1A9" w14:textId="77777777" w:rsidTr="008A1BCC">
        <w:trPr>
          <w:tblHeader/>
        </w:trPr>
        <w:tc>
          <w:tcPr>
            <w:tcW w:w="9526" w:type="dxa"/>
            <w:gridSpan w:val="4"/>
            <w:vAlign w:val="center"/>
          </w:tcPr>
          <w:p w14:paraId="6FA788F9" w14:textId="77777777" w:rsidR="00BA33C2" w:rsidRPr="00544135" w:rsidRDefault="000A3AC3" w:rsidP="008A1BCC">
            <w:pPr>
              <w:rPr>
                <w:i/>
              </w:rPr>
            </w:pPr>
            <w:r w:rsidRPr="00544135">
              <w:rPr>
                <w:i/>
              </w:rPr>
              <w:t>As for test 4.6.1a)</w:t>
            </w:r>
          </w:p>
        </w:tc>
      </w:tr>
      <w:tr w:rsidR="00BA33C2" w14:paraId="3B0E5222" w14:textId="77777777" w:rsidTr="008A1BCC">
        <w:trPr>
          <w:tblHeader/>
        </w:trPr>
        <w:tc>
          <w:tcPr>
            <w:tcW w:w="9526" w:type="dxa"/>
            <w:gridSpan w:val="4"/>
            <w:shd w:val="clear" w:color="auto" w:fill="CCFFCC"/>
            <w:vAlign w:val="center"/>
          </w:tcPr>
          <w:p w14:paraId="42CC84C5" w14:textId="77777777" w:rsidR="00BA33C2" w:rsidRPr="004065B1" w:rsidRDefault="00BA33C2" w:rsidP="008A1BCC">
            <w:r w:rsidRPr="000A066E">
              <w:rPr>
                <w:b/>
              </w:rPr>
              <w:t>Action</w:t>
            </w:r>
          </w:p>
        </w:tc>
      </w:tr>
      <w:tr w:rsidR="00BA33C2" w14:paraId="3792C964" w14:textId="77777777" w:rsidTr="008A1BCC">
        <w:trPr>
          <w:tblHeader/>
        </w:trPr>
        <w:tc>
          <w:tcPr>
            <w:tcW w:w="9526" w:type="dxa"/>
            <w:gridSpan w:val="4"/>
            <w:vAlign w:val="center"/>
          </w:tcPr>
          <w:p w14:paraId="2F71B0A7" w14:textId="77777777" w:rsidR="00BA33C2" w:rsidRPr="00544135" w:rsidRDefault="000A3AC3" w:rsidP="008A1BCC">
            <w:pPr>
              <w:rPr>
                <w:i/>
              </w:rPr>
            </w:pPr>
            <w:r w:rsidRPr="00544135">
              <w:rPr>
                <w:i/>
              </w:rPr>
              <w:t>Plot positions listed in sets 2-6 of the positions listed in section 4.6.6</w:t>
            </w:r>
          </w:p>
        </w:tc>
      </w:tr>
      <w:tr w:rsidR="00BA33C2" w14:paraId="0AE6F156" w14:textId="77777777" w:rsidTr="008A1BCC">
        <w:trPr>
          <w:tblHeader/>
        </w:trPr>
        <w:tc>
          <w:tcPr>
            <w:tcW w:w="9526" w:type="dxa"/>
            <w:gridSpan w:val="4"/>
            <w:shd w:val="clear" w:color="auto" w:fill="CCFFCC"/>
            <w:vAlign w:val="center"/>
          </w:tcPr>
          <w:p w14:paraId="1544C930" w14:textId="77777777" w:rsidR="00BA33C2" w:rsidRPr="004065B1" w:rsidRDefault="00BA33C2" w:rsidP="008A1BCC">
            <w:r w:rsidRPr="000A066E">
              <w:rPr>
                <w:b/>
              </w:rPr>
              <w:t>Results</w:t>
            </w:r>
          </w:p>
        </w:tc>
      </w:tr>
      <w:tr w:rsidR="00BA33C2" w14:paraId="1CA4EAC7" w14:textId="77777777" w:rsidTr="008A1BCC">
        <w:trPr>
          <w:tblHeader/>
        </w:trPr>
        <w:tc>
          <w:tcPr>
            <w:tcW w:w="9526" w:type="dxa"/>
            <w:gridSpan w:val="4"/>
            <w:vAlign w:val="center"/>
          </w:tcPr>
          <w:p w14:paraId="58C51AE0" w14:textId="5DF9591E" w:rsidR="00BA33C2" w:rsidRPr="00544135" w:rsidRDefault="000A3AC3" w:rsidP="004C0BA9">
            <w:pPr>
              <w:jc w:val="left"/>
              <w:rPr>
                <w:i/>
              </w:rPr>
            </w:pPr>
            <w:r w:rsidRPr="00544135">
              <w:rPr>
                <w:i/>
              </w:rPr>
              <w:t>Confirm that the lines drawn pass through or sufficiently close to the listed positions and that the Geodesic circle corresponds to range rings at 2</w:t>
            </w:r>
            <w:r w:rsidR="004C0BA9">
              <w:rPr>
                <w:i/>
              </w:rPr>
              <w:t xml:space="preserve"> </w:t>
            </w:r>
            <w:r w:rsidRPr="00544135">
              <w:rPr>
                <w:i/>
              </w:rPr>
              <w:t>000</w:t>
            </w:r>
            <w:r w:rsidR="004C0BA9">
              <w:rPr>
                <w:i/>
              </w:rPr>
              <w:t> </w:t>
            </w:r>
            <w:r w:rsidRPr="00544135">
              <w:rPr>
                <w:i/>
              </w:rPr>
              <w:t>000</w:t>
            </w:r>
            <w:r w:rsidR="004C0BA9">
              <w:rPr>
                <w:i/>
              </w:rPr>
              <w:t xml:space="preserve"> </w:t>
            </w:r>
            <w:r w:rsidRPr="00544135">
              <w:rPr>
                <w:i/>
              </w:rPr>
              <w:t>m intervals.</w:t>
            </w:r>
            <w:r w:rsidR="004C0BA9">
              <w:rPr>
                <w:i/>
              </w:rPr>
              <w:t xml:space="preserve">                                                                                                     </w:t>
            </w:r>
          </w:p>
        </w:tc>
      </w:tr>
    </w:tbl>
    <w:p w14:paraId="7DCFA13E" w14:textId="77777777" w:rsidR="00BA33C2" w:rsidRDefault="00BA33C2" w:rsidP="00BA33C2"/>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0A3AC3" w14:paraId="39868ECC" w14:textId="77777777" w:rsidTr="00273E6E">
        <w:trPr>
          <w:trHeight w:val="454"/>
          <w:tblHeader/>
        </w:trPr>
        <w:tc>
          <w:tcPr>
            <w:tcW w:w="2381" w:type="dxa"/>
            <w:shd w:val="clear" w:color="auto" w:fill="CCFFCC"/>
            <w:vAlign w:val="center"/>
          </w:tcPr>
          <w:p w14:paraId="2169B645" w14:textId="77777777" w:rsidR="000A3AC3" w:rsidRPr="004065B1" w:rsidRDefault="000A3AC3" w:rsidP="00273E6E">
            <w:r w:rsidRPr="000A066E">
              <w:rPr>
                <w:b/>
              </w:rPr>
              <w:t>Test Reference</w:t>
            </w:r>
          </w:p>
        </w:tc>
        <w:tc>
          <w:tcPr>
            <w:tcW w:w="2381" w:type="dxa"/>
            <w:shd w:val="clear" w:color="auto" w:fill="CCFFCC"/>
            <w:vAlign w:val="center"/>
          </w:tcPr>
          <w:p w14:paraId="6F823A86" w14:textId="77777777" w:rsidR="000A3AC3" w:rsidRPr="004065B1" w:rsidRDefault="000A3AC3" w:rsidP="00273E6E">
            <w:r>
              <w:t>4.6.4 b)</w:t>
            </w:r>
          </w:p>
        </w:tc>
        <w:tc>
          <w:tcPr>
            <w:tcW w:w="2382" w:type="dxa"/>
            <w:shd w:val="clear" w:color="auto" w:fill="CCFFCC"/>
            <w:vAlign w:val="center"/>
          </w:tcPr>
          <w:p w14:paraId="720C0F21" w14:textId="77777777" w:rsidR="000A3AC3" w:rsidRPr="004065B1" w:rsidRDefault="000A3AC3" w:rsidP="00273E6E">
            <w:r w:rsidRPr="000A066E">
              <w:rPr>
                <w:b/>
              </w:rPr>
              <w:t>IHO Reference</w:t>
            </w:r>
          </w:p>
        </w:tc>
        <w:tc>
          <w:tcPr>
            <w:tcW w:w="2382" w:type="dxa"/>
            <w:shd w:val="clear" w:color="auto" w:fill="CCFFCC"/>
            <w:vAlign w:val="center"/>
          </w:tcPr>
          <w:p w14:paraId="53AD46EB" w14:textId="77777777" w:rsidR="000A3AC3" w:rsidRPr="004065B1" w:rsidRDefault="000A3AC3" w:rsidP="00273E6E">
            <w:r>
              <w:t>-</w:t>
            </w:r>
          </w:p>
        </w:tc>
      </w:tr>
      <w:tr w:rsidR="000A3AC3" w14:paraId="5CD95587" w14:textId="77777777" w:rsidTr="00273E6E">
        <w:trPr>
          <w:tblHeader/>
        </w:trPr>
        <w:tc>
          <w:tcPr>
            <w:tcW w:w="9526" w:type="dxa"/>
            <w:gridSpan w:val="4"/>
            <w:shd w:val="clear" w:color="auto" w:fill="CCFFCC"/>
            <w:vAlign w:val="center"/>
          </w:tcPr>
          <w:p w14:paraId="7A20F163" w14:textId="77777777" w:rsidR="000A3AC3" w:rsidRDefault="000A3AC3" w:rsidP="00273E6E">
            <w:r w:rsidRPr="000A066E">
              <w:rPr>
                <w:b/>
              </w:rPr>
              <w:t>Test description</w:t>
            </w:r>
          </w:p>
        </w:tc>
      </w:tr>
      <w:tr w:rsidR="000A3AC3" w14:paraId="28C2C068" w14:textId="77777777" w:rsidTr="00273E6E">
        <w:trPr>
          <w:tblHeader/>
        </w:trPr>
        <w:tc>
          <w:tcPr>
            <w:tcW w:w="9526" w:type="dxa"/>
            <w:gridSpan w:val="4"/>
            <w:vAlign w:val="center"/>
          </w:tcPr>
          <w:p w14:paraId="18B311E8" w14:textId="77777777" w:rsidR="000A3AC3" w:rsidRPr="00544135" w:rsidRDefault="000A3AC3" w:rsidP="00273E6E">
            <w:pPr>
              <w:rPr>
                <w:i/>
              </w:rPr>
            </w:pPr>
            <w:r w:rsidRPr="00544135">
              <w:rPr>
                <w:i/>
              </w:rPr>
              <w:t>Geodesic lines and circle, crossing the equator.</w:t>
            </w:r>
          </w:p>
        </w:tc>
      </w:tr>
      <w:tr w:rsidR="000A3AC3" w14:paraId="3487C4DA" w14:textId="77777777" w:rsidTr="00273E6E">
        <w:trPr>
          <w:tblHeader/>
        </w:trPr>
        <w:tc>
          <w:tcPr>
            <w:tcW w:w="9526" w:type="dxa"/>
            <w:gridSpan w:val="4"/>
            <w:shd w:val="clear" w:color="auto" w:fill="CCFFCC"/>
            <w:vAlign w:val="center"/>
          </w:tcPr>
          <w:p w14:paraId="525C286D" w14:textId="77777777" w:rsidR="000A3AC3" w:rsidRPr="004065B1" w:rsidRDefault="000A3AC3" w:rsidP="00273E6E">
            <w:r w:rsidRPr="000A066E">
              <w:rPr>
                <w:b/>
              </w:rPr>
              <w:t>Setup</w:t>
            </w:r>
          </w:p>
        </w:tc>
      </w:tr>
      <w:tr w:rsidR="000A3AC3" w14:paraId="6E9D4E3D" w14:textId="77777777" w:rsidTr="00273E6E">
        <w:trPr>
          <w:tblHeader/>
        </w:trPr>
        <w:tc>
          <w:tcPr>
            <w:tcW w:w="9526" w:type="dxa"/>
            <w:gridSpan w:val="4"/>
            <w:vAlign w:val="center"/>
          </w:tcPr>
          <w:p w14:paraId="57979E35" w14:textId="77777777" w:rsidR="000A3AC3" w:rsidRPr="00544135" w:rsidRDefault="000A3AC3" w:rsidP="00273E6E">
            <w:pPr>
              <w:rPr>
                <w:i/>
              </w:rPr>
            </w:pPr>
            <w:r w:rsidRPr="00544135">
              <w:rPr>
                <w:i/>
              </w:rPr>
              <w:t>As for test 4.6.1a)</w:t>
            </w:r>
          </w:p>
        </w:tc>
      </w:tr>
      <w:tr w:rsidR="000A3AC3" w14:paraId="6665B842" w14:textId="77777777" w:rsidTr="00273E6E">
        <w:trPr>
          <w:tblHeader/>
        </w:trPr>
        <w:tc>
          <w:tcPr>
            <w:tcW w:w="9526" w:type="dxa"/>
            <w:gridSpan w:val="4"/>
            <w:shd w:val="clear" w:color="auto" w:fill="CCFFCC"/>
            <w:vAlign w:val="center"/>
          </w:tcPr>
          <w:p w14:paraId="23CF6516" w14:textId="77777777" w:rsidR="000A3AC3" w:rsidRPr="004065B1" w:rsidRDefault="000A3AC3" w:rsidP="00273E6E">
            <w:r w:rsidRPr="000A066E">
              <w:rPr>
                <w:b/>
              </w:rPr>
              <w:t>Action</w:t>
            </w:r>
          </w:p>
        </w:tc>
      </w:tr>
      <w:tr w:rsidR="000A3AC3" w14:paraId="1D17B7B9" w14:textId="77777777" w:rsidTr="00273E6E">
        <w:trPr>
          <w:tblHeader/>
        </w:trPr>
        <w:tc>
          <w:tcPr>
            <w:tcW w:w="9526" w:type="dxa"/>
            <w:gridSpan w:val="4"/>
            <w:vAlign w:val="center"/>
          </w:tcPr>
          <w:p w14:paraId="675AAFD0" w14:textId="77777777" w:rsidR="000A3AC3" w:rsidRPr="00544135" w:rsidRDefault="000A3AC3" w:rsidP="00273E6E">
            <w:pPr>
              <w:rPr>
                <w:i/>
              </w:rPr>
            </w:pPr>
            <w:r w:rsidRPr="00544135">
              <w:rPr>
                <w:i/>
              </w:rPr>
              <w:t>Plot positions listed in sets 7-11 of the positions listed in section 4.6.6</w:t>
            </w:r>
          </w:p>
        </w:tc>
      </w:tr>
      <w:tr w:rsidR="000A3AC3" w14:paraId="5FB1270A" w14:textId="77777777" w:rsidTr="00273E6E">
        <w:trPr>
          <w:tblHeader/>
        </w:trPr>
        <w:tc>
          <w:tcPr>
            <w:tcW w:w="9526" w:type="dxa"/>
            <w:gridSpan w:val="4"/>
            <w:shd w:val="clear" w:color="auto" w:fill="CCFFCC"/>
            <w:vAlign w:val="center"/>
          </w:tcPr>
          <w:p w14:paraId="31F00308" w14:textId="77777777" w:rsidR="000A3AC3" w:rsidRPr="004065B1" w:rsidRDefault="000A3AC3" w:rsidP="00273E6E">
            <w:r w:rsidRPr="000A066E">
              <w:rPr>
                <w:b/>
              </w:rPr>
              <w:t>Results</w:t>
            </w:r>
          </w:p>
        </w:tc>
      </w:tr>
      <w:tr w:rsidR="000A3AC3" w14:paraId="19E8D408" w14:textId="77777777" w:rsidTr="00273E6E">
        <w:trPr>
          <w:tblHeader/>
        </w:trPr>
        <w:tc>
          <w:tcPr>
            <w:tcW w:w="9526" w:type="dxa"/>
            <w:gridSpan w:val="4"/>
            <w:vAlign w:val="center"/>
          </w:tcPr>
          <w:p w14:paraId="2A33A25F" w14:textId="4A219BE9" w:rsidR="000A3AC3" w:rsidRPr="00544135" w:rsidRDefault="000A3AC3" w:rsidP="004C0BA9">
            <w:pPr>
              <w:jc w:val="left"/>
              <w:rPr>
                <w:i/>
              </w:rPr>
            </w:pPr>
            <w:r w:rsidRPr="00544135">
              <w:rPr>
                <w:i/>
              </w:rPr>
              <w:t>Confirm that the lines drawn pass through or sufficiently close to the listed positions and that the Geodesic circle corresponds to range rings at 2</w:t>
            </w:r>
            <w:r w:rsidR="004C0BA9">
              <w:rPr>
                <w:i/>
              </w:rPr>
              <w:t xml:space="preserve"> </w:t>
            </w:r>
            <w:r w:rsidRPr="00544135">
              <w:rPr>
                <w:i/>
              </w:rPr>
              <w:t>000</w:t>
            </w:r>
            <w:r w:rsidR="004C0BA9">
              <w:rPr>
                <w:i/>
              </w:rPr>
              <w:t> </w:t>
            </w:r>
            <w:r w:rsidRPr="00544135">
              <w:rPr>
                <w:i/>
              </w:rPr>
              <w:t>000</w:t>
            </w:r>
            <w:r w:rsidR="004C0BA9">
              <w:rPr>
                <w:i/>
              </w:rPr>
              <w:t xml:space="preserve"> </w:t>
            </w:r>
            <w:r w:rsidRPr="00544135">
              <w:rPr>
                <w:i/>
              </w:rPr>
              <w:t>m intervals.</w:t>
            </w:r>
          </w:p>
        </w:tc>
      </w:tr>
    </w:tbl>
    <w:p w14:paraId="68595ADD" w14:textId="1A44A0F8" w:rsidR="003C560C" w:rsidRDefault="003C560C" w:rsidP="000A3AC3"/>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0A3AC3" w14:paraId="1E1255DC" w14:textId="77777777" w:rsidTr="00273E6E">
        <w:trPr>
          <w:trHeight w:val="454"/>
          <w:tblHeader/>
        </w:trPr>
        <w:tc>
          <w:tcPr>
            <w:tcW w:w="2381" w:type="dxa"/>
            <w:shd w:val="clear" w:color="auto" w:fill="CCFFCC"/>
            <w:vAlign w:val="center"/>
          </w:tcPr>
          <w:p w14:paraId="46FFD0B6" w14:textId="77777777" w:rsidR="000A3AC3" w:rsidRPr="004065B1" w:rsidRDefault="000A3AC3" w:rsidP="00273E6E">
            <w:r w:rsidRPr="000A066E">
              <w:rPr>
                <w:b/>
              </w:rPr>
              <w:t>Test Reference</w:t>
            </w:r>
          </w:p>
        </w:tc>
        <w:tc>
          <w:tcPr>
            <w:tcW w:w="2381" w:type="dxa"/>
            <w:shd w:val="clear" w:color="auto" w:fill="CCFFCC"/>
            <w:vAlign w:val="center"/>
          </w:tcPr>
          <w:p w14:paraId="5EF6BCB1" w14:textId="77777777" w:rsidR="000A3AC3" w:rsidRPr="004065B1" w:rsidRDefault="000A3AC3" w:rsidP="00273E6E">
            <w:r>
              <w:t>4.6.4 c)</w:t>
            </w:r>
          </w:p>
        </w:tc>
        <w:tc>
          <w:tcPr>
            <w:tcW w:w="2382" w:type="dxa"/>
            <w:shd w:val="clear" w:color="auto" w:fill="CCFFCC"/>
            <w:vAlign w:val="center"/>
          </w:tcPr>
          <w:p w14:paraId="3AB1C5B1" w14:textId="77777777" w:rsidR="000A3AC3" w:rsidRPr="004065B1" w:rsidRDefault="000A3AC3" w:rsidP="00273E6E">
            <w:r w:rsidRPr="000A066E">
              <w:rPr>
                <w:b/>
              </w:rPr>
              <w:t>IHO Reference</w:t>
            </w:r>
          </w:p>
        </w:tc>
        <w:tc>
          <w:tcPr>
            <w:tcW w:w="2382" w:type="dxa"/>
            <w:shd w:val="clear" w:color="auto" w:fill="CCFFCC"/>
            <w:vAlign w:val="center"/>
          </w:tcPr>
          <w:p w14:paraId="50F9E6A6" w14:textId="77777777" w:rsidR="000A3AC3" w:rsidRPr="004065B1" w:rsidRDefault="000A3AC3" w:rsidP="00273E6E">
            <w:r>
              <w:t>-</w:t>
            </w:r>
          </w:p>
        </w:tc>
      </w:tr>
      <w:tr w:rsidR="000A3AC3" w14:paraId="526334EA" w14:textId="77777777" w:rsidTr="00273E6E">
        <w:trPr>
          <w:tblHeader/>
        </w:trPr>
        <w:tc>
          <w:tcPr>
            <w:tcW w:w="9526" w:type="dxa"/>
            <w:gridSpan w:val="4"/>
            <w:shd w:val="clear" w:color="auto" w:fill="CCFFCC"/>
            <w:vAlign w:val="center"/>
          </w:tcPr>
          <w:p w14:paraId="40748D72" w14:textId="77777777" w:rsidR="000A3AC3" w:rsidRDefault="000A3AC3" w:rsidP="00273E6E">
            <w:r w:rsidRPr="000A066E">
              <w:rPr>
                <w:b/>
              </w:rPr>
              <w:t>Test description</w:t>
            </w:r>
          </w:p>
        </w:tc>
      </w:tr>
      <w:tr w:rsidR="000A3AC3" w14:paraId="54620C6E" w14:textId="77777777" w:rsidTr="00273E6E">
        <w:trPr>
          <w:tblHeader/>
        </w:trPr>
        <w:tc>
          <w:tcPr>
            <w:tcW w:w="9526" w:type="dxa"/>
            <w:gridSpan w:val="4"/>
            <w:vAlign w:val="center"/>
          </w:tcPr>
          <w:p w14:paraId="42F1E16E" w14:textId="77777777" w:rsidR="000A3AC3" w:rsidRPr="00544135" w:rsidRDefault="000A3AC3" w:rsidP="00273E6E">
            <w:pPr>
              <w:rPr>
                <w:i/>
              </w:rPr>
            </w:pPr>
            <w:r w:rsidRPr="00544135">
              <w:rPr>
                <w:i/>
              </w:rPr>
              <w:t>Geodesic lines southern quadrant.</w:t>
            </w:r>
          </w:p>
        </w:tc>
      </w:tr>
      <w:tr w:rsidR="000A3AC3" w14:paraId="6948801F" w14:textId="77777777" w:rsidTr="00273E6E">
        <w:trPr>
          <w:tblHeader/>
        </w:trPr>
        <w:tc>
          <w:tcPr>
            <w:tcW w:w="9526" w:type="dxa"/>
            <w:gridSpan w:val="4"/>
            <w:shd w:val="clear" w:color="auto" w:fill="CCFFCC"/>
            <w:vAlign w:val="center"/>
          </w:tcPr>
          <w:p w14:paraId="5083BF23" w14:textId="77777777" w:rsidR="000A3AC3" w:rsidRPr="004065B1" w:rsidRDefault="000A3AC3" w:rsidP="00273E6E">
            <w:r w:rsidRPr="000A066E">
              <w:rPr>
                <w:b/>
              </w:rPr>
              <w:t>Setup</w:t>
            </w:r>
          </w:p>
        </w:tc>
      </w:tr>
      <w:tr w:rsidR="000A3AC3" w14:paraId="3EAEA0B2" w14:textId="77777777" w:rsidTr="00273E6E">
        <w:trPr>
          <w:tblHeader/>
        </w:trPr>
        <w:tc>
          <w:tcPr>
            <w:tcW w:w="9526" w:type="dxa"/>
            <w:gridSpan w:val="4"/>
            <w:vAlign w:val="center"/>
          </w:tcPr>
          <w:p w14:paraId="1D68205F" w14:textId="77777777" w:rsidR="000A3AC3" w:rsidRPr="00544135" w:rsidRDefault="000A3AC3" w:rsidP="00273E6E">
            <w:pPr>
              <w:rPr>
                <w:i/>
              </w:rPr>
            </w:pPr>
            <w:r w:rsidRPr="00544135">
              <w:rPr>
                <w:i/>
              </w:rPr>
              <w:t>As for test 4.6.1a)</w:t>
            </w:r>
          </w:p>
        </w:tc>
      </w:tr>
      <w:tr w:rsidR="000A3AC3" w14:paraId="5B4AA123" w14:textId="77777777" w:rsidTr="00273E6E">
        <w:trPr>
          <w:tblHeader/>
        </w:trPr>
        <w:tc>
          <w:tcPr>
            <w:tcW w:w="9526" w:type="dxa"/>
            <w:gridSpan w:val="4"/>
            <w:shd w:val="clear" w:color="auto" w:fill="CCFFCC"/>
            <w:vAlign w:val="center"/>
          </w:tcPr>
          <w:p w14:paraId="4C57B1BE" w14:textId="77777777" w:rsidR="000A3AC3" w:rsidRPr="004065B1" w:rsidRDefault="000A3AC3" w:rsidP="00273E6E">
            <w:r w:rsidRPr="000A066E">
              <w:rPr>
                <w:b/>
              </w:rPr>
              <w:t>Action</w:t>
            </w:r>
          </w:p>
        </w:tc>
      </w:tr>
      <w:tr w:rsidR="000A3AC3" w14:paraId="0502428A" w14:textId="77777777" w:rsidTr="00273E6E">
        <w:trPr>
          <w:tblHeader/>
        </w:trPr>
        <w:tc>
          <w:tcPr>
            <w:tcW w:w="9526" w:type="dxa"/>
            <w:gridSpan w:val="4"/>
            <w:vAlign w:val="center"/>
          </w:tcPr>
          <w:p w14:paraId="591490C2" w14:textId="77777777" w:rsidR="000A3AC3" w:rsidRPr="00544135" w:rsidRDefault="000A3AC3" w:rsidP="00273E6E">
            <w:pPr>
              <w:rPr>
                <w:i/>
              </w:rPr>
            </w:pPr>
            <w:r w:rsidRPr="00544135">
              <w:rPr>
                <w:i/>
              </w:rPr>
              <w:t>Plot positions listed in sets 12-16 of the positions listed in section 4.6.6</w:t>
            </w:r>
          </w:p>
        </w:tc>
      </w:tr>
      <w:tr w:rsidR="000A3AC3" w14:paraId="41610A66" w14:textId="77777777" w:rsidTr="00273E6E">
        <w:trPr>
          <w:tblHeader/>
        </w:trPr>
        <w:tc>
          <w:tcPr>
            <w:tcW w:w="9526" w:type="dxa"/>
            <w:gridSpan w:val="4"/>
            <w:shd w:val="clear" w:color="auto" w:fill="CCFFCC"/>
            <w:vAlign w:val="center"/>
          </w:tcPr>
          <w:p w14:paraId="42BF565D" w14:textId="77777777" w:rsidR="000A3AC3" w:rsidRPr="004065B1" w:rsidRDefault="000A3AC3" w:rsidP="00273E6E">
            <w:r w:rsidRPr="000A066E">
              <w:rPr>
                <w:b/>
              </w:rPr>
              <w:t>Results</w:t>
            </w:r>
          </w:p>
        </w:tc>
      </w:tr>
      <w:tr w:rsidR="000A3AC3" w14:paraId="0E31F775" w14:textId="77777777" w:rsidTr="00273E6E">
        <w:trPr>
          <w:tblHeader/>
        </w:trPr>
        <w:tc>
          <w:tcPr>
            <w:tcW w:w="9526" w:type="dxa"/>
            <w:gridSpan w:val="4"/>
            <w:vAlign w:val="center"/>
          </w:tcPr>
          <w:p w14:paraId="42D8B203" w14:textId="3A46BA86" w:rsidR="000A3AC3" w:rsidRPr="00544135" w:rsidRDefault="000A3AC3" w:rsidP="004C0BA9">
            <w:pPr>
              <w:jc w:val="left"/>
              <w:rPr>
                <w:i/>
              </w:rPr>
            </w:pPr>
            <w:r w:rsidRPr="00544135">
              <w:rPr>
                <w:i/>
              </w:rPr>
              <w:t>Confirm that the lines drawn pass through or sufficiently close to the listed positions and that the Geodesic circle corresponds to range rings at 2</w:t>
            </w:r>
            <w:r w:rsidR="004C0BA9">
              <w:rPr>
                <w:i/>
              </w:rPr>
              <w:t xml:space="preserve"> </w:t>
            </w:r>
            <w:r w:rsidRPr="00544135">
              <w:rPr>
                <w:i/>
              </w:rPr>
              <w:t>000</w:t>
            </w:r>
            <w:r w:rsidR="004C0BA9">
              <w:rPr>
                <w:i/>
              </w:rPr>
              <w:t> </w:t>
            </w:r>
            <w:r w:rsidRPr="00544135">
              <w:rPr>
                <w:i/>
              </w:rPr>
              <w:t>000</w:t>
            </w:r>
            <w:r w:rsidR="004C0BA9">
              <w:rPr>
                <w:i/>
              </w:rPr>
              <w:t xml:space="preserve"> </w:t>
            </w:r>
            <w:r w:rsidRPr="00544135">
              <w:rPr>
                <w:i/>
              </w:rPr>
              <w:t>m intervals.</w:t>
            </w:r>
          </w:p>
        </w:tc>
      </w:tr>
    </w:tbl>
    <w:p w14:paraId="2DEEF93B" w14:textId="77777777" w:rsidR="000A3AC3" w:rsidRDefault="000A3AC3" w:rsidP="00BA33C2"/>
    <w:p w14:paraId="43DC08FA" w14:textId="77777777" w:rsidR="00BA33C2" w:rsidRPr="00CF2F67" w:rsidRDefault="00BA33C2" w:rsidP="00E30B8F">
      <w:pPr>
        <w:pStyle w:val="Heading3"/>
        <w:rPr>
          <w:lang w:val="en-US"/>
        </w:rPr>
      </w:pPr>
      <w:r>
        <w:rPr>
          <w:lang w:val="en-US"/>
        </w:rPr>
        <w:lastRenderedPageBreak/>
        <w:t>Rhumb Lines</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BA33C2" w14:paraId="6E376F52" w14:textId="77777777" w:rsidTr="008A1BCC">
        <w:trPr>
          <w:trHeight w:val="454"/>
          <w:tblHeader/>
        </w:trPr>
        <w:tc>
          <w:tcPr>
            <w:tcW w:w="2381" w:type="dxa"/>
            <w:shd w:val="clear" w:color="auto" w:fill="CCFFCC"/>
            <w:vAlign w:val="center"/>
          </w:tcPr>
          <w:p w14:paraId="6B512FAA" w14:textId="77777777" w:rsidR="00BA33C2" w:rsidRPr="004065B1" w:rsidRDefault="00BA33C2" w:rsidP="008A1BCC">
            <w:r w:rsidRPr="000A066E">
              <w:rPr>
                <w:b/>
              </w:rPr>
              <w:t>Test Reference</w:t>
            </w:r>
          </w:p>
        </w:tc>
        <w:tc>
          <w:tcPr>
            <w:tcW w:w="2381" w:type="dxa"/>
            <w:shd w:val="clear" w:color="auto" w:fill="CCFFCC"/>
            <w:vAlign w:val="center"/>
          </w:tcPr>
          <w:p w14:paraId="249E8C96" w14:textId="77777777" w:rsidR="00BA33C2" w:rsidRPr="004065B1" w:rsidRDefault="00BA33C2" w:rsidP="008A1BCC">
            <w:r>
              <w:t>4.6.5 a)</w:t>
            </w:r>
          </w:p>
        </w:tc>
        <w:tc>
          <w:tcPr>
            <w:tcW w:w="2382" w:type="dxa"/>
            <w:shd w:val="clear" w:color="auto" w:fill="CCFFCC"/>
            <w:vAlign w:val="center"/>
          </w:tcPr>
          <w:p w14:paraId="71842BD5" w14:textId="77777777" w:rsidR="00BA33C2" w:rsidRPr="004065B1" w:rsidRDefault="00BA33C2" w:rsidP="008A1BCC">
            <w:r w:rsidRPr="000A066E">
              <w:rPr>
                <w:b/>
              </w:rPr>
              <w:t>IHO Reference</w:t>
            </w:r>
          </w:p>
        </w:tc>
        <w:tc>
          <w:tcPr>
            <w:tcW w:w="2382" w:type="dxa"/>
            <w:shd w:val="clear" w:color="auto" w:fill="CCFFCC"/>
            <w:vAlign w:val="center"/>
          </w:tcPr>
          <w:p w14:paraId="7692864F" w14:textId="77777777" w:rsidR="00BA33C2" w:rsidRPr="004065B1" w:rsidRDefault="000A3AC3" w:rsidP="008A1BCC">
            <w:r>
              <w:t>-</w:t>
            </w:r>
          </w:p>
        </w:tc>
      </w:tr>
      <w:tr w:rsidR="00BA33C2" w14:paraId="78AF30AD" w14:textId="77777777" w:rsidTr="008A1BCC">
        <w:trPr>
          <w:tblHeader/>
        </w:trPr>
        <w:tc>
          <w:tcPr>
            <w:tcW w:w="9526" w:type="dxa"/>
            <w:gridSpan w:val="4"/>
            <w:shd w:val="clear" w:color="auto" w:fill="CCFFCC"/>
            <w:vAlign w:val="center"/>
          </w:tcPr>
          <w:p w14:paraId="5FB688E9" w14:textId="77777777" w:rsidR="00BA33C2" w:rsidRDefault="00BA33C2" w:rsidP="008A1BCC">
            <w:r w:rsidRPr="000A066E">
              <w:rPr>
                <w:b/>
              </w:rPr>
              <w:t>Test description</w:t>
            </w:r>
          </w:p>
        </w:tc>
      </w:tr>
      <w:tr w:rsidR="00BA33C2" w14:paraId="27213043" w14:textId="77777777" w:rsidTr="008A1BCC">
        <w:trPr>
          <w:tblHeader/>
        </w:trPr>
        <w:tc>
          <w:tcPr>
            <w:tcW w:w="9526" w:type="dxa"/>
            <w:gridSpan w:val="4"/>
            <w:vAlign w:val="center"/>
          </w:tcPr>
          <w:p w14:paraId="73EB5B79" w14:textId="77777777" w:rsidR="00BA33C2" w:rsidRPr="00544135" w:rsidRDefault="000A3AC3" w:rsidP="008A1BCC">
            <w:pPr>
              <w:rPr>
                <w:i/>
              </w:rPr>
            </w:pPr>
            <w:r w:rsidRPr="00544135">
              <w:rPr>
                <w:i/>
              </w:rPr>
              <w:t>Rhumb lines, northern quadrant.</w:t>
            </w:r>
          </w:p>
        </w:tc>
      </w:tr>
      <w:tr w:rsidR="00BA33C2" w14:paraId="5F7C543F" w14:textId="77777777" w:rsidTr="008A1BCC">
        <w:trPr>
          <w:tblHeader/>
        </w:trPr>
        <w:tc>
          <w:tcPr>
            <w:tcW w:w="9526" w:type="dxa"/>
            <w:gridSpan w:val="4"/>
            <w:shd w:val="clear" w:color="auto" w:fill="CCFFCC"/>
            <w:vAlign w:val="center"/>
          </w:tcPr>
          <w:p w14:paraId="3F454532" w14:textId="77777777" w:rsidR="00BA33C2" w:rsidRPr="004065B1" w:rsidRDefault="00BA33C2" w:rsidP="008A1BCC">
            <w:r w:rsidRPr="000A066E">
              <w:rPr>
                <w:b/>
              </w:rPr>
              <w:t>Setup</w:t>
            </w:r>
          </w:p>
        </w:tc>
      </w:tr>
      <w:tr w:rsidR="00BA33C2" w14:paraId="329727F2" w14:textId="77777777" w:rsidTr="008A1BCC">
        <w:trPr>
          <w:tblHeader/>
        </w:trPr>
        <w:tc>
          <w:tcPr>
            <w:tcW w:w="9526" w:type="dxa"/>
            <w:gridSpan w:val="4"/>
            <w:vAlign w:val="center"/>
          </w:tcPr>
          <w:p w14:paraId="3FB8E0DC" w14:textId="77777777" w:rsidR="00BA33C2" w:rsidRPr="00544135" w:rsidRDefault="000A3AC3" w:rsidP="008A1BCC">
            <w:pPr>
              <w:rPr>
                <w:i/>
              </w:rPr>
            </w:pPr>
            <w:r w:rsidRPr="00544135">
              <w:rPr>
                <w:i/>
              </w:rPr>
              <w:t>As for test 4.6.1a)</w:t>
            </w:r>
          </w:p>
        </w:tc>
      </w:tr>
      <w:tr w:rsidR="00BA33C2" w14:paraId="2FBC664E" w14:textId="77777777" w:rsidTr="008A1BCC">
        <w:trPr>
          <w:tblHeader/>
        </w:trPr>
        <w:tc>
          <w:tcPr>
            <w:tcW w:w="9526" w:type="dxa"/>
            <w:gridSpan w:val="4"/>
            <w:shd w:val="clear" w:color="auto" w:fill="CCFFCC"/>
            <w:vAlign w:val="center"/>
          </w:tcPr>
          <w:p w14:paraId="6BE44873" w14:textId="77777777" w:rsidR="00BA33C2" w:rsidRPr="004065B1" w:rsidRDefault="00BA33C2" w:rsidP="008A1BCC">
            <w:r w:rsidRPr="000A066E">
              <w:rPr>
                <w:b/>
              </w:rPr>
              <w:t>Action</w:t>
            </w:r>
          </w:p>
        </w:tc>
      </w:tr>
      <w:tr w:rsidR="00BA33C2" w14:paraId="4060EE4D" w14:textId="77777777" w:rsidTr="008A1BCC">
        <w:trPr>
          <w:tblHeader/>
        </w:trPr>
        <w:tc>
          <w:tcPr>
            <w:tcW w:w="9526" w:type="dxa"/>
            <w:gridSpan w:val="4"/>
            <w:vAlign w:val="center"/>
          </w:tcPr>
          <w:p w14:paraId="69AD81FE" w14:textId="77777777" w:rsidR="00BA33C2" w:rsidRPr="00544135" w:rsidRDefault="000A3AC3" w:rsidP="008A1BCC">
            <w:pPr>
              <w:rPr>
                <w:i/>
              </w:rPr>
            </w:pPr>
            <w:r w:rsidRPr="00544135">
              <w:rPr>
                <w:i/>
              </w:rPr>
              <w:t>Plot positions listed in sets 2-5 of the positions listed in section 4.6.7</w:t>
            </w:r>
          </w:p>
        </w:tc>
      </w:tr>
      <w:tr w:rsidR="00BA33C2" w14:paraId="3E4EA076" w14:textId="77777777" w:rsidTr="008A1BCC">
        <w:trPr>
          <w:tblHeader/>
        </w:trPr>
        <w:tc>
          <w:tcPr>
            <w:tcW w:w="9526" w:type="dxa"/>
            <w:gridSpan w:val="4"/>
            <w:shd w:val="clear" w:color="auto" w:fill="CCFFCC"/>
            <w:vAlign w:val="center"/>
          </w:tcPr>
          <w:p w14:paraId="61A2D191" w14:textId="77777777" w:rsidR="00BA33C2" w:rsidRPr="004065B1" w:rsidRDefault="00BA33C2" w:rsidP="008A1BCC">
            <w:r w:rsidRPr="000A066E">
              <w:rPr>
                <w:b/>
              </w:rPr>
              <w:t>Results</w:t>
            </w:r>
          </w:p>
        </w:tc>
      </w:tr>
      <w:tr w:rsidR="00BA33C2" w14:paraId="542B865C" w14:textId="77777777" w:rsidTr="008A1BCC">
        <w:trPr>
          <w:tblHeader/>
        </w:trPr>
        <w:tc>
          <w:tcPr>
            <w:tcW w:w="9526" w:type="dxa"/>
            <w:gridSpan w:val="4"/>
            <w:vAlign w:val="center"/>
          </w:tcPr>
          <w:p w14:paraId="696EA136" w14:textId="77777777" w:rsidR="00BA33C2" w:rsidRPr="00544135" w:rsidRDefault="000A3AC3" w:rsidP="008A1BCC">
            <w:pPr>
              <w:jc w:val="left"/>
              <w:rPr>
                <w:i/>
              </w:rPr>
            </w:pPr>
            <w:r w:rsidRPr="00544135">
              <w:rPr>
                <w:i/>
              </w:rPr>
              <w:t>Confirm that the lines drawn pass through or sufficiently close to the listed positions.</w:t>
            </w:r>
          </w:p>
        </w:tc>
      </w:tr>
    </w:tbl>
    <w:p w14:paraId="24CE46EC" w14:textId="77777777" w:rsidR="00BA33C2" w:rsidRDefault="00BA33C2" w:rsidP="00BA33C2"/>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0A3AC3" w14:paraId="2B7452F2" w14:textId="77777777" w:rsidTr="00273E6E">
        <w:trPr>
          <w:trHeight w:val="454"/>
          <w:tblHeader/>
        </w:trPr>
        <w:tc>
          <w:tcPr>
            <w:tcW w:w="2381" w:type="dxa"/>
            <w:shd w:val="clear" w:color="auto" w:fill="CCFFCC"/>
            <w:vAlign w:val="center"/>
          </w:tcPr>
          <w:p w14:paraId="18839ADD" w14:textId="77777777" w:rsidR="000A3AC3" w:rsidRPr="004065B1" w:rsidRDefault="000A3AC3" w:rsidP="00273E6E">
            <w:r w:rsidRPr="000A066E">
              <w:rPr>
                <w:b/>
              </w:rPr>
              <w:t>Test Reference</w:t>
            </w:r>
          </w:p>
        </w:tc>
        <w:tc>
          <w:tcPr>
            <w:tcW w:w="2381" w:type="dxa"/>
            <w:shd w:val="clear" w:color="auto" w:fill="CCFFCC"/>
            <w:vAlign w:val="center"/>
          </w:tcPr>
          <w:p w14:paraId="0BD8BC92" w14:textId="77777777" w:rsidR="000A3AC3" w:rsidRPr="004065B1" w:rsidRDefault="000A3AC3" w:rsidP="00273E6E">
            <w:r>
              <w:t>4.6.5 b)</w:t>
            </w:r>
          </w:p>
        </w:tc>
        <w:tc>
          <w:tcPr>
            <w:tcW w:w="2382" w:type="dxa"/>
            <w:shd w:val="clear" w:color="auto" w:fill="CCFFCC"/>
            <w:vAlign w:val="center"/>
          </w:tcPr>
          <w:p w14:paraId="14C6EDEE" w14:textId="77777777" w:rsidR="000A3AC3" w:rsidRPr="004065B1" w:rsidRDefault="000A3AC3" w:rsidP="00273E6E">
            <w:r w:rsidRPr="000A066E">
              <w:rPr>
                <w:b/>
              </w:rPr>
              <w:t>IHO Reference</w:t>
            </w:r>
          </w:p>
        </w:tc>
        <w:tc>
          <w:tcPr>
            <w:tcW w:w="2382" w:type="dxa"/>
            <w:shd w:val="clear" w:color="auto" w:fill="CCFFCC"/>
            <w:vAlign w:val="center"/>
          </w:tcPr>
          <w:p w14:paraId="2EA2827A" w14:textId="77777777" w:rsidR="000A3AC3" w:rsidRPr="004065B1" w:rsidRDefault="000A3AC3" w:rsidP="00273E6E">
            <w:r>
              <w:t>-</w:t>
            </w:r>
          </w:p>
        </w:tc>
      </w:tr>
      <w:tr w:rsidR="000A3AC3" w14:paraId="6FFD4D83" w14:textId="77777777" w:rsidTr="00273E6E">
        <w:trPr>
          <w:tblHeader/>
        </w:trPr>
        <w:tc>
          <w:tcPr>
            <w:tcW w:w="9526" w:type="dxa"/>
            <w:gridSpan w:val="4"/>
            <w:shd w:val="clear" w:color="auto" w:fill="CCFFCC"/>
            <w:vAlign w:val="center"/>
          </w:tcPr>
          <w:p w14:paraId="289ED27A" w14:textId="77777777" w:rsidR="000A3AC3" w:rsidRDefault="000A3AC3" w:rsidP="00273E6E">
            <w:r w:rsidRPr="000A066E">
              <w:rPr>
                <w:b/>
              </w:rPr>
              <w:t>Test description</w:t>
            </w:r>
          </w:p>
        </w:tc>
      </w:tr>
      <w:tr w:rsidR="000A3AC3" w14:paraId="2DC090DC" w14:textId="77777777" w:rsidTr="00273E6E">
        <w:trPr>
          <w:tblHeader/>
        </w:trPr>
        <w:tc>
          <w:tcPr>
            <w:tcW w:w="9526" w:type="dxa"/>
            <w:gridSpan w:val="4"/>
            <w:vAlign w:val="center"/>
          </w:tcPr>
          <w:p w14:paraId="63938775" w14:textId="77777777" w:rsidR="000A3AC3" w:rsidRPr="00544135" w:rsidRDefault="000A3AC3" w:rsidP="00273E6E">
            <w:pPr>
              <w:rPr>
                <w:i/>
              </w:rPr>
            </w:pPr>
            <w:r w:rsidRPr="00544135">
              <w:rPr>
                <w:i/>
              </w:rPr>
              <w:t>Rhumb lines, crossing the equator.</w:t>
            </w:r>
          </w:p>
        </w:tc>
      </w:tr>
      <w:tr w:rsidR="000A3AC3" w14:paraId="4DAC6F24" w14:textId="77777777" w:rsidTr="00273E6E">
        <w:trPr>
          <w:tblHeader/>
        </w:trPr>
        <w:tc>
          <w:tcPr>
            <w:tcW w:w="9526" w:type="dxa"/>
            <w:gridSpan w:val="4"/>
            <w:shd w:val="clear" w:color="auto" w:fill="CCFFCC"/>
            <w:vAlign w:val="center"/>
          </w:tcPr>
          <w:p w14:paraId="4F821D57" w14:textId="77777777" w:rsidR="000A3AC3" w:rsidRPr="004065B1" w:rsidRDefault="000A3AC3" w:rsidP="00273E6E">
            <w:r w:rsidRPr="000A066E">
              <w:rPr>
                <w:b/>
              </w:rPr>
              <w:t>Setup</w:t>
            </w:r>
          </w:p>
        </w:tc>
      </w:tr>
      <w:tr w:rsidR="000A3AC3" w14:paraId="433AC072" w14:textId="77777777" w:rsidTr="00273E6E">
        <w:trPr>
          <w:tblHeader/>
        </w:trPr>
        <w:tc>
          <w:tcPr>
            <w:tcW w:w="9526" w:type="dxa"/>
            <w:gridSpan w:val="4"/>
            <w:vAlign w:val="center"/>
          </w:tcPr>
          <w:p w14:paraId="6B309E6E" w14:textId="77777777" w:rsidR="000A3AC3" w:rsidRPr="00544135" w:rsidRDefault="000A3AC3" w:rsidP="00273E6E">
            <w:pPr>
              <w:rPr>
                <w:i/>
              </w:rPr>
            </w:pPr>
            <w:r w:rsidRPr="00544135">
              <w:rPr>
                <w:i/>
              </w:rPr>
              <w:t>As for test 4.6.1a)</w:t>
            </w:r>
          </w:p>
        </w:tc>
      </w:tr>
      <w:tr w:rsidR="000A3AC3" w14:paraId="4F9BDEEC" w14:textId="77777777" w:rsidTr="00273E6E">
        <w:trPr>
          <w:tblHeader/>
        </w:trPr>
        <w:tc>
          <w:tcPr>
            <w:tcW w:w="9526" w:type="dxa"/>
            <w:gridSpan w:val="4"/>
            <w:shd w:val="clear" w:color="auto" w:fill="CCFFCC"/>
            <w:vAlign w:val="center"/>
          </w:tcPr>
          <w:p w14:paraId="3FF5B134" w14:textId="77777777" w:rsidR="000A3AC3" w:rsidRPr="004065B1" w:rsidRDefault="000A3AC3" w:rsidP="00273E6E">
            <w:r w:rsidRPr="000A066E">
              <w:rPr>
                <w:b/>
              </w:rPr>
              <w:t>Action</w:t>
            </w:r>
          </w:p>
        </w:tc>
      </w:tr>
      <w:tr w:rsidR="000A3AC3" w14:paraId="5B379524" w14:textId="77777777" w:rsidTr="00273E6E">
        <w:trPr>
          <w:tblHeader/>
        </w:trPr>
        <w:tc>
          <w:tcPr>
            <w:tcW w:w="9526" w:type="dxa"/>
            <w:gridSpan w:val="4"/>
            <w:vAlign w:val="center"/>
          </w:tcPr>
          <w:p w14:paraId="29C3E511" w14:textId="77777777" w:rsidR="000A3AC3" w:rsidRPr="00544135" w:rsidRDefault="000A3AC3" w:rsidP="00273E6E">
            <w:pPr>
              <w:rPr>
                <w:i/>
              </w:rPr>
            </w:pPr>
            <w:r w:rsidRPr="00544135">
              <w:rPr>
                <w:i/>
              </w:rPr>
              <w:t>Plot positions listed in sets 6-9 of the positions listed in section 4.6.7</w:t>
            </w:r>
          </w:p>
        </w:tc>
      </w:tr>
      <w:tr w:rsidR="000A3AC3" w14:paraId="7A13BBBF" w14:textId="77777777" w:rsidTr="00273E6E">
        <w:trPr>
          <w:tblHeader/>
        </w:trPr>
        <w:tc>
          <w:tcPr>
            <w:tcW w:w="9526" w:type="dxa"/>
            <w:gridSpan w:val="4"/>
            <w:shd w:val="clear" w:color="auto" w:fill="CCFFCC"/>
            <w:vAlign w:val="center"/>
          </w:tcPr>
          <w:p w14:paraId="7E61695B" w14:textId="77777777" w:rsidR="000A3AC3" w:rsidRPr="004065B1" w:rsidRDefault="000A3AC3" w:rsidP="00273E6E">
            <w:r w:rsidRPr="000A066E">
              <w:rPr>
                <w:b/>
              </w:rPr>
              <w:t>Results</w:t>
            </w:r>
          </w:p>
        </w:tc>
      </w:tr>
      <w:tr w:rsidR="000A3AC3" w14:paraId="13442CD1" w14:textId="77777777" w:rsidTr="00273E6E">
        <w:trPr>
          <w:tblHeader/>
        </w:trPr>
        <w:tc>
          <w:tcPr>
            <w:tcW w:w="9526" w:type="dxa"/>
            <w:gridSpan w:val="4"/>
            <w:vAlign w:val="center"/>
          </w:tcPr>
          <w:p w14:paraId="6216799B" w14:textId="77777777" w:rsidR="000A3AC3" w:rsidRPr="00544135" w:rsidRDefault="000A3AC3" w:rsidP="00273E6E">
            <w:pPr>
              <w:jc w:val="left"/>
              <w:rPr>
                <w:i/>
              </w:rPr>
            </w:pPr>
            <w:r w:rsidRPr="00544135">
              <w:rPr>
                <w:i/>
              </w:rPr>
              <w:t>Confirm that the lines drawn pass through or sufficiently close to the listed positions.</w:t>
            </w:r>
          </w:p>
        </w:tc>
      </w:tr>
    </w:tbl>
    <w:p w14:paraId="39780AEB" w14:textId="77777777" w:rsidR="000A3AC3" w:rsidRDefault="000A3AC3" w:rsidP="000A3AC3"/>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0A3AC3" w14:paraId="383A167B" w14:textId="77777777" w:rsidTr="00273E6E">
        <w:trPr>
          <w:trHeight w:val="454"/>
          <w:tblHeader/>
        </w:trPr>
        <w:tc>
          <w:tcPr>
            <w:tcW w:w="2381" w:type="dxa"/>
            <w:shd w:val="clear" w:color="auto" w:fill="CCFFCC"/>
            <w:vAlign w:val="center"/>
          </w:tcPr>
          <w:p w14:paraId="4D47ADAA" w14:textId="77777777" w:rsidR="000A3AC3" w:rsidRPr="004065B1" w:rsidRDefault="000A3AC3" w:rsidP="00273E6E">
            <w:r w:rsidRPr="000A066E">
              <w:rPr>
                <w:b/>
              </w:rPr>
              <w:t>Test Reference</w:t>
            </w:r>
          </w:p>
        </w:tc>
        <w:tc>
          <w:tcPr>
            <w:tcW w:w="2381" w:type="dxa"/>
            <w:shd w:val="clear" w:color="auto" w:fill="CCFFCC"/>
            <w:vAlign w:val="center"/>
          </w:tcPr>
          <w:p w14:paraId="51DE39DC" w14:textId="77777777" w:rsidR="000A3AC3" w:rsidRPr="004065B1" w:rsidRDefault="000A3AC3" w:rsidP="00273E6E">
            <w:r>
              <w:t>4.6.5 c)</w:t>
            </w:r>
          </w:p>
        </w:tc>
        <w:tc>
          <w:tcPr>
            <w:tcW w:w="2382" w:type="dxa"/>
            <w:shd w:val="clear" w:color="auto" w:fill="CCFFCC"/>
            <w:vAlign w:val="center"/>
          </w:tcPr>
          <w:p w14:paraId="555E845D" w14:textId="77777777" w:rsidR="000A3AC3" w:rsidRPr="004065B1" w:rsidRDefault="000A3AC3" w:rsidP="00273E6E">
            <w:r w:rsidRPr="000A066E">
              <w:rPr>
                <w:b/>
              </w:rPr>
              <w:t>IHO Reference</w:t>
            </w:r>
          </w:p>
        </w:tc>
        <w:tc>
          <w:tcPr>
            <w:tcW w:w="2382" w:type="dxa"/>
            <w:shd w:val="clear" w:color="auto" w:fill="CCFFCC"/>
            <w:vAlign w:val="center"/>
          </w:tcPr>
          <w:p w14:paraId="2608BCA7" w14:textId="77777777" w:rsidR="000A3AC3" w:rsidRPr="004065B1" w:rsidRDefault="000A3AC3" w:rsidP="00273E6E">
            <w:r>
              <w:t>-</w:t>
            </w:r>
          </w:p>
        </w:tc>
      </w:tr>
      <w:tr w:rsidR="000A3AC3" w14:paraId="087DDD18" w14:textId="77777777" w:rsidTr="00273E6E">
        <w:trPr>
          <w:tblHeader/>
        </w:trPr>
        <w:tc>
          <w:tcPr>
            <w:tcW w:w="9526" w:type="dxa"/>
            <w:gridSpan w:val="4"/>
            <w:shd w:val="clear" w:color="auto" w:fill="CCFFCC"/>
            <w:vAlign w:val="center"/>
          </w:tcPr>
          <w:p w14:paraId="277D2EEC" w14:textId="77777777" w:rsidR="000A3AC3" w:rsidRDefault="000A3AC3" w:rsidP="00273E6E">
            <w:r w:rsidRPr="000A066E">
              <w:rPr>
                <w:b/>
              </w:rPr>
              <w:t>Test description</w:t>
            </w:r>
          </w:p>
        </w:tc>
      </w:tr>
      <w:tr w:rsidR="000A3AC3" w14:paraId="54439C58" w14:textId="77777777" w:rsidTr="00273E6E">
        <w:trPr>
          <w:tblHeader/>
        </w:trPr>
        <w:tc>
          <w:tcPr>
            <w:tcW w:w="9526" w:type="dxa"/>
            <w:gridSpan w:val="4"/>
            <w:vAlign w:val="center"/>
          </w:tcPr>
          <w:p w14:paraId="5F978E86" w14:textId="77777777" w:rsidR="000A3AC3" w:rsidRPr="00544135" w:rsidRDefault="000A3AC3" w:rsidP="00273E6E">
            <w:pPr>
              <w:rPr>
                <w:i/>
              </w:rPr>
            </w:pPr>
            <w:r w:rsidRPr="00544135">
              <w:rPr>
                <w:i/>
              </w:rPr>
              <w:t>Rhumb lines, southern quadrant.</w:t>
            </w:r>
          </w:p>
        </w:tc>
      </w:tr>
      <w:tr w:rsidR="000A3AC3" w14:paraId="4B605388" w14:textId="77777777" w:rsidTr="00273E6E">
        <w:trPr>
          <w:tblHeader/>
        </w:trPr>
        <w:tc>
          <w:tcPr>
            <w:tcW w:w="9526" w:type="dxa"/>
            <w:gridSpan w:val="4"/>
            <w:shd w:val="clear" w:color="auto" w:fill="CCFFCC"/>
            <w:vAlign w:val="center"/>
          </w:tcPr>
          <w:p w14:paraId="40D1CADD" w14:textId="77777777" w:rsidR="000A3AC3" w:rsidRPr="004065B1" w:rsidRDefault="000A3AC3" w:rsidP="00273E6E">
            <w:r w:rsidRPr="000A066E">
              <w:rPr>
                <w:b/>
              </w:rPr>
              <w:t>Setup</w:t>
            </w:r>
          </w:p>
        </w:tc>
      </w:tr>
      <w:tr w:rsidR="000A3AC3" w14:paraId="1CB0899F" w14:textId="77777777" w:rsidTr="00273E6E">
        <w:trPr>
          <w:tblHeader/>
        </w:trPr>
        <w:tc>
          <w:tcPr>
            <w:tcW w:w="9526" w:type="dxa"/>
            <w:gridSpan w:val="4"/>
            <w:vAlign w:val="center"/>
          </w:tcPr>
          <w:p w14:paraId="49715AAD" w14:textId="77777777" w:rsidR="000A3AC3" w:rsidRPr="00544135" w:rsidRDefault="000A3AC3" w:rsidP="00273E6E">
            <w:pPr>
              <w:rPr>
                <w:i/>
              </w:rPr>
            </w:pPr>
            <w:r w:rsidRPr="00544135">
              <w:rPr>
                <w:i/>
              </w:rPr>
              <w:t>As for test 4.6.1a)</w:t>
            </w:r>
          </w:p>
        </w:tc>
      </w:tr>
      <w:tr w:rsidR="000A3AC3" w14:paraId="7AF6BA59" w14:textId="77777777" w:rsidTr="00273E6E">
        <w:trPr>
          <w:tblHeader/>
        </w:trPr>
        <w:tc>
          <w:tcPr>
            <w:tcW w:w="9526" w:type="dxa"/>
            <w:gridSpan w:val="4"/>
            <w:shd w:val="clear" w:color="auto" w:fill="CCFFCC"/>
            <w:vAlign w:val="center"/>
          </w:tcPr>
          <w:p w14:paraId="3B9C6C62" w14:textId="77777777" w:rsidR="000A3AC3" w:rsidRPr="004065B1" w:rsidRDefault="000A3AC3" w:rsidP="00273E6E">
            <w:r w:rsidRPr="000A066E">
              <w:rPr>
                <w:b/>
              </w:rPr>
              <w:t>Action</w:t>
            </w:r>
          </w:p>
        </w:tc>
      </w:tr>
      <w:tr w:rsidR="000A3AC3" w14:paraId="54F3C7ED" w14:textId="77777777" w:rsidTr="00273E6E">
        <w:trPr>
          <w:tblHeader/>
        </w:trPr>
        <w:tc>
          <w:tcPr>
            <w:tcW w:w="9526" w:type="dxa"/>
            <w:gridSpan w:val="4"/>
            <w:vAlign w:val="center"/>
          </w:tcPr>
          <w:p w14:paraId="6657E4DC" w14:textId="77777777" w:rsidR="000A3AC3" w:rsidRPr="00544135" w:rsidRDefault="000A3AC3" w:rsidP="00273E6E">
            <w:pPr>
              <w:rPr>
                <w:i/>
              </w:rPr>
            </w:pPr>
            <w:r w:rsidRPr="00544135">
              <w:rPr>
                <w:i/>
              </w:rPr>
              <w:t>Plot positions listed in sets 10-13 of the positions listed in section 4.6.7</w:t>
            </w:r>
          </w:p>
        </w:tc>
      </w:tr>
      <w:tr w:rsidR="000A3AC3" w14:paraId="536C481F" w14:textId="77777777" w:rsidTr="00273E6E">
        <w:trPr>
          <w:tblHeader/>
        </w:trPr>
        <w:tc>
          <w:tcPr>
            <w:tcW w:w="9526" w:type="dxa"/>
            <w:gridSpan w:val="4"/>
            <w:shd w:val="clear" w:color="auto" w:fill="CCFFCC"/>
            <w:vAlign w:val="center"/>
          </w:tcPr>
          <w:p w14:paraId="2749C08A" w14:textId="77777777" w:rsidR="000A3AC3" w:rsidRPr="004065B1" w:rsidRDefault="000A3AC3" w:rsidP="00273E6E">
            <w:r w:rsidRPr="000A066E">
              <w:rPr>
                <w:b/>
              </w:rPr>
              <w:t>Results</w:t>
            </w:r>
          </w:p>
        </w:tc>
      </w:tr>
      <w:tr w:rsidR="000A3AC3" w14:paraId="334FB829" w14:textId="77777777" w:rsidTr="00273E6E">
        <w:trPr>
          <w:tblHeader/>
        </w:trPr>
        <w:tc>
          <w:tcPr>
            <w:tcW w:w="9526" w:type="dxa"/>
            <w:gridSpan w:val="4"/>
            <w:vAlign w:val="center"/>
          </w:tcPr>
          <w:p w14:paraId="7C17ACDE" w14:textId="77777777" w:rsidR="000A3AC3" w:rsidRPr="00544135" w:rsidRDefault="000A3AC3" w:rsidP="00273E6E">
            <w:pPr>
              <w:jc w:val="left"/>
              <w:rPr>
                <w:i/>
              </w:rPr>
            </w:pPr>
            <w:r w:rsidRPr="00544135">
              <w:rPr>
                <w:i/>
              </w:rPr>
              <w:t>Confirm that the lines drawn pass through or sufficiently close to the listed positions.</w:t>
            </w:r>
          </w:p>
        </w:tc>
      </w:tr>
    </w:tbl>
    <w:p w14:paraId="1458CBF2" w14:textId="77777777" w:rsidR="000A3AC3" w:rsidRDefault="000A3AC3" w:rsidP="00BA33C2"/>
    <w:p w14:paraId="2D94CE98" w14:textId="77777777" w:rsidR="00BA33C2" w:rsidRDefault="000A3AC3" w:rsidP="00E30B8F">
      <w:pPr>
        <w:pStyle w:val="Heading3"/>
      </w:pPr>
      <w:r>
        <w:br w:type="page"/>
      </w:r>
      <w:r w:rsidR="00BA33C2">
        <w:lastRenderedPageBreak/>
        <w:t>Positions for use in Accuracy Tests - Geodesics</w:t>
      </w:r>
      <w:r w:rsidR="00BA33C2">
        <w:tab/>
      </w:r>
    </w:p>
    <w:p w14:paraId="40C6623A" w14:textId="77777777" w:rsidR="00BA33C2" w:rsidRDefault="00BA33C2" w:rsidP="00BA33C2">
      <w:pPr>
        <w:jc w:val="left"/>
      </w:pPr>
      <w:r>
        <w:t>The following sections contain a series of latitudes and longitudes which define a number of geodesics.</w:t>
      </w:r>
    </w:p>
    <w:p w14:paraId="15B33014" w14:textId="43298D4A" w:rsidR="00BA33C2" w:rsidRDefault="00BA33C2" w:rsidP="002164D3">
      <w:r>
        <w:t xml:space="preserve">These points are intended to allow type approval authorities to test the ability of ECDIS to calculate geodesics correctly. </w:t>
      </w:r>
    </w:p>
    <w:p w14:paraId="16481D0D" w14:textId="77777777" w:rsidR="00BA33C2" w:rsidRDefault="00BA33C2" w:rsidP="00BA33C2">
      <w:pPr>
        <w:jc w:val="left"/>
      </w:pPr>
    </w:p>
    <w:p w14:paraId="678F2E86" w14:textId="161A78F3" w:rsidR="00BA33C2" w:rsidRDefault="00BA33C2" w:rsidP="00BA33C2">
      <w:pPr>
        <w:jc w:val="left"/>
      </w:pPr>
      <w:r>
        <w:t xml:space="preserve">Conversion of </w:t>
      </w:r>
      <w:r w:rsidR="00375CA4">
        <w:t xml:space="preserve">metres </w:t>
      </w:r>
      <w:r>
        <w:t>(m) to nautical miles (NM) uses</w:t>
      </w:r>
    </w:p>
    <w:p w14:paraId="7AF8AA5C" w14:textId="77777777" w:rsidR="00BA33C2" w:rsidRDefault="00BA33C2" w:rsidP="00BA33C2">
      <w:pPr>
        <w:jc w:val="left"/>
      </w:pPr>
      <w:r>
        <w:t>1 NM = 1852 m.</w:t>
      </w:r>
    </w:p>
    <w:p w14:paraId="30AC89E7" w14:textId="77777777" w:rsidR="00BA33C2" w:rsidRDefault="00BA33C2" w:rsidP="00BA33C2">
      <w:pPr>
        <w:jc w:val="left"/>
      </w:pPr>
    </w:p>
    <w:p w14:paraId="66332DC5" w14:textId="77777777" w:rsidR="00BA33C2" w:rsidRPr="00BA33C2" w:rsidRDefault="00BA33C2" w:rsidP="00BA33C2">
      <w:pPr>
        <w:jc w:val="left"/>
        <w:rPr>
          <w:b/>
          <w:u w:val="single"/>
        </w:rPr>
      </w:pPr>
      <w:r w:rsidRPr="00BA33C2">
        <w:rPr>
          <w:b/>
          <w:u w:val="single"/>
        </w:rPr>
        <w:t>Set 1 Micklefirth</w:t>
      </w:r>
    </w:p>
    <w:p w14:paraId="546FCA03" w14:textId="77777777" w:rsidR="00BA33C2" w:rsidRDefault="00BA33C2" w:rsidP="00BA33C2">
      <w:pPr>
        <w:jc w:val="left"/>
      </w:pPr>
    </w:p>
    <w:p w14:paraId="5FA5C10F" w14:textId="77777777" w:rsidR="00BA33C2" w:rsidRDefault="00BA33C2" w:rsidP="00BA33C2">
      <w:pPr>
        <w:jc w:val="left"/>
      </w:pPr>
      <w:r>
        <w:t xml:space="preserve">  Usage Band 4</w:t>
      </w:r>
    </w:p>
    <w:p w14:paraId="74EC52D5" w14:textId="77777777" w:rsidR="00BA33C2" w:rsidRDefault="00BA33C2" w:rsidP="00BA33C2">
      <w:pPr>
        <w:jc w:val="left"/>
      </w:pPr>
    </w:p>
    <w:p w14:paraId="2932B549" w14:textId="37D42F11" w:rsidR="00BA33C2" w:rsidRDefault="00BA33C2" w:rsidP="00BA33C2">
      <w:pPr>
        <w:jc w:val="left"/>
      </w:pPr>
      <w:r>
        <w:t xml:space="preserve">  Viking 49/27-B     32</w:t>
      </w:r>
      <w:r w:rsidR="00FD59D8" w:rsidRPr="002164D3">
        <w:t>º</w:t>
      </w:r>
      <w:r>
        <w:t xml:space="preserve">35.224S </w:t>
      </w:r>
      <w:r w:rsidR="00FD59D8">
        <w:t xml:space="preserve"> 0</w:t>
      </w:r>
      <w:r>
        <w:t>61</w:t>
      </w:r>
      <w:r w:rsidR="00FD59D8" w:rsidRPr="002C3DF8">
        <w:t>º</w:t>
      </w:r>
      <w:r>
        <w:t>17.710E</w:t>
      </w:r>
    </w:p>
    <w:p w14:paraId="19616765" w14:textId="42582B31" w:rsidR="00BA33C2" w:rsidRDefault="00BA33C2" w:rsidP="00BA33C2">
      <w:pPr>
        <w:jc w:val="left"/>
      </w:pPr>
      <w:r>
        <w:t xml:space="preserve">  Corund Cape Light  32</w:t>
      </w:r>
      <w:r w:rsidR="00FD59D8" w:rsidRPr="002C3DF8">
        <w:t>º</w:t>
      </w:r>
      <w:r>
        <w:t xml:space="preserve">27.436S </w:t>
      </w:r>
      <w:r w:rsidR="00FD59D8">
        <w:t xml:space="preserve"> 0</w:t>
      </w:r>
      <w:r>
        <w:t>60</w:t>
      </w:r>
      <w:r w:rsidR="00FD59D8" w:rsidRPr="002C3DF8">
        <w:t>º</w:t>
      </w:r>
      <w:r>
        <w:t>58.609E</w:t>
      </w:r>
    </w:p>
    <w:p w14:paraId="48C8582B" w14:textId="77777777" w:rsidR="00BA33C2" w:rsidRDefault="00BA33C2" w:rsidP="00BA33C2">
      <w:pPr>
        <w:jc w:val="left"/>
      </w:pPr>
      <w:r>
        <w:t xml:space="preserve">  True Distance      33193.554 m / 17.9231 NM</w:t>
      </w:r>
    </w:p>
    <w:p w14:paraId="48EB5897" w14:textId="77777777" w:rsidR="00BA33C2" w:rsidRDefault="00BA33C2" w:rsidP="00BA33C2">
      <w:pPr>
        <w:jc w:val="left"/>
      </w:pPr>
      <w:r>
        <w:t xml:space="preserve">  Forward Bearing    295.614 degrees</w:t>
      </w:r>
    </w:p>
    <w:p w14:paraId="07B27313" w14:textId="77777777" w:rsidR="00BA33C2" w:rsidRDefault="00BA33C2" w:rsidP="00BA33C2">
      <w:pPr>
        <w:jc w:val="left"/>
      </w:pPr>
      <w:r>
        <w:t xml:space="preserve">  Reverse Bearing    115.785 degrees</w:t>
      </w:r>
    </w:p>
    <w:p w14:paraId="63F547B0" w14:textId="77777777" w:rsidR="00BA33C2" w:rsidRDefault="00BA33C2" w:rsidP="00BA33C2">
      <w:pPr>
        <w:jc w:val="left"/>
      </w:pPr>
    </w:p>
    <w:p w14:paraId="53CC1616" w14:textId="33586528" w:rsidR="00BA33C2" w:rsidRDefault="00BA33C2" w:rsidP="00BA33C2">
      <w:pPr>
        <w:jc w:val="left"/>
      </w:pPr>
      <w:r>
        <w:t xml:space="preserve">  Viking 49/27-B     32</w:t>
      </w:r>
      <w:r w:rsidR="00FD59D8" w:rsidRPr="002C3DF8">
        <w:t>º</w:t>
      </w:r>
      <w:r>
        <w:t xml:space="preserve">35.224S </w:t>
      </w:r>
      <w:r w:rsidR="00FD59D8">
        <w:t xml:space="preserve"> 0</w:t>
      </w:r>
      <w:r>
        <w:t>61</w:t>
      </w:r>
      <w:r w:rsidR="00FD59D8" w:rsidRPr="002C3DF8">
        <w:t>º</w:t>
      </w:r>
      <w:r>
        <w:t>17.710E</w:t>
      </w:r>
    </w:p>
    <w:p w14:paraId="57781A17" w14:textId="2C23E5DD" w:rsidR="00BA33C2" w:rsidRDefault="00BA33C2" w:rsidP="00BA33C2">
      <w:pPr>
        <w:jc w:val="left"/>
      </w:pPr>
      <w:r>
        <w:t xml:space="preserve">  Castlerigg Light   32</w:t>
      </w:r>
      <w:r w:rsidR="00FD59D8" w:rsidRPr="002C3DF8">
        <w:t>º</w:t>
      </w:r>
      <w:r>
        <w:t xml:space="preserve">23.280S </w:t>
      </w:r>
      <w:r w:rsidR="00FD59D8">
        <w:t xml:space="preserve"> 0</w:t>
      </w:r>
      <w:r>
        <w:t>60</w:t>
      </w:r>
      <w:r w:rsidR="00FD59D8" w:rsidRPr="002C3DF8">
        <w:t>º</w:t>
      </w:r>
      <w:r>
        <w:t>58.496E</w:t>
      </w:r>
    </w:p>
    <w:p w14:paraId="358DC4DD" w14:textId="77777777" w:rsidR="00BA33C2" w:rsidRDefault="00BA33C2" w:rsidP="00BA33C2">
      <w:pPr>
        <w:jc w:val="left"/>
      </w:pPr>
      <w:r>
        <w:t xml:space="preserve">  True Distance      37326.351 m / 20.1546 NM</w:t>
      </w:r>
    </w:p>
    <w:p w14:paraId="1AC62A54" w14:textId="77777777" w:rsidR="00BA33C2" w:rsidRDefault="00BA33C2" w:rsidP="00BA33C2">
      <w:pPr>
        <w:jc w:val="left"/>
      </w:pPr>
      <w:r>
        <w:t xml:space="preserve">  Forward Bearing    306.172 degrees</w:t>
      </w:r>
    </w:p>
    <w:p w14:paraId="3F529C67" w14:textId="77777777" w:rsidR="00BA33C2" w:rsidRDefault="00BA33C2" w:rsidP="00BA33C2">
      <w:pPr>
        <w:jc w:val="left"/>
      </w:pPr>
      <w:r>
        <w:t xml:space="preserve">  Reverse Bearing    126.344 degrees</w:t>
      </w:r>
    </w:p>
    <w:p w14:paraId="5F46E49F" w14:textId="77777777" w:rsidR="00BA33C2" w:rsidRDefault="00BA33C2" w:rsidP="00BA33C2">
      <w:pPr>
        <w:jc w:val="left"/>
      </w:pPr>
    </w:p>
    <w:p w14:paraId="3DBD935C" w14:textId="77777777" w:rsidR="00BA33C2" w:rsidRDefault="00BA33C2" w:rsidP="00BA33C2">
      <w:pPr>
        <w:jc w:val="left"/>
      </w:pPr>
      <w:r>
        <w:t xml:space="preserve">  Usage Band 5</w:t>
      </w:r>
    </w:p>
    <w:p w14:paraId="2CCB03F8" w14:textId="77777777" w:rsidR="00BA33C2" w:rsidRDefault="00BA33C2" w:rsidP="00BA33C2">
      <w:pPr>
        <w:jc w:val="left"/>
      </w:pPr>
    </w:p>
    <w:p w14:paraId="036408E1" w14:textId="50646757" w:rsidR="00BA33C2" w:rsidRDefault="00BA33C2" w:rsidP="00BA33C2">
      <w:pPr>
        <w:jc w:val="left"/>
      </w:pPr>
      <w:r>
        <w:t xml:space="preserve">  Corund Cape Light  32</w:t>
      </w:r>
      <w:r w:rsidR="00FD59D8" w:rsidRPr="002C3DF8">
        <w:t>º</w:t>
      </w:r>
      <w:r>
        <w:t xml:space="preserve">27.447S </w:t>
      </w:r>
      <w:r w:rsidR="00FD59D8">
        <w:t xml:space="preserve"> 0</w:t>
      </w:r>
      <w:r>
        <w:t>60</w:t>
      </w:r>
      <w:r w:rsidR="00FD59D8" w:rsidRPr="002C3DF8">
        <w:t>º</w:t>
      </w:r>
      <w:r>
        <w:t>58.599E</w:t>
      </w:r>
    </w:p>
    <w:p w14:paraId="2FB553AA" w14:textId="641FB130" w:rsidR="00BA33C2" w:rsidRDefault="00BA33C2" w:rsidP="00BA33C2">
      <w:pPr>
        <w:jc w:val="left"/>
      </w:pPr>
      <w:r>
        <w:t xml:space="preserve">  Worm Head Light    32</w:t>
      </w:r>
      <w:r w:rsidR="00FD59D8" w:rsidRPr="002C3DF8">
        <w:t>º</w:t>
      </w:r>
      <w:r>
        <w:t xml:space="preserve">31.958S </w:t>
      </w:r>
      <w:r w:rsidR="00FD59D8">
        <w:t xml:space="preserve"> 0</w:t>
      </w:r>
      <w:r>
        <w:t>60</w:t>
      </w:r>
      <w:r w:rsidR="00FD59D8" w:rsidRPr="002C3DF8">
        <w:t>º</w:t>
      </w:r>
      <w:r>
        <w:t>54.337E</w:t>
      </w:r>
    </w:p>
    <w:p w14:paraId="5A5775E0" w14:textId="77777777" w:rsidR="00BA33C2" w:rsidRDefault="00BA33C2" w:rsidP="00BA33C2">
      <w:pPr>
        <w:jc w:val="left"/>
      </w:pPr>
      <w:r>
        <w:t xml:space="preserve">  True Distance      10680.859 m / 5.7672 NM</w:t>
      </w:r>
    </w:p>
    <w:p w14:paraId="6851F966" w14:textId="77777777" w:rsidR="00BA33C2" w:rsidRDefault="00BA33C2" w:rsidP="00BA33C2">
      <w:pPr>
        <w:jc w:val="left"/>
      </w:pPr>
      <w:r>
        <w:t xml:space="preserve">  Forward Bearing    218.665 degrees</w:t>
      </w:r>
    </w:p>
    <w:p w14:paraId="2BD9B4E4" w14:textId="77777777" w:rsidR="00BA33C2" w:rsidRDefault="00BA33C2" w:rsidP="00BA33C2">
      <w:pPr>
        <w:jc w:val="left"/>
      </w:pPr>
      <w:r>
        <w:t xml:space="preserve">  Reverse Bearing    38.703 degrees</w:t>
      </w:r>
    </w:p>
    <w:p w14:paraId="59FD6BD0" w14:textId="77777777" w:rsidR="00BA33C2" w:rsidRDefault="00BA33C2" w:rsidP="00BA33C2">
      <w:pPr>
        <w:jc w:val="left"/>
      </w:pPr>
    </w:p>
    <w:p w14:paraId="6A1DF45C" w14:textId="77777777" w:rsidR="00BA33C2" w:rsidRPr="00EF287F" w:rsidRDefault="00BA33C2" w:rsidP="00BA33C2">
      <w:pPr>
        <w:jc w:val="left"/>
        <w:rPr>
          <w:b/>
          <w:u w:val="single"/>
        </w:rPr>
      </w:pPr>
      <w:r w:rsidRPr="00EF287F">
        <w:rPr>
          <w:b/>
          <w:u w:val="single"/>
        </w:rPr>
        <w:t>Long Geodesics - North West Quadrant.</w:t>
      </w:r>
    </w:p>
    <w:p w14:paraId="1A34598C" w14:textId="77777777" w:rsidR="00BA33C2" w:rsidRDefault="00BA33C2" w:rsidP="00BA33C2">
      <w:pPr>
        <w:jc w:val="left"/>
      </w:pPr>
    </w:p>
    <w:p w14:paraId="655C0774" w14:textId="0E45AC02" w:rsidR="00BA33C2" w:rsidRPr="00BA33C2" w:rsidRDefault="00BA33C2" w:rsidP="00BA33C2">
      <w:pPr>
        <w:jc w:val="left"/>
        <w:rPr>
          <w:b/>
          <w:u w:val="single"/>
        </w:rPr>
      </w:pPr>
      <w:r w:rsidRPr="00BA33C2">
        <w:rPr>
          <w:b/>
          <w:u w:val="single"/>
        </w:rPr>
        <w:t>Set 2 Long Diagonal (30</w:t>
      </w:r>
      <w:r w:rsidR="009D286E" w:rsidRPr="002164D3">
        <w:rPr>
          <w:b/>
        </w:rPr>
        <w:t>º</w:t>
      </w:r>
      <w:r w:rsidRPr="00BA33C2">
        <w:rPr>
          <w:b/>
          <w:u w:val="single"/>
        </w:rPr>
        <w:t>N, 60</w:t>
      </w:r>
      <w:r w:rsidR="009D286E" w:rsidRPr="002164D3">
        <w:rPr>
          <w:b/>
        </w:rPr>
        <w:t>º</w:t>
      </w:r>
      <w:r w:rsidRPr="00BA33C2">
        <w:rPr>
          <w:b/>
          <w:u w:val="single"/>
        </w:rPr>
        <w:t>W to 60</w:t>
      </w:r>
      <w:r w:rsidR="009D286E" w:rsidRPr="002164D3">
        <w:rPr>
          <w:b/>
        </w:rPr>
        <w:t>º</w:t>
      </w:r>
      <w:r w:rsidRPr="00BA33C2">
        <w:rPr>
          <w:b/>
          <w:u w:val="single"/>
        </w:rPr>
        <w:t>N, 30</w:t>
      </w:r>
      <w:r w:rsidR="009D286E" w:rsidRPr="002164D3">
        <w:rPr>
          <w:b/>
        </w:rPr>
        <w:t>º</w:t>
      </w:r>
      <w:r w:rsidRPr="00BA33C2">
        <w:rPr>
          <w:b/>
          <w:u w:val="single"/>
        </w:rPr>
        <w:t>W)</w:t>
      </w:r>
    </w:p>
    <w:p w14:paraId="1696E4CE" w14:textId="77777777" w:rsidR="00BA33C2" w:rsidRDefault="00BA33C2" w:rsidP="00BA33C2">
      <w:pPr>
        <w:jc w:val="left"/>
      </w:pPr>
    </w:p>
    <w:p w14:paraId="35D46962" w14:textId="7D2BA67A" w:rsidR="00BA33C2" w:rsidRDefault="00BA33C2" w:rsidP="00BA33C2">
      <w:pPr>
        <w:jc w:val="left"/>
      </w:pPr>
      <w:r>
        <w:t xml:space="preserve">  Point1        30</w:t>
      </w:r>
      <w:r w:rsidR="00FD59D8" w:rsidRPr="002C3DF8">
        <w:t>º</w:t>
      </w:r>
      <w:r>
        <w:t xml:space="preserve">00.0000N     </w:t>
      </w:r>
      <w:r w:rsidR="00FD59D8">
        <w:t>0</w:t>
      </w:r>
      <w:r>
        <w:t>60</w:t>
      </w:r>
      <w:r w:rsidR="00FD59D8" w:rsidRPr="002C3DF8">
        <w:t>º</w:t>
      </w:r>
      <w:r>
        <w:t>00.0000W</w:t>
      </w:r>
    </w:p>
    <w:p w14:paraId="30DBB76F" w14:textId="76155802" w:rsidR="00BA33C2" w:rsidRDefault="00BA33C2" w:rsidP="00BA33C2">
      <w:pPr>
        <w:jc w:val="left"/>
      </w:pPr>
      <w:r>
        <w:t xml:space="preserve">  Point2        31</w:t>
      </w:r>
      <w:r w:rsidR="00FD59D8" w:rsidRPr="002C3DF8">
        <w:t>º</w:t>
      </w:r>
      <w:r>
        <w:t xml:space="preserve">38.1452N     </w:t>
      </w:r>
      <w:r w:rsidR="00FD59D8">
        <w:t>0</w:t>
      </w:r>
      <w:r>
        <w:t>59</w:t>
      </w:r>
      <w:r w:rsidR="00FD59D8" w:rsidRPr="002C3DF8">
        <w:t>º</w:t>
      </w:r>
      <w:r w:rsidR="00FD59D8">
        <w:t>0</w:t>
      </w:r>
      <w:r>
        <w:t>5.9571W</w:t>
      </w:r>
    </w:p>
    <w:p w14:paraId="7818E733" w14:textId="083559BA" w:rsidR="00BA33C2" w:rsidRDefault="00BA33C2" w:rsidP="00BA33C2">
      <w:pPr>
        <w:jc w:val="left"/>
      </w:pPr>
      <w:r>
        <w:t xml:space="preserve">  Point3        33</w:t>
      </w:r>
      <w:r w:rsidR="00FD59D8" w:rsidRPr="002C3DF8">
        <w:t>º</w:t>
      </w:r>
      <w:r>
        <w:t xml:space="preserve">15.8706N     </w:t>
      </w:r>
      <w:r w:rsidR="00FD59D8">
        <w:t>0</w:t>
      </w:r>
      <w:r>
        <w:t>58</w:t>
      </w:r>
      <w:r w:rsidR="00FD59D8" w:rsidRPr="002C3DF8">
        <w:t>º</w:t>
      </w:r>
      <w:r w:rsidR="00FD59D8">
        <w:t>0</w:t>
      </w:r>
      <w:r>
        <w:t>9.9924W</w:t>
      </w:r>
    </w:p>
    <w:p w14:paraId="6E6A9379" w14:textId="3B52793B" w:rsidR="00BA33C2" w:rsidRDefault="00BA33C2" w:rsidP="00BA33C2">
      <w:pPr>
        <w:jc w:val="left"/>
      </w:pPr>
      <w:r>
        <w:t xml:space="preserve">  Point4        34</w:t>
      </w:r>
      <w:r w:rsidR="00FD59D8" w:rsidRPr="002C3DF8">
        <w:t>º</w:t>
      </w:r>
      <w:r>
        <w:t xml:space="preserve">53.1348N     </w:t>
      </w:r>
      <w:r w:rsidR="00FD59D8">
        <w:t>0</w:t>
      </w:r>
      <w:r>
        <w:t>57</w:t>
      </w:r>
      <w:r w:rsidR="00FD59D8" w:rsidRPr="002C3DF8">
        <w:t>º</w:t>
      </w:r>
      <w:r>
        <w:t>11.9156W</w:t>
      </w:r>
    </w:p>
    <w:p w14:paraId="09A88438" w14:textId="649D3EE9" w:rsidR="00BA33C2" w:rsidRDefault="00BA33C2" w:rsidP="00BA33C2">
      <w:pPr>
        <w:jc w:val="left"/>
      </w:pPr>
      <w:r>
        <w:t xml:space="preserve">  Point5        36</w:t>
      </w:r>
      <w:r w:rsidR="00FD59D8" w:rsidRPr="002C3DF8">
        <w:t>º</w:t>
      </w:r>
      <w:r>
        <w:t xml:space="preserve">29.8923N     </w:t>
      </w:r>
      <w:r w:rsidR="00FD59D8">
        <w:t>0</w:t>
      </w:r>
      <w:r>
        <w:t>56</w:t>
      </w:r>
      <w:r w:rsidR="00FD59D8" w:rsidRPr="002C3DF8">
        <w:t>º</w:t>
      </w:r>
      <w:r>
        <w:t>11.5178W</w:t>
      </w:r>
    </w:p>
    <w:p w14:paraId="20E5042E" w14:textId="6C937448" w:rsidR="00BA33C2" w:rsidRDefault="00BA33C2" w:rsidP="00BA33C2">
      <w:pPr>
        <w:jc w:val="left"/>
      </w:pPr>
      <w:r>
        <w:t xml:space="preserve">  Point6        38</w:t>
      </w:r>
      <w:r w:rsidR="00FD59D8" w:rsidRPr="002C3DF8">
        <w:t>º</w:t>
      </w:r>
      <w:r w:rsidR="00FD59D8">
        <w:t>0</w:t>
      </w:r>
      <w:r>
        <w:t xml:space="preserve">6.0926N     </w:t>
      </w:r>
      <w:r w:rsidR="00FD59D8">
        <w:t>0</w:t>
      </w:r>
      <w:r>
        <w:t>55</w:t>
      </w:r>
      <w:r w:rsidR="00FD59D8" w:rsidRPr="002C3DF8">
        <w:t>º</w:t>
      </w:r>
      <w:r w:rsidR="00FD59D8">
        <w:t>0</w:t>
      </w:r>
      <w:r>
        <w:t>8.5692W</w:t>
      </w:r>
    </w:p>
    <w:p w14:paraId="0CDE1628" w14:textId="233C1023" w:rsidR="00BA33C2" w:rsidRDefault="00BA33C2" w:rsidP="00BA33C2">
      <w:pPr>
        <w:jc w:val="left"/>
      </w:pPr>
      <w:r>
        <w:t xml:space="preserve">  Point7        39</w:t>
      </w:r>
      <w:r w:rsidR="00FD59D8" w:rsidRPr="002C3DF8">
        <w:t>º</w:t>
      </w:r>
      <w:r>
        <w:t xml:space="preserve">41.6796N     </w:t>
      </w:r>
      <w:r w:rsidR="00FD59D8">
        <w:t>0</w:t>
      </w:r>
      <w:r>
        <w:t>54</w:t>
      </w:r>
      <w:r w:rsidR="00FD59D8" w:rsidRPr="002C3DF8">
        <w:t>º</w:t>
      </w:r>
      <w:r w:rsidR="00FD59D8">
        <w:t>0</w:t>
      </w:r>
      <w:r>
        <w:t>2.8166W</w:t>
      </w:r>
    </w:p>
    <w:p w14:paraId="3F04ADE9" w14:textId="0E498EC9" w:rsidR="00BA33C2" w:rsidRDefault="00BA33C2" w:rsidP="00BA33C2">
      <w:pPr>
        <w:jc w:val="left"/>
      </w:pPr>
      <w:r>
        <w:t xml:space="preserve">  Point8        41</w:t>
      </w:r>
      <w:r w:rsidR="00FD59D8" w:rsidRPr="002C3DF8">
        <w:t>º</w:t>
      </w:r>
      <w:r>
        <w:t xml:space="preserve">16.5909N     </w:t>
      </w:r>
      <w:r w:rsidR="00FD59D8">
        <w:t>0</w:t>
      </w:r>
      <w:r>
        <w:t>52</w:t>
      </w:r>
      <w:r w:rsidR="00FD59D8" w:rsidRPr="002C3DF8">
        <w:t>º</w:t>
      </w:r>
      <w:r>
        <w:t>53.9805W</w:t>
      </w:r>
    </w:p>
    <w:p w14:paraId="31909205" w14:textId="4B4B6F00" w:rsidR="00BA33C2" w:rsidRDefault="00BA33C2" w:rsidP="00BA33C2">
      <w:pPr>
        <w:jc w:val="left"/>
      </w:pPr>
      <w:r>
        <w:t xml:space="preserve">  Point9        42</w:t>
      </w:r>
      <w:r w:rsidR="00FD59D8">
        <w:t>º</w:t>
      </w:r>
      <w:r>
        <w:t xml:space="preserve">50.7564N     </w:t>
      </w:r>
      <w:r w:rsidR="00FD59D8">
        <w:t>0</w:t>
      </w:r>
      <w:r>
        <w:t>51</w:t>
      </w:r>
      <w:r w:rsidR="00FD59D8">
        <w:t>º</w:t>
      </w:r>
      <w:r>
        <w:t>41.7515W</w:t>
      </w:r>
    </w:p>
    <w:p w14:paraId="123EA382" w14:textId="1EA5E7BF" w:rsidR="00BA33C2" w:rsidRDefault="00BA33C2" w:rsidP="00BA33C2">
      <w:pPr>
        <w:jc w:val="left"/>
      </w:pPr>
      <w:r>
        <w:t xml:space="preserve">  Point10      44</w:t>
      </w:r>
      <w:r w:rsidR="00FD59D8">
        <w:t>º</w:t>
      </w:r>
      <w:r>
        <w:t xml:space="preserve">24.0976N     </w:t>
      </w:r>
      <w:r w:rsidR="00FD59D8">
        <w:t>0</w:t>
      </w:r>
      <w:r>
        <w:t>50</w:t>
      </w:r>
      <w:r w:rsidR="00FD59D8">
        <w:t>º</w:t>
      </w:r>
      <w:r>
        <w:t>25.7868W</w:t>
      </w:r>
    </w:p>
    <w:p w14:paraId="081375F7" w14:textId="433E651F" w:rsidR="00BA33C2" w:rsidRDefault="00BA33C2" w:rsidP="00BA33C2">
      <w:pPr>
        <w:jc w:val="left"/>
      </w:pPr>
      <w:r>
        <w:t xml:space="preserve">  Point11      45</w:t>
      </w:r>
      <w:r w:rsidR="00FD59D8">
        <w:t>º</w:t>
      </w:r>
      <w:r>
        <w:t xml:space="preserve">56.5257N     </w:t>
      </w:r>
      <w:r w:rsidR="00FD59D8">
        <w:t>0</w:t>
      </w:r>
      <w:r>
        <w:t>49</w:t>
      </w:r>
      <w:r w:rsidR="00FD59D8">
        <w:t>º0</w:t>
      </w:r>
      <w:r>
        <w:t>5.7067W</w:t>
      </w:r>
    </w:p>
    <w:p w14:paraId="6DA13FFF" w14:textId="530240EF" w:rsidR="00BA33C2" w:rsidRDefault="00BA33C2" w:rsidP="00BA33C2">
      <w:pPr>
        <w:jc w:val="left"/>
      </w:pPr>
      <w:r>
        <w:t xml:space="preserve">  Point12      47</w:t>
      </w:r>
      <w:r w:rsidR="00FD59D8">
        <w:t>º</w:t>
      </w:r>
      <w:r>
        <w:t xml:space="preserve">27.9409N     </w:t>
      </w:r>
      <w:r w:rsidR="00FD59D8">
        <w:t>0</w:t>
      </w:r>
      <w:r>
        <w:t>47</w:t>
      </w:r>
      <w:r w:rsidR="00FD59D8">
        <w:t>º</w:t>
      </w:r>
      <w:r>
        <w:t>41.0895W</w:t>
      </w:r>
    </w:p>
    <w:p w14:paraId="5E210D79" w14:textId="74DD1D80" w:rsidR="00BA33C2" w:rsidRDefault="00BA33C2" w:rsidP="00BA33C2">
      <w:pPr>
        <w:jc w:val="left"/>
      </w:pPr>
      <w:r>
        <w:t xml:space="preserve">  Point13      48</w:t>
      </w:r>
      <w:r w:rsidR="00FD59D8">
        <w:t>º</w:t>
      </w:r>
      <w:r>
        <w:t xml:space="preserve">58.2294N     </w:t>
      </w:r>
      <w:r w:rsidR="00FD59D8">
        <w:t>0</w:t>
      </w:r>
      <w:r>
        <w:t>46</w:t>
      </w:r>
      <w:r w:rsidR="00FD59D8">
        <w:t>º</w:t>
      </w:r>
      <w:r>
        <w:t>11.4681W</w:t>
      </w:r>
    </w:p>
    <w:p w14:paraId="14F21178" w14:textId="46CA23AC" w:rsidR="00BA33C2" w:rsidRDefault="00BA33C2" w:rsidP="00BA33C2">
      <w:pPr>
        <w:jc w:val="left"/>
      </w:pPr>
      <w:r>
        <w:t xml:space="preserve">  Point14      50</w:t>
      </w:r>
      <w:r w:rsidR="00FD59D8">
        <w:t>º</w:t>
      </w:r>
      <w:r>
        <w:t xml:space="preserve">27.2626N     </w:t>
      </w:r>
      <w:r w:rsidR="00FD59D8">
        <w:t>0</w:t>
      </w:r>
      <w:r>
        <w:t>44</w:t>
      </w:r>
      <w:r w:rsidR="00FD59D8">
        <w:t>º</w:t>
      </w:r>
      <w:r>
        <w:t>36.3244W</w:t>
      </w:r>
    </w:p>
    <w:p w14:paraId="2594D720" w14:textId="7916E8B2" w:rsidR="00BA33C2" w:rsidRDefault="00BA33C2" w:rsidP="00BA33C2">
      <w:pPr>
        <w:jc w:val="left"/>
      </w:pPr>
      <w:r>
        <w:t xml:space="preserve">  Point15      51</w:t>
      </w:r>
      <w:r w:rsidR="00FD59D8">
        <w:t>º</w:t>
      </w:r>
      <w:r>
        <w:t xml:space="preserve">54.8937N     </w:t>
      </w:r>
      <w:r w:rsidR="00FD59D8">
        <w:t>0</w:t>
      </w:r>
      <w:r>
        <w:t>42</w:t>
      </w:r>
      <w:r w:rsidR="00FD59D8">
        <w:t>º</w:t>
      </w:r>
      <w:r>
        <w:t>55.0855W</w:t>
      </w:r>
    </w:p>
    <w:p w14:paraId="5A0DB8BF" w14:textId="77777777" w:rsidR="00BA33C2" w:rsidRDefault="00BA33C2" w:rsidP="00BA33C2">
      <w:pPr>
        <w:jc w:val="left"/>
      </w:pPr>
    </w:p>
    <w:p w14:paraId="5B755439" w14:textId="0C12EF3A" w:rsidR="00BA33C2" w:rsidRDefault="003C560C" w:rsidP="00BA33C2">
      <w:pPr>
        <w:jc w:val="left"/>
      </w:pPr>
      <w:r>
        <w:br w:type="page"/>
      </w:r>
      <w:r w:rsidR="00BA33C2">
        <w:lastRenderedPageBreak/>
        <w:t xml:space="preserve">  Point16      53</w:t>
      </w:r>
      <w:r w:rsidR="00FD59D8">
        <w:t>º</w:t>
      </w:r>
      <w:r w:rsidR="00BA33C2">
        <w:t xml:space="preserve">20.9554N     </w:t>
      </w:r>
      <w:r w:rsidR="00FD59D8">
        <w:t>0</w:t>
      </w:r>
      <w:r w:rsidR="008612D1">
        <w:t>41</w:t>
      </w:r>
      <w:r w:rsidR="00FD59D8">
        <w:t>º0</w:t>
      </w:r>
      <w:r w:rsidR="00BA33C2">
        <w:t>7.1195W</w:t>
      </w:r>
    </w:p>
    <w:p w14:paraId="3F2CEA92" w14:textId="2598BDAB" w:rsidR="00BA33C2" w:rsidRDefault="00BA33C2" w:rsidP="00BA33C2">
      <w:pPr>
        <w:jc w:val="left"/>
      </w:pPr>
      <w:r>
        <w:t xml:space="preserve">  Point17      54</w:t>
      </w:r>
      <w:r w:rsidR="00FD59D8">
        <w:t>º</w:t>
      </w:r>
      <w:r>
        <w:t xml:space="preserve">45.2565N     </w:t>
      </w:r>
      <w:r w:rsidR="00FD59D8">
        <w:t>0</w:t>
      </w:r>
      <w:r>
        <w:t>39</w:t>
      </w:r>
      <w:r w:rsidR="00FD59D8">
        <w:t>º</w:t>
      </w:r>
      <w:r>
        <w:t>11.7330W</w:t>
      </w:r>
    </w:p>
    <w:p w14:paraId="392FB10A" w14:textId="59299730" w:rsidR="00BA33C2" w:rsidRDefault="00BA33C2" w:rsidP="00BA33C2">
      <w:pPr>
        <w:jc w:val="left"/>
      </w:pPr>
      <w:r>
        <w:t xml:space="preserve">  Point18      </w:t>
      </w:r>
      <w:r w:rsidR="008612D1">
        <w:t>56</w:t>
      </w:r>
      <w:r w:rsidR="00FD59D8">
        <w:t>º0</w:t>
      </w:r>
      <w:r>
        <w:t xml:space="preserve">7.5789N     </w:t>
      </w:r>
      <w:r w:rsidR="00FD59D8">
        <w:t>0</w:t>
      </w:r>
      <w:r w:rsidR="008612D1">
        <w:t>37</w:t>
      </w:r>
      <w:r w:rsidR="00FD59D8">
        <w:t>º0</w:t>
      </w:r>
      <w:r>
        <w:t>8.1699W</w:t>
      </w:r>
    </w:p>
    <w:p w14:paraId="75A7A9D7" w14:textId="7C1A0917" w:rsidR="00BA33C2" w:rsidRDefault="00BA33C2" w:rsidP="00BA33C2">
      <w:pPr>
        <w:jc w:val="left"/>
      </w:pPr>
      <w:r>
        <w:t xml:space="preserve">  Point19      57</w:t>
      </w:r>
      <w:r w:rsidR="00FD59D8">
        <w:t>º</w:t>
      </w:r>
      <w:r>
        <w:t xml:space="preserve">27.6730N     </w:t>
      </w:r>
      <w:r w:rsidR="00FD59D8">
        <w:t>0</w:t>
      </w:r>
      <w:r>
        <w:t>34</w:t>
      </w:r>
      <w:r w:rsidR="00FD59D8">
        <w:t>º</w:t>
      </w:r>
      <w:r>
        <w:t>55.6135W</w:t>
      </w:r>
    </w:p>
    <w:p w14:paraId="3C2B9BCF" w14:textId="5A626B2D" w:rsidR="00BA33C2" w:rsidRDefault="00BA33C2" w:rsidP="00BA33C2">
      <w:pPr>
        <w:jc w:val="left"/>
      </w:pPr>
      <w:r>
        <w:t xml:space="preserve">  Point20      58</w:t>
      </w:r>
      <w:r w:rsidR="00FD59D8">
        <w:t>º</w:t>
      </w:r>
      <w:r>
        <w:t xml:space="preserve">45.2547N     </w:t>
      </w:r>
      <w:r w:rsidR="00FD59D8">
        <w:t>0</w:t>
      </w:r>
      <w:r>
        <w:t>32</w:t>
      </w:r>
      <w:r w:rsidR="00FD59D8">
        <w:t>º</w:t>
      </w:r>
      <w:r>
        <w:t>33.1935W</w:t>
      </w:r>
    </w:p>
    <w:p w14:paraId="70053408" w14:textId="555F320B" w:rsidR="00BA33C2" w:rsidRDefault="00BA33C2" w:rsidP="00BA33C2">
      <w:pPr>
        <w:jc w:val="left"/>
      </w:pPr>
      <w:r>
        <w:t xml:space="preserve">  Point21      60</w:t>
      </w:r>
      <w:r w:rsidR="00FD59D8">
        <w:t>º</w:t>
      </w:r>
      <w:r>
        <w:t xml:space="preserve">00.0000N     </w:t>
      </w:r>
      <w:r w:rsidR="00FD59D8">
        <w:t>0</w:t>
      </w:r>
      <w:r>
        <w:t>30</w:t>
      </w:r>
      <w:r w:rsidR="00FD59D8">
        <w:t>º</w:t>
      </w:r>
      <w:r>
        <w:t>00.0000W</w:t>
      </w:r>
    </w:p>
    <w:p w14:paraId="12A9FCF6" w14:textId="77777777" w:rsidR="00BA33C2" w:rsidRDefault="00BA33C2" w:rsidP="00BA33C2">
      <w:pPr>
        <w:jc w:val="left"/>
      </w:pPr>
    </w:p>
    <w:p w14:paraId="1E5A2C21" w14:textId="3BE86E6B" w:rsidR="00BA33C2" w:rsidRPr="00BA33C2" w:rsidRDefault="00BA33C2" w:rsidP="00BA33C2">
      <w:pPr>
        <w:jc w:val="left"/>
        <w:rPr>
          <w:b/>
          <w:u w:val="single"/>
        </w:rPr>
      </w:pPr>
      <w:r w:rsidRPr="00BA33C2">
        <w:rPr>
          <w:b/>
          <w:u w:val="single"/>
        </w:rPr>
        <w:t>Set 3 Long Diagonal (30</w:t>
      </w:r>
      <w:r w:rsidR="009D286E" w:rsidRPr="002164D3">
        <w:rPr>
          <w:b/>
        </w:rPr>
        <w:t>º</w:t>
      </w:r>
      <w:r w:rsidRPr="00BA33C2">
        <w:rPr>
          <w:b/>
          <w:u w:val="single"/>
        </w:rPr>
        <w:t>N, 30</w:t>
      </w:r>
      <w:r w:rsidR="009D286E" w:rsidRPr="002164D3">
        <w:rPr>
          <w:b/>
        </w:rPr>
        <w:t>º</w:t>
      </w:r>
      <w:r w:rsidRPr="00BA33C2">
        <w:rPr>
          <w:b/>
          <w:u w:val="single"/>
        </w:rPr>
        <w:t>W to 60</w:t>
      </w:r>
      <w:r w:rsidR="009D286E" w:rsidRPr="002164D3">
        <w:rPr>
          <w:b/>
        </w:rPr>
        <w:t>º</w:t>
      </w:r>
      <w:r w:rsidRPr="00BA33C2">
        <w:rPr>
          <w:b/>
          <w:u w:val="single"/>
        </w:rPr>
        <w:t>N, 60</w:t>
      </w:r>
      <w:r w:rsidR="009D286E" w:rsidRPr="002164D3">
        <w:rPr>
          <w:b/>
        </w:rPr>
        <w:t>º</w:t>
      </w:r>
      <w:r w:rsidRPr="00BA33C2">
        <w:rPr>
          <w:b/>
          <w:u w:val="single"/>
        </w:rPr>
        <w:t>W)</w:t>
      </w:r>
    </w:p>
    <w:p w14:paraId="045BC1C3" w14:textId="77777777" w:rsidR="00BA33C2" w:rsidRDefault="00BA33C2" w:rsidP="00BA33C2">
      <w:pPr>
        <w:jc w:val="left"/>
      </w:pPr>
    </w:p>
    <w:p w14:paraId="4F250C2A" w14:textId="374EC1BF" w:rsidR="00BA33C2" w:rsidRDefault="00BA33C2" w:rsidP="00BA33C2">
      <w:pPr>
        <w:jc w:val="left"/>
      </w:pPr>
      <w:r>
        <w:t xml:space="preserve">  Point1        30</w:t>
      </w:r>
      <w:r w:rsidR="00FD59D8">
        <w:t>º</w:t>
      </w:r>
      <w:r>
        <w:t xml:space="preserve">00.0000N     </w:t>
      </w:r>
      <w:r w:rsidR="00FD59D8">
        <w:t>0</w:t>
      </w:r>
      <w:r>
        <w:t>30</w:t>
      </w:r>
      <w:r w:rsidR="00FD59D8">
        <w:t>º</w:t>
      </w:r>
      <w:r>
        <w:t>00.0000W</w:t>
      </w:r>
    </w:p>
    <w:p w14:paraId="5B50752F" w14:textId="30AE6969" w:rsidR="00BA33C2" w:rsidRDefault="00BA33C2" w:rsidP="00BA33C2">
      <w:pPr>
        <w:jc w:val="left"/>
      </w:pPr>
      <w:r>
        <w:t xml:space="preserve">  Point2        31</w:t>
      </w:r>
      <w:r w:rsidR="00FD59D8">
        <w:t>º</w:t>
      </w:r>
      <w:r>
        <w:t xml:space="preserve">38.1452N     </w:t>
      </w:r>
      <w:r w:rsidR="00FD59D8">
        <w:t>0</w:t>
      </w:r>
      <w:r>
        <w:t>30</w:t>
      </w:r>
      <w:r w:rsidR="00FD59D8">
        <w:t>º</w:t>
      </w:r>
      <w:r>
        <w:t>54.0429W</w:t>
      </w:r>
    </w:p>
    <w:p w14:paraId="38AC6251" w14:textId="01797D27" w:rsidR="00BA33C2" w:rsidRDefault="00BA33C2" w:rsidP="00BA33C2">
      <w:pPr>
        <w:jc w:val="left"/>
      </w:pPr>
      <w:r>
        <w:t xml:space="preserve">  Point3        33</w:t>
      </w:r>
      <w:r w:rsidR="00FD59D8">
        <w:t>º</w:t>
      </w:r>
      <w:r>
        <w:t xml:space="preserve">15.8706N     </w:t>
      </w:r>
      <w:r w:rsidR="00FD59D8">
        <w:t>0</w:t>
      </w:r>
      <w:r>
        <w:t>31</w:t>
      </w:r>
      <w:r w:rsidR="00FD59D8">
        <w:t>º</w:t>
      </w:r>
      <w:r>
        <w:t>50.0076W</w:t>
      </w:r>
    </w:p>
    <w:p w14:paraId="484499E3" w14:textId="4CF11DF8" w:rsidR="00BA33C2" w:rsidRDefault="00BA33C2" w:rsidP="00BA33C2">
      <w:pPr>
        <w:jc w:val="left"/>
      </w:pPr>
      <w:r>
        <w:t xml:space="preserve">  Point4        34</w:t>
      </w:r>
      <w:r w:rsidR="00FD59D8">
        <w:t>º</w:t>
      </w:r>
      <w:r>
        <w:t xml:space="preserve">53.1348N     </w:t>
      </w:r>
      <w:r w:rsidR="00FD59D8">
        <w:t>0</w:t>
      </w:r>
      <w:r>
        <w:t>32</w:t>
      </w:r>
      <w:r w:rsidR="00FD59D8">
        <w:t>º</w:t>
      </w:r>
      <w:r>
        <w:t>48.0844W</w:t>
      </w:r>
    </w:p>
    <w:p w14:paraId="0AD078DA" w14:textId="78BE606C" w:rsidR="00BA33C2" w:rsidRDefault="00BA33C2" w:rsidP="00BA33C2">
      <w:pPr>
        <w:jc w:val="left"/>
      </w:pPr>
      <w:r>
        <w:t xml:space="preserve">  Point5        36</w:t>
      </w:r>
      <w:r w:rsidR="00FD59D8">
        <w:t>º</w:t>
      </w:r>
      <w:r>
        <w:t xml:space="preserve">29.8923N     </w:t>
      </w:r>
      <w:r w:rsidR="00FD59D8">
        <w:t>0</w:t>
      </w:r>
      <w:r>
        <w:t>33</w:t>
      </w:r>
      <w:r w:rsidR="00FD59D8">
        <w:t>º</w:t>
      </w:r>
      <w:r>
        <w:t>48.4822W</w:t>
      </w:r>
    </w:p>
    <w:p w14:paraId="7AB8FF6F" w14:textId="37684BD2" w:rsidR="00BA33C2" w:rsidRDefault="00BA33C2" w:rsidP="00BA33C2">
      <w:pPr>
        <w:jc w:val="left"/>
      </w:pPr>
      <w:r>
        <w:t xml:space="preserve">  Point6        </w:t>
      </w:r>
      <w:r w:rsidR="008612D1">
        <w:t>38</w:t>
      </w:r>
      <w:r w:rsidR="00FD59D8">
        <w:t>º0</w:t>
      </w:r>
      <w:r>
        <w:t xml:space="preserve">6.0926N     </w:t>
      </w:r>
      <w:r w:rsidR="00FD59D8">
        <w:t>0</w:t>
      </w:r>
      <w:r>
        <w:t>34</w:t>
      </w:r>
      <w:r w:rsidR="00FD59D8">
        <w:t>º</w:t>
      </w:r>
      <w:r>
        <w:t>51.4308W</w:t>
      </w:r>
    </w:p>
    <w:p w14:paraId="262C4707" w14:textId="0517BF77" w:rsidR="00BA33C2" w:rsidRDefault="00BA33C2" w:rsidP="00BA33C2">
      <w:pPr>
        <w:jc w:val="left"/>
      </w:pPr>
      <w:r>
        <w:t xml:space="preserve">  Point7        39</w:t>
      </w:r>
      <w:r w:rsidR="00FD59D8">
        <w:t>º</w:t>
      </w:r>
      <w:r>
        <w:t xml:space="preserve">41.6796N     </w:t>
      </w:r>
      <w:r w:rsidR="00FD59D8">
        <w:t>0</w:t>
      </w:r>
      <w:r>
        <w:t>35</w:t>
      </w:r>
      <w:r w:rsidR="00FD59D8">
        <w:t>º</w:t>
      </w:r>
      <w:r>
        <w:t>57.1833W</w:t>
      </w:r>
    </w:p>
    <w:p w14:paraId="0BAD9B35" w14:textId="045F8437" w:rsidR="00BA33C2" w:rsidRDefault="00BA33C2" w:rsidP="00BA33C2">
      <w:pPr>
        <w:jc w:val="left"/>
      </w:pPr>
      <w:r>
        <w:t xml:space="preserve">  Point8        41</w:t>
      </w:r>
      <w:r w:rsidR="00FD59D8">
        <w:t>º</w:t>
      </w:r>
      <w:r>
        <w:t xml:space="preserve">16.5909N     </w:t>
      </w:r>
      <w:r w:rsidR="00FD59D8">
        <w:t>0</w:t>
      </w:r>
      <w:r w:rsidR="008612D1">
        <w:t>37</w:t>
      </w:r>
      <w:r w:rsidR="00FD59D8">
        <w:t>º0</w:t>
      </w:r>
      <w:r>
        <w:t>6.0195W</w:t>
      </w:r>
    </w:p>
    <w:p w14:paraId="1E27F48E" w14:textId="7F652EFB" w:rsidR="00BA33C2" w:rsidRDefault="00BA33C2" w:rsidP="00BA33C2">
      <w:pPr>
        <w:jc w:val="left"/>
      </w:pPr>
      <w:r>
        <w:t xml:space="preserve">  Point9        42</w:t>
      </w:r>
      <w:r w:rsidR="00FD59D8">
        <w:t>º</w:t>
      </w:r>
      <w:r>
        <w:t xml:space="preserve">50.7564N     </w:t>
      </w:r>
      <w:r w:rsidR="00FD59D8">
        <w:t>0</w:t>
      </w:r>
      <w:r>
        <w:t>38</w:t>
      </w:r>
      <w:r w:rsidR="00FD59D8">
        <w:t>º</w:t>
      </w:r>
      <w:r>
        <w:t>18.2485W</w:t>
      </w:r>
    </w:p>
    <w:p w14:paraId="7DDDBD2E" w14:textId="190AFC88" w:rsidR="00BA33C2" w:rsidRDefault="00BA33C2" w:rsidP="00BA33C2">
      <w:pPr>
        <w:jc w:val="left"/>
      </w:pPr>
      <w:r>
        <w:t xml:space="preserve">  Point10      44</w:t>
      </w:r>
      <w:r w:rsidR="00FD59D8">
        <w:t>º</w:t>
      </w:r>
      <w:r>
        <w:t xml:space="preserve">24.0976N     </w:t>
      </w:r>
      <w:r w:rsidR="00FD59D8">
        <w:t>0</w:t>
      </w:r>
      <w:r>
        <w:t>39</w:t>
      </w:r>
      <w:r w:rsidR="00FD59D8">
        <w:t>º</w:t>
      </w:r>
      <w:r>
        <w:t>34.2132W</w:t>
      </w:r>
    </w:p>
    <w:p w14:paraId="3EAF867F" w14:textId="2E17339C" w:rsidR="00BA33C2" w:rsidRDefault="00BA33C2" w:rsidP="00BA33C2">
      <w:pPr>
        <w:jc w:val="left"/>
      </w:pPr>
      <w:r>
        <w:t xml:space="preserve">  Point11      45</w:t>
      </w:r>
      <w:r w:rsidR="00FD59D8">
        <w:t>º</w:t>
      </w:r>
      <w:r>
        <w:t xml:space="preserve">56.5257N     </w:t>
      </w:r>
      <w:r w:rsidR="00FD59D8">
        <w:t>0</w:t>
      </w:r>
      <w:r>
        <w:t>40</w:t>
      </w:r>
      <w:r w:rsidR="00FD59D8">
        <w:t>º</w:t>
      </w:r>
      <w:r>
        <w:t>54.2933W</w:t>
      </w:r>
    </w:p>
    <w:p w14:paraId="6EC7887B" w14:textId="0F07EF17" w:rsidR="00BA33C2" w:rsidRDefault="00BA33C2" w:rsidP="00BA33C2">
      <w:pPr>
        <w:jc w:val="left"/>
      </w:pPr>
      <w:r>
        <w:t xml:space="preserve">  Point12      47</w:t>
      </w:r>
      <w:r w:rsidR="00FD59D8">
        <w:t>º</w:t>
      </w:r>
      <w:r>
        <w:t xml:space="preserve">27.9409N     </w:t>
      </w:r>
      <w:r w:rsidR="00FD59D8">
        <w:t>0</w:t>
      </w:r>
      <w:r>
        <w:t>42</w:t>
      </w:r>
      <w:r w:rsidR="00FD59D8">
        <w:t>º</w:t>
      </w:r>
      <w:r>
        <w:t>18.9105W</w:t>
      </w:r>
    </w:p>
    <w:p w14:paraId="77CBC86C" w14:textId="1E0980DE" w:rsidR="00BA33C2" w:rsidRDefault="00BA33C2" w:rsidP="00BA33C2">
      <w:pPr>
        <w:jc w:val="left"/>
      </w:pPr>
      <w:r>
        <w:t xml:space="preserve">  Point13      48</w:t>
      </w:r>
      <w:r w:rsidR="00FD59D8">
        <w:t>º</w:t>
      </w:r>
      <w:r>
        <w:t xml:space="preserve">58.2294N     </w:t>
      </w:r>
      <w:r w:rsidR="00FD59D8">
        <w:t>0</w:t>
      </w:r>
      <w:r>
        <w:t>43</w:t>
      </w:r>
      <w:r w:rsidR="00FD59D8">
        <w:t>º</w:t>
      </w:r>
      <w:r>
        <w:t>48.5319W</w:t>
      </w:r>
    </w:p>
    <w:p w14:paraId="5FD4CD3F" w14:textId="549103CB" w:rsidR="00BA33C2" w:rsidRDefault="00BA33C2" w:rsidP="00BA33C2">
      <w:pPr>
        <w:jc w:val="left"/>
      </w:pPr>
      <w:r>
        <w:t xml:space="preserve">  Point14      50</w:t>
      </w:r>
      <w:r w:rsidR="00FD59D8">
        <w:t>º</w:t>
      </w:r>
      <w:r>
        <w:t xml:space="preserve">27.2626N     </w:t>
      </w:r>
      <w:r w:rsidR="00FD59D8">
        <w:t>0</w:t>
      </w:r>
      <w:r>
        <w:t>45</w:t>
      </w:r>
      <w:r w:rsidR="00FD59D8">
        <w:t>º</w:t>
      </w:r>
      <w:r>
        <w:t>23.6756W</w:t>
      </w:r>
    </w:p>
    <w:p w14:paraId="01D2C707" w14:textId="312A3DD5" w:rsidR="00BA33C2" w:rsidRDefault="00BA33C2" w:rsidP="00BA33C2">
      <w:pPr>
        <w:jc w:val="left"/>
      </w:pPr>
      <w:r>
        <w:t xml:space="preserve">  Point15      51</w:t>
      </w:r>
      <w:r w:rsidR="00FD59D8">
        <w:t>º</w:t>
      </w:r>
      <w:r>
        <w:t xml:space="preserve">54.8937N     </w:t>
      </w:r>
      <w:r w:rsidR="00FD59D8">
        <w:t>0</w:t>
      </w:r>
      <w:r w:rsidR="008612D1">
        <w:t>47</w:t>
      </w:r>
      <w:r w:rsidR="00FD59D8">
        <w:t>º0</w:t>
      </w:r>
      <w:r>
        <w:t>4.9145W</w:t>
      </w:r>
    </w:p>
    <w:p w14:paraId="0E2A028E" w14:textId="0F84DFBC" w:rsidR="00BA33C2" w:rsidRDefault="00BA33C2" w:rsidP="00BA33C2">
      <w:pPr>
        <w:jc w:val="left"/>
      </w:pPr>
      <w:r>
        <w:t xml:space="preserve">  Point16      53</w:t>
      </w:r>
      <w:r w:rsidR="00FD59D8">
        <w:t>º</w:t>
      </w:r>
      <w:r>
        <w:t xml:space="preserve">20.9554N     </w:t>
      </w:r>
      <w:r w:rsidR="00FD59D8">
        <w:t>0</w:t>
      </w:r>
      <w:r>
        <w:t>48</w:t>
      </w:r>
      <w:r w:rsidR="00FD59D8">
        <w:t>º</w:t>
      </w:r>
      <w:r>
        <w:t>52.8805W</w:t>
      </w:r>
    </w:p>
    <w:p w14:paraId="7CB0BF1A" w14:textId="05C5FBAD" w:rsidR="00BA33C2" w:rsidRDefault="00BA33C2" w:rsidP="00BA33C2">
      <w:pPr>
        <w:jc w:val="left"/>
      </w:pPr>
      <w:r>
        <w:t xml:space="preserve">  Point17      54</w:t>
      </w:r>
      <w:r w:rsidR="00FD59D8">
        <w:t>º</w:t>
      </w:r>
      <w:r>
        <w:t xml:space="preserve">45.2565N     </w:t>
      </w:r>
      <w:r w:rsidR="00FD59D8">
        <w:t>0</w:t>
      </w:r>
      <w:r>
        <w:t>50</w:t>
      </w:r>
      <w:r w:rsidR="00FD59D8">
        <w:t>º</w:t>
      </w:r>
      <w:r>
        <w:t>48.2670W</w:t>
      </w:r>
    </w:p>
    <w:p w14:paraId="23A03E29" w14:textId="0E09C31E" w:rsidR="00BA33C2" w:rsidRDefault="00BA33C2" w:rsidP="00BA33C2">
      <w:pPr>
        <w:jc w:val="left"/>
      </w:pPr>
      <w:r>
        <w:t xml:space="preserve">  Point18      </w:t>
      </w:r>
      <w:r w:rsidR="008612D1">
        <w:t>56</w:t>
      </w:r>
      <w:r w:rsidR="00FD59D8">
        <w:t>º0</w:t>
      </w:r>
      <w:r>
        <w:t xml:space="preserve">7.5789N     </w:t>
      </w:r>
      <w:r w:rsidR="00FD59D8">
        <w:t>0</w:t>
      </w:r>
      <w:r>
        <w:t>52</w:t>
      </w:r>
      <w:r w:rsidR="00FD59D8">
        <w:t>º</w:t>
      </w:r>
      <w:r>
        <w:t>51.8301W</w:t>
      </w:r>
    </w:p>
    <w:p w14:paraId="557D6C28" w14:textId="63061E1E" w:rsidR="00BA33C2" w:rsidRDefault="00BA33C2" w:rsidP="00BA33C2">
      <w:pPr>
        <w:jc w:val="left"/>
      </w:pPr>
      <w:r>
        <w:t xml:space="preserve">  Point19      57</w:t>
      </w:r>
      <w:r w:rsidR="00FD59D8">
        <w:t>º</w:t>
      </w:r>
      <w:r>
        <w:t xml:space="preserve">27.6730N     </w:t>
      </w:r>
      <w:r w:rsidR="00FD59D8">
        <w:t>0</w:t>
      </w:r>
      <w:r w:rsidR="008612D1">
        <w:t>55</w:t>
      </w:r>
      <w:r w:rsidR="00FD59D8">
        <w:t>º0</w:t>
      </w:r>
      <w:r>
        <w:t>4.3865W</w:t>
      </w:r>
    </w:p>
    <w:p w14:paraId="47AB1C63" w14:textId="77F353AE" w:rsidR="00BA33C2" w:rsidRDefault="00BA33C2" w:rsidP="00BA33C2">
      <w:pPr>
        <w:jc w:val="left"/>
      </w:pPr>
      <w:r>
        <w:t xml:space="preserve">  Point20      58</w:t>
      </w:r>
      <w:r w:rsidR="00FD59D8">
        <w:t>º</w:t>
      </w:r>
      <w:r>
        <w:t xml:space="preserve">45.2547N     </w:t>
      </w:r>
      <w:r w:rsidR="00FD59D8">
        <w:t>0</w:t>
      </w:r>
      <w:r>
        <w:t>57</w:t>
      </w:r>
      <w:r w:rsidR="00FD59D8">
        <w:t>º</w:t>
      </w:r>
      <w:r>
        <w:t>26.8065W</w:t>
      </w:r>
    </w:p>
    <w:p w14:paraId="0A6CE459" w14:textId="3DDB06B0" w:rsidR="00BA33C2" w:rsidRDefault="00BA33C2" w:rsidP="00BA33C2">
      <w:pPr>
        <w:jc w:val="left"/>
      </w:pPr>
      <w:r>
        <w:t xml:space="preserve">  Point21      60</w:t>
      </w:r>
      <w:r w:rsidR="00FD59D8">
        <w:t>º</w:t>
      </w:r>
      <w:r>
        <w:t xml:space="preserve">00.0000N     </w:t>
      </w:r>
      <w:r w:rsidR="00FD59D8">
        <w:t>0</w:t>
      </w:r>
      <w:r>
        <w:t>60</w:t>
      </w:r>
      <w:r w:rsidR="00FD59D8">
        <w:t>º</w:t>
      </w:r>
      <w:r>
        <w:t>00.0000W</w:t>
      </w:r>
    </w:p>
    <w:p w14:paraId="0E80F0C5" w14:textId="77777777" w:rsidR="00BA33C2" w:rsidRDefault="00BA33C2" w:rsidP="00BA33C2">
      <w:pPr>
        <w:jc w:val="left"/>
      </w:pPr>
    </w:p>
    <w:p w14:paraId="03A15F28" w14:textId="42C5E533" w:rsidR="00BA33C2" w:rsidRPr="00BA33C2" w:rsidRDefault="00BA33C2" w:rsidP="00BA33C2">
      <w:pPr>
        <w:jc w:val="left"/>
        <w:rPr>
          <w:b/>
          <w:u w:val="single"/>
        </w:rPr>
      </w:pPr>
      <w:r w:rsidRPr="00BA33C2">
        <w:rPr>
          <w:b/>
          <w:u w:val="single"/>
        </w:rPr>
        <w:t>Set 4 Long Horizontal (45</w:t>
      </w:r>
      <w:r w:rsidR="009D286E" w:rsidRPr="002164D3">
        <w:rPr>
          <w:b/>
        </w:rPr>
        <w:t>º</w:t>
      </w:r>
      <w:r w:rsidRPr="00BA33C2">
        <w:rPr>
          <w:b/>
          <w:u w:val="single"/>
        </w:rPr>
        <w:t>N, 60</w:t>
      </w:r>
      <w:r w:rsidR="009D286E" w:rsidRPr="002164D3">
        <w:rPr>
          <w:b/>
        </w:rPr>
        <w:t>º</w:t>
      </w:r>
      <w:r w:rsidRPr="00BA33C2">
        <w:rPr>
          <w:b/>
          <w:u w:val="single"/>
        </w:rPr>
        <w:t>W to 45</w:t>
      </w:r>
      <w:r w:rsidR="009D286E" w:rsidRPr="002164D3">
        <w:rPr>
          <w:b/>
        </w:rPr>
        <w:t>º</w:t>
      </w:r>
      <w:r w:rsidRPr="00BA33C2">
        <w:rPr>
          <w:b/>
          <w:u w:val="single"/>
        </w:rPr>
        <w:t>N, 30</w:t>
      </w:r>
      <w:r w:rsidR="009D286E" w:rsidRPr="002164D3">
        <w:rPr>
          <w:b/>
        </w:rPr>
        <w:t>º</w:t>
      </w:r>
      <w:r w:rsidRPr="00BA33C2">
        <w:rPr>
          <w:b/>
          <w:u w:val="single"/>
        </w:rPr>
        <w:t>W)</w:t>
      </w:r>
    </w:p>
    <w:p w14:paraId="60CC2DBD" w14:textId="77777777" w:rsidR="00BA33C2" w:rsidRDefault="00BA33C2" w:rsidP="00BA33C2">
      <w:pPr>
        <w:jc w:val="left"/>
      </w:pPr>
    </w:p>
    <w:p w14:paraId="14038BF2" w14:textId="0A5FCDC2" w:rsidR="00BA33C2" w:rsidRDefault="00BA33C2" w:rsidP="00BA33C2">
      <w:pPr>
        <w:jc w:val="left"/>
      </w:pPr>
      <w:r>
        <w:t xml:space="preserve">  Point1        45</w:t>
      </w:r>
      <w:r w:rsidR="00FD59D8">
        <w:t>º</w:t>
      </w:r>
      <w:r>
        <w:t xml:space="preserve">00.0000N     </w:t>
      </w:r>
      <w:r w:rsidR="00FD59D8">
        <w:t>0</w:t>
      </w:r>
      <w:r>
        <w:t>60</w:t>
      </w:r>
      <w:r w:rsidR="00FD59D8">
        <w:t>º</w:t>
      </w:r>
      <w:r>
        <w:t>00.0000W</w:t>
      </w:r>
    </w:p>
    <w:p w14:paraId="671C860C" w14:textId="009FB7A2" w:rsidR="00BA33C2" w:rsidRDefault="00BA33C2" w:rsidP="00BA33C2">
      <w:pPr>
        <w:jc w:val="left"/>
      </w:pPr>
      <w:r>
        <w:t xml:space="preserve">  Point2        45</w:t>
      </w:r>
      <w:r w:rsidR="00FD59D8">
        <w:t>º</w:t>
      </w:r>
      <w:r>
        <w:t xml:space="preserve">11.2519N     </w:t>
      </w:r>
      <w:r w:rsidR="00FD59D8">
        <w:t>0</w:t>
      </w:r>
      <w:r>
        <w:t>58</w:t>
      </w:r>
      <w:r w:rsidR="00FD59D8">
        <w:t>º</w:t>
      </w:r>
      <w:r>
        <w:t>31.7916W</w:t>
      </w:r>
    </w:p>
    <w:p w14:paraId="4C4F70F8" w14:textId="65E68086" w:rsidR="00BA33C2" w:rsidRDefault="00BA33C2" w:rsidP="00BA33C2">
      <w:pPr>
        <w:jc w:val="left"/>
      </w:pPr>
      <w:r>
        <w:t xml:space="preserve">  Point3        45</w:t>
      </w:r>
      <w:r w:rsidR="00FD59D8">
        <w:t>º</w:t>
      </w:r>
      <w:r>
        <w:t xml:space="preserve">21.3608N     </w:t>
      </w:r>
      <w:r w:rsidR="00FD59D8">
        <w:t>0</w:t>
      </w:r>
      <w:r w:rsidR="008612D1">
        <w:t>57</w:t>
      </w:r>
      <w:r w:rsidR="00FD59D8">
        <w:t>º0</w:t>
      </w:r>
      <w:r>
        <w:t>3.0317W</w:t>
      </w:r>
    </w:p>
    <w:p w14:paraId="1EADC88A" w14:textId="086B5FF1" w:rsidR="00BA33C2" w:rsidRDefault="00BA33C2" w:rsidP="00BA33C2">
      <w:pPr>
        <w:jc w:val="left"/>
      </w:pPr>
      <w:r>
        <w:t xml:space="preserve">  Point4        45</w:t>
      </w:r>
      <w:r w:rsidR="00FD59D8">
        <w:t>º</w:t>
      </w:r>
      <w:r>
        <w:t xml:space="preserve">30.3133N     </w:t>
      </w:r>
      <w:r w:rsidR="00FD59D8">
        <w:t>0</w:t>
      </w:r>
      <w:r>
        <w:t>55</w:t>
      </w:r>
      <w:r w:rsidR="00FD59D8">
        <w:t>º</w:t>
      </w:r>
      <w:r>
        <w:t>33.7738W</w:t>
      </w:r>
    </w:p>
    <w:p w14:paraId="0BF325EF" w14:textId="7CB0A8AD" w:rsidR="00BA33C2" w:rsidRDefault="00BA33C2" w:rsidP="00BA33C2">
      <w:pPr>
        <w:jc w:val="left"/>
      </w:pPr>
      <w:r>
        <w:t xml:space="preserve">  Point5        45</w:t>
      </w:r>
      <w:r w:rsidR="00FD59D8">
        <w:t>º</w:t>
      </w:r>
      <w:r>
        <w:t xml:space="preserve">38.0973N     </w:t>
      </w:r>
      <w:r w:rsidR="00FD59D8">
        <w:t>0</w:t>
      </w:r>
      <w:r w:rsidR="008612D1">
        <w:t>54</w:t>
      </w:r>
      <w:r w:rsidR="00FD59D8">
        <w:t>º0</w:t>
      </w:r>
      <w:r>
        <w:t>4.0740W</w:t>
      </w:r>
    </w:p>
    <w:p w14:paraId="0A030676" w14:textId="6C2DADAC" w:rsidR="00BA33C2" w:rsidRDefault="00BA33C2" w:rsidP="00BA33C2">
      <w:pPr>
        <w:jc w:val="left"/>
      </w:pPr>
      <w:r>
        <w:t xml:space="preserve">  Point6        45</w:t>
      </w:r>
      <w:r w:rsidR="00FD59D8">
        <w:t>º</w:t>
      </w:r>
      <w:r>
        <w:t xml:space="preserve">44.7022N     </w:t>
      </w:r>
      <w:r w:rsidR="00FD59D8">
        <w:t>0</w:t>
      </w:r>
      <w:r>
        <w:t>52</w:t>
      </w:r>
      <w:r w:rsidR="00FD59D8">
        <w:t>º</w:t>
      </w:r>
      <w:r>
        <w:t>33.9908W</w:t>
      </w:r>
    </w:p>
    <w:p w14:paraId="311B9F08" w14:textId="71CA3C33" w:rsidR="00BA33C2" w:rsidRDefault="00BA33C2" w:rsidP="00BA33C2">
      <w:pPr>
        <w:jc w:val="left"/>
      </w:pPr>
      <w:r>
        <w:t xml:space="preserve">  Point7        45</w:t>
      </w:r>
      <w:r w:rsidR="00FD59D8">
        <w:t>º</w:t>
      </w:r>
      <w:r>
        <w:t xml:space="preserve">50.1188N     </w:t>
      </w:r>
      <w:r w:rsidR="00FD59D8">
        <w:t>0</w:t>
      </w:r>
      <w:r w:rsidR="008612D1">
        <w:t>51</w:t>
      </w:r>
      <w:r w:rsidR="00FD59D8">
        <w:t>º0</w:t>
      </w:r>
      <w:r>
        <w:t>3.5849W</w:t>
      </w:r>
    </w:p>
    <w:p w14:paraId="0BB0B84C" w14:textId="6CBF201F" w:rsidR="00BA33C2" w:rsidRDefault="00BA33C2" w:rsidP="00BA33C2">
      <w:pPr>
        <w:jc w:val="left"/>
      </w:pPr>
      <w:r>
        <w:t xml:space="preserve">  Point8        45</w:t>
      </w:r>
      <w:r w:rsidR="00FD59D8">
        <w:t>º</w:t>
      </w:r>
      <w:r>
        <w:t xml:space="preserve">54.3397N     </w:t>
      </w:r>
      <w:r w:rsidR="00FD59D8">
        <w:t>0</w:t>
      </w:r>
      <w:r>
        <w:t>49</w:t>
      </w:r>
      <w:r w:rsidR="00FD59D8">
        <w:t>º</w:t>
      </w:r>
      <w:r>
        <w:t>32.9185W</w:t>
      </w:r>
    </w:p>
    <w:p w14:paraId="159AEC8A" w14:textId="6BCCB6F1" w:rsidR="00BA33C2" w:rsidRDefault="00BA33C2" w:rsidP="00BA33C2">
      <w:pPr>
        <w:jc w:val="left"/>
      </w:pPr>
      <w:r>
        <w:t xml:space="preserve">  Point9        45</w:t>
      </w:r>
      <w:r w:rsidR="00FD59D8">
        <w:t>º</w:t>
      </w:r>
      <w:r>
        <w:t xml:space="preserve">57.3588N     </w:t>
      </w:r>
      <w:r w:rsidR="00FD59D8">
        <w:t>0</w:t>
      </w:r>
      <w:r w:rsidR="008612D1">
        <w:t>48</w:t>
      </w:r>
      <w:r w:rsidR="00FD59D8">
        <w:t>º0</w:t>
      </w:r>
      <w:r>
        <w:t>2.0555W</w:t>
      </w:r>
    </w:p>
    <w:p w14:paraId="7371350F" w14:textId="54BC3AC4" w:rsidR="00BA33C2" w:rsidRDefault="00BA33C2" w:rsidP="00BA33C2">
      <w:pPr>
        <w:jc w:val="left"/>
      </w:pPr>
      <w:r>
        <w:t xml:space="preserve">  Point10      45</w:t>
      </w:r>
      <w:r w:rsidR="00FD59D8">
        <w:t>º</w:t>
      </w:r>
      <w:r>
        <w:t xml:space="preserve">59.1720N     </w:t>
      </w:r>
      <w:r w:rsidR="00FD59D8">
        <w:t>0</w:t>
      </w:r>
      <w:r>
        <w:t>46</w:t>
      </w:r>
      <w:r w:rsidR="00FD59D8">
        <w:t>º</w:t>
      </w:r>
      <w:r>
        <w:t>31.0608W</w:t>
      </w:r>
    </w:p>
    <w:p w14:paraId="590D72DD" w14:textId="38BEDAFC" w:rsidR="00BA33C2" w:rsidRDefault="00BA33C2" w:rsidP="00BA33C2">
      <w:pPr>
        <w:jc w:val="left"/>
      </w:pPr>
      <w:r>
        <w:t xml:space="preserve">  Point11      45</w:t>
      </w:r>
      <w:r w:rsidR="00FD59D8">
        <w:t>º</w:t>
      </w:r>
      <w:r>
        <w:t xml:space="preserve">59.7767N     </w:t>
      </w:r>
      <w:r w:rsidR="00FD59D8">
        <w:t>0</w:t>
      </w:r>
      <w:r w:rsidR="008612D1">
        <w:t>45</w:t>
      </w:r>
      <w:r w:rsidR="00FD59D8">
        <w:t>º0</w:t>
      </w:r>
      <w:r>
        <w:t>0.0000W</w:t>
      </w:r>
    </w:p>
    <w:p w14:paraId="73FC7035" w14:textId="7C7AE4E3" w:rsidR="00BA33C2" w:rsidRDefault="00BA33C2" w:rsidP="00BA33C2">
      <w:pPr>
        <w:jc w:val="left"/>
      </w:pPr>
      <w:r>
        <w:t xml:space="preserve">  Point12      45</w:t>
      </w:r>
      <w:r w:rsidR="00FD59D8">
        <w:t>º</w:t>
      </w:r>
      <w:r>
        <w:t xml:space="preserve">59.1720N     </w:t>
      </w:r>
      <w:r w:rsidR="00FD59D8">
        <w:t>0</w:t>
      </w:r>
      <w:r>
        <w:t>43</w:t>
      </w:r>
      <w:r w:rsidR="00FD59D8">
        <w:t>º</w:t>
      </w:r>
      <w:r>
        <w:t>28.9392W</w:t>
      </w:r>
    </w:p>
    <w:p w14:paraId="36699EFC" w14:textId="5A362271" w:rsidR="00BA33C2" w:rsidRDefault="00BA33C2" w:rsidP="00BA33C2">
      <w:pPr>
        <w:jc w:val="left"/>
      </w:pPr>
      <w:r>
        <w:t xml:space="preserve">  Point13      45</w:t>
      </w:r>
      <w:r w:rsidR="00FD59D8">
        <w:t>º</w:t>
      </w:r>
      <w:r>
        <w:t xml:space="preserve">57.3588N     </w:t>
      </w:r>
      <w:r w:rsidR="00FD59D8">
        <w:t>0</w:t>
      </w:r>
      <w:r>
        <w:t>41</w:t>
      </w:r>
      <w:r w:rsidR="00FD59D8">
        <w:t>º</w:t>
      </w:r>
      <w:r>
        <w:t>57.9446W</w:t>
      </w:r>
    </w:p>
    <w:p w14:paraId="0D04FB99" w14:textId="00D2EB10" w:rsidR="00BA33C2" w:rsidRDefault="00BA33C2" w:rsidP="00BA33C2">
      <w:pPr>
        <w:jc w:val="left"/>
      </w:pPr>
      <w:r>
        <w:t xml:space="preserve">  Point14      45</w:t>
      </w:r>
      <w:r w:rsidR="00FD59D8">
        <w:t>º</w:t>
      </w:r>
      <w:r>
        <w:t xml:space="preserve">54.3397N     </w:t>
      </w:r>
      <w:r w:rsidR="00FD59D8">
        <w:t>0</w:t>
      </w:r>
      <w:r>
        <w:t>40</w:t>
      </w:r>
      <w:r w:rsidR="00FD59D8">
        <w:t>º</w:t>
      </w:r>
      <w:r>
        <w:t>27.0815W</w:t>
      </w:r>
    </w:p>
    <w:p w14:paraId="1334CC17" w14:textId="7BFD7129" w:rsidR="00BA33C2" w:rsidRDefault="00BA33C2" w:rsidP="00BA33C2">
      <w:pPr>
        <w:jc w:val="left"/>
      </w:pPr>
      <w:r>
        <w:t xml:space="preserve">  Point15      45</w:t>
      </w:r>
      <w:r w:rsidR="00FD59D8">
        <w:t>º</w:t>
      </w:r>
      <w:r>
        <w:t xml:space="preserve">50.1188N     </w:t>
      </w:r>
      <w:r w:rsidR="00FD59D8">
        <w:t>0</w:t>
      </w:r>
      <w:r>
        <w:t>38</w:t>
      </w:r>
      <w:r w:rsidR="00FD59D8">
        <w:t>º</w:t>
      </w:r>
      <w:r>
        <w:t>56.4152W</w:t>
      </w:r>
    </w:p>
    <w:p w14:paraId="6B8647F9" w14:textId="061A27D4" w:rsidR="00BA33C2" w:rsidRDefault="00BA33C2" w:rsidP="00BA33C2">
      <w:pPr>
        <w:jc w:val="left"/>
      </w:pPr>
      <w:r>
        <w:t xml:space="preserve">  Point16      45</w:t>
      </w:r>
      <w:r w:rsidR="00FD59D8">
        <w:t>º</w:t>
      </w:r>
      <w:r>
        <w:t xml:space="preserve">44.7022N     </w:t>
      </w:r>
      <w:r w:rsidR="00FD59D8">
        <w:t>0</w:t>
      </w:r>
      <w:r>
        <w:t>37</w:t>
      </w:r>
      <w:r w:rsidR="00FD59D8">
        <w:t>º</w:t>
      </w:r>
      <w:r>
        <w:t>26.0092W</w:t>
      </w:r>
    </w:p>
    <w:p w14:paraId="19840F73" w14:textId="3D8D7568" w:rsidR="00BA33C2" w:rsidRDefault="00BA33C2" w:rsidP="00BA33C2">
      <w:pPr>
        <w:jc w:val="left"/>
      </w:pPr>
      <w:r>
        <w:t xml:space="preserve">  Point17      45</w:t>
      </w:r>
      <w:r w:rsidR="00FD59D8">
        <w:t>º</w:t>
      </w:r>
      <w:r>
        <w:t xml:space="preserve">38.0973N     </w:t>
      </w:r>
      <w:r w:rsidR="00FD59D8">
        <w:t>0</w:t>
      </w:r>
      <w:r>
        <w:t>35</w:t>
      </w:r>
      <w:r w:rsidR="00FD59D8">
        <w:t>º</w:t>
      </w:r>
      <w:r>
        <w:t>55.9260W</w:t>
      </w:r>
    </w:p>
    <w:p w14:paraId="7A516925" w14:textId="3261C6B5" w:rsidR="00BA33C2" w:rsidRDefault="00BA33C2" w:rsidP="00BA33C2">
      <w:pPr>
        <w:jc w:val="left"/>
      </w:pPr>
      <w:r>
        <w:t xml:space="preserve">  Point18      45</w:t>
      </w:r>
      <w:r w:rsidR="00FD59D8">
        <w:t>º</w:t>
      </w:r>
      <w:r>
        <w:t xml:space="preserve">30.3133N     </w:t>
      </w:r>
      <w:r w:rsidR="00FD59D8">
        <w:t>0</w:t>
      </w:r>
      <w:r>
        <w:t>34</w:t>
      </w:r>
      <w:r w:rsidR="00FD59D8">
        <w:t>º</w:t>
      </w:r>
      <w:r>
        <w:t>26.2263W</w:t>
      </w:r>
    </w:p>
    <w:p w14:paraId="203B9D64" w14:textId="005C4FAF" w:rsidR="00BA33C2" w:rsidRDefault="00BA33C2" w:rsidP="00BA33C2">
      <w:pPr>
        <w:jc w:val="left"/>
      </w:pPr>
      <w:r>
        <w:t xml:space="preserve">  Point19      45</w:t>
      </w:r>
      <w:r w:rsidR="00FD59D8">
        <w:t>º</w:t>
      </w:r>
      <w:r>
        <w:t xml:space="preserve">21.3608N     </w:t>
      </w:r>
      <w:r w:rsidR="00FD59D8">
        <w:t>0</w:t>
      </w:r>
      <w:r>
        <w:t>32</w:t>
      </w:r>
      <w:r w:rsidR="00FD59D8">
        <w:t>º</w:t>
      </w:r>
      <w:r>
        <w:t>56.9684W</w:t>
      </w:r>
    </w:p>
    <w:p w14:paraId="2A11BD00" w14:textId="79BF8746" w:rsidR="00BA33C2" w:rsidRDefault="00BA33C2" w:rsidP="00BA33C2">
      <w:pPr>
        <w:jc w:val="left"/>
      </w:pPr>
      <w:r>
        <w:t xml:space="preserve">  Point20      45</w:t>
      </w:r>
      <w:r w:rsidR="00FD59D8">
        <w:t>º</w:t>
      </w:r>
      <w:r>
        <w:t xml:space="preserve">11.2519N     </w:t>
      </w:r>
      <w:r w:rsidR="00FD59D8">
        <w:t>0</w:t>
      </w:r>
      <w:r>
        <w:t>31</w:t>
      </w:r>
      <w:r w:rsidR="00FD59D8">
        <w:t>º</w:t>
      </w:r>
      <w:r>
        <w:t>28.2085W</w:t>
      </w:r>
    </w:p>
    <w:p w14:paraId="058C8145" w14:textId="01109B84" w:rsidR="00BA33C2" w:rsidRDefault="00BA33C2" w:rsidP="00BA33C2">
      <w:pPr>
        <w:jc w:val="left"/>
      </w:pPr>
      <w:r>
        <w:t xml:space="preserve">  Point21      45</w:t>
      </w:r>
      <w:r w:rsidR="00FD59D8">
        <w:t>º</w:t>
      </w:r>
      <w:r>
        <w:t xml:space="preserve">00.0000N     </w:t>
      </w:r>
      <w:r w:rsidR="00FD59D8">
        <w:t>0</w:t>
      </w:r>
      <w:r>
        <w:t>30</w:t>
      </w:r>
      <w:r w:rsidR="00FD59D8">
        <w:t>º</w:t>
      </w:r>
      <w:r>
        <w:t>00.0000W</w:t>
      </w:r>
    </w:p>
    <w:p w14:paraId="7A47E67D" w14:textId="77777777" w:rsidR="00BA33C2" w:rsidRDefault="00BA33C2" w:rsidP="00BA33C2">
      <w:pPr>
        <w:jc w:val="left"/>
      </w:pPr>
    </w:p>
    <w:p w14:paraId="336252FB" w14:textId="04DA6834" w:rsidR="00BA33C2" w:rsidRPr="00BA33C2" w:rsidRDefault="003C560C" w:rsidP="00BA33C2">
      <w:pPr>
        <w:jc w:val="left"/>
        <w:rPr>
          <w:b/>
          <w:u w:val="single"/>
        </w:rPr>
      </w:pPr>
      <w:r>
        <w:rPr>
          <w:b/>
          <w:u w:val="single"/>
        </w:rPr>
        <w:br w:type="page"/>
      </w:r>
      <w:r w:rsidR="00BA33C2" w:rsidRPr="00BA33C2">
        <w:rPr>
          <w:b/>
          <w:u w:val="single"/>
        </w:rPr>
        <w:lastRenderedPageBreak/>
        <w:t>Set 5 Long Vertical (30</w:t>
      </w:r>
      <w:r w:rsidR="009D286E" w:rsidRPr="002164D3">
        <w:rPr>
          <w:b/>
        </w:rPr>
        <w:t>º</w:t>
      </w:r>
      <w:r w:rsidR="00BA33C2" w:rsidRPr="00BA33C2">
        <w:rPr>
          <w:b/>
          <w:u w:val="single"/>
        </w:rPr>
        <w:t>N, 45</w:t>
      </w:r>
      <w:r w:rsidR="009D286E" w:rsidRPr="002164D3">
        <w:rPr>
          <w:b/>
        </w:rPr>
        <w:t>º</w:t>
      </w:r>
      <w:r w:rsidR="00BA33C2" w:rsidRPr="00BA33C2">
        <w:rPr>
          <w:b/>
          <w:u w:val="single"/>
        </w:rPr>
        <w:t>W to 60</w:t>
      </w:r>
      <w:r w:rsidR="009D286E" w:rsidRPr="002164D3">
        <w:rPr>
          <w:b/>
        </w:rPr>
        <w:t>º</w:t>
      </w:r>
      <w:r w:rsidR="00BA33C2" w:rsidRPr="00BA33C2">
        <w:rPr>
          <w:b/>
          <w:u w:val="single"/>
        </w:rPr>
        <w:t>N, 45</w:t>
      </w:r>
      <w:r w:rsidR="009D286E" w:rsidRPr="002164D3">
        <w:rPr>
          <w:b/>
        </w:rPr>
        <w:t>º</w:t>
      </w:r>
      <w:r w:rsidR="00BA33C2" w:rsidRPr="00BA33C2">
        <w:rPr>
          <w:b/>
          <w:u w:val="single"/>
        </w:rPr>
        <w:t>W)</w:t>
      </w:r>
    </w:p>
    <w:p w14:paraId="5E162D8A" w14:textId="77777777" w:rsidR="00BA33C2" w:rsidRPr="003C560C" w:rsidRDefault="00BA33C2" w:rsidP="00BA33C2">
      <w:pPr>
        <w:jc w:val="left"/>
        <w:rPr>
          <w:sz w:val="16"/>
          <w:szCs w:val="16"/>
        </w:rPr>
      </w:pPr>
    </w:p>
    <w:p w14:paraId="13DDF67B" w14:textId="2C5BFD73" w:rsidR="00BA33C2" w:rsidRDefault="00BA33C2" w:rsidP="00BA33C2">
      <w:pPr>
        <w:jc w:val="left"/>
      </w:pPr>
      <w:r>
        <w:t xml:space="preserve">  The geodesic runs along the 45</w:t>
      </w:r>
      <w:r w:rsidR="00FD59D8" w:rsidRPr="002C3DF8">
        <w:t>º</w:t>
      </w:r>
      <w:r>
        <w:t>W meridian.</w:t>
      </w:r>
    </w:p>
    <w:p w14:paraId="45457D03" w14:textId="77777777" w:rsidR="00BA33C2" w:rsidRPr="003C560C" w:rsidRDefault="00BA33C2" w:rsidP="00BA33C2">
      <w:pPr>
        <w:jc w:val="left"/>
        <w:rPr>
          <w:sz w:val="16"/>
          <w:szCs w:val="16"/>
        </w:rPr>
      </w:pPr>
    </w:p>
    <w:p w14:paraId="15D9BC00" w14:textId="070EDF58" w:rsidR="00BA33C2" w:rsidRPr="00BA33C2" w:rsidRDefault="00BA33C2" w:rsidP="00BA33C2">
      <w:pPr>
        <w:jc w:val="left"/>
        <w:rPr>
          <w:b/>
          <w:u w:val="single"/>
        </w:rPr>
      </w:pPr>
      <w:r w:rsidRPr="00BA33C2">
        <w:rPr>
          <w:b/>
          <w:u w:val="single"/>
        </w:rPr>
        <w:t>Set 6 Circle (Centre 45</w:t>
      </w:r>
      <w:r w:rsidR="009D286E" w:rsidRPr="002164D3">
        <w:rPr>
          <w:b/>
        </w:rPr>
        <w:t>º</w:t>
      </w:r>
      <w:r w:rsidRPr="00BA33C2">
        <w:rPr>
          <w:b/>
          <w:u w:val="single"/>
        </w:rPr>
        <w:t>N, 45</w:t>
      </w:r>
      <w:r w:rsidR="009D286E" w:rsidRPr="002164D3">
        <w:rPr>
          <w:b/>
        </w:rPr>
        <w:t>º</w:t>
      </w:r>
      <w:r w:rsidRPr="00BA33C2">
        <w:rPr>
          <w:b/>
          <w:u w:val="single"/>
        </w:rPr>
        <w:t>W Radius 2</w:t>
      </w:r>
      <w:r w:rsidR="009D286E">
        <w:rPr>
          <w:b/>
          <w:u w:val="single"/>
        </w:rPr>
        <w:t xml:space="preserve"> </w:t>
      </w:r>
      <w:r w:rsidRPr="00BA33C2">
        <w:rPr>
          <w:b/>
          <w:u w:val="single"/>
        </w:rPr>
        <w:t>000</w:t>
      </w:r>
      <w:r w:rsidR="009D286E">
        <w:rPr>
          <w:b/>
          <w:u w:val="single"/>
        </w:rPr>
        <w:t xml:space="preserve"> </w:t>
      </w:r>
      <w:r w:rsidRPr="00BA33C2">
        <w:rPr>
          <w:b/>
          <w:u w:val="single"/>
        </w:rPr>
        <w:t>000 m Points every 15 degrees)</w:t>
      </w:r>
    </w:p>
    <w:p w14:paraId="5D0E12A8" w14:textId="77777777" w:rsidR="00BA33C2" w:rsidRPr="003C560C" w:rsidRDefault="00BA33C2" w:rsidP="00BA33C2">
      <w:pPr>
        <w:jc w:val="left"/>
        <w:rPr>
          <w:sz w:val="16"/>
          <w:szCs w:val="16"/>
        </w:rPr>
      </w:pPr>
    </w:p>
    <w:p w14:paraId="7FEE9BE2" w14:textId="301D4562" w:rsidR="00BA33C2" w:rsidRDefault="00BA33C2" w:rsidP="00BA33C2">
      <w:pPr>
        <w:jc w:val="left"/>
      </w:pPr>
      <w:r>
        <w:t xml:space="preserve">  Point1        62</w:t>
      </w:r>
      <w:r w:rsidR="00FD59D8">
        <w:t>º</w:t>
      </w:r>
      <w:r>
        <w:t xml:space="preserve">58.1482N     </w:t>
      </w:r>
      <w:r w:rsidR="008612D1">
        <w:t xml:space="preserve"> </w:t>
      </w:r>
      <w:r w:rsidR="00FD59D8">
        <w:t>0</w:t>
      </w:r>
      <w:r>
        <w:t>45</w:t>
      </w:r>
      <w:r w:rsidR="00FD59D8">
        <w:t>º</w:t>
      </w:r>
      <w:r>
        <w:t>00.0000W</w:t>
      </w:r>
    </w:p>
    <w:p w14:paraId="7FDF19AB" w14:textId="45984F6D" w:rsidR="00BA33C2" w:rsidRDefault="00BA33C2" w:rsidP="00BA33C2">
      <w:pPr>
        <w:jc w:val="left"/>
      </w:pPr>
      <w:r>
        <w:t xml:space="preserve">  Point2        </w:t>
      </w:r>
      <w:r w:rsidR="008612D1">
        <w:t>62</w:t>
      </w:r>
      <w:r w:rsidR="00FD59D8">
        <w:t>º0</w:t>
      </w:r>
      <w:r>
        <w:t xml:space="preserve">2.9175N     </w:t>
      </w:r>
      <w:r w:rsidR="008612D1">
        <w:t xml:space="preserve"> </w:t>
      </w:r>
      <w:r w:rsidR="00FD59D8">
        <w:t>0</w:t>
      </w:r>
      <w:r>
        <w:t>35</w:t>
      </w:r>
      <w:r w:rsidR="00FD59D8">
        <w:t>º</w:t>
      </w:r>
      <w:r>
        <w:t>13.1324W</w:t>
      </w:r>
    </w:p>
    <w:p w14:paraId="2CE8BCF8" w14:textId="4FC069B3" w:rsidR="00BA33C2" w:rsidRDefault="00BA33C2" w:rsidP="00BA33C2">
      <w:pPr>
        <w:jc w:val="left"/>
      </w:pPr>
      <w:r>
        <w:t xml:space="preserve">  Point3        59</w:t>
      </w:r>
      <w:r w:rsidR="00FD59D8">
        <w:t>º</w:t>
      </w:r>
      <w:r>
        <w:t xml:space="preserve">29.7703N     </w:t>
      </w:r>
      <w:r w:rsidR="008612D1">
        <w:t xml:space="preserve"> </w:t>
      </w:r>
      <w:r w:rsidR="00FD59D8">
        <w:t>0</w:t>
      </w:r>
      <w:r>
        <w:t>27</w:t>
      </w:r>
      <w:r w:rsidR="00FD59D8">
        <w:t>º</w:t>
      </w:r>
      <w:r>
        <w:t>21.3716W</w:t>
      </w:r>
    </w:p>
    <w:p w14:paraId="77A635B4" w14:textId="5D135633" w:rsidR="00BA33C2" w:rsidRDefault="00BA33C2" w:rsidP="00BA33C2">
      <w:pPr>
        <w:jc w:val="left"/>
      </w:pPr>
      <w:r>
        <w:t xml:space="preserve">  Point4        55</w:t>
      </w:r>
      <w:r w:rsidR="00FD59D8">
        <w:t>º</w:t>
      </w:r>
      <w:r>
        <w:t xml:space="preserve">47.3417N     </w:t>
      </w:r>
      <w:r w:rsidR="008612D1">
        <w:t xml:space="preserve"> </w:t>
      </w:r>
      <w:r w:rsidR="00FD59D8">
        <w:t>0</w:t>
      </w:r>
      <w:r>
        <w:t>22</w:t>
      </w:r>
      <w:r w:rsidR="00FD59D8">
        <w:t>º</w:t>
      </w:r>
      <w:r>
        <w:t>13.6842W</w:t>
      </w:r>
    </w:p>
    <w:p w14:paraId="3E6742C3" w14:textId="04CA0756" w:rsidR="00BA33C2" w:rsidRDefault="00BA33C2" w:rsidP="00BA33C2">
      <w:pPr>
        <w:jc w:val="left"/>
      </w:pPr>
      <w:r>
        <w:t xml:space="preserve">  Point5        51</w:t>
      </w:r>
      <w:r w:rsidR="00FD59D8">
        <w:t>º</w:t>
      </w:r>
      <w:r>
        <w:t xml:space="preserve">25.6105N     </w:t>
      </w:r>
      <w:r w:rsidR="008612D1">
        <w:t xml:space="preserve"> </w:t>
      </w:r>
      <w:r w:rsidR="00FD59D8">
        <w:t>0</w:t>
      </w:r>
      <w:r>
        <w:t>19</w:t>
      </w:r>
      <w:r w:rsidR="00FD59D8">
        <w:t>º</w:t>
      </w:r>
      <w:r>
        <w:t>41.1668W</w:t>
      </w:r>
    </w:p>
    <w:p w14:paraId="1A78FCCC" w14:textId="62B61F30" w:rsidR="00BA33C2" w:rsidRDefault="00BA33C2" w:rsidP="00BA33C2">
      <w:pPr>
        <w:jc w:val="left"/>
      </w:pPr>
      <w:r>
        <w:t xml:space="preserve">  Point6        46</w:t>
      </w:r>
      <w:r w:rsidR="00FD59D8">
        <w:t>º</w:t>
      </w:r>
      <w:r>
        <w:t xml:space="preserve">49.0062N     </w:t>
      </w:r>
      <w:r w:rsidR="008612D1">
        <w:t xml:space="preserve"> </w:t>
      </w:r>
      <w:r w:rsidR="00FD59D8">
        <w:t>0</w:t>
      </w:r>
      <w:r>
        <w:t>19</w:t>
      </w:r>
      <w:r w:rsidR="00FD59D8">
        <w:t>º</w:t>
      </w:r>
      <w:r>
        <w:t>14.2861W</w:t>
      </w:r>
    </w:p>
    <w:p w14:paraId="2E86DC4D" w14:textId="023347D9" w:rsidR="00BA33C2" w:rsidRDefault="00BA33C2" w:rsidP="00BA33C2">
      <w:pPr>
        <w:jc w:val="left"/>
      </w:pPr>
      <w:r>
        <w:t xml:space="preserve">  Point7        42</w:t>
      </w:r>
      <w:r w:rsidR="00FD59D8">
        <w:t>º</w:t>
      </w:r>
      <w:r>
        <w:t xml:space="preserve">16.1548N     </w:t>
      </w:r>
      <w:r w:rsidR="008612D1">
        <w:t xml:space="preserve"> </w:t>
      </w:r>
      <w:r w:rsidR="00FD59D8">
        <w:t>0</w:t>
      </w:r>
      <w:r>
        <w:t>20</w:t>
      </w:r>
      <w:r w:rsidR="00FD59D8">
        <w:t>º</w:t>
      </w:r>
      <w:r>
        <w:t>24.1958W</w:t>
      </w:r>
    </w:p>
    <w:p w14:paraId="06BE46AD" w14:textId="3F6CC069" w:rsidR="00BA33C2" w:rsidRDefault="00BA33C2" w:rsidP="00BA33C2">
      <w:pPr>
        <w:jc w:val="left"/>
      </w:pPr>
      <w:r>
        <w:t xml:space="preserve">  Point8        </w:t>
      </w:r>
      <w:r w:rsidR="008612D1">
        <w:t>38</w:t>
      </w:r>
      <w:r w:rsidR="00FD59D8">
        <w:t>º</w:t>
      </w:r>
      <w:r>
        <w:t xml:space="preserve">1.4970N     </w:t>
      </w:r>
      <w:r w:rsidR="008612D1">
        <w:t xml:space="preserve">   </w:t>
      </w:r>
      <w:r w:rsidR="00FD59D8">
        <w:t>0</w:t>
      </w:r>
      <w:r>
        <w:t>22</w:t>
      </w:r>
      <w:r w:rsidR="00FD59D8">
        <w:t>º</w:t>
      </w:r>
      <w:r>
        <w:t>48.2871W</w:t>
      </w:r>
    </w:p>
    <w:p w14:paraId="4CAA0003" w14:textId="05A79ECF" w:rsidR="00BA33C2" w:rsidRDefault="00BA33C2" w:rsidP="00BA33C2">
      <w:pPr>
        <w:jc w:val="left"/>
      </w:pPr>
      <w:r>
        <w:t xml:space="preserve">  Point9        34</w:t>
      </w:r>
      <w:r w:rsidR="00FD59D8">
        <w:t>º</w:t>
      </w:r>
      <w:r>
        <w:t xml:space="preserve">16.6609N     </w:t>
      </w:r>
      <w:r w:rsidR="008612D1">
        <w:t xml:space="preserve"> </w:t>
      </w:r>
      <w:r w:rsidR="00FD59D8">
        <w:t>0</w:t>
      </w:r>
      <w:r w:rsidR="008612D1">
        <w:t>26</w:t>
      </w:r>
      <w:r w:rsidR="00FD59D8">
        <w:t>º0</w:t>
      </w:r>
      <w:r>
        <w:t>9.5368W</w:t>
      </w:r>
    </w:p>
    <w:p w14:paraId="30CF5087" w14:textId="0F521703" w:rsidR="00BA33C2" w:rsidRDefault="00BA33C2" w:rsidP="00BA33C2">
      <w:pPr>
        <w:jc w:val="left"/>
      </w:pPr>
      <w:r>
        <w:t xml:space="preserve">  Point10      31</w:t>
      </w:r>
      <w:r w:rsidR="00FD59D8">
        <w:t>º</w:t>
      </w:r>
      <w:r>
        <w:t xml:space="preserve">11.2085N     </w:t>
      </w:r>
      <w:r w:rsidR="00FD59D8">
        <w:t xml:space="preserve"> 0</w:t>
      </w:r>
      <w:r>
        <w:t>30</w:t>
      </w:r>
      <w:r w:rsidR="00FD59D8">
        <w:t>º</w:t>
      </w:r>
      <w:r>
        <w:t>14.5458W</w:t>
      </w:r>
    </w:p>
    <w:p w14:paraId="1C5111ED" w14:textId="4318182B" w:rsidR="00BA33C2" w:rsidRDefault="00BA33C2" w:rsidP="00BA33C2">
      <w:pPr>
        <w:jc w:val="left"/>
      </w:pPr>
      <w:r>
        <w:t xml:space="preserve">  Point11      28</w:t>
      </w:r>
      <w:r w:rsidR="00FD59D8">
        <w:t>º</w:t>
      </w:r>
      <w:r>
        <w:t xml:space="preserve">52.8672N     </w:t>
      </w:r>
      <w:r w:rsidR="00FD59D8">
        <w:t xml:space="preserve"> 0</w:t>
      </w:r>
      <w:r>
        <w:t>34</w:t>
      </w:r>
      <w:r w:rsidR="00FD59D8">
        <w:t>º</w:t>
      </w:r>
      <w:r>
        <w:t>51.8044W</w:t>
      </w:r>
    </w:p>
    <w:p w14:paraId="6D29847E" w14:textId="683686A7" w:rsidR="00BA33C2" w:rsidRDefault="00BA33C2" w:rsidP="00BA33C2">
      <w:pPr>
        <w:jc w:val="left"/>
      </w:pPr>
      <w:r>
        <w:t xml:space="preserve">  Point12      27</w:t>
      </w:r>
      <w:r w:rsidR="00FD59D8">
        <w:t>º</w:t>
      </w:r>
      <w:r>
        <w:t xml:space="preserve">27.4359N     </w:t>
      </w:r>
      <w:r w:rsidR="00FD59D8">
        <w:t xml:space="preserve"> 0</w:t>
      </w:r>
      <w:r>
        <w:t>39</w:t>
      </w:r>
      <w:r w:rsidR="00FD59D8">
        <w:t>º</w:t>
      </w:r>
      <w:r>
        <w:t>50.5197W</w:t>
      </w:r>
    </w:p>
    <w:p w14:paraId="6CCCB5FB" w14:textId="5B395A9B" w:rsidR="00BA33C2" w:rsidRDefault="00BA33C2" w:rsidP="00BA33C2">
      <w:pPr>
        <w:jc w:val="left"/>
      </w:pPr>
      <w:r>
        <w:t xml:space="preserve">  Point13      26</w:t>
      </w:r>
      <w:r w:rsidR="00FD59D8">
        <w:t>º</w:t>
      </w:r>
      <w:r>
        <w:t xml:space="preserve">58.5455N     </w:t>
      </w:r>
      <w:r w:rsidR="00FD59D8">
        <w:t xml:space="preserve"> 0</w:t>
      </w:r>
      <w:r w:rsidR="008612D1">
        <w:t>45</w:t>
      </w:r>
      <w:r w:rsidR="00FD59D8">
        <w:t>º0</w:t>
      </w:r>
      <w:r>
        <w:t>0.0000W</w:t>
      </w:r>
    </w:p>
    <w:p w14:paraId="046E40B8" w14:textId="1D27F7F5" w:rsidR="00BA33C2" w:rsidRDefault="00BA33C2" w:rsidP="00BA33C2">
      <w:pPr>
        <w:jc w:val="left"/>
      </w:pPr>
      <w:r>
        <w:t xml:space="preserve">  Point14      27</w:t>
      </w:r>
      <w:r w:rsidR="00FD59D8">
        <w:t>º</w:t>
      </w:r>
      <w:r>
        <w:t xml:space="preserve">27.4359N     </w:t>
      </w:r>
      <w:r w:rsidR="00FD59D8">
        <w:t xml:space="preserve"> 0</w:t>
      </w:r>
      <w:r w:rsidR="008612D1">
        <w:t>50</w:t>
      </w:r>
      <w:r w:rsidR="00FD59D8">
        <w:t>º0</w:t>
      </w:r>
      <w:r>
        <w:t>9.4803W</w:t>
      </w:r>
    </w:p>
    <w:p w14:paraId="14B580ED" w14:textId="792B0A93" w:rsidR="00BA33C2" w:rsidRDefault="00BA33C2" w:rsidP="00BA33C2">
      <w:pPr>
        <w:jc w:val="left"/>
      </w:pPr>
      <w:r>
        <w:t xml:space="preserve">  Point15      28</w:t>
      </w:r>
      <w:r w:rsidR="00FD59D8">
        <w:t>º</w:t>
      </w:r>
      <w:r>
        <w:t xml:space="preserve">52.8672N     </w:t>
      </w:r>
      <w:r w:rsidR="00FD59D8">
        <w:t xml:space="preserve"> 0</w:t>
      </w:r>
      <w:r w:rsidR="008612D1">
        <w:t>55</w:t>
      </w:r>
      <w:r w:rsidR="00FD59D8">
        <w:t>º0</w:t>
      </w:r>
      <w:r>
        <w:t>8.1956W</w:t>
      </w:r>
    </w:p>
    <w:p w14:paraId="121FD2C7" w14:textId="0D47DF53" w:rsidR="00BA33C2" w:rsidRDefault="00BA33C2" w:rsidP="00BA33C2">
      <w:pPr>
        <w:jc w:val="left"/>
      </w:pPr>
      <w:r>
        <w:t xml:space="preserve">  Point16      31</w:t>
      </w:r>
      <w:r w:rsidR="00FD59D8">
        <w:t>º</w:t>
      </w:r>
      <w:r>
        <w:t xml:space="preserve">11.2085N     </w:t>
      </w:r>
      <w:r w:rsidR="00FD59D8">
        <w:t xml:space="preserve"> 0</w:t>
      </w:r>
      <w:r>
        <w:t>59</w:t>
      </w:r>
      <w:r w:rsidR="00FD59D8">
        <w:t>º</w:t>
      </w:r>
      <w:r>
        <w:t>45.4542W</w:t>
      </w:r>
    </w:p>
    <w:p w14:paraId="69E5C520" w14:textId="136A8025" w:rsidR="00BA33C2" w:rsidRDefault="00BA33C2" w:rsidP="00BA33C2">
      <w:pPr>
        <w:jc w:val="left"/>
      </w:pPr>
      <w:r>
        <w:t xml:space="preserve">  Point17      34</w:t>
      </w:r>
      <w:r w:rsidR="00FD59D8">
        <w:t>º</w:t>
      </w:r>
      <w:r>
        <w:t xml:space="preserve">16.6609N     </w:t>
      </w:r>
      <w:r w:rsidR="00FD59D8">
        <w:t xml:space="preserve"> 0</w:t>
      </w:r>
      <w:r>
        <w:t>63</w:t>
      </w:r>
      <w:r w:rsidR="00FD59D8">
        <w:t>º</w:t>
      </w:r>
      <w:r>
        <w:t>50.4632W</w:t>
      </w:r>
    </w:p>
    <w:p w14:paraId="2EC85C9B" w14:textId="100FDB77" w:rsidR="00BA33C2" w:rsidRDefault="00BA33C2" w:rsidP="00BA33C2">
      <w:pPr>
        <w:jc w:val="left"/>
      </w:pPr>
      <w:r>
        <w:t xml:space="preserve">  Point18      </w:t>
      </w:r>
      <w:r w:rsidR="008612D1">
        <w:t>38</w:t>
      </w:r>
      <w:r w:rsidR="00FD59D8">
        <w:t>º0</w:t>
      </w:r>
      <w:r>
        <w:t xml:space="preserve">1.4970N     </w:t>
      </w:r>
      <w:r w:rsidR="008612D1">
        <w:t xml:space="preserve"> </w:t>
      </w:r>
      <w:r w:rsidR="00FD59D8">
        <w:t>0</w:t>
      </w:r>
      <w:r>
        <w:t>67</w:t>
      </w:r>
      <w:r w:rsidR="00FD59D8">
        <w:t>º</w:t>
      </w:r>
      <w:r>
        <w:t>11.7129W</w:t>
      </w:r>
    </w:p>
    <w:p w14:paraId="57956313" w14:textId="4A6F4AF6" w:rsidR="00BA33C2" w:rsidRDefault="00BA33C2" w:rsidP="00BA33C2">
      <w:pPr>
        <w:jc w:val="left"/>
      </w:pPr>
      <w:r>
        <w:t xml:space="preserve">  Point19      42</w:t>
      </w:r>
      <w:r w:rsidR="00FD59D8">
        <w:t>º</w:t>
      </w:r>
      <w:r>
        <w:t xml:space="preserve">16.1548N     </w:t>
      </w:r>
      <w:r w:rsidR="00FD59D8">
        <w:t xml:space="preserve"> 0</w:t>
      </w:r>
      <w:r>
        <w:t>69</w:t>
      </w:r>
      <w:r w:rsidR="00FD59D8">
        <w:t>º</w:t>
      </w:r>
      <w:r>
        <w:t>35.8042W</w:t>
      </w:r>
    </w:p>
    <w:p w14:paraId="1906B5A8" w14:textId="1B789348" w:rsidR="00BA33C2" w:rsidRDefault="00BA33C2" w:rsidP="00BA33C2">
      <w:pPr>
        <w:jc w:val="left"/>
      </w:pPr>
      <w:r>
        <w:t xml:space="preserve">  Point20      46</w:t>
      </w:r>
      <w:r w:rsidR="00FD59D8">
        <w:t>º</w:t>
      </w:r>
      <w:r>
        <w:t xml:space="preserve">49.0062N     </w:t>
      </w:r>
      <w:r w:rsidR="00FD59D8">
        <w:t xml:space="preserve"> 0</w:t>
      </w:r>
      <w:r>
        <w:t>70</w:t>
      </w:r>
      <w:r w:rsidR="00FD59D8">
        <w:t>º</w:t>
      </w:r>
      <w:r>
        <w:t>45.7139W</w:t>
      </w:r>
    </w:p>
    <w:p w14:paraId="3173BB22" w14:textId="1435232C" w:rsidR="00BA33C2" w:rsidRDefault="00BA33C2" w:rsidP="00BA33C2">
      <w:pPr>
        <w:jc w:val="left"/>
      </w:pPr>
      <w:r>
        <w:t xml:space="preserve">  Point21      51</w:t>
      </w:r>
      <w:r w:rsidR="00FD59D8">
        <w:t>º</w:t>
      </w:r>
      <w:r>
        <w:t xml:space="preserve">25.6105N     </w:t>
      </w:r>
      <w:r w:rsidR="00FD59D8">
        <w:t xml:space="preserve"> 0</w:t>
      </w:r>
      <w:r>
        <w:t>70</w:t>
      </w:r>
      <w:r w:rsidR="00FD59D8">
        <w:t>º</w:t>
      </w:r>
      <w:r>
        <w:t>18.8332W</w:t>
      </w:r>
    </w:p>
    <w:p w14:paraId="3FDEDDAB" w14:textId="15BB70D2" w:rsidR="00BA33C2" w:rsidRDefault="00BA33C2" w:rsidP="00BA33C2">
      <w:pPr>
        <w:jc w:val="left"/>
      </w:pPr>
      <w:r>
        <w:t xml:space="preserve">  Point22      55</w:t>
      </w:r>
      <w:r w:rsidR="00FD59D8">
        <w:t>º</w:t>
      </w:r>
      <w:r>
        <w:t xml:space="preserve">47.3417N     </w:t>
      </w:r>
      <w:r w:rsidR="00FD59D8">
        <w:t xml:space="preserve"> 0</w:t>
      </w:r>
      <w:r>
        <w:t>67</w:t>
      </w:r>
      <w:r w:rsidR="00FD59D8">
        <w:t>º</w:t>
      </w:r>
      <w:r>
        <w:t>46.3158W</w:t>
      </w:r>
    </w:p>
    <w:p w14:paraId="63EACC8D" w14:textId="27F62580" w:rsidR="00BA33C2" w:rsidRDefault="00BA33C2" w:rsidP="00BA33C2">
      <w:pPr>
        <w:jc w:val="left"/>
      </w:pPr>
      <w:r>
        <w:t xml:space="preserve">  Point23      59</w:t>
      </w:r>
      <w:r w:rsidR="00FD59D8">
        <w:t>º</w:t>
      </w:r>
      <w:r>
        <w:t xml:space="preserve">29.7703N     </w:t>
      </w:r>
      <w:r w:rsidR="00FD59D8">
        <w:t xml:space="preserve"> 0</w:t>
      </w:r>
      <w:r>
        <w:t>62</w:t>
      </w:r>
      <w:r w:rsidR="00FD59D8">
        <w:t>º</w:t>
      </w:r>
      <w:r>
        <w:t>38.6284W</w:t>
      </w:r>
    </w:p>
    <w:p w14:paraId="41B6187C" w14:textId="6495F029" w:rsidR="00BA33C2" w:rsidRDefault="00BA33C2" w:rsidP="00BA33C2">
      <w:pPr>
        <w:jc w:val="left"/>
      </w:pPr>
      <w:r>
        <w:t xml:space="preserve">  Point24      </w:t>
      </w:r>
      <w:r w:rsidR="008612D1">
        <w:t>62</w:t>
      </w:r>
      <w:r w:rsidR="00FD59D8">
        <w:t>º0</w:t>
      </w:r>
      <w:r>
        <w:t xml:space="preserve">2.9175N     </w:t>
      </w:r>
      <w:r w:rsidR="008612D1">
        <w:t xml:space="preserve"> </w:t>
      </w:r>
      <w:r w:rsidR="00FD59D8">
        <w:t>0</w:t>
      </w:r>
      <w:r>
        <w:t>54</w:t>
      </w:r>
      <w:r w:rsidR="00FD59D8">
        <w:t>º</w:t>
      </w:r>
      <w:r>
        <w:t>46.8676W</w:t>
      </w:r>
    </w:p>
    <w:p w14:paraId="01D63008" w14:textId="0B4E46FD" w:rsidR="00BA33C2" w:rsidRDefault="00BA33C2" w:rsidP="00BA33C2">
      <w:pPr>
        <w:jc w:val="left"/>
      </w:pPr>
      <w:r>
        <w:t xml:space="preserve">  Point25      62</w:t>
      </w:r>
      <w:r w:rsidR="00FD59D8">
        <w:t>º</w:t>
      </w:r>
      <w:r>
        <w:t xml:space="preserve">58.1482N     </w:t>
      </w:r>
      <w:r w:rsidR="00FD59D8">
        <w:t xml:space="preserve"> 0</w:t>
      </w:r>
      <w:r w:rsidR="008612D1">
        <w:t>45</w:t>
      </w:r>
      <w:r w:rsidR="00FD59D8">
        <w:t>º0</w:t>
      </w:r>
      <w:r>
        <w:t>0.0000W</w:t>
      </w:r>
    </w:p>
    <w:p w14:paraId="10FD545D" w14:textId="77777777" w:rsidR="00BA33C2" w:rsidRDefault="00BA33C2" w:rsidP="00BA33C2">
      <w:pPr>
        <w:jc w:val="left"/>
      </w:pPr>
    </w:p>
    <w:p w14:paraId="619A22C4" w14:textId="77777777" w:rsidR="00BA33C2" w:rsidRPr="00EF287F" w:rsidRDefault="00BA33C2" w:rsidP="00BA33C2">
      <w:pPr>
        <w:jc w:val="left"/>
        <w:rPr>
          <w:b/>
          <w:u w:val="single"/>
        </w:rPr>
      </w:pPr>
      <w:r w:rsidRPr="00EF287F">
        <w:rPr>
          <w:b/>
          <w:u w:val="single"/>
        </w:rPr>
        <w:t>Long Geodesics (Crossing Equator).</w:t>
      </w:r>
    </w:p>
    <w:p w14:paraId="7134A5C6" w14:textId="77777777" w:rsidR="00BA33C2" w:rsidRDefault="00BA33C2" w:rsidP="00BA33C2">
      <w:pPr>
        <w:jc w:val="left"/>
      </w:pPr>
    </w:p>
    <w:p w14:paraId="0BC87E57" w14:textId="68F58907" w:rsidR="00BA33C2" w:rsidRPr="00BA33C2" w:rsidRDefault="00BA33C2" w:rsidP="00BA33C2">
      <w:pPr>
        <w:jc w:val="left"/>
        <w:rPr>
          <w:b/>
          <w:u w:val="single"/>
        </w:rPr>
      </w:pPr>
      <w:r w:rsidRPr="00BA33C2">
        <w:rPr>
          <w:b/>
          <w:u w:val="single"/>
        </w:rPr>
        <w:t>Set 7 Long Diagonal (15</w:t>
      </w:r>
      <w:r w:rsidR="009D286E" w:rsidRPr="002164D3">
        <w:rPr>
          <w:b/>
        </w:rPr>
        <w:t>º</w:t>
      </w:r>
      <w:r w:rsidRPr="00BA33C2">
        <w:rPr>
          <w:b/>
          <w:u w:val="single"/>
        </w:rPr>
        <w:t>N, 60</w:t>
      </w:r>
      <w:r w:rsidR="009D286E" w:rsidRPr="002164D3">
        <w:rPr>
          <w:b/>
        </w:rPr>
        <w:t>º</w:t>
      </w:r>
      <w:r w:rsidRPr="00BA33C2">
        <w:rPr>
          <w:b/>
          <w:u w:val="single"/>
        </w:rPr>
        <w:t>W to 15</w:t>
      </w:r>
      <w:r w:rsidR="009D286E" w:rsidRPr="002164D3">
        <w:rPr>
          <w:b/>
        </w:rPr>
        <w:t>º</w:t>
      </w:r>
      <w:r w:rsidRPr="00BA33C2">
        <w:rPr>
          <w:b/>
          <w:u w:val="single"/>
        </w:rPr>
        <w:t>S, 30</w:t>
      </w:r>
      <w:r w:rsidR="009D286E" w:rsidRPr="002164D3">
        <w:rPr>
          <w:b/>
        </w:rPr>
        <w:t>º</w:t>
      </w:r>
      <w:r w:rsidRPr="00BA33C2">
        <w:rPr>
          <w:b/>
          <w:u w:val="single"/>
        </w:rPr>
        <w:t>W)</w:t>
      </w:r>
    </w:p>
    <w:p w14:paraId="25A3882E" w14:textId="77777777" w:rsidR="00BA33C2" w:rsidRPr="003C560C" w:rsidRDefault="00BA33C2" w:rsidP="00BA33C2">
      <w:pPr>
        <w:jc w:val="left"/>
        <w:rPr>
          <w:sz w:val="16"/>
          <w:szCs w:val="16"/>
        </w:rPr>
      </w:pPr>
    </w:p>
    <w:p w14:paraId="0DAC0583" w14:textId="117F0FF4" w:rsidR="00BA33C2" w:rsidRDefault="00BA33C2" w:rsidP="00BA33C2">
      <w:pPr>
        <w:jc w:val="left"/>
      </w:pPr>
      <w:r>
        <w:t xml:space="preserve">  Point1        </w:t>
      </w:r>
      <w:r w:rsidR="008612D1">
        <w:t>15</w:t>
      </w:r>
      <w:r w:rsidR="00FD59D8">
        <w:t>º0</w:t>
      </w:r>
      <w:r>
        <w:t xml:space="preserve">0.0000N     </w:t>
      </w:r>
      <w:r w:rsidR="00FD59D8">
        <w:t>0</w:t>
      </w:r>
      <w:r w:rsidR="008612D1">
        <w:t>60</w:t>
      </w:r>
      <w:r w:rsidR="00FD59D8">
        <w:t>º0</w:t>
      </w:r>
      <w:r>
        <w:t>0.0000W</w:t>
      </w:r>
    </w:p>
    <w:p w14:paraId="1B5C19EE" w14:textId="067D7BBD" w:rsidR="00BA33C2" w:rsidRDefault="00BA33C2" w:rsidP="00BA33C2">
      <w:pPr>
        <w:jc w:val="left"/>
      </w:pPr>
      <w:r>
        <w:t xml:space="preserve">  Point2        13</w:t>
      </w:r>
      <w:r w:rsidR="00FD59D8">
        <w:t>º</w:t>
      </w:r>
      <w:r>
        <w:t xml:space="preserve">31.8194N    </w:t>
      </w:r>
      <w:r w:rsidR="008612D1">
        <w:t xml:space="preserve"> </w:t>
      </w:r>
      <w:r w:rsidR="00FD59D8">
        <w:t>0</w:t>
      </w:r>
      <w:r>
        <w:t>58</w:t>
      </w:r>
      <w:r w:rsidR="00FD59D8">
        <w:t>º</w:t>
      </w:r>
      <w:r>
        <w:t>26.4185W</w:t>
      </w:r>
    </w:p>
    <w:p w14:paraId="375B80CD" w14:textId="050BD87A" w:rsidR="00BA33C2" w:rsidRDefault="00BA33C2" w:rsidP="00BA33C2">
      <w:pPr>
        <w:jc w:val="left"/>
      </w:pPr>
      <w:r>
        <w:t xml:space="preserve">  Point3        </w:t>
      </w:r>
      <w:r w:rsidR="008612D1">
        <w:t>12</w:t>
      </w:r>
      <w:r w:rsidR="00FD59D8">
        <w:t>º0</w:t>
      </w:r>
      <w:r>
        <w:t xml:space="preserve">3.0524N     </w:t>
      </w:r>
      <w:r w:rsidR="00FD59D8">
        <w:t>0</w:t>
      </w:r>
      <w:r>
        <w:t>56</w:t>
      </w:r>
      <w:r w:rsidR="00FD59D8">
        <w:t>º</w:t>
      </w:r>
      <w:r>
        <w:t>53.9818W</w:t>
      </w:r>
    </w:p>
    <w:p w14:paraId="4C68FAEF" w14:textId="6BEBE559" w:rsidR="00BA33C2" w:rsidRDefault="00BA33C2" w:rsidP="00BA33C2">
      <w:pPr>
        <w:jc w:val="left"/>
      </w:pPr>
      <w:r>
        <w:t xml:space="preserve">  Point4        10</w:t>
      </w:r>
      <w:r w:rsidR="00FD59D8">
        <w:t>º</w:t>
      </w:r>
      <w:r>
        <w:t xml:space="preserve">33.7708N     </w:t>
      </w:r>
      <w:r w:rsidR="00FD59D8">
        <w:t>0</w:t>
      </w:r>
      <w:r>
        <w:t>55</w:t>
      </w:r>
      <w:r w:rsidR="00FD59D8">
        <w:t>º</w:t>
      </w:r>
      <w:r>
        <w:t>22.5552W</w:t>
      </w:r>
    </w:p>
    <w:p w14:paraId="726F8115" w14:textId="4F525CD3" w:rsidR="00BA33C2" w:rsidRDefault="00BA33C2" w:rsidP="00BA33C2">
      <w:pPr>
        <w:jc w:val="left"/>
      </w:pPr>
      <w:r>
        <w:t xml:space="preserve">  Point5        </w:t>
      </w:r>
      <w:r w:rsidR="00FD59D8">
        <w:t>0</w:t>
      </w:r>
      <w:r w:rsidR="008612D1">
        <w:t>9</w:t>
      </w:r>
      <w:r w:rsidR="00FD59D8">
        <w:t>º0</w:t>
      </w:r>
      <w:r>
        <w:t xml:space="preserve">4.0440N     </w:t>
      </w:r>
      <w:r w:rsidR="00FD59D8">
        <w:t>0</w:t>
      </w:r>
      <w:r>
        <w:t>53</w:t>
      </w:r>
      <w:r w:rsidR="00FD59D8">
        <w:t>º</w:t>
      </w:r>
      <w:r>
        <w:t>52.0065W</w:t>
      </w:r>
    </w:p>
    <w:p w14:paraId="3AB7EFCD" w14:textId="3DA194AE" w:rsidR="00BA33C2" w:rsidRDefault="00BA33C2" w:rsidP="00BA33C2">
      <w:pPr>
        <w:jc w:val="left"/>
      </w:pPr>
      <w:r>
        <w:t xml:space="preserve">  Point6        </w:t>
      </w:r>
      <w:r w:rsidR="00FD59D8">
        <w:t>0</w:t>
      </w:r>
      <w:r>
        <w:t>7</w:t>
      </w:r>
      <w:r w:rsidR="00FD59D8">
        <w:t>º</w:t>
      </w:r>
      <w:r>
        <w:t xml:space="preserve">33.9393N     </w:t>
      </w:r>
      <w:r w:rsidR="00FD59D8">
        <w:t>0</w:t>
      </w:r>
      <w:r>
        <w:t>52</w:t>
      </w:r>
      <w:r w:rsidR="00FD59D8">
        <w:t>º</w:t>
      </w:r>
      <w:r>
        <w:t>22.2057W</w:t>
      </w:r>
    </w:p>
    <w:p w14:paraId="3D7757FA" w14:textId="53DD74E8" w:rsidR="00BA33C2" w:rsidRDefault="00BA33C2" w:rsidP="00BA33C2">
      <w:pPr>
        <w:jc w:val="left"/>
      </w:pPr>
      <w:r>
        <w:t xml:space="preserve">  Point7        </w:t>
      </w:r>
      <w:r w:rsidR="00FD59D8">
        <w:t>0</w:t>
      </w:r>
      <w:r w:rsidR="008612D1">
        <w:t>6</w:t>
      </w:r>
      <w:r w:rsidR="00FD59D8">
        <w:t>º0</w:t>
      </w:r>
      <w:r>
        <w:t xml:space="preserve">3.5224N     </w:t>
      </w:r>
      <w:r w:rsidR="00FD59D8">
        <w:t>0</w:t>
      </w:r>
      <w:r>
        <w:t>50</w:t>
      </w:r>
      <w:r w:rsidR="00FD59D8">
        <w:t>º</w:t>
      </w:r>
      <w:r>
        <w:t>53.0251W</w:t>
      </w:r>
    </w:p>
    <w:p w14:paraId="2676D6C2" w14:textId="344C59E5" w:rsidR="00BA33C2" w:rsidRDefault="00BA33C2" w:rsidP="00BA33C2">
      <w:pPr>
        <w:jc w:val="left"/>
      </w:pPr>
      <w:r>
        <w:t xml:space="preserve">  Point8        </w:t>
      </w:r>
      <w:r w:rsidR="00FD59D8">
        <w:t>0</w:t>
      </w:r>
      <w:r>
        <w:t>4</w:t>
      </w:r>
      <w:r w:rsidR="00FD59D8">
        <w:t>º</w:t>
      </w:r>
      <w:r>
        <w:t xml:space="preserve">32.8574N     </w:t>
      </w:r>
      <w:r w:rsidR="00FD59D8">
        <w:t>0</w:t>
      </w:r>
      <w:r>
        <w:t>49</w:t>
      </w:r>
      <w:r w:rsidR="00FD59D8">
        <w:t>º</w:t>
      </w:r>
      <w:r>
        <w:t>24.3384W</w:t>
      </w:r>
    </w:p>
    <w:p w14:paraId="38198826" w14:textId="0B8C9748" w:rsidR="00BA33C2" w:rsidRDefault="00BA33C2" w:rsidP="00BA33C2">
      <w:pPr>
        <w:jc w:val="left"/>
      </w:pPr>
      <w:r>
        <w:t xml:space="preserve">  Point9        </w:t>
      </w:r>
      <w:r w:rsidR="00FD59D8">
        <w:t>0</w:t>
      </w:r>
      <w:r w:rsidR="008612D1">
        <w:t>3</w:t>
      </w:r>
      <w:r w:rsidR="00FD59D8">
        <w:t>º0</w:t>
      </w:r>
      <w:r>
        <w:t xml:space="preserve">2.0073N     </w:t>
      </w:r>
      <w:r w:rsidR="00FD59D8">
        <w:t>0</w:t>
      </w:r>
      <w:r>
        <w:t>47</w:t>
      </w:r>
      <w:r w:rsidR="00FD59D8">
        <w:t>º</w:t>
      </w:r>
      <w:r>
        <w:t>56.0210W</w:t>
      </w:r>
    </w:p>
    <w:p w14:paraId="4688F212" w14:textId="380035E2" w:rsidR="00BA33C2" w:rsidRDefault="00BA33C2" w:rsidP="00BA33C2">
      <w:pPr>
        <w:jc w:val="left"/>
      </w:pPr>
      <w:r>
        <w:t xml:space="preserve">  Point10      </w:t>
      </w:r>
      <w:r w:rsidR="00FD59D8">
        <w:t>0</w:t>
      </w:r>
      <w:r>
        <w:t>1</w:t>
      </w:r>
      <w:r w:rsidR="00FD59D8">
        <w:t>º</w:t>
      </w:r>
      <w:r>
        <w:t xml:space="preserve">31.0343N     </w:t>
      </w:r>
      <w:r w:rsidR="00FD59D8">
        <w:t>0</w:t>
      </w:r>
      <w:r>
        <w:t>46</w:t>
      </w:r>
      <w:r w:rsidR="00FD59D8">
        <w:t>º</w:t>
      </w:r>
      <w:r>
        <w:t>27.9492W</w:t>
      </w:r>
    </w:p>
    <w:p w14:paraId="0EBB7555" w14:textId="044DDE19" w:rsidR="00BA33C2" w:rsidRDefault="00BA33C2" w:rsidP="00BA33C2">
      <w:pPr>
        <w:jc w:val="left"/>
      </w:pPr>
      <w:r>
        <w:t xml:space="preserve">  Point11      </w:t>
      </w:r>
      <w:r w:rsidR="00FD59D8">
        <w:t>0</w:t>
      </w:r>
      <w:r w:rsidR="008612D1">
        <w:t>0</w:t>
      </w:r>
      <w:r w:rsidR="00FD59D8">
        <w:t>º0</w:t>
      </w:r>
      <w:r>
        <w:t xml:space="preserve">0.0000N     </w:t>
      </w:r>
      <w:r w:rsidR="00FD59D8">
        <w:t>0</w:t>
      </w:r>
      <w:r w:rsidR="008612D1">
        <w:t>45</w:t>
      </w:r>
      <w:r w:rsidR="00FD59D8">
        <w:t>º0</w:t>
      </w:r>
      <w:r>
        <w:t>0.0000W</w:t>
      </w:r>
    </w:p>
    <w:p w14:paraId="4890FAB8" w14:textId="3F286313" w:rsidR="00BA33C2" w:rsidRDefault="00BA33C2" w:rsidP="00BA33C2">
      <w:pPr>
        <w:jc w:val="left"/>
      </w:pPr>
      <w:r>
        <w:t xml:space="preserve">  Point12      </w:t>
      </w:r>
      <w:r w:rsidR="00FD59D8">
        <w:t>0</w:t>
      </w:r>
      <w:r>
        <w:t>1</w:t>
      </w:r>
      <w:r w:rsidR="00FD59D8">
        <w:t>º</w:t>
      </w:r>
      <w:r>
        <w:t xml:space="preserve">31.0343S     </w:t>
      </w:r>
      <w:r w:rsidR="00FD59D8">
        <w:t>0</w:t>
      </w:r>
      <w:r>
        <w:t>43</w:t>
      </w:r>
      <w:r w:rsidR="00FD59D8">
        <w:t>º</w:t>
      </w:r>
      <w:r>
        <w:t>32.0508W</w:t>
      </w:r>
    </w:p>
    <w:p w14:paraId="7CEF5190" w14:textId="52AB384B" w:rsidR="00BA33C2" w:rsidRDefault="00BA33C2" w:rsidP="00BA33C2">
      <w:pPr>
        <w:jc w:val="left"/>
      </w:pPr>
      <w:r>
        <w:t xml:space="preserve">  Point13      </w:t>
      </w:r>
      <w:r w:rsidR="00FD59D8">
        <w:t>0</w:t>
      </w:r>
      <w:r w:rsidR="008612D1">
        <w:t>3</w:t>
      </w:r>
      <w:r w:rsidR="00FD59D8">
        <w:t>º0</w:t>
      </w:r>
      <w:r>
        <w:t xml:space="preserve">2.0073S     </w:t>
      </w:r>
      <w:r w:rsidR="00FD59D8">
        <w:t>0</w:t>
      </w:r>
      <w:r w:rsidR="008612D1">
        <w:t>42</w:t>
      </w:r>
      <w:r w:rsidR="00FD59D8">
        <w:t>º0</w:t>
      </w:r>
      <w:r>
        <w:t>3.9789W</w:t>
      </w:r>
    </w:p>
    <w:p w14:paraId="0418F0A9" w14:textId="64C3F361" w:rsidR="00BA33C2" w:rsidRDefault="00BA33C2" w:rsidP="00BA33C2">
      <w:pPr>
        <w:jc w:val="left"/>
      </w:pPr>
      <w:r>
        <w:t xml:space="preserve">  Point14      </w:t>
      </w:r>
      <w:r w:rsidR="00FD59D8">
        <w:t>0</w:t>
      </w:r>
      <w:r>
        <w:t>4</w:t>
      </w:r>
      <w:r w:rsidR="00FD59D8">
        <w:t>º</w:t>
      </w:r>
      <w:r>
        <w:t xml:space="preserve">32.8574S     </w:t>
      </w:r>
      <w:r w:rsidR="00FD59D8">
        <w:t>0</w:t>
      </w:r>
      <w:r>
        <w:t>40</w:t>
      </w:r>
      <w:r w:rsidR="00FD59D8">
        <w:t>º</w:t>
      </w:r>
      <w:r>
        <w:t>35.6615W</w:t>
      </w:r>
    </w:p>
    <w:p w14:paraId="4BD533DF" w14:textId="38DDEB98" w:rsidR="00BA33C2" w:rsidRDefault="00BA33C2" w:rsidP="00BA33C2">
      <w:pPr>
        <w:jc w:val="left"/>
      </w:pPr>
      <w:r>
        <w:t xml:space="preserve">  Point15      </w:t>
      </w:r>
      <w:r w:rsidR="00FD59D8">
        <w:t>0</w:t>
      </w:r>
      <w:r w:rsidR="008612D1">
        <w:t>6</w:t>
      </w:r>
      <w:r w:rsidR="00FD59D8">
        <w:t>º0</w:t>
      </w:r>
      <w:r>
        <w:t xml:space="preserve">3.5224S     </w:t>
      </w:r>
      <w:r w:rsidR="000B4A0D">
        <w:t>0</w:t>
      </w:r>
      <w:r w:rsidR="008612D1">
        <w:t>39</w:t>
      </w:r>
      <w:r w:rsidR="000B4A0D">
        <w:t>º0</w:t>
      </w:r>
      <w:r>
        <w:t>6.9749W</w:t>
      </w:r>
    </w:p>
    <w:p w14:paraId="4D33DFDB" w14:textId="42F6EBD2" w:rsidR="00BA33C2" w:rsidRDefault="00BA33C2" w:rsidP="00BA33C2">
      <w:pPr>
        <w:jc w:val="left"/>
      </w:pPr>
      <w:r>
        <w:t xml:space="preserve">  Point16      </w:t>
      </w:r>
      <w:r w:rsidR="000B4A0D">
        <w:t>0</w:t>
      </w:r>
      <w:r>
        <w:t>7</w:t>
      </w:r>
      <w:r w:rsidR="000B4A0D">
        <w:t>º</w:t>
      </w:r>
      <w:r>
        <w:t xml:space="preserve">33.9393S     </w:t>
      </w:r>
      <w:r w:rsidR="000B4A0D">
        <w:t>0</w:t>
      </w:r>
      <w:r>
        <w:t>37</w:t>
      </w:r>
      <w:r w:rsidR="000B4A0D">
        <w:t>º</w:t>
      </w:r>
      <w:r>
        <w:t>37.7942W</w:t>
      </w:r>
    </w:p>
    <w:p w14:paraId="5A1FB956" w14:textId="4F228490" w:rsidR="00BA33C2" w:rsidRDefault="00BA33C2" w:rsidP="00BA33C2">
      <w:pPr>
        <w:jc w:val="left"/>
      </w:pPr>
      <w:r>
        <w:t xml:space="preserve">  Point17      </w:t>
      </w:r>
      <w:r w:rsidR="000B4A0D">
        <w:t>0</w:t>
      </w:r>
      <w:r w:rsidR="008612D1">
        <w:t>9</w:t>
      </w:r>
      <w:r w:rsidR="000B4A0D">
        <w:t>º0</w:t>
      </w:r>
      <w:r>
        <w:t xml:space="preserve">4.0440S     </w:t>
      </w:r>
      <w:r w:rsidR="000B4A0D">
        <w:t>0</w:t>
      </w:r>
      <w:r w:rsidR="008612D1">
        <w:t>36</w:t>
      </w:r>
      <w:r w:rsidR="000B4A0D">
        <w:t>º0</w:t>
      </w:r>
      <w:r>
        <w:t>7.9935W</w:t>
      </w:r>
    </w:p>
    <w:p w14:paraId="0E15FDD9" w14:textId="738894B6" w:rsidR="00BA33C2" w:rsidRDefault="00BA33C2" w:rsidP="00BA33C2">
      <w:pPr>
        <w:jc w:val="left"/>
      </w:pPr>
      <w:r>
        <w:t xml:space="preserve">  Point18      10</w:t>
      </w:r>
      <w:r w:rsidR="000B4A0D">
        <w:t>º</w:t>
      </w:r>
      <w:r>
        <w:t xml:space="preserve">33.7708S     </w:t>
      </w:r>
      <w:r w:rsidR="000B4A0D">
        <w:t>0</w:t>
      </w:r>
      <w:r>
        <w:t>34</w:t>
      </w:r>
      <w:r w:rsidR="000B4A0D">
        <w:t>º</w:t>
      </w:r>
      <w:r>
        <w:t>37.4447W</w:t>
      </w:r>
    </w:p>
    <w:p w14:paraId="7CB82CFE" w14:textId="24E6A187" w:rsidR="00BA33C2" w:rsidRDefault="00BA33C2" w:rsidP="00BA33C2">
      <w:pPr>
        <w:jc w:val="left"/>
      </w:pPr>
      <w:r>
        <w:t xml:space="preserve">  Point19      </w:t>
      </w:r>
      <w:r w:rsidR="008612D1">
        <w:t>12</w:t>
      </w:r>
      <w:r w:rsidR="000B4A0D">
        <w:t>º0</w:t>
      </w:r>
      <w:r>
        <w:t xml:space="preserve">3.0524S     </w:t>
      </w:r>
      <w:r w:rsidR="000B4A0D">
        <w:t>0</w:t>
      </w:r>
      <w:r w:rsidR="008612D1">
        <w:t>33</w:t>
      </w:r>
      <w:r w:rsidR="000B4A0D">
        <w:t>º0</w:t>
      </w:r>
      <w:r>
        <w:t>6.0182W</w:t>
      </w:r>
    </w:p>
    <w:p w14:paraId="40A31132" w14:textId="48CB5695" w:rsidR="00BA33C2" w:rsidRDefault="00BA33C2" w:rsidP="00BA33C2">
      <w:pPr>
        <w:jc w:val="left"/>
      </w:pPr>
      <w:r>
        <w:t xml:space="preserve">  Point20      13</w:t>
      </w:r>
      <w:r w:rsidR="000B4A0D">
        <w:t>º</w:t>
      </w:r>
      <w:r>
        <w:t xml:space="preserve">31.8194S     </w:t>
      </w:r>
      <w:r w:rsidR="000B4A0D">
        <w:t>0</w:t>
      </w:r>
      <w:r>
        <w:t>31</w:t>
      </w:r>
      <w:r w:rsidR="000B4A0D">
        <w:t>º</w:t>
      </w:r>
      <w:r>
        <w:t>33.5815W</w:t>
      </w:r>
    </w:p>
    <w:p w14:paraId="4AD78DFF" w14:textId="51B09768" w:rsidR="00BA33C2" w:rsidRDefault="00BA33C2" w:rsidP="00BA33C2">
      <w:pPr>
        <w:jc w:val="left"/>
      </w:pPr>
      <w:r>
        <w:t xml:space="preserve">  Point21      </w:t>
      </w:r>
      <w:r w:rsidR="008612D1">
        <w:t>15</w:t>
      </w:r>
      <w:r w:rsidR="000B4A0D">
        <w:t>º0</w:t>
      </w:r>
      <w:r>
        <w:t xml:space="preserve">0.0000S     </w:t>
      </w:r>
      <w:r w:rsidR="000B4A0D">
        <w:t>0</w:t>
      </w:r>
      <w:r w:rsidR="008612D1">
        <w:t>30</w:t>
      </w:r>
      <w:r w:rsidR="000B4A0D">
        <w:t>º</w:t>
      </w:r>
      <w:r>
        <w:t>0</w:t>
      </w:r>
      <w:r w:rsidR="000B4A0D">
        <w:t>0</w:t>
      </w:r>
      <w:r>
        <w:t>.0000W</w:t>
      </w:r>
    </w:p>
    <w:p w14:paraId="4A6F3984" w14:textId="77777777" w:rsidR="00BA33C2" w:rsidRDefault="00BA33C2" w:rsidP="00BA33C2">
      <w:pPr>
        <w:jc w:val="left"/>
      </w:pPr>
    </w:p>
    <w:p w14:paraId="27FE5A8A" w14:textId="51DB837A" w:rsidR="00BA33C2" w:rsidRPr="00BA33C2" w:rsidRDefault="00BA33C2" w:rsidP="00BA33C2">
      <w:pPr>
        <w:jc w:val="left"/>
        <w:rPr>
          <w:b/>
          <w:u w:val="single"/>
        </w:rPr>
      </w:pPr>
      <w:r w:rsidRPr="00BA33C2">
        <w:rPr>
          <w:b/>
          <w:u w:val="single"/>
        </w:rPr>
        <w:t>Set 8 Long Diagonal (15</w:t>
      </w:r>
      <w:r w:rsidR="009D286E" w:rsidRPr="002164D3">
        <w:rPr>
          <w:b/>
        </w:rPr>
        <w:t>º</w:t>
      </w:r>
      <w:r w:rsidRPr="00BA33C2">
        <w:rPr>
          <w:b/>
          <w:u w:val="single"/>
        </w:rPr>
        <w:t>N, 30</w:t>
      </w:r>
      <w:r w:rsidR="009D286E" w:rsidRPr="002164D3">
        <w:rPr>
          <w:b/>
        </w:rPr>
        <w:t>º</w:t>
      </w:r>
      <w:r w:rsidRPr="00BA33C2">
        <w:rPr>
          <w:b/>
          <w:u w:val="single"/>
        </w:rPr>
        <w:t>W to 15</w:t>
      </w:r>
      <w:r w:rsidR="009D286E" w:rsidRPr="002164D3">
        <w:rPr>
          <w:b/>
        </w:rPr>
        <w:t>º</w:t>
      </w:r>
      <w:r w:rsidRPr="00BA33C2">
        <w:rPr>
          <w:b/>
          <w:u w:val="single"/>
        </w:rPr>
        <w:t>S, 60</w:t>
      </w:r>
      <w:r w:rsidR="009D286E" w:rsidRPr="002164D3">
        <w:rPr>
          <w:b/>
        </w:rPr>
        <w:t>º</w:t>
      </w:r>
      <w:r w:rsidRPr="00BA33C2">
        <w:rPr>
          <w:b/>
          <w:u w:val="single"/>
        </w:rPr>
        <w:t>W)</w:t>
      </w:r>
    </w:p>
    <w:p w14:paraId="63E434F3" w14:textId="77777777" w:rsidR="00BA33C2" w:rsidRDefault="00BA33C2" w:rsidP="00BA33C2">
      <w:pPr>
        <w:jc w:val="left"/>
      </w:pPr>
    </w:p>
    <w:p w14:paraId="44D03FCB" w14:textId="0DC6D6E7" w:rsidR="00BA33C2" w:rsidRDefault="00BA33C2" w:rsidP="00BA33C2">
      <w:pPr>
        <w:jc w:val="left"/>
      </w:pPr>
      <w:r>
        <w:t xml:space="preserve">  Point1        </w:t>
      </w:r>
      <w:r w:rsidR="008612D1">
        <w:t>15</w:t>
      </w:r>
      <w:r w:rsidR="002525A2">
        <w:t>º0</w:t>
      </w:r>
      <w:r>
        <w:t xml:space="preserve">0.0000N   </w:t>
      </w:r>
      <w:r w:rsidR="002525A2">
        <w:t xml:space="preserve"> 0</w:t>
      </w:r>
      <w:r w:rsidR="008612D1">
        <w:t>30</w:t>
      </w:r>
      <w:r w:rsidR="002525A2">
        <w:t>º0</w:t>
      </w:r>
      <w:r>
        <w:t>0.0000W</w:t>
      </w:r>
    </w:p>
    <w:p w14:paraId="042C2FB5" w14:textId="499F19A8" w:rsidR="00BA33C2" w:rsidRDefault="00BA33C2" w:rsidP="00BA33C2">
      <w:pPr>
        <w:jc w:val="left"/>
      </w:pPr>
      <w:r>
        <w:t xml:space="preserve">  Point2        13</w:t>
      </w:r>
      <w:r w:rsidR="002525A2">
        <w:t>º</w:t>
      </w:r>
      <w:r>
        <w:t xml:space="preserve">31.8194N    </w:t>
      </w:r>
      <w:r w:rsidR="002525A2">
        <w:t>0</w:t>
      </w:r>
      <w:r>
        <w:t>31</w:t>
      </w:r>
      <w:r w:rsidR="002525A2">
        <w:t>º</w:t>
      </w:r>
      <w:r>
        <w:t>33.5815W</w:t>
      </w:r>
    </w:p>
    <w:p w14:paraId="2E2EE7E1" w14:textId="4E3ED555" w:rsidR="00BA33C2" w:rsidRDefault="00BA33C2" w:rsidP="00BA33C2">
      <w:pPr>
        <w:jc w:val="left"/>
      </w:pPr>
      <w:r>
        <w:t xml:space="preserve">  Point3        </w:t>
      </w:r>
      <w:r w:rsidR="008612D1">
        <w:t>12</w:t>
      </w:r>
      <w:r w:rsidR="002525A2">
        <w:t>º0</w:t>
      </w:r>
      <w:r>
        <w:t xml:space="preserve">3.0524N    </w:t>
      </w:r>
      <w:r w:rsidR="002525A2">
        <w:t>0</w:t>
      </w:r>
      <w:r w:rsidR="008612D1">
        <w:t>33</w:t>
      </w:r>
      <w:r w:rsidR="002525A2">
        <w:t>º0</w:t>
      </w:r>
      <w:r>
        <w:t>6.0182W</w:t>
      </w:r>
    </w:p>
    <w:p w14:paraId="1FB2F9CC" w14:textId="7E22D5F1" w:rsidR="00BA33C2" w:rsidRDefault="00BA33C2" w:rsidP="00BA33C2">
      <w:pPr>
        <w:jc w:val="left"/>
      </w:pPr>
      <w:r>
        <w:t xml:space="preserve">  Point4        10</w:t>
      </w:r>
      <w:r w:rsidR="002525A2">
        <w:t>º</w:t>
      </w:r>
      <w:r>
        <w:t xml:space="preserve">33.7708N    </w:t>
      </w:r>
      <w:r w:rsidR="002525A2">
        <w:t>0</w:t>
      </w:r>
      <w:r>
        <w:t>34</w:t>
      </w:r>
      <w:r w:rsidR="002525A2">
        <w:t>º</w:t>
      </w:r>
      <w:r>
        <w:t>37.4448W</w:t>
      </w:r>
    </w:p>
    <w:p w14:paraId="3025B737" w14:textId="1DD42B78" w:rsidR="00BA33C2" w:rsidRDefault="00BA33C2" w:rsidP="00BA33C2">
      <w:pPr>
        <w:jc w:val="left"/>
      </w:pPr>
      <w:r>
        <w:t xml:space="preserve">  Point5        </w:t>
      </w:r>
      <w:r w:rsidR="002525A2">
        <w:t>0</w:t>
      </w:r>
      <w:r w:rsidR="008612D1">
        <w:t>9</w:t>
      </w:r>
      <w:r w:rsidR="002525A2">
        <w:t>º0</w:t>
      </w:r>
      <w:r>
        <w:t xml:space="preserve">4.0440N    </w:t>
      </w:r>
      <w:r w:rsidR="002525A2">
        <w:t>0</w:t>
      </w:r>
      <w:r w:rsidR="008612D1">
        <w:t>36</w:t>
      </w:r>
      <w:r w:rsidR="002525A2">
        <w:t>º0</w:t>
      </w:r>
      <w:r>
        <w:t>7.9935W</w:t>
      </w:r>
    </w:p>
    <w:p w14:paraId="31F283FC" w14:textId="30D8F377" w:rsidR="00BA33C2" w:rsidRDefault="00BA33C2" w:rsidP="00BA33C2">
      <w:pPr>
        <w:jc w:val="left"/>
      </w:pPr>
      <w:r>
        <w:t xml:space="preserve">  Point6        </w:t>
      </w:r>
      <w:r w:rsidR="002525A2">
        <w:t>0</w:t>
      </w:r>
      <w:r>
        <w:t>7</w:t>
      </w:r>
      <w:r w:rsidR="002525A2">
        <w:t>º</w:t>
      </w:r>
      <w:r>
        <w:t xml:space="preserve">33.9393N    </w:t>
      </w:r>
      <w:r w:rsidR="002525A2">
        <w:t>0</w:t>
      </w:r>
      <w:r>
        <w:t>37</w:t>
      </w:r>
      <w:r w:rsidR="002525A2">
        <w:t>º</w:t>
      </w:r>
      <w:r>
        <w:t>37.7943W</w:t>
      </w:r>
    </w:p>
    <w:p w14:paraId="3FBE2D91" w14:textId="395D2688" w:rsidR="00BA33C2" w:rsidRDefault="00BA33C2" w:rsidP="00BA33C2">
      <w:pPr>
        <w:jc w:val="left"/>
      </w:pPr>
      <w:r>
        <w:t xml:space="preserve">  Point7        </w:t>
      </w:r>
      <w:r w:rsidR="002525A2">
        <w:t>0</w:t>
      </w:r>
      <w:r w:rsidR="008612D1">
        <w:t>6</w:t>
      </w:r>
      <w:r w:rsidR="002525A2">
        <w:t>º0</w:t>
      </w:r>
      <w:r>
        <w:t xml:space="preserve">3.5224N    </w:t>
      </w:r>
      <w:r w:rsidR="002525A2">
        <w:t>0</w:t>
      </w:r>
      <w:r w:rsidR="008612D1">
        <w:t>39</w:t>
      </w:r>
      <w:r w:rsidR="002525A2">
        <w:t>º0</w:t>
      </w:r>
      <w:r>
        <w:t>6.9749W</w:t>
      </w:r>
    </w:p>
    <w:p w14:paraId="7DE6F767" w14:textId="1E62F073" w:rsidR="00BA33C2" w:rsidRDefault="00BA33C2" w:rsidP="00BA33C2">
      <w:pPr>
        <w:jc w:val="left"/>
      </w:pPr>
      <w:r>
        <w:t xml:space="preserve">  Point8        </w:t>
      </w:r>
      <w:r w:rsidR="002525A2">
        <w:t>0</w:t>
      </w:r>
      <w:r>
        <w:t>4</w:t>
      </w:r>
      <w:r w:rsidR="002525A2">
        <w:t>º</w:t>
      </w:r>
      <w:r>
        <w:t xml:space="preserve">32.8574N    </w:t>
      </w:r>
      <w:r w:rsidR="002525A2">
        <w:t>0</w:t>
      </w:r>
      <w:r>
        <w:t>40</w:t>
      </w:r>
      <w:r w:rsidR="002525A2">
        <w:t>º</w:t>
      </w:r>
      <w:r>
        <w:t>35.6616W</w:t>
      </w:r>
    </w:p>
    <w:p w14:paraId="20AE218E" w14:textId="33565FF7" w:rsidR="00BA33C2" w:rsidRDefault="00BA33C2" w:rsidP="00BA33C2">
      <w:pPr>
        <w:jc w:val="left"/>
      </w:pPr>
      <w:r>
        <w:t xml:space="preserve">  Point9        </w:t>
      </w:r>
      <w:r w:rsidR="002525A2">
        <w:t>0</w:t>
      </w:r>
      <w:r w:rsidR="008612D1">
        <w:t>3</w:t>
      </w:r>
      <w:r w:rsidR="002525A2">
        <w:t>º0</w:t>
      </w:r>
      <w:r>
        <w:t xml:space="preserve">2.0073N    </w:t>
      </w:r>
      <w:r w:rsidR="002525A2">
        <w:t>0</w:t>
      </w:r>
      <w:r w:rsidR="008612D1">
        <w:t>42</w:t>
      </w:r>
      <w:r w:rsidR="002525A2">
        <w:t>º0</w:t>
      </w:r>
      <w:r>
        <w:t>3.9790W</w:t>
      </w:r>
    </w:p>
    <w:p w14:paraId="534A173B" w14:textId="31A29D5D" w:rsidR="00BA33C2" w:rsidRDefault="00BA33C2" w:rsidP="00BA33C2">
      <w:pPr>
        <w:jc w:val="left"/>
      </w:pPr>
      <w:r>
        <w:t xml:space="preserve">  Point10      </w:t>
      </w:r>
      <w:r w:rsidR="002525A2">
        <w:t>0</w:t>
      </w:r>
      <w:r>
        <w:t>1</w:t>
      </w:r>
      <w:r w:rsidR="002525A2">
        <w:t>º</w:t>
      </w:r>
      <w:r>
        <w:t xml:space="preserve">31.0343N    </w:t>
      </w:r>
      <w:r w:rsidR="002525A2">
        <w:t>0</w:t>
      </w:r>
      <w:r>
        <w:t>43</w:t>
      </w:r>
      <w:r w:rsidR="002525A2">
        <w:t>º</w:t>
      </w:r>
      <w:r>
        <w:t>32.0508W</w:t>
      </w:r>
    </w:p>
    <w:p w14:paraId="5C6A19AF" w14:textId="73348B24" w:rsidR="00BA33C2" w:rsidRDefault="00BA33C2" w:rsidP="00BA33C2">
      <w:pPr>
        <w:jc w:val="left"/>
      </w:pPr>
      <w:r>
        <w:t xml:space="preserve">  Point11      </w:t>
      </w:r>
      <w:r w:rsidR="002525A2">
        <w:t>0</w:t>
      </w:r>
      <w:r w:rsidR="008612D1">
        <w:t>0</w:t>
      </w:r>
      <w:r w:rsidR="002525A2">
        <w:t>º0</w:t>
      </w:r>
      <w:r>
        <w:t xml:space="preserve">0.0000N    </w:t>
      </w:r>
      <w:r w:rsidR="002525A2">
        <w:t>0</w:t>
      </w:r>
      <w:r w:rsidR="008612D1">
        <w:t>45</w:t>
      </w:r>
      <w:r w:rsidR="002525A2">
        <w:t>º0</w:t>
      </w:r>
      <w:r>
        <w:t>0.0000W</w:t>
      </w:r>
    </w:p>
    <w:p w14:paraId="6D6833F3" w14:textId="1E096CA2" w:rsidR="00BA33C2" w:rsidRDefault="00BA33C2" w:rsidP="00BA33C2">
      <w:pPr>
        <w:jc w:val="left"/>
      </w:pPr>
      <w:r>
        <w:t xml:space="preserve">  Point12      </w:t>
      </w:r>
      <w:r w:rsidR="002525A2">
        <w:t>0</w:t>
      </w:r>
      <w:r>
        <w:t>1</w:t>
      </w:r>
      <w:r w:rsidR="002525A2">
        <w:t>º</w:t>
      </w:r>
      <w:r>
        <w:t xml:space="preserve">31.0343S    </w:t>
      </w:r>
      <w:r w:rsidR="002525A2">
        <w:t>0</w:t>
      </w:r>
      <w:r>
        <w:t>46</w:t>
      </w:r>
      <w:r w:rsidR="002525A2">
        <w:t>º</w:t>
      </w:r>
      <w:r>
        <w:t>27.9492W</w:t>
      </w:r>
    </w:p>
    <w:p w14:paraId="519DE843" w14:textId="234644AB" w:rsidR="00BA33C2" w:rsidRDefault="00BA33C2" w:rsidP="00BA33C2">
      <w:pPr>
        <w:jc w:val="left"/>
      </w:pPr>
      <w:r>
        <w:t xml:space="preserve">  Point13      </w:t>
      </w:r>
      <w:r w:rsidR="002525A2">
        <w:t>0</w:t>
      </w:r>
      <w:r w:rsidR="008612D1">
        <w:t>3</w:t>
      </w:r>
      <w:r w:rsidR="002525A2">
        <w:t>º0</w:t>
      </w:r>
      <w:r>
        <w:t xml:space="preserve">2.0073S    </w:t>
      </w:r>
      <w:r w:rsidR="002525A2">
        <w:t>0</w:t>
      </w:r>
      <w:r>
        <w:t>47</w:t>
      </w:r>
      <w:r w:rsidR="002525A2">
        <w:t>º</w:t>
      </w:r>
      <w:r>
        <w:t>56.0211W</w:t>
      </w:r>
    </w:p>
    <w:p w14:paraId="31E43D44" w14:textId="0397D172" w:rsidR="00BA33C2" w:rsidRDefault="00BA33C2" w:rsidP="00BA33C2">
      <w:pPr>
        <w:jc w:val="left"/>
      </w:pPr>
      <w:r>
        <w:t xml:space="preserve">  Point14      </w:t>
      </w:r>
      <w:r w:rsidR="002525A2">
        <w:t>0</w:t>
      </w:r>
      <w:r>
        <w:t>4</w:t>
      </w:r>
      <w:r w:rsidR="002525A2">
        <w:t>º</w:t>
      </w:r>
      <w:r>
        <w:t xml:space="preserve">32.8574S    </w:t>
      </w:r>
      <w:r w:rsidR="002525A2">
        <w:t>0</w:t>
      </w:r>
      <w:r>
        <w:t>49</w:t>
      </w:r>
      <w:r w:rsidR="002525A2">
        <w:t>º</w:t>
      </w:r>
      <w:r>
        <w:t>24.3385W</w:t>
      </w:r>
    </w:p>
    <w:p w14:paraId="1C0F14E6" w14:textId="28985623" w:rsidR="00BA33C2" w:rsidRDefault="00BA33C2" w:rsidP="00BA33C2">
      <w:pPr>
        <w:jc w:val="left"/>
      </w:pPr>
      <w:r>
        <w:t xml:space="preserve">  Point15      </w:t>
      </w:r>
      <w:r w:rsidR="002525A2">
        <w:t>0</w:t>
      </w:r>
      <w:r w:rsidR="008612D1">
        <w:t>6</w:t>
      </w:r>
      <w:r w:rsidR="002525A2">
        <w:t>º0</w:t>
      </w:r>
      <w:r>
        <w:t xml:space="preserve">3.5224S    </w:t>
      </w:r>
      <w:r w:rsidR="002525A2">
        <w:t>0</w:t>
      </w:r>
      <w:r>
        <w:t>50</w:t>
      </w:r>
      <w:r w:rsidR="002525A2">
        <w:t>º</w:t>
      </w:r>
      <w:r>
        <w:t>53.0251W</w:t>
      </w:r>
    </w:p>
    <w:p w14:paraId="09A18211" w14:textId="42731FD7" w:rsidR="00BA33C2" w:rsidRDefault="00BA33C2" w:rsidP="00BA33C2">
      <w:pPr>
        <w:jc w:val="left"/>
      </w:pPr>
      <w:r>
        <w:t xml:space="preserve">  Point16      </w:t>
      </w:r>
      <w:r w:rsidR="002525A2">
        <w:t>0</w:t>
      </w:r>
      <w:r>
        <w:t>7</w:t>
      </w:r>
      <w:r w:rsidR="002525A2">
        <w:t>º</w:t>
      </w:r>
      <w:r>
        <w:t xml:space="preserve">33.9393S    </w:t>
      </w:r>
      <w:r w:rsidR="002525A2">
        <w:t>0</w:t>
      </w:r>
      <w:r>
        <w:t>52</w:t>
      </w:r>
      <w:r w:rsidR="002525A2">
        <w:t>º</w:t>
      </w:r>
      <w:r>
        <w:t>22.2058W</w:t>
      </w:r>
    </w:p>
    <w:p w14:paraId="140776BB" w14:textId="0F930E09" w:rsidR="00BA33C2" w:rsidRDefault="00BA33C2" w:rsidP="00BA33C2">
      <w:pPr>
        <w:jc w:val="left"/>
      </w:pPr>
      <w:r>
        <w:t xml:space="preserve">  Point17      </w:t>
      </w:r>
      <w:r w:rsidR="002525A2">
        <w:t>0</w:t>
      </w:r>
      <w:r w:rsidR="008612D1">
        <w:t>9</w:t>
      </w:r>
      <w:r w:rsidR="002525A2">
        <w:t>º0</w:t>
      </w:r>
      <w:r>
        <w:t xml:space="preserve">4.0440S    </w:t>
      </w:r>
      <w:r w:rsidR="002525A2">
        <w:t>0</w:t>
      </w:r>
      <w:r>
        <w:t>53</w:t>
      </w:r>
      <w:r w:rsidR="002525A2">
        <w:t>º</w:t>
      </w:r>
      <w:r>
        <w:t>52.0065W</w:t>
      </w:r>
    </w:p>
    <w:p w14:paraId="7D62B261" w14:textId="5BF1D174" w:rsidR="00BA33C2" w:rsidRDefault="00BA33C2" w:rsidP="00BA33C2">
      <w:pPr>
        <w:jc w:val="left"/>
      </w:pPr>
      <w:r>
        <w:t xml:space="preserve">  Point18      10</w:t>
      </w:r>
      <w:r w:rsidR="002525A2">
        <w:t>º</w:t>
      </w:r>
      <w:r>
        <w:t xml:space="preserve">33.7708S    </w:t>
      </w:r>
      <w:r w:rsidR="002525A2">
        <w:t>0</w:t>
      </w:r>
      <w:r>
        <w:t>55</w:t>
      </w:r>
      <w:r w:rsidR="002525A2">
        <w:t>º</w:t>
      </w:r>
      <w:r>
        <w:t>22.5553W</w:t>
      </w:r>
    </w:p>
    <w:p w14:paraId="4E623A42" w14:textId="21EE05EA" w:rsidR="00BA33C2" w:rsidRDefault="00BA33C2" w:rsidP="00BA33C2">
      <w:pPr>
        <w:jc w:val="left"/>
      </w:pPr>
      <w:r>
        <w:t xml:space="preserve">  Point19      </w:t>
      </w:r>
      <w:r w:rsidR="008612D1">
        <w:t>12</w:t>
      </w:r>
      <w:r w:rsidR="002525A2">
        <w:t>º0</w:t>
      </w:r>
      <w:r>
        <w:t xml:space="preserve">3.0524S    </w:t>
      </w:r>
      <w:r w:rsidR="002525A2">
        <w:t>0</w:t>
      </w:r>
      <w:r>
        <w:t>56</w:t>
      </w:r>
      <w:r w:rsidR="002525A2">
        <w:t>º</w:t>
      </w:r>
      <w:r>
        <w:t>53.9819W</w:t>
      </w:r>
    </w:p>
    <w:p w14:paraId="2961DC1B" w14:textId="3D3825C4" w:rsidR="00BA33C2" w:rsidRDefault="00BA33C2" w:rsidP="00BA33C2">
      <w:pPr>
        <w:jc w:val="left"/>
      </w:pPr>
      <w:r>
        <w:t xml:space="preserve">  Point20      13</w:t>
      </w:r>
      <w:r w:rsidR="002525A2">
        <w:t>º</w:t>
      </w:r>
      <w:r>
        <w:t xml:space="preserve">31.8194S    </w:t>
      </w:r>
      <w:r w:rsidR="002525A2">
        <w:t>0</w:t>
      </w:r>
      <w:r>
        <w:t>58</w:t>
      </w:r>
      <w:r w:rsidR="002525A2">
        <w:t>º</w:t>
      </w:r>
      <w:r>
        <w:t>26.4185W</w:t>
      </w:r>
    </w:p>
    <w:p w14:paraId="2A45C164" w14:textId="7D767ABB" w:rsidR="00BA33C2" w:rsidRDefault="00BA33C2" w:rsidP="00BA33C2">
      <w:pPr>
        <w:jc w:val="left"/>
      </w:pPr>
      <w:r>
        <w:t xml:space="preserve">  Point21      </w:t>
      </w:r>
      <w:r w:rsidR="008612D1">
        <w:t>15</w:t>
      </w:r>
      <w:r w:rsidR="002525A2">
        <w:t>º0</w:t>
      </w:r>
      <w:r>
        <w:t xml:space="preserve">0.0000S    </w:t>
      </w:r>
      <w:r w:rsidR="002525A2">
        <w:t>0</w:t>
      </w:r>
      <w:r w:rsidR="008612D1">
        <w:t>60</w:t>
      </w:r>
      <w:r w:rsidR="002525A2">
        <w:t>º0</w:t>
      </w:r>
      <w:r>
        <w:t>0.0000W</w:t>
      </w:r>
    </w:p>
    <w:p w14:paraId="5118DB0A" w14:textId="77777777" w:rsidR="00BA33C2" w:rsidRDefault="00BA33C2" w:rsidP="00BA33C2">
      <w:pPr>
        <w:jc w:val="left"/>
      </w:pPr>
    </w:p>
    <w:p w14:paraId="4197F3F0" w14:textId="271A9516" w:rsidR="00BA33C2" w:rsidRPr="00BA33C2" w:rsidRDefault="00BA33C2" w:rsidP="00BA33C2">
      <w:pPr>
        <w:jc w:val="left"/>
        <w:rPr>
          <w:b/>
          <w:u w:val="single"/>
        </w:rPr>
      </w:pPr>
      <w:r w:rsidRPr="00BA33C2">
        <w:rPr>
          <w:b/>
          <w:u w:val="single"/>
        </w:rPr>
        <w:t>Set 9 Long Horizontal (0</w:t>
      </w:r>
      <w:r w:rsidR="009D286E" w:rsidRPr="002164D3">
        <w:rPr>
          <w:b/>
        </w:rPr>
        <w:t>º</w:t>
      </w:r>
      <w:r w:rsidRPr="00BA33C2">
        <w:rPr>
          <w:b/>
          <w:u w:val="single"/>
        </w:rPr>
        <w:t>N, 60</w:t>
      </w:r>
      <w:r w:rsidR="009D286E" w:rsidRPr="002164D3">
        <w:rPr>
          <w:b/>
        </w:rPr>
        <w:t>º</w:t>
      </w:r>
      <w:r w:rsidRPr="00BA33C2">
        <w:rPr>
          <w:b/>
          <w:u w:val="single"/>
        </w:rPr>
        <w:t>W to 0</w:t>
      </w:r>
      <w:r w:rsidR="009D286E" w:rsidRPr="002164D3">
        <w:rPr>
          <w:b/>
        </w:rPr>
        <w:t>º</w:t>
      </w:r>
      <w:r w:rsidRPr="00BA33C2">
        <w:rPr>
          <w:b/>
          <w:u w:val="single"/>
        </w:rPr>
        <w:t>N, 30</w:t>
      </w:r>
      <w:r w:rsidR="009D286E" w:rsidRPr="002164D3">
        <w:rPr>
          <w:b/>
        </w:rPr>
        <w:t>º</w:t>
      </w:r>
      <w:r w:rsidRPr="00BA33C2">
        <w:rPr>
          <w:b/>
          <w:u w:val="single"/>
        </w:rPr>
        <w:t>W)</w:t>
      </w:r>
    </w:p>
    <w:p w14:paraId="7D7607D7" w14:textId="77777777" w:rsidR="00BA33C2" w:rsidRPr="003C560C" w:rsidRDefault="00BA33C2" w:rsidP="00BA33C2">
      <w:pPr>
        <w:jc w:val="left"/>
        <w:rPr>
          <w:sz w:val="16"/>
          <w:szCs w:val="16"/>
        </w:rPr>
      </w:pPr>
    </w:p>
    <w:p w14:paraId="3417B226" w14:textId="77777777" w:rsidR="00BA33C2" w:rsidRDefault="00BA33C2" w:rsidP="00BA33C2">
      <w:pPr>
        <w:jc w:val="left"/>
      </w:pPr>
      <w:r>
        <w:t xml:space="preserve">  The geodesic runs along the Equator.</w:t>
      </w:r>
    </w:p>
    <w:p w14:paraId="0C1A3D24" w14:textId="77777777" w:rsidR="00BA33C2" w:rsidRDefault="00BA33C2" w:rsidP="00BA33C2">
      <w:pPr>
        <w:jc w:val="left"/>
      </w:pPr>
    </w:p>
    <w:p w14:paraId="65A83FAE" w14:textId="6BB231D3" w:rsidR="00BA33C2" w:rsidRPr="00BA33C2" w:rsidRDefault="00BA33C2" w:rsidP="00BA33C2">
      <w:pPr>
        <w:jc w:val="left"/>
        <w:rPr>
          <w:b/>
          <w:u w:val="single"/>
        </w:rPr>
      </w:pPr>
      <w:r w:rsidRPr="00BA33C2">
        <w:rPr>
          <w:b/>
          <w:u w:val="single"/>
        </w:rPr>
        <w:t>Set 10 Long Vertical (15</w:t>
      </w:r>
      <w:r w:rsidR="009D286E" w:rsidRPr="002164D3">
        <w:rPr>
          <w:b/>
        </w:rPr>
        <w:t>º</w:t>
      </w:r>
      <w:r w:rsidRPr="00BA33C2">
        <w:rPr>
          <w:b/>
          <w:u w:val="single"/>
        </w:rPr>
        <w:t>S, 45</w:t>
      </w:r>
      <w:r w:rsidR="009D286E" w:rsidRPr="002164D3">
        <w:rPr>
          <w:b/>
        </w:rPr>
        <w:t>º</w:t>
      </w:r>
      <w:r w:rsidRPr="00BA33C2">
        <w:rPr>
          <w:b/>
          <w:u w:val="single"/>
        </w:rPr>
        <w:t>W to 15</w:t>
      </w:r>
      <w:r w:rsidR="009D286E" w:rsidRPr="002164D3">
        <w:rPr>
          <w:b/>
        </w:rPr>
        <w:t>º</w:t>
      </w:r>
      <w:r w:rsidRPr="00BA33C2">
        <w:rPr>
          <w:b/>
          <w:u w:val="single"/>
        </w:rPr>
        <w:t>N, 45</w:t>
      </w:r>
      <w:r w:rsidR="009D286E" w:rsidRPr="002164D3">
        <w:rPr>
          <w:b/>
        </w:rPr>
        <w:t>º</w:t>
      </w:r>
      <w:r w:rsidRPr="00BA33C2">
        <w:rPr>
          <w:b/>
          <w:u w:val="single"/>
        </w:rPr>
        <w:t>W)</w:t>
      </w:r>
    </w:p>
    <w:p w14:paraId="029FD97F" w14:textId="77777777" w:rsidR="00BA33C2" w:rsidRPr="003C560C" w:rsidRDefault="00BA33C2" w:rsidP="00BA33C2">
      <w:pPr>
        <w:jc w:val="left"/>
        <w:rPr>
          <w:sz w:val="16"/>
          <w:szCs w:val="16"/>
        </w:rPr>
      </w:pPr>
    </w:p>
    <w:p w14:paraId="49678419" w14:textId="0CC8CC09" w:rsidR="00BA33C2" w:rsidRDefault="00BA33C2" w:rsidP="00BA33C2">
      <w:pPr>
        <w:jc w:val="left"/>
      </w:pPr>
      <w:r>
        <w:t xml:space="preserve">  The geodesic runs along the 45</w:t>
      </w:r>
      <w:r w:rsidR="009D286E" w:rsidRPr="002C3DF8">
        <w:t>º</w:t>
      </w:r>
      <w:r>
        <w:t>W meridian.</w:t>
      </w:r>
    </w:p>
    <w:p w14:paraId="23439E4F" w14:textId="77777777" w:rsidR="00BA33C2" w:rsidRDefault="00BA33C2" w:rsidP="00BA33C2">
      <w:pPr>
        <w:jc w:val="left"/>
      </w:pPr>
    </w:p>
    <w:p w14:paraId="741D0467" w14:textId="0DBBE212" w:rsidR="00BA33C2" w:rsidRPr="00BA33C2" w:rsidRDefault="00BA33C2" w:rsidP="00BA33C2">
      <w:pPr>
        <w:jc w:val="left"/>
        <w:rPr>
          <w:b/>
          <w:u w:val="single"/>
        </w:rPr>
      </w:pPr>
      <w:r w:rsidRPr="00BA33C2">
        <w:rPr>
          <w:b/>
          <w:u w:val="single"/>
        </w:rPr>
        <w:t>Set 11 Circle (Centre 0</w:t>
      </w:r>
      <w:r w:rsidR="009D286E" w:rsidRPr="002164D3">
        <w:rPr>
          <w:b/>
        </w:rPr>
        <w:t>º</w:t>
      </w:r>
      <w:r w:rsidRPr="00BA33C2">
        <w:rPr>
          <w:b/>
          <w:u w:val="single"/>
        </w:rPr>
        <w:t>N, 45</w:t>
      </w:r>
      <w:r w:rsidR="009D286E" w:rsidRPr="002164D3">
        <w:rPr>
          <w:b/>
        </w:rPr>
        <w:t>º</w:t>
      </w:r>
      <w:r w:rsidRPr="00BA33C2">
        <w:rPr>
          <w:b/>
          <w:u w:val="single"/>
        </w:rPr>
        <w:t>W Radius 2</w:t>
      </w:r>
      <w:r w:rsidR="009D286E">
        <w:rPr>
          <w:b/>
          <w:u w:val="single"/>
        </w:rPr>
        <w:t xml:space="preserve"> </w:t>
      </w:r>
      <w:r w:rsidRPr="00BA33C2">
        <w:rPr>
          <w:b/>
          <w:u w:val="single"/>
        </w:rPr>
        <w:t>000</w:t>
      </w:r>
      <w:r w:rsidR="009D286E">
        <w:rPr>
          <w:b/>
          <w:u w:val="single"/>
        </w:rPr>
        <w:t xml:space="preserve"> </w:t>
      </w:r>
      <w:r w:rsidRPr="00BA33C2">
        <w:rPr>
          <w:b/>
          <w:u w:val="single"/>
        </w:rPr>
        <w:t>000 m Points every 15 degrees)</w:t>
      </w:r>
    </w:p>
    <w:p w14:paraId="183EDD1B" w14:textId="77777777" w:rsidR="00BA33C2" w:rsidRPr="003C560C" w:rsidRDefault="00BA33C2" w:rsidP="00BA33C2">
      <w:pPr>
        <w:jc w:val="left"/>
        <w:rPr>
          <w:sz w:val="16"/>
          <w:szCs w:val="16"/>
        </w:rPr>
      </w:pPr>
    </w:p>
    <w:p w14:paraId="3EB507AF" w14:textId="6357157D" w:rsidR="00BA33C2" w:rsidRDefault="00BA33C2" w:rsidP="00BA33C2">
      <w:pPr>
        <w:jc w:val="left"/>
      </w:pPr>
      <w:r>
        <w:t xml:space="preserve">  Point1        </w:t>
      </w:r>
      <w:r w:rsidR="008612D1">
        <w:t xml:space="preserve"> 18</w:t>
      </w:r>
      <w:r w:rsidR="002525A2">
        <w:t>º0</w:t>
      </w:r>
      <w:r>
        <w:t xml:space="preserve">4.8887N     </w:t>
      </w:r>
      <w:r w:rsidR="002525A2">
        <w:t>0</w:t>
      </w:r>
      <w:r>
        <w:t>45</w:t>
      </w:r>
      <w:r w:rsidR="002525A2">
        <w:t>º</w:t>
      </w:r>
      <w:r>
        <w:t>00.0000W</w:t>
      </w:r>
    </w:p>
    <w:p w14:paraId="41F4AB3A" w14:textId="1AFE21E1" w:rsidR="00BA33C2" w:rsidRDefault="00BA33C2" w:rsidP="00BA33C2">
      <w:pPr>
        <w:jc w:val="left"/>
      </w:pPr>
      <w:r>
        <w:t xml:space="preserve">  Point2        </w:t>
      </w:r>
      <w:r w:rsidR="008612D1">
        <w:t xml:space="preserve"> </w:t>
      </w:r>
      <w:r>
        <w:t>17</w:t>
      </w:r>
      <w:r w:rsidR="002525A2">
        <w:t>º</w:t>
      </w:r>
      <w:r>
        <w:t xml:space="preserve">26.7433N     </w:t>
      </w:r>
      <w:r w:rsidR="002525A2">
        <w:t>0</w:t>
      </w:r>
      <w:r>
        <w:t>40</w:t>
      </w:r>
      <w:r w:rsidR="002525A2">
        <w:t>º</w:t>
      </w:r>
      <w:r>
        <w:t>12.0936W</w:t>
      </w:r>
    </w:p>
    <w:p w14:paraId="6259A410" w14:textId="525082C2" w:rsidR="00BA33C2" w:rsidRDefault="00BA33C2" w:rsidP="00BA33C2">
      <w:pPr>
        <w:jc w:val="left"/>
      </w:pPr>
      <w:r>
        <w:t xml:space="preserve">  Point3        </w:t>
      </w:r>
      <w:r w:rsidR="008612D1">
        <w:t xml:space="preserve"> </w:t>
      </w:r>
      <w:r>
        <w:t>15</w:t>
      </w:r>
      <w:r w:rsidR="002525A2">
        <w:t>º</w:t>
      </w:r>
      <w:r>
        <w:t xml:space="preserve">35.6306N     </w:t>
      </w:r>
      <w:r w:rsidR="002525A2">
        <w:t>0</w:t>
      </w:r>
      <w:r>
        <w:t>35</w:t>
      </w:r>
      <w:r w:rsidR="002525A2">
        <w:t>º</w:t>
      </w:r>
      <w:r>
        <w:t>47.3375W</w:t>
      </w:r>
    </w:p>
    <w:p w14:paraId="23F7EB68" w14:textId="41D95F9B" w:rsidR="00BA33C2" w:rsidRDefault="00BA33C2" w:rsidP="00BA33C2">
      <w:pPr>
        <w:jc w:val="left"/>
      </w:pPr>
      <w:r>
        <w:t xml:space="preserve">  Point4        </w:t>
      </w:r>
      <w:r w:rsidR="008612D1">
        <w:t xml:space="preserve"> </w:t>
      </w:r>
      <w:r>
        <w:t>12</w:t>
      </w:r>
      <w:r w:rsidR="002525A2">
        <w:t>º</w:t>
      </w:r>
      <w:r>
        <w:t xml:space="preserve">40.8191N     </w:t>
      </w:r>
      <w:r w:rsidR="002525A2">
        <w:t>0</w:t>
      </w:r>
      <w:r w:rsidR="008612D1">
        <w:t>32</w:t>
      </w:r>
      <w:r w:rsidR="002525A2">
        <w:t>º0</w:t>
      </w:r>
      <w:r>
        <w:t>5.0570W</w:t>
      </w:r>
    </w:p>
    <w:p w14:paraId="790EB657" w14:textId="47804EAE" w:rsidR="00BA33C2" w:rsidRDefault="00BA33C2" w:rsidP="00BA33C2">
      <w:pPr>
        <w:jc w:val="left"/>
      </w:pPr>
      <w:r>
        <w:t xml:space="preserve">  Point5        </w:t>
      </w:r>
      <w:r w:rsidR="008612D1">
        <w:t xml:space="preserve"> </w:t>
      </w:r>
      <w:r w:rsidR="002525A2">
        <w:t>0</w:t>
      </w:r>
      <w:r>
        <w:t>8</w:t>
      </w:r>
      <w:r w:rsidR="002525A2">
        <w:t>º</w:t>
      </w:r>
      <w:r>
        <w:t xml:space="preserve">55.8234N     </w:t>
      </w:r>
      <w:r w:rsidR="002525A2">
        <w:t>0</w:t>
      </w:r>
      <w:r>
        <w:t>29</w:t>
      </w:r>
      <w:r w:rsidR="002525A2">
        <w:t>º</w:t>
      </w:r>
      <w:r>
        <w:t>18.7826W</w:t>
      </w:r>
    </w:p>
    <w:p w14:paraId="44762556" w14:textId="3D2CD0E2" w:rsidR="00BA33C2" w:rsidRDefault="00BA33C2" w:rsidP="00BA33C2">
      <w:pPr>
        <w:jc w:val="left"/>
      </w:pPr>
      <w:r>
        <w:t xml:space="preserve">  Point6        </w:t>
      </w:r>
      <w:r w:rsidR="008612D1">
        <w:t xml:space="preserve"> </w:t>
      </w:r>
      <w:r w:rsidR="002525A2">
        <w:t>0</w:t>
      </w:r>
      <w:r>
        <w:t>4</w:t>
      </w:r>
      <w:r w:rsidR="002525A2">
        <w:t>º</w:t>
      </w:r>
      <w:r>
        <w:t xml:space="preserve">36.5608N     </w:t>
      </w:r>
      <w:r w:rsidR="002525A2">
        <w:t>0</w:t>
      </w:r>
      <w:r>
        <w:t>27</w:t>
      </w:r>
      <w:r w:rsidR="002525A2">
        <w:t>º</w:t>
      </w:r>
      <w:r>
        <w:t>36.4877W</w:t>
      </w:r>
    </w:p>
    <w:p w14:paraId="0383264B" w14:textId="792E2E2B" w:rsidR="00BA33C2" w:rsidRDefault="00BA33C2" w:rsidP="00BA33C2">
      <w:pPr>
        <w:jc w:val="left"/>
      </w:pPr>
      <w:r>
        <w:t xml:space="preserve">  Point7        </w:t>
      </w:r>
      <w:r w:rsidR="008612D1">
        <w:t xml:space="preserve"> </w:t>
      </w:r>
      <w:r w:rsidR="002525A2">
        <w:t>0</w:t>
      </w:r>
      <w:r w:rsidR="008612D1">
        <w:t>0</w:t>
      </w:r>
      <w:r w:rsidR="002525A2">
        <w:t>º0</w:t>
      </w:r>
      <w:r>
        <w:t xml:space="preserve">0.0000N     </w:t>
      </w:r>
      <w:r w:rsidR="002525A2">
        <w:t>0</w:t>
      </w:r>
      <w:r w:rsidR="008612D1">
        <w:t>27</w:t>
      </w:r>
      <w:r w:rsidR="002525A2">
        <w:t>º0</w:t>
      </w:r>
      <w:r>
        <w:t>2.0217W</w:t>
      </w:r>
    </w:p>
    <w:p w14:paraId="5960BAC0" w14:textId="71D99AA8" w:rsidR="00BA33C2" w:rsidRDefault="00BA33C2" w:rsidP="00BA33C2">
      <w:pPr>
        <w:jc w:val="left"/>
      </w:pPr>
      <w:r>
        <w:t xml:space="preserve">  Point8        </w:t>
      </w:r>
      <w:r w:rsidR="008612D1">
        <w:t xml:space="preserve"> </w:t>
      </w:r>
      <w:r w:rsidR="002525A2">
        <w:t>0</w:t>
      </w:r>
      <w:r>
        <w:t>4</w:t>
      </w:r>
      <w:r w:rsidR="002525A2">
        <w:t>º</w:t>
      </w:r>
      <w:r>
        <w:t xml:space="preserve">36.5608S     </w:t>
      </w:r>
      <w:r w:rsidR="002525A2">
        <w:t>0</w:t>
      </w:r>
      <w:r>
        <w:t>27</w:t>
      </w:r>
      <w:r w:rsidR="002525A2">
        <w:t>º</w:t>
      </w:r>
      <w:r>
        <w:t>36.4877W</w:t>
      </w:r>
    </w:p>
    <w:p w14:paraId="6EE937BB" w14:textId="3A917D04" w:rsidR="00BA33C2" w:rsidRDefault="00BA33C2" w:rsidP="00BA33C2">
      <w:pPr>
        <w:jc w:val="left"/>
      </w:pPr>
      <w:r>
        <w:t xml:space="preserve">  Point9        </w:t>
      </w:r>
      <w:r w:rsidR="008612D1">
        <w:t xml:space="preserve"> </w:t>
      </w:r>
      <w:r w:rsidR="002525A2">
        <w:t>0</w:t>
      </w:r>
      <w:r>
        <w:t>8</w:t>
      </w:r>
      <w:r w:rsidR="002525A2">
        <w:t>º</w:t>
      </w:r>
      <w:r>
        <w:t xml:space="preserve">55.8234S     </w:t>
      </w:r>
      <w:r w:rsidR="002525A2">
        <w:t>0</w:t>
      </w:r>
      <w:r>
        <w:t>29</w:t>
      </w:r>
      <w:r w:rsidR="002525A2">
        <w:t>º</w:t>
      </w:r>
      <w:r>
        <w:t>18.7826W</w:t>
      </w:r>
    </w:p>
    <w:p w14:paraId="040BF4ED" w14:textId="16B9391C" w:rsidR="00BA33C2" w:rsidRDefault="00BA33C2" w:rsidP="00BA33C2">
      <w:pPr>
        <w:jc w:val="left"/>
      </w:pPr>
      <w:r>
        <w:t xml:space="preserve">  Point10      </w:t>
      </w:r>
      <w:r w:rsidR="008612D1">
        <w:t xml:space="preserve"> </w:t>
      </w:r>
      <w:r>
        <w:t>12</w:t>
      </w:r>
      <w:r w:rsidR="002525A2">
        <w:t>º</w:t>
      </w:r>
      <w:r>
        <w:t xml:space="preserve">40.8191S     </w:t>
      </w:r>
      <w:r w:rsidR="002525A2">
        <w:t>0</w:t>
      </w:r>
      <w:r w:rsidR="008612D1">
        <w:t>32</w:t>
      </w:r>
      <w:r w:rsidR="002525A2">
        <w:t>º</w:t>
      </w:r>
      <w:r w:rsidR="009D286E">
        <w:t>0</w:t>
      </w:r>
      <w:r>
        <w:t>5.0570W</w:t>
      </w:r>
    </w:p>
    <w:p w14:paraId="59BFE277" w14:textId="129283E8" w:rsidR="00BA33C2" w:rsidRDefault="00BA33C2" w:rsidP="00BA33C2">
      <w:pPr>
        <w:jc w:val="left"/>
      </w:pPr>
      <w:r>
        <w:t xml:space="preserve">  Point11       15</w:t>
      </w:r>
      <w:r w:rsidR="002525A2">
        <w:t>º</w:t>
      </w:r>
      <w:r>
        <w:t xml:space="preserve">35.6306S     </w:t>
      </w:r>
      <w:r w:rsidR="002525A2">
        <w:t>0</w:t>
      </w:r>
      <w:r>
        <w:t>35</w:t>
      </w:r>
      <w:r w:rsidR="002525A2">
        <w:t>º</w:t>
      </w:r>
      <w:r>
        <w:t>47.3375W</w:t>
      </w:r>
    </w:p>
    <w:p w14:paraId="315FDC2D" w14:textId="05D1A322" w:rsidR="00BA33C2" w:rsidRDefault="00BA33C2" w:rsidP="00BA33C2">
      <w:pPr>
        <w:jc w:val="left"/>
      </w:pPr>
      <w:r>
        <w:t xml:space="preserve">  Point12       17</w:t>
      </w:r>
      <w:r w:rsidR="002525A2">
        <w:t>º</w:t>
      </w:r>
      <w:r>
        <w:t xml:space="preserve">26.7433S     </w:t>
      </w:r>
      <w:r w:rsidR="002525A2">
        <w:t>0</w:t>
      </w:r>
      <w:r>
        <w:t>40</w:t>
      </w:r>
      <w:r w:rsidR="002525A2">
        <w:t>º</w:t>
      </w:r>
      <w:r>
        <w:t>12.0936W</w:t>
      </w:r>
    </w:p>
    <w:p w14:paraId="458E883C" w14:textId="643128C3" w:rsidR="00BA33C2" w:rsidRDefault="00BA33C2" w:rsidP="00BA33C2">
      <w:pPr>
        <w:jc w:val="left"/>
      </w:pPr>
      <w:r>
        <w:t xml:space="preserve">  Point13       </w:t>
      </w:r>
      <w:r w:rsidR="008612D1">
        <w:t>18</w:t>
      </w:r>
      <w:r w:rsidR="002525A2">
        <w:t>º</w:t>
      </w:r>
      <w:r w:rsidR="009D286E">
        <w:t>0</w:t>
      </w:r>
      <w:r>
        <w:t xml:space="preserve">4.8887S     </w:t>
      </w:r>
      <w:r w:rsidR="002525A2">
        <w:t>0</w:t>
      </w:r>
      <w:r w:rsidR="008612D1">
        <w:t>45</w:t>
      </w:r>
      <w:r w:rsidR="002525A2">
        <w:t>º0</w:t>
      </w:r>
      <w:r>
        <w:t>0.0000W</w:t>
      </w:r>
    </w:p>
    <w:p w14:paraId="080D3021" w14:textId="056CB4B0" w:rsidR="00BA33C2" w:rsidRDefault="00BA33C2" w:rsidP="00BA33C2">
      <w:pPr>
        <w:jc w:val="left"/>
      </w:pPr>
      <w:r>
        <w:t xml:space="preserve">  Point14       17</w:t>
      </w:r>
      <w:r w:rsidR="002525A2">
        <w:t>º</w:t>
      </w:r>
      <w:r>
        <w:t xml:space="preserve">26.7433S     </w:t>
      </w:r>
      <w:r w:rsidR="002525A2">
        <w:t>0</w:t>
      </w:r>
      <w:r>
        <w:t>49</w:t>
      </w:r>
      <w:r w:rsidR="002525A2">
        <w:t>º</w:t>
      </w:r>
      <w:r>
        <w:t>47.9064W</w:t>
      </w:r>
    </w:p>
    <w:p w14:paraId="7CFC1CA7" w14:textId="154C8473" w:rsidR="00BA33C2" w:rsidRDefault="00BA33C2" w:rsidP="00BA33C2">
      <w:pPr>
        <w:jc w:val="left"/>
      </w:pPr>
      <w:r>
        <w:t xml:space="preserve">  Point15       15</w:t>
      </w:r>
      <w:r w:rsidR="009D286E">
        <w:t>º</w:t>
      </w:r>
      <w:r>
        <w:t xml:space="preserve">35.6306S     </w:t>
      </w:r>
      <w:r w:rsidR="009D286E">
        <w:t>0</w:t>
      </w:r>
      <w:r>
        <w:t>54</w:t>
      </w:r>
      <w:r w:rsidR="009D286E">
        <w:t>º</w:t>
      </w:r>
      <w:r>
        <w:t>12.6625W</w:t>
      </w:r>
    </w:p>
    <w:p w14:paraId="6EE43B7C" w14:textId="19626181" w:rsidR="00BA33C2" w:rsidRDefault="00BA33C2" w:rsidP="00BA33C2">
      <w:pPr>
        <w:jc w:val="left"/>
      </w:pPr>
      <w:r>
        <w:t xml:space="preserve">  Point16       12</w:t>
      </w:r>
      <w:r w:rsidR="009D286E">
        <w:t>º</w:t>
      </w:r>
      <w:r>
        <w:t xml:space="preserve">40.8191S     </w:t>
      </w:r>
      <w:r w:rsidR="009D286E">
        <w:t>0</w:t>
      </w:r>
      <w:r>
        <w:t>57</w:t>
      </w:r>
      <w:r w:rsidR="009D286E">
        <w:t>º</w:t>
      </w:r>
      <w:r>
        <w:t>54.9430W</w:t>
      </w:r>
    </w:p>
    <w:p w14:paraId="44CAF7F6" w14:textId="05AD1E7F" w:rsidR="00BA33C2" w:rsidRDefault="00BA33C2" w:rsidP="00BA33C2">
      <w:pPr>
        <w:jc w:val="left"/>
      </w:pPr>
      <w:r>
        <w:t xml:space="preserve">  Point17       </w:t>
      </w:r>
      <w:r w:rsidR="009D286E">
        <w:t>0</w:t>
      </w:r>
      <w:r>
        <w:t>8</w:t>
      </w:r>
      <w:r w:rsidR="009D286E">
        <w:t>º</w:t>
      </w:r>
      <w:r>
        <w:t xml:space="preserve">55.8234S     </w:t>
      </w:r>
      <w:r w:rsidR="009D286E">
        <w:t>0</w:t>
      </w:r>
      <w:r>
        <w:t>60</w:t>
      </w:r>
      <w:r w:rsidR="009D286E">
        <w:t>º</w:t>
      </w:r>
      <w:r>
        <w:t>41.2174W</w:t>
      </w:r>
    </w:p>
    <w:p w14:paraId="39977235" w14:textId="0EC92F19" w:rsidR="00BA33C2" w:rsidRDefault="00BA33C2" w:rsidP="00BA33C2">
      <w:pPr>
        <w:jc w:val="left"/>
      </w:pPr>
      <w:r>
        <w:t xml:space="preserve">  Point18       </w:t>
      </w:r>
      <w:r w:rsidR="009D286E">
        <w:t>0</w:t>
      </w:r>
      <w:r>
        <w:t>4</w:t>
      </w:r>
      <w:r w:rsidR="009D286E">
        <w:t>º</w:t>
      </w:r>
      <w:r>
        <w:t xml:space="preserve">36.5608S     </w:t>
      </w:r>
      <w:r w:rsidR="009D286E">
        <w:t>0</w:t>
      </w:r>
      <w:r>
        <w:t>62</w:t>
      </w:r>
      <w:r w:rsidR="009D286E">
        <w:t>º</w:t>
      </w:r>
      <w:r>
        <w:t>23.5123W</w:t>
      </w:r>
    </w:p>
    <w:p w14:paraId="02052CEE" w14:textId="52B8D0E1" w:rsidR="00BA33C2" w:rsidRDefault="00BA33C2" w:rsidP="00BA33C2">
      <w:pPr>
        <w:jc w:val="left"/>
      </w:pPr>
      <w:r>
        <w:t xml:space="preserve">  Point19       </w:t>
      </w:r>
      <w:r w:rsidR="009D286E">
        <w:t>0</w:t>
      </w:r>
      <w:r w:rsidR="008612D1">
        <w:t>0</w:t>
      </w:r>
      <w:r w:rsidR="009D286E">
        <w:t>º</w:t>
      </w:r>
      <w:r>
        <w:t>0</w:t>
      </w:r>
      <w:r w:rsidR="009D286E">
        <w:t>0</w:t>
      </w:r>
      <w:r>
        <w:t xml:space="preserve">.0000N     </w:t>
      </w:r>
      <w:r w:rsidR="009D286E">
        <w:t>0</w:t>
      </w:r>
      <w:r>
        <w:t>62</w:t>
      </w:r>
      <w:r w:rsidR="009D286E">
        <w:t>º</w:t>
      </w:r>
      <w:r>
        <w:t>57.9783W</w:t>
      </w:r>
    </w:p>
    <w:p w14:paraId="1B99597D" w14:textId="476CA39F" w:rsidR="00BA33C2" w:rsidRDefault="00BA33C2" w:rsidP="00BA33C2">
      <w:pPr>
        <w:jc w:val="left"/>
      </w:pPr>
      <w:r>
        <w:t xml:space="preserve">  Point20       </w:t>
      </w:r>
      <w:r w:rsidR="009D286E">
        <w:t>0</w:t>
      </w:r>
      <w:r>
        <w:t>4</w:t>
      </w:r>
      <w:r w:rsidR="009D286E">
        <w:t>º</w:t>
      </w:r>
      <w:r>
        <w:t xml:space="preserve">36.5608N     </w:t>
      </w:r>
      <w:r w:rsidR="009D286E">
        <w:t>0</w:t>
      </w:r>
      <w:r>
        <w:t>62</w:t>
      </w:r>
      <w:r w:rsidR="009D286E">
        <w:t>º</w:t>
      </w:r>
      <w:r>
        <w:t>23.5123W</w:t>
      </w:r>
    </w:p>
    <w:p w14:paraId="650ADEA3" w14:textId="0A75B27B" w:rsidR="00BA33C2" w:rsidRDefault="00BA33C2" w:rsidP="00BA33C2">
      <w:pPr>
        <w:jc w:val="left"/>
      </w:pPr>
      <w:r>
        <w:t xml:space="preserve">  Point21       </w:t>
      </w:r>
      <w:r w:rsidR="009D286E">
        <w:t>0</w:t>
      </w:r>
      <w:r>
        <w:t>8</w:t>
      </w:r>
      <w:r w:rsidR="009D286E">
        <w:t>º</w:t>
      </w:r>
      <w:r>
        <w:t xml:space="preserve">55.8234N     </w:t>
      </w:r>
      <w:r w:rsidR="009D286E">
        <w:t>0</w:t>
      </w:r>
      <w:r>
        <w:t>60</w:t>
      </w:r>
      <w:r w:rsidR="009D286E">
        <w:t>º</w:t>
      </w:r>
      <w:r>
        <w:t>41.2174W</w:t>
      </w:r>
    </w:p>
    <w:p w14:paraId="6D0BF5F8" w14:textId="7C2FFED9" w:rsidR="00BA33C2" w:rsidRDefault="00BA33C2" w:rsidP="00BA33C2">
      <w:pPr>
        <w:jc w:val="left"/>
      </w:pPr>
      <w:r>
        <w:t xml:space="preserve">  Point22       12</w:t>
      </w:r>
      <w:r w:rsidR="009D286E">
        <w:t>º</w:t>
      </w:r>
      <w:r>
        <w:t xml:space="preserve">40.8191N     </w:t>
      </w:r>
      <w:r w:rsidR="009D286E">
        <w:t>0</w:t>
      </w:r>
      <w:r>
        <w:t>57</w:t>
      </w:r>
      <w:r w:rsidR="009D286E">
        <w:t>º</w:t>
      </w:r>
      <w:r>
        <w:t>54.9430W</w:t>
      </w:r>
    </w:p>
    <w:p w14:paraId="7EE8145D" w14:textId="2FA67D4A" w:rsidR="00BA33C2" w:rsidRDefault="00BA33C2" w:rsidP="00BA33C2">
      <w:pPr>
        <w:jc w:val="left"/>
      </w:pPr>
      <w:r>
        <w:lastRenderedPageBreak/>
        <w:t xml:space="preserve">  Point23       15</w:t>
      </w:r>
      <w:r w:rsidR="009D286E">
        <w:t>º</w:t>
      </w:r>
      <w:r>
        <w:t xml:space="preserve">35.6306N     </w:t>
      </w:r>
      <w:r w:rsidR="009D286E">
        <w:t>0</w:t>
      </w:r>
      <w:r>
        <w:t>54</w:t>
      </w:r>
      <w:r w:rsidR="009D286E">
        <w:t>º</w:t>
      </w:r>
      <w:r>
        <w:t>12.6625W</w:t>
      </w:r>
    </w:p>
    <w:p w14:paraId="28623BEE" w14:textId="15DB12A2" w:rsidR="00BA33C2" w:rsidRDefault="00BA33C2" w:rsidP="00BA33C2">
      <w:pPr>
        <w:jc w:val="left"/>
      </w:pPr>
      <w:r>
        <w:t xml:space="preserve">  Point24       17</w:t>
      </w:r>
      <w:r w:rsidR="009D286E">
        <w:t>º</w:t>
      </w:r>
      <w:r>
        <w:t xml:space="preserve">26.7433N     </w:t>
      </w:r>
      <w:r w:rsidR="009D286E">
        <w:t>0</w:t>
      </w:r>
      <w:r>
        <w:t>49</w:t>
      </w:r>
      <w:r w:rsidR="009D286E">
        <w:t>º</w:t>
      </w:r>
      <w:r>
        <w:t>47.9064W</w:t>
      </w:r>
    </w:p>
    <w:p w14:paraId="5BA1F4F2" w14:textId="422E013B" w:rsidR="00BA33C2" w:rsidRDefault="00BA33C2" w:rsidP="00BA33C2">
      <w:pPr>
        <w:jc w:val="left"/>
      </w:pPr>
      <w:r>
        <w:t xml:space="preserve">  Point25       </w:t>
      </w:r>
      <w:r w:rsidR="008612D1">
        <w:t>18</w:t>
      </w:r>
      <w:r w:rsidR="009D286E">
        <w:t>º0</w:t>
      </w:r>
      <w:r>
        <w:t xml:space="preserve">4.8887N     </w:t>
      </w:r>
      <w:r w:rsidR="009D286E">
        <w:t>0</w:t>
      </w:r>
      <w:r w:rsidR="008612D1">
        <w:t>45</w:t>
      </w:r>
      <w:r w:rsidR="009D286E">
        <w:t>º0</w:t>
      </w:r>
      <w:r>
        <w:t>0.0000W</w:t>
      </w:r>
    </w:p>
    <w:p w14:paraId="6F3EDFCC" w14:textId="77777777" w:rsidR="00BA33C2" w:rsidRDefault="00BA33C2" w:rsidP="00BA33C2">
      <w:pPr>
        <w:jc w:val="left"/>
      </w:pPr>
    </w:p>
    <w:p w14:paraId="5A1C86ED" w14:textId="77777777" w:rsidR="00BA33C2" w:rsidRPr="00EF287F" w:rsidRDefault="00BA33C2" w:rsidP="00BA33C2">
      <w:pPr>
        <w:jc w:val="left"/>
        <w:rPr>
          <w:b/>
          <w:u w:val="single"/>
        </w:rPr>
      </w:pPr>
      <w:r w:rsidRPr="00EF287F">
        <w:rPr>
          <w:b/>
          <w:u w:val="single"/>
        </w:rPr>
        <w:t>Long Geodesics - South West Quadrant.</w:t>
      </w:r>
    </w:p>
    <w:p w14:paraId="137108A5" w14:textId="77777777" w:rsidR="00BA33C2" w:rsidRDefault="00BA33C2" w:rsidP="00BA33C2">
      <w:pPr>
        <w:jc w:val="left"/>
      </w:pPr>
    </w:p>
    <w:p w14:paraId="72654D8C" w14:textId="44B895DB" w:rsidR="00BA33C2" w:rsidRPr="00BA33C2" w:rsidRDefault="00BA33C2" w:rsidP="00BA33C2">
      <w:pPr>
        <w:jc w:val="left"/>
        <w:rPr>
          <w:b/>
          <w:u w:val="single"/>
        </w:rPr>
      </w:pPr>
      <w:r w:rsidRPr="00BA33C2">
        <w:rPr>
          <w:b/>
          <w:u w:val="single"/>
        </w:rPr>
        <w:t>Set 12 Long Diagonal (30</w:t>
      </w:r>
      <w:r w:rsidR="009D286E" w:rsidRPr="002164D3">
        <w:rPr>
          <w:b/>
        </w:rPr>
        <w:t>º</w:t>
      </w:r>
      <w:r w:rsidRPr="00BA33C2">
        <w:rPr>
          <w:b/>
          <w:u w:val="single"/>
        </w:rPr>
        <w:t>S, 60</w:t>
      </w:r>
      <w:r w:rsidR="009D286E" w:rsidRPr="002164D3">
        <w:rPr>
          <w:b/>
        </w:rPr>
        <w:t>º</w:t>
      </w:r>
      <w:r w:rsidRPr="00BA33C2">
        <w:rPr>
          <w:b/>
          <w:u w:val="single"/>
        </w:rPr>
        <w:t>W to 60</w:t>
      </w:r>
      <w:r w:rsidR="009D286E" w:rsidRPr="002164D3">
        <w:rPr>
          <w:b/>
        </w:rPr>
        <w:t>º</w:t>
      </w:r>
      <w:r w:rsidRPr="00BA33C2">
        <w:rPr>
          <w:b/>
          <w:u w:val="single"/>
        </w:rPr>
        <w:t>S, 30</w:t>
      </w:r>
      <w:r w:rsidR="009D286E" w:rsidRPr="002164D3">
        <w:rPr>
          <w:b/>
        </w:rPr>
        <w:t>º</w:t>
      </w:r>
      <w:r w:rsidRPr="00BA33C2">
        <w:rPr>
          <w:b/>
          <w:u w:val="single"/>
        </w:rPr>
        <w:t>W)</w:t>
      </w:r>
    </w:p>
    <w:p w14:paraId="335CE920" w14:textId="77777777" w:rsidR="00BA33C2" w:rsidRDefault="00BA33C2" w:rsidP="00BA33C2">
      <w:pPr>
        <w:jc w:val="left"/>
      </w:pPr>
    </w:p>
    <w:p w14:paraId="0E682E72" w14:textId="535744EA" w:rsidR="00BA33C2" w:rsidRDefault="00BA33C2" w:rsidP="00BA33C2">
      <w:pPr>
        <w:jc w:val="left"/>
      </w:pPr>
      <w:r>
        <w:t xml:space="preserve">  Point1        30</w:t>
      </w:r>
      <w:r w:rsidR="009D286E">
        <w:t>º</w:t>
      </w:r>
      <w:r>
        <w:t xml:space="preserve">00.0000S     </w:t>
      </w:r>
      <w:r w:rsidR="008612D1">
        <w:t xml:space="preserve"> </w:t>
      </w:r>
      <w:r w:rsidR="009D286E">
        <w:t>0</w:t>
      </w:r>
      <w:r>
        <w:t>60</w:t>
      </w:r>
      <w:r w:rsidR="009D286E">
        <w:t>º</w:t>
      </w:r>
      <w:r>
        <w:t>00.0000W</w:t>
      </w:r>
    </w:p>
    <w:p w14:paraId="4DCA7945" w14:textId="336B2116" w:rsidR="00BA33C2" w:rsidRDefault="00BA33C2" w:rsidP="00BA33C2">
      <w:pPr>
        <w:jc w:val="left"/>
      </w:pPr>
      <w:r>
        <w:t xml:space="preserve">  Point2        31</w:t>
      </w:r>
      <w:r w:rsidR="009D286E">
        <w:t>º</w:t>
      </w:r>
      <w:r>
        <w:t xml:space="preserve">38.1452S     </w:t>
      </w:r>
      <w:r w:rsidR="008612D1">
        <w:t xml:space="preserve"> </w:t>
      </w:r>
      <w:r w:rsidR="009D286E">
        <w:t>0</w:t>
      </w:r>
      <w:r w:rsidR="008612D1">
        <w:t>59</w:t>
      </w:r>
      <w:r w:rsidR="009D286E">
        <w:t>º0</w:t>
      </w:r>
      <w:r>
        <w:t>5.9571W</w:t>
      </w:r>
    </w:p>
    <w:p w14:paraId="6B9B2C32" w14:textId="6C3E48D3" w:rsidR="00BA33C2" w:rsidRDefault="00BA33C2" w:rsidP="00BA33C2">
      <w:pPr>
        <w:jc w:val="left"/>
      </w:pPr>
      <w:r>
        <w:t xml:space="preserve">  Point3        33</w:t>
      </w:r>
      <w:r w:rsidR="009D286E">
        <w:t>º</w:t>
      </w:r>
      <w:r>
        <w:t xml:space="preserve">15.8706S     </w:t>
      </w:r>
      <w:r w:rsidR="008612D1">
        <w:t xml:space="preserve"> </w:t>
      </w:r>
      <w:r w:rsidR="009D286E">
        <w:t>0</w:t>
      </w:r>
      <w:r w:rsidR="008612D1">
        <w:t>58</w:t>
      </w:r>
      <w:r w:rsidR="009D286E">
        <w:t>º0</w:t>
      </w:r>
      <w:r>
        <w:t>9.9924W</w:t>
      </w:r>
    </w:p>
    <w:p w14:paraId="3AFB7C17" w14:textId="4522C824" w:rsidR="00BA33C2" w:rsidRDefault="00BA33C2" w:rsidP="00BA33C2">
      <w:pPr>
        <w:jc w:val="left"/>
      </w:pPr>
      <w:r>
        <w:t xml:space="preserve">  Point4        34</w:t>
      </w:r>
      <w:r w:rsidR="009D286E">
        <w:t>º</w:t>
      </w:r>
      <w:r>
        <w:t xml:space="preserve">53.1348S     </w:t>
      </w:r>
      <w:r w:rsidR="008612D1">
        <w:t xml:space="preserve"> </w:t>
      </w:r>
      <w:r w:rsidR="009D286E">
        <w:t>0</w:t>
      </w:r>
      <w:r>
        <w:t>57</w:t>
      </w:r>
      <w:r w:rsidR="009D286E">
        <w:t>º</w:t>
      </w:r>
      <w:r>
        <w:t>11.9156W</w:t>
      </w:r>
    </w:p>
    <w:p w14:paraId="5CD456FF" w14:textId="525AC9CB" w:rsidR="00BA33C2" w:rsidRDefault="00BA33C2" w:rsidP="00BA33C2">
      <w:pPr>
        <w:jc w:val="left"/>
      </w:pPr>
      <w:r>
        <w:t xml:space="preserve">  Point5        36</w:t>
      </w:r>
      <w:r w:rsidR="009D286E">
        <w:t>º</w:t>
      </w:r>
      <w:r>
        <w:t xml:space="preserve">29.8923S     </w:t>
      </w:r>
      <w:r w:rsidR="008612D1">
        <w:t xml:space="preserve"> </w:t>
      </w:r>
      <w:r w:rsidR="009D286E">
        <w:t>0</w:t>
      </w:r>
      <w:r>
        <w:t>56</w:t>
      </w:r>
      <w:r w:rsidR="009D286E">
        <w:t>º</w:t>
      </w:r>
      <w:r>
        <w:t>11.5178W</w:t>
      </w:r>
    </w:p>
    <w:p w14:paraId="591A49E7" w14:textId="27636520" w:rsidR="00BA33C2" w:rsidRDefault="00BA33C2" w:rsidP="00BA33C2">
      <w:pPr>
        <w:jc w:val="left"/>
      </w:pPr>
      <w:r>
        <w:t xml:space="preserve">  Point6        </w:t>
      </w:r>
      <w:r w:rsidR="008612D1">
        <w:t>38</w:t>
      </w:r>
      <w:r w:rsidR="009D286E">
        <w:t>º0</w:t>
      </w:r>
      <w:r>
        <w:t xml:space="preserve">6.0926S     </w:t>
      </w:r>
      <w:r w:rsidR="008612D1">
        <w:t xml:space="preserve"> </w:t>
      </w:r>
      <w:r w:rsidR="009D286E">
        <w:t>0</w:t>
      </w:r>
      <w:r w:rsidR="008612D1">
        <w:t>55</w:t>
      </w:r>
      <w:r w:rsidR="009D286E">
        <w:t>º0</w:t>
      </w:r>
      <w:r>
        <w:t>8.5692W</w:t>
      </w:r>
    </w:p>
    <w:p w14:paraId="609217E1" w14:textId="36E918B1" w:rsidR="00BA33C2" w:rsidRDefault="00BA33C2" w:rsidP="00BA33C2">
      <w:pPr>
        <w:jc w:val="left"/>
      </w:pPr>
      <w:r>
        <w:t xml:space="preserve">  Point7        39</w:t>
      </w:r>
      <w:r w:rsidR="009D286E">
        <w:t>º</w:t>
      </w:r>
      <w:r>
        <w:t xml:space="preserve">41.6796S     </w:t>
      </w:r>
      <w:r w:rsidR="008612D1">
        <w:t xml:space="preserve"> </w:t>
      </w:r>
      <w:r w:rsidR="009D286E">
        <w:t>0</w:t>
      </w:r>
      <w:r w:rsidR="008612D1">
        <w:t>54</w:t>
      </w:r>
      <w:r w:rsidR="009D286E">
        <w:t>º0</w:t>
      </w:r>
      <w:r>
        <w:t>2.8166W</w:t>
      </w:r>
    </w:p>
    <w:p w14:paraId="5FAB0155" w14:textId="690BF4E6" w:rsidR="00BA33C2" w:rsidRDefault="00BA33C2" w:rsidP="00BA33C2">
      <w:pPr>
        <w:jc w:val="left"/>
      </w:pPr>
      <w:r>
        <w:t xml:space="preserve">  Point8        41</w:t>
      </w:r>
      <w:r w:rsidR="009D286E">
        <w:t>º</w:t>
      </w:r>
      <w:r>
        <w:t xml:space="preserve">16.5909S     </w:t>
      </w:r>
      <w:r w:rsidR="008612D1">
        <w:t xml:space="preserve"> </w:t>
      </w:r>
      <w:r w:rsidR="009D286E">
        <w:t>0</w:t>
      </w:r>
      <w:r>
        <w:t>52</w:t>
      </w:r>
      <w:r w:rsidR="009D286E">
        <w:t>º</w:t>
      </w:r>
      <w:r>
        <w:t>53.9805W</w:t>
      </w:r>
    </w:p>
    <w:p w14:paraId="3E5EF79D" w14:textId="5EBE687C" w:rsidR="00BA33C2" w:rsidRDefault="00BA33C2" w:rsidP="00BA33C2">
      <w:pPr>
        <w:jc w:val="left"/>
      </w:pPr>
      <w:r>
        <w:t xml:space="preserve">  Point9        42</w:t>
      </w:r>
      <w:r w:rsidR="009D286E">
        <w:t>º</w:t>
      </w:r>
      <w:r>
        <w:t xml:space="preserve">50.7564S     </w:t>
      </w:r>
      <w:r w:rsidR="008612D1">
        <w:t xml:space="preserve"> </w:t>
      </w:r>
      <w:r w:rsidR="009D286E">
        <w:t>0</w:t>
      </w:r>
      <w:r>
        <w:t>51</w:t>
      </w:r>
      <w:r w:rsidR="009D286E">
        <w:t>º</w:t>
      </w:r>
      <w:r>
        <w:t>41.7515W</w:t>
      </w:r>
    </w:p>
    <w:p w14:paraId="5C4E24CA" w14:textId="0E1A3633" w:rsidR="00BA33C2" w:rsidRDefault="00BA33C2" w:rsidP="00BA33C2">
      <w:pPr>
        <w:jc w:val="left"/>
      </w:pPr>
      <w:r>
        <w:t xml:space="preserve">  Point10      44</w:t>
      </w:r>
      <w:r w:rsidR="009D286E">
        <w:t>º</w:t>
      </w:r>
      <w:r>
        <w:t xml:space="preserve">24.0976S     </w:t>
      </w:r>
      <w:r w:rsidR="009D286E">
        <w:t xml:space="preserve"> 0</w:t>
      </w:r>
      <w:r>
        <w:t>50</w:t>
      </w:r>
      <w:r w:rsidR="009D286E">
        <w:t>º</w:t>
      </w:r>
      <w:r>
        <w:t>25.7868W</w:t>
      </w:r>
    </w:p>
    <w:p w14:paraId="3CE642A8" w14:textId="4713DE02" w:rsidR="00BA33C2" w:rsidRDefault="00BA33C2" w:rsidP="00BA33C2">
      <w:pPr>
        <w:jc w:val="left"/>
      </w:pPr>
      <w:r>
        <w:t xml:space="preserve">  Point11      45</w:t>
      </w:r>
      <w:r w:rsidR="009D286E">
        <w:t>º</w:t>
      </w:r>
      <w:r>
        <w:t xml:space="preserve">56.5257S     </w:t>
      </w:r>
      <w:r w:rsidR="009D286E">
        <w:t xml:space="preserve"> 0</w:t>
      </w:r>
      <w:r w:rsidR="008612D1">
        <w:t>49</w:t>
      </w:r>
      <w:r w:rsidR="009D286E">
        <w:t>º0</w:t>
      </w:r>
      <w:r>
        <w:t>5.7067W</w:t>
      </w:r>
    </w:p>
    <w:p w14:paraId="689808BC" w14:textId="11767566" w:rsidR="00BA33C2" w:rsidRDefault="00BA33C2" w:rsidP="00BA33C2">
      <w:pPr>
        <w:jc w:val="left"/>
      </w:pPr>
      <w:r>
        <w:t xml:space="preserve">  Point12      47</w:t>
      </w:r>
      <w:r w:rsidR="009D286E">
        <w:t>º</w:t>
      </w:r>
      <w:r>
        <w:t xml:space="preserve">27.9409S     </w:t>
      </w:r>
      <w:r w:rsidR="009D286E">
        <w:t xml:space="preserve"> 0</w:t>
      </w:r>
      <w:r>
        <w:t>47</w:t>
      </w:r>
      <w:r w:rsidR="009D286E">
        <w:t>º</w:t>
      </w:r>
      <w:r>
        <w:t>41.0895W</w:t>
      </w:r>
    </w:p>
    <w:p w14:paraId="2B940F1B" w14:textId="5CEC9BF6" w:rsidR="00BA33C2" w:rsidRDefault="00BA33C2" w:rsidP="00BA33C2">
      <w:pPr>
        <w:jc w:val="left"/>
      </w:pPr>
      <w:r>
        <w:t xml:space="preserve">  Point13      48</w:t>
      </w:r>
      <w:r w:rsidR="009D286E">
        <w:t>º</w:t>
      </w:r>
      <w:r>
        <w:t xml:space="preserve">58.2294S     </w:t>
      </w:r>
      <w:r w:rsidR="009D286E">
        <w:t xml:space="preserve"> 0</w:t>
      </w:r>
      <w:r>
        <w:t>46</w:t>
      </w:r>
      <w:r w:rsidR="009D286E">
        <w:t>º</w:t>
      </w:r>
      <w:r>
        <w:t>11.4681W</w:t>
      </w:r>
    </w:p>
    <w:p w14:paraId="6A144D7B" w14:textId="54DD7515" w:rsidR="00BA33C2" w:rsidRDefault="00BA33C2" w:rsidP="00BA33C2">
      <w:pPr>
        <w:jc w:val="left"/>
      </w:pPr>
      <w:r>
        <w:t xml:space="preserve">  Point14      50</w:t>
      </w:r>
      <w:r w:rsidR="009D286E">
        <w:t>º</w:t>
      </w:r>
      <w:r>
        <w:t xml:space="preserve">27.2626S     </w:t>
      </w:r>
      <w:r w:rsidR="009D286E">
        <w:t xml:space="preserve"> 0</w:t>
      </w:r>
      <w:r>
        <w:t>44</w:t>
      </w:r>
      <w:r w:rsidR="009D286E">
        <w:t>º</w:t>
      </w:r>
      <w:r>
        <w:t>36.3244W</w:t>
      </w:r>
    </w:p>
    <w:p w14:paraId="27ED5D3F" w14:textId="2ECD1B77" w:rsidR="00BA33C2" w:rsidRDefault="00BA33C2" w:rsidP="00BA33C2">
      <w:pPr>
        <w:jc w:val="left"/>
      </w:pPr>
      <w:r>
        <w:t xml:space="preserve">  Point15      51</w:t>
      </w:r>
      <w:r w:rsidR="009D286E">
        <w:t>º</w:t>
      </w:r>
      <w:r>
        <w:t xml:space="preserve">54.8937S     </w:t>
      </w:r>
      <w:r w:rsidR="009D286E">
        <w:t xml:space="preserve"> 0</w:t>
      </w:r>
      <w:r>
        <w:t>42</w:t>
      </w:r>
      <w:r w:rsidR="009D286E">
        <w:t>º</w:t>
      </w:r>
      <w:r>
        <w:t>55.0855W</w:t>
      </w:r>
    </w:p>
    <w:p w14:paraId="581F1380" w14:textId="6C48D7BE" w:rsidR="00BA33C2" w:rsidRDefault="00BA33C2" w:rsidP="00BA33C2">
      <w:pPr>
        <w:jc w:val="left"/>
      </w:pPr>
      <w:r>
        <w:t xml:space="preserve">  Point16      53</w:t>
      </w:r>
      <w:r w:rsidR="009D286E">
        <w:t>º</w:t>
      </w:r>
      <w:r>
        <w:t xml:space="preserve">20.9554S     </w:t>
      </w:r>
      <w:r w:rsidR="009D286E">
        <w:t xml:space="preserve"> 0</w:t>
      </w:r>
      <w:r w:rsidR="008612D1">
        <w:t>41</w:t>
      </w:r>
      <w:r w:rsidR="009D286E">
        <w:t>º0</w:t>
      </w:r>
      <w:r>
        <w:t>7.1195W</w:t>
      </w:r>
    </w:p>
    <w:p w14:paraId="3B3BF8A1" w14:textId="4A51131B" w:rsidR="00BA33C2" w:rsidRDefault="00BA33C2" w:rsidP="00BA33C2">
      <w:pPr>
        <w:jc w:val="left"/>
      </w:pPr>
      <w:r>
        <w:t xml:space="preserve">  Point17      54</w:t>
      </w:r>
      <w:r w:rsidR="009D286E">
        <w:t>º</w:t>
      </w:r>
      <w:r>
        <w:t xml:space="preserve">45.2565S     </w:t>
      </w:r>
      <w:r w:rsidR="009D286E">
        <w:t xml:space="preserve"> 0</w:t>
      </w:r>
      <w:r>
        <w:t>39</w:t>
      </w:r>
      <w:r w:rsidR="009D286E">
        <w:t>º</w:t>
      </w:r>
      <w:r>
        <w:t>11.7330W</w:t>
      </w:r>
    </w:p>
    <w:p w14:paraId="06BE1E3F" w14:textId="539733BA" w:rsidR="00BA33C2" w:rsidRDefault="00BA33C2" w:rsidP="00BA33C2">
      <w:pPr>
        <w:jc w:val="left"/>
      </w:pPr>
      <w:r>
        <w:t xml:space="preserve">  Point18      </w:t>
      </w:r>
      <w:r w:rsidR="008612D1">
        <w:t>56</w:t>
      </w:r>
      <w:r w:rsidR="009D286E">
        <w:t>º0</w:t>
      </w:r>
      <w:r>
        <w:t xml:space="preserve">7.5789S     </w:t>
      </w:r>
      <w:r w:rsidR="008612D1">
        <w:t xml:space="preserve"> </w:t>
      </w:r>
      <w:r w:rsidR="009D286E">
        <w:t>0</w:t>
      </w:r>
      <w:r w:rsidR="008612D1">
        <w:t>37</w:t>
      </w:r>
      <w:r w:rsidR="009D286E">
        <w:t>º0</w:t>
      </w:r>
      <w:r>
        <w:t>8.1699W</w:t>
      </w:r>
    </w:p>
    <w:p w14:paraId="469AFDA0" w14:textId="4D2126A1" w:rsidR="00BA33C2" w:rsidRDefault="00BA33C2" w:rsidP="00BA33C2">
      <w:pPr>
        <w:jc w:val="left"/>
      </w:pPr>
      <w:r>
        <w:t xml:space="preserve">  Point19      57</w:t>
      </w:r>
      <w:r w:rsidR="009D286E">
        <w:t>º</w:t>
      </w:r>
      <w:r>
        <w:t xml:space="preserve">27.6730S     </w:t>
      </w:r>
      <w:r w:rsidR="009D286E">
        <w:t xml:space="preserve"> 0</w:t>
      </w:r>
      <w:r>
        <w:t>34</w:t>
      </w:r>
      <w:r w:rsidR="009D286E">
        <w:t>º</w:t>
      </w:r>
      <w:r>
        <w:t>55.6135W</w:t>
      </w:r>
    </w:p>
    <w:p w14:paraId="4300B971" w14:textId="4F904959" w:rsidR="00BA33C2" w:rsidRDefault="00BA33C2" w:rsidP="00BA33C2">
      <w:pPr>
        <w:jc w:val="left"/>
      </w:pPr>
      <w:r>
        <w:t xml:space="preserve">  Point20      58</w:t>
      </w:r>
      <w:r w:rsidR="009D286E">
        <w:t>º</w:t>
      </w:r>
      <w:r>
        <w:t xml:space="preserve">45.2547S     </w:t>
      </w:r>
      <w:r w:rsidR="009D286E">
        <w:t xml:space="preserve"> 0</w:t>
      </w:r>
      <w:r>
        <w:t>32</w:t>
      </w:r>
      <w:r w:rsidR="009D286E">
        <w:t>º</w:t>
      </w:r>
      <w:r>
        <w:t>33.1935W</w:t>
      </w:r>
    </w:p>
    <w:p w14:paraId="0DD7077C" w14:textId="06938BF3" w:rsidR="00BA33C2" w:rsidRDefault="00BA33C2" w:rsidP="00BA33C2">
      <w:pPr>
        <w:jc w:val="left"/>
      </w:pPr>
      <w:r>
        <w:t xml:space="preserve">  Point21      60</w:t>
      </w:r>
      <w:r w:rsidR="009D286E">
        <w:t>º</w:t>
      </w:r>
      <w:r>
        <w:t xml:space="preserve">00.0000S     </w:t>
      </w:r>
      <w:r w:rsidR="009D286E">
        <w:t xml:space="preserve"> 0</w:t>
      </w:r>
      <w:r>
        <w:t>30</w:t>
      </w:r>
      <w:r w:rsidR="009D286E">
        <w:t>º</w:t>
      </w:r>
      <w:r>
        <w:t>00.0000W</w:t>
      </w:r>
    </w:p>
    <w:p w14:paraId="0D46D4F3" w14:textId="77777777" w:rsidR="00BA33C2" w:rsidRDefault="00BA33C2" w:rsidP="00BA33C2">
      <w:pPr>
        <w:jc w:val="left"/>
      </w:pPr>
    </w:p>
    <w:p w14:paraId="71642AE4" w14:textId="3E71514E" w:rsidR="00BA33C2" w:rsidRPr="00BA33C2" w:rsidRDefault="00BA33C2" w:rsidP="00BA33C2">
      <w:pPr>
        <w:jc w:val="left"/>
        <w:rPr>
          <w:b/>
          <w:u w:val="single"/>
        </w:rPr>
      </w:pPr>
      <w:r w:rsidRPr="00BA33C2">
        <w:rPr>
          <w:b/>
          <w:u w:val="single"/>
        </w:rPr>
        <w:t>Set 13 Long Diagonal (30</w:t>
      </w:r>
      <w:r w:rsidR="009D286E" w:rsidRPr="002164D3">
        <w:rPr>
          <w:b/>
        </w:rPr>
        <w:t>º</w:t>
      </w:r>
      <w:r w:rsidRPr="00BA33C2">
        <w:rPr>
          <w:b/>
          <w:u w:val="single"/>
        </w:rPr>
        <w:t>S, 30</w:t>
      </w:r>
      <w:r w:rsidR="009D286E" w:rsidRPr="002164D3">
        <w:rPr>
          <w:b/>
        </w:rPr>
        <w:t>º</w:t>
      </w:r>
      <w:r w:rsidRPr="00BA33C2">
        <w:rPr>
          <w:b/>
          <w:u w:val="single"/>
        </w:rPr>
        <w:t>W to 60</w:t>
      </w:r>
      <w:r w:rsidR="009D286E" w:rsidRPr="002164D3">
        <w:rPr>
          <w:b/>
        </w:rPr>
        <w:t>º</w:t>
      </w:r>
      <w:r w:rsidRPr="00BA33C2">
        <w:rPr>
          <w:b/>
          <w:u w:val="single"/>
        </w:rPr>
        <w:t>S, 60</w:t>
      </w:r>
      <w:r w:rsidR="009D286E" w:rsidRPr="002164D3">
        <w:rPr>
          <w:b/>
        </w:rPr>
        <w:t>º</w:t>
      </w:r>
      <w:r w:rsidRPr="00BA33C2">
        <w:rPr>
          <w:b/>
          <w:u w:val="single"/>
        </w:rPr>
        <w:t>W)</w:t>
      </w:r>
    </w:p>
    <w:p w14:paraId="2ACE6B02" w14:textId="77777777" w:rsidR="00BA33C2" w:rsidRDefault="00BA33C2" w:rsidP="00BA33C2">
      <w:pPr>
        <w:jc w:val="left"/>
      </w:pPr>
    </w:p>
    <w:p w14:paraId="4BEC0112" w14:textId="148F753A" w:rsidR="00BA33C2" w:rsidRDefault="00BA33C2" w:rsidP="00BA33C2">
      <w:pPr>
        <w:jc w:val="left"/>
      </w:pPr>
      <w:r>
        <w:t xml:space="preserve">  Point1        30</w:t>
      </w:r>
      <w:r w:rsidR="009D286E">
        <w:t>º</w:t>
      </w:r>
      <w:r>
        <w:t xml:space="preserve">00.0000S     </w:t>
      </w:r>
      <w:r w:rsidR="009D286E">
        <w:t>0</w:t>
      </w:r>
      <w:r>
        <w:t>30</w:t>
      </w:r>
      <w:r w:rsidR="009D286E">
        <w:t>º</w:t>
      </w:r>
      <w:r>
        <w:t>00.0000W</w:t>
      </w:r>
    </w:p>
    <w:p w14:paraId="37F1E51C" w14:textId="773BE39B" w:rsidR="00BA33C2" w:rsidRDefault="00BA33C2" w:rsidP="00BA33C2">
      <w:pPr>
        <w:jc w:val="left"/>
      </w:pPr>
      <w:r>
        <w:t xml:space="preserve">  Point2        31</w:t>
      </w:r>
      <w:r w:rsidR="009D286E">
        <w:t>º</w:t>
      </w:r>
      <w:r>
        <w:t xml:space="preserve">38.1452S     </w:t>
      </w:r>
      <w:r w:rsidR="009D286E">
        <w:t>0</w:t>
      </w:r>
      <w:r>
        <w:t>30</w:t>
      </w:r>
      <w:r w:rsidR="009D286E">
        <w:t>º</w:t>
      </w:r>
      <w:r>
        <w:t>54.0429W</w:t>
      </w:r>
    </w:p>
    <w:p w14:paraId="55EF2748" w14:textId="09B85DF5" w:rsidR="00BA33C2" w:rsidRDefault="00BA33C2" w:rsidP="00BA33C2">
      <w:pPr>
        <w:jc w:val="left"/>
      </w:pPr>
      <w:r>
        <w:t xml:space="preserve">  Point3        33</w:t>
      </w:r>
      <w:r w:rsidR="009D286E">
        <w:t>º</w:t>
      </w:r>
      <w:r>
        <w:t xml:space="preserve">15.8706S     </w:t>
      </w:r>
      <w:r w:rsidR="009D286E">
        <w:t>0</w:t>
      </w:r>
      <w:r>
        <w:t>31</w:t>
      </w:r>
      <w:r w:rsidR="009D286E">
        <w:t>º</w:t>
      </w:r>
      <w:r>
        <w:t>50.0076W</w:t>
      </w:r>
    </w:p>
    <w:p w14:paraId="52C2D344" w14:textId="7501D2CA" w:rsidR="00BA33C2" w:rsidRDefault="00BA33C2" w:rsidP="00BA33C2">
      <w:pPr>
        <w:jc w:val="left"/>
      </w:pPr>
      <w:r>
        <w:t xml:space="preserve">  Point4        34</w:t>
      </w:r>
      <w:r w:rsidR="009D286E">
        <w:t>º</w:t>
      </w:r>
      <w:r>
        <w:t xml:space="preserve">53.1348S     </w:t>
      </w:r>
      <w:r w:rsidR="009D286E">
        <w:t>0</w:t>
      </w:r>
      <w:r>
        <w:t>32</w:t>
      </w:r>
      <w:r w:rsidR="009D286E">
        <w:t>º</w:t>
      </w:r>
      <w:r>
        <w:t>48.0844W</w:t>
      </w:r>
    </w:p>
    <w:p w14:paraId="172FB6F1" w14:textId="4A0A30C8" w:rsidR="00BA33C2" w:rsidRDefault="00BA33C2" w:rsidP="00BA33C2">
      <w:pPr>
        <w:jc w:val="left"/>
      </w:pPr>
      <w:r>
        <w:t xml:space="preserve">  Point5        36</w:t>
      </w:r>
      <w:r w:rsidR="009D286E">
        <w:t>º</w:t>
      </w:r>
      <w:r>
        <w:t xml:space="preserve">29.8923S     </w:t>
      </w:r>
      <w:r w:rsidR="009D286E">
        <w:t>0</w:t>
      </w:r>
      <w:r>
        <w:t>33</w:t>
      </w:r>
      <w:r w:rsidR="009D286E">
        <w:t>º</w:t>
      </w:r>
      <w:r>
        <w:t>48.4822W</w:t>
      </w:r>
    </w:p>
    <w:p w14:paraId="1C89E9DC" w14:textId="6EAF970A" w:rsidR="00BA33C2" w:rsidRDefault="00BA33C2" w:rsidP="00BA33C2">
      <w:pPr>
        <w:jc w:val="left"/>
      </w:pPr>
      <w:r>
        <w:t xml:space="preserve">  Point6        </w:t>
      </w:r>
      <w:r w:rsidR="008612D1">
        <w:t>38</w:t>
      </w:r>
      <w:r w:rsidR="009D286E">
        <w:t>º0</w:t>
      </w:r>
      <w:r>
        <w:t xml:space="preserve">6.0926S     </w:t>
      </w:r>
      <w:r w:rsidR="009D286E">
        <w:t>0</w:t>
      </w:r>
      <w:r>
        <w:t>34</w:t>
      </w:r>
      <w:r w:rsidR="009D286E">
        <w:t>º</w:t>
      </w:r>
      <w:r>
        <w:t>51.4308W</w:t>
      </w:r>
    </w:p>
    <w:p w14:paraId="71DD5A23" w14:textId="482DE64D" w:rsidR="00BA33C2" w:rsidRDefault="00BA33C2" w:rsidP="00BA33C2">
      <w:pPr>
        <w:jc w:val="left"/>
      </w:pPr>
      <w:r>
        <w:t xml:space="preserve">  Point7        39</w:t>
      </w:r>
      <w:r w:rsidR="009D286E">
        <w:t>º</w:t>
      </w:r>
      <w:r>
        <w:t xml:space="preserve">41.6796S     </w:t>
      </w:r>
      <w:r w:rsidR="009D286E">
        <w:t>0</w:t>
      </w:r>
      <w:r>
        <w:t>35</w:t>
      </w:r>
      <w:r w:rsidR="009D286E">
        <w:t>º</w:t>
      </w:r>
      <w:r>
        <w:t>57.1833W</w:t>
      </w:r>
    </w:p>
    <w:p w14:paraId="53D7D9EA" w14:textId="3B57E150" w:rsidR="00BA33C2" w:rsidRDefault="00BA33C2" w:rsidP="00BA33C2">
      <w:pPr>
        <w:jc w:val="left"/>
      </w:pPr>
      <w:r>
        <w:t xml:space="preserve">  Point8        41</w:t>
      </w:r>
      <w:r w:rsidR="009D286E">
        <w:t>º</w:t>
      </w:r>
      <w:r>
        <w:t xml:space="preserve">16.5909S     </w:t>
      </w:r>
      <w:r w:rsidR="009D286E">
        <w:t>0</w:t>
      </w:r>
      <w:r w:rsidR="008612D1">
        <w:t>37</w:t>
      </w:r>
      <w:r w:rsidR="009D286E">
        <w:t>º0</w:t>
      </w:r>
      <w:r>
        <w:t>6.0195W</w:t>
      </w:r>
    </w:p>
    <w:p w14:paraId="1ACFC0C0" w14:textId="78A612A6" w:rsidR="00BA33C2" w:rsidRDefault="00BA33C2" w:rsidP="00BA33C2">
      <w:pPr>
        <w:jc w:val="left"/>
      </w:pPr>
      <w:r>
        <w:t xml:space="preserve">  Point9        42</w:t>
      </w:r>
      <w:r w:rsidR="009D286E">
        <w:t>º</w:t>
      </w:r>
      <w:r>
        <w:t xml:space="preserve">50.7564S     </w:t>
      </w:r>
      <w:r w:rsidR="009D286E">
        <w:t>0</w:t>
      </w:r>
      <w:r>
        <w:t>38</w:t>
      </w:r>
      <w:r w:rsidR="009D286E">
        <w:t>º</w:t>
      </w:r>
      <w:r>
        <w:t>18.2485W</w:t>
      </w:r>
    </w:p>
    <w:p w14:paraId="2F2237F4" w14:textId="7FB37036" w:rsidR="00BA33C2" w:rsidRDefault="00BA33C2" w:rsidP="00BA33C2">
      <w:pPr>
        <w:jc w:val="left"/>
      </w:pPr>
      <w:r>
        <w:t xml:space="preserve">  Point10      44</w:t>
      </w:r>
      <w:r w:rsidR="009D286E">
        <w:t>º</w:t>
      </w:r>
      <w:r>
        <w:t xml:space="preserve">24.0976S     </w:t>
      </w:r>
      <w:r w:rsidR="009D286E">
        <w:t>0</w:t>
      </w:r>
      <w:r>
        <w:t>39</w:t>
      </w:r>
      <w:r w:rsidR="009D286E">
        <w:t>º</w:t>
      </w:r>
      <w:r>
        <w:t>34.2132W</w:t>
      </w:r>
    </w:p>
    <w:p w14:paraId="4EC959F1" w14:textId="40A0E3EA" w:rsidR="00BA33C2" w:rsidRDefault="00BA33C2" w:rsidP="00BA33C2">
      <w:pPr>
        <w:jc w:val="left"/>
      </w:pPr>
      <w:r>
        <w:t xml:space="preserve">  Point11      45</w:t>
      </w:r>
      <w:r w:rsidR="009D286E">
        <w:t>º</w:t>
      </w:r>
      <w:r>
        <w:t xml:space="preserve">56.5257S     </w:t>
      </w:r>
      <w:r w:rsidR="009D286E">
        <w:t>0</w:t>
      </w:r>
      <w:r>
        <w:t>40</w:t>
      </w:r>
      <w:r w:rsidR="009D286E">
        <w:t>º</w:t>
      </w:r>
      <w:r>
        <w:t>54.2933W</w:t>
      </w:r>
    </w:p>
    <w:p w14:paraId="1D8C4546" w14:textId="21699EC5" w:rsidR="00BA33C2" w:rsidRDefault="00BA33C2" w:rsidP="00BA33C2">
      <w:pPr>
        <w:jc w:val="left"/>
      </w:pPr>
      <w:r>
        <w:t xml:space="preserve">  Point12      47</w:t>
      </w:r>
      <w:r w:rsidR="009D286E">
        <w:t>º</w:t>
      </w:r>
      <w:r>
        <w:t xml:space="preserve">27.9409S     </w:t>
      </w:r>
      <w:r w:rsidR="009D286E">
        <w:t>0</w:t>
      </w:r>
      <w:r>
        <w:t>42</w:t>
      </w:r>
      <w:r w:rsidR="009D286E">
        <w:t>º</w:t>
      </w:r>
      <w:r>
        <w:t>18.9105W</w:t>
      </w:r>
    </w:p>
    <w:p w14:paraId="294A564A" w14:textId="41064F0D" w:rsidR="00BA33C2" w:rsidRDefault="00BA33C2" w:rsidP="00BA33C2">
      <w:pPr>
        <w:jc w:val="left"/>
      </w:pPr>
      <w:r>
        <w:t xml:space="preserve">  Point13      48</w:t>
      </w:r>
      <w:r w:rsidR="009D286E">
        <w:t>º</w:t>
      </w:r>
      <w:r>
        <w:t xml:space="preserve">58.2294S     </w:t>
      </w:r>
      <w:r w:rsidR="009D286E">
        <w:t>0</w:t>
      </w:r>
      <w:r>
        <w:t>43</w:t>
      </w:r>
      <w:r w:rsidR="009D286E">
        <w:t>º</w:t>
      </w:r>
      <w:r>
        <w:t>48.5319W</w:t>
      </w:r>
    </w:p>
    <w:p w14:paraId="23DD0FC7" w14:textId="2914886C" w:rsidR="00BA33C2" w:rsidRDefault="00BA33C2" w:rsidP="00BA33C2">
      <w:pPr>
        <w:jc w:val="left"/>
      </w:pPr>
      <w:r>
        <w:t xml:space="preserve">  Point14      50</w:t>
      </w:r>
      <w:r w:rsidR="009D286E">
        <w:t>º</w:t>
      </w:r>
      <w:r>
        <w:t xml:space="preserve">27.2626S     </w:t>
      </w:r>
      <w:r w:rsidR="009D286E">
        <w:t>0</w:t>
      </w:r>
      <w:r>
        <w:t>45</w:t>
      </w:r>
      <w:r w:rsidR="009D286E">
        <w:t>º</w:t>
      </w:r>
      <w:r>
        <w:t>23.6756W</w:t>
      </w:r>
    </w:p>
    <w:p w14:paraId="72B3164A" w14:textId="6826D02A" w:rsidR="00BA33C2" w:rsidRDefault="00BA33C2" w:rsidP="00BA33C2">
      <w:pPr>
        <w:jc w:val="left"/>
      </w:pPr>
      <w:r>
        <w:t xml:space="preserve">  Point15      51</w:t>
      </w:r>
      <w:r w:rsidR="009D286E">
        <w:t>º</w:t>
      </w:r>
      <w:r>
        <w:t xml:space="preserve">54.8937S     </w:t>
      </w:r>
      <w:r w:rsidR="009D286E">
        <w:t>0</w:t>
      </w:r>
      <w:r w:rsidR="008612D1">
        <w:t>47</w:t>
      </w:r>
      <w:r w:rsidR="009D286E">
        <w:t>º0</w:t>
      </w:r>
      <w:r>
        <w:t>4.9145W</w:t>
      </w:r>
    </w:p>
    <w:p w14:paraId="5B6AFC48" w14:textId="51582356" w:rsidR="00BA33C2" w:rsidRDefault="00BA33C2" w:rsidP="00BA33C2">
      <w:pPr>
        <w:jc w:val="left"/>
      </w:pPr>
      <w:r>
        <w:t xml:space="preserve">  Point16      53</w:t>
      </w:r>
      <w:r w:rsidR="009D286E">
        <w:t>º</w:t>
      </w:r>
      <w:r>
        <w:t xml:space="preserve">20.9554S     </w:t>
      </w:r>
      <w:r w:rsidR="009D286E">
        <w:t>0</w:t>
      </w:r>
      <w:r>
        <w:t>48</w:t>
      </w:r>
      <w:r w:rsidR="009D286E">
        <w:t>º</w:t>
      </w:r>
      <w:r>
        <w:t>52.8805W</w:t>
      </w:r>
    </w:p>
    <w:p w14:paraId="325D4979" w14:textId="38D30176" w:rsidR="00BA33C2" w:rsidRDefault="00BA33C2" w:rsidP="00BA33C2">
      <w:pPr>
        <w:jc w:val="left"/>
      </w:pPr>
      <w:r>
        <w:t xml:space="preserve">  Point17      54</w:t>
      </w:r>
      <w:r w:rsidR="009D286E">
        <w:t>º</w:t>
      </w:r>
      <w:r>
        <w:t xml:space="preserve">45.2565S     </w:t>
      </w:r>
      <w:r w:rsidR="009D286E">
        <w:t>0</w:t>
      </w:r>
      <w:r>
        <w:t>50</w:t>
      </w:r>
      <w:r w:rsidR="009D286E">
        <w:t>º</w:t>
      </w:r>
      <w:r>
        <w:t>48.2670W</w:t>
      </w:r>
    </w:p>
    <w:p w14:paraId="3FD86F57" w14:textId="507FAF68" w:rsidR="00BA33C2" w:rsidRDefault="00BA33C2" w:rsidP="00BA33C2">
      <w:pPr>
        <w:jc w:val="left"/>
      </w:pPr>
      <w:r>
        <w:t xml:space="preserve">  Point18      </w:t>
      </w:r>
      <w:r w:rsidR="008612D1">
        <w:t>56</w:t>
      </w:r>
      <w:r w:rsidR="009D286E">
        <w:t>º</w:t>
      </w:r>
      <w:r>
        <w:t xml:space="preserve">7.5789S     </w:t>
      </w:r>
      <w:r w:rsidR="008612D1">
        <w:t xml:space="preserve">  </w:t>
      </w:r>
      <w:r w:rsidR="009D286E">
        <w:t>0</w:t>
      </w:r>
      <w:r>
        <w:t>52</w:t>
      </w:r>
      <w:r w:rsidR="009D286E">
        <w:t>º</w:t>
      </w:r>
      <w:r>
        <w:t>51.8301W</w:t>
      </w:r>
    </w:p>
    <w:p w14:paraId="6D3421E9" w14:textId="00B469C7" w:rsidR="00BA33C2" w:rsidRDefault="00BA33C2" w:rsidP="00BA33C2">
      <w:pPr>
        <w:jc w:val="left"/>
      </w:pPr>
      <w:r>
        <w:t xml:space="preserve">  Point19      57</w:t>
      </w:r>
      <w:r w:rsidR="009D286E">
        <w:t>º</w:t>
      </w:r>
      <w:r>
        <w:t xml:space="preserve">27.6730S     </w:t>
      </w:r>
      <w:r w:rsidR="009D286E">
        <w:t>0</w:t>
      </w:r>
      <w:r w:rsidR="008612D1">
        <w:t>55</w:t>
      </w:r>
      <w:r w:rsidR="009D286E">
        <w:t>º0</w:t>
      </w:r>
      <w:r>
        <w:t>4.3865W</w:t>
      </w:r>
    </w:p>
    <w:p w14:paraId="0405E886" w14:textId="3032E054" w:rsidR="00BA33C2" w:rsidRDefault="00BA33C2" w:rsidP="00BA33C2">
      <w:pPr>
        <w:jc w:val="left"/>
      </w:pPr>
      <w:r>
        <w:t xml:space="preserve">  Point20      58</w:t>
      </w:r>
      <w:r w:rsidR="009D286E">
        <w:t>º</w:t>
      </w:r>
      <w:r>
        <w:t xml:space="preserve">45.2547S     </w:t>
      </w:r>
      <w:r w:rsidR="009D286E">
        <w:t>0</w:t>
      </w:r>
      <w:r>
        <w:t>57</w:t>
      </w:r>
      <w:r w:rsidR="009D286E">
        <w:t>º</w:t>
      </w:r>
      <w:r>
        <w:t>26.8065W</w:t>
      </w:r>
    </w:p>
    <w:p w14:paraId="71B62056" w14:textId="44985243" w:rsidR="00BA33C2" w:rsidRDefault="00BA33C2" w:rsidP="00BA33C2">
      <w:pPr>
        <w:jc w:val="left"/>
      </w:pPr>
      <w:r>
        <w:t xml:space="preserve">  Point21      60</w:t>
      </w:r>
      <w:r w:rsidR="009D286E">
        <w:t>º</w:t>
      </w:r>
      <w:r>
        <w:t xml:space="preserve">00.0000S     </w:t>
      </w:r>
      <w:r w:rsidR="009D286E">
        <w:t>0</w:t>
      </w:r>
      <w:r>
        <w:t>60</w:t>
      </w:r>
      <w:r w:rsidR="009D286E">
        <w:t>º</w:t>
      </w:r>
      <w:r>
        <w:t>00.0000W</w:t>
      </w:r>
    </w:p>
    <w:p w14:paraId="73038444" w14:textId="77777777" w:rsidR="00BA33C2" w:rsidRDefault="00BA33C2" w:rsidP="00BA33C2">
      <w:pPr>
        <w:jc w:val="left"/>
      </w:pPr>
    </w:p>
    <w:p w14:paraId="68F61CD0" w14:textId="39EC079E" w:rsidR="00BA33C2" w:rsidRPr="00BA33C2" w:rsidRDefault="003C560C" w:rsidP="00BA33C2">
      <w:pPr>
        <w:jc w:val="left"/>
        <w:rPr>
          <w:b/>
          <w:u w:val="single"/>
        </w:rPr>
      </w:pPr>
      <w:r>
        <w:rPr>
          <w:b/>
          <w:u w:val="single"/>
        </w:rPr>
        <w:br w:type="page"/>
      </w:r>
      <w:r w:rsidR="00BA33C2" w:rsidRPr="00BA33C2">
        <w:rPr>
          <w:b/>
          <w:u w:val="single"/>
        </w:rPr>
        <w:lastRenderedPageBreak/>
        <w:t>Set 14 Long Horizontal (45</w:t>
      </w:r>
      <w:r w:rsidR="009D286E" w:rsidRPr="002164D3">
        <w:rPr>
          <w:b/>
        </w:rPr>
        <w:t>º</w:t>
      </w:r>
      <w:r w:rsidR="00BA33C2" w:rsidRPr="00BA33C2">
        <w:rPr>
          <w:b/>
          <w:u w:val="single"/>
        </w:rPr>
        <w:t>S, 60</w:t>
      </w:r>
      <w:r w:rsidR="009D286E" w:rsidRPr="002164D3">
        <w:rPr>
          <w:b/>
        </w:rPr>
        <w:t>º</w:t>
      </w:r>
      <w:r w:rsidR="00BA33C2" w:rsidRPr="00BA33C2">
        <w:rPr>
          <w:b/>
          <w:u w:val="single"/>
        </w:rPr>
        <w:t>W to 45</w:t>
      </w:r>
      <w:r w:rsidR="009D286E" w:rsidRPr="002164D3">
        <w:rPr>
          <w:b/>
        </w:rPr>
        <w:t>º</w:t>
      </w:r>
      <w:r w:rsidR="00BA33C2" w:rsidRPr="00BA33C2">
        <w:rPr>
          <w:b/>
          <w:u w:val="single"/>
        </w:rPr>
        <w:t>S, 30</w:t>
      </w:r>
      <w:r w:rsidR="009D286E" w:rsidRPr="002164D3">
        <w:rPr>
          <w:b/>
        </w:rPr>
        <w:t>º</w:t>
      </w:r>
      <w:r w:rsidR="00BA33C2" w:rsidRPr="00BA33C2">
        <w:rPr>
          <w:b/>
          <w:u w:val="single"/>
        </w:rPr>
        <w:t>W)</w:t>
      </w:r>
    </w:p>
    <w:p w14:paraId="44BC37FF" w14:textId="77777777" w:rsidR="00BA33C2" w:rsidRDefault="00BA33C2" w:rsidP="00BA33C2">
      <w:pPr>
        <w:jc w:val="left"/>
      </w:pPr>
    </w:p>
    <w:p w14:paraId="03BD02B7" w14:textId="548D4155" w:rsidR="00BA33C2" w:rsidRDefault="00BA33C2" w:rsidP="00BA33C2">
      <w:pPr>
        <w:jc w:val="left"/>
      </w:pPr>
      <w:r>
        <w:t xml:space="preserve">  Point1        45</w:t>
      </w:r>
      <w:r w:rsidR="009D286E">
        <w:t>º</w:t>
      </w:r>
      <w:r>
        <w:t xml:space="preserve">00.0000S     </w:t>
      </w:r>
      <w:r w:rsidR="009D286E">
        <w:t>0</w:t>
      </w:r>
      <w:r>
        <w:t>60</w:t>
      </w:r>
      <w:r w:rsidR="009D286E">
        <w:t>º</w:t>
      </w:r>
      <w:r>
        <w:t>00.0000W</w:t>
      </w:r>
    </w:p>
    <w:p w14:paraId="051DC821" w14:textId="6CDBD1A6" w:rsidR="00BA33C2" w:rsidRDefault="00BA33C2" w:rsidP="00BA33C2">
      <w:pPr>
        <w:jc w:val="left"/>
      </w:pPr>
      <w:r>
        <w:t xml:space="preserve">  Point2        45</w:t>
      </w:r>
      <w:r w:rsidR="009D286E">
        <w:t>º</w:t>
      </w:r>
      <w:r>
        <w:t xml:space="preserve">11.2519S     </w:t>
      </w:r>
      <w:r w:rsidR="009D286E">
        <w:t>0</w:t>
      </w:r>
      <w:r>
        <w:t>58</w:t>
      </w:r>
      <w:r w:rsidR="009D286E">
        <w:t>º</w:t>
      </w:r>
      <w:r>
        <w:t>31.7916W</w:t>
      </w:r>
    </w:p>
    <w:p w14:paraId="62933C74" w14:textId="452CA6D2" w:rsidR="00BA33C2" w:rsidRDefault="00BA33C2" w:rsidP="00BA33C2">
      <w:pPr>
        <w:jc w:val="left"/>
      </w:pPr>
      <w:r>
        <w:t xml:space="preserve">  Point3        45</w:t>
      </w:r>
      <w:r w:rsidR="009D286E">
        <w:t>º</w:t>
      </w:r>
      <w:r>
        <w:t xml:space="preserve">21.3608S     </w:t>
      </w:r>
      <w:r w:rsidR="009D286E">
        <w:t>0</w:t>
      </w:r>
      <w:r w:rsidR="008612D1">
        <w:t>57</w:t>
      </w:r>
      <w:r w:rsidR="009D286E">
        <w:t>º0</w:t>
      </w:r>
      <w:r>
        <w:t>3.0317W</w:t>
      </w:r>
    </w:p>
    <w:p w14:paraId="45831D42" w14:textId="3191A587" w:rsidR="00BA33C2" w:rsidRDefault="00BA33C2" w:rsidP="00BA33C2">
      <w:pPr>
        <w:jc w:val="left"/>
      </w:pPr>
      <w:r>
        <w:t xml:space="preserve">  Point4        45</w:t>
      </w:r>
      <w:r w:rsidR="009D286E">
        <w:t>º</w:t>
      </w:r>
      <w:r>
        <w:t xml:space="preserve">30.3133S     </w:t>
      </w:r>
      <w:r w:rsidR="009D286E">
        <w:t>0</w:t>
      </w:r>
      <w:r>
        <w:t>55</w:t>
      </w:r>
      <w:r w:rsidR="009D286E">
        <w:t>º</w:t>
      </w:r>
      <w:r>
        <w:t>33.7738W</w:t>
      </w:r>
    </w:p>
    <w:p w14:paraId="52065520" w14:textId="6C1A237D" w:rsidR="00BA33C2" w:rsidRDefault="00BA33C2" w:rsidP="00BA33C2">
      <w:pPr>
        <w:jc w:val="left"/>
      </w:pPr>
      <w:r>
        <w:t xml:space="preserve">  Point5        45</w:t>
      </w:r>
      <w:r w:rsidR="009D286E">
        <w:t>º</w:t>
      </w:r>
      <w:r>
        <w:t xml:space="preserve">38.0973S     </w:t>
      </w:r>
      <w:r w:rsidR="009D286E">
        <w:t>0</w:t>
      </w:r>
      <w:r w:rsidR="008612D1">
        <w:t>54</w:t>
      </w:r>
      <w:r w:rsidR="009D286E">
        <w:t>º0</w:t>
      </w:r>
      <w:r>
        <w:t>4.0740W</w:t>
      </w:r>
    </w:p>
    <w:p w14:paraId="57FC98E5" w14:textId="707154C1" w:rsidR="00BA33C2" w:rsidRDefault="00BA33C2" w:rsidP="00BA33C2">
      <w:pPr>
        <w:jc w:val="left"/>
      </w:pPr>
      <w:r>
        <w:t xml:space="preserve">  Point6        45</w:t>
      </w:r>
      <w:r w:rsidR="009D286E">
        <w:t>º</w:t>
      </w:r>
      <w:r>
        <w:t xml:space="preserve">44.7022S     </w:t>
      </w:r>
      <w:r w:rsidR="009D286E">
        <w:t>0</w:t>
      </w:r>
      <w:r>
        <w:t>52</w:t>
      </w:r>
      <w:r w:rsidR="009D286E">
        <w:t>º</w:t>
      </w:r>
      <w:r>
        <w:t>33.9908W</w:t>
      </w:r>
    </w:p>
    <w:p w14:paraId="10827517" w14:textId="4FD3E258" w:rsidR="00BA33C2" w:rsidRDefault="00BA33C2" w:rsidP="00BA33C2">
      <w:pPr>
        <w:jc w:val="left"/>
      </w:pPr>
      <w:r>
        <w:t xml:space="preserve">  Point7        45</w:t>
      </w:r>
      <w:r w:rsidR="009D286E">
        <w:t>º</w:t>
      </w:r>
      <w:r>
        <w:t xml:space="preserve">50.1188S     </w:t>
      </w:r>
      <w:r w:rsidR="009D286E">
        <w:t>0</w:t>
      </w:r>
      <w:r w:rsidR="008612D1">
        <w:t>51</w:t>
      </w:r>
      <w:r w:rsidR="009D286E">
        <w:t>º0</w:t>
      </w:r>
      <w:r>
        <w:t>3.5849W</w:t>
      </w:r>
    </w:p>
    <w:p w14:paraId="77D2BC68" w14:textId="0D2D0B58" w:rsidR="00BA33C2" w:rsidRDefault="00BA33C2" w:rsidP="00BA33C2">
      <w:pPr>
        <w:jc w:val="left"/>
      </w:pPr>
      <w:r>
        <w:t xml:space="preserve">  Point8        45</w:t>
      </w:r>
      <w:r w:rsidR="009D286E">
        <w:t>º</w:t>
      </w:r>
      <w:r>
        <w:t xml:space="preserve">54.3397S     </w:t>
      </w:r>
      <w:r w:rsidR="009D286E">
        <w:t>0</w:t>
      </w:r>
      <w:r>
        <w:t>49</w:t>
      </w:r>
      <w:r w:rsidR="009D286E">
        <w:t>º</w:t>
      </w:r>
      <w:r>
        <w:t>32.9185W</w:t>
      </w:r>
    </w:p>
    <w:p w14:paraId="6A92E5CD" w14:textId="1B774CC9" w:rsidR="00BA33C2" w:rsidRDefault="00BA33C2" w:rsidP="00BA33C2">
      <w:pPr>
        <w:jc w:val="left"/>
      </w:pPr>
      <w:r>
        <w:t xml:space="preserve">  Point9        45</w:t>
      </w:r>
      <w:r w:rsidR="009D286E">
        <w:t>º</w:t>
      </w:r>
      <w:r>
        <w:t xml:space="preserve">57.3588S     </w:t>
      </w:r>
      <w:r w:rsidR="009D286E">
        <w:t>0</w:t>
      </w:r>
      <w:r>
        <w:t>4</w:t>
      </w:r>
      <w:r w:rsidR="008612D1">
        <w:t>8</w:t>
      </w:r>
      <w:r w:rsidR="009D286E">
        <w:t>º0</w:t>
      </w:r>
      <w:r>
        <w:t>2.0555W</w:t>
      </w:r>
    </w:p>
    <w:p w14:paraId="2086EBC6" w14:textId="53A520B3" w:rsidR="00BA33C2" w:rsidRDefault="00BA33C2" w:rsidP="00BA33C2">
      <w:pPr>
        <w:jc w:val="left"/>
      </w:pPr>
      <w:r>
        <w:t xml:space="preserve">  Point10      45</w:t>
      </w:r>
      <w:r w:rsidR="009D286E">
        <w:t>º</w:t>
      </w:r>
      <w:r>
        <w:t xml:space="preserve">59.1720S     </w:t>
      </w:r>
      <w:r w:rsidR="009D286E">
        <w:t>0</w:t>
      </w:r>
      <w:r>
        <w:t>46</w:t>
      </w:r>
      <w:r w:rsidR="009D286E">
        <w:t>º</w:t>
      </w:r>
      <w:r>
        <w:t>31.0608W</w:t>
      </w:r>
    </w:p>
    <w:p w14:paraId="730FDFE5" w14:textId="3178FBB0" w:rsidR="00BA33C2" w:rsidRDefault="00BA33C2" w:rsidP="00BA33C2">
      <w:pPr>
        <w:jc w:val="left"/>
      </w:pPr>
      <w:r>
        <w:t xml:space="preserve">  Point11      45</w:t>
      </w:r>
      <w:r w:rsidR="009D286E">
        <w:t>º</w:t>
      </w:r>
      <w:r>
        <w:t xml:space="preserve">59.7767S     </w:t>
      </w:r>
      <w:r w:rsidR="009D286E">
        <w:t>0</w:t>
      </w:r>
      <w:r w:rsidR="008612D1">
        <w:t>45</w:t>
      </w:r>
      <w:r w:rsidR="009D286E">
        <w:t>º0</w:t>
      </w:r>
      <w:r>
        <w:t>0.0000W</w:t>
      </w:r>
    </w:p>
    <w:p w14:paraId="430D53A5" w14:textId="1E0D40D5" w:rsidR="00BA33C2" w:rsidRDefault="00BA33C2" w:rsidP="00BA33C2">
      <w:pPr>
        <w:jc w:val="left"/>
      </w:pPr>
      <w:r>
        <w:t xml:space="preserve">  Point12      45</w:t>
      </w:r>
      <w:r w:rsidR="009D286E">
        <w:t>º</w:t>
      </w:r>
      <w:r>
        <w:t xml:space="preserve">59.1720S     </w:t>
      </w:r>
      <w:r w:rsidR="009D286E">
        <w:t>0</w:t>
      </w:r>
      <w:r>
        <w:t>43</w:t>
      </w:r>
      <w:r w:rsidR="009D286E">
        <w:t>º</w:t>
      </w:r>
      <w:r>
        <w:t>28.9392W</w:t>
      </w:r>
    </w:p>
    <w:p w14:paraId="714EB9BB" w14:textId="38D60875" w:rsidR="00BA33C2" w:rsidRDefault="00BA33C2" w:rsidP="00BA33C2">
      <w:pPr>
        <w:jc w:val="left"/>
      </w:pPr>
      <w:r>
        <w:t xml:space="preserve">  Point13      45</w:t>
      </w:r>
      <w:r w:rsidR="009D286E">
        <w:t>º</w:t>
      </w:r>
      <w:r>
        <w:t xml:space="preserve">57.3588S     </w:t>
      </w:r>
      <w:r w:rsidR="009D286E">
        <w:t>0</w:t>
      </w:r>
      <w:r>
        <w:t>41</w:t>
      </w:r>
      <w:r w:rsidR="009D286E">
        <w:t>º</w:t>
      </w:r>
      <w:r>
        <w:t>57.9446W</w:t>
      </w:r>
    </w:p>
    <w:p w14:paraId="74381E23" w14:textId="51090378" w:rsidR="00BA33C2" w:rsidRDefault="00BA33C2" w:rsidP="00BA33C2">
      <w:pPr>
        <w:jc w:val="left"/>
      </w:pPr>
      <w:r>
        <w:t xml:space="preserve">  Point14      45</w:t>
      </w:r>
      <w:r w:rsidR="009D286E">
        <w:t>º</w:t>
      </w:r>
      <w:r>
        <w:t xml:space="preserve">54.3397S     </w:t>
      </w:r>
      <w:r w:rsidR="009D286E">
        <w:t>0</w:t>
      </w:r>
      <w:r>
        <w:t>40</w:t>
      </w:r>
      <w:r w:rsidR="009D286E">
        <w:t>º</w:t>
      </w:r>
      <w:r>
        <w:t>27.0815W</w:t>
      </w:r>
    </w:p>
    <w:p w14:paraId="27E91170" w14:textId="12E8C391" w:rsidR="00BA33C2" w:rsidRDefault="00BA33C2" w:rsidP="00BA33C2">
      <w:pPr>
        <w:jc w:val="left"/>
      </w:pPr>
      <w:r>
        <w:t xml:space="preserve">  Point15      45</w:t>
      </w:r>
      <w:r w:rsidR="009D286E">
        <w:t>º</w:t>
      </w:r>
      <w:r>
        <w:t xml:space="preserve">50.1188S     </w:t>
      </w:r>
      <w:r w:rsidR="009D286E">
        <w:t>0</w:t>
      </w:r>
      <w:r>
        <w:t>38</w:t>
      </w:r>
      <w:r w:rsidR="009D286E">
        <w:t>º</w:t>
      </w:r>
      <w:r>
        <w:t>56.4152W</w:t>
      </w:r>
    </w:p>
    <w:p w14:paraId="334EBEBE" w14:textId="0082E11E" w:rsidR="00BA33C2" w:rsidRDefault="00BA33C2" w:rsidP="00BA33C2">
      <w:pPr>
        <w:jc w:val="left"/>
      </w:pPr>
      <w:r>
        <w:t xml:space="preserve">  Point16      45</w:t>
      </w:r>
      <w:r w:rsidR="009D286E">
        <w:t>º</w:t>
      </w:r>
      <w:r>
        <w:t xml:space="preserve">44.7022S     </w:t>
      </w:r>
      <w:r w:rsidR="009D286E">
        <w:t>0</w:t>
      </w:r>
      <w:r>
        <w:t>37</w:t>
      </w:r>
      <w:r w:rsidR="009D286E">
        <w:t>º</w:t>
      </w:r>
      <w:r>
        <w:t>26.0092W</w:t>
      </w:r>
    </w:p>
    <w:p w14:paraId="6EF85CAE" w14:textId="61E1F1B5" w:rsidR="00BA33C2" w:rsidRDefault="00BA33C2" w:rsidP="00BA33C2">
      <w:pPr>
        <w:jc w:val="left"/>
      </w:pPr>
      <w:r>
        <w:t xml:space="preserve">  Point17      45</w:t>
      </w:r>
      <w:r w:rsidR="009D286E">
        <w:t>º</w:t>
      </w:r>
      <w:r>
        <w:t xml:space="preserve">38.0973S     </w:t>
      </w:r>
      <w:r w:rsidR="009D286E">
        <w:t>0</w:t>
      </w:r>
      <w:r>
        <w:t>35</w:t>
      </w:r>
      <w:r w:rsidR="009D286E">
        <w:t>º</w:t>
      </w:r>
      <w:r>
        <w:t>55.9260W</w:t>
      </w:r>
    </w:p>
    <w:p w14:paraId="4908815C" w14:textId="522945E4" w:rsidR="00BA33C2" w:rsidRDefault="00BA33C2" w:rsidP="00BA33C2">
      <w:pPr>
        <w:jc w:val="left"/>
      </w:pPr>
      <w:r>
        <w:t xml:space="preserve">  Point18      45</w:t>
      </w:r>
      <w:r w:rsidR="009D286E">
        <w:t>º</w:t>
      </w:r>
      <w:r>
        <w:t xml:space="preserve">30.3133S     </w:t>
      </w:r>
      <w:r w:rsidR="009D286E">
        <w:t>0</w:t>
      </w:r>
      <w:r>
        <w:t>34</w:t>
      </w:r>
      <w:r w:rsidR="009D286E">
        <w:t>º</w:t>
      </w:r>
      <w:r>
        <w:t>26.2263W</w:t>
      </w:r>
    </w:p>
    <w:p w14:paraId="665793E4" w14:textId="7269B45E" w:rsidR="00BA33C2" w:rsidRDefault="00BA33C2" w:rsidP="00BA33C2">
      <w:pPr>
        <w:jc w:val="left"/>
      </w:pPr>
      <w:r>
        <w:t xml:space="preserve">  Point19      45</w:t>
      </w:r>
      <w:r w:rsidR="009D286E">
        <w:t>º</w:t>
      </w:r>
      <w:r>
        <w:t xml:space="preserve">21.3608S     </w:t>
      </w:r>
      <w:r w:rsidR="009D286E">
        <w:t>0</w:t>
      </w:r>
      <w:r>
        <w:t>32</w:t>
      </w:r>
      <w:r w:rsidR="009D286E">
        <w:t>º</w:t>
      </w:r>
      <w:r>
        <w:t>56.9684W</w:t>
      </w:r>
    </w:p>
    <w:p w14:paraId="48D17A21" w14:textId="08714C88" w:rsidR="00BA33C2" w:rsidRDefault="00BA33C2" w:rsidP="00BA33C2">
      <w:pPr>
        <w:jc w:val="left"/>
      </w:pPr>
      <w:r>
        <w:t xml:space="preserve">  Point20      45</w:t>
      </w:r>
      <w:r w:rsidR="009D286E">
        <w:t>º</w:t>
      </w:r>
      <w:r>
        <w:t xml:space="preserve">11.2519S     </w:t>
      </w:r>
      <w:r w:rsidR="009D286E">
        <w:t>0</w:t>
      </w:r>
      <w:r>
        <w:t>31</w:t>
      </w:r>
      <w:r w:rsidR="009D286E">
        <w:t>º</w:t>
      </w:r>
      <w:r>
        <w:t>28.2085W</w:t>
      </w:r>
    </w:p>
    <w:p w14:paraId="274717D6" w14:textId="0E49CCED" w:rsidR="00BA33C2" w:rsidRDefault="00BA33C2" w:rsidP="00BA33C2">
      <w:pPr>
        <w:jc w:val="left"/>
      </w:pPr>
      <w:r>
        <w:t xml:space="preserve">  Point21      45</w:t>
      </w:r>
      <w:r w:rsidR="009D286E">
        <w:t>º</w:t>
      </w:r>
      <w:r>
        <w:t xml:space="preserve">00.0000S     </w:t>
      </w:r>
      <w:r w:rsidR="009D286E">
        <w:t>0</w:t>
      </w:r>
      <w:r>
        <w:t>30</w:t>
      </w:r>
      <w:r w:rsidR="009D286E">
        <w:t>º</w:t>
      </w:r>
      <w:r>
        <w:t>00.0000W</w:t>
      </w:r>
    </w:p>
    <w:p w14:paraId="6D6A2A08" w14:textId="77777777" w:rsidR="00BA33C2" w:rsidRDefault="00BA33C2" w:rsidP="00BA33C2">
      <w:pPr>
        <w:jc w:val="left"/>
      </w:pPr>
    </w:p>
    <w:p w14:paraId="1CDB6514" w14:textId="144DB8C6" w:rsidR="00BA33C2" w:rsidRPr="00BA33C2" w:rsidRDefault="00BA33C2" w:rsidP="00BA33C2">
      <w:pPr>
        <w:jc w:val="left"/>
        <w:rPr>
          <w:b/>
          <w:u w:val="single"/>
        </w:rPr>
      </w:pPr>
      <w:r w:rsidRPr="00BA33C2">
        <w:rPr>
          <w:b/>
          <w:u w:val="single"/>
        </w:rPr>
        <w:t>Set 15 Long Vertical (30</w:t>
      </w:r>
      <w:r w:rsidR="009D286E" w:rsidRPr="002164D3">
        <w:rPr>
          <w:b/>
        </w:rPr>
        <w:t>º</w:t>
      </w:r>
      <w:r w:rsidRPr="00BA33C2">
        <w:rPr>
          <w:b/>
          <w:u w:val="single"/>
        </w:rPr>
        <w:t>S, 45</w:t>
      </w:r>
      <w:r w:rsidR="009D286E" w:rsidRPr="002164D3">
        <w:rPr>
          <w:b/>
        </w:rPr>
        <w:t>º</w:t>
      </w:r>
      <w:r w:rsidRPr="00BA33C2">
        <w:rPr>
          <w:b/>
          <w:u w:val="single"/>
        </w:rPr>
        <w:t>W to 60</w:t>
      </w:r>
      <w:r w:rsidR="009D286E" w:rsidRPr="002164D3">
        <w:rPr>
          <w:b/>
        </w:rPr>
        <w:t>º</w:t>
      </w:r>
      <w:r w:rsidRPr="00BA33C2">
        <w:rPr>
          <w:b/>
          <w:u w:val="single"/>
        </w:rPr>
        <w:t>S, 45</w:t>
      </w:r>
      <w:r w:rsidR="009D286E" w:rsidRPr="002164D3">
        <w:rPr>
          <w:b/>
        </w:rPr>
        <w:t>º</w:t>
      </w:r>
      <w:r w:rsidRPr="00BA33C2">
        <w:rPr>
          <w:b/>
          <w:u w:val="single"/>
        </w:rPr>
        <w:t>W)</w:t>
      </w:r>
    </w:p>
    <w:p w14:paraId="27C16099" w14:textId="77777777" w:rsidR="00BA33C2" w:rsidRDefault="00BA33C2" w:rsidP="00BA33C2">
      <w:pPr>
        <w:jc w:val="left"/>
      </w:pPr>
    </w:p>
    <w:p w14:paraId="40A38721" w14:textId="4E78323E" w:rsidR="00BA33C2" w:rsidRDefault="00BA33C2" w:rsidP="00BA33C2">
      <w:pPr>
        <w:jc w:val="left"/>
      </w:pPr>
      <w:r>
        <w:t xml:space="preserve">  The geodesic runs along the 45</w:t>
      </w:r>
      <w:r w:rsidR="009D286E" w:rsidRPr="002C3DF8">
        <w:t>º</w:t>
      </w:r>
      <w:r>
        <w:t>W meridian.</w:t>
      </w:r>
    </w:p>
    <w:p w14:paraId="5C83C3A5" w14:textId="77777777" w:rsidR="00BA33C2" w:rsidRDefault="00BA33C2" w:rsidP="00BA33C2">
      <w:pPr>
        <w:jc w:val="left"/>
      </w:pPr>
    </w:p>
    <w:p w14:paraId="45F575CB" w14:textId="0A24AE2D" w:rsidR="00BA33C2" w:rsidRPr="00BA33C2" w:rsidRDefault="00BA33C2" w:rsidP="00BA33C2">
      <w:pPr>
        <w:jc w:val="left"/>
        <w:rPr>
          <w:b/>
          <w:u w:val="single"/>
        </w:rPr>
      </w:pPr>
      <w:r w:rsidRPr="00BA33C2">
        <w:rPr>
          <w:b/>
          <w:u w:val="single"/>
        </w:rPr>
        <w:t>Set 16 Circle (Centre 45</w:t>
      </w:r>
      <w:r w:rsidR="009D286E" w:rsidRPr="002164D3">
        <w:rPr>
          <w:b/>
        </w:rPr>
        <w:t>º</w:t>
      </w:r>
      <w:r w:rsidRPr="00BA33C2">
        <w:rPr>
          <w:b/>
          <w:u w:val="single"/>
        </w:rPr>
        <w:t>S, 45</w:t>
      </w:r>
      <w:r w:rsidR="009D286E" w:rsidRPr="002164D3">
        <w:rPr>
          <w:b/>
        </w:rPr>
        <w:t>º</w:t>
      </w:r>
      <w:r w:rsidRPr="00BA33C2">
        <w:rPr>
          <w:b/>
          <w:u w:val="single"/>
        </w:rPr>
        <w:t>W Radius 2</w:t>
      </w:r>
      <w:r w:rsidR="009D286E">
        <w:rPr>
          <w:b/>
          <w:u w:val="single"/>
        </w:rPr>
        <w:t xml:space="preserve"> </w:t>
      </w:r>
      <w:r w:rsidRPr="00BA33C2">
        <w:rPr>
          <w:b/>
          <w:u w:val="single"/>
        </w:rPr>
        <w:t>000</w:t>
      </w:r>
      <w:r w:rsidR="009D286E">
        <w:rPr>
          <w:b/>
          <w:u w:val="single"/>
        </w:rPr>
        <w:t xml:space="preserve"> </w:t>
      </w:r>
      <w:r w:rsidRPr="00BA33C2">
        <w:rPr>
          <w:b/>
          <w:u w:val="single"/>
        </w:rPr>
        <w:t>000 m Points every 15 degrees)</w:t>
      </w:r>
    </w:p>
    <w:p w14:paraId="74B4D950" w14:textId="77777777" w:rsidR="00BA33C2" w:rsidRDefault="00BA33C2" w:rsidP="00BA33C2">
      <w:pPr>
        <w:jc w:val="left"/>
      </w:pPr>
    </w:p>
    <w:p w14:paraId="5901D9D5" w14:textId="2F878F5F" w:rsidR="00BA33C2" w:rsidRDefault="00BA33C2" w:rsidP="00BA33C2">
      <w:pPr>
        <w:jc w:val="left"/>
      </w:pPr>
      <w:r>
        <w:t xml:space="preserve">  Point1        62</w:t>
      </w:r>
      <w:r w:rsidR="009D286E">
        <w:t>º</w:t>
      </w:r>
      <w:r>
        <w:t xml:space="preserve">58.1482S     </w:t>
      </w:r>
      <w:r w:rsidR="002A79B8">
        <w:t xml:space="preserve"> </w:t>
      </w:r>
      <w:r w:rsidR="009D286E">
        <w:t>0</w:t>
      </w:r>
      <w:r>
        <w:t>45</w:t>
      </w:r>
      <w:r w:rsidR="009D286E">
        <w:t>º</w:t>
      </w:r>
      <w:r>
        <w:t>00.0000W</w:t>
      </w:r>
    </w:p>
    <w:p w14:paraId="370E9F50" w14:textId="0E3AD0D8" w:rsidR="00BA33C2" w:rsidRDefault="00BA33C2" w:rsidP="00BA33C2">
      <w:pPr>
        <w:jc w:val="left"/>
      </w:pPr>
      <w:r>
        <w:t xml:space="preserve">  Point2        62</w:t>
      </w:r>
      <w:r w:rsidR="009D286E">
        <w:t>º</w:t>
      </w:r>
      <w:r>
        <w:t>2.</w:t>
      </w:r>
      <w:r w:rsidR="009D286E">
        <w:t>0</w:t>
      </w:r>
      <w:r>
        <w:t xml:space="preserve">9175S     </w:t>
      </w:r>
      <w:r w:rsidR="002A79B8">
        <w:t xml:space="preserve"> </w:t>
      </w:r>
      <w:r w:rsidR="009D286E">
        <w:t>0</w:t>
      </w:r>
      <w:r>
        <w:t>35</w:t>
      </w:r>
      <w:r w:rsidR="009D286E">
        <w:t>º</w:t>
      </w:r>
      <w:r>
        <w:t>13.1324W</w:t>
      </w:r>
    </w:p>
    <w:p w14:paraId="47029F39" w14:textId="733DEDCC" w:rsidR="00BA33C2" w:rsidRDefault="00BA33C2" w:rsidP="00BA33C2">
      <w:pPr>
        <w:jc w:val="left"/>
      </w:pPr>
      <w:r>
        <w:t xml:space="preserve">  Point3        59</w:t>
      </w:r>
      <w:r w:rsidR="009D286E">
        <w:t>º</w:t>
      </w:r>
      <w:r>
        <w:t xml:space="preserve">29.7703S     </w:t>
      </w:r>
      <w:r w:rsidR="002A79B8">
        <w:t xml:space="preserve"> </w:t>
      </w:r>
      <w:r w:rsidR="009D286E">
        <w:t>0</w:t>
      </w:r>
      <w:r>
        <w:t>27</w:t>
      </w:r>
      <w:r w:rsidR="009D286E">
        <w:t>º</w:t>
      </w:r>
      <w:r>
        <w:t>21.3716W</w:t>
      </w:r>
    </w:p>
    <w:p w14:paraId="4AA31B68" w14:textId="7845185D" w:rsidR="00BA33C2" w:rsidRDefault="00BA33C2" w:rsidP="00BA33C2">
      <w:pPr>
        <w:jc w:val="left"/>
      </w:pPr>
      <w:r>
        <w:t xml:space="preserve">  Point4        55</w:t>
      </w:r>
      <w:r w:rsidR="009D286E">
        <w:t>º</w:t>
      </w:r>
      <w:r>
        <w:t xml:space="preserve">47.3417S     </w:t>
      </w:r>
      <w:r w:rsidR="002A79B8">
        <w:t xml:space="preserve"> </w:t>
      </w:r>
      <w:r w:rsidR="009D286E">
        <w:t>0</w:t>
      </w:r>
      <w:r>
        <w:t>22</w:t>
      </w:r>
      <w:r w:rsidR="009D286E">
        <w:t>º</w:t>
      </w:r>
      <w:r>
        <w:t>13.6842W</w:t>
      </w:r>
    </w:p>
    <w:p w14:paraId="6E5F4C7B" w14:textId="4DA0F8E5" w:rsidR="00BA33C2" w:rsidRDefault="00BA33C2" w:rsidP="00BA33C2">
      <w:pPr>
        <w:jc w:val="left"/>
      </w:pPr>
      <w:r>
        <w:t xml:space="preserve">  Point5        51</w:t>
      </w:r>
      <w:r w:rsidR="009D286E">
        <w:t>º</w:t>
      </w:r>
      <w:r>
        <w:t xml:space="preserve">25.6105S     </w:t>
      </w:r>
      <w:r w:rsidR="002A79B8">
        <w:t xml:space="preserve"> </w:t>
      </w:r>
      <w:r w:rsidR="009D286E">
        <w:t>0</w:t>
      </w:r>
      <w:r>
        <w:t>19</w:t>
      </w:r>
      <w:r w:rsidR="009D286E">
        <w:t>º</w:t>
      </w:r>
      <w:r>
        <w:t>41.1668W</w:t>
      </w:r>
    </w:p>
    <w:p w14:paraId="5905F382" w14:textId="4D3B8505" w:rsidR="00BA33C2" w:rsidRDefault="00BA33C2" w:rsidP="00BA33C2">
      <w:pPr>
        <w:jc w:val="left"/>
      </w:pPr>
      <w:r>
        <w:t xml:space="preserve">  Point6        46</w:t>
      </w:r>
      <w:r w:rsidR="009D286E">
        <w:t>º</w:t>
      </w:r>
      <w:r>
        <w:t xml:space="preserve">49.0062S     </w:t>
      </w:r>
      <w:r w:rsidR="002A79B8">
        <w:t xml:space="preserve"> </w:t>
      </w:r>
      <w:r w:rsidR="009D286E">
        <w:t>0</w:t>
      </w:r>
      <w:r>
        <w:t>19</w:t>
      </w:r>
      <w:r w:rsidR="009D286E">
        <w:t>º</w:t>
      </w:r>
      <w:r>
        <w:t>14.2861W</w:t>
      </w:r>
    </w:p>
    <w:p w14:paraId="545BA08F" w14:textId="42BEEBF4" w:rsidR="00BA33C2" w:rsidRDefault="00BA33C2" w:rsidP="00BA33C2">
      <w:pPr>
        <w:jc w:val="left"/>
      </w:pPr>
      <w:r>
        <w:t xml:space="preserve">  Point7        42</w:t>
      </w:r>
      <w:r w:rsidR="009D286E">
        <w:t>º</w:t>
      </w:r>
      <w:r>
        <w:t xml:space="preserve">16.1548S     </w:t>
      </w:r>
      <w:r w:rsidR="002A79B8">
        <w:t xml:space="preserve"> </w:t>
      </w:r>
      <w:r w:rsidR="009D286E">
        <w:t>0</w:t>
      </w:r>
      <w:r>
        <w:t>20</w:t>
      </w:r>
      <w:r w:rsidR="009D286E">
        <w:t>º</w:t>
      </w:r>
      <w:r>
        <w:t>24.1958W</w:t>
      </w:r>
    </w:p>
    <w:p w14:paraId="5A2B8216" w14:textId="41A4B2A4" w:rsidR="00BA33C2" w:rsidRDefault="00BA33C2" w:rsidP="00BA33C2">
      <w:pPr>
        <w:jc w:val="left"/>
      </w:pPr>
      <w:r>
        <w:t xml:space="preserve">  Point8        </w:t>
      </w:r>
      <w:r w:rsidR="002A79B8">
        <w:t>38</w:t>
      </w:r>
      <w:r w:rsidR="009D286E">
        <w:t>º0</w:t>
      </w:r>
      <w:r>
        <w:t xml:space="preserve">1.4970S     </w:t>
      </w:r>
      <w:r w:rsidR="002A79B8">
        <w:t xml:space="preserve"> </w:t>
      </w:r>
      <w:r w:rsidR="009D286E">
        <w:t>0</w:t>
      </w:r>
      <w:r>
        <w:t>22</w:t>
      </w:r>
      <w:r w:rsidR="009D286E">
        <w:t>º</w:t>
      </w:r>
      <w:r>
        <w:t>48.2871W</w:t>
      </w:r>
    </w:p>
    <w:p w14:paraId="522A74A9" w14:textId="77C7FC94" w:rsidR="00BA33C2" w:rsidRDefault="00BA33C2" w:rsidP="00BA33C2">
      <w:pPr>
        <w:jc w:val="left"/>
      </w:pPr>
      <w:r>
        <w:t xml:space="preserve">  Point9        34</w:t>
      </w:r>
      <w:r w:rsidR="009D286E">
        <w:t>º</w:t>
      </w:r>
      <w:r>
        <w:t xml:space="preserve">16.6609S     </w:t>
      </w:r>
      <w:r w:rsidR="002A79B8">
        <w:t xml:space="preserve"> </w:t>
      </w:r>
      <w:r w:rsidR="009D286E">
        <w:t>0</w:t>
      </w:r>
      <w:r w:rsidR="002A79B8">
        <w:t>26</w:t>
      </w:r>
      <w:r w:rsidR="009D286E">
        <w:t>º0</w:t>
      </w:r>
      <w:r>
        <w:t>9.5368W</w:t>
      </w:r>
    </w:p>
    <w:p w14:paraId="41CA5C19" w14:textId="77419802" w:rsidR="00BA33C2" w:rsidRDefault="00BA33C2" w:rsidP="00BA33C2">
      <w:pPr>
        <w:jc w:val="left"/>
      </w:pPr>
      <w:r>
        <w:t xml:space="preserve">  Point10      31</w:t>
      </w:r>
      <w:r w:rsidR="009D286E">
        <w:t>º</w:t>
      </w:r>
      <w:r>
        <w:t xml:space="preserve">11.2085S     </w:t>
      </w:r>
      <w:r w:rsidR="009D286E">
        <w:t xml:space="preserve"> 0</w:t>
      </w:r>
      <w:r>
        <w:t>30</w:t>
      </w:r>
      <w:r w:rsidR="009D286E">
        <w:t>º</w:t>
      </w:r>
      <w:r>
        <w:t>14.5458W</w:t>
      </w:r>
    </w:p>
    <w:p w14:paraId="0B3C09B8" w14:textId="3E200AF4" w:rsidR="00BA33C2" w:rsidRDefault="00BA33C2" w:rsidP="00BA33C2">
      <w:pPr>
        <w:jc w:val="left"/>
      </w:pPr>
      <w:r>
        <w:t xml:space="preserve">  Point11      28</w:t>
      </w:r>
      <w:r w:rsidR="009D286E">
        <w:t>º</w:t>
      </w:r>
      <w:r>
        <w:t xml:space="preserve">52.8672S     </w:t>
      </w:r>
      <w:r w:rsidR="009D286E">
        <w:t xml:space="preserve"> 0</w:t>
      </w:r>
      <w:r>
        <w:t>34</w:t>
      </w:r>
      <w:r w:rsidR="009D286E">
        <w:t>º</w:t>
      </w:r>
      <w:r>
        <w:t>51.8044W</w:t>
      </w:r>
    </w:p>
    <w:p w14:paraId="194D9B22" w14:textId="53BBC246" w:rsidR="00BA33C2" w:rsidRDefault="00BA33C2" w:rsidP="00BA33C2">
      <w:pPr>
        <w:jc w:val="left"/>
      </w:pPr>
      <w:r>
        <w:t xml:space="preserve">  Point12      27</w:t>
      </w:r>
      <w:r w:rsidR="009D286E">
        <w:t>º</w:t>
      </w:r>
      <w:r>
        <w:t xml:space="preserve">27.4359S     </w:t>
      </w:r>
      <w:r w:rsidR="009D286E">
        <w:t xml:space="preserve"> 0</w:t>
      </w:r>
      <w:r>
        <w:t>39</w:t>
      </w:r>
      <w:r w:rsidR="009D286E">
        <w:t>º</w:t>
      </w:r>
      <w:r>
        <w:t>50.5197W</w:t>
      </w:r>
    </w:p>
    <w:p w14:paraId="51451F2C" w14:textId="25B8F819" w:rsidR="00BA33C2" w:rsidRDefault="00BA33C2" w:rsidP="00BA33C2">
      <w:pPr>
        <w:jc w:val="left"/>
      </w:pPr>
      <w:r>
        <w:t xml:space="preserve">  Point13      26</w:t>
      </w:r>
      <w:r w:rsidR="009D286E">
        <w:t>º</w:t>
      </w:r>
      <w:r>
        <w:t xml:space="preserve">58.5455S     </w:t>
      </w:r>
      <w:r w:rsidR="009D286E">
        <w:t xml:space="preserve"> 0</w:t>
      </w:r>
      <w:r w:rsidR="002A79B8">
        <w:t>45</w:t>
      </w:r>
      <w:r w:rsidR="009D286E">
        <w:t>º0</w:t>
      </w:r>
      <w:r>
        <w:t>0.0000W</w:t>
      </w:r>
    </w:p>
    <w:p w14:paraId="63C9C12F" w14:textId="13B36C5C" w:rsidR="00BA33C2" w:rsidRDefault="00BA33C2" w:rsidP="00BA33C2">
      <w:pPr>
        <w:jc w:val="left"/>
      </w:pPr>
      <w:r>
        <w:t xml:space="preserve">  Point14      27</w:t>
      </w:r>
      <w:r w:rsidR="009D286E">
        <w:t>º</w:t>
      </w:r>
      <w:r>
        <w:t xml:space="preserve">27.4359S     </w:t>
      </w:r>
      <w:r w:rsidR="009D286E">
        <w:t xml:space="preserve"> 0</w:t>
      </w:r>
      <w:r w:rsidR="002A79B8">
        <w:t>50</w:t>
      </w:r>
      <w:r w:rsidR="009D286E">
        <w:t>º0</w:t>
      </w:r>
      <w:r>
        <w:t>9.4803W</w:t>
      </w:r>
    </w:p>
    <w:p w14:paraId="4E051EFC" w14:textId="2101D55D" w:rsidR="00BA33C2" w:rsidRDefault="00BA33C2" w:rsidP="00BA33C2">
      <w:pPr>
        <w:jc w:val="left"/>
      </w:pPr>
      <w:r>
        <w:t xml:space="preserve">  Point15      28</w:t>
      </w:r>
      <w:r w:rsidR="009D286E">
        <w:t>º</w:t>
      </w:r>
      <w:r>
        <w:t xml:space="preserve">52.8672S     </w:t>
      </w:r>
      <w:r w:rsidR="009D286E">
        <w:t xml:space="preserve"> 0</w:t>
      </w:r>
      <w:r w:rsidR="002A79B8">
        <w:t>55</w:t>
      </w:r>
      <w:r w:rsidR="009D286E">
        <w:t>º0</w:t>
      </w:r>
      <w:r>
        <w:t>8.1956W</w:t>
      </w:r>
    </w:p>
    <w:p w14:paraId="35828D81" w14:textId="31DD34E4" w:rsidR="00BA33C2" w:rsidRDefault="00BA33C2" w:rsidP="00BA33C2">
      <w:pPr>
        <w:jc w:val="left"/>
      </w:pPr>
      <w:r>
        <w:t xml:space="preserve">  Point16      31</w:t>
      </w:r>
      <w:r w:rsidR="009D286E">
        <w:t>º</w:t>
      </w:r>
      <w:r>
        <w:t xml:space="preserve">11.2085S     </w:t>
      </w:r>
      <w:r w:rsidR="009D286E">
        <w:t xml:space="preserve"> 0</w:t>
      </w:r>
      <w:r>
        <w:t>59</w:t>
      </w:r>
      <w:r w:rsidR="009D286E">
        <w:t>º</w:t>
      </w:r>
      <w:r>
        <w:t>45.4542W</w:t>
      </w:r>
    </w:p>
    <w:p w14:paraId="6C7B4D2D" w14:textId="5909CF1D" w:rsidR="00BA33C2" w:rsidRDefault="00BA33C2" w:rsidP="00BA33C2">
      <w:pPr>
        <w:jc w:val="left"/>
      </w:pPr>
      <w:r>
        <w:t xml:space="preserve">  Point17      34</w:t>
      </w:r>
      <w:r w:rsidR="009D286E">
        <w:t>º</w:t>
      </w:r>
      <w:r>
        <w:t xml:space="preserve">16.6609S     </w:t>
      </w:r>
      <w:r w:rsidR="009D286E">
        <w:t xml:space="preserve"> 0</w:t>
      </w:r>
      <w:r>
        <w:t>63</w:t>
      </w:r>
      <w:r w:rsidR="009D286E">
        <w:t>º</w:t>
      </w:r>
      <w:r>
        <w:t>50.4632W</w:t>
      </w:r>
    </w:p>
    <w:p w14:paraId="514CA3D8" w14:textId="3422DBC9" w:rsidR="00BA33C2" w:rsidRDefault="00BA33C2" w:rsidP="00BA33C2">
      <w:pPr>
        <w:jc w:val="left"/>
      </w:pPr>
      <w:r>
        <w:t xml:space="preserve">  Point18      </w:t>
      </w:r>
      <w:r w:rsidR="002A79B8">
        <w:t>38</w:t>
      </w:r>
      <w:r w:rsidR="009D286E">
        <w:t>º0</w:t>
      </w:r>
      <w:r>
        <w:t xml:space="preserve">1.4970S     </w:t>
      </w:r>
      <w:r w:rsidR="002A79B8">
        <w:t xml:space="preserve"> </w:t>
      </w:r>
      <w:r w:rsidR="009D286E">
        <w:t>0</w:t>
      </w:r>
      <w:r>
        <w:t>67</w:t>
      </w:r>
      <w:r w:rsidR="009D286E">
        <w:t>º</w:t>
      </w:r>
      <w:r>
        <w:t>11.7129W</w:t>
      </w:r>
    </w:p>
    <w:p w14:paraId="04366FE9" w14:textId="40E80B0A" w:rsidR="00BA33C2" w:rsidRDefault="00BA33C2" w:rsidP="00BA33C2">
      <w:pPr>
        <w:jc w:val="left"/>
      </w:pPr>
      <w:r>
        <w:t xml:space="preserve">  Point19      42</w:t>
      </w:r>
      <w:r w:rsidR="009D286E">
        <w:t>º</w:t>
      </w:r>
      <w:r>
        <w:t xml:space="preserve">16.1548S     </w:t>
      </w:r>
      <w:r w:rsidR="009D286E">
        <w:t xml:space="preserve"> 0</w:t>
      </w:r>
      <w:r>
        <w:t>69</w:t>
      </w:r>
      <w:r w:rsidR="009D286E">
        <w:t>º</w:t>
      </w:r>
      <w:r>
        <w:t>35.8042W</w:t>
      </w:r>
    </w:p>
    <w:p w14:paraId="376FFA56" w14:textId="700ACC06" w:rsidR="00BA33C2" w:rsidRDefault="00BA33C2" w:rsidP="00BA33C2">
      <w:pPr>
        <w:jc w:val="left"/>
      </w:pPr>
      <w:r>
        <w:t xml:space="preserve">  Point20      46</w:t>
      </w:r>
      <w:r w:rsidR="009D286E">
        <w:t>º</w:t>
      </w:r>
      <w:r>
        <w:t xml:space="preserve">49.0062S     </w:t>
      </w:r>
      <w:r w:rsidR="009D286E">
        <w:t xml:space="preserve"> 0</w:t>
      </w:r>
      <w:r>
        <w:t>70</w:t>
      </w:r>
      <w:r w:rsidR="009D286E">
        <w:t>º</w:t>
      </w:r>
      <w:r>
        <w:t>45.7139W</w:t>
      </w:r>
    </w:p>
    <w:p w14:paraId="5DE39406" w14:textId="2EB03858" w:rsidR="00BA33C2" w:rsidRDefault="00BA33C2" w:rsidP="00BA33C2">
      <w:pPr>
        <w:jc w:val="left"/>
      </w:pPr>
      <w:r>
        <w:t xml:space="preserve">  Point21      51</w:t>
      </w:r>
      <w:r w:rsidR="009D286E">
        <w:t>º</w:t>
      </w:r>
      <w:r>
        <w:t xml:space="preserve">25.6105S     </w:t>
      </w:r>
      <w:r w:rsidR="009D286E">
        <w:t xml:space="preserve"> 0</w:t>
      </w:r>
      <w:r>
        <w:t>70</w:t>
      </w:r>
      <w:r w:rsidR="009D286E">
        <w:t>º</w:t>
      </w:r>
      <w:r>
        <w:t>18.8332W</w:t>
      </w:r>
    </w:p>
    <w:p w14:paraId="7EB2A1C3" w14:textId="6AEDF3A3" w:rsidR="00BA33C2" w:rsidRDefault="00BA33C2" w:rsidP="00BA33C2">
      <w:pPr>
        <w:jc w:val="left"/>
      </w:pPr>
      <w:r>
        <w:t xml:space="preserve">  Point22      55</w:t>
      </w:r>
      <w:r w:rsidR="009D286E">
        <w:t>º</w:t>
      </w:r>
      <w:r>
        <w:t xml:space="preserve">47.3417S     </w:t>
      </w:r>
      <w:r w:rsidR="009D286E">
        <w:t xml:space="preserve"> 0</w:t>
      </w:r>
      <w:r>
        <w:t>67</w:t>
      </w:r>
      <w:r w:rsidR="009D286E">
        <w:t>º</w:t>
      </w:r>
      <w:r>
        <w:t>46.3158W</w:t>
      </w:r>
    </w:p>
    <w:p w14:paraId="25F4B226" w14:textId="0F125813" w:rsidR="00BA33C2" w:rsidRDefault="00BA33C2" w:rsidP="00BA33C2">
      <w:pPr>
        <w:jc w:val="left"/>
      </w:pPr>
      <w:r>
        <w:t xml:space="preserve">  Point23      59</w:t>
      </w:r>
      <w:r w:rsidR="009D286E">
        <w:t>º</w:t>
      </w:r>
      <w:r>
        <w:t xml:space="preserve">29.7703S     </w:t>
      </w:r>
      <w:r w:rsidR="009D286E">
        <w:t xml:space="preserve"> 0</w:t>
      </w:r>
      <w:r>
        <w:t>62</w:t>
      </w:r>
      <w:r w:rsidR="009D286E">
        <w:t>º</w:t>
      </w:r>
      <w:r>
        <w:t>38.6284W</w:t>
      </w:r>
    </w:p>
    <w:p w14:paraId="37631C78" w14:textId="63DEB034" w:rsidR="00BA33C2" w:rsidRDefault="00BA33C2" w:rsidP="00BA33C2">
      <w:pPr>
        <w:jc w:val="left"/>
      </w:pPr>
      <w:r>
        <w:t xml:space="preserve">  Point24      </w:t>
      </w:r>
      <w:r w:rsidR="002A79B8">
        <w:t>62</w:t>
      </w:r>
      <w:r w:rsidR="009D286E">
        <w:t>º0</w:t>
      </w:r>
      <w:r>
        <w:t xml:space="preserve">2.9175S     </w:t>
      </w:r>
      <w:r w:rsidR="002A79B8">
        <w:t xml:space="preserve"> </w:t>
      </w:r>
      <w:r w:rsidR="009D286E">
        <w:t>0</w:t>
      </w:r>
      <w:r>
        <w:t>54</w:t>
      </w:r>
      <w:r w:rsidR="009D286E">
        <w:t>º</w:t>
      </w:r>
      <w:r>
        <w:t>46.8676W</w:t>
      </w:r>
    </w:p>
    <w:p w14:paraId="7047F810" w14:textId="6B88D72A" w:rsidR="00BA33C2" w:rsidRDefault="00BA33C2" w:rsidP="00BA33C2">
      <w:pPr>
        <w:jc w:val="left"/>
      </w:pPr>
      <w:r>
        <w:t xml:space="preserve">  Point25      62</w:t>
      </w:r>
      <w:r w:rsidR="009D286E">
        <w:t>º</w:t>
      </w:r>
      <w:r>
        <w:t xml:space="preserve">58.1482S     </w:t>
      </w:r>
      <w:r w:rsidR="009D286E">
        <w:t xml:space="preserve"> 0</w:t>
      </w:r>
      <w:r w:rsidR="002A79B8">
        <w:t>45</w:t>
      </w:r>
      <w:r w:rsidR="009D286E">
        <w:t>º0</w:t>
      </w:r>
      <w:r>
        <w:t>0.0000W</w:t>
      </w:r>
    </w:p>
    <w:p w14:paraId="1404812A" w14:textId="77777777" w:rsidR="00BA33C2" w:rsidRDefault="00BA33C2" w:rsidP="00BA33C2">
      <w:pPr>
        <w:jc w:val="left"/>
      </w:pPr>
    </w:p>
    <w:p w14:paraId="0BDBEBC6" w14:textId="77777777" w:rsidR="00BA33C2" w:rsidRDefault="00BA33C2" w:rsidP="00E30B8F">
      <w:pPr>
        <w:pStyle w:val="Heading3"/>
      </w:pPr>
      <w:r>
        <w:lastRenderedPageBreak/>
        <w:t>Positions for use in Accuracy Tests – Rhumb Lines</w:t>
      </w:r>
    </w:p>
    <w:p w14:paraId="0EF0B14C" w14:textId="2C1E1EA2" w:rsidR="00BA33C2" w:rsidRDefault="00BA33C2" w:rsidP="002164D3">
      <w:r>
        <w:t>The following sections contain a series of latitudes and longitudes which define a number of rhumb lines. These points are intended to allow type approval authorities to test the ability of ECDIS to calculate rhumb lines correctly.</w:t>
      </w:r>
    </w:p>
    <w:p w14:paraId="42CE6416" w14:textId="77777777" w:rsidR="00BA33C2" w:rsidRPr="00187591" w:rsidRDefault="00BA33C2" w:rsidP="00BA33C2">
      <w:pPr>
        <w:jc w:val="left"/>
        <w:rPr>
          <w:sz w:val="16"/>
          <w:szCs w:val="16"/>
        </w:rPr>
      </w:pPr>
    </w:p>
    <w:p w14:paraId="02E271AB" w14:textId="77777777" w:rsidR="00BA33C2" w:rsidRDefault="00BA33C2" w:rsidP="00BA33C2">
      <w:pPr>
        <w:jc w:val="left"/>
      </w:pPr>
      <w:r>
        <w:t>All calculations are based on the WGS-84 spheroid:</w:t>
      </w:r>
    </w:p>
    <w:p w14:paraId="442F6026" w14:textId="77777777" w:rsidR="00BA33C2" w:rsidRPr="00187591" w:rsidRDefault="00BA33C2" w:rsidP="00BA33C2">
      <w:pPr>
        <w:jc w:val="left"/>
        <w:rPr>
          <w:sz w:val="16"/>
          <w:szCs w:val="16"/>
        </w:rPr>
      </w:pPr>
    </w:p>
    <w:p w14:paraId="68886008" w14:textId="77777777" w:rsidR="00BA33C2" w:rsidRDefault="00BA33C2" w:rsidP="00BA33C2">
      <w:pPr>
        <w:jc w:val="left"/>
      </w:pPr>
      <w:r>
        <w:t>Semi-major axis</w:t>
      </w:r>
      <w:r>
        <w:tab/>
      </w:r>
      <w:r>
        <w:tab/>
        <w:t>6378137.0000m</w:t>
      </w:r>
    </w:p>
    <w:p w14:paraId="52D8F5A9" w14:textId="77777777" w:rsidR="00BA33C2" w:rsidRDefault="00BA33C2" w:rsidP="00BA33C2">
      <w:pPr>
        <w:jc w:val="left"/>
      </w:pPr>
      <w:r>
        <w:t xml:space="preserve">Semi-minor axis </w:t>
      </w:r>
      <w:r>
        <w:tab/>
        <w:t>6356752.3142m</w:t>
      </w:r>
    </w:p>
    <w:p w14:paraId="68553DAB" w14:textId="77777777" w:rsidR="00BA33C2" w:rsidRDefault="00BA33C2" w:rsidP="00BA33C2">
      <w:pPr>
        <w:jc w:val="left"/>
      </w:pPr>
      <w:r>
        <w:t>Eccentricity squared</w:t>
      </w:r>
      <w:r>
        <w:tab/>
        <w:t>0.0066943800</w:t>
      </w:r>
    </w:p>
    <w:p w14:paraId="292BAAD4" w14:textId="77777777" w:rsidR="00BA33C2" w:rsidRDefault="00BA33C2" w:rsidP="00BA33C2">
      <w:pPr>
        <w:jc w:val="left"/>
      </w:pPr>
      <w:r>
        <w:t>Flattening</w:t>
      </w:r>
      <w:r>
        <w:tab/>
      </w:r>
      <w:r>
        <w:tab/>
        <w:t>298.25722356</w:t>
      </w:r>
    </w:p>
    <w:p w14:paraId="0B455B77" w14:textId="77777777" w:rsidR="00BA33C2" w:rsidRPr="00187591" w:rsidRDefault="00BA33C2" w:rsidP="00BA33C2">
      <w:pPr>
        <w:jc w:val="left"/>
        <w:rPr>
          <w:sz w:val="16"/>
          <w:szCs w:val="16"/>
        </w:rPr>
      </w:pPr>
    </w:p>
    <w:p w14:paraId="7ED28C8A" w14:textId="7BB35F7D" w:rsidR="00BA33C2" w:rsidRDefault="00BA33C2" w:rsidP="00BA33C2">
      <w:pPr>
        <w:jc w:val="left"/>
      </w:pPr>
      <w:r>
        <w:t xml:space="preserve">Conversion of </w:t>
      </w:r>
      <w:r w:rsidR="00375CA4">
        <w:t>metres</w:t>
      </w:r>
      <w:r>
        <w:t xml:space="preserve"> (m) to nautical miles (NM) uses</w:t>
      </w:r>
    </w:p>
    <w:p w14:paraId="6E667FB1" w14:textId="77777777" w:rsidR="00BA33C2" w:rsidRDefault="00BA33C2" w:rsidP="00BA33C2">
      <w:pPr>
        <w:jc w:val="left"/>
      </w:pPr>
      <w:r>
        <w:t>1 NM = 1852 m.</w:t>
      </w:r>
    </w:p>
    <w:p w14:paraId="6D3DA95A" w14:textId="77777777" w:rsidR="00BA33C2" w:rsidRPr="00187591" w:rsidRDefault="00BA33C2" w:rsidP="00BA33C2">
      <w:pPr>
        <w:jc w:val="left"/>
        <w:rPr>
          <w:sz w:val="16"/>
          <w:szCs w:val="16"/>
        </w:rPr>
      </w:pPr>
    </w:p>
    <w:p w14:paraId="7196CBDE" w14:textId="77777777" w:rsidR="00BA33C2" w:rsidRPr="00187591" w:rsidRDefault="00BA33C2" w:rsidP="00BA33C2">
      <w:pPr>
        <w:jc w:val="left"/>
        <w:rPr>
          <w:b/>
          <w:u w:val="single"/>
        </w:rPr>
      </w:pPr>
      <w:r w:rsidRPr="00187591">
        <w:rPr>
          <w:b/>
          <w:u w:val="single"/>
        </w:rPr>
        <w:t>Set 1 – not applicable</w:t>
      </w:r>
    </w:p>
    <w:p w14:paraId="4117EC53" w14:textId="77777777" w:rsidR="00BA33C2" w:rsidRPr="00187591" w:rsidRDefault="00BA33C2" w:rsidP="00BA33C2">
      <w:pPr>
        <w:jc w:val="left"/>
        <w:rPr>
          <w:sz w:val="16"/>
          <w:szCs w:val="16"/>
        </w:rPr>
      </w:pPr>
    </w:p>
    <w:p w14:paraId="4DD1FC8D" w14:textId="77777777" w:rsidR="00BA33C2" w:rsidRPr="00EF287F" w:rsidRDefault="00BA33C2" w:rsidP="00BA33C2">
      <w:pPr>
        <w:jc w:val="left"/>
        <w:rPr>
          <w:b/>
          <w:u w:val="single"/>
        </w:rPr>
      </w:pPr>
      <w:r w:rsidRPr="00EF287F">
        <w:rPr>
          <w:b/>
          <w:u w:val="single"/>
        </w:rPr>
        <w:t>Long Rhumb Lines - North West Quadrant.</w:t>
      </w:r>
    </w:p>
    <w:p w14:paraId="0BD2833E" w14:textId="77777777" w:rsidR="00BA33C2" w:rsidRDefault="00BA33C2" w:rsidP="00BA33C2">
      <w:pPr>
        <w:jc w:val="left"/>
      </w:pPr>
    </w:p>
    <w:p w14:paraId="2601A915" w14:textId="4A6AF8E0" w:rsidR="00BA33C2" w:rsidRPr="00BA33C2" w:rsidRDefault="00BA33C2" w:rsidP="00BA33C2">
      <w:pPr>
        <w:jc w:val="left"/>
        <w:rPr>
          <w:b/>
          <w:u w:val="single"/>
        </w:rPr>
      </w:pPr>
      <w:r w:rsidRPr="00BA33C2">
        <w:rPr>
          <w:b/>
          <w:u w:val="single"/>
        </w:rPr>
        <w:t>Set 2 Long Diagonal (30</w:t>
      </w:r>
      <w:r w:rsidR="009D286E" w:rsidRPr="002164D3">
        <w:rPr>
          <w:b/>
        </w:rPr>
        <w:t>º</w:t>
      </w:r>
      <w:r w:rsidRPr="00BA33C2">
        <w:rPr>
          <w:b/>
          <w:u w:val="single"/>
        </w:rPr>
        <w:t>N, 30</w:t>
      </w:r>
      <w:r w:rsidR="009D286E" w:rsidRPr="002164D3">
        <w:rPr>
          <w:b/>
        </w:rPr>
        <w:t>º</w:t>
      </w:r>
      <w:r w:rsidRPr="00BA33C2">
        <w:rPr>
          <w:b/>
          <w:u w:val="single"/>
        </w:rPr>
        <w:t>W to 60</w:t>
      </w:r>
      <w:r w:rsidR="009D286E" w:rsidRPr="002164D3">
        <w:rPr>
          <w:b/>
        </w:rPr>
        <w:t>º</w:t>
      </w:r>
      <w:r w:rsidRPr="00BA33C2">
        <w:rPr>
          <w:b/>
          <w:u w:val="single"/>
        </w:rPr>
        <w:t>N, 60</w:t>
      </w:r>
      <w:r w:rsidR="009D286E" w:rsidRPr="002164D3">
        <w:rPr>
          <w:b/>
        </w:rPr>
        <w:t>º</w:t>
      </w:r>
      <w:r w:rsidRPr="00BA33C2">
        <w:rPr>
          <w:b/>
          <w:u w:val="single"/>
        </w:rPr>
        <w:t>W)</w:t>
      </w:r>
    </w:p>
    <w:p w14:paraId="28C05004" w14:textId="77777777" w:rsidR="00BA33C2" w:rsidRPr="00187591" w:rsidRDefault="00BA33C2" w:rsidP="00BA33C2">
      <w:pPr>
        <w:jc w:val="left"/>
        <w:rPr>
          <w:sz w:val="16"/>
          <w:szCs w:val="16"/>
        </w:rPr>
      </w:pPr>
    </w:p>
    <w:p w14:paraId="74CA6492" w14:textId="18D06582" w:rsidR="00BA33C2" w:rsidRDefault="00BA33C2" w:rsidP="00BA33C2">
      <w:pPr>
        <w:jc w:val="left"/>
      </w:pPr>
      <w:r>
        <w:t xml:space="preserve">  Point1</w:t>
      </w:r>
      <w:r>
        <w:tab/>
      </w:r>
      <w:r>
        <w:tab/>
        <w:t>30</w:t>
      </w:r>
      <w:r w:rsidR="009D286E">
        <w:t>º</w:t>
      </w:r>
      <w:r>
        <w:t>00.0000N</w:t>
      </w:r>
      <w:r>
        <w:tab/>
      </w:r>
      <w:r w:rsidR="009D286E">
        <w:t>0</w:t>
      </w:r>
      <w:r>
        <w:t>30</w:t>
      </w:r>
      <w:r w:rsidR="009D286E">
        <w:t>º</w:t>
      </w:r>
      <w:r>
        <w:t>00.0000W</w:t>
      </w:r>
    </w:p>
    <w:p w14:paraId="13811AF2" w14:textId="72353C03" w:rsidR="00BA33C2" w:rsidRDefault="00BA33C2" w:rsidP="00BA33C2">
      <w:pPr>
        <w:jc w:val="left"/>
      </w:pPr>
      <w:r>
        <w:t xml:space="preserve">  Point2</w:t>
      </w:r>
      <w:r>
        <w:tab/>
      </w:r>
      <w:r>
        <w:tab/>
        <w:t>31</w:t>
      </w:r>
      <w:r w:rsidR="009D286E">
        <w:t>º</w:t>
      </w:r>
      <w:r>
        <w:t>30.2165N</w:t>
      </w:r>
      <w:r>
        <w:tab/>
      </w:r>
      <w:r w:rsidR="009D286E">
        <w:t>0</w:t>
      </w:r>
      <w:r>
        <w:t>31</w:t>
      </w:r>
      <w:r w:rsidR="009D286E">
        <w:t>º</w:t>
      </w:r>
      <w:r>
        <w:t>11.4806W</w:t>
      </w:r>
    </w:p>
    <w:p w14:paraId="5AF36A96" w14:textId="27C97897" w:rsidR="00BA33C2" w:rsidRDefault="002A79B8" w:rsidP="00BA33C2">
      <w:pPr>
        <w:jc w:val="left"/>
      </w:pPr>
      <w:r>
        <w:t xml:space="preserve">  Point3</w:t>
      </w:r>
      <w:r>
        <w:tab/>
      </w:r>
      <w:r>
        <w:tab/>
        <w:t>33</w:t>
      </w:r>
      <w:r w:rsidR="009D286E">
        <w:t>º0</w:t>
      </w:r>
      <w:r w:rsidR="00BA33C2">
        <w:t>0.4119N</w:t>
      </w:r>
      <w:r w:rsidR="00BA33C2">
        <w:tab/>
      </w:r>
      <w:r w:rsidR="009D286E">
        <w:t>0</w:t>
      </w:r>
      <w:r w:rsidR="00BA33C2">
        <w:t>32</w:t>
      </w:r>
      <w:r w:rsidR="009D286E">
        <w:t>º</w:t>
      </w:r>
      <w:r w:rsidR="00BA33C2">
        <w:t>24.1146W</w:t>
      </w:r>
    </w:p>
    <w:p w14:paraId="474CF0EE" w14:textId="38CF434F" w:rsidR="00BA33C2" w:rsidRDefault="00BA33C2" w:rsidP="00BA33C2">
      <w:pPr>
        <w:jc w:val="left"/>
      </w:pPr>
      <w:r>
        <w:t xml:space="preserve">  Point4</w:t>
      </w:r>
      <w:r>
        <w:tab/>
      </w:r>
      <w:r>
        <w:tab/>
        <w:t>34</w:t>
      </w:r>
      <w:r w:rsidR="009D286E">
        <w:t>º</w:t>
      </w:r>
      <w:r>
        <w:t>30.5854N</w:t>
      </w:r>
      <w:r>
        <w:tab/>
      </w:r>
      <w:r w:rsidR="009D286E">
        <w:t>0</w:t>
      </w:r>
      <w:r>
        <w:t>33</w:t>
      </w:r>
      <w:r w:rsidR="009D286E">
        <w:t>º</w:t>
      </w:r>
      <w:r>
        <w:t>37.9913W</w:t>
      </w:r>
    </w:p>
    <w:p w14:paraId="6DC3BEA3" w14:textId="39498C5B" w:rsidR="00BA33C2" w:rsidRDefault="002A79B8" w:rsidP="00BA33C2">
      <w:pPr>
        <w:jc w:val="left"/>
      </w:pPr>
      <w:r>
        <w:t xml:space="preserve">  Point5</w:t>
      </w:r>
      <w:r>
        <w:tab/>
      </w:r>
      <w:r>
        <w:tab/>
        <w:t>36</w:t>
      </w:r>
      <w:r w:rsidR="009D286E">
        <w:t>º0</w:t>
      </w:r>
      <w:r w:rsidR="00BA33C2">
        <w:t>0.7368N</w:t>
      </w:r>
      <w:r w:rsidR="00BA33C2">
        <w:tab/>
      </w:r>
      <w:r w:rsidR="009D286E">
        <w:t>0</w:t>
      </w:r>
      <w:r w:rsidR="00BA33C2">
        <w:t>34</w:t>
      </w:r>
      <w:r w:rsidR="009D286E">
        <w:t>º</w:t>
      </w:r>
      <w:r w:rsidR="00BA33C2">
        <w:t>53.2065W</w:t>
      </w:r>
    </w:p>
    <w:p w14:paraId="09756DCD" w14:textId="1EE985DE" w:rsidR="00BA33C2" w:rsidRDefault="002A79B8" w:rsidP="00BA33C2">
      <w:pPr>
        <w:jc w:val="left"/>
      </w:pPr>
      <w:r>
        <w:t xml:space="preserve">  Point6</w:t>
      </w:r>
      <w:r>
        <w:tab/>
      </w:r>
      <w:r>
        <w:tab/>
        <w:t>37</w:t>
      </w:r>
      <w:r w:rsidR="009D286E">
        <w:t>º</w:t>
      </w:r>
      <w:r>
        <w:t>30.8656N</w:t>
      </w:r>
      <w:r>
        <w:tab/>
      </w:r>
      <w:r w:rsidR="009D286E">
        <w:t>0</w:t>
      </w:r>
      <w:r>
        <w:t>36</w:t>
      </w:r>
      <w:r w:rsidR="009D286E">
        <w:t>º0</w:t>
      </w:r>
      <w:r w:rsidR="00BA33C2">
        <w:t>9.8628W</w:t>
      </w:r>
    </w:p>
    <w:p w14:paraId="79020B3D" w14:textId="37FC2152" w:rsidR="00BA33C2" w:rsidRDefault="002A79B8" w:rsidP="00BA33C2">
      <w:pPr>
        <w:jc w:val="left"/>
      </w:pPr>
      <w:r>
        <w:t xml:space="preserve">  Point7</w:t>
      </w:r>
      <w:r>
        <w:tab/>
      </w:r>
      <w:r>
        <w:tab/>
        <w:t>39</w:t>
      </w:r>
      <w:r w:rsidR="009D286E">
        <w:t>º0</w:t>
      </w:r>
      <w:r w:rsidR="00BA33C2">
        <w:t>0.9713N</w:t>
      </w:r>
      <w:r w:rsidR="00BA33C2">
        <w:tab/>
      </w:r>
      <w:r w:rsidR="009D286E">
        <w:t>0</w:t>
      </w:r>
      <w:r w:rsidR="00BA33C2">
        <w:t>37</w:t>
      </w:r>
      <w:r w:rsidR="009D286E">
        <w:t>º</w:t>
      </w:r>
      <w:r w:rsidR="00BA33C2">
        <w:t>28.0713W</w:t>
      </w:r>
    </w:p>
    <w:p w14:paraId="5E762516" w14:textId="647B6CCD" w:rsidR="00BA33C2" w:rsidRDefault="002A79B8" w:rsidP="00BA33C2">
      <w:pPr>
        <w:jc w:val="left"/>
      </w:pPr>
      <w:r>
        <w:t xml:space="preserve">  Point8</w:t>
      </w:r>
      <w:r>
        <w:tab/>
      </w:r>
      <w:r>
        <w:tab/>
        <w:t>40</w:t>
      </w:r>
      <w:r w:rsidR="009D286E">
        <w:t>º</w:t>
      </w:r>
      <w:r w:rsidR="00BA33C2">
        <w:t>31.0539N</w:t>
      </w:r>
      <w:r w:rsidR="00BA33C2">
        <w:tab/>
      </w:r>
      <w:r w:rsidR="009D286E">
        <w:t>0</w:t>
      </w:r>
      <w:r w:rsidR="00BA33C2">
        <w:t>38</w:t>
      </w:r>
      <w:r w:rsidR="009D286E">
        <w:t>º</w:t>
      </w:r>
      <w:r w:rsidR="00BA33C2">
        <w:t>47.9519W</w:t>
      </w:r>
    </w:p>
    <w:p w14:paraId="757995A1" w14:textId="09E91CFA" w:rsidR="00BA33C2" w:rsidRDefault="002A79B8" w:rsidP="00BA33C2">
      <w:pPr>
        <w:jc w:val="left"/>
      </w:pPr>
      <w:r>
        <w:t xml:space="preserve">  Point9</w:t>
      </w:r>
      <w:r>
        <w:tab/>
      </w:r>
      <w:r>
        <w:tab/>
        <w:t>42</w:t>
      </w:r>
      <w:r w:rsidR="009D286E">
        <w:t>º0</w:t>
      </w:r>
      <w:r>
        <w:t>1.1129N</w:t>
      </w:r>
      <w:r>
        <w:tab/>
      </w:r>
      <w:r w:rsidR="009D286E">
        <w:t>0</w:t>
      </w:r>
      <w:r>
        <w:t>40</w:t>
      </w:r>
      <w:r w:rsidR="009D286E">
        <w:t>º0</w:t>
      </w:r>
      <w:r w:rsidR="00BA33C2">
        <w:t>9.6347W</w:t>
      </w:r>
    </w:p>
    <w:p w14:paraId="546E3D1E" w14:textId="37654F12" w:rsidR="00BA33C2" w:rsidRDefault="00BA33C2" w:rsidP="00BA33C2">
      <w:pPr>
        <w:jc w:val="left"/>
      </w:pPr>
      <w:r>
        <w:t xml:space="preserve">  Point10</w:t>
      </w:r>
      <w:r>
        <w:tab/>
        <w:t>43</w:t>
      </w:r>
      <w:r w:rsidR="009D286E">
        <w:t>º</w:t>
      </w:r>
      <w:r>
        <w:t>31.1484N</w:t>
      </w:r>
      <w:r>
        <w:tab/>
      </w:r>
      <w:r w:rsidR="009D286E">
        <w:t>0</w:t>
      </w:r>
      <w:r>
        <w:t>41</w:t>
      </w:r>
      <w:r w:rsidR="009D286E">
        <w:t>º</w:t>
      </w:r>
      <w:r>
        <w:t>33.2615W</w:t>
      </w:r>
    </w:p>
    <w:p w14:paraId="242B9D03" w14:textId="78E303DB" w:rsidR="00BA33C2" w:rsidRDefault="002A79B8" w:rsidP="00BA33C2">
      <w:pPr>
        <w:jc w:val="left"/>
      </w:pPr>
      <w:r>
        <w:t xml:space="preserve">  Point11</w:t>
      </w:r>
      <w:r>
        <w:tab/>
        <w:t>45</w:t>
      </w:r>
      <w:r w:rsidR="009D286E">
        <w:t>º0</w:t>
      </w:r>
      <w:r w:rsidR="00BA33C2">
        <w:t>1.1601N</w:t>
      </w:r>
      <w:r w:rsidR="00BA33C2">
        <w:tab/>
      </w:r>
      <w:r w:rsidR="009D286E">
        <w:t>0</w:t>
      </w:r>
      <w:r w:rsidR="00BA33C2">
        <w:t>42</w:t>
      </w:r>
      <w:r w:rsidR="009D286E">
        <w:t>º</w:t>
      </w:r>
      <w:r w:rsidR="00BA33C2">
        <w:t>58.9871W</w:t>
      </w:r>
    </w:p>
    <w:p w14:paraId="38335242" w14:textId="07E1D73F" w:rsidR="00BA33C2" w:rsidRDefault="00BA33C2" w:rsidP="00BA33C2">
      <w:pPr>
        <w:jc w:val="left"/>
      </w:pPr>
      <w:r>
        <w:t xml:space="preserve">  Point12</w:t>
      </w:r>
      <w:r>
        <w:tab/>
        <w:t>46</w:t>
      </w:r>
      <w:r w:rsidR="009D286E">
        <w:t>º</w:t>
      </w:r>
      <w:r>
        <w:t>31.1481N</w:t>
      </w:r>
      <w:r>
        <w:tab/>
      </w:r>
      <w:r w:rsidR="009D286E">
        <w:t>0</w:t>
      </w:r>
      <w:r>
        <w:t>44</w:t>
      </w:r>
      <w:r w:rsidR="009D286E">
        <w:t>º</w:t>
      </w:r>
      <w:r>
        <w:t>26.9812W</w:t>
      </w:r>
    </w:p>
    <w:p w14:paraId="23E78379" w14:textId="10C14201" w:rsidR="00BA33C2" w:rsidRDefault="002A79B8" w:rsidP="00BA33C2">
      <w:pPr>
        <w:jc w:val="left"/>
      </w:pPr>
      <w:r>
        <w:t xml:space="preserve">  Point13</w:t>
      </w:r>
      <w:r>
        <w:tab/>
        <w:t>48</w:t>
      </w:r>
      <w:r w:rsidR="009D286E">
        <w:t>º0</w:t>
      </w:r>
      <w:r w:rsidR="00BA33C2">
        <w:t>1.1124N</w:t>
      </w:r>
      <w:r w:rsidR="00BA33C2">
        <w:tab/>
      </w:r>
      <w:r w:rsidR="009D286E">
        <w:t>0</w:t>
      </w:r>
      <w:r w:rsidR="00BA33C2">
        <w:t>45</w:t>
      </w:r>
      <w:r w:rsidR="009D286E">
        <w:t>º</w:t>
      </w:r>
      <w:r w:rsidR="00BA33C2">
        <w:t>57.4306W</w:t>
      </w:r>
    </w:p>
    <w:p w14:paraId="03AB761A" w14:textId="6A39F423" w:rsidR="00BA33C2" w:rsidRDefault="00BA33C2" w:rsidP="00BA33C2">
      <w:pPr>
        <w:jc w:val="left"/>
      </w:pPr>
      <w:r>
        <w:t xml:space="preserve">  Point14</w:t>
      </w:r>
      <w:r>
        <w:tab/>
        <w:t>49</w:t>
      </w:r>
      <w:r w:rsidR="009D286E">
        <w:t>º</w:t>
      </w:r>
      <w:r>
        <w:t>31.0531N</w:t>
      </w:r>
      <w:r>
        <w:tab/>
      </w:r>
      <w:r w:rsidR="009D286E">
        <w:t>0</w:t>
      </w:r>
      <w:r>
        <w:t>47</w:t>
      </w:r>
      <w:r w:rsidR="009D286E">
        <w:t>º</w:t>
      </w:r>
      <w:r>
        <w:t>30.5417W</w:t>
      </w:r>
    </w:p>
    <w:p w14:paraId="63DE7F50" w14:textId="61673187" w:rsidR="00BA33C2" w:rsidRDefault="002A79B8" w:rsidP="00BA33C2">
      <w:pPr>
        <w:jc w:val="left"/>
      </w:pPr>
      <w:r>
        <w:t xml:space="preserve">  Point15</w:t>
      </w:r>
      <w:r>
        <w:tab/>
        <w:t>51</w:t>
      </w:r>
      <w:r w:rsidR="009D286E">
        <w:t>º0</w:t>
      </w:r>
      <w:r>
        <w:t>0.9704N</w:t>
      </w:r>
      <w:r>
        <w:tab/>
      </w:r>
      <w:r w:rsidR="009D286E">
        <w:t>0</w:t>
      </w:r>
      <w:r>
        <w:t>49</w:t>
      </w:r>
      <w:r w:rsidR="009D286E">
        <w:t>º0</w:t>
      </w:r>
      <w:r w:rsidR="00BA33C2">
        <w:t>6.5435W</w:t>
      </w:r>
    </w:p>
    <w:p w14:paraId="69C6FEEB" w14:textId="177A2B7C" w:rsidR="00BA33C2" w:rsidRDefault="00BA33C2" w:rsidP="00BA33C2">
      <w:pPr>
        <w:jc w:val="left"/>
      </w:pPr>
      <w:r>
        <w:t xml:space="preserve">  Point16</w:t>
      </w:r>
      <w:r>
        <w:tab/>
        <w:t>52</w:t>
      </w:r>
      <w:r w:rsidR="009D286E">
        <w:t>º</w:t>
      </w:r>
      <w:r>
        <w:t>30.8645N</w:t>
      </w:r>
      <w:r>
        <w:tab/>
      </w:r>
      <w:r w:rsidR="009D286E">
        <w:t>0</w:t>
      </w:r>
      <w:r>
        <w:t>50</w:t>
      </w:r>
      <w:r w:rsidR="009D286E">
        <w:t>º</w:t>
      </w:r>
      <w:r>
        <w:t>45.6910W</w:t>
      </w:r>
    </w:p>
    <w:p w14:paraId="122E7BEE" w14:textId="4F5A570B" w:rsidR="00BA33C2" w:rsidRDefault="002A79B8" w:rsidP="00BA33C2">
      <w:pPr>
        <w:jc w:val="left"/>
      </w:pPr>
      <w:r>
        <w:t xml:space="preserve">  Point17</w:t>
      </w:r>
      <w:r>
        <w:tab/>
        <w:t>54</w:t>
      </w:r>
      <w:r w:rsidR="009D286E">
        <w:t>º0</w:t>
      </w:r>
      <w:r w:rsidR="00BA33C2">
        <w:t>0.7358N</w:t>
      </w:r>
      <w:r w:rsidR="00BA33C2">
        <w:tab/>
      </w:r>
      <w:r w:rsidR="009D286E">
        <w:t>0</w:t>
      </w:r>
      <w:r w:rsidR="00BA33C2">
        <w:t>52</w:t>
      </w:r>
      <w:r w:rsidR="009D286E">
        <w:t>º</w:t>
      </w:r>
      <w:r w:rsidR="00BA33C2">
        <w:t>28.2698W</w:t>
      </w:r>
    </w:p>
    <w:p w14:paraId="1C5504EC" w14:textId="7DD0A84B" w:rsidR="00BA33C2" w:rsidRDefault="00BA33C2" w:rsidP="00BA33C2">
      <w:pPr>
        <w:jc w:val="left"/>
      </w:pPr>
      <w:r>
        <w:t xml:space="preserve">  Point18</w:t>
      </w:r>
      <w:r>
        <w:tab/>
        <w:t>55</w:t>
      </w:r>
      <w:r w:rsidR="009D286E">
        <w:t>º</w:t>
      </w:r>
      <w:r>
        <w:t>30.5845N</w:t>
      </w:r>
      <w:r>
        <w:tab/>
      </w:r>
      <w:r w:rsidR="009D286E">
        <w:t>0</w:t>
      </w:r>
      <w:r>
        <w:t>54</w:t>
      </w:r>
      <w:r w:rsidR="009D286E">
        <w:t>º</w:t>
      </w:r>
      <w:r>
        <w:t>14.6010W</w:t>
      </w:r>
    </w:p>
    <w:p w14:paraId="04AA92B3" w14:textId="36F33440" w:rsidR="00BA33C2" w:rsidRDefault="002A79B8" w:rsidP="00BA33C2">
      <w:pPr>
        <w:jc w:val="left"/>
      </w:pPr>
      <w:r>
        <w:t xml:space="preserve">  Point19</w:t>
      </w:r>
      <w:r>
        <w:tab/>
        <w:t>57</w:t>
      </w:r>
      <w:r w:rsidR="009D286E">
        <w:t>º0</w:t>
      </w:r>
      <w:r w:rsidR="00BA33C2">
        <w:t>0.4</w:t>
      </w:r>
      <w:r>
        <w:t>111N</w:t>
      </w:r>
      <w:r>
        <w:tab/>
      </w:r>
      <w:r w:rsidR="009D286E">
        <w:t>0</w:t>
      </w:r>
      <w:r>
        <w:t>56</w:t>
      </w:r>
      <w:r w:rsidR="009D286E">
        <w:t>º0</w:t>
      </w:r>
      <w:r w:rsidR="00BA33C2">
        <w:t>5.0479W</w:t>
      </w:r>
    </w:p>
    <w:p w14:paraId="1ECAA303" w14:textId="469436AC" w:rsidR="00BA33C2" w:rsidRDefault="002A79B8" w:rsidP="00BA33C2">
      <w:pPr>
        <w:jc w:val="left"/>
      </w:pPr>
      <w:r>
        <w:t xml:space="preserve">  Point20</w:t>
      </w:r>
      <w:r>
        <w:tab/>
        <w:t>58</w:t>
      </w:r>
      <w:r w:rsidR="009D286E">
        <w:t>º</w:t>
      </w:r>
      <w:r>
        <w:t>30.2161N</w:t>
      </w:r>
      <w:r>
        <w:tab/>
      </w:r>
      <w:r w:rsidR="000D6C9F">
        <w:t>0</w:t>
      </w:r>
      <w:r>
        <w:t>58</w:t>
      </w:r>
      <w:r w:rsidR="009D286E">
        <w:t>º</w:t>
      </w:r>
      <w:r w:rsidR="000D6C9F">
        <w:t>0</w:t>
      </w:r>
      <w:r w:rsidR="00BA33C2">
        <w:t>0.0234W</w:t>
      </w:r>
    </w:p>
    <w:p w14:paraId="5EDC7697" w14:textId="547CA38E" w:rsidR="00BA33C2" w:rsidRDefault="002A79B8" w:rsidP="00BA33C2">
      <w:pPr>
        <w:jc w:val="left"/>
      </w:pPr>
      <w:r>
        <w:t xml:space="preserve">  Point21</w:t>
      </w:r>
      <w:r>
        <w:tab/>
        <w:t>60</w:t>
      </w:r>
      <w:r w:rsidR="000D6C9F">
        <w:t>º</w:t>
      </w:r>
      <w:r>
        <w:t>00.0000N</w:t>
      </w:r>
      <w:r>
        <w:tab/>
      </w:r>
      <w:r w:rsidR="000D6C9F">
        <w:t>0</w:t>
      </w:r>
      <w:r>
        <w:t>60</w:t>
      </w:r>
      <w:r w:rsidR="000D6C9F">
        <w:t>º0</w:t>
      </w:r>
      <w:r w:rsidR="00BA33C2">
        <w:t>0.0000W</w:t>
      </w:r>
    </w:p>
    <w:p w14:paraId="4ABE6A27" w14:textId="77777777" w:rsidR="00BA33C2" w:rsidRPr="00187591" w:rsidRDefault="00BA33C2" w:rsidP="00BA33C2">
      <w:pPr>
        <w:jc w:val="left"/>
        <w:rPr>
          <w:sz w:val="16"/>
          <w:szCs w:val="16"/>
        </w:rPr>
      </w:pPr>
    </w:p>
    <w:p w14:paraId="05FB3835" w14:textId="651E5E81" w:rsidR="00BA33C2" w:rsidRPr="00BA33C2" w:rsidRDefault="00BA33C2" w:rsidP="00BA33C2">
      <w:pPr>
        <w:jc w:val="left"/>
        <w:rPr>
          <w:b/>
          <w:u w:val="single"/>
        </w:rPr>
      </w:pPr>
      <w:r w:rsidRPr="001663A8">
        <w:rPr>
          <w:b/>
          <w:u w:val="single"/>
        </w:rPr>
        <w:t>Set 3 Long Diagonal (60</w:t>
      </w:r>
      <w:r w:rsidR="001663A8" w:rsidRPr="002164D3">
        <w:rPr>
          <w:b/>
        </w:rPr>
        <w:t>º</w:t>
      </w:r>
      <w:r w:rsidRPr="001663A8">
        <w:rPr>
          <w:b/>
          <w:u w:val="single"/>
        </w:rPr>
        <w:t>N, 30</w:t>
      </w:r>
      <w:r w:rsidR="001663A8" w:rsidRPr="002164D3">
        <w:rPr>
          <w:b/>
        </w:rPr>
        <w:t>º</w:t>
      </w:r>
      <w:r w:rsidRPr="001663A8">
        <w:rPr>
          <w:b/>
          <w:u w:val="single"/>
        </w:rPr>
        <w:t>W to 30</w:t>
      </w:r>
      <w:r w:rsidR="001663A8" w:rsidRPr="002164D3">
        <w:rPr>
          <w:b/>
        </w:rPr>
        <w:t>º</w:t>
      </w:r>
      <w:r w:rsidRPr="001663A8">
        <w:rPr>
          <w:b/>
          <w:u w:val="single"/>
        </w:rPr>
        <w:t>N, 60</w:t>
      </w:r>
      <w:r w:rsidR="001663A8" w:rsidRPr="002164D3">
        <w:rPr>
          <w:b/>
        </w:rPr>
        <w:t>º</w:t>
      </w:r>
      <w:r w:rsidRPr="001663A8">
        <w:rPr>
          <w:b/>
          <w:u w:val="single"/>
        </w:rPr>
        <w:t>W)</w:t>
      </w:r>
    </w:p>
    <w:p w14:paraId="11A7FB29" w14:textId="77777777" w:rsidR="00BA33C2" w:rsidRPr="00187591" w:rsidRDefault="00BA33C2" w:rsidP="00BA33C2">
      <w:pPr>
        <w:jc w:val="left"/>
        <w:rPr>
          <w:sz w:val="16"/>
          <w:szCs w:val="16"/>
        </w:rPr>
      </w:pPr>
    </w:p>
    <w:p w14:paraId="745B0652" w14:textId="0128A1EB" w:rsidR="00BA33C2" w:rsidRDefault="00BA33C2" w:rsidP="00BA33C2">
      <w:pPr>
        <w:jc w:val="left"/>
      </w:pPr>
      <w:r>
        <w:t xml:space="preserve">  Point1</w:t>
      </w:r>
      <w:r>
        <w:tab/>
      </w:r>
      <w:r>
        <w:tab/>
        <w:t>60</w:t>
      </w:r>
      <w:r w:rsidR="001663A8">
        <w:t>º</w:t>
      </w:r>
      <w:r>
        <w:t>00.0000N</w:t>
      </w:r>
      <w:r>
        <w:tab/>
      </w:r>
      <w:r w:rsidR="001663A8">
        <w:t>0</w:t>
      </w:r>
      <w:r>
        <w:t>30</w:t>
      </w:r>
      <w:r w:rsidR="001663A8">
        <w:t>º</w:t>
      </w:r>
      <w:r>
        <w:t>00.0000W</w:t>
      </w:r>
    </w:p>
    <w:p w14:paraId="630E5AFE" w14:textId="1CCD3BC3" w:rsidR="00BA33C2" w:rsidRDefault="00BA33C2" w:rsidP="00BA33C2">
      <w:pPr>
        <w:jc w:val="left"/>
      </w:pPr>
      <w:r>
        <w:t xml:space="preserve">  Point2</w:t>
      </w:r>
      <w:r>
        <w:tab/>
      </w:r>
      <w:r>
        <w:tab/>
        <w:t>58</w:t>
      </w:r>
      <w:r w:rsidR="001663A8">
        <w:t>º</w:t>
      </w:r>
      <w:r>
        <w:t>30.2161N</w:t>
      </w:r>
      <w:r>
        <w:tab/>
      </w:r>
      <w:r w:rsidR="001663A8">
        <w:t>0</w:t>
      </w:r>
      <w:r>
        <w:t>31</w:t>
      </w:r>
      <w:r w:rsidR="001663A8">
        <w:t>º</w:t>
      </w:r>
      <w:r>
        <w:t>59.9767W</w:t>
      </w:r>
    </w:p>
    <w:p w14:paraId="38C5AEFF" w14:textId="59996DD3" w:rsidR="00BA33C2" w:rsidRDefault="002A79B8" w:rsidP="00BA33C2">
      <w:pPr>
        <w:jc w:val="left"/>
      </w:pPr>
      <w:r>
        <w:t xml:space="preserve">  Point3</w:t>
      </w:r>
      <w:r>
        <w:tab/>
      </w:r>
      <w:r>
        <w:tab/>
        <w:t>57</w:t>
      </w:r>
      <w:r w:rsidR="001663A8">
        <w:t>º0</w:t>
      </w:r>
      <w:r w:rsidR="00BA33C2">
        <w:t>0.4111N</w:t>
      </w:r>
      <w:r w:rsidR="00BA33C2">
        <w:tab/>
      </w:r>
      <w:r w:rsidR="001663A8">
        <w:t>0</w:t>
      </w:r>
      <w:r w:rsidR="00BA33C2">
        <w:t>33</w:t>
      </w:r>
      <w:r w:rsidR="001663A8">
        <w:t>º</w:t>
      </w:r>
      <w:r w:rsidR="00BA33C2">
        <w:t>54.9521W</w:t>
      </w:r>
    </w:p>
    <w:p w14:paraId="12D7359F" w14:textId="07A07DFC" w:rsidR="00BA33C2" w:rsidRDefault="00BA33C2" w:rsidP="00BA33C2">
      <w:pPr>
        <w:jc w:val="left"/>
      </w:pPr>
      <w:r>
        <w:t xml:space="preserve">  Point4</w:t>
      </w:r>
      <w:r>
        <w:tab/>
      </w:r>
      <w:r>
        <w:tab/>
        <w:t>55</w:t>
      </w:r>
      <w:r w:rsidR="001663A8">
        <w:t>º</w:t>
      </w:r>
      <w:r>
        <w:t>30.5845N</w:t>
      </w:r>
      <w:r>
        <w:tab/>
      </w:r>
      <w:r w:rsidR="001663A8">
        <w:t>0</w:t>
      </w:r>
      <w:r>
        <w:t>35</w:t>
      </w:r>
      <w:r w:rsidR="001663A8">
        <w:t>º</w:t>
      </w:r>
      <w:r>
        <w:t>45.3990W</w:t>
      </w:r>
    </w:p>
    <w:p w14:paraId="6530C517" w14:textId="340232C1" w:rsidR="00BA33C2" w:rsidRDefault="002A79B8" w:rsidP="00BA33C2">
      <w:pPr>
        <w:jc w:val="left"/>
      </w:pPr>
      <w:r>
        <w:t xml:space="preserve">  Point5</w:t>
      </w:r>
      <w:r>
        <w:tab/>
      </w:r>
      <w:r>
        <w:tab/>
        <w:t>54</w:t>
      </w:r>
      <w:r w:rsidR="001663A8">
        <w:t>º0</w:t>
      </w:r>
      <w:r w:rsidR="00BA33C2">
        <w:t>0.7358N</w:t>
      </w:r>
      <w:r w:rsidR="00BA33C2">
        <w:tab/>
      </w:r>
      <w:r w:rsidR="001663A8">
        <w:t>0</w:t>
      </w:r>
      <w:r w:rsidR="00BA33C2">
        <w:t>37</w:t>
      </w:r>
      <w:r w:rsidR="001663A8">
        <w:t>º</w:t>
      </w:r>
      <w:r w:rsidR="00BA33C2">
        <w:t>31.7302W</w:t>
      </w:r>
    </w:p>
    <w:p w14:paraId="1B05E344" w14:textId="6B68218A" w:rsidR="00BA33C2" w:rsidRDefault="00BA33C2" w:rsidP="00BA33C2">
      <w:pPr>
        <w:jc w:val="left"/>
      </w:pPr>
      <w:r>
        <w:t xml:space="preserve">  Point6</w:t>
      </w:r>
      <w:r>
        <w:tab/>
      </w:r>
      <w:r>
        <w:tab/>
        <w:t>52</w:t>
      </w:r>
      <w:r w:rsidR="001663A8">
        <w:t>º</w:t>
      </w:r>
      <w:r>
        <w:t>30.8645N</w:t>
      </w:r>
      <w:r>
        <w:tab/>
      </w:r>
      <w:r w:rsidR="001663A8">
        <w:t>0</w:t>
      </w:r>
      <w:r>
        <w:t>39</w:t>
      </w:r>
      <w:r w:rsidR="001663A8">
        <w:t>º</w:t>
      </w:r>
      <w:r>
        <w:t>14.3090W</w:t>
      </w:r>
    </w:p>
    <w:p w14:paraId="4BEC6E5C" w14:textId="48B66618" w:rsidR="00BA33C2" w:rsidRDefault="002A79B8" w:rsidP="00BA33C2">
      <w:pPr>
        <w:jc w:val="left"/>
      </w:pPr>
      <w:r>
        <w:t xml:space="preserve">  Point7</w:t>
      </w:r>
      <w:r>
        <w:tab/>
      </w:r>
      <w:r>
        <w:tab/>
        <w:t>51</w:t>
      </w:r>
      <w:r w:rsidR="001663A8">
        <w:t>º0</w:t>
      </w:r>
      <w:r w:rsidR="00BA33C2">
        <w:t>0.9704N</w:t>
      </w:r>
      <w:r w:rsidR="00BA33C2">
        <w:tab/>
      </w:r>
      <w:r w:rsidR="001663A8">
        <w:t>0</w:t>
      </w:r>
      <w:r w:rsidR="00BA33C2">
        <w:t>40</w:t>
      </w:r>
      <w:r w:rsidR="001663A8">
        <w:t>º</w:t>
      </w:r>
      <w:r w:rsidR="00BA33C2">
        <w:t>53.4565W</w:t>
      </w:r>
    </w:p>
    <w:p w14:paraId="4852A446" w14:textId="3CBF51C9" w:rsidR="00BA33C2" w:rsidRDefault="00BA33C2" w:rsidP="00BA33C2">
      <w:pPr>
        <w:jc w:val="left"/>
      </w:pPr>
      <w:r>
        <w:t xml:space="preserve">  Point8</w:t>
      </w:r>
      <w:r>
        <w:tab/>
      </w:r>
      <w:r>
        <w:tab/>
        <w:t>49</w:t>
      </w:r>
      <w:r w:rsidR="001663A8">
        <w:t>º</w:t>
      </w:r>
      <w:r>
        <w:t>31.0531N</w:t>
      </w:r>
      <w:r>
        <w:tab/>
      </w:r>
      <w:r w:rsidR="001663A8">
        <w:t>0</w:t>
      </w:r>
      <w:r>
        <w:t>42</w:t>
      </w:r>
      <w:r w:rsidR="001663A8">
        <w:t>º</w:t>
      </w:r>
      <w:r>
        <w:t>29.4583W</w:t>
      </w:r>
    </w:p>
    <w:p w14:paraId="2574FE01" w14:textId="37B4FC17" w:rsidR="00BA33C2" w:rsidRDefault="002A79B8" w:rsidP="00BA33C2">
      <w:pPr>
        <w:jc w:val="left"/>
      </w:pPr>
      <w:r>
        <w:t xml:space="preserve">  Point9</w:t>
      </w:r>
      <w:r>
        <w:tab/>
      </w:r>
      <w:r>
        <w:tab/>
        <w:t>48</w:t>
      </w:r>
      <w:r w:rsidR="001663A8">
        <w:t>º0</w:t>
      </w:r>
      <w:r>
        <w:t>1.1124N</w:t>
      </w:r>
      <w:r>
        <w:tab/>
      </w:r>
      <w:r w:rsidR="001663A8">
        <w:t>0</w:t>
      </w:r>
      <w:r>
        <w:t>44</w:t>
      </w:r>
      <w:r w:rsidR="001663A8">
        <w:t>º0</w:t>
      </w:r>
      <w:r w:rsidR="00BA33C2">
        <w:t>2.5694W</w:t>
      </w:r>
    </w:p>
    <w:p w14:paraId="14412769" w14:textId="3956F462" w:rsidR="00BA33C2" w:rsidRDefault="00BA33C2" w:rsidP="00BA33C2">
      <w:pPr>
        <w:jc w:val="left"/>
      </w:pPr>
      <w:r>
        <w:t xml:space="preserve">  Point10</w:t>
      </w:r>
      <w:r>
        <w:tab/>
        <w:t>46</w:t>
      </w:r>
      <w:r w:rsidR="001663A8">
        <w:t>º</w:t>
      </w:r>
      <w:r>
        <w:t>31.1481N</w:t>
      </w:r>
      <w:r>
        <w:tab/>
      </w:r>
      <w:r w:rsidR="001663A8">
        <w:t>0</w:t>
      </w:r>
      <w:r>
        <w:t>45</w:t>
      </w:r>
      <w:r w:rsidR="001663A8">
        <w:t>º</w:t>
      </w:r>
      <w:r>
        <w:t>33.0188W</w:t>
      </w:r>
    </w:p>
    <w:p w14:paraId="22919FB8" w14:textId="4A7720E8" w:rsidR="00BA33C2" w:rsidRDefault="002A79B8" w:rsidP="00BA33C2">
      <w:pPr>
        <w:jc w:val="left"/>
      </w:pPr>
      <w:r>
        <w:t xml:space="preserve">  Point11</w:t>
      </w:r>
      <w:r>
        <w:tab/>
        <w:t>45</w:t>
      </w:r>
      <w:r w:rsidR="001663A8">
        <w:t>º0</w:t>
      </w:r>
      <w:r>
        <w:t>1.1601N</w:t>
      </w:r>
      <w:r>
        <w:tab/>
      </w:r>
      <w:r w:rsidR="001663A8">
        <w:t>0</w:t>
      </w:r>
      <w:r>
        <w:t>47</w:t>
      </w:r>
      <w:r w:rsidR="001663A8">
        <w:t>º0</w:t>
      </w:r>
      <w:r w:rsidR="00BA33C2">
        <w:t>1.0129W</w:t>
      </w:r>
    </w:p>
    <w:p w14:paraId="47A90EA4" w14:textId="5A10795E" w:rsidR="00BA33C2" w:rsidRDefault="00BA33C2" w:rsidP="00BA33C2">
      <w:pPr>
        <w:jc w:val="left"/>
      </w:pPr>
      <w:r>
        <w:t xml:space="preserve">  Point12</w:t>
      </w:r>
      <w:r>
        <w:tab/>
        <w:t>43</w:t>
      </w:r>
      <w:r w:rsidR="001663A8">
        <w:t>º</w:t>
      </w:r>
      <w:r>
        <w:t>31.1484N</w:t>
      </w:r>
      <w:r>
        <w:tab/>
      </w:r>
      <w:r w:rsidR="001663A8">
        <w:t>0</w:t>
      </w:r>
      <w:r>
        <w:t>48</w:t>
      </w:r>
      <w:r w:rsidR="001663A8">
        <w:t>º</w:t>
      </w:r>
      <w:r>
        <w:t>26.7385W</w:t>
      </w:r>
    </w:p>
    <w:p w14:paraId="3BA37748" w14:textId="1D4BD1F8" w:rsidR="00BA33C2" w:rsidRDefault="002A79B8" w:rsidP="00BA33C2">
      <w:pPr>
        <w:jc w:val="left"/>
      </w:pPr>
      <w:r>
        <w:lastRenderedPageBreak/>
        <w:t xml:space="preserve">  Point13</w:t>
      </w:r>
      <w:r>
        <w:tab/>
        <w:t>42</w:t>
      </w:r>
      <w:r w:rsidR="001663A8">
        <w:t>º0</w:t>
      </w:r>
      <w:r w:rsidR="00BA33C2">
        <w:t>1.1129N</w:t>
      </w:r>
      <w:r w:rsidR="00BA33C2">
        <w:tab/>
      </w:r>
      <w:r w:rsidR="001663A8">
        <w:t>0</w:t>
      </w:r>
      <w:r w:rsidR="00BA33C2">
        <w:t>49</w:t>
      </w:r>
      <w:r w:rsidR="001663A8">
        <w:t>º</w:t>
      </w:r>
      <w:r w:rsidR="00BA33C2">
        <w:t>50.3653W</w:t>
      </w:r>
    </w:p>
    <w:p w14:paraId="0923C67F" w14:textId="4E1E1AF9" w:rsidR="00BA33C2" w:rsidRDefault="00BA33C2" w:rsidP="00BA33C2">
      <w:pPr>
        <w:jc w:val="left"/>
      </w:pPr>
      <w:r>
        <w:t xml:space="preserve">  Point14</w:t>
      </w:r>
      <w:r>
        <w:tab/>
        <w:t>40</w:t>
      </w:r>
      <w:r w:rsidR="001663A8">
        <w:t>º</w:t>
      </w:r>
      <w:r>
        <w:t>31.0539N</w:t>
      </w:r>
      <w:r>
        <w:tab/>
      </w:r>
      <w:r w:rsidR="001663A8">
        <w:t>0</w:t>
      </w:r>
      <w:r>
        <w:t>51</w:t>
      </w:r>
      <w:r w:rsidR="001663A8">
        <w:t>º</w:t>
      </w:r>
      <w:r>
        <w:t>12.0481W</w:t>
      </w:r>
    </w:p>
    <w:p w14:paraId="3C82B899" w14:textId="66E5A444" w:rsidR="00BA33C2" w:rsidRDefault="002A79B8" w:rsidP="00BA33C2">
      <w:pPr>
        <w:jc w:val="left"/>
      </w:pPr>
      <w:r>
        <w:t xml:space="preserve">  Point15</w:t>
      </w:r>
      <w:r>
        <w:tab/>
        <w:t>39</w:t>
      </w:r>
      <w:r w:rsidR="001663A8">
        <w:t>º0</w:t>
      </w:r>
      <w:r w:rsidR="00BA33C2">
        <w:t>0.9713N</w:t>
      </w:r>
      <w:r w:rsidR="00BA33C2">
        <w:tab/>
      </w:r>
      <w:r w:rsidR="001663A8">
        <w:t>0</w:t>
      </w:r>
      <w:r w:rsidR="00BA33C2">
        <w:t>52</w:t>
      </w:r>
      <w:r w:rsidR="001663A8">
        <w:t>º</w:t>
      </w:r>
      <w:r w:rsidR="00BA33C2">
        <w:t>31.9287W</w:t>
      </w:r>
    </w:p>
    <w:p w14:paraId="7DF0A3D7" w14:textId="0F4401D3" w:rsidR="00BA33C2" w:rsidRDefault="00BA33C2" w:rsidP="00BA33C2">
      <w:pPr>
        <w:jc w:val="left"/>
      </w:pPr>
      <w:r>
        <w:t xml:space="preserve">  Point16</w:t>
      </w:r>
      <w:r>
        <w:tab/>
        <w:t>37</w:t>
      </w:r>
      <w:r w:rsidR="001663A8">
        <w:t>º</w:t>
      </w:r>
      <w:r>
        <w:t>30.8656N</w:t>
      </w:r>
      <w:r>
        <w:tab/>
      </w:r>
      <w:r w:rsidR="001663A8">
        <w:t>0</w:t>
      </w:r>
      <w:r>
        <w:t>53</w:t>
      </w:r>
      <w:r w:rsidR="001663A8">
        <w:t>º</w:t>
      </w:r>
      <w:r>
        <w:t>50.1372W</w:t>
      </w:r>
    </w:p>
    <w:p w14:paraId="13CA5C47" w14:textId="00BDFC8A" w:rsidR="00BA33C2" w:rsidRDefault="002A79B8" w:rsidP="00BA33C2">
      <w:pPr>
        <w:jc w:val="left"/>
      </w:pPr>
      <w:r>
        <w:t xml:space="preserve">  Point17</w:t>
      </w:r>
      <w:r>
        <w:tab/>
        <w:t>36</w:t>
      </w:r>
      <w:r w:rsidR="001663A8">
        <w:t>º0</w:t>
      </w:r>
      <w:r>
        <w:t>0.7368N</w:t>
      </w:r>
      <w:r>
        <w:tab/>
      </w:r>
      <w:r w:rsidR="001663A8">
        <w:t>0</w:t>
      </w:r>
      <w:r>
        <w:t>55</w:t>
      </w:r>
      <w:r w:rsidR="001663A8">
        <w:t>º0</w:t>
      </w:r>
      <w:r w:rsidR="00BA33C2">
        <w:t>6.7935W</w:t>
      </w:r>
    </w:p>
    <w:p w14:paraId="5542DC4B" w14:textId="488AB834" w:rsidR="00BA33C2" w:rsidRDefault="00BA33C2" w:rsidP="00BA33C2">
      <w:pPr>
        <w:jc w:val="left"/>
      </w:pPr>
      <w:r>
        <w:t xml:space="preserve">  Point18</w:t>
      </w:r>
      <w:r>
        <w:tab/>
        <w:t>34</w:t>
      </w:r>
      <w:r w:rsidR="001663A8">
        <w:t>º</w:t>
      </w:r>
      <w:r>
        <w:t>30.5854N</w:t>
      </w:r>
      <w:r>
        <w:tab/>
      </w:r>
      <w:r w:rsidR="001663A8">
        <w:t>0</w:t>
      </w:r>
      <w:r>
        <w:t>56</w:t>
      </w:r>
      <w:r w:rsidR="001663A8">
        <w:t>º</w:t>
      </w:r>
      <w:r>
        <w:t>22.0087W</w:t>
      </w:r>
    </w:p>
    <w:p w14:paraId="010A148C" w14:textId="2B0059D8" w:rsidR="00BA33C2" w:rsidRDefault="002A79B8" w:rsidP="00BA33C2">
      <w:pPr>
        <w:jc w:val="left"/>
      </w:pPr>
      <w:r>
        <w:t xml:space="preserve">  Point19</w:t>
      </w:r>
      <w:r>
        <w:tab/>
        <w:t>33</w:t>
      </w:r>
      <w:r w:rsidR="001663A8">
        <w:t>º0</w:t>
      </w:r>
      <w:r w:rsidR="00BA33C2">
        <w:t>0.4119N</w:t>
      </w:r>
      <w:r w:rsidR="00BA33C2">
        <w:tab/>
      </w:r>
      <w:r w:rsidR="001663A8">
        <w:t>0</w:t>
      </w:r>
      <w:r w:rsidR="00BA33C2">
        <w:t>57</w:t>
      </w:r>
      <w:r w:rsidR="001663A8">
        <w:t>º</w:t>
      </w:r>
      <w:r w:rsidR="00BA33C2">
        <w:t>35.8854W</w:t>
      </w:r>
    </w:p>
    <w:p w14:paraId="7AC2F687" w14:textId="1ACB78A7" w:rsidR="00BA33C2" w:rsidRDefault="00BA33C2" w:rsidP="00BA33C2">
      <w:pPr>
        <w:jc w:val="left"/>
      </w:pPr>
      <w:r>
        <w:t xml:space="preserve">  Point20</w:t>
      </w:r>
      <w:r>
        <w:tab/>
        <w:t>31</w:t>
      </w:r>
      <w:r w:rsidR="001663A8">
        <w:t>º</w:t>
      </w:r>
      <w:r>
        <w:t>30.2165N</w:t>
      </w:r>
      <w:r>
        <w:tab/>
      </w:r>
      <w:r w:rsidR="001663A8">
        <w:t>0</w:t>
      </w:r>
      <w:r>
        <w:t>58</w:t>
      </w:r>
      <w:r w:rsidR="001663A8">
        <w:t>º</w:t>
      </w:r>
      <w:r>
        <w:t>48.5194W</w:t>
      </w:r>
    </w:p>
    <w:p w14:paraId="247897AD" w14:textId="5C9951A5" w:rsidR="00BA33C2" w:rsidRDefault="002A79B8" w:rsidP="00BA33C2">
      <w:pPr>
        <w:jc w:val="left"/>
      </w:pPr>
      <w:r>
        <w:t xml:space="preserve">  Point21</w:t>
      </w:r>
      <w:r>
        <w:tab/>
        <w:t>30</w:t>
      </w:r>
      <w:r w:rsidR="001663A8">
        <w:t>º</w:t>
      </w:r>
      <w:r>
        <w:t>00.0000N</w:t>
      </w:r>
      <w:r>
        <w:tab/>
      </w:r>
      <w:r w:rsidR="001663A8">
        <w:t>0</w:t>
      </w:r>
      <w:r>
        <w:t>60</w:t>
      </w:r>
      <w:r w:rsidR="001663A8">
        <w:t>º0</w:t>
      </w:r>
      <w:r w:rsidR="00BA33C2">
        <w:t>0.0000W</w:t>
      </w:r>
    </w:p>
    <w:p w14:paraId="415F85D0" w14:textId="77777777" w:rsidR="00BA33C2" w:rsidRDefault="00BA33C2" w:rsidP="00BA33C2">
      <w:pPr>
        <w:jc w:val="left"/>
      </w:pPr>
    </w:p>
    <w:p w14:paraId="089D5EB9" w14:textId="22888F0C" w:rsidR="00BA33C2" w:rsidRPr="00BA33C2" w:rsidRDefault="00BA33C2" w:rsidP="00BA33C2">
      <w:pPr>
        <w:jc w:val="left"/>
        <w:rPr>
          <w:b/>
          <w:u w:val="single"/>
        </w:rPr>
      </w:pPr>
      <w:r w:rsidRPr="00BA33C2">
        <w:rPr>
          <w:b/>
          <w:u w:val="single"/>
        </w:rPr>
        <w:t>Set 4 Long Horizontal (45</w:t>
      </w:r>
      <w:r w:rsidR="001663A8" w:rsidRPr="002164D3">
        <w:rPr>
          <w:b/>
        </w:rPr>
        <w:t>º</w:t>
      </w:r>
      <w:r w:rsidRPr="00BA33C2">
        <w:rPr>
          <w:b/>
          <w:u w:val="single"/>
        </w:rPr>
        <w:t>N, 60</w:t>
      </w:r>
      <w:r w:rsidR="001663A8" w:rsidRPr="002164D3">
        <w:rPr>
          <w:b/>
        </w:rPr>
        <w:t>º</w:t>
      </w:r>
      <w:r w:rsidRPr="00BA33C2">
        <w:rPr>
          <w:b/>
          <w:u w:val="single"/>
        </w:rPr>
        <w:t>W to 45</w:t>
      </w:r>
      <w:r w:rsidR="001663A8" w:rsidRPr="002164D3">
        <w:rPr>
          <w:b/>
        </w:rPr>
        <w:t>º</w:t>
      </w:r>
      <w:r w:rsidRPr="00BA33C2">
        <w:rPr>
          <w:b/>
          <w:u w:val="single"/>
        </w:rPr>
        <w:t>N, 30</w:t>
      </w:r>
      <w:r w:rsidR="001663A8" w:rsidRPr="002164D3">
        <w:rPr>
          <w:b/>
        </w:rPr>
        <w:t>º</w:t>
      </w:r>
      <w:r w:rsidRPr="00BA33C2">
        <w:rPr>
          <w:b/>
          <w:u w:val="single"/>
        </w:rPr>
        <w:t>W)</w:t>
      </w:r>
    </w:p>
    <w:p w14:paraId="184790BD" w14:textId="77777777" w:rsidR="00BA33C2" w:rsidRDefault="00BA33C2" w:rsidP="00BA33C2">
      <w:pPr>
        <w:jc w:val="left"/>
      </w:pPr>
    </w:p>
    <w:p w14:paraId="0C88589D" w14:textId="3B1D19E7" w:rsidR="00BA33C2" w:rsidRDefault="00BA33C2" w:rsidP="00BA33C2">
      <w:pPr>
        <w:jc w:val="left"/>
      </w:pPr>
      <w:r>
        <w:t xml:space="preserve">  The rhumb line runs along the 45</w:t>
      </w:r>
      <w:r w:rsidR="001663A8">
        <w:t>º</w:t>
      </w:r>
      <w:r>
        <w:t>N parallel.</w:t>
      </w:r>
    </w:p>
    <w:p w14:paraId="65BC2A1E" w14:textId="77777777" w:rsidR="00BA33C2" w:rsidRDefault="00BA33C2" w:rsidP="00BA33C2">
      <w:pPr>
        <w:jc w:val="left"/>
      </w:pPr>
    </w:p>
    <w:p w14:paraId="7EA8ABBE" w14:textId="324A513A" w:rsidR="00BA33C2" w:rsidRPr="00BA33C2" w:rsidRDefault="00BA33C2" w:rsidP="00BA33C2">
      <w:pPr>
        <w:jc w:val="left"/>
        <w:rPr>
          <w:b/>
          <w:u w:val="single"/>
        </w:rPr>
      </w:pPr>
      <w:r w:rsidRPr="00BA33C2">
        <w:rPr>
          <w:b/>
          <w:u w:val="single"/>
        </w:rPr>
        <w:t>Set 5 Long Vertical (30</w:t>
      </w:r>
      <w:r w:rsidR="001663A8" w:rsidRPr="002164D3">
        <w:rPr>
          <w:b/>
        </w:rPr>
        <w:t>º</w:t>
      </w:r>
      <w:r w:rsidRPr="00BA33C2">
        <w:rPr>
          <w:b/>
          <w:u w:val="single"/>
        </w:rPr>
        <w:t>N, 45</w:t>
      </w:r>
      <w:r w:rsidR="001663A8" w:rsidRPr="002164D3">
        <w:rPr>
          <w:b/>
        </w:rPr>
        <w:t>º</w:t>
      </w:r>
      <w:r w:rsidRPr="00BA33C2">
        <w:rPr>
          <w:b/>
          <w:u w:val="single"/>
        </w:rPr>
        <w:t>W to 60</w:t>
      </w:r>
      <w:r w:rsidR="001663A8" w:rsidRPr="002164D3">
        <w:rPr>
          <w:b/>
        </w:rPr>
        <w:t>º</w:t>
      </w:r>
      <w:r w:rsidRPr="00BA33C2">
        <w:rPr>
          <w:b/>
          <w:u w:val="single"/>
        </w:rPr>
        <w:t>N, 45</w:t>
      </w:r>
      <w:r w:rsidR="001663A8" w:rsidRPr="002164D3">
        <w:rPr>
          <w:b/>
        </w:rPr>
        <w:t>º</w:t>
      </w:r>
      <w:r w:rsidRPr="00BA33C2">
        <w:rPr>
          <w:b/>
          <w:u w:val="single"/>
        </w:rPr>
        <w:t>W)</w:t>
      </w:r>
    </w:p>
    <w:p w14:paraId="27D198FA" w14:textId="77777777" w:rsidR="00BA33C2" w:rsidRDefault="00BA33C2" w:rsidP="00BA33C2">
      <w:pPr>
        <w:jc w:val="left"/>
      </w:pPr>
    </w:p>
    <w:p w14:paraId="2EE67986" w14:textId="1A6611FB" w:rsidR="00BA33C2" w:rsidRDefault="00BA33C2" w:rsidP="00BA33C2">
      <w:pPr>
        <w:jc w:val="left"/>
      </w:pPr>
      <w:r>
        <w:t xml:space="preserve">  The rhumb line runs along the 45</w:t>
      </w:r>
      <w:r w:rsidR="001663A8">
        <w:t>º</w:t>
      </w:r>
      <w:r>
        <w:t>W meridian.</w:t>
      </w:r>
    </w:p>
    <w:p w14:paraId="5AD0E730" w14:textId="77777777" w:rsidR="00BA33C2" w:rsidRDefault="00BA33C2" w:rsidP="00BA33C2">
      <w:pPr>
        <w:jc w:val="left"/>
      </w:pPr>
    </w:p>
    <w:p w14:paraId="1B4210A7" w14:textId="77777777" w:rsidR="00BA33C2" w:rsidRPr="00BA33C2" w:rsidRDefault="00BA33C2" w:rsidP="00BA33C2">
      <w:pPr>
        <w:jc w:val="left"/>
        <w:rPr>
          <w:b/>
          <w:u w:val="single"/>
        </w:rPr>
      </w:pPr>
      <w:r w:rsidRPr="00BA33C2">
        <w:rPr>
          <w:b/>
          <w:u w:val="single"/>
        </w:rPr>
        <w:t>Long Rhumb Lines (Crossing Equator).</w:t>
      </w:r>
    </w:p>
    <w:p w14:paraId="5085A5F1" w14:textId="77777777" w:rsidR="00BA33C2" w:rsidRDefault="00BA33C2" w:rsidP="00BA33C2">
      <w:pPr>
        <w:jc w:val="left"/>
      </w:pPr>
    </w:p>
    <w:p w14:paraId="323BEF22" w14:textId="085C3A3D" w:rsidR="00BA33C2" w:rsidRPr="00BA33C2" w:rsidRDefault="00BA33C2" w:rsidP="00BA33C2">
      <w:pPr>
        <w:jc w:val="left"/>
        <w:rPr>
          <w:b/>
          <w:u w:val="single"/>
        </w:rPr>
      </w:pPr>
      <w:r w:rsidRPr="00BA33C2">
        <w:rPr>
          <w:b/>
          <w:u w:val="single"/>
        </w:rPr>
        <w:t>Set 6 Long Diagonal (15</w:t>
      </w:r>
      <w:r w:rsidR="00D84731" w:rsidRPr="002164D3">
        <w:rPr>
          <w:b/>
        </w:rPr>
        <w:t>º</w:t>
      </w:r>
      <w:r w:rsidRPr="00BA33C2">
        <w:rPr>
          <w:b/>
          <w:u w:val="single"/>
        </w:rPr>
        <w:t>N, 60</w:t>
      </w:r>
      <w:r w:rsidR="00D84731" w:rsidRPr="002164D3">
        <w:rPr>
          <w:b/>
        </w:rPr>
        <w:t>º</w:t>
      </w:r>
      <w:r w:rsidRPr="00BA33C2">
        <w:rPr>
          <w:b/>
          <w:u w:val="single"/>
        </w:rPr>
        <w:t>W to 15</w:t>
      </w:r>
      <w:r w:rsidR="00D84731" w:rsidRPr="002164D3">
        <w:rPr>
          <w:b/>
        </w:rPr>
        <w:t>º</w:t>
      </w:r>
      <w:r w:rsidRPr="00BA33C2">
        <w:rPr>
          <w:b/>
          <w:u w:val="single"/>
        </w:rPr>
        <w:t>S, 30</w:t>
      </w:r>
      <w:r w:rsidR="00D84731" w:rsidRPr="002164D3">
        <w:rPr>
          <w:b/>
        </w:rPr>
        <w:t>º</w:t>
      </w:r>
      <w:r w:rsidRPr="00BA33C2">
        <w:rPr>
          <w:b/>
          <w:u w:val="single"/>
        </w:rPr>
        <w:t>W)</w:t>
      </w:r>
    </w:p>
    <w:p w14:paraId="4051CA5C" w14:textId="77777777" w:rsidR="00BA33C2" w:rsidRDefault="00BA33C2" w:rsidP="00BA33C2">
      <w:pPr>
        <w:jc w:val="left"/>
      </w:pPr>
    </w:p>
    <w:p w14:paraId="1CCD118D" w14:textId="60B6BFFB" w:rsidR="00BA33C2" w:rsidRDefault="00BA33C2" w:rsidP="00BA33C2">
      <w:pPr>
        <w:jc w:val="left"/>
      </w:pPr>
      <w:r>
        <w:t xml:space="preserve">  </w:t>
      </w:r>
      <w:r w:rsidR="002A79B8">
        <w:t>Point1</w:t>
      </w:r>
      <w:r w:rsidR="002A79B8">
        <w:tab/>
      </w:r>
      <w:r w:rsidR="002A79B8">
        <w:tab/>
        <w:t>15</w:t>
      </w:r>
      <w:r w:rsidR="00D84731">
        <w:t>º0</w:t>
      </w:r>
      <w:r w:rsidR="002A79B8">
        <w:t>0.0000N</w:t>
      </w:r>
      <w:r w:rsidR="002A79B8">
        <w:tab/>
      </w:r>
      <w:r w:rsidR="00D84731">
        <w:t>0</w:t>
      </w:r>
      <w:r w:rsidR="002A79B8">
        <w:t>60</w:t>
      </w:r>
      <w:r w:rsidR="00D84731">
        <w:t>º0</w:t>
      </w:r>
      <w:r>
        <w:t>0.0000W</w:t>
      </w:r>
    </w:p>
    <w:p w14:paraId="022717CE" w14:textId="57D09B31" w:rsidR="00BA33C2" w:rsidRDefault="00BA33C2" w:rsidP="00BA33C2">
      <w:pPr>
        <w:jc w:val="left"/>
      </w:pPr>
      <w:r>
        <w:t xml:space="preserve">  Point2</w:t>
      </w:r>
      <w:r>
        <w:tab/>
      </w:r>
      <w:r>
        <w:tab/>
        <w:t>13</w:t>
      </w:r>
      <w:r w:rsidR="00D84731">
        <w:t>º</w:t>
      </w:r>
      <w:r>
        <w:t>30.0344N</w:t>
      </w:r>
      <w:r>
        <w:tab/>
      </w:r>
      <w:r w:rsidR="00D84731">
        <w:t>0</w:t>
      </w:r>
      <w:r>
        <w:t>58</w:t>
      </w:r>
      <w:r w:rsidR="00D84731">
        <w:t>º</w:t>
      </w:r>
      <w:r>
        <w:t>28.2185W</w:t>
      </w:r>
    </w:p>
    <w:p w14:paraId="30C8FB8D" w14:textId="0B6FBFF3" w:rsidR="00BA33C2" w:rsidRDefault="002A79B8" w:rsidP="00BA33C2">
      <w:pPr>
        <w:jc w:val="left"/>
      </w:pPr>
      <w:r>
        <w:t xml:space="preserve">  Point3</w:t>
      </w:r>
      <w:r>
        <w:tab/>
      </w:r>
      <w:r>
        <w:tab/>
        <w:t>12</w:t>
      </w:r>
      <w:r w:rsidR="00D84731">
        <w:t>º0</w:t>
      </w:r>
      <w:r w:rsidR="00BA33C2">
        <w:t>0.0581N</w:t>
      </w:r>
      <w:r w:rsidR="00BA33C2">
        <w:tab/>
      </w:r>
      <w:r w:rsidR="00D84731">
        <w:t>0</w:t>
      </w:r>
      <w:r w:rsidR="00BA33C2">
        <w:t>56</w:t>
      </w:r>
      <w:r w:rsidR="00D84731">
        <w:t>º</w:t>
      </w:r>
      <w:r w:rsidR="00BA33C2">
        <w:t>57.0084W</w:t>
      </w:r>
    </w:p>
    <w:p w14:paraId="29670F2B" w14:textId="456D96FD" w:rsidR="00BA33C2" w:rsidRDefault="00BA33C2" w:rsidP="00BA33C2">
      <w:pPr>
        <w:jc w:val="left"/>
      </w:pPr>
      <w:r>
        <w:t xml:space="preserve">  Point4</w:t>
      </w:r>
      <w:r>
        <w:tab/>
      </w:r>
      <w:r>
        <w:tab/>
        <w:t>10</w:t>
      </w:r>
      <w:r w:rsidR="00D84731">
        <w:t>º</w:t>
      </w:r>
      <w:r>
        <w:t>30.0722N</w:t>
      </w:r>
      <w:r>
        <w:tab/>
      </w:r>
      <w:r w:rsidR="00D84731">
        <w:t>0</w:t>
      </w:r>
      <w:r>
        <w:t>55</w:t>
      </w:r>
      <w:r w:rsidR="00D84731">
        <w:t>º</w:t>
      </w:r>
      <w:r>
        <w:t>26.3012W</w:t>
      </w:r>
    </w:p>
    <w:p w14:paraId="71BD9EEA" w14:textId="58F68433" w:rsidR="00BA33C2" w:rsidRDefault="002A79B8" w:rsidP="00BA33C2">
      <w:pPr>
        <w:jc w:val="left"/>
      </w:pPr>
      <w:r>
        <w:t xml:space="preserve">  Point5</w:t>
      </w:r>
      <w:r>
        <w:tab/>
      </w:r>
      <w:r>
        <w:tab/>
        <w:t xml:space="preserve"> </w:t>
      </w:r>
      <w:r w:rsidR="00D84731">
        <w:t>0</w:t>
      </w:r>
      <w:r>
        <w:t>9</w:t>
      </w:r>
      <w:r w:rsidR="00D84731">
        <w:t>º0</w:t>
      </w:r>
      <w:r w:rsidR="00BA33C2">
        <w:t>0.0778N</w:t>
      </w:r>
      <w:r w:rsidR="00BA33C2">
        <w:tab/>
      </w:r>
      <w:r w:rsidR="00D84731">
        <w:t>0</w:t>
      </w:r>
      <w:r w:rsidR="00BA33C2">
        <w:t>53</w:t>
      </w:r>
      <w:r w:rsidR="00D84731">
        <w:t>º</w:t>
      </w:r>
      <w:r w:rsidR="00BA33C2">
        <w:t>56.0303W</w:t>
      </w:r>
    </w:p>
    <w:p w14:paraId="12865CFD" w14:textId="51CC4B9D" w:rsidR="00BA33C2" w:rsidRDefault="00BA33C2" w:rsidP="00BA33C2">
      <w:pPr>
        <w:jc w:val="left"/>
      </w:pPr>
      <w:r>
        <w:t xml:space="preserve">  Point6</w:t>
      </w:r>
      <w:r>
        <w:tab/>
      </w:r>
      <w:r>
        <w:tab/>
        <w:t xml:space="preserve"> </w:t>
      </w:r>
      <w:r w:rsidR="00D84731">
        <w:t>0</w:t>
      </w:r>
      <w:r>
        <w:t>7</w:t>
      </w:r>
      <w:r w:rsidR="00D84731">
        <w:t>º</w:t>
      </w:r>
      <w:r>
        <w:t>30.0761N</w:t>
      </w:r>
      <w:r>
        <w:tab/>
      </w:r>
      <w:r w:rsidR="00D84731">
        <w:t>0</w:t>
      </w:r>
      <w:r>
        <w:t>52</w:t>
      </w:r>
      <w:r w:rsidR="00D84731">
        <w:t>º</w:t>
      </w:r>
      <w:r>
        <w:t>26.1306W</w:t>
      </w:r>
    </w:p>
    <w:p w14:paraId="47AA11A1" w14:textId="5E73F12B" w:rsidR="00BA33C2" w:rsidRDefault="002A79B8" w:rsidP="00BA33C2">
      <w:pPr>
        <w:jc w:val="left"/>
      </w:pPr>
      <w:r>
        <w:t xml:space="preserve">  Point7</w:t>
      </w:r>
      <w:r>
        <w:tab/>
      </w:r>
      <w:r>
        <w:tab/>
        <w:t xml:space="preserve"> </w:t>
      </w:r>
      <w:r w:rsidR="00D84731">
        <w:t>0</w:t>
      </w:r>
      <w:r>
        <w:t>6</w:t>
      </w:r>
      <w:r w:rsidR="00D84731">
        <w:t>º0</w:t>
      </w:r>
      <w:r w:rsidR="00BA33C2">
        <w:t>0.0683N</w:t>
      </w:r>
      <w:r w:rsidR="00BA33C2">
        <w:tab/>
      </w:r>
      <w:r w:rsidR="00D84731">
        <w:t>0</w:t>
      </w:r>
      <w:r w:rsidR="00BA33C2">
        <w:t>50</w:t>
      </w:r>
      <w:r w:rsidR="00D84731">
        <w:t>º</w:t>
      </w:r>
      <w:r w:rsidR="00BA33C2">
        <w:t>56.5384W</w:t>
      </w:r>
    </w:p>
    <w:p w14:paraId="62731E69" w14:textId="60856989" w:rsidR="00BA33C2" w:rsidRDefault="00BA33C2" w:rsidP="00BA33C2">
      <w:pPr>
        <w:jc w:val="left"/>
      </w:pPr>
      <w:r>
        <w:t xml:space="preserve">  Point8</w:t>
      </w:r>
      <w:r>
        <w:tab/>
      </w:r>
      <w:r>
        <w:tab/>
        <w:t xml:space="preserve"> </w:t>
      </w:r>
      <w:r w:rsidR="00D84731">
        <w:t>0</w:t>
      </w:r>
      <w:r>
        <w:t>4</w:t>
      </w:r>
      <w:r w:rsidR="00D84731">
        <w:t>º</w:t>
      </w:r>
      <w:r>
        <w:t>30.0555N</w:t>
      </w:r>
      <w:r>
        <w:tab/>
      </w:r>
      <w:r w:rsidR="00D84731">
        <w:t>0</w:t>
      </w:r>
      <w:r>
        <w:t>49</w:t>
      </w:r>
      <w:r w:rsidR="00D84731">
        <w:t>º</w:t>
      </w:r>
      <w:r>
        <w:t>27.1908W</w:t>
      </w:r>
    </w:p>
    <w:p w14:paraId="75628293" w14:textId="0BF6FD6E" w:rsidR="00BA33C2" w:rsidRDefault="002A79B8" w:rsidP="00BA33C2">
      <w:pPr>
        <w:jc w:val="left"/>
      </w:pPr>
      <w:r>
        <w:t xml:space="preserve">  Point9</w:t>
      </w:r>
      <w:r>
        <w:tab/>
      </w:r>
      <w:r>
        <w:tab/>
        <w:t xml:space="preserve"> </w:t>
      </w:r>
      <w:r w:rsidR="00D84731">
        <w:t>0</w:t>
      </w:r>
      <w:r>
        <w:t>3</w:t>
      </w:r>
      <w:r w:rsidR="00D84731">
        <w:t>º0</w:t>
      </w:r>
      <w:r w:rsidR="00BA33C2">
        <w:t>0.0391N</w:t>
      </w:r>
      <w:r w:rsidR="00BA33C2">
        <w:tab/>
      </w:r>
      <w:r w:rsidR="00D84731">
        <w:t>0</w:t>
      </w:r>
      <w:r w:rsidR="00BA33C2">
        <w:t>47</w:t>
      </w:r>
      <w:r w:rsidR="00D84731">
        <w:t>º</w:t>
      </w:r>
      <w:r w:rsidR="00BA33C2">
        <w:t>58.0260W</w:t>
      </w:r>
    </w:p>
    <w:p w14:paraId="5F3838D6" w14:textId="4A505365" w:rsidR="00BA33C2" w:rsidRDefault="00BA33C2" w:rsidP="00BA33C2">
      <w:pPr>
        <w:jc w:val="left"/>
      </w:pPr>
      <w:r>
        <w:t xml:space="preserve">  Point10</w:t>
      </w:r>
      <w:r>
        <w:tab/>
        <w:t xml:space="preserve"> </w:t>
      </w:r>
      <w:r w:rsidR="00D84731">
        <w:t>0</w:t>
      </w:r>
      <w:r>
        <w:t>1</w:t>
      </w:r>
      <w:r w:rsidR="00D84731">
        <w:t>º</w:t>
      </w:r>
      <w:r>
        <w:t>30.0202N</w:t>
      </w:r>
      <w:r>
        <w:tab/>
      </w:r>
      <w:r w:rsidR="00D84731">
        <w:t>0</w:t>
      </w:r>
      <w:r>
        <w:t>46</w:t>
      </w:r>
      <w:r w:rsidR="00D84731">
        <w:t>º</w:t>
      </w:r>
      <w:r>
        <w:t>28.9826W</w:t>
      </w:r>
    </w:p>
    <w:p w14:paraId="0AE95844" w14:textId="2E2BB42B" w:rsidR="00BA33C2" w:rsidRDefault="002A79B8" w:rsidP="00BA33C2">
      <w:pPr>
        <w:jc w:val="left"/>
      </w:pPr>
      <w:r>
        <w:t xml:space="preserve">  Point11</w:t>
      </w:r>
      <w:r>
        <w:tab/>
        <w:t xml:space="preserve"> </w:t>
      </w:r>
      <w:r w:rsidR="00D84731">
        <w:t>0</w:t>
      </w:r>
      <w:r>
        <w:t>0</w:t>
      </w:r>
      <w:r w:rsidR="00D84731">
        <w:t>º0</w:t>
      </w:r>
      <w:r>
        <w:t>0.0000N</w:t>
      </w:r>
      <w:r>
        <w:tab/>
      </w:r>
      <w:r w:rsidR="00D84731">
        <w:t>0</w:t>
      </w:r>
      <w:r>
        <w:t>45</w:t>
      </w:r>
      <w:r w:rsidR="00D84731">
        <w:t>º0</w:t>
      </w:r>
      <w:r w:rsidR="00BA33C2">
        <w:t>0.0000W</w:t>
      </w:r>
    </w:p>
    <w:p w14:paraId="34EBD91C" w14:textId="1AD3BD71" w:rsidR="00BA33C2" w:rsidRDefault="00BA33C2" w:rsidP="00BA33C2">
      <w:pPr>
        <w:jc w:val="left"/>
      </w:pPr>
      <w:r>
        <w:t xml:space="preserve">  Point12</w:t>
      </w:r>
      <w:r>
        <w:tab/>
        <w:t xml:space="preserve"> </w:t>
      </w:r>
      <w:r w:rsidR="00D84731">
        <w:t>0</w:t>
      </w:r>
      <w:r>
        <w:t>1</w:t>
      </w:r>
      <w:r w:rsidR="00D84731">
        <w:t>º</w:t>
      </w:r>
      <w:r>
        <w:t>30.0202S</w:t>
      </w:r>
      <w:r>
        <w:tab/>
      </w:r>
      <w:r w:rsidR="00D84731">
        <w:t>0</w:t>
      </w:r>
      <w:r>
        <w:t>43</w:t>
      </w:r>
      <w:r w:rsidR="00D84731">
        <w:t>º</w:t>
      </w:r>
      <w:r>
        <w:t>31.0173W</w:t>
      </w:r>
    </w:p>
    <w:p w14:paraId="56F4C7AF" w14:textId="45485735" w:rsidR="00BA33C2" w:rsidRDefault="002A79B8" w:rsidP="00BA33C2">
      <w:pPr>
        <w:jc w:val="left"/>
      </w:pPr>
      <w:r>
        <w:t xml:space="preserve">  Point13</w:t>
      </w:r>
      <w:r>
        <w:tab/>
        <w:t xml:space="preserve"> </w:t>
      </w:r>
      <w:r w:rsidR="00D84731">
        <w:t>0</w:t>
      </w:r>
      <w:r>
        <w:t>3</w:t>
      </w:r>
      <w:r w:rsidR="00D84731">
        <w:t>º0</w:t>
      </w:r>
      <w:r w:rsidR="00BA33C2">
        <w:t>0.0</w:t>
      </w:r>
      <w:r>
        <w:t>391S</w:t>
      </w:r>
      <w:r>
        <w:tab/>
      </w:r>
      <w:r w:rsidR="00D84731">
        <w:t>0</w:t>
      </w:r>
      <w:r>
        <w:t>42</w:t>
      </w:r>
      <w:r w:rsidR="00D84731">
        <w:t>º0</w:t>
      </w:r>
      <w:r w:rsidR="00BA33C2">
        <w:t>1.9740W</w:t>
      </w:r>
    </w:p>
    <w:p w14:paraId="079D6D7A" w14:textId="40EF5F8F" w:rsidR="00BA33C2" w:rsidRDefault="00BA33C2" w:rsidP="00BA33C2">
      <w:pPr>
        <w:jc w:val="left"/>
      </w:pPr>
      <w:r>
        <w:t xml:space="preserve">  Point14</w:t>
      </w:r>
      <w:r>
        <w:tab/>
        <w:t xml:space="preserve"> </w:t>
      </w:r>
      <w:r w:rsidR="00D84731">
        <w:t>0</w:t>
      </w:r>
      <w:r>
        <w:t>4</w:t>
      </w:r>
      <w:r w:rsidR="00D84731">
        <w:t>º</w:t>
      </w:r>
      <w:r>
        <w:t>30.0555S</w:t>
      </w:r>
      <w:r>
        <w:tab/>
      </w:r>
      <w:r w:rsidR="00D84731">
        <w:t>0</w:t>
      </w:r>
      <w:r>
        <w:t>40</w:t>
      </w:r>
      <w:r w:rsidR="00D84731">
        <w:t>º</w:t>
      </w:r>
      <w:r>
        <w:t>32.8092W</w:t>
      </w:r>
    </w:p>
    <w:p w14:paraId="3D7DA030" w14:textId="25543801" w:rsidR="00BA33C2" w:rsidRDefault="002A79B8" w:rsidP="00BA33C2">
      <w:pPr>
        <w:jc w:val="left"/>
      </w:pPr>
      <w:r>
        <w:t xml:space="preserve">  Point15</w:t>
      </w:r>
      <w:r>
        <w:tab/>
        <w:t xml:space="preserve"> </w:t>
      </w:r>
      <w:r w:rsidR="00D84731">
        <w:t>0</w:t>
      </w:r>
      <w:r>
        <w:t>6</w:t>
      </w:r>
      <w:r w:rsidR="00D84731">
        <w:t>º0</w:t>
      </w:r>
      <w:r>
        <w:t>0.0683S</w:t>
      </w:r>
      <w:r>
        <w:tab/>
      </w:r>
      <w:r w:rsidR="00D84731">
        <w:t>0</w:t>
      </w:r>
      <w:r>
        <w:t>39</w:t>
      </w:r>
      <w:r w:rsidR="00D84731">
        <w:t>º0</w:t>
      </w:r>
      <w:r w:rsidR="00BA33C2">
        <w:t>3.4616W</w:t>
      </w:r>
    </w:p>
    <w:p w14:paraId="17771420" w14:textId="1FF543B2" w:rsidR="00BA33C2" w:rsidRDefault="00BA33C2" w:rsidP="00BA33C2">
      <w:pPr>
        <w:jc w:val="left"/>
      </w:pPr>
      <w:r>
        <w:t xml:space="preserve">  Point16</w:t>
      </w:r>
      <w:r>
        <w:tab/>
        <w:t xml:space="preserve"> </w:t>
      </w:r>
      <w:r w:rsidR="00D84731">
        <w:t>0</w:t>
      </w:r>
      <w:r>
        <w:t>7</w:t>
      </w:r>
      <w:r w:rsidR="00D84731">
        <w:t>º</w:t>
      </w:r>
      <w:r>
        <w:t>30.0761S</w:t>
      </w:r>
      <w:r>
        <w:tab/>
      </w:r>
      <w:r w:rsidR="00D84731">
        <w:t>0</w:t>
      </w:r>
      <w:r>
        <w:t>37</w:t>
      </w:r>
      <w:r w:rsidR="00D84731">
        <w:t>º</w:t>
      </w:r>
      <w:r>
        <w:t>33.8694W</w:t>
      </w:r>
    </w:p>
    <w:p w14:paraId="4E4BDC6D" w14:textId="7ADBECE4" w:rsidR="00BA33C2" w:rsidRDefault="002A79B8" w:rsidP="00BA33C2">
      <w:pPr>
        <w:jc w:val="left"/>
      </w:pPr>
      <w:r>
        <w:t xml:space="preserve">  Point17</w:t>
      </w:r>
      <w:r>
        <w:tab/>
        <w:t xml:space="preserve"> </w:t>
      </w:r>
      <w:r w:rsidR="00D84731">
        <w:t>0</w:t>
      </w:r>
      <w:r>
        <w:t>9</w:t>
      </w:r>
      <w:r w:rsidR="00D84731">
        <w:t>º0</w:t>
      </w:r>
      <w:r w:rsidR="00BA33C2">
        <w:t>0.0778S</w:t>
      </w:r>
      <w:r w:rsidR="00BA33C2">
        <w:tab/>
      </w:r>
      <w:r w:rsidR="00D84731">
        <w:t>0</w:t>
      </w:r>
      <w:r w:rsidR="00BA33C2">
        <w:t>36</w:t>
      </w:r>
      <w:r w:rsidR="00D84731">
        <w:t>º0</w:t>
      </w:r>
      <w:r w:rsidR="00BA33C2">
        <w:t>3.9697W</w:t>
      </w:r>
    </w:p>
    <w:p w14:paraId="4F542268" w14:textId="5FE0393D" w:rsidR="00BA33C2" w:rsidRDefault="00BA33C2" w:rsidP="00BA33C2">
      <w:pPr>
        <w:jc w:val="left"/>
      </w:pPr>
      <w:r>
        <w:t xml:space="preserve">  Point18</w:t>
      </w:r>
      <w:r>
        <w:tab/>
        <w:t>10</w:t>
      </w:r>
      <w:r w:rsidR="00D84731">
        <w:t>º</w:t>
      </w:r>
      <w:r>
        <w:t>30.0722S</w:t>
      </w:r>
      <w:r>
        <w:tab/>
      </w:r>
      <w:r w:rsidR="00D84731">
        <w:t>0</w:t>
      </w:r>
      <w:r>
        <w:t>34</w:t>
      </w:r>
      <w:r w:rsidR="00D84731">
        <w:t>º</w:t>
      </w:r>
      <w:r>
        <w:t>33.6988W</w:t>
      </w:r>
    </w:p>
    <w:p w14:paraId="69B8BD54" w14:textId="12AB4174" w:rsidR="00BA33C2" w:rsidRDefault="002A79B8" w:rsidP="00BA33C2">
      <w:pPr>
        <w:jc w:val="left"/>
      </w:pPr>
      <w:r>
        <w:t xml:space="preserve">  Point19</w:t>
      </w:r>
      <w:r>
        <w:tab/>
        <w:t>12</w:t>
      </w:r>
      <w:r w:rsidR="00D84731">
        <w:t>º0</w:t>
      </w:r>
      <w:r>
        <w:t>0.0581S</w:t>
      </w:r>
      <w:r>
        <w:tab/>
      </w:r>
      <w:r w:rsidR="00D84731">
        <w:t>0</w:t>
      </w:r>
      <w:r>
        <w:t>33</w:t>
      </w:r>
      <w:r w:rsidR="00D84731">
        <w:t>º0</w:t>
      </w:r>
      <w:r w:rsidR="00BA33C2">
        <w:t>2.9916W</w:t>
      </w:r>
    </w:p>
    <w:p w14:paraId="6F443FA4" w14:textId="0352812F" w:rsidR="00BA33C2" w:rsidRDefault="00BA33C2" w:rsidP="00BA33C2">
      <w:pPr>
        <w:jc w:val="left"/>
      </w:pPr>
      <w:r>
        <w:t xml:space="preserve">  Point20</w:t>
      </w:r>
      <w:r>
        <w:tab/>
        <w:t>13</w:t>
      </w:r>
      <w:r w:rsidR="00D84731">
        <w:t>º</w:t>
      </w:r>
      <w:r>
        <w:t>30.0344S</w:t>
      </w:r>
      <w:r>
        <w:tab/>
      </w:r>
      <w:r w:rsidR="00D84731">
        <w:t>0</w:t>
      </w:r>
      <w:r>
        <w:t>31</w:t>
      </w:r>
      <w:r w:rsidR="00D84731">
        <w:t>º</w:t>
      </w:r>
      <w:r>
        <w:t>31.7815W</w:t>
      </w:r>
    </w:p>
    <w:p w14:paraId="284A67A6" w14:textId="2607450F" w:rsidR="00BA33C2" w:rsidRDefault="00BA33C2" w:rsidP="00BA33C2">
      <w:pPr>
        <w:jc w:val="left"/>
      </w:pPr>
      <w:r>
        <w:t xml:space="preserve"> </w:t>
      </w:r>
      <w:r w:rsidR="002A79B8">
        <w:t xml:space="preserve"> Point21</w:t>
      </w:r>
      <w:r w:rsidR="002A79B8">
        <w:tab/>
        <w:t>15</w:t>
      </w:r>
      <w:r w:rsidR="00D84731">
        <w:t>º0</w:t>
      </w:r>
      <w:r w:rsidR="002A79B8">
        <w:t>0.0000S</w:t>
      </w:r>
      <w:r w:rsidR="002A79B8">
        <w:tab/>
      </w:r>
      <w:r w:rsidR="00D84731">
        <w:t>0</w:t>
      </w:r>
      <w:r w:rsidR="002A79B8">
        <w:t>30</w:t>
      </w:r>
      <w:r w:rsidR="00D84731">
        <w:t>º0</w:t>
      </w:r>
      <w:r>
        <w:t>0.0000W</w:t>
      </w:r>
    </w:p>
    <w:p w14:paraId="49770287" w14:textId="77777777" w:rsidR="00BA33C2" w:rsidRDefault="00BA33C2" w:rsidP="00BA33C2">
      <w:pPr>
        <w:jc w:val="left"/>
      </w:pPr>
    </w:p>
    <w:p w14:paraId="75A8C9DC" w14:textId="35CDA416" w:rsidR="00BA33C2" w:rsidRPr="00BA33C2" w:rsidRDefault="00BA33C2" w:rsidP="00BA33C2">
      <w:pPr>
        <w:jc w:val="left"/>
        <w:rPr>
          <w:b/>
          <w:u w:val="single"/>
        </w:rPr>
      </w:pPr>
      <w:r w:rsidRPr="00BA33C2">
        <w:rPr>
          <w:b/>
          <w:u w:val="single"/>
        </w:rPr>
        <w:t>Set 7 Long Diagonal (15</w:t>
      </w:r>
      <w:r w:rsidR="00D84731" w:rsidRPr="002164D3">
        <w:rPr>
          <w:b/>
        </w:rPr>
        <w:t>º</w:t>
      </w:r>
      <w:r w:rsidRPr="00BA33C2">
        <w:rPr>
          <w:b/>
          <w:u w:val="single"/>
        </w:rPr>
        <w:t>N, 30</w:t>
      </w:r>
      <w:r w:rsidR="00D84731" w:rsidRPr="002164D3">
        <w:rPr>
          <w:b/>
        </w:rPr>
        <w:t>º</w:t>
      </w:r>
      <w:r w:rsidRPr="00BA33C2">
        <w:rPr>
          <w:b/>
          <w:u w:val="single"/>
        </w:rPr>
        <w:t>W to 15</w:t>
      </w:r>
      <w:r w:rsidR="00D84731" w:rsidRPr="002164D3">
        <w:rPr>
          <w:b/>
        </w:rPr>
        <w:t>º</w:t>
      </w:r>
      <w:r w:rsidRPr="00BA33C2">
        <w:rPr>
          <w:b/>
          <w:u w:val="single"/>
        </w:rPr>
        <w:t>S, 60</w:t>
      </w:r>
      <w:r w:rsidR="00D84731" w:rsidRPr="002164D3">
        <w:rPr>
          <w:b/>
        </w:rPr>
        <w:t>º</w:t>
      </w:r>
      <w:r w:rsidRPr="00BA33C2">
        <w:rPr>
          <w:b/>
          <w:u w:val="single"/>
        </w:rPr>
        <w:t>W)</w:t>
      </w:r>
    </w:p>
    <w:p w14:paraId="6754EE70" w14:textId="77777777" w:rsidR="00BA33C2" w:rsidRDefault="00BA33C2" w:rsidP="00BA33C2">
      <w:pPr>
        <w:jc w:val="left"/>
      </w:pPr>
    </w:p>
    <w:p w14:paraId="404C1FB8" w14:textId="5FD3C2DE" w:rsidR="00BA33C2" w:rsidRDefault="00BA33C2" w:rsidP="00BA33C2">
      <w:pPr>
        <w:jc w:val="left"/>
      </w:pPr>
      <w:r>
        <w:t xml:space="preserve">  </w:t>
      </w:r>
      <w:r w:rsidR="002A79B8">
        <w:t>Point1</w:t>
      </w:r>
      <w:r w:rsidR="002A79B8">
        <w:tab/>
      </w:r>
      <w:r w:rsidR="002A79B8">
        <w:tab/>
        <w:t>15</w:t>
      </w:r>
      <w:r w:rsidR="00D84731">
        <w:t>º</w:t>
      </w:r>
      <w:r w:rsidR="006C334D">
        <w:t>0</w:t>
      </w:r>
      <w:r w:rsidR="002A79B8">
        <w:t>0.0000N</w:t>
      </w:r>
      <w:r w:rsidR="002A79B8">
        <w:tab/>
      </w:r>
      <w:r w:rsidR="006C334D">
        <w:t>0</w:t>
      </w:r>
      <w:r w:rsidR="002A79B8">
        <w:t>30</w:t>
      </w:r>
      <w:r w:rsidR="00D84731">
        <w:t>º</w:t>
      </w:r>
      <w:r w:rsidR="006C334D">
        <w:t>0</w:t>
      </w:r>
      <w:r>
        <w:t>0.0000W</w:t>
      </w:r>
    </w:p>
    <w:p w14:paraId="4369B84D" w14:textId="25E5B8AB" w:rsidR="00BA33C2" w:rsidRDefault="00BA33C2" w:rsidP="00BA33C2">
      <w:pPr>
        <w:jc w:val="left"/>
      </w:pPr>
      <w:r>
        <w:t xml:space="preserve">  Point2</w:t>
      </w:r>
      <w:r>
        <w:tab/>
      </w:r>
      <w:r>
        <w:tab/>
        <w:t>13</w:t>
      </w:r>
      <w:r w:rsidR="00D84731">
        <w:t>º</w:t>
      </w:r>
      <w:r>
        <w:t>30.0344N</w:t>
      </w:r>
      <w:r>
        <w:tab/>
      </w:r>
      <w:r w:rsidR="006C334D">
        <w:t>0</w:t>
      </w:r>
      <w:r>
        <w:t>31</w:t>
      </w:r>
      <w:r w:rsidR="00D84731">
        <w:t>º</w:t>
      </w:r>
      <w:r>
        <w:t>31.7815W</w:t>
      </w:r>
    </w:p>
    <w:p w14:paraId="49D02F60" w14:textId="4E79F182" w:rsidR="00BA33C2" w:rsidRDefault="002A79B8" w:rsidP="00BA33C2">
      <w:pPr>
        <w:jc w:val="left"/>
      </w:pPr>
      <w:r>
        <w:t xml:space="preserve">  Point3</w:t>
      </w:r>
      <w:r>
        <w:tab/>
      </w:r>
      <w:r>
        <w:tab/>
        <w:t>12</w:t>
      </w:r>
      <w:r w:rsidR="00D84731">
        <w:t>º</w:t>
      </w:r>
      <w:r w:rsidR="006C334D">
        <w:t>0</w:t>
      </w:r>
      <w:r>
        <w:t>0.0581N</w:t>
      </w:r>
      <w:r>
        <w:tab/>
      </w:r>
      <w:r w:rsidR="006C334D">
        <w:t>0</w:t>
      </w:r>
      <w:r>
        <w:t>33</w:t>
      </w:r>
      <w:r w:rsidR="00D84731">
        <w:t>º</w:t>
      </w:r>
      <w:r w:rsidR="006C334D">
        <w:t>0</w:t>
      </w:r>
      <w:r w:rsidR="00BA33C2">
        <w:t>2.9916W</w:t>
      </w:r>
    </w:p>
    <w:p w14:paraId="52B641B4" w14:textId="350F03BF" w:rsidR="00BA33C2" w:rsidRDefault="00BA33C2" w:rsidP="00BA33C2">
      <w:pPr>
        <w:jc w:val="left"/>
      </w:pPr>
      <w:r>
        <w:t xml:space="preserve">  Point4</w:t>
      </w:r>
      <w:r>
        <w:tab/>
      </w:r>
      <w:r>
        <w:tab/>
        <w:t>10</w:t>
      </w:r>
      <w:r w:rsidR="00D84731">
        <w:t>º</w:t>
      </w:r>
      <w:r>
        <w:t>30.0722N</w:t>
      </w:r>
      <w:r>
        <w:tab/>
      </w:r>
      <w:r w:rsidR="006C334D">
        <w:t>0</w:t>
      </w:r>
      <w:r>
        <w:t>34</w:t>
      </w:r>
      <w:r w:rsidR="00D84731">
        <w:t>º</w:t>
      </w:r>
      <w:r>
        <w:t>33.6988W</w:t>
      </w:r>
    </w:p>
    <w:p w14:paraId="35036956" w14:textId="1B5F1B48" w:rsidR="00BA33C2" w:rsidRDefault="002A79B8" w:rsidP="00BA33C2">
      <w:pPr>
        <w:jc w:val="left"/>
      </w:pPr>
      <w:r>
        <w:t xml:space="preserve">  Point5</w:t>
      </w:r>
      <w:r>
        <w:tab/>
      </w:r>
      <w:r>
        <w:tab/>
        <w:t xml:space="preserve"> </w:t>
      </w:r>
      <w:r w:rsidR="006C334D">
        <w:t>0</w:t>
      </w:r>
      <w:r>
        <w:t>9</w:t>
      </w:r>
      <w:r w:rsidR="00D84731">
        <w:t>º</w:t>
      </w:r>
      <w:r w:rsidR="006C334D">
        <w:t>0</w:t>
      </w:r>
      <w:r>
        <w:t>0.0778N</w:t>
      </w:r>
      <w:r>
        <w:tab/>
      </w:r>
      <w:r w:rsidR="006C334D">
        <w:t>0</w:t>
      </w:r>
      <w:r>
        <w:t>36</w:t>
      </w:r>
      <w:r w:rsidR="00D84731">
        <w:t>º</w:t>
      </w:r>
      <w:r w:rsidR="006C334D">
        <w:t>0</w:t>
      </w:r>
      <w:r w:rsidR="00BA33C2">
        <w:t>3.9697W</w:t>
      </w:r>
    </w:p>
    <w:p w14:paraId="5EECE500" w14:textId="4949AF5A" w:rsidR="00BA33C2" w:rsidRDefault="00BA33C2" w:rsidP="00BA33C2">
      <w:pPr>
        <w:jc w:val="left"/>
      </w:pPr>
      <w:r>
        <w:t xml:space="preserve">  Point6</w:t>
      </w:r>
      <w:r>
        <w:tab/>
      </w:r>
      <w:r>
        <w:tab/>
        <w:t xml:space="preserve"> </w:t>
      </w:r>
      <w:r w:rsidR="006C334D">
        <w:t>0</w:t>
      </w:r>
      <w:r>
        <w:t>7</w:t>
      </w:r>
      <w:r w:rsidR="00D84731">
        <w:t>º</w:t>
      </w:r>
      <w:r>
        <w:t>30.0761N</w:t>
      </w:r>
      <w:r>
        <w:tab/>
      </w:r>
      <w:r w:rsidR="006C334D">
        <w:t>0</w:t>
      </w:r>
      <w:r>
        <w:t>37</w:t>
      </w:r>
      <w:r w:rsidR="00D84731">
        <w:t>º</w:t>
      </w:r>
      <w:r>
        <w:t>33.8694W</w:t>
      </w:r>
    </w:p>
    <w:p w14:paraId="411A2C42" w14:textId="5CBDD2E0" w:rsidR="00BA33C2" w:rsidRDefault="002A79B8" w:rsidP="00BA33C2">
      <w:pPr>
        <w:jc w:val="left"/>
      </w:pPr>
      <w:r>
        <w:t xml:space="preserve">  Point7</w:t>
      </w:r>
      <w:r>
        <w:tab/>
      </w:r>
      <w:r>
        <w:tab/>
        <w:t xml:space="preserve"> </w:t>
      </w:r>
      <w:r w:rsidR="006C334D">
        <w:t>0</w:t>
      </w:r>
      <w:r>
        <w:t>6</w:t>
      </w:r>
      <w:r w:rsidR="00D84731">
        <w:t>º</w:t>
      </w:r>
      <w:r w:rsidR="006C334D">
        <w:t>0</w:t>
      </w:r>
      <w:r>
        <w:t>0.0683N</w:t>
      </w:r>
      <w:r>
        <w:tab/>
      </w:r>
      <w:r w:rsidR="006C334D">
        <w:t>0</w:t>
      </w:r>
      <w:r>
        <w:t>39</w:t>
      </w:r>
      <w:r w:rsidR="00D84731">
        <w:t>º</w:t>
      </w:r>
      <w:r w:rsidR="006C334D">
        <w:t>0</w:t>
      </w:r>
      <w:r w:rsidR="00BA33C2">
        <w:t>3.4616W</w:t>
      </w:r>
    </w:p>
    <w:p w14:paraId="2420B21A" w14:textId="01AE533E" w:rsidR="00BA33C2" w:rsidRDefault="00BA33C2" w:rsidP="00BA33C2">
      <w:pPr>
        <w:jc w:val="left"/>
      </w:pPr>
      <w:r>
        <w:t xml:space="preserve">  Point8</w:t>
      </w:r>
      <w:r>
        <w:tab/>
      </w:r>
      <w:r>
        <w:tab/>
        <w:t xml:space="preserve"> </w:t>
      </w:r>
      <w:r w:rsidR="006C334D">
        <w:t>0</w:t>
      </w:r>
      <w:r>
        <w:t>4</w:t>
      </w:r>
      <w:r w:rsidR="00D84731">
        <w:t>º</w:t>
      </w:r>
      <w:r>
        <w:t>30.0555N</w:t>
      </w:r>
      <w:r>
        <w:tab/>
      </w:r>
      <w:r w:rsidR="006C334D">
        <w:t>0</w:t>
      </w:r>
      <w:r>
        <w:t>40</w:t>
      </w:r>
      <w:r w:rsidR="00D84731">
        <w:t>º</w:t>
      </w:r>
      <w:r>
        <w:t>32.8092W</w:t>
      </w:r>
    </w:p>
    <w:p w14:paraId="155D45EC" w14:textId="28B3395D" w:rsidR="00BA33C2" w:rsidRDefault="002A79B8" w:rsidP="00BA33C2">
      <w:pPr>
        <w:jc w:val="left"/>
      </w:pPr>
      <w:r>
        <w:t xml:space="preserve">  Point9</w:t>
      </w:r>
      <w:r>
        <w:tab/>
      </w:r>
      <w:r>
        <w:tab/>
        <w:t xml:space="preserve"> </w:t>
      </w:r>
      <w:r w:rsidR="006C334D">
        <w:t>0</w:t>
      </w:r>
      <w:r>
        <w:t>3</w:t>
      </w:r>
      <w:r w:rsidR="00D84731">
        <w:t>º</w:t>
      </w:r>
      <w:r w:rsidR="006C334D">
        <w:t>0</w:t>
      </w:r>
      <w:r>
        <w:t>0.0391N</w:t>
      </w:r>
      <w:r>
        <w:tab/>
      </w:r>
      <w:r w:rsidR="006C334D">
        <w:t>0</w:t>
      </w:r>
      <w:r>
        <w:t>42</w:t>
      </w:r>
      <w:r w:rsidR="00D84731">
        <w:t>º</w:t>
      </w:r>
      <w:r w:rsidR="006C334D">
        <w:t>0</w:t>
      </w:r>
      <w:r w:rsidR="00BA33C2">
        <w:t>1.9740W</w:t>
      </w:r>
    </w:p>
    <w:p w14:paraId="3650243C" w14:textId="39AAFB7F" w:rsidR="00BA33C2" w:rsidRDefault="00BA33C2" w:rsidP="00BA33C2">
      <w:pPr>
        <w:jc w:val="left"/>
      </w:pPr>
      <w:r>
        <w:t xml:space="preserve">  Point10</w:t>
      </w:r>
      <w:r>
        <w:tab/>
        <w:t xml:space="preserve"> </w:t>
      </w:r>
      <w:r w:rsidR="006C334D">
        <w:t>0</w:t>
      </w:r>
      <w:r>
        <w:t>1</w:t>
      </w:r>
      <w:r w:rsidR="00D84731">
        <w:t>º</w:t>
      </w:r>
      <w:r>
        <w:t>30.0202N</w:t>
      </w:r>
      <w:r>
        <w:tab/>
      </w:r>
      <w:r w:rsidR="006C334D">
        <w:t>0</w:t>
      </w:r>
      <w:r>
        <w:t>43</w:t>
      </w:r>
      <w:r w:rsidR="00D84731">
        <w:t>º</w:t>
      </w:r>
      <w:r>
        <w:t>31.0174W</w:t>
      </w:r>
    </w:p>
    <w:p w14:paraId="3B8ADFCC" w14:textId="79001563" w:rsidR="00BA33C2" w:rsidRDefault="002A79B8" w:rsidP="00BA33C2">
      <w:pPr>
        <w:jc w:val="left"/>
      </w:pPr>
      <w:r>
        <w:lastRenderedPageBreak/>
        <w:t xml:space="preserve">  Point11</w:t>
      </w:r>
      <w:r>
        <w:tab/>
        <w:t xml:space="preserve"> </w:t>
      </w:r>
      <w:r w:rsidR="006C334D">
        <w:t>0</w:t>
      </w:r>
      <w:r>
        <w:t>0</w:t>
      </w:r>
      <w:r w:rsidR="00D84731">
        <w:t>º</w:t>
      </w:r>
      <w:r w:rsidR="006C334D">
        <w:t>0</w:t>
      </w:r>
      <w:r>
        <w:t>0.0000N</w:t>
      </w:r>
      <w:r>
        <w:tab/>
      </w:r>
      <w:r w:rsidR="006C334D">
        <w:t>0</w:t>
      </w:r>
      <w:r>
        <w:t>45</w:t>
      </w:r>
      <w:r w:rsidR="00D84731">
        <w:t>º</w:t>
      </w:r>
      <w:r w:rsidR="006C334D">
        <w:t>0</w:t>
      </w:r>
      <w:r w:rsidR="00BA33C2">
        <w:t>0.0000W</w:t>
      </w:r>
    </w:p>
    <w:p w14:paraId="59B87252" w14:textId="4E27252A" w:rsidR="00BA33C2" w:rsidRDefault="00BA33C2" w:rsidP="00BA33C2">
      <w:pPr>
        <w:jc w:val="left"/>
      </w:pPr>
      <w:r>
        <w:t xml:space="preserve">  Point12</w:t>
      </w:r>
      <w:r>
        <w:tab/>
        <w:t xml:space="preserve"> </w:t>
      </w:r>
      <w:r w:rsidR="006C334D">
        <w:t>0</w:t>
      </w:r>
      <w:r>
        <w:t>1</w:t>
      </w:r>
      <w:r w:rsidR="00D84731">
        <w:t>º</w:t>
      </w:r>
      <w:r>
        <w:t>30.0202S</w:t>
      </w:r>
      <w:r>
        <w:tab/>
      </w:r>
      <w:r w:rsidR="006C334D">
        <w:t>0</w:t>
      </w:r>
      <w:r>
        <w:t>46</w:t>
      </w:r>
      <w:r w:rsidR="00D84731">
        <w:t>º</w:t>
      </w:r>
      <w:r>
        <w:t>28.9827W</w:t>
      </w:r>
    </w:p>
    <w:p w14:paraId="14068C22" w14:textId="28D79481" w:rsidR="00BA33C2" w:rsidRDefault="002A79B8" w:rsidP="00BA33C2">
      <w:pPr>
        <w:jc w:val="left"/>
      </w:pPr>
      <w:r>
        <w:t xml:space="preserve">  Point13</w:t>
      </w:r>
      <w:r>
        <w:tab/>
        <w:t xml:space="preserve"> </w:t>
      </w:r>
      <w:r w:rsidR="006C334D">
        <w:t>0</w:t>
      </w:r>
      <w:r>
        <w:t>3</w:t>
      </w:r>
      <w:r w:rsidR="00D84731">
        <w:t>º</w:t>
      </w:r>
      <w:r w:rsidR="006C334D">
        <w:t>0</w:t>
      </w:r>
      <w:r w:rsidR="00BA33C2">
        <w:t>0.0391S</w:t>
      </w:r>
      <w:r w:rsidR="00BA33C2">
        <w:tab/>
      </w:r>
      <w:r w:rsidR="006C334D">
        <w:t>0</w:t>
      </w:r>
      <w:r w:rsidR="00BA33C2">
        <w:t>47</w:t>
      </w:r>
      <w:r w:rsidR="00D84731">
        <w:t>º</w:t>
      </w:r>
      <w:r w:rsidR="00BA33C2">
        <w:t>58.0260W</w:t>
      </w:r>
    </w:p>
    <w:p w14:paraId="5A3AADBF" w14:textId="5D7F4B40" w:rsidR="00BA33C2" w:rsidRDefault="00BA33C2" w:rsidP="00BA33C2">
      <w:pPr>
        <w:jc w:val="left"/>
      </w:pPr>
      <w:r>
        <w:t xml:space="preserve">  Point14</w:t>
      </w:r>
      <w:r>
        <w:tab/>
        <w:t xml:space="preserve"> </w:t>
      </w:r>
      <w:r w:rsidR="006C334D">
        <w:t>0</w:t>
      </w:r>
      <w:r>
        <w:t>4</w:t>
      </w:r>
      <w:r w:rsidR="00D84731">
        <w:t>º</w:t>
      </w:r>
      <w:r>
        <w:t>30.0555S</w:t>
      </w:r>
      <w:r>
        <w:tab/>
      </w:r>
      <w:r w:rsidR="006C334D">
        <w:t>0</w:t>
      </w:r>
      <w:r>
        <w:t>49</w:t>
      </w:r>
      <w:r w:rsidR="00D84731">
        <w:t>º</w:t>
      </w:r>
      <w:r>
        <w:t>27.1908W</w:t>
      </w:r>
    </w:p>
    <w:p w14:paraId="18285779" w14:textId="1F4E3408" w:rsidR="00BA33C2" w:rsidRDefault="002A79B8" w:rsidP="00BA33C2">
      <w:pPr>
        <w:jc w:val="left"/>
      </w:pPr>
      <w:r>
        <w:t xml:space="preserve">  Point15</w:t>
      </w:r>
      <w:r>
        <w:tab/>
        <w:t xml:space="preserve"> </w:t>
      </w:r>
      <w:r w:rsidR="006C334D">
        <w:t>0</w:t>
      </w:r>
      <w:r>
        <w:t>6</w:t>
      </w:r>
      <w:r w:rsidR="00D84731">
        <w:t>º</w:t>
      </w:r>
      <w:r w:rsidR="006C334D">
        <w:t>0</w:t>
      </w:r>
      <w:r w:rsidR="00BA33C2">
        <w:t>0.0683S</w:t>
      </w:r>
      <w:r w:rsidR="00BA33C2">
        <w:tab/>
      </w:r>
      <w:r w:rsidR="006C334D">
        <w:t>0</w:t>
      </w:r>
      <w:r w:rsidR="00BA33C2">
        <w:t>50</w:t>
      </w:r>
      <w:r w:rsidR="00D84731">
        <w:t>º</w:t>
      </w:r>
      <w:r w:rsidR="00BA33C2">
        <w:t>56.5384W</w:t>
      </w:r>
    </w:p>
    <w:p w14:paraId="5EB083B0" w14:textId="1C0B63CB" w:rsidR="00BA33C2" w:rsidRDefault="00BA33C2" w:rsidP="00BA33C2">
      <w:pPr>
        <w:jc w:val="left"/>
      </w:pPr>
      <w:r>
        <w:t xml:space="preserve">  Point16</w:t>
      </w:r>
      <w:r>
        <w:tab/>
        <w:t xml:space="preserve"> </w:t>
      </w:r>
      <w:r w:rsidR="006C334D">
        <w:t>0</w:t>
      </w:r>
      <w:r>
        <w:t>7</w:t>
      </w:r>
      <w:r w:rsidR="00D84731">
        <w:t>º</w:t>
      </w:r>
      <w:r>
        <w:t>30.0761S</w:t>
      </w:r>
      <w:r>
        <w:tab/>
      </w:r>
      <w:r w:rsidR="006C334D">
        <w:t>0</w:t>
      </w:r>
      <w:r>
        <w:t>52</w:t>
      </w:r>
      <w:r w:rsidR="00D84731">
        <w:t>º</w:t>
      </w:r>
      <w:r>
        <w:t>26.1306W</w:t>
      </w:r>
    </w:p>
    <w:p w14:paraId="34B8E2C3" w14:textId="2CC87EB4" w:rsidR="00BA33C2" w:rsidRDefault="002A79B8" w:rsidP="00BA33C2">
      <w:pPr>
        <w:jc w:val="left"/>
      </w:pPr>
      <w:r>
        <w:t xml:space="preserve">  Point17</w:t>
      </w:r>
      <w:r>
        <w:tab/>
        <w:t xml:space="preserve"> </w:t>
      </w:r>
      <w:r w:rsidR="006C334D">
        <w:t>0</w:t>
      </w:r>
      <w:r>
        <w:t>9</w:t>
      </w:r>
      <w:r w:rsidR="00D84731">
        <w:t>º</w:t>
      </w:r>
      <w:r w:rsidR="006C334D">
        <w:t>0</w:t>
      </w:r>
      <w:r w:rsidR="00BA33C2">
        <w:t>0.0778S</w:t>
      </w:r>
      <w:r w:rsidR="00BA33C2">
        <w:tab/>
      </w:r>
      <w:r w:rsidR="006C334D">
        <w:t>0</w:t>
      </w:r>
      <w:r w:rsidR="00BA33C2">
        <w:t>53</w:t>
      </w:r>
      <w:r w:rsidR="00D84731">
        <w:t>º</w:t>
      </w:r>
      <w:r w:rsidR="00BA33C2">
        <w:t>56.0303W</w:t>
      </w:r>
    </w:p>
    <w:p w14:paraId="33E014ED" w14:textId="12503E1C" w:rsidR="00BA33C2" w:rsidRDefault="00BA33C2" w:rsidP="00BA33C2">
      <w:pPr>
        <w:jc w:val="left"/>
      </w:pPr>
      <w:r>
        <w:t xml:space="preserve">  Point18</w:t>
      </w:r>
      <w:r>
        <w:tab/>
        <w:t>10</w:t>
      </w:r>
      <w:r w:rsidR="00D84731">
        <w:t>º</w:t>
      </w:r>
      <w:r>
        <w:t>30.0722S</w:t>
      </w:r>
      <w:r>
        <w:tab/>
      </w:r>
      <w:r w:rsidR="006C334D">
        <w:t>0</w:t>
      </w:r>
      <w:r>
        <w:t>55</w:t>
      </w:r>
      <w:r w:rsidR="00D84731">
        <w:t>º</w:t>
      </w:r>
      <w:r>
        <w:t>26.3012W</w:t>
      </w:r>
    </w:p>
    <w:p w14:paraId="368FA9E1" w14:textId="52FC51C0" w:rsidR="00BA33C2" w:rsidRDefault="002A79B8" w:rsidP="00BA33C2">
      <w:pPr>
        <w:jc w:val="left"/>
      </w:pPr>
      <w:r>
        <w:t xml:space="preserve">  Point19</w:t>
      </w:r>
      <w:r>
        <w:tab/>
        <w:t>12</w:t>
      </w:r>
      <w:r w:rsidR="006C334D">
        <w:t>º0</w:t>
      </w:r>
      <w:r w:rsidR="00BA33C2">
        <w:t>0.0581S</w:t>
      </w:r>
      <w:r w:rsidR="00BA33C2">
        <w:tab/>
      </w:r>
      <w:r w:rsidR="006C334D">
        <w:t>0</w:t>
      </w:r>
      <w:r w:rsidR="00BA33C2">
        <w:t>56</w:t>
      </w:r>
      <w:r w:rsidR="006C334D">
        <w:t>º</w:t>
      </w:r>
      <w:r w:rsidR="00BA33C2">
        <w:t>57.0084W</w:t>
      </w:r>
    </w:p>
    <w:p w14:paraId="4074F827" w14:textId="096824A1" w:rsidR="00BA33C2" w:rsidRDefault="00BA33C2" w:rsidP="00BA33C2">
      <w:pPr>
        <w:jc w:val="left"/>
      </w:pPr>
      <w:r>
        <w:t xml:space="preserve">  Point20</w:t>
      </w:r>
      <w:r>
        <w:tab/>
        <w:t>13</w:t>
      </w:r>
      <w:r w:rsidR="006C334D">
        <w:t>º</w:t>
      </w:r>
      <w:r>
        <w:t>30.0344S</w:t>
      </w:r>
      <w:r>
        <w:tab/>
      </w:r>
      <w:r w:rsidR="006C334D">
        <w:t>0</w:t>
      </w:r>
      <w:r>
        <w:t>58</w:t>
      </w:r>
      <w:r w:rsidR="006C334D">
        <w:t>º</w:t>
      </w:r>
      <w:r>
        <w:t>28.2185W</w:t>
      </w:r>
    </w:p>
    <w:p w14:paraId="6260BAB8" w14:textId="114AF440" w:rsidR="00BA33C2" w:rsidRDefault="00BA33C2" w:rsidP="00BA33C2">
      <w:pPr>
        <w:jc w:val="left"/>
      </w:pPr>
      <w:r>
        <w:t xml:space="preserve">  Point21</w:t>
      </w:r>
      <w:r>
        <w:tab/>
      </w:r>
      <w:r w:rsidR="002A79B8">
        <w:t>15</w:t>
      </w:r>
      <w:r w:rsidR="006C334D">
        <w:t>º0</w:t>
      </w:r>
      <w:r w:rsidR="002A79B8">
        <w:t>0.0000S</w:t>
      </w:r>
      <w:r w:rsidR="002A79B8">
        <w:tab/>
      </w:r>
      <w:r w:rsidR="006C334D">
        <w:t>0</w:t>
      </w:r>
      <w:r w:rsidR="002A79B8">
        <w:t>60</w:t>
      </w:r>
      <w:r w:rsidR="006C334D">
        <w:t>º0</w:t>
      </w:r>
      <w:r>
        <w:t>0.0000W</w:t>
      </w:r>
    </w:p>
    <w:p w14:paraId="33E81AC8" w14:textId="77777777" w:rsidR="00BA33C2" w:rsidRDefault="00BA33C2" w:rsidP="00BA33C2">
      <w:pPr>
        <w:jc w:val="left"/>
      </w:pPr>
    </w:p>
    <w:p w14:paraId="6A5840BF" w14:textId="4599062C" w:rsidR="00BA33C2" w:rsidRPr="00BA33C2" w:rsidRDefault="00BA33C2" w:rsidP="00BA33C2">
      <w:pPr>
        <w:jc w:val="left"/>
        <w:rPr>
          <w:b/>
          <w:u w:val="single"/>
        </w:rPr>
      </w:pPr>
      <w:r w:rsidRPr="00BA33C2">
        <w:rPr>
          <w:b/>
          <w:u w:val="single"/>
        </w:rPr>
        <w:t>Set 8 Long Horizontal (0</w:t>
      </w:r>
      <w:r w:rsidR="006C334D" w:rsidRPr="002164D3">
        <w:rPr>
          <w:b/>
        </w:rPr>
        <w:t>º</w:t>
      </w:r>
      <w:r w:rsidRPr="00BA33C2">
        <w:rPr>
          <w:b/>
          <w:u w:val="single"/>
        </w:rPr>
        <w:t>N, 60</w:t>
      </w:r>
      <w:r w:rsidR="006C334D" w:rsidRPr="002164D3">
        <w:rPr>
          <w:b/>
        </w:rPr>
        <w:t>º</w:t>
      </w:r>
      <w:r w:rsidRPr="00BA33C2">
        <w:rPr>
          <w:b/>
          <w:u w:val="single"/>
        </w:rPr>
        <w:t>W to 0</w:t>
      </w:r>
      <w:r w:rsidR="006C334D" w:rsidRPr="002164D3">
        <w:rPr>
          <w:b/>
        </w:rPr>
        <w:t>º</w:t>
      </w:r>
      <w:r w:rsidRPr="00BA33C2">
        <w:rPr>
          <w:b/>
          <w:u w:val="single"/>
        </w:rPr>
        <w:t>N, 30</w:t>
      </w:r>
      <w:r w:rsidR="006C334D" w:rsidRPr="002164D3">
        <w:rPr>
          <w:b/>
        </w:rPr>
        <w:t>º</w:t>
      </w:r>
      <w:r w:rsidRPr="00BA33C2">
        <w:rPr>
          <w:b/>
          <w:u w:val="single"/>
        </w:rPr>
        <w:t>W)</w:t>
      </w:r>
    </w:p>
    <w:p w14:paraId="56B8D446" w14:textId="77777777" w:rsidR="00BA33C2" w:rsidRDefault="00BA33C2" w:rsidP="00BA33C2">
      <w:pPr>
        <w:jc w:val="left"/>
      </w:pPr>
    </w:p>
    <w:p w14:paraId="0BB4690F" w14:textId="77777777" w:rsidR="00BA33C2" w:rsidRDefault="00BA33C2" w:rsidP="00BA33C2">
      <w:pPr>
        <w:jc w:val="left"/>
      </w:pPr>
      <w:r>
        <w:t xml:space="preserve">  The rhumb line runs along the Equator.</w:t>
      </w:r>
    </w:p>
    <w:p w14:paraId="232F1FF2" w14:textId="77777777" w:rsidR="00BA33C2" w:rsidRDefault="00BA33C2" w:rsidP="00BA33C2">
      <w:pPr>
        <w:jc w:val="left"/>
      </w:pPr>
    </w:p>
    <w:p w14:paraId="61E942EE" w14:textId="2A685EE9" w:rsidR="00BA33C2" w:rsidRPr="00BA33C2" w:rsidRDefault="00BA33C2" w:rsidP="00BA33C2">
      <w:pPr>
        <w:jc w:val="left"/>
        <w:rPr>
          <w:b/>
          <w:u w:val="single"/>
        </w:rPr>
      </w:pPr>
      <w:r w:rsidRPr="00BA33C2">
        <w:rPr>
          <w:b/>
          <w:u w:val="single"/>
        </w:rPr>
        <w:t>Set 9 Long Vertical (15</w:t>
      </w:r>
      <w:r w:rsidR="006C334D" w:rsidRPr="002164D3">
        <w:rPr>
          <w:b/>
        </w:rPr>
        <w:t>º</w:t>
      </w:r>
      <w:r w:rsidRPr="00BA33C2">
        <w:rPr>
          <w:b/>
          <w:u w:val="single"/>
        </w:rPr>
        <w:t>S, 45</w:t>
      </w:r>
      <w:r w:rsidR="006C334D" w:rsidRPr="002164D3">
        <w:rPr>
          <w:b/>
        </w:rPr>
        <w:t>º</w:t>
      </w:r>
      <w:r w:rsidRPr="00BA33C2">
        <w:rPr>
          <w:b/>
          <w:u w:val="single"/>
        </w:rPr>
        <w:t>W to 15</w:t>
      </w:r>
      <w:r w:rsidR="006C334D" w:rsidRPr="002164D3">
        <w:rPr>
          <w:b/>
        </w:rPr>
        <w:t>º</w:t>
      </w:r>
      <w:r w:rsidRPr="00BA33C2">
        <w:rPr>
          <w:b/>
          <w:u w:val="single"/>
        </w:rPr>
        <w:t>N, 45</w:t>
      </w:r>
      <w:r w:rsidR="006C334D" w:rsidRPr="002164D3">
        <w:rPr>
          <w:b/>
        </w:rPr>
        <w:t>º</w:t>
      </w:r>
      <w:r w:rsidRPr="00BA33C2">
        <w:rPr>
          <w:b/>
          <w:u w:val="single"/>
        </w:rPr>
        <w:t>W)</w:t>
      </w:r>
    </w:p>
    <w:p w14:paraId="4CB99142" w14:textId="77777777" w:rsidR="00BA33C2" w:rsidRDefault="00BA33C2" w:rsidP="00BA33C2">
      <w:pPr>
        <w:jc w:val="left"/>
      </w:pPr>
    </w:p>
    <w:p w14:paraId="060660EE" w14:textId="27CCE5DA" w:rsidR="00BA33C2" w:rsidRDefault="00BA33C2" w:rsidP="00BA33C2">
      <w:pPr>
        <w:jc w:val="left"/>
      </w:pPr>
      <w:r>
        <w:t xml:space="preserve">  The rhumb line runs along the 45</w:t>
      </w:r>
      <w:r w:rsidR="006C334D">
        <w:t>º</w:t>
      </w:r>
      <w:r>
        <w:t>W meridian.</w:t>
      </w:r>
    </w:p>
    <w:p w14:paraId="3DC136AB" w14:textId="77777777" w:rsidR="00BA33C2" w:rsidRDefault="00BA33C2" w:rsidP="00BA33C2">
      <w:pPr>
        <w:jc w:val="left"/>
      </w:pPr>
    </w:p>
    <w:p w14:paraId="385B1E68" w14:textId="7A5295F3" w:rsidR="00BA33C2" w:rsidRPr="00EF287F" w:rsidRDefault="00BA33C2" w:rsidP="00BA33C2">
      <w:pPr>
        <w:jc w:val="left"/>
        <w:rPr>
          <w:b/>
          <w:u w:val="single"/>
        </w:rPr>
      </w:pPr>
      <w:r w:rsidRPr="00EF287F">
        <w:rPr>
          <w:b/>
          <w:u w:val="single"/>
        </w:rPr>
        <w:t>Long Rhumb Line</w:t>
      </w:r>
      <w:r w:rsidR="00943705">
        <w:rPr>
          <w:b/>
          <w:u w:val="single"/>
        </w:rPr>
        <w:t>s</w:t>
      </w:r>
      <w:r w:rsidRPr="00EF287F">
        <w:rPr>
          <w:b/>
          <w:u w:val="single"/>
        </w:rPr>
        <w:t xml:space="preserve"> - South West Quadrant.</w:t>
      </w:r>
    </w:p>
    <w:p w14:paraId="1AAA3EEB" w14:textId="77777777" w:rsidR="00BA33C2" w:rsidRDefault="00BA33C2" w:rsidP="00BA33C2">
      <w:pPr>
        <w:jc w:val="left"/>
      </w:pPr>
    </w:p>
    <w:p w14:paraId="103C8D9F" w14:textId="7FC8D240" w:rsidR="00BA33C2" w:rsidRPr="00BA33C2" w:rsidRDefault="00BA33C2" w:rsidP="00BA33C2">
      <w:pPr>
        <w:jc w:val="left"/>
        <w:rPr>
          <w:b/>
          <w:u w:val="single"/>
        </w:rPr>
      </w:pPr>
      <w:r w:rsidRPr="00BA33C2">
        <w:rPr>
          <w:b/>
          <w:u w:val="single"/>
        </w:rPr>
        <w:t>Set 10 Long Diagonal (30</w:t>
      </w:r>
      <w:r w:rsidR="006C334D" w:rsidRPr="002164D3">
        <w:rPr>
          <w:b/>
        </w:rPr>
        <w:t>º</w:t>
      </w:r>
      <w:r w:rsidRPr="00BA33C2">
        <w:rPr>
          <w:b/>
          <w:u w:val="single"/>
        </w:rPr>
        <w:t>S, 30</w:t>
      </w:r>
      <w:r w:rsidR="006C334D" w:rsidRPr="002164D3">
        <w:rPr>
          <w:b/>
        </w:rPr>
        <w:t>º</w:t>
      </w:r>
      <w:r w:rsidRPr="00BA33C2">
        <w:rPr>
          <w:b/>
          <w:u w:val="single"/>
        </w:rPr>
        <w:t>W to 60</w:t>
      </w:r>
      <w:r w:rsidR="006C334D" w:rsidRPr="002164D3">
        <w:rPr>
          <w:b/>
        </w:rPr>
        <w:t>º</w:t>
      </w:r>
      <w:r w:rsidRPr="00BA33C2">
        <w:rPr>
          <w:b/>
          <w:u w:val="single"/>
        </w:rPr>
        <w:t>S, 60</w:t>
      </w:r>
      <w:r w:rsidR="006C334D" w:rsidRPr="002164D3">
        <w:rPr>
          <w:b/>
        </w:rPr>
        <w:t>º</w:t>
      </w:r>
      <w:r w:rsidRPr="00BA33C2">
        <w:rPr>
          <w:b/>
          <w:u w:val="single"/>
        </w:rPr>
        <w:t>W)</w:t>
      </w:r>
    </w:p>
    <w:p w14:paraId="7E11D4D7" w14:textId="77777777" w:rsidR="00BA33C2" w:rsidRDefault="00BA33C2" w:rsidP="00BA33C2">
      <w:pPr>
        <w:jc w:val="left"/>
      </w:pPr>
    </w:p>
    <w:p w14:paraId="0D1F3245" w14:textId="369A2E7C" w:rsidR="00BA33C2" w:rsidRDefault="00BA33C2" w:rsidP="00BA33C2">
      <w:pPr>
        <w:jc w:val="left"/>
      </w:pPr>
      <w:r>
        <w:t xml:space="preserve">  Point1</w:t>
      </w:r>
      <w:r>
        <w:tab/>
      </w:r>
      <w:r>
        <w:tab/>
        <w:t>30</w:t>
      </w:r>
      <w:r w:rsidR="006C334D">
        <w:t>º</w:t>
      </w:r>
      <w:r>
        <w:t>00.0000S</w:t>
      </w:r>
      <w:r>
        <w:tab/>
      </w:r>
      <w:r w:rsidR="006C334D">
        <w:t>0</w:t>
      </w:r>
      <w:r>
        <w:t>30</w:t>
      </w:r>
      <w:r w:rsidR="006C334D">
        <w:t>º</w:t>
      </w:r>
      <w:r>
        <w:t>00.0000W</w:t>
      </w:r>
    </w:p>
    <w:p w14:paraId="00D845C8" w14:textId="24F7A9E1" w:rsidR="00BA33C2" w:rsidRDefault="00BA33C2" w:rsidP="00BA33C2">
      <w:pPr>
        <w:jc w:val="left"/>
      </w:pPr>
      <w:r>
        <w:t xml:space="preserve">  Point2</w:t>
      </w:r>
      <w:r>
        <w:tab/>
      </w:r>
      <w:r>
        <w:tab/>
        <w:t>31</w:t>
      </w:r>
      <w:r w:rsidR="006C334D">
        <w:t>º</w:t>
      </w:r>
      <w:r>
        <w:t>30.2165S</w:t>
      </w:r>
      <w:r>
        <w:tab/>
      </w:r>
      <w:r w:rsidR="006C334D">
        <w:t>0</w:t>
      </w:r>
      <w:r>
        <w:t>31</w:t>
      </w:r>
      <w:r w:rsidR="006C334D">
        <w:t>º</w:t>
      </w:r>
      <w:r>
        <w:t>11.4806W</w:t>
      </w:r>
    </w:p>
    <w:p w14:paraId="03F9AC6D" w14:textId="587EEC70" w:rsidR="00BA33C2" w:rsidRDefault="002A79B8" w:rsidP="00BA33C2">
      <w:pPr>
        <w:jc w:val="left"/>
      </w:pPr>
      <w:r>
        <w:t xml:space="preserve">  Point3</w:t>
      </w:r>
      <w:r>
        <w:tab/>
      </w:r>
      <w:r>
        <w:tab/>
        <w:t>33</w:t>
      </w:r>
      <w:r w:rsidR="006C334D">
        <w:t>º0</w:t>
      </w:r>
      <w:r w:rsidR="00BA33C2">
        <w:t>0.4119S</w:t>
      </w:r>
      <w:r w:rsidR="00BA33C2">
        <w:tab/>
      </w:r>
      <w:r w:rsidR="006C334D">
        <w:t>0</w:t>
      </w:r>
      <w:r w:rsidR="00BA33C2">
        <w:t>32</w:t>
      </w:r>
      <w:r w:rsidR="006C334D">
        <w:t>º</w:t>
      </w:r>
      <w:r w:rsidR="00BA33C2">
        <w:t>24.1146W</w:t>
      </w:r>
    </w:p>
    <w:p w14:paraId="1C588FDE" w14:textId="216954F9" w:rsidR="00BA33C2" w:rsidRDefault="00BA33C2" w:rsidP="00BA33C2">
      <w:pPr>
        <w:jc w:val="left"/>
      </w:pPr>
      <w:r>
        <w:t xml:space="preserve">  Point4</w:t>
      </w:r>
      <w:r>
        <w:tab/>
      </w:r>
      <w:r>
        <w:tab/>
        <w:t>34</w:t>
      </w:r>
      <w:r w:rsidR="006C334D">
        <w:t>º</w:t>
      </w:r>
      <w:r>
        <w:t>30.5854S</w:t>
      </w:r>
      <w:r>
        <w:tab/>
      </w:r>
      <w:r w:rsidR="006C334D">
        <w:t>0</w:t>
      </w:r>
      <w:r>
        <w:t>33</w:t>
      </w:r>
      <w:r w:rsidR="006C334D">
        <w:t>º</w:t>
      </w:r>
      <w:r>
        <w:t>37.9913W</w:t>
      </w:r>
    </w:p>
    <w:p w14:paraId="0C93F474" w14:textId="15229AE0" w:rsidR="00BA33C2" w:rsidRDefault="002A79B8" w:rsidP="00BA33C2">
      <w:pPr>
        <w:jc w:val="left"/>
      </w:pPr>
      <w:r>
        <w:t xml:space="preserve">  Point5</w:t>
      </w:r>
      <w:r>
        <w:tab/>
      </w:r>
      <w:r>
        <w:tab/>
        <w:t>36</w:t>
      </w:r>
      <w:r w:rsidR="006C334D">
        <w:t>º0</w:t>
      </w:r>
      <w:r w:rsidR="00BA33C2">
        <w:t>0.7368S</w:t>
      </w:r>
      <w:r w:rsidR="00BA33C2">
        <w:tab/>
      </w:r>
      <w:r w:rsidR="006C334D">
        <w:t>0</w:t>
      </w:r>
      <w:r w:rsidR="00BA33C2">
        <w:t>34</w:t>
      </w:r>
      <w:r w:rsidR="006C334D">
        <w:t>º</w:t>
      </w:r>
      <w:r w:rsidR="00BA33C2">
        <w:t>53.2065W</w:t>
      </w:r>
    </w:p>
    <w:p w14:paraId="2315AE31" w14:textId="65EDB877" w:rsidR="00BA33C2" w:rsidRDefault="002A79B8" w:rsidP="00BA33C2">
      <w:pPr>
        <w:jc w:val="left"/>
      </w:pPr>
      <w:r>
        <w:t xml:space="preserve">  Point6</w:t>
      </w:r>
      <w:r>
        <w:tab/>
      </w:r>
      <w:r>
        <w:tab/>
        <w:t>37</w:t>
      </w:r>
      <w:r w:rsidR="006C334D">
        <w:t>º</w:t>
      </w:r>
      <w:r>
        <w:t>30.8656S</w:t>
      </w:r>
      <w:r>
        <w:tab/>
      </w:r>
      <w:r w:rsidR="006C334D">
        <w:t>0</w:t>
      </w:r>
      <w:r>
        <w:t>36</w:t>
      </w:r>
      <w:r w:rsidR="006C334D">
        <w:t>º0</w:t>
      </w:r>
      <w:r w:rsidR="00BA33C2">
        <w:t>9.8628W</w:t>
      </w:r>
    </w:p>
    <w:p w14:paraId="11C857CC" w14:textId="560DF3CB" w:rsidR="00BA33C2" w:rsidRDefault="002A79B8" w:rsidP="00BA33C2">
      <w:pPr>
        <w:jc w:val="left"/>
      </w:pPr>
      <w:r>
        <w:t xml:space="preserve">  Point7</w:t>
      </w:r>
      <w:r>
        <w:tab/>
      </w:r>
      <w:r>
        <w:tab/>
        <w:t>39</w:t>
      </w:r>
      <w:r w:rsidR="006C334D">
        <w:t>º0</w:t>
      </w:r>
      <w:r w:rsidR="00BA33C2">
        <w:t>0.9713S</w:t>
      </w:r>
      <w:r w:rsidR="00BA33C2">
        <w:tab/>
      </w:r>
      <w:r w:rsidR="006C334D">
        <w:t>0</w:t>
      </w:r>
      <w:r w:rsidR="00BA33C2">
        <w:t>37</w:t>
      </w:r>
      <w:r w:rsidR="006C334D">
        <w:t>º</w:t>
      </w:r>
      <w:r w:rsidR="00BA33C2">
        <w:t>28.0713W</w:t>
      </w:r>
    </w:p>
    <w:p w14:paraId="4DDCDB9A" w14:textId="11B619AF" w:rsidR="00BA33C2" w:rsidRDefault="00BA33C2" w:rsidP="00BA33C2">
      <w:pPr>
        <w:jc w:val="left"/>
      </w:pPr>
      <w:r>
        <w:t xml:space="preserve">  Point8</w:t>
      </w:r>
      <w:r>
        <w:tab/>
      </w:r>
      <w:r>
        <w:tab/>
        <w:t>40</w:t>
      </w:r>
      <w:r w:rsidR="006C334D">
        <w:t>º</w:t>
      </w:r>
      <w:r>
        <w:t>31.0539S</w:t>
      </w:r>
      <w:r>
        <w:tab/>
      </w:r>
      <w:r w:rsidR="006C334D">
        <w:t>0</w:t>
      </w:r>
      <w:r>
        <w:t>38</w:t>
      </w:r>
      <w:r w:rsidR="006C334D">
        <w:t>º</w:t>
      </w:r>
      <w:r>
        <w:t>47.9519W</w:t>
      </w:r>
    </w:p>
    <w:p w14:paraId="2CE184C4" w14:textId="3E9600FB" w:rsidR="00BA33C2" w:rsidRDefault="002A79B8" w:rsidP="00BA33C2">
      <w:pPr>
        <w:jc w:val="left"/>
      </w:pPr>
      <w:r>
        <w:t xml:space="preserve">  Point9</w:t>
      </w:r>
      <w:r>
        <w:tab/>
      </w:r>
      <w:r>
        <w:tab/>
        <w:t>42</w:t>
      </w:r>
      <w:r w:rsidR="006C334D">
        <w:t>º0</w:t>
      </w:r>
      <w:r>
        <w:t>1.1129S</w:t>
      </w:r>
      <w:r>
        <w:tab/>
      </w:r>
      <w:r w:rsidR="006C334D">
        <w:t>0</w:t>
      </w:r>
      <w:r>
        <w:t>40</w:t>
      </w:r>
      <w:r w:rsidR="006C334D">
        <w:t>º0</w:t>
      </w:r>
      <w:r w:rsidR="00BA33C2">
        <w:t>9.6347W</w:t>
      </w:r>
    </w:p>
    <w:p w14:paraId="62AF1EE1" w14:textId="5C9C29CC" w:rsidR="00BA33C2" w:rsidRDefault="00BA33C2" w:rsidP="00BA33C2">
      <w:pPr>
        <w:jc w:val="left"/>
      </w:pPr>
      <w:r>
        <w:t xml:space="preserve">  Point10</w:t>
      </w:r>
      <w:r>
        <w:tab/>
        <w:t>43</w:t>
      </w:r>
      <w:r w:rsidR="006C334D">
        <w:t>º</w:t>
      </w:r>
      <w:r>
        <w:t>31.1484S</w:t>
      </w:r>
      <w:r>
        <w:tab/>
      </w:r>
      <w:r w:rsidR="006C334D">
        <w:t>0</w:t>
      </w:r>
      <w:r>
        <w:t>41</w:t>
      </w:r>
      <w:r w:rsidR="006C334D">
        <w:t>º</w:t>
      </w:r>
      <w:r>
        <w:t>33.2615W</w:t>
      </w:r>
    </w:p>
    <w:p w14:paraId="7340891C" w14:textId="066C2CEA" w:rsidR="00BA33C2" w:rsidRDefault="002A79B8" w:rsidP="00BA33C2">
      <w:pPr>
        <w:jc w:val="left"/>
      </w:pPr>
      <w:r>
        <w:t xml:space="preserve">  Point11</w:t>
      </w:r>
      <w:r>
        <w:tab/>
        <w:t>45</w:t>
      </w:r>
      <w:r w:rsidR="006C334D">
        <w:t>º0</w:t>
      </w:r>
      <w:r w:rsidR="00BA33C2">
        <w:t>1.1601S</w:t>
      </w:r>
      <w:r w:rsidR="00BA33C2">
        <w:tab/>
      </w:r>
      <w:r w:rsidR="006C334D">
        <w:t>0</w:t>
      </w:r>
      <w:r w:rsidR="00BA33C2">
        <w:t>42</w:t>
      </w:r>
      <w:r w:rsidR="006C334D">
        <w:t>º</w:t>
      </w:r>
      <w:r w:rsidR="00BA33C2">
        <w:t>58.9871W</w:t>
      </w:r>
    </w:p>
    <w:p w14:paraId="0DD8DC2E" w14:textId="4F3298C0" w:rsidR="00BA33C2" w:rsidRDefault="00BA33C2" w:rsidP="00BA33C2">
      <w:pPr>
        <w:jc w:val="left"/>
      </w:pPr>
      <w:r>
        <w:t xml:space="preserve">  Point12</w:t>
      </w:r>
      <w:r>
        <w:tab/>
        <w:t>46</w:t>
      </w:r>
      <w:r w:rsidR="006C334D">
        <w:t>º</w:t>
      </w:r>
      <w:r>
        <w:t>31.1481S</w:t>
      </w:r>
      <w:r>
        <w:tab/>
      </w:r>
      <w:r w:rsidR="006C334D">
        <w:t>0</w:t>
      </w:r>
      <w:r>
        <w:t>44</w:t>
      </w:r>
      <w:r w:rsidR="006C334D">
        <w:t>º</w:t>
      </w:r>
      <w:r>
        <w:t>26.9812W</w:t>
      </w:r>
    </w:p>
    <w:p w14:paraId="53837E7E" w14:textId="1A0C73AA" w:rsidR="00BA33C2" w:rsidRDefault="002A79B8" w:rsidP="00BA33C2">
      <w:pPr>
        <w:jc w:val="left"/>
      </w:pPr>
      <w:r>
        <w:t xml:space="preserve">  Point13</w:t>
      </w:r>
      <w:r>
        <w:tab/>
        <w:t>48</w:t>
      </w:r>
      <w:r w:rsidR="006C334D">
        <w:t>º0</w:t>
      </w:r>
      <w:r w:rsidR="00BA33C2">
        <w:t>1.1124S</w:t>
      </w:r>
      <w:r w:rsidR="00BA33C2">
        <w:tab/>
      </w:r>
      <w:r w:rsidR="006C334D">
        <w:t>0</w:t>
      </w:r>
      <w:r w:rsidR="00BA33C2">
        <w:t>45</w:t>
      </w:r>
      <w:r w:rsidR="006C334D">
        <w:t>º</w:t>
      </w:r>
      <w:r w:rsidR="00BA33C2">
        <w:t>57.4306W</w:t>
      </w:r>
    </w:p>
    <w:p w14:paraId="769880EF" w14:textId="1735121B" w:rsidR="00BA33C2" w:rsidRDefault="00BA33C2" w:rsidP="00BA33C2">
      <w:pPr>
        <w:jc w:val="left"/>
      </w:pPr>
      <w:r>
        <w:t xml:space="preserve">  Point14</w:t>
      </w:r>
      <w:r>
        <w:tab/>
        <w:t>49</w:t>
      </w:r>
      <w:r w:rsidR="006C334D">
        <w:t>º</w:t>
      </w:r>
      <w:r>
        <w:t>31.0531S</w:t>
      </w:r>
      <w:r>
        <w:tab/>
      </w:r>
      <w:r w:rsidR="006C334D">
        <w:t>0</w:t>
      </w:r>
      <w:r>
        <w:t>47</w:t>
      </w:r>
      <w:r w:rsidR="006C334D">
        <w:t>º</w:t>
      </w:r>
      <w:r>
        <w:t>30.5417W</w:t>
      </w:r>
    </w:p>
    <w:p w14:paraId="539756DF" w14:textId="430EB516" w:rsidR="00BA33C2" w:rsidRDefault="00BA33C2" w:rsidP="00BA33C2">
      <w:pPr>
        <w:jc w:val="left"/>
      </w:pPr>
      <w:r>
        <w:t xml:space="preserve">  Poi</w:t>
      </w:r>
      <w:r w:rsidR="002A79B8">
        <w:t>nt15</w:t>
      </w:r>
      <w:r w:rsidR="002A79B8">
        <w:tab/>
        <w:t>51</w:t>
      </w:r>
      <w:r w:rsidR="006C334D">
        <w:t>º0</w:t>
      </w:r>
      <w:r w:rsidR="002A79B8">
        <w:t>0.9704S</w:t>
      </w:r>
      <w:r w:rsidR="002A79B8">
        <w:tab/>
      </w:r>
      <w:r w:rsidR="006C334D">
        <w:t>0</w:t>
      </w:r>
      <w:r w:rsidR="002A79B8">
        <w:t>49</w:t>
      </w:r>
      <w:r w:rsidR="006C334D">
        <w:t>º0</w:t>
      </w:r>
      <w:r>
        <w:t>6.5435W</w:t>
      </w:r>
    </w:p>
    <w:p w14:paraId="6FEC8133" w14:textId="626A8E69" w:rsidR="00BA33C2" w:rsidRDefault="00BA33C2" w:rsidP="00BA33C2">
      <w:pPr>
        <w:jc w:val="left"/>
      </w:pPr>
      <w:r>
        <w:t xml:space="preserve">  Point16</w:t>
      </w:r>
      <w:r>
        <w:tab/>
        <w:t>52</w:t>
      </w:r>
      <w:r w:rsidR="006C334D">
        <w:t>º</w:t>
      </w:r>
      <w:r>
        <w:t>30.8645S</w:t>
      </w:r>
      <w:r>
        <w:tab/>
      </w:r>
      <w:r w:rsidR="006C334D">
        <w:t>0</w:t>
      </w:r>
      <w:r>
        <w:t>50</w:t>
      </w:r>
      <w:r w:rsidR="006C334D">
        <w:t>º</w:t>
      </w:r>
      <w:r>
        <w:t>45.6910W</w:t>
      </w:r>
    </w:p>
    <w:p w14:paraId="5F2579B6" w14:textId="19B0007E" w:rsidR="00BA33C2" w:rsidRDefault="002A79B8" w:rsidP="00BA33C2">
      <w:pPr>
        <w:jc w:val="left"/>
      </w:pPr>
      <w:r>
        <w:t xml:space="preserve">  Point17</w:t>
      </w:r>
      <w:r>
        <w:tab/>
        <w:t>54</w:t>
      </w:r>
      <w:r w:rsidR="006C334D">
        <w:t>º0</w:t>
      </w:r>
      <w:r w:rsidR="00BA33C2">
        <w:t>0.7358S</w:t>
      </w:r>
      <w:r w:rsidR="00BA33C2">
        <w:tab/>
      </w:r>
      <w:r w:rsidR="006C334D">
        <w:t>0</w:t>
      </w:r>
      <w:r w:rsidR="00BA33C2">
        <w:t>52</w:t>
      </w:r>
      <w:r w:rsidR="006C334D">
        <w:t>º</w:t>
      </w:r>
      <w:r w:rsidR="00BA33C2">
        <w:t>28.2698W</w:t>
      </w:r>
    </w:p>
    <w:p w14:paraId="3BBB2272" w14:textId="40FA48A1" w:rsidR="00BA33C2" w:rsidRDefault="00BA33C2" w:rsidP="00BA33C2">
      <w:pPr>
        <w:jc w:val="left"/>
      </w:pPr>
      <w:r>
        <w:t xml:space="preserve">  Point18</w:t>
      </w:r>
      <w:r>
        <w:tab/>
        <w:t>55</w:t>
      </w:r>
      <w:r w:rsidR="006C334D">
        <w:t>º</w:t>
      </w:r>
      <w:r>
        <w:t>30.5845S</w:t>
      </w:r>
      <w:r>
        <w:tab/>
      </w:r>
      <w:r w:rsidR="006C334D">
        <w:t>0</w:t>
      </w:r>
      <w:r>
        <w:t>54</w:t>
      </w:r>
      <w:r w:rsidR="006C334D">
        <w:t>º</w:t>
      </w:r>
      <w:r>
        <w:t>14.6010W</w:t>
      </w:r>
    </w:p>
    <w:p w14:paraId="15253566" w14:textId="77D047E0" w:rsidR="00BA33C2" w:rsidRDefault="002A79B8" w:rsidP="00BA33C2">
      <w:pPr>
        <w:jc w:val="left"/>
      </w:pPr>
      <w:r>
        <w:t xml:space="preserve">  Point19</w:t>
      </w:r>
      <w:r>
        <w:tab/>
        <w:t>57</w:t>
      </w:r>
      <w:r w:rsidR="006C334D">
        <w:t>º0</w:t>
      </w:r>
      <w:r>
        <w:t>0.4111S</w:t>
      </w:r>
      <w:r>
        <w:tab/>
      </w:r>
      <w:r w:rsidR="006C334D">
        <w:t>0</w:t>
      </w:r>
      <w:r>
        <w:t>56</w:t>
      </w:r>
      <w:r w:rsidR="006C334D">
        <w:t>º0</w:t>
      </w:r>
      <w:r w:rsidR="00BA33C2">
        <w:t>5.0479W</w:t>
      </w:r>
    </w:p>
    <w:p w14:paraId="4F7E568E" w14:textId="32E2BE65" w:rsidR="00BA33C2" w:rsidRDefault="002A79B8" w:rsidP="00BA33C2">
      <w:pPr>
        <w:jc w:val="left"/>
      </w:pPr>
      <w:r>
        <w:t xml:space="preserve">  Point20</w:t>
      </w:r>
      <w:r>
        <w:tab/>
        <w:t>58</w:t>
      </w:r>
      <w:r w:rsidR="006C334D">
        <w:t>º</w:t>
      </w:r>
      <w:r>
        <w:t>30.2161S</w:t>
      </w:r>
      <w:r>
        <w:tab/>
      </w:r>
      <w:r w:rsidR="006C334D">
        <w:t>0</w:t>
      </w:r>
      <w:r>
        <w:t>58</w:t>
      </w:r>
      <w:r w:rsidR="006C334D">
        <w:t>º0</w:t>
      </w:r>
      <w:r w:rsidR="00BA33C2">
        <w:t>0.0234W</w:t>
      </w:r>
    </w:p>
    <w:p w14:paraId="3CCB70E2" w14:textId="372956C7" w:rsidR="00BA33C2" w:rsidRDefault="002A79B8" w:rsidP="00BA33C2">
      <w:pPr>
        <w:jc w:val="left"/>
      </w:pPr>
      <w:r>
        <w:t xml:space="preserve">  Point21</w:t>
      </w:r>
      <w:r>
        <w:tab/>
        <w:t>60</w:t>
      </w:r>
      <w:r w:rsidR="006C334D">
        <w:t>º</w:t>
      </w:r>
      <w:r>
        <w:t>00.0000S</w:t>
      </w:r>
      <w:r>
        <w:tab/>
      </w:r>
      <w:r w:rsidR="006C334D">
        <w:t>0</w:t>
      </w:r>
      <w:r>
        <w:t>60</w:t>
      </w:r>
      <w:r w:rsidR="006C334D">
        <w:t>º0</w:t>
      </w:r>
      <w:r w:rsidR="00BA33C2">
        <w:t>0.0000W</w:t>
      </w:r>
    </w:p>
    <w:p w14:paraId="63B66C22" w14:textId="77777777" w:rsidR="00BA33C2" w:rsidRDefault="00BA33C2" w:rsidP="00BA33C2">
      <w:pPr>
        <w:jc w:val="left"/>
      </w:pPr>
    </w:p>
    <w:p w14:paraId="685F52FA" w14:textId="21DE6730" w:rsidR="00BA33C2" w:rsidRPr="00BA33C2" w:rsidRDefault="00BA33C2" w:rsidP="00BA33C2">
      <w:pPr>
        <w:jc w:val="left"/>
        <w:rPr>
          <w:b/>
          <w:u w:val="single"/>
        </w:rPr>
      </w:pPr>
      <w:r w:rsidRPr="00BA33C2">
        <w:rPr>
          <w:b/>
          <w:u w:val="single"/>
        </w:rPr>
        <w:t>Set 11 Long Diagonal (60</w:t>
      </w:r>
      <w:r w:rsidR="006C334D" w:rsidRPr="002164D3">
        <w:rPr>
          <w:b/>
        </w:rPr>
        <w:t>º</w:t>
      </w:r>
      <w:r w:rsidRPr="00BA33C2">
        <w:rPr>
          <w:b/>
          <w:u w:val="single"/>
        </w:rPr>
        <w:t>S, 30</w:t>
      </w:r>
      <w:r w:rsidR="006C334D" w:rsidRPr="002164D3">
        <w:rPr>
          <w:b/>
        </w:rPr>
        <w:t>º</w:t>
      </w:r>
      <w:r w:rsidRPr="00BA33C2">
        <w:rPr>
          <w:b/>
          <w:u w:val="single"/>
        </w:rPr>
        <w:t>W to 30</w:t>
      </w:r>
      <w:r w:rsidR="006C334D" w:rsidRPr="002164D3">
        <w:rPr>
          <w:b/>
        </w:rPr>
        <w:t>º</w:t>
      </w:r>
      <w:r w:rsidRPr="00BA33C2">
        <w:rPr>
          <w:b/>
          <w:u w:val="single"/>
        </w:rPr>
        <w:t>S, 60</w:t>
      </w:r>
      <w:r w:rsidR="006C334D" w:rsidRPr="002164D3">
        <w:rPr>
          <w:b/>
        </w:rPr>
        <w:t>º</w:t>
      </w:r>
      <w:r w:rsidRPr="00BA33C2">
        <w:rPr>
          <w:b/>
          <w:u w:val="single"/>
        </w:rPr>
        <w:t>W)</w:t>
      </w:r>
    </w:p>
    <w:p w14:paraId="2BFF3FFA" w14:textId="77777777" w:rsidR="00BA33C2" w:rsidRDefault="00BA33C2" w:rsidP="00BA33C2">
      <w:pPr>
        <w:jc w:val="left"/>
      </w:pPr>
    </w:p>
    <w:p w14:paraId="7A4616A9" w14:textId="4D4F090C" w:rsidR="00BA33C2" w:rsidRDefault="00BA33C2" w:rsidP="00BA33C2">
      <w:pPr>
        <w:jc w:val="left"/>
      </w:pPr>
      <w:r>
        <w:t xml:space="preserve">  Point1</w:t>
      </w:r>
      <w:r>
        <w:tab/>
      </w:r>
      <w:r>
        <w:tab/>
        <w:t>60</w:t>
      </w:r>
      <w:r w:rsidR="006C334D">
        <w:t>º</w:t>
      </w:r>
      <w:r>
        <w:t>00.0000S</w:t>
      </w:r>
      <w:r>
        <w:tab/>
      </w:r>
      <w:r w:rsidR="006C334D">
        <w:t>0</w:t>
      </w:r>
      <w:r>
        <w:t>30</w:t>
      </w:r>
      <w:r w:rsidR="006C334D">
        <w:t>º</w:t>
      </w:r>
      <w:r>
        <w:t>00.0000W</w:t>
      </w:r>
    </w:p>
    <w:p w14:paraId="6DE03E1D" w14:textId="62B792ED" w:rsidR="00BA33C2" w:rsidRDefault="00BA33C2" w:rsidP="00BA33C2">
      <w:pPr>
        <w:jc w:val="left"/>
      </w:pPr>
      <w:r>
        <w:t xml:space="preserve">  Point2</w:t>
      </w:r>
      <w:r>
        <w:tab/>
      </w:r>
      <w:r>
        <w:tab/>
        <w:t>58</w:t>
      </w:r>
      <w:r w:rsidR="006C334D">
        <w:t>º</w:t>
      </w:r>
      <w:r>
        <w:t>30.2161S</w:t>
      </w:r>
      <w:r>
        <w:tab/>
      </w:r>
      <w:r w:rsidR="006C334D">
        <w:t>0</w:t>
      </w:r>
      <w:r>
        <w:t>31</w:t>
      </w:r>
      <w:r w:rsidR="006C334D">
        <w:t>º</w:t>
      </w:r>
      <w:r>
        <w:t>59.9767W</w:t>
      </w:r>
    </w:p>
    <w:p w14:paraId="4EBBCDF4" w14:textId="237E9134" w:rsidR="00BA33C2" w:rsidRDefault="002A79B8" w:rsidP="00BA33C2">
      <w:pPr>
        <w:jc w:val="left"/>
      </w:pPr>
      <w:r>
        <w:t xml:space="preserve">  Point3</w:t>
      </w:r>
      <w:r>
        <w:tab/>
      </w:r>
      <w:r>
        <w:tab/>
        <w:t>57</w:t>
      </w:r>
      <w:r w:rsidR="006C334D">
        <w:t>º0</w:t>
      </w:r>
      <w:r w:rsidR="00BA33C2">
        <w:t>0.4111S</w:t>
      </w:r>
      <w:r w:rsidR="00BA33C2">
        <w:tab/>
      </w:r>
      <w:r w:rsidR="006C334D">
        <w:t>0</w:t>
      </w:r>
      <w:r w:rsidR="00BA33C2">
        <w:t>33</w:t>
      </w:r>
      <w:r w:rsidR="006C334D">
        <w:t>º</w:t>
      </w:r>
      <w:r w:rsidR="00BA33C2">
        <w:t>54.9521W</w:t>
      </w:r>
    </w:p>
    <w:p w14:paraId="15D8E761" w14:textId="7BD2B9A0" w:rsidR="00BA33C2" w:rsidRDefault="00BA33C2" w:rsidP="00BA33C2">
      <w:pPr>
        <w:jc w:val="left"/>
      </w:pPr>
      <w:r>
        <w:t xml:space="preserve">  Point4</w:t>
      </w:r>
      <w:r>
        <w:tab/>
      </w:r>
      <w:r>
        <w:tab/>
        <w:t>55</w:t>
      </w:r>
      <w:r w:rsidR="006C334D">
        <w:t>º</w:t>
      </w:r>
      <w:r>
        <w:t>30.5845S</w:t>
      </w:r>
      <w:r>
        <w:tab/>
      </w:r>
      <w:r w:rsidR="006C334D">
        <w:t>0</w:t>
      </w:r>
      <w:r>
        <w:t>35</w:t>
      </w:r>
      <w:r w:rsidR="006C334D">
        <w:t>º</w:t>
      </w:r>
      <w:r>
        <w:t>45.3990W</w:t>
      </w:r>
    </w:p>
    <w:p w14:paraId="3D3130A2" w14:textId="46DA7931" w:rsidR="00BA33C2" w:rsidRDefault="002A79B8" w:rsidP="00BA33C2">
      <w:pPr>
        <w:jc w:val="left"/>
      </w:pPr>
      <w:r>
        <w:t xml:space="preserve">  Point5</w:t>
      </w:r>
      <w:r>
        <w:tab/>
      </w:r>
      <w:r>
        <w:tab/>
        <w:t>54</w:t>
      </w:r>
      <w:r w:rsidR="006C334D">
        <w:t>º0</w:t>
      </w:r>
      <w:r w:rsidR="00BA33C2">
        <w:t>0.7358S</w:t>
      </w:r>
      <w:r w:rsidR="00BA33C2">
        <w:tab/>
      </w:r>
      <w:r w:rsidR="006C334D">
        <w:t>0</w:t>
      </w:r>
      <w:r w:rsidR="00BA33C2">
        <w:t>37</w:t>
      </w:r>
      <w:r w:rsidR="006C334D">
        <w:t>º</w:t>
      </w:r>
      <w:r w:rsidR="00BA33C2">
        <w:t>31.7302W</w:t>
      </w:r>
    </w:p>
    <w:p w14:paraId="232379C4" w14:textId="27373561" w:rsidR="00BA33C2" w:rsidRDefault="00BA33C2" w:rsidP="00BA33C2">
      <w:pPr>
        <w:jc w:val="left"/>
      </w:pPr>
      <w:r>
        <w:t xml:space="preserve">  Point6</w:t>
      </w:r>
      <w:r>
        <w:tab/>
      </w:r>
      <w:r>
        <w:tab/>
        <w:t>52</w:t>
      </w:r>
      <w:r w:rsidR="006C334D">
        <w:t>º</w:t>
      </w:r>
      <w:r>
        <w:t>30.8645S</w:t>
      </w:r>
      <w:r>
        <w:tab/>
      </w:r>
      <w:r w:rsidR="006C334D">
        <w:t>0</w:t>
      </w:r>
      <w:r>
        <w:t>39</w:t>
      </w:r>
      <w:r w:rsidR="006C334D">
        <w:t>º</w:t>
      </w:r>
      <w:r>
        <w:t>14.3090W</w:t>
      </w:r>
    </w:p>
    <w:p w14:paraId="23030F8C" w14:textId="176E7BA5" w:rsidR="00BA33C2" w:rsidRDefault="002A79B8" w:rsidP="00BA33C2">
      <w:pPr>
        <w:jc w:val="left"/>
      </w:pPr>
      <w:r>
        <w:t xml:space="preserve">  Point7</w:t>
      </w:r>
      <w:r>
        <w:tab/>
      </w:r>
      <w:r>
        <w:tab/>
        <w:t>51</w:t>
      </w:r>
      <w:r w:rsidR="006C334D">
        <w:t>º0</w:t>
      </w:r>
      <w:r w:rsidR="00BA33C2">
        <w:t>0.9704S</w:t>
      </w:r>
      <w:r w:rsidR="00BA33C2">
        <w:tab/>
      </w:r>
      <w:r w:rsidR="006C334D">
        <w:t>0</w:t>
      </w:r>
      <w:r w:rsidR="00BA33C2">
        <w:t>40</w:t>
      </w:r>
      <w:r w:rsidR="006C334D">
        <w:t>º</w:t>
      </w:r>
      <w:r w:rsidR="00BA33C2">
        <w:t>53.4565W</w:t>
      </w:r>
    </w:p>
    <w:p w14:paraId="4778424E" w14:textId="43E68A38" w:rsidR="00BA33C2" w:rsidRDefault="00BA33C2" w:rsidP="00BA33C2">
      <w:pPr>
        <w:jc w:val="left"/>
      </w:pPr>
      <w:r>
        <w:t xml:space="preserve">  Point8</w:t>
      </w:r>
      <w:r>
        <w:tab/>
      </w:r>
      <w:r>
        <w:tab/>
        <w:t>49</w:t>
      </w:r>
      <w:r w:rsidR="006C334D">
        <w:t>º</w:t>
      </w:r>
      <w:r>
        <w:t>31.0531S</w:t>
      </w:r>
      <w:r>
        <w:tab/>
      </w:r>
      <w:r w:rsidR="006C334D">
        <w:t>0</w:t>
      </w:r>
      <w:r>
        <w:t>42</w:t>
      </w:r>
      <w:r w:rsidR="006C334D">
        <w:t>º</w:t>
      </w:r>
      <w:r>
        <w:t>29.4583W</w:t>
      </w:r>
    </w:p>
    <w:p w14:paraId="6B947902" w14:textId="158CFE19" w:rsidR="00BA33C2" w:rsidRDefault="002A79B8" w:rsidP="00BA33C2">
      <w:pPr>
        <w:jc w:val="left"/>
      </w:pPr>
      <w:r>
        <w:lastRenderedPageBreak/>
        <w:t xml:space="preserve">  Point9</w:t>
      </w:r>
      <w:r>
        <w:tab/>
      </w:r>
      <w:r>
        <w:tab/>
        <w:t>48</w:t>
      </w:r>
      <w:r w:rsidR="006C334D">
        <w:t>º0</w:t>
      </w:r>
      <w:r>
        <w:t>1.1124S</w:t>
      </w:r>
      <w:r>
        <w:tab/>
      </w:r>
      <w:r w:rsidR="006C334D">
        <w:t>0</w:t>
      </w:r>
      <w:r>
        <w:t>44</w:t>
      </w:r>
      <w:r w:rsidR="006C334D">
        <w:t>º0</w:t>
      </w:r>
      <w:r w:rsidR="00BA33C2">
        <w:t>2.5694W</w:t>
      </w:r>
    </w:p>
    <w:p w14:paraId="39F3374A" w14:textId="694EF471" w:rsidR="00BA33C2" w:rsidRDefault="00BA33C2" w:rsidP="00BA33C2">
      <w:pPr>
        <w:jc w:val="left"/>
      </w:pPr>
      <w:r>
        <w:t xml:space="preserve">  Point10</w:t>
      </w:r>
      <w:r>
        <w:tab/>
        <w:t>46</w:t>
      </w:r>
      <w:r w:rsidR="006C334D">
        <w:t>º</w:t>
      </w:r>
      <w:r>
        <w:t>31.1481S</w:t>
      </w:r>
      <w:r>
        <w:tab/>
      </w:r>
      <w:r w:rsidR="006C334D">
        <w:t>0</w:t>
      </w:r>
      <w:r>
        <w:t>45</w:t>
      </w:r>
      <w:r w:rsidR="006C334D">
        <w:t>º</w:t>
      </w:r>
      <w:r>
        <w:t>33.0188W</w:t>
      </w:r>
    </w:p>
    <w:p w14:paraId="429CEB92" w14:textId="6A3EC58B" w:rsidR="00BA33C2" w:rsidRDefault="002A79B8" w:rsidP="00BA33C2">
      <w:pPr>
        <w:jc w:val="left"/>
      </w:pPr>
      <w:r>
        <w:t xml:space="preserve">  Point11</w:t>
      </w:r>
      <w:r>
        <w:tab/>
        <w:t>45</w:t>
      </w:r>
      <w:r w:rsidR="006C334D">
        <w:t>º0</w:t>
      </w:r>
      <w:r>
        <w:t>1.1601S</w:t>
      </w:r>
      <w:r>
        <w:tab/>
      </w:r>
      <w:r w:rsidR="006C334D">
        <w:t>0</w:t>
      </w:r>
      <w:r>
        <w:t>47</w:t>
      </w:r>
      <w:r w:rsidR="006C334D">
        <w:t>º0</w:t>
      </w:r>
      <w:r w:rsidR="00BA33C2">
        <w:t>1.0129W</w:t>
      </w:r>
    </w:p>
    <w:p w14:paraId="19062A24" w14:textId="37B4EBF2" w:rsidR="00BA33C2" w:rsidRDefault="00BA33C2" w:rsidP="00BA33C2">
      <w:pPr>
        <w:jc w:val="left"/>
      </w:pPr>
      <w:r>
        <w:t xml:space="preserve">  Point12</w:t>
      </w:r>
      <w:r>
        <w:tab/>
        <w:t>43</w:t>
      </w:r>
      <w:r w:rsidR="006C334D">
        <w:t>º</w:t>
      </w:r>
      <w:r>
        <w:t>31.1484S</w:t>
      </w:r>
      <w:r>
        <w:tab/>
      </w:r>
      <w:r w:rsidR="006C334D">
        <w:t>0</w:t>
      </w:r>
      <w:r>
        <w:t>48</w:t>
      </w:r>
      <w:r w:rsidR="006C334D">
        <w:t>º</w:t>
      </w:r>
      <w:r>
        <w:t>26.7385W</w:t>
      </w:r>
    </w:p>
    <w:p w14:paraId="1C8B6259" w14:textId="66C72D38" w:rsidR="00BA33C2" w:rsidRDefault="002A79B8" w:rsidP="00BA33C2">
      <w:pPr>
        <w:jc w:val="left"/>
      </w:pPr>
      <w:r>
        <w:t xml:space="preserve">  Point13</w:t>
      </w:r>
      <w:r>
        <w:tab/>
        <w:t>42</w:t>
      </w:r>
      <w:r w:rsidR="006C334D">
        <w:t>º0</w:t>
      </w:r>
      <w:r w:rsidR="00BA33C2">
        <w:t>1.1129S</w:t>
      </w:r>
      <w:r w:rsidR="00BA33C2">
        <w:tab/>
      </w:r>
      <w:r w:rsidR="006C334D">
        <w:t>0</w:t>
      </w:r>
      <w:r w:rsidR="00BA33C2">
        <w:t>49</w:t>
      </w:r>
      <w:r w:rsidR="006C334D">
        <w:t>º</w:t>
      </w:r>
      <w:r w:rsidR="00BA33C2">
        <w:t>50.3653W</w:t>
      </w:r>
    </w:p>
    <w:p w14:paraId="2A48BDCF" w14:textId="6D079BCF" w:rsidR="00BA33C2" w:rsidRDefault="00BA33C2" w:rsidP="00BA33C2">
      <w:pPr>
        <w:jc w:val="left"/>
      </w:pPr>
      <w:r>
        <w:t xml:space="preserve">  Point14</w:t>
      </w:r>
      <w:r>
        <w:tab/>
        <w:t>40</w:t>
      </w:r>
      <w:r w:rsidR="006C334D">
        <w:t>º</w:t>
      </w:r>
      <w:r>
        <w:t>31.0539S</w:t>
      </w:r>
      <w:r>
        <w:tab/>
      </w:r>
      <w:r w:rsidR="006C334D">
        <w:t>0</w:t>
      </w:r>
      <w:r>
        <w:t>51</w:t>
      </w:r>
      <w:r w:rsidR="006C334D">
        <w:t>º</w:t>
      </w:r>
      <w:r>
        <w:t>12.0481W</w:t>
      </w:r>
    </w:p>
    <w:p w14:paraId="43A680FF" w14:textId="5F03AA51" w:rsidR="00BA33C2" w:rsidRDefault="002A79B8" w:rsidP="00BA33C2">
      <w:pPr>
        <w:jc w:val="left"/>
      </w:pPr>
      <w:r>
        <w:t xml:space="preserve">  Point15</w:t>
      </w:r>
      <w:r>
        <w:tab/>
        <w:t>39</w:t>
      </w:r>
      <w:r w:rsidR="006C334D">
        <w:t>º0</w:t>
      </w:r>
      <w:r w:rsidR="00BA33C2">
        <w:t>0.9713S</w:t>
      </w:r>
      <w:r w:rsidR="00BA33C2">
        <w:tab/>
      </w:r>
      <w:r w:rsidR="006C334D">
        <w:t>0</w:t>
      </w:r>
      <w:r w:rsidR="00BA33C2">
        <w:t>52</w:t>
      </w:r>
      <w:r w:rsidR="006C334D">
        <w:t>º</w:t>
      </w:r>
      <w:r w:rsidR="00BA33C2">
        <w:t>31.9287W</w:t>
      </w:r>
    </w:p>
    <w:p w14:paraId="65AF8576" w14:textId="505FDFBE" w:rsidR="00BA33C2" w:rsidRDefault="00BA33C2" w:rsidP="00BA33C2">
      <w:pPr>
        <w:jc w:val="left"/>
      </w:pPr>
      <w:r>
        <w:t xml:space="preserve">  Point16</w:t>
      </w:r>
      <w:r>
        <w:tab/>
        <w:t>37</w:t>
      </w:r>
      <w:r w:rsidR="006C334D">
        <w:t>º</w:t>
      </w:r>
      <w:r>
        <w:t>30.8656S</w:t>
      </w:r>
      <w:r>
        <w:tab/>
      </w:r>
      <w:r w:rsidR="006C334D">
        <w:t>0</w:t>
      </w:r>
      <w:r>
        <w:t>53</w:t>
      </w:r>
      <w:r w:rsidR="006C334D">
        <w:t>º</w:t>
      </w:r>
      <w:r>
        <w:t>50.1372W</w:t>
      </w:r>
    </w:p>
    <w:p w14:paraId="199FDD01" w14:textId="5DB642EF" w:rsidR="00BA33C2" w:rsidRDefault="002A79B8" w:rsidP="00BA33C2">
      <w:pPr>
        <w:jc w:val="left"/>
      </w:pPr>
      <w:r>
        <w:t xml:space="preserve">  Point17</w:t>
      </w:r>
      <w:r>
        <w:tab/>
        <w:t>36</w:t>
      </w:r>
      <w:r w:rsidR="006C334D">
        <w:t>º0</w:t>
      </w:r>
      <w:r>
        <w:t>0.7368S</w:t>
      </w:r>
      <w:r>
        <w:tab/>
      </w:r>
      <w:r w:rsidR="006C334D">
        <w:t>0</w:t>
      </w:r>
      <w:r>
        <w:t>55</w:t>
      </w:r>
      <w:r w:rsidR="006C334D">
        <w:t>º0</w:t>
      </w:r>
      <w:r w:rsidR="00BA33C2">
        <w:t>6.7935W</w:t>
      </w:r>
    </w:p>
    <w:p w14:paraId="24EE40BD" w14:textId="156E04BC" w:rsidR="00BA33C2" w:rsidRDefault="00BA33C2" w:rsidP="00BA33C2">
      <w:pPr>
        <w:jc w:val="left"/>
      </w:pPr>
      <w:r>
        <w:t xml:space="preserve">  Point18</w:t>
      </w:r>
      <w:r>
        <w:tab/>
        <w:t>34</w:t>
      </w:r>
      <w:r w:rsidR="006C334D">
        <w:t>º</w:t>
      </w:r>
      <w:r>
        <w:t>30.5854S</w:t>
      </w:r>
      <w:r>
        <w:tab/>
      </w:r>
      <w:r w:rsidR="006C334D">
        <w:t>0</w:t>
      </w:r>
      <w:r>
        <w:t>56</w:t>
      </w:r>
      <w:r w:rsidR="006C334D">
        <w:t>º</w:t>
      </w:r>
      <w:r>
        <w:t>22.0087W</w:t>
      </w:r>
    </w:p>
    <w:p w14:paraId="6336502D" w14:textId="14B46A9C" w:rsidR="00BA33C2" w:rsidRDefault="002A79B8" w:rsidP="00BA33C2">
      <w:pPr>
        <w:jc w:val="left"/>
      </w:pPr>
      <w:r>
        <w:t xml:space="preserve">  Point19</w:t>
      </w:r>
      <w:r>
        <w:tab/>
        <w:t>33</w:t>
      </w:r>
      <w:r w:rsidR="006C334D">
        <w:t>º0</w:t>
      </w:r>
      <w:r w:rsidR="00BA33C2">
        <w:t>0.4119S</w:t>
      </w:r>
      <w:r w:rsidR="00BA33C2">
        <w:tab/>
      </w:r>
      <w:r w:rsidR="006C334D">
        <w:t>0</w:t>
      </w:r>
      <w:r w:rsidR="00BA33C2">
        <w:t>57</w:t>
      </w:r>
      <w:r w:rsidR="006C334D">
        <w:t>º</w:t>
      </w:r>
      <w:r w:rsidR="00BA33C2">
        <w:t>35.8854W</w:t>
      </w:r>
    </w:p>
    <w:p w14:paraId="35AEAD0F" w14:textId="5E568739" w:rsidR="00BA33C2" w:rsidRDefault="00BA33C2" w:rsidP="00BA33C2">
      <w:pPr>
        <w:jc w:val="left"/>
      </w:pPr>
      <w:r>
        <w:t xml:space="preserve">  Point20</w:t>
      </w:r>
      <w:r>
        <w:tab/>
        <w:t>31</w:t>
      </w:r>
      <w:r w:rsidR="006C334D">
        <w:t>º</w:t>
      </w:r>
      <w:r>
        <w:t>30.2165S</w:t>
      </w:r>
      <w:r>
        <w:tab/>
      </w:r>
      <w:r w:rsidR="006C334D">
        <w:t>0</w:t>
      </w:r>
      <w:r>
        <w:t>58</w:t>
      </w:r>
      <w:r w:rsidR="006C334D">
        <w:t>º</w:t>
      </w:r>
      <w:r>
        <w:t>48.5194W</w:t>
      </w:r>
    </w:p>
    <w:p w14:paraId="0931E2B5" w14:textId="4C657381" w:rsidR="00BA33C2" w:rsidRDefault="002A79B8" w:rsidP="00BA33C2">
      <w:pPr>
        <w:jc w:val="left"/>
      </w:pPr>
      <w:r>
        <w:t xml:space="preserve">  Point21</w:t>
      </w:r>
      <w:r>
        <w:tab/>
        <w:t>30</w:t>
      </w:r>
      <w:r w:rsidR="006C334D">
        <w:t>º</w:t>
      </w:r>
      <w:r>
        <w:t>00.0000S</w:t>
      </w:r>
      <w:r>
        <w:tab/>
      </w:r>
      <w:r w:rsidR="006C334D">
        <w:t>0</w:t>
      </w:r>
      <w:r>
        <w:t>60</w:t>
      </w:r>
      <w:r w:rsidR="006C334D">
        <w:t>º0</w:t>
      </w:r>
      <w:r w:rsidR="00BA33C2">
        <w:t>0.0000W</w:t>
      </w:r>
    </w:p>
    <w:p w14:paraId="59D2ED74" w14:textId="77777777" w:rsidR="00BA33C2" w:rsidRDefault="00BA33C2" w:rsidP="00BA33C2">
      <w:pPr>
        <w:jc w:val="left"/>
      </w:pPr>
    </w:p>
    <w:p w14:paraId="0BEC61B9" w14:textId="79A6FAB7" w:rsidR="00BA33C2" w:rsidRPr="00BA33C2" w:rsidRDefault="00BA33C2" w:rsidP="00BA33C2">
      <w:pPr>
        <w:jc w:val="left"/>
        <w:rPr>
          <w:b/>
          <w:u w:val="single"/>
        </w:rPr>
      </w:pPr>
      <w:r w:rsidRPr="00BA33C2">
        <w:rPr>
          <w:b/>
          <w:u w:val="single"/>
        </w:rPr>
        <w:t>Set 12 Long Horizontal (45</w:t>
      </w:r>
      <w:r w:rsidR="006C334D" w:rsidRPr="002164D3">
        <w:rPr>
          <w:b/>
        </w:rPr>
        <w:t>º</w:t>
      </w:r>
      <w:r w:rsidRPr="00BA33C2">
        <w:rPr>
          <w:b/>
          <w:u w:val="single"/>
        </w:rPr>
        <w:t>S, 60</w:t>
      </w:r>
      <w:r w:rsidR="006C334D" w:rsidRPr="002164D3">
        <w:rPr>
          <w:b/>
        </w:rPr>
        <w:t>º</w:t>
      </w:r>
      <w:r w:rsidRPr="00BA33C2">
        <w:rPr>
          <w:b/>
          <w:u w:val="single"/>
        </w:rPr>
        <w:t>W to 45</w:t>
      </w:r>
      <w:r w:rsidR="006C334D" w:rsidRPr="002164D3">
        <w:rPr>
          <w:b/>
        </w:rPr>
        <w:t>º</w:t>
      </w:r>
      <w:r w:rsidRPr="00BA33C2">
        <w:rPr>
          <w:b/>
          <w:u w:val="single"/>
        </w:rPr>
        <w:t>S, 30</w:t>
      </w:r>
      <w:r w:rsidR="006C334D" w:rsidRPr="002164D3">
        <w:rPr>
          <w:b/>
        </w:rPr>
        <w:t>º</w:t>
      </w:r>
      <w:r w:rsidRPr="00BA33C2">
        <w:rPr>
          <w:b/>
          <w:u w:val="single"/>
        </w:rPr>
        <w:t>W)</w:t>
      </w:r>
    </w:p>
    <w:p w14:paraId="066D9CE0" w14:textId="77777777" w:rsidR="00BA33C2" w:rsidRDefault="00BA33C2" w:rsidP="00BA33C2">
      <w:pPr>
        <w:jc w:val="left"/>
      </w:pPr>
    </w:p>
    <w:p w14:paraId="3627E65D" w14:textId="0FC92CCC" w:rsidR="00BA33C2" w:rsidRDefault="00BA33C2" w:rsidP="00BA33C2">
      <w:pPr>
        <w:jc w:val="left"/>
      </w:pPr>
      <w:r>
        <w:t xml:space="preserve">  The rhumb line runs along the 45</w:t>
      </w:r>
      <w:r w:rsidR="006C334D">
        <w:t>º</w:t>
      </w:r>
      <w:r>
        <w:t>S parallel.</w:t>
      </w:r>
    </w:p>
    <w:p w14:paraId="33BD3EF9" w14:textId="77777777" w:rsidR="00BA33C2" w:rsidRDefault="00BA33C2" w:rsidP="00BA33C2">
      <w:pPr>
        <w:jc w:val="left"/>
      </w:pPr>
    </w:p>
    <w:p w14:paraId="7E25B157" w14:textId="140D50B8" w:rsidR="00BA33C2" w:rsidRPr="00BA33C2" w:rsidRDefault="00BA33C2" w:rsidP="00BA33C2">
      <w:pPr>
        <w:jc w:val="left"/>
        <w:rPr>
          <w:b/>
          <w:u w:val="single"/>
        </w:rPr>
      </w:pPr>
      <w:r w:rsidRPr="00BA33C2">
        <w:rPr>
          <w:b/>
          <w:u w:val="single"/>
        </w:rPr>
        <w:t>Set 13 Long Vertical (30</w:t>
      </w:r>
      <w:r w:rsidR="006C334D" w:rsidRPr="002164D3">
        <w:rPr>
          <w:b/>
        </w:rPr>
        <w:t>º</w:t>
      </w:r>
      <w:r w:rsidRPr="00BA33C2">
        <w:rPr>
          <w:b/>
          <w:u w:val="single"/>
        </w:rPr>
        <w:t>S, 45</w:t>
      </w:r>
      <w:r w:rsidR="006C334D" w:rsidRPr="002164D3">
        <w:rPr>
          <w:b/>
        </w:rPr>
        <w:t>º</w:t>
      </w:r>
      <w:r w:rsidRPr="00BA33C2">
        <w:rPr>
          <w:b/>
          <w:u w:val="single"/>
        </w:rPr>
        <w:t>W to 60</w:t>
      </w:r>
      <w:r w:rsidR="006C334D" w:rsidRPr="002164D3">
        <w:rPr>
          <w:b/>
        </w:rPr>
        <w:t>º</w:t>
      </w:r>
      <w:r w:rsidRPr="00BA33C2">
        <w:rPr>
          <w:b/>
          <w:u w:val="single"/>
        </w:rPr>
        <w:t>S, 45</w:t>
      </w:r>
      <w:r w:rsidR="006C334D" w:rsidRPr="002164D3">
        <w:rPr>
          <w:b/>
        </w:rPr>
        <w:t>º</w:t>
      </w:r>
      <w:r w:rsidRPr="00BA33C2">
        <w:rPr>
          <w:b/>
          <w:u w:val="single"/>
        </w:rPr>
        <w:t>W)</w:t>
      </w:r>
    </w:p>
    <w:p w14:paraId="07116379" w14:textId="77777777" w:rsidR="00BA33C2" w:rsidRDefault="00BA33C2" w:rsidP="00BA33C2">
      <w:pPr>
        <w:jc w:val="left"/>
      </w:pPr>
    </w:p>
    <w:p w14:paraId="4121DF04" w14:textId="4B114784" w:rsidR="00BA33C2" w:rsidRDefault="00BA33C2" w:rsidP="00BA33C2">
      <w:pPr>
        <w:jc w:val="left"/>
      </w:pPr>
      <w:r>
        <w:t xml:space="preserve">  The rhumb line runs along the 45</w:t>
      </w:r>
      <w:r w:rsidR="006C334D">
        <w:t>º</w:t>
      </w:r>
      <w:r>
        <w:t>W meridian.</w:t>
      </w:r>
    </w:p>
    <w:p w14:paraId="4B756FEC" w14:textId="77777777" w:rsidR="00BA33C2" w:rsidRDefault="00BA33C2" w:rsidP="00BA33C2">
      <w:pPr>
        <w:jc w:val="left"/>
      </w:pPr>
    </w:p>
    <w:p w14:paraId="735397E8" w14:textId="77777777" w:rsidR="00BA33C2" w:rsidRDefault="00187591" w:rsidP="00E30B8F">
      <w:pPr>
        <w:pStyle w:val="Heading2"/>
      </w:pPr>
      <w:r>
        <w:br w:type="page"/>
      </w:r>
      <w:bookmarkStart w:id="281" w:name="_Toc120212621"/>
      <w:r w:rsidR="00BA33C2">
        <w:lastRenderedPageBreak/>
        <w:t>Symbols</w:t>
      </w:r>
      <w:bookmarkEnd w:id="281"/>
    </w:p>
    <w:p w14:paraId="68F7A40D" w14:textId="77777777" w:rsidR="00BA33C2" w:rsidRPr="00CF2F67" w:rsidRDefault="00BA33C2" w:rsidP="00E30B8F">
      <w:pPr>
        <w:pStyle w:val="Heading3"/>
        <w:rPr>
          <w:lang w:val="en-US"/>
        </w:rPr>
      </w:pPr>
      <w:r>
        <w:rPr>
          <w:lang w:val="en-US"/>
        </w:rPr>
        <w:t>Symbol Size</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BA33C2" w14:paraId="62EC6FE0" w14:textId="77777777" w:rsidTr="008A1BCC">
        <w:trPr>
          <w:trHeight w:val="454"/>
          <w:tblHeader/>
        </w:trPr>
        <w:tc>
          <w:tcPr>
            <w:tcW w:w="2381" w:type="dxa"/>
            <w:shd w:val="clear" w:color="auto" w:fill="CCFFCC"/>
            <w:vAlign w:val="center"/>
          </w:tcPr>
          <w:p w14:paraId="7F5D81D4" w14:textId="77777777" w:rsidR="00BA33C2" w:rsidRPr="004065B1" w:rsidRDefault="00BA33C2" w:rsidP="008A1BCC">
            <w:r w:rsidRPr="000A066E">
              <w:rPr>
                <w:b/>
              </w:rPr>
              <w:t>Test Reference</w:t>
            </w:r>
          </w:p>
        </w:tc>
        <w:tc>
          <w:tcPr>
            <w:tcW w:w="2381" w:type="dxa"/>
            <w:shd w:val="clear" w:color="auto" w:fill="CCFFCC"/>
            <w:vAlign w:val="center"/>
          </w:tcPr>
          <w:p w14:paraId="414A8C90" w14:textId="77777777" w:rsidR="00BA33C2" w:rsidRPr="004065B1" w:rsidRDefault="00BA33C2" w:rsidP="00BA33C2">
            <w:r>
              <w:t>4.7.1</w:t>
            </w:r>
          </w:p>
        </w:tc>
        <w:tc>
          <w:tcPr>
            <w:tcW w:w="2382" w:type="dxa"/>
            <w:shd w:val="clear" w:color="auto" w:fill="CCFFCC"/>
            <w:vAlign w:val="center"/>
          </w:tcPr>
          <w:p w14:paraId="63FF558A" w14:textId="77777777" w:rsidR="00BA33C2" w:rsidRPr="004065B1" w:rsidRDefault="00BA33C2" w:rsidP="008A1BCC">
            <w:r w:rsidRPr="000A066E">
              <w:rPr>
                <w:b/>
              </w:rPr>
              <w:t>IHO Reference</w:t>
            </w:r>
          </w:p>
        </w:tc>
        <w:tc>
          <w:tcPr>
            <w:tcW w:w="2382" w:type="dxa"/>
            <w:shd w:val="clear" w:color="auto" w:fill="CCFFCC"/>
            <w:vAlign w:val="center"/>
          </w:tcPr>
          <w:p w14:paraId="5581782E" w14:textId="77777777" w:rsidR="00BA33C2" w:rsidRPr="004065B1" w:rsidRDefault="00BA33C2" w:rsidP="008A1BCC">
            <w:r>
              <w:t>S-52 [3.1.5]</w:t>
            </w:r>
          </w:p>
        </w:tc>
      </w:tr>
      <w:tr w:rsidR="00BA33C2" w14:paraId="6A75699F" w14:textId="77777777" w:rsidTr="008A1BCC">
        <w:trPr>
          <w:tblHeader/>
        </w:trPr>
        <w:tc>
          <w:tcPr>
            <w:tcW w:w="9526" w:type="dxa"/>
            <w:gridSpan w:val="4"/>
            <w:shd w:val="clear" w:color="auto" w:fill="CCFFCC"/>
            <w:vAlign w:val="center"/>
          </w:tcPr>
          <w:p w14:paraId="238CC52F" w14:textId="77777777" w:rsidR="00BA33C2" w:rsidRDefault="00BA33C2" w:rsidP="008A1BCC">
            <w:r w:rsidRPr="000A066E">
              <w:rPr>
                <w:b/>
              </w:rPr>
              <w:t>Test description</w:t>
            </w:r>
          </w:p>
        </w:tc>
      </w:tr>
      <w:tr w:rsidR="00BA33C2" w14:paraId="0A960D89" w14:textId="77777777" w:rsidTr="008A1BCC">
        <w:trPr>
          <w:tblHeader/>
        </w:trPr>
        <w:tc>
          <w:tcPr>
            <w:tcW w:w="9526" w:type="dxa"/>
            <w:gridSpan w:val="4"/>
            <w:vAlign w:val="center"/>
          </w:tcPr>
          <w:p w14:paraId="3561F8E4" w14:textId="77777777" w:rsidR="00BA33C2" w:rsidRPr="00544135" w:rsidRDefault="00187591" w:rsidP="008A1BCC">
            <w:pPr>
              <w:rPr>
                <w:i/>
              </w:rPr>
            </w:pPr>
            <w:r w:rsidRPr="00544135">
              <w:rPr>
                <w:i/>
              </w:rPr>
              <w:t>Display of symbols in size shown in the IHO Presentation Library.</w:t>
            </w:r>
          </w:p>
        </w:tc>
      </w:tr>
      <w:tr w:rsidR="00BA33C2" w14:paraId="2FE0C039" w14:textId="77777777" w:rsidTr="008A1BCC">
        <w:trPr>
          <w:tblHeader/>
        </w:trPr>
        <w:tc>
          <w:tcPr>
            <w:tcW w:w="9526" w:type="dxa"/>
            <w:gridSpan w:val="4"/>
            <w:shd w:val="clear" w:color="auto" w:fill="CCFFCC"/>
            <w:vAlign w:val="center"/>
          </w:tcPr>
          <w:p w14:paraId="3991F7EB" w14:textId="77777777" w:rsidR="00BA33C2" w:rsidRPr="004065B1" w:rsidRDefault="00BA33C2" w:rsidP="008A1BCC">
            <w:r w:rsidRPr="000A066E">
              <w:rPr>
                <w:b/>
              </w:rPr>
              <w:t>Setup</w:t>
            </w:r>
          </w:p>
        </w:tc>
      </w:tr>
      <w:tr w:rsidR="00BA33C2" w14:paraId="2DEB4837" w14:textId="77777777" w:rsidTr="008A1BCC">
        <w:trPr>
          <w:tblHeader/>
        </w:trPr>
        <w:tc>
          <w:tcPr>
            <w:tcW w:w="9526" w:type="dxa"/>
            <w:gridSpan w:val="4"/>
            <w:vAlign w:val="center"/>
          </w:tcPr>
          <w:p w14:paraId="5C3B19FB" w14:textId="77777777" w:rsidR="00187591" w:rsidRPr="00544135" w:rsidRDefault="00187591" w:rsidP="00187591">
            <w:pPr>
              <w:rPr>
                <w:i/>
              </w:rPr>
            </w:pPr>
            <w:r w:rsidRPr="00544135">
              <w:rPr>
                <w:i/>
              </w:rPr>
              <w:t>Load one or more cells from</w:t>
            </w:r>
          </w:p>
          <w:p w14:paraId="626092C4" w14:textId="77777777" w:rsidR="00BA33C2" w:rsidRPr="00544135" w:rsidRDefault="00187591" w:rsidP="00187591">
            <w:pPr>
              <w:rPr>
                <w:i/>
              </w:rPr>
            </w:pPr>
            <w:r w:rsidRPr="00544135">
              <w:rPr>
                <w:i/>
              </w:rPr>
              <w:t>2.1.1 Power Up\ENC_ROOT</w:t>
            </w:r>
          </w:p>
        </w:tc>
      </w:tr>
      <w:tr w:rsidR="00BA33C2" w14:paraId="093AD9F8" w14:textId="77777777" w:rsidTr="008A1BCC">
        <w:trPr>
          <w:tblHeader/>
        </w:trPr>
        <w:tc>
          <w:tcPr>
            <w:tcW w:w="9526" w:type="dxa"/>
            <w:gridSpan w:val="4"/>
            <w:shd w:val="clear" w:color="auto" w:fill="CCFFCC"/>
            <w:vAlign w:val="center"/>
          </w:tcPr>
          <w:p w14:paraId="363E25BF" w14:textId="77777777" w:rsidR="00BA33C2" w:rsidRPr="004065B1" w:rsidRDefault="00BA33C2" w:rsidP="008A1BCC">
            <w:r w:rsidRPr="000A066E">
              <w:rPr>
                <w:b/>
              </w:rPr>
              <w:t>Action</w:t>
            </w:r>
          </w:p>
        </w:tc>
      </w:tr>
      <w:tr w:rsidR="00BA33C2" w14:paraId="7D998423" w14:textId="77777777" w:rsidTr="008A1BCC">
        <w:trPr>
          <w:tblHeader/>
        </w:trPr>
        <w:tc>
          <w:tcPr>
            <w:tcW w:w="9526" w:type="dxa"/>
            <w:gridSpan w:val="4"/>
            <w:vAlign w:val="center"/>
          </w:tcPr>
          <w:p w14:paraId="31C8C0CF" w14:textId="6B0CF5A0" w:rsidR="00BA33C2" w:rsidRPr="00544135" w:rsidRDefault="00187591" w:rsidP="008A1BCC">
            <w:pPr>
              <w:rPr>
                <w:i/>
              </w:rPr>
            </w:pPr>
            <w:r w:rsidRPr="00544135">
              <w:rPr>
                <w:i/>
              </w:rPr>
              <w:t xml:space="preserve">Perform zoom-in and zoom-out operations in each </w:t>
            </w:r>
            <w:r w:rsidR="007D0469">
              <w:rPr>
                <w:i/>
              </w:rPr>
              <w:t>Display Category</w:t>
            </w:r>
            <w:r w:rsidRPr="00544135">
              <w:rPr>
                <w:i/>
              </w:rPr>
              <w:t>.</w:t>
            </w:r>
          </w:p>
        </w:tc>
      </w:tr>
      <w:tr w:rsidR="00BA33C2" w14:paraId="13944F0E" w14:textId="77777777" w:rsidTr="008A1BCC">
        <w:trPr>
          <w:tblHeader/>
        </w:trPr>
        <w:tc>
          <w:tcPr>
            <w:tcW w:w="9526" w:type="dxa"/>
            <w:gridSpan w:val="4"/>
            <w:shd w:val="clear" w:color="auto" w:fill="CCFFCC"/>
            <w:vAlign w:val="center"/>
          </w:tcPr>
          <w:p w14:paraId="056F22BD" w14:textId="77777777" w:rsidR="00BA33C2" w:rsidRPr="004065B1" w:rsidRDefault="00BA33C2" w:rsidP="008A1BCC">
            <w:r w:rsidRPr="000A066E">
              <w:rPr>
                <w:b/>
              </w:rPr>
              <w:t>Results</w:t>
            </w:r>
          </w:p>
        </w:tc>
      </w:tr>
      <w:tr w:rsidR="00BA33C2" w14:paraId="1410060E" w14:textId="77777777" w:rsidTr="008A1BCC">
        <w:trPr>
          <w:tblHeader/>
        </w:trPr>
        <w:tc>
          <w:tcPr>
            <w:tcW w:w="9526" w:type="dxa"/>
            <w:gridSpan w:val="4"/>
            <w:vAlign w:val="center"/>
          </w:tcPr>
          <w:p w14:paraId="72B49048" w14:textId="6B37EC31" w:rsidR="00BA33C2" w:rsidRPr="00544135" w:rsidRDefault="00187591" w:rsidP="00187591">
            <w:pPr>
              <w:jc w:val="left"/>
              <w:rPr>
                <w:i/>
              </w:rPr>
            </w:pPr>
            <w:r w:rsidRPr="00544135">
              <w:rPr>
                <w:i/>
              </w:rPr>
              <w:t>Confirm that the symbols do not decrease in size below that shown in the IHO</w:t>
            </w:r>
            <w:r w:rsidR="00AB57F1">
              <w:rPr>
                <w:i/>
              </w:rPr>
              <w:t xml:space="preserve"> </w:t>
            </w:r>
            <w:r w:rsidRPr="00544135">
              <w:rPr>
                <w:i/>
              </w:rPr>
              <w:t>Presentation Library.</w:t>
            </w:r>
          </w:p>
        </w:tc>
      </w:tr>
    </w:tbl>
    <w:p w14:paraId="45C51024" w14:textId="77777777" w:rsidR="00BA33C2" w:rsidRDefault="00BA33C2" w:rsidP="00BA33C2"/>
    <w:p w14:paraId="340912BD" w14:textId="77777777" w:rsidR="006E0D80" w:rsidRPr="00CF2F67" w:rsidRDefault="00187591" w:rsidP="00E30B8F">
      <w:pPr>
        <w:pStyle w:val="Heading3"/>
        <w:rPr>
          <w:lang w:val="en-US"/>
        </w:rPr>
      </w:pPr>
      <w:r w:rsidRPr="00187591">
        <w:rPr>
          <w:lang w:val="en-US"/>
        </w:rPr>
        <w:t>Display of ECDIS chart 1 symbols of correct size</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6E0D80" w14:paraId="6BCCACCA" w14:textId="77777777" w:rsidTr="008A1BCC">
        <w:trPr>
          <w:trHeight w:val="454"/>
          <w:tblHeader/>
        </w:trPr>
        <w:tc>
          <w:tcPr>
            <w:tcW w:w="2381" w:type="dxa"/>
            <w:shd w:val="clear" w:color="auto" w:fill="CCFFCC"/>
            <w:vAlign w:val="center"/>
          </w:tcPr>
          <w:p w14:paraId="5B20B872" w14:textId="77777777" w:rsidR="006E0D80" w:rsidRPr="004065B1" w:rsidRDefault="006E0D80" w:rsidP="008A1BCC">
            <w:r w:rsidRPr="000A066E">
              <w:rPr>
                <w:b/>
              </w:rPr>
              <w:t>Test Reference</w:t>
            </w:r>
          </w:p>
        </w:tc>
        <w:tc>
          <w:tcPr>
            <w:tcW w:w="2381" w:type="dxa"/>
            <w:shd w:val="clear" w:color="auto" w:fill="CCFFCC"/>
            <w:vAlign w:val="center"/>
          </w:tcPr>
          <w:p w14:paraId="1150DAD0" w14:textId="77777777" w:rsidR="006E0D80" w:rsidRPr="004065B1" w:rsidRDefault="006E0D80" w:rsidP="008A1BCC">
            <w:r>
              <w:t>4.7.</w:t>
            </w:r>
            <w:r w:rsidR="001752C8">
              <w:t>2</w:t>
            </w:r>
          </w:p>
        </w:tc>
        <w:tc>
          <w:tcPr>
            <w:tcW w:w="2382" w:type="dxa"/>
            <w:shd w:val="clear" w:color="auto" w:fill="CCFFCC"/>
            <w:vAlign w:val="center"/>
          </w:tcPr>
          <w:p w14:paraId="65E71887" w14:textId="77777777" w:rsidR="006E0D80" w:rsidRPr="004065B1" w:rsidRDefault="006E0D80" w:rsidP="008A1BCC">
            <w:r w:rsidRPr="000A066E">
              <w:rPr>
                <w:b/>
              </w:rPr>
              <w:t>IHO Reference</w:t>
            </w:r>
          </w:p>
        </w:tc>
        <w:tc>
          <w:tcPr>
            <w:tcW w:w="2382" w:type="dxa"/>
            <w:shd w:val="clear" w:color="auto" w:fill="CCFFCC"/>
            <w:vAlign w:val="center"/>
          </w:tcPr>
          <w:p w14:paraId="6DA4F15F" w14:textId="77777777" w:rsidR="006E0D80" w:rsidRPr="004065B1" w:rsidRDefault="006E0D80" w:rsidP="008A1BCC">
            <w:r>
              <w:t xml:space="preserve">S-52 </w:t>
            </w:r>
            <w:r w:rsidR="001752C8">
              <w:t>16.1</w:t>
            </w:r>
          </w:p>
        </w:tc>
      </w:tr>
      <w:tr w:rsidR="006E0D80" w14:paraId="76EB3EB4" w14:textId="77777777" w:rsidTr="008A1BCC">
        <w:trPr>
          <w:tblHeader/>
        </w:trPr>
        <w:tc>
          <w:tcPr>
            <w:tcW w:w="9526" w:type="dxa"/>
            <w:gridSpan w:val="4"/>
            <w:shd w:val="clear" w:color="auto" w:fill="CCFFCC"/>
            <w:vAlign w:val="center"/>
          </w:tcPr>
          <w:p w14:paraId="260DB526" w14:textId="77777777" w:rsidR="006E0D80" w:rsidRDefault="006E0D80" w:rsidP="008A1BCC">
            <w:r w:rsidRPr="000A066E">
              <w:rPr>
                <w:b/>
              </w:rPr>
              <w:t>Test description</w:t>
            </w:r>
          </w:p>
        </w:tc>
      </w:tr>
      <w:tr w:rsidR="006E0D80" w14:paraId="351B9BC3" w14:textId="77777777" w:rsidTr="008A1BCC">
        <w:trPr>
          <w:tblHeader/>
        </w:trPr>
        <w:tc>
          <w:tcPr>
            <w:tcW w:w="9526" w:type="dxa"/>
            <w:gridSpan w:val="4"/>
            <w:vAlign w:val="center"/>
          </w:tcPr>
          <w:p w14:paraId="39D17FAB" w14:textId="77777777" w:rsidR="006E0D80" w:rsidRPr="00544135" w:rsidRDefault="00187591" w:rsidP="008A1BCC">
            <w:pPr>
              <w:rPr>
                <w:i/>
              </w:rPr>
            </w:pPr>
            <w:r w:rsidRPr="00544135">
              <w:rPr>
                <w:i/>
              </w:rPr>
              <w:t>Display of the check symbol of the correct size (in mm).</w:t>
            </w:r>
          </w:p>
        </w:tc>
      </w:tr>
      <w:tr w:rsidR="006E0D80" w14:paraId="7087C9C5" w14:textId="77777777" w:rsidTr="008A1BCC">
        <w:trPr>
          <w:tblHeader/>
        </w:trPr>
        <w:tc>
          <w:tcPr>
            <w:tcW w:w="9526" w:type="dxa"/>
            <w:gridSpan w:val="4"/>
            <w:shd w:val="clear" w:color="auto" w:fill="CCFFCC"/>
            <w:vAlign w:val="center"/>
          </w:tcPr>
          <w:p w14:paraId="7F335D1B" w14:textId="77777777" w:rsidR="006E0D80" w:rsidRPr="004065B1" w:rsidRDefault="006E0D80" w:rsidP="008A1BCC">
            <w:r w:rsidRPr="000A066E">
              <w:rPr>
                <w:b/>
              </w:rPr>
              <w:t>Setup</w:t>
            </w:r>
          </w:p>
        </w:tc>
      </w:tr>
      <w:tr w:rsidR="006E0D80" w14:paraId="57BBD793" w14:textId="77777777" w:rsidTr="008A1BCC">
        <w:trPr>
          <w:tblHeader/>
        </w:trPr>
        <w:tc>
          <w:tcPr>
            <w:tcW w:w="9526" w:type="dxa"/>
            <w:gridSpan w:val="4"/>
            <w:vAlign w:val="center"/>
          </w:tcPr>
          <w:p w14:paraId="2454793D" w14:textId="5B6CF163" w:rsidR="006E0D80" w:rsidRPr="00544135" w:rsidRDefault="00187591" w:rsidP="002164D3">
            <w:pPr>
              <w:jc w:val="left"/>
              <w:rPr>
                <w:i/>
              </w:rPr>
            </w:pPr>
            <w:r w:rsidRPr="00544135">
              <w:rPr>
                <w:i/>
              </w:rPr>
              <w:t xml:space="preserve">Load the following cell from ECDIS Chart 1 as provided in IHO S-52 </w:t>
            </w:r>
            <w:r w:rsidR="004F74A4">
              <w:rPr>
                <w:i/>
              </w:rPr>
              <w:t>Presentation Library</w:t>
            </w:r>
            <w:r w:rsidRPr="00544135">
              <w:rPr>
                <w:i/>
              </w:rPr>
              <w:t>: AA5C1AB</w:t>
            </w:r>
            <w:r w:rsidR="000403E1">
              <w:rPr>
                <w:i/>
              </w:rPr>
              <w:t>1</w:t>
            </w:r>
            <w:r w:rsidRPr="00544135">
              <w:rPr>
                <w:i/>
              </w:rPr>
              <w:t>.000</w:t>
            </w:r>
          </w:p>
        </w:tc>
      </w:tr>
      <w:tr w:rsidR="006E0D80" w14:paraId="1F21F3E5" w14:textId="77777777" w:rsidTr="008A1BCC">
        <w:trPr>
          <w:tblHeader/>
        </w:trPr>
        <w:tc>
          <w:tcPr>
            <w:tcW w:w="9526" w:type="dxa"/>
            <w:gridSpan w:val="4"/>
            <w:shd w:val="clear" w:color="auto" w:fill="CCFFCC"/>
            <w:vAlign w:val="center"/>
          </w:tcPr>
          <w:p w14:paraId="5C4A0801" w14:textId="77777777" w:rsidR="006E0D80" w:rsidRPr="004065B1" w:rsidRDefault="006E0D80" w:rsidP="008A1BCC">
            <w:r w:rsidRPr="000A066E">
              <w:rPr>
                <w:b/>
              </w:rPr>
              <w:t>Action</w:t>
            </w:r>
          </w:p>
        </w:tc>
      </w:tr>
      <w:tr w:rsidR="006E0D80" w14:paraId="449C4453" w14:textId="77777777" w:rsidTr="008A1BCC">
        <w:trPr>
          <w:tblHeader/>
        </w:trPr>
        <w:tc>
          <w:tcPr>
            <w:tcW w:w="9526" w:type="dxa"/>
            <w:gridSpan w:val="4"/>
            <w:vAlign w:val="center"/>
          </w:tcPr>
          <w:p w14:paraId="4596C8A5" w14:textId="7D7537DB" w:rsidR="006E0D80" w:rsidRPr="00544135" w:rsidRDefault="00187591" w:rsidP="00187591">
            <w:pPr>
              <w:rPr>
                <w:i/>
              </w:rPr>
            </w:pPr>
            <w:r w:rsidRPr="00544135">
              <w:rPr>
                <w:i/>
              </w:rPr>
              <w:t>Observe the CHKSYM01 symbol within the Information about the chart display</w:t>
            </w:r>
            <w:r w:rsidR="00AB57F1">
              <w:rPr>
                <w:i/>
              </w:rPr>
              <w:t xml:space="preserve"> </w:t>
            </w:r>
            <w:r w:rsidRPr="00544135">
              <w:rPr>
                <w:i/>
              </w:rPr>
              <w:t>(A,B) section.</w:t>
            </w:r>
          </w:p>
        </w:tc>
      </w:tr>
      <w:tr w:rsidR="006E0D80" w14:paraId="2A354C71" w14:textId="77777777" w:rsidTr="008A1BCC">
        <w:trPr>
          <w:tblHeader/>
        </w:trPr>
        <w:tc>
          <w:tcPr>
            <w:tcW w:w="9526" w:type="dxa"/>
            <w:gridSpan w:val="4"/>
            <w:shd w:val="clear" w:color="auto" w:fill="CCFFCC"/>
            <w:vAlign w:val="center"/>
          </w:tcPr>
          <w:p w14:paraId="39F5EA96" w14:textId="77777777" w:rsidR="006E0D80" w:rsidRPr="004065B1" w:rsidRDefault="006E0D80" w:rsidP="008A1BCC">
            <w:r w:rsidRPr="000A066E">
              <w:rPr>
                <w:b/>
              </w:rPr>
              <w:t>Results</w:t>
            </w:r>
          </w:p>
        </w:tc>
      </w:tr>
      <w:tr w:rsidR="006E0D80" w14:paraId="108E7D0C" w14:textId="77777777" w:rsidTr="008A1BCC">
        <w:trPr>
          <w:tblHeader/>
        </w:trPr>
        <w:tc>
          <w:tcPr>
            <w:tcW w:w="9526" w:type="dxa"/>
            <w:gridSpan w:val="4"/>
            <w:vAlign w:val="center"/>
          </w:tcPr>
          <w:p w14:paraId="59C25D9F" w14:textId="77777777" w:rsidR="006E0D80" w:rsidRPr="00544135" w:rsidRDefault="00187591" w:rsidP="008A1BCC">
            <w:pPr>
              <w:jc w:val="left"/>
              <w:rPr>
                <w:i/>
              </w:rPr>
            </w:pPr>
            <w:r w:rsidRPr="00544135">
              <w:rPr>
                <w:i/>
              </w:rPr>
              <w:t>Confirm that the height of the CHKSYM01 symbol is not less than 5.0mm and not greater than 5.5mm.</w:t>
            </w:r>
          </w:p>
        </w:tc>
      </w:tr>
    </w:tbl>
    <w:p w14:paraId="455FF87F" w14:textId="77777777" w:rsidR="006E0D80" w:rsidRDefault="006E0D80" w:rsidP="006E0D80"/>
    <w:p w14:paraId="0DCCF063" w14:textId="77777777" w:rsidR="000A72CE" w:rsidRPr="00CF2F67" w:rsidRDefault="00187591" w:rsidP="00E30B8F">
      <w:pPr>
        <w:pStyle w:val="Heading3"/>
        <w:rPr>
          <w:lang w:val="en-US"/>
        </w:rPr>
      </w:pPr>
      <w:r w:rsidRPr="00187591">
        <w:rPr>
          <w:lang w:val="en-US"/>
        </w:rPr>
        <w:t>Size in pixels of the check symbol CHKSYM01</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0A72CE" w14:paraId="5A7D856D" w14:textId="77777777" w:rsidTr="008A1BCC">
        <w:trPr>
          <w:trHeight w:val="454"/>
          <w:tblHeader/>
        </w:trPr>
        <w:tc>
          <w:tcPr>
            <w:tcW w:w="2381" w:type="dxa"/>
            <w:shd w:val="clear" w:color="auto" w:fill="CCFFCC"/>
            <w:vAlign w:val="center"/>
          </w:tcPr>
          <w:p w14:paraId="0A2ECE0D" w14:textId="77777777" w:rsidR="000A72CE" w:rsidRPr="004065B1" w:rsidRDefault="000A72CE" w:rsidP="008A1BCC">
            <w:r w:rsidRPr="000A066E">
              <w:rPr>
                <w:b/>
              </w:rPr>
              <w:t>Test Reference</w:t>
            </w:r>
          </w:p>
        </w:tc>
        <w:tc>
          <w:tcPr>
            <w:tcW w:w="2381" w:type="dxa"/>
            <w:shd w:val="clear" w:color="auto" w:fill="CCFFCC"/>
            <w:vAlign w:val="center"/>
          </w:tcPr>
          <w:p w14:paraId="40A37229" w14:textId="77777777" w:rsidR="000A72CE" w:rsidRPr="004065B1" w:rsidRDefault="000A72CE" w:rsidP="008A1BCC">
            <w:r>
              <w:t>4.7.</w:t>
            </w:r>
            <w:r w:rsidR="001752C8">
              <w:t>3</w:t>
            </w:r>
          </w:p>
        </w:tc>
        <w:tc>
          <w:tcPr>
            <w:tcW w:w="2382" w:type="dxa"/>
            <w:shd w:val="clear" w:color="auto" w:fill="CCFFCC"/>
            <w:vAlign w:val="center"/>
          </w:tcPr>
          <w:p w14:paraId="595F5387" w14:textId="77777777" w:rsidR="000A72CE" w:rsidRPr="004065B1" w:rsidRDefault="000A72CE" w:rsidP="008A1BCC">
            <w:r w:rsidRPr="000A066E">
              <w:rPr>
                <w:b/>
              </w:rPr>
              <w:t>IHO Reference</w:t>
            </w:r>
          </w:p>
        </w:tc>
        <w:tc>
          <w:tcPr>
            <w:tcW w:w="2382" w:type="dxa"/>
            <w:shd w:val="clear" w:color="auto" w:fill="CCFFCC"/>
            <w:vAlign w:val="center"/>
          </w:tcPr>
          <w:p w14:paraId="39144A92" w14:textId="77777777" w:rsidR="000A72CE" w:rsidRPr="004065B1" w:rsidRDefault="000A72CE" w:rsidP="008A1BCC">
            <w:r>
              <w:t>S-52 [3.1.5]</w:t>
            </w:r>
          </w:p>
        </w:tc>
      </w:tr>
      <w:tr w:rsidR="000A72CE" w14:paraId="3C0E5EC2" w14:textId="77777777" w:rsidTr="008A1BCC">
        <w:trPr>
          <w:tblHeader/>
        </w:trPr>
        <w:tc>
          <w:tcPr>
            <w:tcW w:w="9526" w:type="dxa"/>
            <w:gridSpan w:val="4"/>
            <w:shd w:val="clear" w:color="auto" w:fill="CCFFCC"/>
            <w:vAlign w:val="center"/>
          </w:tcPr>
          <w:p w14:paraId="1C747DE4" w14:textId="77777777" w:rsidR="000A72CE" w:rsidRDefault="000A72CE" w:rsidP="008A1BCC">
            <w:r w:rsidRPr="000A066E">
              <w:rPr>
                <w:b/>
              </w:rPr>
              <w:t>Test description</w:t>
            </w:r>
          </w:p>
        </w:tc>
      </w:tr>
      <w:tr w:rsidR="000A72CE" w14:paraId="14F896E6" w14:textId="77777777" w:rsidTr="008A1BCC">
        <w:trPr>
          <w:tblHeader/>
        </w:trPr>
        <w:tc>
          <w:tcPr>
            <w:tcW w:w="9526" w:type="dxa"/>
            <w:gridSpan w:val="4"/>
            <w:vAlign w:val="center"/>
          </w:tcPr>
          <w:p w14:paraId="0E560488" w14:textId="77777777" w:rsidR="000A72CE" w:rsidRPr="00544135" w:rsidRDefault="00187591" w:rsidP="008A1BCC">
            <w:pPr>
              <w:rPr>
                <w:i/>
              </w:rPr>
            </w:pPr>
            <w:r w:rsidRPr="00544135">
              <w:rPr>
                <w:i/>
              </w:rPr>
              <w:t>Display of the check symbol of the correct size (in pixels).</w:t>
            </w:r>
          </w:p>
        </w:tc>
      </w:tr>
      <w:tr w:rsidR="000A72CE" w14:paraId="621439DF" w14:textId="77777777" w:rsidTr="008A1BCC">
        <w:trPr>
          <w:tblHeader/>
        </w:trPr>
        <w:tc>
          <w:tcPr>
            <w:tcW w:w="9526" w:type="dxa"/>
            <w:gridSpan w:val="4"/>
            <w:shd w:val="clear" w:color="auto" w:fill="CCFFCC"/>
            <w:vAlign w:val="center"/>
          </w:tcPr>
          <w:p w14:paraId="1FC19F97" w14:textId="77777777" w:rsidR="000A72CE" w:rsidRPr="004065B1" w:rsidRDefault="000A72CE" w:rsidP="008A1BCC">
            <w:r w:rsidRPr="000A066E">
              <w:rPr>
                <w:b/>
              </w:rPr>
              <w:t>Setup</w:t>
            </w:r>
          </w:p>
        </w:tc>
      </w:tr>
      <w:tr w:rsidR="000A72CE" w14:paraId="530C4F35" w14:textId="77777777" w:rsidTr="008A1BCC">
        <w:trPr>
          <w:tblHeader/>
        </w:trPr>
        <w:tc>
          <w:tcPr>
            <w:tcW w:w="9526" w:type="dxa"/>
            <w:gridSpan w:val="4"/>
            <w:vAlign w:val="center"/>
          </w:tcPr>
          <w:p w14:paraId="3CFD0DEF" w14:textId="14ECC50C" w:rsidR="000A72CE" w:rsidRPr="00544135" w:rsidRDefault="00187591" w:rsidP="008A1BCC">
            <w:pPr>
              <w:rPr>
                <w:i/>
              </w:rPr>
            </w:pPr>
            <w:r w:rsidRPr="00544135">
              <w:rPr>
                <w:i/>
              </w:rPr>
              <w:t>As for test 4.7.</w:t>
            </w:r>
            <w:r w:rsidR="00CB4AAC">
              <w:rPr>
                <w:i/>
              </w:rPr>
              <w:t>2</w:t>
            </w:r>
          </w:p>
        </w:tc>
      </w:tr>
      <w:tr w:rsidR="000A72CE" w14:paraId="44E26333" w14:textId="77777777" w:rsidTr="008A1BCC">
        <w:trPr>
          <w:tblHeader/>
        </w:trPr>
        <w:tc>
          <w:tcPr>
            <w:tcW w:w="9526" w:type="dxa"/>
            <w:gridSpan w:val="4"/>
            <w:shd w:val="clear" w:color="auto" w:fill="CCFFCC"/>
            <w:vAlign w:val="center"/>
          </w:tcPr>
          <w:p w14:paraId="1A4785BD" w14:textId="77777777" w:rsidR="000A72CE" w:rsidRPr="004065B1" w:rsidRDefault="000A72CE" w:rsidP="008A1BCC">
            <w:r w:rsidRPr="000A066E">
              <w:rPr>
                <w:b/>
              </w:rPr>
              <w:t>Action</w:t>
            </w:r>
          </w:p>
        </w:tc>
      </w:tr>
      <w:tr w:rsidR="000A72CE" w14:paraId="0B83B7EF" w14:textId="77777777" w:rsidTr="008A1BCC">
        <w:trPr>
          <w:tblHeader/>
        </w:trPr>
        <w:tc>
          <w:tcPr>
            <w:tcW w:w="9526" w:type="dxa"/>
            <w:gridSpan w:val="4"/>
            <w:vAlign w:val="center"/>
          </w:tcPr>
          <w:p w14:paraId="124566C1" w14:textId="5A5013D5" w:rsidR="000A72CE" w:rsidRPr="00544135" w:rsidRDefault="00187591" w:rsidP="00187591">
            <w:pPr>
              <w:rPr>
                <w:i/>
              </w:rPr>
            </w:pPr>
            <w:r w:rsidRPr="00544135">
              <w:rPr>
                <w:i/>
              </w:rPr>
              <w:t>Observe the CHKSYM01 symbol within the Information about the chart display</w:t>
            </w:r>
            <w:r w:rsidR="00AB57F1">
              <w:rPr>
                <w:i/>
              </w:rPr>
              <w:t xml:space="preserve"> </w:t>
            </w:r>
            <w:r w:rsidRPr="00544135">
              <w:rPr>
                <w:i/>
              </w:rPr>
              <w:t>(A,B) section.</w:t>
            </w:r>
          </w:p>
        </w:tc>
      </w:tr>
      <w:tr w:rsidR="000A72CE" w14:paraId="7FFE6857" w14:textId="77777777" w:rsidTr="008A1BCC">
        <w:trPr>
          <w:tblHeader/>
        </w:trPr>
        <w:tc>
          <w:tcPr>
            <w:tcW w:w="9526" w:type="dxa"/>
            <w:gridSpan w:val="4"/>
            <w:shd w:val="clear" w:color="auto" w:fill="CCFFCC"/>
            <w:vAlign w:val="center"/>
          </w:tcPr>
          <w:p w14:paraId="5733F9AE" w14:textId="77777777" w:rsidR="000A72CE" w:rsidRPr="004065B1" w:rsidRDefault="000A72CE" w:rsidP="008A1BCC">
            <w:r w:rsidRPr="000A066E">
              <w:rPr>
                <w:b/>
              </w:rPr>
              <w:t>Results</w:t>
            </w:r>
          </w:p>
        </w:tc>
      </w:tr>
      <w:tr w:rsidR="000A72CE" w14:paraId="01E91518" w14:textId="77777777" w:rsidTr="008A1BCC">
        <w:trPr>
          <w:tblHeader/>
        </w:trPr>
        <w:tc>
          <w:tcPr>
            <w:tcW w:w="9526" w:type="dxa"/>
            <w:gridSpan w:val="4"/>
            <w:vAlign w:val="center"/>
          </w:tcPr>
          <w:p w14:paraId="5DF5D388" w14:textId="77777777" w:rsidR="00187591" w:rsidRPr="00544135" w:rsidRDefault="00187591" w:rsidP="00187591">
            <w:pPr>
              <w:jc w:val="left"/>
              <w:rPr>
                <w:i/>
              </w:rPr>
            </w:pPr>
            <w:r w:rsidRPr="00544135">
              <w:rPr>
                <w:i/>
              </w:rPr>
              <w:t>Confirm that the number of pixels (lines) which comprise the vertical extent of the symbol CHKSYM01 is not less than 16.</w:t>
            </w:r>
          </w:p>
          <w:p w14:paraId="3AC0E10C" w14:textId="77777777" w:rsidR="00187591" w:rsidRPr="00544135" w:rsidRDefault="00187591" w:rsidP="00187591">
            <w:pPr>
              <w:jc w:val="left"/>
              <w:rPr>
                <w:i/>
              </w:rPr>
            </w:pPr>
          </w:p>
          <w:p w14:paraId="14865EA1" w14:textId="77777777" w:rsidR="000A72CE" w:rsidRPr="00544135" w:rsidRDefault="00187591" w:rsidP="00187591">
            <w:pPr>
              <w:jc w:val="left"/>
              <w:rPr>
                <w:i/>
              </w:rPr>
            </w:pPr>
            <w:r w:rsidRPr="00544135">
              <w:rPr>
                <w:i/>
              </w:rPr>
              <w:t>This test may be conducted by calculation based on the properties of the EUT.</w:t>
            </w:r>
          </w:p>
        </w:tc>
      </w:tr>
    </w:tbl>
    <w:p w14:paraId="65DADB96" w14:textId="77777777" w:rsidR="000A72CE" w:rsidRDefault="000A72CE" w:rsidP="000A72CE"/>
    <w:p w14:paraId="1826E73C" w14:textId="77777777" w:rsidR="000A72CE" w:rsidRPr="00CF2F67" w:rsidRDefault="00187591" w:rsidP="00E30B8F">
      <w:pPr>
        <w:pStyle w:val="Heading3"/>
        <w:rPr>
          <w:lang w:val="en-US"/>
        </w:rPr>
      </w:pPr>
      <w:r>
        <w:rPr>
          <w:lang w:val="en-US"/>
        </w:rPr>
        <w:br w:type="page"/>
      </w:r>
      <w:r>
        <w:rPr>
          <w:lang w:val="en-US"/>
        </w:rPr>
        <w:lastRenderedPageBreak/>
        <w:t>Display of text at the correct size</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0A72CE" w14:paraId="08BCB444" w14:textId="77777777" w:rsidTr="008A1BCC">
        <w:trPr>
          <w:trHeight w:val="454"/>
          <w:tblHeader/>
        </w:trPr>
        <w:tc>
          <w:tcPr>
            <w:tcW w:w="2381" w:type="dxa"/>
            <w:shd w:val="clear" w:color="auto" w:fill="CCFFCC"/>
            <w:vAlign w:val="center"/>
          </w:tcPr>
          <w:p w14:paraId="278195D5" w14:textId="77777777" w:rsidR="000A72CE" w:rsidRPr="004065B1" w:rsidRDefault="000A72CE" w:rsidP="008A1BCC">
            <w:r w:rsidRPr="000A066E">
              <w:rPr>
                <w:b/>
              </w:rPr>
              <w:t>Test Reference</w:t>
            </w:r>
          </w:p>
        </w:tc>
        <w:tc>
          <w:tcPr>
            <w:tcW w:w="2381" w:type="dxa"/>
            <w:shd w:val="clear" w:color="auto" w:fill="CCFFCC"/>
            <w:vAlign w:val="center"/>
          </w:tcPr>
          <w:p w14:paraId="315DC63A" w14:textId="77777777" w:rsidR="000A72CE" w:rsidRPr="004065B1" w:rsidRDefault="000A72CE" w:rsidP="008A1BCC">
            <w:r>
              <w:t>4.7.</w:t>
            </w:r>
            <w:r w:rsidR="001752C8">
              <w:t>4</w:t>
            </w:r>
          </w:p>
        </w:tc>
        <w:tc>
          <w:tcPr>
            <w:tcW w:w="2382" w:type="dxa"/>
            <w:shd w:val="clear" w:color="auto" w:fill="CCFFCC"/>
            <w:vAlign w:val="center"/>
          </w:tcPr>
          <w:p w14:paraId="758A5B3C" w14:textId="77777777" w:rsidR="000A72CE" w:rsidRPr="004065B1" w:rsidRDefault="000A72CE" w:rsidP="008A1BCC">
            <w:r w:rsidRPr="000A066E">
              <w:rPr>
                <w:b/>
              </w:rPr>
              <w:t>IHO Reference</w:t>
            </w:r>
          </w:p>
        </w:tc>
        <w:tc>
          <w:tcPr>
            <w:tcW w:w="2382" w:type="dxa"/>
            <w:shd w:val="clear" w:color="auto" w:fill="CCFFCC"/>
            <w:vAlign w:val="center"/>
          </w:tcPr>
          <w:p w14:paraId="57DB0787" w14:textId="77777777" w:rsidR="000A72CE" w:rsidRPr="004065B1" w:rsidRDefault="000A72CE" w:rsidP="008A1BCC">
            <w:r>
              <w:t>S-52 [3.1.5]</w:t>
            </w:r>
          </w:p>
        </w:tc>
      </w:tr>
      <w:tr w:rsidR="000A72CE" w14:paraId="52667194" w14:textId="77777777" w:rsidTr="008A1BCC">
        <w:trPr>
          <w:tblHeader/>
        </w:trPr>
        <w:tc>
          <w:tcPr>
            <w:tcW w:w="9526" w:type="dxa"/>
            <w:gridSpan w:val="4"/>
            <w:shd w:val="clear" w:color="auto" w:fill="CCFFCC"/>
            <w:vAlign w:val="center"/>
          </w:tcPr>
          <w:p w14:paraId="4A5C4F99" w14:textId="77777777" w:rsidR="000A72CE" w:rsidRDefault="000A72CE" w:rsidP="008A1BCC">
            <w:r w:rsidRPr="000A066E">
              <w:rPr>
                <w:b/>
              </w:rPr>
              <w:t>Test description</w:t>
            </w:r>
          </w:p>
        </w:tc>
      </w:tr>
      <w:tr w:rsidR="000A72CE" w14:paraId="4ECB9892" w14:textId="77777777" w:rsidTr="008A1BCC">
        <w:trPr>
          <w:tblHeader/>
        </w:trPr>
        <w:tc>
          <w:tcPr>
            <w:tcW w:w="9526" w:type="dxa"/>
            <w:gridSpan w:val="4"/>
            <w:vAlign w:val="center"/>
          </w:tcPr>
          <w:p w14:paraId="3F20222B" w14:textId="77777777" w:rsidR="000A72CE" w:rsidRPr="00544135" w:rsidRDefault="00187591" w:rsidP="008A1BCC">
            <w:pPr>
              <w:rPr>
                <w:i/>
              </w:rPr>
            </w:pPr>
            <w:r w:rsidRPr="00544135">
              <w:rPr>
                <w:i/>
              </w:rPr>
              <w:t>Display of text within the chart display and pick report.</w:t>
            </w:r>
          </w:p>
        </w:tc>
      </w:tr>
      <w:tr w:rsidR="000A72CE" w14:paraId="369C6F54" w14:textId="77777777" w:rsidTr="008A1BCC">
        <w:trPr>
          <w:tblHeader/>
        </w:trPr>
        <w:tc>
          <w:tcPr>
            <w:tcW w:w="9526" w:type="dxa"/>
            <w:gridSpan w:val="4"/>
            <w:shd w:val="clear" w:color="auto" w:fill="CCFFCC"/>
            <w:vAlign w:val="center"/>
          </w:tcPr>
          <w:p w14:paraId="73A907C8" w14:textId="77777777" w:rsidR="000A72CE" w:rsidRPr="004065B1" w:rsidRDefault="000A72CE" w:rsidP="008A1BCC">
            <w:r w:rsidRPr="000A066E">
              <w:rPr>
                <w:b/>
              </w:rPr>
              <w:t>Setup</w:t>
            </w:r>
          </w:p>
        </w:tc>
      </w:tr>
      <w:tr w:rsidR="000A72CE" w14:paraId="132C413C" w14:textId="77777777" w:rsidTr="008A1BCC">
        <w:trPr>
          <w:tblHeader/>
        </w:trPr>
        <w:tc>
          <w:tcPr>
            <w:tcW w:w="9526" w:type="dxa"/>
            <w:gridSpan w:val="4"/>
            <w:vAlign w:val="center"/>
          </w:tcPr>
          <w:p w14:paraId="2A67C41B" w14:textId="77777777" w:rsidR="00187591" w:rsidRPr="00544135" w:rsidRDefault="00187591" w:rsidP="00187591">
            <w:pPr>
              <w:rPr>
                <w:i/>
              </w:rPr>
            </w:pPr>
            <w:r w:rsidRPr="00544135">
              <w:rPr>
                <w:i/>
              </w:rPr>
              <w:t>Load one or more cells from</w:t>
            </w:r>
          </w:p>
          <w:p w14:paraId="69DB0A6F" w14:textId="77777777" w:rsidR="000A72CE" w:rsidRPr="00544135" w:rsidRDefault="00187591" w:rsidP="00187591">
            <w:pPr>
              <w:rPr>
                <w:i/>
              </w:rPr>
            </w:pPr>
            <w:r w:rsidRPr="00544135">
              <w:rPr>
                <w:i/>
              </w:rPr>
              <w:t>2.1.1 Power Up\ENC_ROOT</w:t>
            </w:r>
          </w:p>
        </w:tc>
      </w:tr>
      <w:tr w:rsidR="000A72CE" w14:paraId="61CCD2AE" w14:textId="77777777" w:rsidTr="008A1BCC">
        <w:trPr>
          <w:tblHeader/>
        </w:trPr>
        <w:tc>
          <w:tcPr>
            <w:tcW w:w="9526" w:type="dxa"/>
            <w:gridSpan w:val="4"/>
            <w:shd w:val="clear" w:color="auto" w:fill="CCFFCC"/>
            <w:vAlign w:val="center"/>
          </w:tcPr>
          <w:p w14:paraId="23CF4668" w14:textId="77777777" w:rsidR="000A72CE" w:rsidRPr="004065B1" w:rsidRDefault="000A72CE" w:rsidP="008A1BCC">
            <w:r w:rsidRPr="000A066E">
              <w:rPr>
                <w:b/>
              </w:rPr>
              <w:t>Action</w:t>
            </w:r>
          </w:p>
        </w:tc>
      </w:tr>
      <w:tr w:rsidR="000A72CE" w14:paraId="096562C9" w14:textId="77777777" w:rsidTr="008A1BCC">
        <w:trPr>
          <w:tblHeader/>
        </w:trPr>
        <w:tc>
          <w:tcPr>
            <w:tcW w:w="9526" w:type="dxa"/>
            <w:gridSpan w:val="4"/>
            <w:vAlign w:val="center"/>
          </w:tcPr>
          <w:p w14:paraId="09BB4152" w14:textId="77777777" w:rsidR="00187591" w:rsidRPr="00544135" w:rsidRDefault="00187591" w:rsidP="00187591">
            <w:pPr>
              <w:rPr>
                <w:i/>
              </w:rPr>
            </w:pPr>
            <w:r w:rsidRPr="00544135">
              <w:rPr>
                <w:i/>
              </w:rPr>
              <w:t>Observe the chart display.</w:t>
            </w:r>
          </w:p>
          <w:p w14:paraId="6FC58DAD" w14:textId="77777777" w:rsidR="00187591" w:rsidRPr="00544135" w:rsidRDefault="00187591" w:rsidP="00187591">
            <w:pPr>
              <w:rPr>
                <w:i/>
              </w:rPr>
            </w:pPr>
            <w:r w:rsidRPr="00544135">
              <w:rPr>
                <w:i/>
              </w:rPr>
              <w:t xml:space="preserve">Pick an object and observe the text within the pick report. </w:t>
            </w:r>
          </w:p>
          <w:p w14:paraId="08D90A1B" w14:textId="77777777" w:rsidR="000A72CE" w:rsidRPr="00544135" w:rsidRDefault="00187591" w:rsidP="00187591">
            <w:pPr>
              <w:rPr>
                <w:i/>
              </w:rPr>
            </w:pPr>
            <w:r w:rsidRPr="00544135">
              <w:rPr>
                <w:i/>
              </w:rPr>
              <w:t>Create a Mariner’s note with text and observe its display.</w:t>
            </w:r>
          </w:p>
        </w:tc>
      </w:tr>
      <w:tr w:rsidR="000A72CE" w14:paraId="2F381A01" w14:textId="77777777" w:rsidTr="008A1BCC">
        <w:trPr>
          <w:tblHeader/>
        </w:trPr>
        <w:tc>
          <w:tcPr>
            <w:tcW w:w="9526" w:type="dxa"/>
            <w:gridSpan w:val="4"/>
            <w:shd w:val="clear" w:color="auto" w:fill="CCFFCC"/>
            <w:vAlign w:val="center"/>
          </w:tcPr>
          <w:p w14:paraId="118B7C9C" w14:textId="77777777" w:rsidR="000A72CE" w:rsidRPr="004065B1" w:rsidRDefault="000A72CE" w:rsidP="008A1BCC">
            <w:r w:rsidRPr="000A066E">
              <w:rPr>
                <w:b/>
              </w:rPr>
              <w:t>Results</w:t>
            </w:r>
          </w:p>
        </w:tc>
      </w:tr>
      <w:tr w:rsidR="000A72CE" w14:paraId="406DEDAD" w14:textId="77777777" w:rsidTr="008A1BCC">
        <w:trPr>
          <w:tblHeader/>
        </w:trPr>
        <w:tc>
          <w:tcPr>
            <w:tcW w:w="9526" w:type="dxa"/>
            <w:gridSpan w:val="4"/>
            <w:vAlign w:val="center"/>
          </w:tcPr>
          <w:p w14:paraId="164A6E16" w14:textId="133347E5" w:rsidR="000A72CE" w:rsidRPr="00544135" w:rsidRDefault="00A015E1" w:rsidP="008A1BCC">
            <w:pPr>
              <w:jc w:val="left"/>
              <w:rPr>
                <w:i/>
              </w:rPr>
            </w:pPr>
            <w:r>
              <w:rPr>
                <w:i/>
              </w:rPr>
              <w:t>B</w:t>
            </w:r>
            <w:r w:rsidRPr="00A015E1">
              <w:rPr>
                <w:i/>
              </w:rPr>
              <w:t>ased on viewing distance spec</w:t>
            </w:r>
            <w:r>
              <w:rPr>
                <w:i/>
              </w:rPr>
              <w:t xml:space="preserve">ified in manufacturer manuals, </w:t>
            </w:r>
            <w:r w:rsidRPr="00A015E1">
              <w:rPr>
                <w:i/>
              </w:rPr>
              <w:t>confirm that for all text observed the height of upper-case characters is not less than 3.5</w:t>
            </w:r>
            <w:r>
              <w:t xml:space="preserve"> </w:t>
            </w:r>
            <w:r>
              <w:rPr>
                <w:i/>
              </w:rPr>
              <w:t>mm per 1 metre</w:t>
            </w:r>
            <w:r w:rsidRPr="00A015E1">
              <w:rPr>
                <w:i/>
              </w:rPr>
              <w:t xml:space="preserve"> viewing distance</w:t>
            </w:r>
            <w:r w:rsidRPr="00A015E1" w:rsidDel="00A015E1">
              <w:rPr>
                <w:i/>
              </w:rPr>
              <w:t xml:space="preserve"> </w:t>
            </w:r>
          </w:p>
        </w:tc>
      </w:tr>
    </w:tbl>
    <w:p w14:paraId="5443DBB7" w14:textId="77777777" w:rsidR="000A72CE" w:rsidRDefault="000A72CE" w:rsidP="000A72CE"/>
    <w:p w14:paraId="4A50DB77" w14:textId="77777777" w:rsidR="000A72CE" w:rsidRPr="00CF2F67" w:rsidRDefault="00187591" w:rsidP="00E30B8F">
      <w:pPr>
        <w:pStyle w:val="Heading3"/>
        <w:rPr>
          <w:lang w:val="en-US"/>
        </w:rPr>
      </w:pPr>
      <w:r>
        <w:rPr>
          <w:lang w:val="en-US"/>
        </w:rPr>
        <w:t>Display redraw</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0A72CE" w14:paraId="075CD7FE" w14:textId="77777777" w:rsidTr="008A1BCC">
        <w:trPr>
          <w:trHeight w:val="454"/>
          <w:tblHeader/>
        </w:trPr>
        <w:tc>
          <w:tcPr>
            <w:tcW w:w="2381" w:type="dxa"/>
            <w:shd w:val="clear" w:color="auto" w:fill="CCFFCC"/>
            <w:vAlign w:val="center"/>
          </w:tcPr>
          <w:p w14:paraId="1B0031DC" w14:textId="77777777" w:rsidR="000A72CE" w:rsidRPr="004065B1" w:rsidRDefault="000A72CE" w:rsidP="008A1BCC">
            <w:r w:rsidRPr="000A066E">
              <w:rPr>
                <w:b/>
              </w:rPr>
              <w:t>Test Reference</w:t>
            </w:r>
          </w:p>
        </w:tc>
        <w:tc>
          <w:tcPr>
            <w:tcW w:w="2381" w:type="dxa"/>
            <w:shd w:val="clear" w:color="auto" w:fill="CCFFCC"/>
            <w:vAlign w:val="center"/>
          </w:tcPr>
          <w:p w14:paraId="71857F4A" w14:textId="77777777" w:rsidR="000A72CE" w:rsidRPr="004065B1" w:rsidRDefault="000A72CE" w:rsidP="008A1BCC">
            <w:r>
              <w:t>4.7.</w:t>
            </w:r>
            <w:r w:rsidR="001752C8">
              <w:t>5</w:t>
            </w:r>
          </w:p>
        </w:tc>
        <w:tc>
          <w:tcPr>
            <w:tcW w:w="2382" w:type="dxa"/>
            <w:shd w:val="clear" w:color="auto" w:fill="CCFFCC"/>
            <w:vAlign w:val="center"/>
          </w:tcPr>
          <w:p w14:paraId="297126D5" w14:textId="77777777" w:rsidR="000A72CE" w:rsidRPr="004065B1" w:rsidRDefault="000A72CE" w:rsidP="008A1BCC">
            <w:r w:rsidRPr="000A066E">
              <w:rPr>
                <w:b/>
              </w:rPr>
              <w:t>IHO Reference</w:t>
            </w:r>
          </w:p>
        </w:tc>
        <w:tc>
          <w:tcPr>
            <w:tcW w:w="2382" w:type="dxa"/>
            <w:shd w:val="clear" w:color="auto" w:fill="CCFFCC"/>
            <w:vAlign w:val="center"/>
          </w:tcPr>
          <w:p w14:paraId="74EB710C" w14:textId="77777777" w:rsidR="000A72CE" w:rsidRPr="004065B1" w:rsidRDefault="001752C8" w:rsidP="008A1BCC">
            <w:r>
              <w:t>S-52 [5.1</w:t>
            </w:r>
            <w:r w:rsidR="000A72CE">
              <w:t>]</w:t>
            </w:r>
          </w:p>
        </w:tc>
      </w:tr>
      <w:tr w:rsidR="000A72CE" w14:paraId="4109BEF9" w14:textId="77777777" w:rsidTr="008A1BCC">
        <w:trPr>
          <w:tblHeader/>
        </w:trPr>
        <w:tc>
          <w:tcPr>
            <w:tcW w:w="9526" w:type="dxa"/>
            <w:gridSpan w:val="4"/>
            <w:shd w:val="clear" w:color="auto" w:fill="CCFFCC"/>
            <w:vAlign w:val="center"/>
          </w:tcPr>
          <w:p w14:paraId="0FD6DDDA" w14:textId="77777777" w:rsidR="000A72CE" w:rsidRDefault="000A72CE" w:rsidP="008A1BCC">
            <w:r w:rsidRPr="000A066E">
              <w:rPr>
                <w:b/>
              </w:rPr>
              <w:t>Test description</w:t>
            </w:r>
          </w:p>
        </w:tc>
      </w:tr>
      <w:tr w:rsidR="000A72CE" w14:paraId="7411D2EA" w14:textId="77777777" w:rsidTr="008A1BCC">
        <w:trPr>
          <w:tblHeader/>
        </w:trPr>
        <w:tc>
          <w:tcPr>
            <w:tcW w:w="9526" w:type="dxa"/>
            <w:gridSpan w:val="4"/>
            <w:vAlign w:val="center"/>
          </w:tcPr>
          <w:p w14:paraId="2DF03AF0" w14:textId="77777777" w:rsidR="000A72CE" w:rsidRPr="00544135" w:rsidRDefault="00187591" w:rsidP="008A1BCC">
            <w:pPr>
              <w:rPr>
                <w:i/>
              </w:rPr>
            </w:pPr>
            <w:r w:rsidRPr="00544135">
              <w:rPr>
                <w:i/>
              </w:rPr>
              <w:t>Display of text within the chart display and pick report.</w:t>
            </w:r>
          </w:p>
        </w:tc>
      </w:tr>
      <w:tr w:rsidR="000A72CE" w14:paraId="149209F5" w14:textId="77777777" w:rsidTr="008A1BCC">
        <w:trPr>
          <w:tblHeader/>
        </w:trPr>
        <w:tc>
          <w:tcPr>
            <w:tcW w:w="9526" w:type="dxa"/>
            <w:gridSpan w:val="4"/>
            <w:shd w:val="clear" w:color="auto" w:fill="CCFFCC"/>
            <w:vAlign w:val="center"/>
          </w:tcPr>
          <w:p w14:paraId="6AD55105" w14:textId="77777777" w:rsidR="000A72CE" w:rsidRPr="004065B1" w:rsidRDefault="000A72CE" w:rsidP="008A1BCC">
            <w:r w:rsidRPr="000A066E">
              <w:rPr>
                <w:b/>
              </w:rPr>
              <w:t>Setup</w:t>
            </w:r>
          </w:p>
        </w:tc>
      </w:tr>
      <w:tr w:rsidR="000A72CE" w14:paraId="3C2AAA5E" w14:textId="77777777" w:rsidTr="008A1BCC">
        <w:trPr>
          <w:tblHeader/>
        </w:trPr>
        <w:tc>
          <w:tcPr>
            <w:tcW w:w="9526" w:type="dxa"/>
            <w:gridSpan w:val="4"/>
            <w:vAlign w:val="center"/>
          </w:tcPr>
          <w:p w14:paraId="4194A717" w14:textId="77777777" w:rsidR="00187591" w:rsidRPr="00544135" w:rsidRDefault="00187591" w:rsidP="00187591">
            <w:pPr>
              <w:rPr>
                <w:i/>
              </w:rPr>
            </w:pPr>
            <w:r w:rsidRPr="00544135">
              <w:rPr>
                <w:i/>
              </w:rPr>
              <w:t>Load one or more cells from</w:t>
            </w:r>
          </w:p>
          <w:p w14:paraId="7EDAE1D6" w14:textId="77777777" w:rsidR="00187591" w:rsidRDefault="00187591" w:rsidP="00187591">
            <w:pPr>
              <w:rPr>
                <w:i/>
              </w:rPr>
            </w:pPr>
            <w:r w:rsidRPr="00544135">
              <w:rPr>
                <w:i/>
              </w:rPr>
              <w:t>2.1.1 Power Up\ENC_ROOT</w:t>
            </w:r>
          </w:p>
          <w:p w14:paraId="1C3AC0E1" w14:textId="77777777" w:rsidR="00CB4AAC" w:rsidRPr="00CB4AAC" w:rsidRDefault="00CB4AAC" w:rsidP="00CB4AAC">
            <w:pPr>
              <w:rPr>
                <w:i/>
              </w:rPr>
            </w:pPr>
            <w:r w:rsidRPr="00CB4AAC">
              <w:rPr>
                <w:i/>
              </w:rPr>
              <w:t>Select North up true motion</w:t>
            </w:r>
          </w:p>
          <w:p w14:paraId="150647C4" w14:textId="3159CE2B" w:rsidR="00CB4AAC" w:rsidRPr="00CB4AAC" w:rsidRDefault="00CB4AAC" w:rsidP="00CB4AAC">
            <w:pPr>
              <w:rPr>
                <w:i/>
              </w:rPr>
            </w:pPr>
            <w:r w:rsidRPr="00CB4AAC">
              <w:rPr>
                <w:i/>
              </w:rPr>
              <w:t xml:space="preserve">Select </w:t>
            </w:r>
            <w:r w:rsidR="00AB57F1">
              <w:rPr>
                <w:i/>
              </w:rPr>
              <w:t xml:space="preserve">Display Category </w:t>
            </w:r>
            <w:r w:rsidRPr="00CB4AAC">
              <w:rPr>
                <w:i/>
              </w:rPr>
              <w:t>Other</w:t>
            </w:r>
          </w:p>
          <w:p w14:paraId="48D093B5" w14:textId="2CFBDD61" w:rsidR="00CB4AAC" w:rsidRPr="00544135" w:rsidRDefault="00CB4AAC" w:rsidP="00CB4AAC">
            <w:pPr>
              <w:rPr>
                <w:i/>
              </w:rPr>
            </w:pPr>
            <w:r w:rsidRPr="00CB4AAC">
              <w:rPr>
                <w:i/>
              </w:rPr>
              <w:t>Select All Independent Mariner selectors</w:t>
            </w:r>
          </w:p>
          <w:p w14:paraId="2E16CFB2" w14:textId="7BDD2711" w:rsidR="000A72CE" w:rsidRPr="00544135" w:rsidRDefault="00187591" w:rsidP="00187591">
            <w:pPr>
              <w:rPr>
                <w:i/>
              </w:rPr>
            </w:pPr>
            <w:r w:rsidRPr="00544135">
              <w:rPr>
                <w:i/>
              </w:rPr>
              <w:t>Simulate the own ship</w:t>
            </w:r>
            <w:r w:rsidR="00ED0D85">
              <w:rPr>
                <w:i/>
              </w:rPr>
              <w:t>’</w:t>
            </w:r>
            <w:r w:rsidRPr="00544135">
              <w:rPr>
                <w:i/>
              </w:rPr>
              <w:t>s movement from Micklefirth through the Mickelfirth channel and to the Mickleden TSS roundabout.</w:t>
            </w:r>
          </w:p>
        </w:tc>
      </w:tr>
      <w:tr w:rsidR="000A72CE" w14:paraId="0703E240" w14:textId="77777777" w:rsidTr="008A1BCC">
        <w:trPr>
          <w:tblHeader/>
        </w:trPr>
        <w:tc>
          <w:tcPr>
            <w:tcW w:w="9526" w:type="dxa"/>
            <w:gridSpan w:val="4"/>
            <w:shd w:val="clear" w:color="auto" w:fill="CCFFCC"/>
            <w:vAlign w:val="center"/>
          </w:tcPr>
          <w:p w14:paraId="4BD6B5A9" w14:textId="77777777" w:rsidR="000A72CE" w:rsidRPr="004065B1" w:rsidRDefault="000A72CE" w:rsidP="008A1BCC">
            <w:r w:rsidRPr="000A066E">
              <w:rPr>
                <w:b/>
              </w:rPr>
              <w:t>Action</w:t>
            </w:r>
          </w:p>
        </w:tc>
      </w:tr>
      <w:tr w:rsidR="000A72CE" w14:paraId="3D8EB77A" w14:textId="77777777" w:rsidTr="008A1BCC">
        <w:trPr>
          <w:tblHeader/>
        </w:trPr>
        <w:tc>
          <w:tcPr>
            <w:tcW w:w="9526" w:type="dxa"/>
            <w:gridSpan w:val="4"/>
            <w:vAlign w:val="center"/>
          </w:tcPr>
          <w:p w14:paraId="3B0B5A29" w14:textId="77777777" w:rsidR="000A72CE" w:rsidRPr="00544135" w:rsidRDefault="00187591" w:rsidP="008A1BCC">
            <w:pPr>
              <w:rPr>
                <w:i/>
              </w:rPr>
            </w:pPr>
            <w:r w:rsidRPr="00544135">
              <w:rPr>
                <w:i/>
              </w:rPr>
              <w:t>Monitor the display at a viewing scale of 1:20,000</w:t>
            </w:r>
          </w:p>
        </w:tc>
      </w:tr>
      <w:tr w:rsidR="000A72CE" w14:paraId="505D56A4" w14:textId="77777777" w:rsidTr="008A1BCC">
        <w:trPr>
          <w:tblHeader/>
        </w:trPr>
        <w:tc>
          <w:tcPr>
            <w:tcW w:w="9526" w:type="dxa"/>
            <w:gridSpan w:val="4"/>
            <w:shd w:val="clear" w:color="auto" w:fill="CCFFCC"/>
            <w:vAlign w:val="center"/>
          </w:tcPr>
          <w:p w14:paraId="2721A255" w14:textId="77777777" w:rsidR="000A72CE" w:rsidRPr="004065B1" w:rsidRDefault="000A72CE" w:rsidP="008A1BCC">
            <w:r w:rsidRPr="000A066E">
              <w:rPr>
                <w:b/>
              </w:rPr>
              <w:t>Results</w:t>
            </w:r>
          </w:p>
        </w:tc>
      </w:tr>
      <w:tr w:rsidR="000A72CE" w14:paraId="73FB28A1" w14:textId="77777777" w:rsidTr="008A1BCC">
        <w:trPr>
          <w:tblHeader/>
        </w:trPr>
        <w:tc>
          <w:tcPr>
            <w:tcW w:w="9526" w:type="dxa"/>
            <w:gridSpan w:val="4"/>
            <w:vAlign w:val="center"/>
          </w:tcPr>
          <w:p w14:paraId="27D1C186" w14:textId="77777777" w:rsidR="00187591" w:rsidRPr="00544135" w:rsidRDefault="00187591" w:rsidP="00187591">
            <w:pPr>
              <w:jc w:val="left"/>
              <w:rPr>
                <w:i/>
              </w:rPr>
            </w:pPr>
            <w:r w:rsidRPr="00544135">
              <w:rPr>
                <w:i/>
              </w:rPr>
              <w:t>Confirm that the display redraws in less than 5 seconds for the duration of the own ship movement.</w:t>
            </w:r>
          </w:p>
          <w:p w14:paraId="34F9F365" w14:textId="28487067" w:rsidR="000A72CE" w:rsidRPr="00544135" w:rsidRDefault="00187591" w:rsidP="00187591">
            <w:pPr>
              <w:jc w:val="left"/>
              <w:rPr>
                <w:i/>
              </w:rPr>
            </w:pPr>
            <w:r w:rsidRPr="00544135">
              <w:rPr>
                <w:i/>
              </w:rPr>
              <w:t xml:space="preserve">Select the display of the area north of the Lowesmore Oilfield </w:t>
            </w:r>
            <w:r w:rsidR="00C63E77">
              <w:rPr>
                <w:i/>
              </w:rPr>
              <w:t xml:space="preserve">and </w:t>
            </w:r>
            <w:r w:rsidRPr="00544135">
              <w:rPr>
                <w:i/>
              </w:rPr>
              <w:t>confirm that the display redraws in 5 seconds or informs the user and retains the previous display until ready.</w:t>
            </w:r>
          </w:p>
        </w:tc>
      </w:tr>
    </w:tbl>
    <w:p w14:paraId="05529883" w14:textId="77777777" w:rsidR="000A72CE" w:rsidRDefault="000A72CE" w:rsidP="000A72CE"/>
    <w:p w14:paraId="4CB17BFB" w14:textId="77777777" w:rsidR="000A72CE" w:rsidRDefault="00187591" w:rsidP="00E30B8F">
      <w:pPr>
        <w:pStyle w:val="Heading2"/>
      </w:pPr>
      <w:r>
        <w:br w:type="page"/>
      </w:r>
      <w:bookmarkStart w:id="282" w:name="_Toc120212622"/>
      <w:r w:rsidR="000A72CE">
        <w:lastRenderedPageBreak/>
        <w:t>Units and Legend</w:t>
      </w:r>
      <w:bookmarkEnd w:id="282"/>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0"/>
        <w:gridCol w:w="2131"/>
        <w:gridCol w:w="421"/>
        <w:gridCol w:w="1960"/>
        <w:gridCol w:w="2382"/>
        <w:gridCol w:w="2382"/>
      </w:tblGrid>
      <w:tr w:rsidR="000A72CE" w14:paraId="254962DC" w14:textId="77777777" w:rsidTr="008A1BCC">
        <w:trPr>
          <w:trHeight w:val="454"/>
          <w:tblHeader/>
        </w:trPr>
        <w:tc>
          <w:tcPr>
            <w:tcW w:w="2381" w:type="dxa"/>
            <w:gridSpan w:val="2"/>
            <w:shd w:val="clear" w:color="auto" w:fill="CCFFCC"/>
            <w:vAlign w:val="center"/>
          </w:tcPr>
          <w:p w14:paraId="4FEE3455" w14:textId="77777777" w:rsidR="000A72CE" w:rsidRPr="004065B1" w:rsidRDefault="000A72CE" w:rsidP="008A1BCC">
            <w:r w:rsidRPr="000A066E">
              <w:rPr>
                <w:b/>
              </w:rPr>
              <w:t>Test Reference</w:t>
            </w:r>
          </w:p>
        </w:tc>
        <w:tc>
          <w:tcPr>
            <w:tcW w:w="2381" w:type="dxa"/>
            <w:gridSpan w:val="2"/>
            <w:shd w:val="clear" w:color="auto" w:fill="CCFFCC"/>
            <w:vAlign w:val="center"/>
          </w:tcPr>
          <w:p w14:paraId="005A8D28" w14:textId="77777777" w:rsidR="000A72CE" w:rsidRPr="004065B1" w:rsidRDefault="000A72CE" w:rsidP="000A72CE">
            <w:r>
              <w:t>4.8</w:t>
            </w:r>
          </w:p>
        </w:tc>
        <w:tc>
          <w:tcPr>
            <w:tcW w:w="2382" w:type="dxa"/>
            <w:shd w:val="clear" w:color="auto" w:fill="CCFFCC"/>
            <w:vAlign w:val="center"/>
          </w:tcPr>
          <w:p w14:paraId="2CE5D6B4" w14:textId="77777777" w:rsidR="000A72CE" w:rsidRPr="004065B1" w:rsidRDefault="000A72CE" w:rsidP="008A1BCC">
            <w:r w:rsidRPr="000A066E">
              <w:rPr>
                <w:b/>
              </w:rPr>
              <w:t>IHO Reference</w:t>
            </w:r>
          </w:p>
        </w:tc>
        <w:tc>
          <w:tcPr>
            <w:tcW w:w="2382" w:type="dxa"/>
            <w:shd w:val="clear" w:color="auto" w:fill="CCFFCC"/>
            <w:vAlign w:val="center"/>
          </w:tcPr>
          <w:p w14:paraId="086A8073" w14:textId="77777777" w:rsidR="000A72CE" w:rsidRDefault="000A72CE" w:rsidP="000A72CE">
            <w:r>
              <w:t>S-52 [2.3.1f,</w:t>
            </w:r>
          </w:p>
          <w:p w14:paraId="78CE8175" w14:textId="77777777" w:rsidR="000A72CE" w:rsidRPr="004065B1" w:rsidRDefault="000A72CE" w:rsidP="000A72CE">
            <w:r>
              <w:t>2.3.1g], 10.6.2</w:t>
            </w:r>
          </w:p>
        </w:tc>
      </w:tr>
      <w:tr w:rsidR="000A72CE" w14:paraId="59263103" w14:textId="77777777" w:rsidTr="008A1BCC">
        <w:trPr>
          <w:tblHeader/>
        </w:trPr>
        <w:tc>
          <w:tcPr>
            <w:tcW w:w="9526" w:type="dxa"/>
            <w:gridSpan w:val="6"/>
            <w:shd w:val="clear" w:color="auto" w:fill="CCFFCC"/>
            <w:vAlign w:val="center"/>
          </w:tcPr>
          <w:p w14:paraId="0B62676B" w14:textId="77777777" w:rsidR="000A72CE" w:rsidRDefault="000A72CE" w:rsidP="008A1BCC">
            <w:r w:rsidRPr="000A066E">
              <w:rPr>
                <w:b/>
              </w:rPr>
              <w:t>Test description</w:t>
            </w:r>
          </w:p>
        </w:tc>
      </w:tr>
      <w:tr w:rsidR="000A72CE" w14:paraId="29B882A6" w14:textId="77777777" w:rsidTr="008A1BCC">
        <w:trPr>
          <w:tblHeader/>
        </w:trPr>
        <w:tc>
          <w:tcPr>
            <w:tcW w:w="9526" w:type="dxa"/>
            <w:gridSpan w:val="6"/>
            <w:vAlign w:val="center"/>
          </w:tcPr>
          <w:p w14:paraId="29332253" w14:textId="77777777" w:rsidR="000A72CE" w:rsidRPr="00544135" w:rsidRDefault="00187591" w:rsidP="008A1BCC">
            <w:pPr>
              <w:rPr>
                <w:i/>
              </w:rPr>
            </w:pPr>
            <w:r w:rsidRPr="00544135">
              <w:rPr>
                <w:i/>
              </w:rPr>
              <w:t>Display units and chart legend.</w:t>
            </w:r>
          </w:p>
        </w:tc>
      </w:tr>
      <w:tr w:rsidR="000A72CE" w14:paraId="08FBC3F6" w14:textId="77777777" w:rsidTr="008A1BCC">
        <w:trPr>
          <w:tblHeader/>
        </w:trPr>
        <w:tc>
          <w:tcPr>
            <w:tcW w:w="9526" w:type="dxa"/>
            <w:gridSpan w:val="6"/>
            <w:shd w:val="clear" w:color="auto" w:fill="CCFFCC"/>
            <w:vAlign w:val="center"/>
          </w:tcPr>
          <w:p w14:paraId="2678F27F" w14:textId="77777777" w:rsidR="000A72CE" w:rsidRPr="004065B1" w:rsidRDefault="000A72CE" w:rsidP="008A1BCC">
            <w:r w:rsidRPr="000A066E">
              <w:rPr>
                <w:b/>
              </w:rPr>
              <w:t>Setup</w:t>
            </w:r>
          </w:p>
        </w:tc>
      </w:tr>
      <w:tr w:rsidR="000A72CE" w14:paraId="309C01CA" w14:textId="77777777" w:rsidTr="008A1BCC">
        <w:trPr>
          <w:tblHeader/>
        </w:trPr>
        <w:tc>
          <w:tcPr>
            <w:tcW w:w="9526" w:type="dxa"/>
            <w:gridSpan w:val="6"/>
            <w:vAlign w:val="center"/>
          </w:tcPr>
          <w:p w14:paraId="3D997555" w14:textId="77777777" w:rsidR="00187591" w:rsidRPr="00544135" w:rsidRDefault="00187591" w:rsidP="00187591">
            <w:pPr>
              <w:rPr>
                <w:i/>
              </w:rPr>
            </w:pPr>
            <w:r w:rsidRPr="00544135">
              <w:rPr>
                <w:i/>
              </w:rPr>
              <w:t>Load cell GB4X0000.000 from</w:t>
            </w:r>
          </w:p>
          <w:p w14:paraId="433703DD" w14:textId="77777777" w:rsidR="000A72CE" w:rsidRPr="00544135" w:rsidRDefault="00187591" w:rsidP="00187591">
            <w:pPr>
              <w:rPr>
                <w:i/>
              </w:rPr>
            </w:pPr>
            <w:r w:rsidRPr="00544135">
              <w:rPr>
                <w:i/>
              </w:rPr>
              <w:t>2.1.1 Power Up\ENC_ROOT</w:t>
            </w:r>
          </w:p>
        </w:tc>
      </w:tr>
      <w:tr w:rsidR="000A72CE" w14:paraId="73716C75" w14:textId="77777777" w:rsidTr="008A1BCC">
        <w:trPr>
          <w:tblHeader/>
        </w:trPr>
        <w:tc>
          <w:tcPr>
            <w:tcW w:w="9526" w:type="dxa"/>
            <w:gridSpan w:val="6"/>
            <w:shd w:val="clear" w:color="auto" w:fill="CCFFCC"/>
            <w:vAlign w:val="center"/>
          </w:tcPr>
          <w:p w14:paraId="6BFD6751" w14:textId="77777777" w:rsidR="000A72CE" w:rsidRPr="004065B1" w:rsidRDefault="000A72CE" w:rsidP="008A1BCC">
            <w:r w:rsidRPr="000A066E">
              <w:rPr>
                <w:b/>
              </w:rPr>
              <w:t>Action</w:t>
            </w:r>
          </w:p>
        </w:tc>
      </w:tr>
      <w:tr w:rsidR="000A72CE" w14:paraId="71FFA816" w14:textId="77777777" w:rsidTr="008A1BCC">
        <w:trPr>
          <w:tblHeader/>
        </w:trPr>
        <w:tc>
          <w:tcPr>
            <w:tcW w:w="9526" w:type="dxa"/>
            <w:gridSpan w:val="6"/>
            <w:vAlign w:val="center"/>
          </w:tcPr>
          <w:p w14:paraId="615AC335" w14:textId="77777777" w:rsidR="000A72CE" w:rsidRPr="00544135" w:rsidRDefault="00187591" w:rsidP="008A1BCC">
            <w:pPr>
              <w:rPr>
                <w:i/>
              </w:rPr>
            </w:pPr>
            <w:r w:rsidRPr="00544135">
              <w:rPr>
                <w:i/>
              </w:rPr>
              <w:t>Select a position for display applicable chart legend</w:t>
            </w:r>
          </w:p>
        </w:tc>
      </w:tr>
      <w:tr w:rsidR="000A72CE" w14:paraId="701FA11E" w14:textId="77777777" w:rsidTr="00C254BB">
        <w:trPr>
          <w:tblHeader/>
        </w:trPr>
        <w:tc>
          <w:tcPr>
            <w:tcW w:w="9526" w:type="dxa"/>
            <w:gridSpan w:val="6"/>
            <w:tcBorders>
              <w:bottom w:val="single" w:sz="4" w:space="0" w:color="auto"/>
            </w:tcBorders>
            <w:shd w:val="clear" w:color="auto" w:fill="CCFFCC"/>
            <w:vAlign w:val="center"/>
          </w:tcPr>
          <w:p w14:paraId="77E03A0B" w14:textId="77777777" w:rsidR="000A72CE" w:rsidRPr="004065B1" w:rsidRDefault="000A72CE" w:rsidP="008A1BCC">
            <w:r w:rsidRPr="000A066E">
              <w:rPr>
                <w:b/>
              </w:rPr>
              <w:t>Results</w:t>
            </w:r>
          </w:p>
        </w:tc>
      </w:tr>
      <w:tr w:rsidR="000A72CE" w14:paraId="7B3577E7" w14:textId="77777777" w:rsidTr="00C254BB">
        <w:trPr>
          <w:tblHeader/>
        </w:trPr>
        <w:tc>
          <w:tcPr>
            <w:tcW w:w="9526" w:type="dxa"/>
            <w:gridSpan w:val="6"/>
            <w:tcBorders>
              <w:bottom w:val="nil"/>
            </w:tcBorders>
            <w:vAlign w:val="center"/>
          </w:tcPr>
          <w:p w14:paraId="0A124D8B" w14:textId="5D472761" w:rsidR="000A72CE" w:rsidRPr="00544135" w:rsidRDefault="00187591" w:rsidP="00187591">
            <w:pPr>
              <w:jc w:val="left"/>
              <w:rPr>
                <w:i/>
              </w:rPr>
            </w:pPr>
            <w:r w:rsidRPr="00544135">
              <w:rPr>
                <w:i/>
              </w:rPr>
              <w:t>As a minimum the information listed below must be presented clearly (the complete list needs not always to be shown). Examples from the dataset loaded</w:t>
            </w:r>
            <w:r w:rsidR="00AB57F1">
              <w:rPr>
                <w:i/>
              </w:rPr>
              <w:t xml:space="preserve"> </w:t>
            </w:r>
            <w:r w:rsidRPr="00544135">
              <w:rPr>
                <w:i/>
              </w:rPr>
              <w:t>are listed in bold text where appropriate.</w:t>
            </w:r>
          </w:p>
        </w:tc>
      </w:tr>
      <w:tr w:rsidR="00C254BB" w14:paraId="7DC76739" w14:textId="77777777" w:rsidTr="00C254BB">
        <w:trPr>
          <w:trHeight w:val="30"/>
          <w:tblHeader/>
        </w:trPr>
        <w:tc>
          <w:tcPr>
            <w:tcW w:w="250" w:type="dxa"/>
            <w:vMerge w:val="restart"/>
            <w:tcBorders>
              <w:top w:val="nil"/>
              <w:bottom w:val="nil"/>
            </w:tcBorders>
            <w:vAlign w:val="center"/>
          </w:tcPr>
          <w:p w14:paraId="4D45D1C7" w14:textId="77777777" w:rsidR="00C254BB" w:rsidRPr="00544135" w:rsidRDefault="00C254BB" w:rsidP="00ED668D">
            <w:pPr>
              <w:jc w:val="left"/>
              <w:rPr>
                <w:i/>
              </w:rPr>
            </w:pPr>
          </w:p>
        </w:tc>
        <w:tc>
          <w:tcPr>
            <w:tcW w:w="2552" w:type="dxa"/>
            <w:gridSpan w:val="2"/>
            <w:shd w:val="clear" w:color="auto" w:fill="FFFF99"/>
            <w:vAlign w:val="center"/>
          </w:tcPr>
          <w:p w14:paraId="0A8D98B0" w14:textId="77777777" w:rsidR="00C254BB" w:rsidRPr="00544135" w:rsidRDefault="00C254BB" w:rsidP="00ED668D">
            <w:pPr>
              <w:jc w:val="left"/>
              <w:rPr>
                <w:i/>
              </w:rPr>
            </w:pPr>
            <w:r w:rsidRPr="00544135">
              <w:rPr>
                <w:i/>
              </w:rPr>
              <w:t>ECDIS Legend</w:t>
            </w:r>
          </w:p>
        </w:tc>
        <w:tc>
          <w:tcPr>
            <w:tcW w:w="6724" w:type="dxa"/>
            <w:gridSpan w:val="3"/>
            <w:shd w:val="clear" w:color="auto" w:fill="FFFF99"/>
            <w:vAlign w:val="center"/>
          </w:tcPr>
          <w:p w14:paraId="75273FCC" w14:textId="77777777" w:rsidR="00C254BB" w:rsidRPr="00544135" w:rsidRDefault="00C254BB" w:rsidP="00ED668D">
            <w:pPr>
              <w:jc w:val="left"/>
              <w:rPr>
                <w:i/>
              </w:rPr>
            </w:pPr>
            <w:r w:rsidRPr="00544135">
              <w:rPr>
                <w:i/>
              </w:rPr>
              <w:t>Values</w:t>
            </w:r>
          </w:p>
        </w:tc>
      </w:tr>
      <w:tr w:rsidR="00C254BB" w14:paraId="75D2D5E1" w14:textId="77777777" w:rsidTr="00C254BB">
        <w:trPr>
          <w:trHeight w:val="20"/>
          <w:tblHeader/>
        </w:trPr>
        <w:tc>
          <w:tcPr>
            <w:tcW w:w="250" w:type="dxa"/>
            <w:vMerge/>
            <w:tcBorders>
              <w:bottom w:val="nil"/>
            </w:tcBorders>
            <w:vAlign w:val="center"/>
          </w:tcPr>
          <w:p w14:paraId="65CFE81F" w14:textId="77777777" w:rsidR="00C254BB" w:rsidRPr="00544135" w:rsidRDefault="00C254BB" w:rsidP="00ED668D">
            <w:pPr>
              <w:jc w:val="left"/>
              <w:rPr>
                <w:i/>
              </w:rPr>
            </w:pPr>
          </w:p>
        </w:tc>
        <w:tc>
          <w:tcPr>
            <w:tcW w:w="2552" w:type="dxa"/>
            <w:gridSpan w:val="2"/>
            <w:vAlign w:val="center"/>
          </w:tcPr>
          <w:p w14:paraId="7408D52F" w14:textId="77777777" w:rsidR="00C254BB" w:rsidRPr="00544135" w:rsidRDefault="00C254BB" w:rsidP="00ED668D">
            <w:pPr>
              <w:jc w:val="left"/>
              <w:rPr>
                <w:i/>
              </w:rPr>
            </w:pPr>
            <w:r w:rsidRPr="00544135">
              <w:rPr>
                <w:i/>
              </w:rPr>
              <w:t>Units for depth</w:t>
            </w:r>
          </w:p>
        </w:tc>
        <w:tc>
          <w:tcPr>
            <w:tcW w:w="6724" w:type="dxa"/>
            <w:gridSpan w:val="3"/>
            <w:vAlign w:val="center"/>
          </w:tcPr>
          <w:p w14:paraId="11E769CF" w14:textId="5B83D2EC" w:rsidR="00C254BB" w:rsidRPr="00544135" w:rsidRDefault="00E66884" w:rsidP="00ED668D">
            <w:pPr>
              <w:jc w:val="left"/>
              <w:rPr>
                <w:i/>
              </w:rPr>
            </w:pPr>
            <w:r>
              <w:rPr>
                <w:i/>
              </w:rPr>
              <w:t>m</w:t>
            </w:r>
          </w:p>
        </w:tc>
      </w:tr>
      <w:tr w:rsidR="00C254BB" w14:paraId="1801397F" w14:textId="77777777" w:rsidTr="00C254BB">
        <w:trPr>
          <w:trHeight w:val="20"/>
          <w:tblHeader/>
        </w:trPr>
        <w:tc>
          <w:tcPr>
            <w:tcW w:w="250" w:type="dxa"/>
            <w:vMerge/>
            <w:tcBorders>
              <w:bottom w:val="nil"/>
            </w:tcBorders>
            <w:vAlign w:val="center"/>
          </w:tcPr>
          <w:p w14:paraId="346414F8" w14:textId="77777777" w:rsidR="00C254BB" w:rsidRPr="00544135" w:rsidRDefault="00C254BB" w:rsidP="00ED668D">
            <w:pPr>
              <w:jc w:val="left"/>
              <w:rPr>
                <w:i/>
              </w:rPr>
            </w:pPr>
          </w:p>
        </w:tc>
        <w:tc>
          <w:tcPr>
            <w:tcW w:w="2552" w:type="dxa"/>
            <w:gridSpan w:val="2"/>
            <w:vAlign w:val="center"/>
          </w:tcPr>
          <w:p w14:paraId="7E854E39" w14:textId="77777777" w:rsidR="00C254BB" w:rsidRPr="00544135" w:rsidRDefault="00C254BB" w:rsidP="00ED668D">
            <w:pPr>
              <w:jc w:val="left"/>
              <w:rPr>
                <w:i/>
              </w:rPr>
            </w:pPr>
            <w:r w:rsidRPr="00544135">
              <w:rPr>
                <w:i/>
              </w:rPr>
              <w:t>Units for height</w:t>
            </w:r>
          </w:p>
        </w:tc>
        <w:tc>
          <w:tcPr>
            <w:tcW w:w="6724" w:type="dxa"/>
            <w:gridSpan w:val="3"/>
            <w:vAlign w:val="center"/>
          </w:tcPr>
          <w:p w14:paraId="5B16E2A2" w14:textId="78AA790B" w:rsidR="00C254BB" w:rsidRPr="00544135" w:rsidRDefault="00E66884" w:rsidP="00ED668D">
            <w:pPr>
              <w:jc w:val="left"/>
              <w:rPr>
                <w:i/>
              </w:rPr>
            </w:pPr>
            <w:r>
              <w:rPr>
                <w:i/>
              </w:rPr>
              <w:t>m</w:t>
            </w:r>
          </w:p>
        </w:tc>
      </w:tr>
      <w:tr w:rsidR="00C254BB" w14:paraId="3B2BA5D1" w14:textId="77777777" w:rsidTr="00C254BB">
        <w:trPr>
          <w:trHeight w:val="20"/>
          <w:tblHeader/>
        </w:trPr>
        <w:tc>
          <w:tcPr>
            <w:tcW w:w="250" w:type="dxa"/>
            <w:vMerge/>
            <w:tcBorders>
              <w:bottom w:val="nil"/>
            </w:tcBorders>
            <w:vAlign w:val="center"/>
          </w:tcPr>
          <w:p w14:paraId="02076C0C" w14:textId="77777777" w:rsidR="00C254BB" w:rsidRPr="00544135" w:rsidRDefault="00C254BB" w:rsidP="00ED668D">
            <w:pPr>
              <w:jc w:val="left"/>
              <w:rPr>
                <w:i/>
              </w:rPr>
            </w:pPr>
          </w:p>
        </w:tc>
        <w:tc>
          <w:tcPr>
            <w:tcW w:w="9276" w:type="dxa"/>
            <w:gridSpan w:val="5"/>
            <w:vAlign w:val="center"/>
          </w:tcPr>
          <w:p w14:paraId="71C8B098" w14:textId="37D165E4" w:rsidR="00C254BB" w:rsidRPr="00544135" w:rsidRDefault="00C254BB" w:rsidP="00AB57F1">
            <w:pPr>
              <w:jc w:val="left"/>
              <w:rPr>
                <w:i/>
              </w:rPr>
            </w:pPr>
            <w:r w:rsidRPr="00EF287F">
              <w:rPr>
                <w:i/>
              </w:rPr>
              <w:t>Note</w:t>
            </w:r>
            <w:r w:rsidRPr="00544135">
              <w:rPr>
                <w:b/>
                <w:i/>
              </w:rPr>
              <w:t xml:space="preserve">: </w:t>
            </w:r>
            <w:r w:rsidRPr="00544135">
              <w:rPr>
                <w:i/>
              </w:rPr>
              <w:t xml:space="preserve">Units for depth and height: </w:t>
            </w:r>
            <w:r w:rsidR="00AB57F1">
              <w:rPr>
                <w:i/>
              </w:rPr>
              <w:t>A</w:t>
            </w:r>
            <w:r w:rsidR="00AB57F1" w:rsidRPr="00544135">
              <w:rPr>
                <w:i/>
              </w:rPr>
              <w:t xml:space="preserve">lthough </w:t>
            </w:r>
            <w:r w:rsidRPr="00544135">
              <w:rPr>
                <w:i/>
              </w:rPr>
              <w:t>the ENC Product Specification of S-57</w:t>
            </w:r>
            <w:r w:rsidR="00AB57F1">
              <w:rPr>
                <w:i/>
              </w:rPr>
              <w:t xml:space="preserve"> </w:t>
            </w:r>
            <w:r w:rsidRPr="00544135">
              <w:rPr>
                <w:i/>
              </w:rPr>
              <w:t>does not allow any other than metric depths and heights, these two elements shall be stated for clarity for the Mariner.</w:t>
            </w:r>
          </w:p>
        </w:tc>
      </w:tr>
      <w:tr w:rsidR="00C254BB" w14:paraId="5A93C6A0" w14:textId="77777777" w:rsidTr="00C254BB">
        <w:trPr>
          <w:trHeight w:val="20"/>
          <w:tblHeader/>
        </w:trPr>
        <w:tc>
          <w:tcPr>
            <w:tcW w:w="250" w:type="dxa"/>
            <w:vMerge/>
            <w:tcBorders>
              <w:bottom w:val="nil"/>
            </w:tcBorders>
            <w:vAlign w:val="center"/>
          </w:tcPr>
          <w:p w14:paraId="14851161" w14:textId="77777777" w:rsidR="00C254BB" w:rsidRPr="00544135" w:rsidRDefault="00C254BB" w:rsidP="00ED668D">
            <w:pPr>
              <w:jc w:val="left"/>
              <w:rPr>
                <w:i/>
              </w:rPr>
            </w:pPr>
          </w:p>
        </w:tc>
        <w:tc>
          <w:tcPr>
            <w:tcW w:w="2552" w:type="dxa"/>
            <w:gridSpan w:val="2"/>
            <w:vAlign w:val="center"/>
          </w:tcPr>
          <w:p w14:paraId="4FF87088" w14:textId="77777777" w:rsidR="00C254BB" w:rsidRPr="00544135" w:rsidRDefault="00C254BB" w:rsidP="00ED668D">
            <w:pPr>
              <w:jc w:val="left"/>
              <w:rPr>
                <w:i/>
              </w:rPr>
            </w:pPr>
            <w:r w:rsidRPr="00544135">
              <w:rPr>
                <w:i/>
              </w:rPr>
              <w:t>Scale of display</w:t>
            </w:r>
          </w:p>
        </w:tc>
        <w:tc>
          <w:tcPr>
            <w:tcW w:w="6724" w:type="dxa"/>
            <w:gridSpan w:val="3"/>
            <w:vAlign w:val="center"/>
          </w:tcPr>
          <w:p w14:paraId="0901F763" w14:textId="77777777" w:rsidR="00C254BB" w:rsidRPr="00544135" w:rsidRDefault="00C254BB" w:rsidP="00C254BB">
            <w:pPr>
              <w:jc w:val="left"/>
              <w:rPr>
                <w:i/>
              </w:rPr>
            </w:pPr>
            <w:r w:rsidRPr="00544135">
              <w:rPr>
                <w:i/>
              </w:rPr>
              <w:t>Selected by Mariner. (The default display scale is defined by the compilation scale which is coded in the sub-field of the DSPM field or CSCALE attribute value of the M_CSCL object.)</w:t>
            </w:r>
          </w:p>
          <w:p w14:paraId="2B7C4C9C" w14:textId="773E9A64" w:rsidR="00C254BB" w:rsidRPr="00544135" w:rsidRDefault="00C254BB" w:rsidP="00AB57F1">
            <w:pPr>
              <w:jc w:val="left"/>
              <w:rPr>
                <w:i/>
              </w:rPr>
            </w:pPr>
            <w:r w:rsidRPr="00544135">
              <w:rPr>
                <w:i/>
              </w:rPr>
              <w:t xml:space="preserve">Compilation scale – </w:t>
            </w:r>
            <w:r w:rsidRPr="00544135">
              <w:rPr>
                <w:b/>
                <w:i/>
              </w:rPr>
              <w:t>52</w:t>
            </w:r>
            <w:r w:rsidR="00AB57F1">
              <w:rPr>
                <w:b/>
                <w:i/>
              </w:rPr>
              <w:t xml:space="preserve"> </w:t>
            </w:r>
            <w:r w:rsidRPr="00544135">
              <w:rPr>
                <w:b/>
                <w:i/>
              </w:rPr>
              <w:t>000</w:t>
            </w:r>
          </w:p>
        </w:tc>
      </w:tr>
      <w:tr w:rsidR="00C254BB" w14:paraId="5362C202" w14:textId="77777777" w:rsidTr="00C254BB">
        <w:trPr>
          <w:trHeight w:val="20"/>
          <w:tblHeader/>
        </w:trPr>
        <w:tc>
          <w:tcPr>
            <w:tcW w:w="250" w:type="dxa"/>
            <w:vMerge/>
            <w:tcBorders>
              <w:bottom w:val="nil"/>
            </w:tcBorders>
            <w:vAlign w:val="center"/>
          </w:tcPr>
          <w:p w14:paraId="7237CCAD" w14:textId="77777777" w:rsidR="00C254BB" w:rsidRPr="00544135" w:rsidRDefault="00C254BB" w:rsidP="00ED668D">
            <w:pPr>
              <w:jc w:val="left"/>
              <w:rPr>
                <w:i/>
              </w:rPr>
            </w:pPr>
          </w:p>
        </w:tc>
        <w:tc>
          <w:tcPr>
            <w:tcW w:w="2552" w:type="dxa"/>
            <w:gridSpan w:val="2"/>
            <w:vAlign w:val="center"/>
          </w:tcPr>
          <w:p w14:paraId="61B3FFE8" w14:textId="77777777" w:rsidR="00C254BB" w:rsidRPr="00544135" w:rsidRDefault="00C254BB" w:rsidP="00ED668D">
            <w:pPr>
              <w:jc w:val="left"/>
              <w:rPr>
                <w:i/>
              </w:rPr>
            </w:pPr>
            <w:r w:rsidRPr="00544135">
              <w:rPr>
                <w:i/>
              </w:rPr>
              <w:t>Data quality indicator</w:t>
            </w:r>
          </w:p>
        </w:tc>
        <w:tc>
          <w:tcPr>
            <w:tcW w:w="6724" w:type="dxa"/>
            <w:gridSpan w:val="3"/>
            <w:vAlign w:val="center"/>
          </w:tcPr>
          <w:p w14:paraId="516D593F" w14:textId="76252C75" w:rsidR="00C254BB" w:rsidRPr="00544135" w:rsidRDefault="00C254BB" w:rsidP="00C254BB">
            <w:pPr>
              <w:jc w:val="left"/>
              <w:rPr>
                <w:i/>
              </w:rPr>
            </w:pPr>
            <w:r w:rsidRPr="00544135">
              <w:rPr>
                <w:i/>
              </w:rPr>
              <w:t>a.  CATZOC attribute of the M_QUAL object for bathymetric data.</w:t>
            </w:r>
          </w:p>
          <w:p w14:paraId="6B05AA4A" w14:textId="46855724" w:rsidR="00C254BB" w:rsidRPr="00544135" w:rsidRDefault="00C254BB" w:rsidP="00C254BB">
            <w:pPr>
              <w:jc w:val="left"/>
              <w:rPr>
                <w:i/>
              </w:rPr>
            </w:pPr>
            <w:r w:rsidRPr="00544135">
              <w:rPr>
                <w:i/>
              </w:rPr>
              <w:t>b.  POSACC attribute of  he M_ACCY object (if available) for non-bathymetric data.</w:t>
            </w:r>
          </w:p>
        </w:tc>
      </w:tr>
      <w:tr w:rsidR="00C254BB" w14:paraId="40E89636" w14:textId="77777777" w:rsidTr="00C254BB">
        <w:trPr>
          <w:trHeight w:val="20"/>
          <w:tblHeader/>
        </w:trPr>
        <w:tc>
          <w:tcPr>
            <w:tcW w:w="250" w:type="dxa"/>
            <w:vMerge/>
            <w:tcBorders>
              <w:bottom w:val="nil"/>
            </w:tcBorders>
            <w:vAlign w:val="center"/>
          </w:tcPr>
          <w:p w14:paraId="0EB99A93" w14:textId="77777777" w:rsidR="00C254BB" w:rsidRPr="00544135" w:rsidRDefault="00C254BB" w:rsidP="00ED668D">
            <w:pPr>
              <w:jc w:val="left"/>
              <w:rPr>
                <w:i/>
              </w:rPr>
            </w:pPr>
          </w:p>
        </w:tc>
        <w:tc>
          <w:tcPr>
            <w:tcW w:w="9276" w:type="dxa"/>
            <w:gridSpan w:val="5"/>
            <w:vAlign w:val="center"/>
          </w:tcPr>
          <w:p w14:paraId="1C4C9479" w14:textId="046CC876" w:rsidR="00C254BB" w:rsidRPr="00544135" w:rsidRDefault="00C254BB" w:rsidP="00C254BB">
            <w:pPr>
              <w:jc w:val="left"/>
              <w:rPr>
                <w:i/>
              </w:rPr>
            </w:pPr>
            <w:r w:rsidRPr="00EF287F">
              <w:rPr>
                <w:i/>
              </w:rPr>
              <w:t>Note:</w:t>
            </w:r>
            <w:r w:rsidRPr="00544135">
              <w:rPr>
                <w:i/>
              </w:rPr>
              <w:t xml:space="preserve"> Due to the way quality is encoded in the ENC, both values (a. and b.)</w:t>
            </w:r>
            <w:r w:rsidR="00AB57F1">
              <w:rPr>
                <w:i/>
              </w:rPr>
              <w:t xml:space="preserve"> </w:t>
            </w:r>
            <w:r w:rsidRPr="00544135">
              <w:rPr>
                <w:i/>
              </w:rPr>
              <w:t>shall be used.</w:t>
            </w:r>
          </w:p>
        </w:tc>
      </w:tr>
      <w:tr w:rsidR="00C254BB" w14:paraId="55B65A85" w14:textId="77777777" w:rsidTr="00C254BB">
        <w:trPr>
          <w:trHeight w:val="20"/>
          <w:tblHeader/>
        </w:trPr>
        <w:tc>
          <w:tcPr>
            <w:tcW w:w="250" w:type="dxa"/>
            <w:vMerge/>
            <w:tcBorders>
              <w:bottom w:val="nil"/>
            </w:tcBorders>
            <w:vAlign w:val="center"/>
          </w:tcPr>
          <w:p w14:paraId="35D77A0F" w14:textId="77777777" w:rsidR="00C254BB" w:rsidRPr="00544135" w:rsidRDefault="00C254BB" w:rsidP="00ED668D">
            <w:pPr>
              <w:jc w:val="left"/>
              <w:rPr>
                <w:i/>
              </w:rPr>
            </w:pPr>
          </w:p>
        </w:tc>
        <w:tc>
          <w:tcPr>
            <w:tcW w:w="2552" w:type="dxa"/>
            <w:gridSpan w:val="2"/>
            <w:vAlign w:val="center"/>
          </w:tcPr>
          <w:p w14:paraId="26726AEA" w14:textId="77777777" w:rsidR="00C254BB" w:rsidRPr="00544135" w:rsidRDefault="00C254BB" w:rsidP="00ED668D">
            <w:pPr>
              <w:jc w:val="left"/>
              <w:rPr>
                <w:i/>
              </w:rPr>
            </w:pPr>
            <w:r w:rsidRPr="00544135">
              <w:rPr>
                <w:i/>
              </w:rPr>
              <w:t>Sounding/vertical datum</w:t>
            </w:r>
          </w:p>
        </w:tc>
        <w:tc>
          <w:tcPr>
            <w:tcW w:w="6724" w:type="dxa"/>
            <w:gridSpan w:val="3"/>
            <w:vAlign w:val="center"/>
          </w:tcPr>
          <w:p w14:paraId="0E7C6834" w14:textId="6EFDC618" w:rsidR="00C254BB" w:rsidRPr="00544135" w:rsidRDefault="00C254BB" w:rsidP="00ED668D">
            <w:pPr>
              <w:jc w:val="left"/>
              <w:rPr>
                <w:i/>
              </w:rPr>
            </w:pPr>
            <w:r w:rsidRPr="00544135">
              <w:rPr>
                <w:i/>
              </w:rPr>
              <w:t xml:space="preserve">Sounding datum – </w:t>
            </w:r>
            <w:r w:rsidRPr="00544135">
              <w:rPr>
                <w:b/>
                <w:i/>
              </w:rPr>
              <w:t>Lowest astronomical tide</w:t>
            </w:r>
            <w:r w:rsidRPr="00544135">
              <w:rPr>
                <w:i/>
              </w:rPr>
              <w:t xml:space="preserve"> Vertical datum – </w:t>
            </w:r>
            <w:r w:rsidRPr="00544135">
              <w:rPr>
                <w:b/>
                <w:i/>
              </w:rPr>
              <w:t>Mean high water springs</w:t>
            </w:r>
            <w:r w:rsidRPr="00544135">
              <w:rPr>
                <w:i/>
              </w:rPr>
              <w:t xml:space="preserve"> (VERDAT attributes of individual objects shall not be used for the legend)</w:t>
            </w:r>
            <w:r w:rsidR="00AB57F1">
              <w:rPr>
                <w:i/>
              </w:rPr>
              <w:t>.</w:t>
            </w:r>
          </w:p>
        </w:tc>
      </w:tr>
      <w:tr w:rsidR="00C254BB" w14:paraId="58206FDC" w14:textId="77777777" w:rsidTr="00C254BB">
        <w:trPr>
          <w:trHeight w:val="20"/>
          <w:tblHeader/>
        </w:trPr>
        <w:tc>
          <w:tcPr>
            <w:tcW w:w="250" w:type="dxa"/>
            <w:vMerge/>
            <w:tcBorders>
              <w:bottom w:val="nil"/>
            </w:tcBorders>
            <w:vAlign w:val="center"/>
          </w:tcPr>
          <w:p w14:paraId="4FBB9308" w14:textId="77777777" w:rsidR="00C254BB" w:rsidRPr="00544135" w:rsidRDefault="00C254BB" w:rsidP="00ED668D">
            <w:pPr>
              <w:jc w:val="left"/>
              <w:rPr>
                <w:i/>
              </w:rPr>
            </w:pPr>
          </w:p>
        </w:tc>
        <w:tc>
          <w:tcPr>
            <w:tcW w:w="2552" w:type="dxa"/>
            <w:gridSpan w:val="2"/>
            <w:vAlign w:val="center"/>
          </w:tcPr>
          <w:p w14:paraId="6A047744" w14:textId="77777777" w:rsidR="00C254BB" w:rsidRPr="00544135" w:rsidRDefault="00C254BB" w:rsidP="00ED668D">
            <w:pPr>
              <w:jc w:val="left"/>
              <w:rPr>
                <w:i/>
              </w:rPr>
            </w:pPr>
            <w:r w:rsidRPr="00544135">
              <w:rPr>
                <w:i/>
              </w:rPr>
              <w:t>Horizontal datum</w:t>
            </w:r>
          </w:p>
        </w:tc>
        <w:tc>
          <w:tcPr>
            <w:tcW w:w="6724" w:type="dxa"/>
            <w:gridSpan w:val="3"/>
            <w:vAlign w:val="center"/>
          </w:tcPr>
          <w:p w14:paraId="486051FB" w14:textId="77777777" w:rsidR="00C254BB" w:rsidRPr="00544135" w:rsidRDefault="00C254BB" w:rsidP="00C254BB">
            <w:pPr>
              <w:jc w:val="left"/>
              <w:rPr>
                <w:i/>
              </w:rPr>
            </w:pPr>
            <w:r w:rsidRPr="00544135">
              <w:rPr>
                <w:i/>
              </w:rPr>
              <w:t>HDAT subfield of the DPSM field.</w:t>
            </w:r>
          </w:p>
          <w:p w14:paraId="3235E1B3" w14:textId="77777777" w:rsidR="00C254BB" w:rsidRPr="00EF287F" w:rsidRDefault="00C254BB" w:rsidP="00C254BB">
            <w:pPr>
              <w:jc w:val="left"/>
              <w:rPr>
                <w:b/>
                <w:i/>
              </w:rPr>
            </w:pPr>
            <w:r w:rsidRPr="00EF287F">
              <w:rPr>
                <w:b/>
                <w:i/>
              </w:rPr>
              <w:t>WGS 84</w:t>
            </w:r>
          </w:p>
        </w:tc>
      </w:tr>
      <w:tr w:rsidR="00C254BB" w14:paraId="2A693C55" w14:textId="77777777" w:rsidTr="00C254BB">
        <w:trPr>
          <w:trHeight w:val="20"/>
          <w:tblHeader/>
        </w:trPr>
        <w:tc>
          <w:tcPr>
            <w:tcW w:w="250" w:type="dxa"/>
            <w:vMerge/>
            <w:tcBorders>
              <w:bottom w:val="nil"/>
            </w:tcBorders>
            <w:vAlign w:val="center"/>
          </w:tcPr>
          <w:p w14:paraId="6F7030F9" w14:textId="77777777" w:rsidR="00C254BB" w:rsidRPr="00544135" w:rsidRDefault="00C254BB" w:rsidP="00ED668D">
            <w:pPr>
              <w:jc w:val="left"/>
              <w:rPr>
                <w:i/>
              </w:rPr>
            </w:pPr>
          </w:p>
        </w:tc>
        <w:tc>
          <w:tcPr>
            <w:tcW w:w="2552" w:type="dxa"/>
            <w:gridSpan w:val="2"/>
            <w:vAlign w:val="center"/>
          </w:tcPr>
          <w:p w14:paraId="3E13A96F" w14:textId="77777777" w:rsidR="00C254BB" w:rsidRPr="00544135" w:rsidRDefault="00C254BB" w:rsidP="00ED668D">
            <w:pPr>
              <w:jc w:val="left"/>
              <w:rPr>
                <w:i/>
              </w:rPr>
            </w:pPr>
            <w:r w:rsidRPr="00544135">
              <w:rPr>
                <w:i/>
              </w:rPr>
              <w:t>Value of safety depth</w:t>
            </w:r>
          </w:p>
        </w:tc>
        <w:tc>
          <w:tcPr>
            <w:tcW w:w="6724" w:type="dxa"/>
            <w:gridSpan w:val="3"/>
            <w:vAlign w:val="center"/>
          </w:tcPr>
          <w:p w14:paraId="1357CD3C" w14:textId="18A57FCE" w:rsidR="00C254BB" w:rsidRPr="00544135" w:rsidRDefault="00C254BB" w:rsidP="00ED668D">
            <w:pPr>
              <w:jc w:val="left"/>
              <w:rPr>
                <w:i/>
              </w:rPr>
            </w:pPr>
            <w:r w:rsidRPr="00544135">
              <w:rPr>
                <w:i/>
              </w:rPr>
              <w:t xml:space="preserve">Selected by Mariner (default is 30 </w:t>
            </w:r>
            <w:r w:rsidR="00E66884">
              <w:rPr>
                <w:i/>
              </w:rPr>
              <w:t>m</w:t>
            </w:r>
            <w:r w:rsidRPr="00544135">
              <w:rPr>
                <w:i/>
              </w:rPr>
              <w:t>).</w:t>
            </w:r>
          </w:p>
        </w:tc>
      </w:tr>
      <w:tr w:rsidR="00C254BB" w14:paraId="495CBBD9" w14:textId="77777777" w:rsidTr="00C254BB">
        <w:trPr>
          <w:trHeight w:val="20"/>
          <w:tblHeader/>
        </w:trPr>
        <w:tc>
          <w:tcPr>
            <w:tcW w:w="250" w:type="dxa"/>
            <w:vMerge/>
            <w:tcBorders>
              <w:bottom w:val="nil"/>
            </w:tcBorders>
            <w:vAlign w:val="center"/>
          </w:tcPr>
          <w:p w14:paraId="223C51F0" w14:textId="77777777" w:rsidR="00C254BB" w:rsidRPr="00544135" w:rsidRDefault="00C254BB" w:rsidP="00ED668D">
            <w:pPr>
              <w:jc w:val="left"/>
              <w:rPr>
                <w:i/>
              </w:rPr>
            </w:pPr>
          </w:p>
        </w:tc>
        <w:tc>
          <w:tcPr>
            <w:tcW w:w="2552" w:type="dxa"/>
            <w:gridSpan w:val="2"/>
            <w:vAlign w:val="center"/>
          </w:tcPr>
          <w:p w14:paraId="7F201B7B" w14:textId="77777777" w:rsidR="00C254BB" w:rsidRPr="00544135" w:rsidRDefault="00C254BB" w:rsidP="00ED668D">
            <w:pPr>
              <w:jc w:val="left"/>
              <w:rPr>
                <w:i/>
              </w:rPr>
            </w:pPr>
            <w:r w:rsidRPr="00544135">
              <w:rPr>
                <w:i/>
              </w:rPr>
              <w:t>Value of safety contour</w:t>
            </w:r>
          </w:p>
        </w:tc>
        <w:tc>
          <w:tcPr>
            <w:tcW w:w="6724" w:type="dxa"/>
            <w:gridSpan w:val="3"/>
            <w:vAlign w:val="center"/>
          </w:tcPr>
          <w:p w14:paraId="0DCB3FD6" w14:textId="2024C9B2" w:rsidR="00C254BB" w:rsidRPr="00544135" w:rsidRDefault="00C254BB" w:rsidP="00ED668D">
            <w:pPr>
              <w:jc w:val="left"/>
              <w:rPr>
                <w:i/>
              </w:rPr>
            </w:pPr>
            <w:r w:rsidRPr="00544135">
              <w:rPr>
                <w:i/>
              </w:rPr>
              <w:t xml:space="preserve">Selected by Mariner (default is 30 </w:t>
            </w:r>
            <w:r w:rsidR="00E66884">
              <w:rPr>
                <w:i/>
              </w:rPr>
              <w:t>m</w:t>
            </w:r>
            <w:r w:rsidRPr="00544135">
              <w:rPr>
                <w:i/>
              </w:rPr>
              <w:t>).</w:t>
            </w:r>
          </w:p>
        </w:tc>
      </w:tr>
      <w:tr w:rsidR="00C254BB" w14:paraId="4EAA59D1" w14:textId="77777777" w:rsidTr="00C254BB">
        <w:trPr>
          <w:trHeight w:val="20"/>
          <w:tblHeader/>
        </w:trPr>
        <w:tc>
          <w:tcPr>
            <w:tcW w:w="250" w:type="dxa"/>
            <w:vMerge/>
            <w:tcBorders>
              <w:bottom w:val="nil"/>
            </w:tcBorders>
            <w:vAlign w:val="center"/>
          </w:tcPr>
          <w:p w14:paraId="059F5C23" w14:textId="77777777" w:rsidR="00C254BB" w:rsidRPr="00544135" w:rsidRDefault="00C254BB" w:rsidP="00ED668D">
            <w:pPr>
              <w:jc w:val="left"/>
              <w:rPr>
                <w:i/>
              </w:rPr>
            </w:pPr>
          </w:p>
        </w:tc>
        <w:tc>
          <w:tcPr>
            <w:tcW w:w="9276" w:type="dxa"/>
            <w:gridSpan w:val="5"/>
            <w:vAlign w:val="center"/>
          </w:tcPr>
          <w:p w14:paraId="4D9E5832" w14:textId="77777777" w:rsidR="00C254BB" w:rsidRPr="00544135" w:rsidRDefault="00C254BB" w:rsidP="00ED668D">
            <w:pPr>
              <w:jc w:val="left"/>
              <w:rPr>
                <w:i/>
              </w:rPr>
            </w:pPr>
            <w:r w:rsidRPr="00EF287F">
              <w:rPr>
                <w:i/>
              </w:rPr>
              <w:t>Note:</w:t>
            </w:r>
            <w:r w:rsidRPr="00544135">
              <w:rPr>
                <w:i/>
              </w:rPr>
              <w:t xml:space="preserve"> If the Mariner has selected a contour that is not available in the ENC and the  ECDIS displays  a  default  contour, both the  contour  selected and  the contour displayed shall be quoted.</w:t>
            </w:r>
          </w:p>
        </w:tc>
      </w:tr>
      <w:tr w:rsidR="00C254BB" w:rsidRPr="00AA4DE2" w14:paraId="70B96351" w14:textId="77777777" w:rsidTr="00C254BB">
        <w:trPr>
          <w:trHeight w:val="20"/>
          <w:tblHeader/>
        </w:trPr>
        <w:tc>
          <w:tcPr>
            <w:tcW w:w="250" w:type="dxa"/>
            <w:vMerge/>
            <w:tcBorders>
              <w:bottom w:val="nil"/>
            </w:tcBorders>
            <w:vAlign w:val="center"/>
          </w:tcPr>
          <w:p w14:paraId="78449717" w14:textId="77777777" w:rsidR="00C254BB" w:rsidRPr="00544135" w:rsidRDefault="00C254BB" w:rsidP="00ED668D">
            <w:pPr>
              <w:jc w:val="left"/>
              <w:rPr>
                <w:i/>
              </w:rPr>
            </w:pPr>
          </w:p>
        </w:tc>
        <w:tc>
          <w:tcPr>
            <w:tcW w:w="2552" w:type="dxa"/>
            <w:gridSpan w:val="2"/>
            <w:vAlign w:val="center"/>
          </w:tcPr>
          <w:p w14:paraId="7A654A55" w14:textId="77777777" w:rsidR="00C254BB" w:rsidRPr="00544135" w:rsidRDefault="00C254BB" w:rsidP="00ED668D">
            <w:pPr>
              <w:jc w:val="left"/>
              <w:rPr>
                <w:i/>
              </w:rPr>
            </w:pPr>
            <w:r w:rsidRPr="00544135">
              <w:rPr>
                <w:i/>
              </w:rPr>
              <w:t>Magnetic variation</w:t>
            </w:r>
          </w:p>
        </w:tc>
        <w:tc>
          <w:tcPr>
            <w:tcW w:w="6724" w:type="dxa"/>
            <w:gridSpan w:val="3"/>
            <w:vAlign w:val="center"/>
          </w:tcPr>
          <w:p w14:paraId="5C7E3BED" w14:textId="3BC7A3F8" w:rsidR="00C254BB" w:rsidRPr="00544135" w:rsidRDefault="00C254BB" w:rsidP="00C254BB">
            <w:pPr>
              <w:jc w:val="left"/>
              <w:rPr>
                <w:i/>
              </w:rPr>
            </w:pPr>
            <w:r w:rsidRPr="00544135">
              <w:rPr>
                <w:i/>
              </w:rPr>
              <w:t>VALMAG, RYRMGV and VALACM of the MAGVAR</w:t>
            </w:r>
            <w:r w:rsidR="00D441A5">
              <w:rPr>
                <w:i/>
              </w:rPr>
              <w:t xml:space="preserve"> </w:t>
            </w:r>
            <w:r w:rsidRPr="00544135">
              <w:rPr>
                <w:i/>
              </w:rPr>
              <w:t xml:space="preserve">object.Item shall be displayed as: </w:t>
            </w:r>
          </w:p>
          <w:p w14:paraId="71CDDE8B" w14:textId="77777777" w:rsidR="00C254BB" w:rsidRPr="00544135" w:rsidRDefault="00C254BB" w:rsidP="00C254BB">
            <w:pPr>
              <w:jc w:val="left"/>
              <w:rPr>
                <w:i/>
              </w:rPr>
            </w:pPr>
          </w:p>
          <w:p w14:paraId="01DF6679" w14:textId="77777777" w:rsidR="00C254BB" w:rsidRPr="00773ABB" w:rsidRDefault="00C254BB" w:rsidP="00C254BB">
            <w:pPr>
              <w:jc w:val="left"/>
              <w:rPr>
                <w:i/>
                <w:lang w:val="es-ES_tradnl"/>
              </w:rPr>
            </w:pPr>
            <w:r w:rsidRPr="00773ABB">
              <w:rPr>
                <w:i/>
                <w:lang w:val="es-ES_tradnl"/>
              </w:rPr>
              <w:t>VALMAG RYRMGV (VALACM)</w:t>
            </w:r>
          </w:p>
          <w:p w14:paraId="726AD9B0" w14:textId="77777777" w:rsidR="00C254BB" w:rsidRPr="00773ABB" w:rsidRDefault="00C254BB" w:rsidP="00C254BB">
            <w:pPr>
              <w:jc w:val="left"/>
              <w:rPr>
                <w:i/>
                <w:lang w:val="es-ES_tradnl"/>
              </w:rPr>
            </w:pPr>
          </w:p>
          <w:p w14:paraId="082E3BD1" w14:textId="74EA268D" w:rsidR="00C254BB" w:rsidRPr="00773ABB" w:rsidRDefault="00D441A5" w:rsidP="00C254BB">
            <w:pPr>
              <w:jc w:val="left"/>
              <w:rPr>
                <w:i/>
                <w:lang w:val="es-ES_tradnl"/>
              </w:rPr>
            </w:pPr>
            <w:r>
              <w:rPr>
                <w:i/>
                <w:lang w:val="es-ES_tradnl"/>
              </w:rPr>
              <w:t>For example</w:t>
            </w:r>
            <w:r w:rsidR="00C254BB" w:rsidRPr="00773ABB">
              <w:rPr>
                <w:i/>
                <w:lang w:val="es-ES_tradnl"/>
              </w:rPr>
              <w:t>, 4°15W 1990 (8’E)</w:t>
            </w:r>
          </w:p>
        </w:tc>
      </w:tr>
      <w:tr w:rsidR="00C254BB" w14:paraId="3B0F6619" w14:textId="77777777" w:rsidTr="00C254BB">
        <w:trPr>
          <w:trHeight w:val="20"/>
          <w:tblHeader/>
        </w:trPr>
        <w:tc>
          <w:tcPr>
            <w:tcW w:w="250" w:type="dxa"/>
            <w:vMerge/>
            <w:tcBorders>
              <w:bottom w:val="nil"/>
            </w:tcBorders>
            <w:vAlign w:val="center"/>
          </w:tcPr>
          <w:p w14:paraId="13240294" w14:textId="77777777" w:rsidR="00C254BB" w:rsidRPr="00773ABB" w:rsidRDefault="00C254BB" w:rsidP="00ED668D">
            <w:pPr>
              <w:jc w:val="left"/>
              <w:rPr>
                <w:i/>
                <w:lang w:val="es-ES_tradnl"/>
              </w:rPr>
            </w:pPr>
          </w:p>
        </w:tc>
        <w:tc>
          <w:tcPr>
            <w:tcW w:w="2552" w:type="dxa"/>
            <w:gridSpan w:val="2"/>
            <w:vAlign w:val="center"/>
          </w:tcPr>
          <w:p w14:paraId="6783ADD2" w14:textId="77777777" w:rsidR="00C254BB" w:rsidRPr="00544135" w:rsidRDefault="00C254BB" w:rsidP="00C254BB">
            <w:pPr>
              <w:jc w:val="left"/>
              <w:rPr>
                <w:i/>
              </w:rPr>
            </w:pPr>
            <w:r w:rsidRPr="00544135">
              <w:rPr>
                <w:i/>
              </w:rPr>
              <w:t>Date and number of latest update affecting chart cells currently in use.</w:t>
            </w:r>
          </w:p>
        </w:tc>
        <w:tc>
          <w:tcPr>
            <w:tcW w:w="6724" w:type="dxa"/>
            <w:gridSpan w:val="3"/>
            <w:vAlign w:val="center"/>
          </w:tcPr>
          <w:p w14:paraId="41B04B1F" w14:textId="77777777" w:rsidR="00C254BB" w:rsidRPr="00544135" w:rsidRDefault="00C254BB" w:rsidP="00C254BB">
            <w:pPr>
              <w:jc w:val="left"/>
              <w:rPr>
                <w:b/>
                <w:i/>
              </w:rPr>
            </w:pPr>
            <w:r w:rsidRPr="00544135">
              <w:rPr>
                <w:i/>
              </w:rPr>
              <w:t xml:space="preserve">ISDT and UPDN subfields of the DSID field of the last update cell update file (ER data set) applied. </w:t>
            </w:r>
            <w:r w:rsidRPr="00544135">
              <w:rPr>
                <w:b/>
                <w:i/>
              </w:rPr>
              <w:t>Issue Date – 20010409</w:t>
            </w:r>
          </w:p>
          <w:p w14:paraId="233ECB71" w14:textId="46321989" w:rsidR="00C254BB" w:rsidRPr="00544135" w:rsidRDefault="00C254BB" w:rsidP="00C254BB">
            <w:pPr>
              <w:jc w:val="left"/>
              <w:rPr>
                <w:b/>
                <w:i/>
              </w:rPr>
            </w:pPr>
            <w:r w:rsidRPr="00544135">
              <w:rPr>
                <w:b/>
                <w:i/>
              </w:rPr>
              <w:t>Update Number</w:t>
            </w:r>
            <w:r w:rsidR="00D441A5">
              <w:rPr>
                <w:b/>
                <w:i/>
              </w:rPr>
              <w:t xml:space="preserve"> </w:t>
            </w:r>
            <w:r w:rsidRPr="00544135">
              <w:rPr>
                <w:b/>
                <w:i/>
              </w:rPr>
              <w:t>- 0</w:t>
            </w:r>
          </w:p>
        </w:tc>
      </w:tr>
      <w:tr w:rsidR="00187591" w14:paraId="02A61352" w14:textId="77777777" w:rsidTr="00C254BB">
        <w:trPr>
          <w:tblHeader/>
        </w:trPr>
        <w:tc>
          <w:tcPr>
            <w:tcW w:w="9526" w:type="dxa"/>
            <w:gridSpan w:val="6"/>
            <w:tcBorders>
              <w:top w:val="nil"/>
            </w:tcBorders>
            <w:vAlign w:val="center"/>
          </w:tcPr>
          <w:p w14:paraId="58CCA1D3" w14:textId="77777777" w:rsidR="00C254BB" w:rsidRPr="00544135" w:rsidRDefault="00C254BB" w:rsidP="00187591">
            <w:pPr>
              <w:jc w:val="left"/>
              <w:rPr>
                <w:i/>
              </w:rPr>
            </w:pPr>
          </w:p>
          <w:p w14:paraId="3D690633" w14:textId="77777777" w:rsidR="00187591" w:rsidRPr="00544135" w:rsidRDefault="00187591" w:rsidP="00187591">
            <w:pPr>
              <w:jc w:val="left"/>
              <w:rPr>
                <w:i/>
              </w:rPr>
            </w:pPr>
            <w:r w:rsidRPr="00544135">
              <w:rPr>
                <w:i/>
              </w:rPr>
              <w:t>In addition the following units shall be indicated:</w:t>
            </w:r>
          </w:p>
          <w:p w14:paraId="011FB79C" w14:textId="77777777" w:rsidR="00187591" w:rsidRPr="00544135" w:rsidRDefault="00187591" w:rsidP="003866E1">
            <w:pPr>
              <w:numPr>
                <w:ilvl w:val="0"/>
                <w:numId w:val="18"/>
              </w:numPr>
              <w:jc w:val="left"/>
              <w:rPr>
                <w:i/>
              </w:rPr>
            </w:pPr>
            <w:r w:rsidRPr="00544135">
              <w:rPr>
                <w:i/>
              </w:rPr>
              <w:t>position;</w:t>
            </w:r>
          </w:p>
          <w:p w14:paraId="38D3906C" w14:textId="77777777" w:rsidR="00187591" w:rsidRPr="00544135" w:rsidRDefault="00187591" w:rsidP="003866E1">
            <w:pPr>
              <w:numPr>
                <w:ilvl w:val="0"/>
                <w:numId w:val="18"/>
              </w:numPr>
              <w:jc w:val="left"/>
              <w:rPr>
                <w:i/>
              </w:rPr>
            </w:pPr>
            <w:r w:rsidRPr="00544135">
              <w:rPr>
                <w:i/>
              </w:rPr>
              <w:t>distance;</w:t>
            </w:r>
          </w:p>
          <w:p w14:paraId="27585448" w14:textId="77777777" w:rsidR="00187591" w:rsidRPr="00544135" w:rsidRDefault="00187591" w:rsidP="003866E1">
            <w:pPr>
              <w:numPr>
                <w:ilvl w:val="0"/>
                <w:numId w:val="18"/>
              </w:numPr>
              <w:jc w:val="left"/>
              <w:rPr>
                <w:i/>
              </w:rPr>
            </w:pPr>
            <w:r w:rsidRPr="00544135">
              <w:rPr>
                <w:i/>
              </w:rPr>
              <w:t>speed.</w:t>
            </w:r>
          </w:p>
        </w:tc>
      </w:tr>
    </w:tbl>
    <w:p w14:paraId="383FD701" w14:textId="77777777" w:rsidR="00187591" w:rsidRDefault="00187591" w:rsidP="000A72CE"/>
    <w:p w14:paraId="04280D46" w14:textId="77777777" w:rsidR="000A72CE" w:rsidRDefault="000A72CE" w:rsidP="00E30B8F">
      <w:pPr>
        <w:pStyle w:val="Heading2"/>
      </w:pPr>
      <w:bookmarkStart w:id="283" w:name="_Toc120212623"/>
      <w:r w:rsidRPr="000A72CE">
        <w:lastRenderedPageBreak/>
        <w:t>Other Chart Related Functionality</w:t>
      </w:r>
      <w:bookmarkEnd w:id="283"/>
    </w:p>
    <w:p w14:paraId="0F91DAA0" w14:textId="77777777" w:rsidR="000A72CE" w:rsidRPr="00CF2F67" w:rsidRDefault="000A72CE" w:rsidP="00E30B8F">
      <w:pPr>
        <w:pStyle w:val="Heading3"/>
        <w:rPr>
          <w:lang w:val="en-US"/>
        </w:rPr>
      </w:pPr>
      <w:r>
        <w:rPr>
          <w:lang w:val="en-US"/>
        </w:rPr>
        <w:t>Presentation Library</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0A72CE" w14:paraId="216A8FE0" w14:textId="77777777" w:rsidTr="008A1BCC">
        <w:trPr>
          <w:trHeight w:val="454"/>
          <w:tblHeader/>
        </w:trPr>
        <w:tc>
          <w:tcPr>
            <w:tcW w:w="2381" w:type="dxa"/>
            <w:shd w:val="clear" w:color="auto" w:fill="CCFFCC"/>
            <w:vAlign w:val="center"/>
          </w:tcPr>
          <w:p w14:paraId="697CD555" w14:textId="77777777" w:rsidR="000A72CE" w:rsidRPr="004065B1" w:rsidRDefault="000A72CE" w:rsidP="008A1BCC">
            <w:r w:rsidRPr="000A066E">
              <w:rPr>
                <w:b/>
              </w:rPr>
              <w:t>Test Reference</w:t>
            </w:r>
          </w:p>
        </w:tc>
        <w:tc>
          <w:tcPr>
            <w:tcW w:w="2381" w:type="dxa"/>
            <w:shd w:val="clear" w:color="auto" w:fill="CCFFCC"/>
            <w:vAlign w:val="center"/>
          </w:tcPr>
          <w:p w14:paraId="75111A55" w14:textId="77777777" w:rsidR="000A72CE" w:rsidRPr="004065B1" w:rsidRDefault="000A72CE" w:rsidP="008A1BCC">
            <w:r>
              <w:t>4.9.1</w:t>
            </w:r>
          </w:p>
        </w:tc>
        <w:tc>
          <w:tcPr>
            <w:tcW w:w="2382" w:type="dxa"/>
            <w:shd w:val="clear" w:color="auto" w:fill="CCFFCC"/>
            <w:vAlign w:val="center"/>
          </w:tcPr>
          <w:p w14:paraId="2C2C23C5" w14:textId="77777777" w:rsidR="000A72CE" w:rsidRPr="004065B1" w:rsidRDefault="000A72CE" w:rsidP="008A1BCC">
            <w:r w:rsidRPr="000A066E">
              <w:rPr>
                <w:b/>
              </w:rPr>
              <w:t>IHO Reference</w:t>
            </w:r>
          </w:p>
        </w:tc>
        <w:tc>
          <w:tcPr>
            <w:tcW w:w="2382" w:type="dxa"/>
            <w:shd w:val="clear" w:color="auto" w:fill="CCFFCC"/>
            <w:vAlign w:val="center"/>
          </w:tcPr>
          <w:p w14:paraId="3464FDD4" w14:textId="77777777" w:rsidR="000A72CE" w:rsidRPr="004065B1" w:rsidRDefault="000A72CE" w:rsidP="000A72CE">
            <w:r>
              <w:t>S-52 4.3</w:t>
            </w:r>
          </w:p>
        </w:tc>
      </w:tr>
      <w:tr w:rsidR="000A72CE" w14:paraId="7399291F" w14:textId="77777777" w:rsidTr="008A1BCC">
        <w:trPr>
          <w:tblHeader/>
        </w:trPr>
        <w:tc>
          <w:tcPr>
            <w:tcW w:w="9526" w:type="dxa"/>
            <w:gridSpan w:val="4"/>
            <w:shd w:val="clear" w:color="auto" w:fill="CCFFCC"/>
            <w:vAlign w:val="center"/>
          </w:tcPr>
          <w:p w14:paraId="101E4065" w14:textId="77777777" w:rsidR="000A72CE" w:rsidRDefault="000A72CE" w:rsidP="008A1BCC">
            <w:r w:rsidRPr="000A066E">
              <w:rPr>
                <w:b/>
              </w:rPr>
              <w:t>Test description</w:t>
            </w:r>
          </w:p>
        </w:tc>
      </w:tr>
      <w:tr w:rsidR="000A72CE" w14:paraId="7B105A0C" w14:textId="77777777" w:rsidTr="008A1BCC">
        <w:trPr>
          <w:tblHeader/>
        </w:trPr>
        <w:tc>
          <w:tcPr>
            <w:tcW w:w="9526" w:type="dxa"/>
            <w:gridSpan w:val="4"/>
            <w:vAlign w:val="center"/>
          </w:tcPr>
          <w:p w14:paraId="55CB8093" w14:textId="77777777" w:rsidR="000A72CE" w:rsidRPr="00544135" w:rsidRDefault="00455FA6" w:rsidP="008A1BCC">
            <w:pPr>
              <w:rPr>
                <w:i/>
              </w:rPr>
            </w:pPr>
            <w:r w:rsidRPr="00544135">
              <w:rPr>
                <w:i/>
              </w:rPr>
              <w:t>Display of Presentation Library edition number.</w:t>
            </w:r>
          </w:p>
        </w:tc>
      </w:tr>
      <w:tr w:rsidR="000A72CE" w14:paraId="7655F732" w14:textId="77777777" w:rsidTr="008A1BCC">
        <w:trPr>
          <w:tblHeader/>
        </w:trPr>
        <w:tc>
          <w:tcPr>
            <w:tcW w:w="9526" w:type="dxa"/>
            <w:gridSpan w:val="4"/>
            <w:shd w:val="clear" w:color="auto" w:fill="CCFFCC"/>
            <w:vAlign w:val="center"/>
          </w:tcPr>
          <w:p w14:paraId="3D5B659C" w14:textId="77777777" w:rsidR="000A72CE" w:rsidRPr="004065B1" w:rsidRDefault="000A72CE" w:rsidP="008A1BCC">
            <w:r w:rsidRPr="000A066E">
              <w:rPr>
                <w:b/>
              </w:rPr>
              <w:t>Setup</w:t>
            </w:r>
          </w:p>
        </w:tc>
      </w:tr>
      <w:tr w:rsidR="000A72CE" w14:paraId="26CFB4D3" w14:textId="77777777" w:rsidTr="008A1BCC">
        <w:trPr>
          <w:tblHeader/>
        </w:trPr>
        <w:tc>
          <w:tcPr>
            <w:tcW w:w="9526" w:type="dxa"/>
            <w:gridSpan w:val="4"/>
            <w:vAlign w:val="center"/>
          </w:tcPr>
          <w:p w14:paraId="5AF93E16" w14:textId="77777777" w:rsidR="000A72CE" w:rsidRPr="00544135" w:rsidRDefault="00455FA6" w:rsidP="008A1BCC">
            <w:pPr>
              <w:rPr>
                <w:i/>
              </w:rPr>
            </w:pPr>
            <w:r w:rsidRPr="00544135">
              <w:rPr>
                <w:i/>
              </w:rPr>
              <w:t>N/A</w:t>
            </w:r>
          </w:p>
        </w:tc>
      </w:tr>
      <w:tr w:rsidR="000A72CE" w14:paraId="2EAB5AFE" w14:textId="77777777" w:rsidTr="008A1BCC">
        <w:trPr>
          <w:tblHeader/>
        </w:trPr>
        <w:tc>
          <w:tcPr>
            <w:tcW w:w="9526" w:type="dxa"/>
            <w:gridSpan w:val="4"/>
            <w:shd w:val="clear" w:color="auto" w:fill="CCFFCC"/>
            <w:vAlign w:val="center"/>
          </w:tcPr>
          <w:p w14:paraId="0958CC89" w14:textId="77777777" w:rsidR="000A72CE" w:rsidRPr="004065B1" w:rsidRDefault="000A72CE" w:rsidP="008A1BCC">
            <w:r w:rsidRPr="000A066E">
              <w:rPr>
                <w:b/>
              </w:rPr>
              <w:t>Action</w:t>
            </w:r>
          </w:p>
        </w:tc>
      </w:tr>
      <w:tr w:rsidR="000A72CE" w14:paraId="1D83D20C" w14:textId="77777777" w:rsidTr="008A1BCC">
        <w:trPr>
          <w:tblHeader/>
        </w:trPr>
        <w:tc>
          <w:tcPr>
            <w:tcW w:w="9526" w:type="dxa"/>
            <w:gridSpan w:val="4"/>
            <w:vAlign w:val="center"/>
          </w:tcPr>
          <w:p w14:paraId="7ECE9717" w14:textId="77777777" w:rsidR="00455FA6" w:rsidRPr="00544135" w:rsidRDefault="00455FA6" w:rsidP="00455FA6">
            <w:pPr>
              <w:rPr>
                <w:i/>
              </w:rPr>
            </w:pPr>
            <w:r w:rsidRPr="00544135">
              <w:rPr>
                <w:i/>
              </w:rPr>
              <w:t>Action</w:t>
            </w:r>
          </w:p>
          <w:p w14:paraId="56873EDF" w14:textId="77777777" w:rsidR="000A72CE" w:rsidRPr="00544135" w:rsidRDefault="00455FA6" w:rsidP="00455FA6">
            <w:pPr>
              <w:rPr>
                <w:i/>
              </w:rPr>
            </w:pPr>
            <w:r w:rsidRPr="00544135">
              <w:rPr>
                <w:i/>
              </w:rPr>
              <w:t>Navigate to the appropriate dialog where the Presentation Library edition number can be found.</w:t>
            </w:r>
          </w:p>
        </w:tc>
      </w:tr>
      <w:tr w:rsidR="000A72CE" w14:paraId="441F798B" w14:textId="77777777" w:rsidTr="008A1BCC">
        <w:trPr>
          <w:tblHeader/>
        </w:trPr>
        <w:tc>
          <w:tcPr>
            <w:tcW w:w="9526" w:type="dxa"/>
            <w:gridSpan w:val="4"/>
            <w:shd w:val="clear" w:color="auto" w:fill="CCFFCC"/>
            <w:vAlign w:val="center"/>
          </w:tcPr>
          <w:p w14:paraId="651DD273" w14:textId="77777777" w:rsidR="000A72CE" w:rsidRPr="004065B1" w:rsidRDefault="000A72CE" w:rsidP="008A1BCC">
            <w:r w:rsidRPr="000A066E">
              <w:rPr>
                <w:b/>
              </w:rPr>
              <w:t>Results</w:t>
            </w:r>
          </w:p>
        </w:tc>
      </w:tr>
      <w:tr w:rsidR="000A72CE" w14:paraId="741B6418" w14:textId="77777777" w:rsidTr="008A1BCC">
        <w:trPr>
          <w:tblHeader/>
        </w:trPr>
        <w:tc>
          <w:tcPr>
            <w:tcW w:w="9526" w:type="dxa"/>
            <w:gridSpan w:val="4"/>
            <w:vAlign w:val="center"/>
          </w:tcPr>
          <w:p w14:paraId="06869554" w14:textId="77777777" w:rsidR="000A72CE" w:rsidRPr="00544135" w:rsidRDefault="00455FA6" w:rsidP="008A1BCC">
            <w:pPr>
              <w:jc w:val="left"/>
              <w:rPr>
                <w:i/>
              </w:rPr>
            </w:pPr>
            <w:r w:rsidRPr="00544135">
              <w:rPr>
                <w:i/>
              </w:rPr>
              <w:t>Presentation Library edition number 4.0 must be displayed.</w:t>
            </w:r>
          </w:p>
        </w:tc>
      </w:tr>
    </w:tbl>
    <w:p w14:paraId="59DBEFD8" w14:textId="77777777" w:rsidR="000A72CE" w:rsidRDefault="000A72CE" w:rsidP="000A72CE"/>
    <w:p w14:paraId="658D0683" w14:textId="77777777" w:rsidR="000A72CE" w:rsidRPr="00CF2F67" w:rsidRDefault="000A72CE" w:rsidP="00E30B8F">
      <w:pPr>
        <w:pStyle w:val="Heading3"/>
        <w:rPr>
          <w:lang w:val="en-US"/>
        </w:rPr>
      </w:pPr>
      <w:r>
        <w:rPr>
          <w:lang w:val="en-US"/>
        </w:rPr>
        <w:t>ECDIS Chart 1</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0A72CE" w14:paraId="08A52106" w14:textId="77777777" w:rsidTr="008A1BCC">
        <w:trPr>
          <w:trHeight w:val="454"/>
          <w:tblHeader/>
        </w:trPr>
        <w:tc>
          <w:tcPr>
            <w:tcW w:w="2381" w:type="dxa"/>
            <w:shd w:val="clear" w:color="auto" w:fill="CCFFCC"/>
            <w:vAlign w:val="center"/>
          </w:tcPr>
          <w:p w14:paraId="6E3FAFA5" w14:textId="77777777" w:rsidR="000A72CE" w:rsidRPr="004065B1" w:rsidRDefault="000A72CE" w:rsidP="008A1BCC">
            <w:r w:rsidRPr="000A066E">
              <w:rPr>
                <w:b/>
              </w:rPr>
              <w:t>Test Reference</w:t>
            </w:r>
          </w:p>
        </w:tc>
        <w:tc>
          <w:tcPr>
            <w:tcW w:w="2381" w:type="dxa"/>
            <w:shd w:val="clear" w:color="auto" w:fill="CCFFCC"/>
            <w:vAlign w:val="center"/>
          </w:tcPr>
          <w:p w14:paraId="1C4247E7" w14:textId="77777777" w:rsidR="000A72CE" w:rsidRPr="004065B1" w:rsidRDefault="000A72CE" w:rsidP="008A1BCC">
            <w:r>
              <w:t>4.9.</w:t>
            </w:r>
            <w:r w:rsidR="001752C8">
              <w:t>2 a)</w:t>
            </w:r>
          </w:p>
        </w:tc>
        <w:tc>
          <w:tcPr>
            <w:tcW w:w="2382" w:type="dxa"/>
            <w:shd w:val="clear" w:color="auto" w:fill="CCFFCC"/>
            <w:vAlign w:val="center"/>
          </w:tcPr>
          <w:p w14:paraId="35CD1F3E" w14:textId="77777777" w:rsidR="000A72CE" w:rsidRPr="004065B1" w:rsidRDefault="000A72CE" w:rsidP="008A1BCC">
            <w:r w:rsidRPr="000A066E">
              <w:rPr>
                <w:b/>
              </w:rPr>
              <w:t>IHO Reference</w:t>
            </w:r>
          </w:p>
        </w:tc>
        <w:tc>
          <w:tcPr>
            <w:tcW w:w="2382" w:type="dxa"/>
            <w:shd w:val="clear" w:color="auto" w:fill="CCFFCC"/>
            <w:vAlign w:val="center"/>
          </w:tcPr>
          <w:p w14:paraId="19345B74" w14:textId="77777777" w:rsidR="000A72CE" w:rsidRPr="004065B1" w:rsidRDefault="00455FA6" w:rsidP="008A1BCC">
            <w:r w:rsidRPr="00455FA6">
              <w:t>S-52 18.2.2</w:t>
            </w:r>
          </w:p>
        </w:tc>
      </w:tr>
      <w:tr w:rsidR="000A72CE" w14:paraId="4635182D" w14:textId="77777777" w:rsidTr="008A1BCC">
        <w:trPr>
          <w:tblHeader/>
        </w:trPr>
        <w:tc>
          <w:tcPr>
            <w:tcW w:w="9526" w:type="dxa"/>
            <w:gridSpan w:val="4"/>
            <w:shd w:val="clear" w:color="auto" w:fill="CCFFCC"/>
            <w:vAlign w:val="center"/>
          </w:tcPr>
          <w:p w14:paraId="41F09947" w14:textId="77777777" w:rsidR="000A72CE" w:rsidRDefault="000A72CE" w:rsidP="008A1BCC">
            <w:r w:rsidRPr="000A066E">
              <w:rPr>
                <w:b/>
              </w:rPr>
              <w:t>Test description</w:t>
            </w:r>
          </w:p>
        </w:tc>
      </w:tr>
      <w:tr w:rsidR="000A72CE" w14:paraId="157A63FB" w14:textId="77777777" w:rsidTr="008A1BCC">
        <w:trPr>
          <w:tblHeader/>
        </w:trPr>
        <w:tc>
          <w:tcPr>
            <w:tcW w:w="9526" w:type="dxa"/>
            <w:gridSpan w:val="4"/>
            <w:vAlign w:val="center"/>
          </w:tcPr>
          <w:p w14:paraId="7DED58F3" w14:textId="77777777" w:rsidR="000A72CE" w:rsidRPr="00544135" w:rsidRDefault="00455FA6" w:rsidP="008A1BCC">
            <w:pPr>
              <w:rPr>
                <w:i/>
              </w:rPr>
            </w:pPr>
            <w:r w:rsidRPr="00544135">
              <w:rPr>
                <w:i/>
              </w:rPr>
              <w:t>Display of ECDIS chart 1.</w:t>
            </w:r>
          </w:p>
        </w:tc>
      </w:tr>
      <w:tr w:rsidR="000A72CE" w14:paraId="0BE8D423" w14:textId="77777777" w:rsidTr="008A1BCC">
        <w:trPr>
          <w:tblHeader/>
        </w:trPr>
        <w:tc>
          <w:tcPr>
            <w:tcW w:w="9526" w:type="dxa"/>
            <w:gridSpan w:val="4"/>
            <w:shd w:val="clear" w:color="auto" w:fill="CCFFCC"/>
            <w:vAlign w:val="center"/>
          </w:tcPr>
          <w:p w14:paraId="135A57D9" w14:textId="77777777" w:rsidR="000A72CE" w:rsidRPr="004065B1" w:rsidRDefault="000A72CE" w:rsidP="008A1BCC">
            <w:r w:rsidRPr="000A066E">
              <w:rPr>
                <w:b/>
              </w:rPr>
              <w:t>Setup</w:t>
            </w:r>
          </w:p>
        </w:tc>
      </w:tr>
      <w:tr w:rsidR="000A72CE" w14:paraId="039B55B4" w14:textId="77777777" w:rsidTr="008A1BCC">
        <w:trPr>
          <w:tblHeader/>
        </w:trPr>
        <w:tc>
          <w:tcPr>
            <w:tcW w:w="9526" w:type="dxa"/>
            <w:gridSpan w:val="4"/>
            <w:vAlign w:val="center"/>
          </w:tcPr>
          <w:p w14:paraId="7E1EEDF2" w14:textId="77777777" w:rsidR="000A72CE" w:rsidRPr="00544135" w:rsidRDefault="00455FA6" w:rsidP="008A1BCC">
            <w:pPr>
              <w:rPr>
                <w:i/>
              </w:rPr>
            </w:pPr>
            <w:r w:rsidRPr="00544135">
              <w:rPr>
                <w:i/>
              </w:rPr>
              <w:t>N/A</w:t>
            </w:r>
          </w:p>
        </w:tc>
      </w:tr>
      <w:tr w:rsidR="000A72CE" w14:paraId="48B6DC41" w14:textId="77777777" w:rsidTr="008A1BCC">
        <w:trPr>
          <w:tblHeader/>
        </w:trPr>
        <w:tc>
          <w:tcPr>
            <w:tcW w:w="9526" w:type="dxa"/>
            <w:gridSpan w:val="4"/>
            <w:shd w:val="clear" w:color="auto" w:fill="CCFFCC"/>
            <w:vAlign w:val="center"/>
          </w:tcPr>
          <w:p w14:paraId="7933865F" w14:textId="77777777" w:rsidR="000A72CE" w:rsidRPr="004065B1" w:rsidRDefault="000A72CE" w:rsidP="008A1BCC">
            <w:r w:rsidRPr="000A066E">
              <w:rPr>
                <w:b/>
              </w:rPr>
              <w:t>Action</w:t>
            </w:r>
          </w:p>
        </w:tc>
      </w:tr>
      <w:tr w:rsidR="000A72CE" w14:paraId="11F825D3" w14:textId="77777777" w:rsidTr="008A1BCC">
        <w:trPr>
          <w:tblHeader/>
        </w:trPr>
        <w:tc>
          <w:tcPr>
            <w:tcW w:w="9526" w:type="dxa"/>
            <w:gridSpan w:val="4"/>
            <w:vAlign w:val="center"/>
          </w:tcPr>
          <w:p w14:paraId="2A2C7944" w14:textId="77777777" w:rsidR="00455FA6" w:rsidRPr="00544135" w:rsidRDefault="00455FA6" w:rsidP="00455FA6">
            <w:pPr>
              <w:rPr>
                <w:i/>
              </w:rPr>
            </w:pPr>
            <w:r w:rsidRPr="00544135">
              <w:rPr>
                <w:i/>
              </w:rPr>
              <w:t>Navigate to ECDIS chart 1.</w:t>
            </w:r>
          </w:p>
          <w:p w14:paraId="3D5F6120" w14:textId="2951ADB1" w:rsidR="000A72CE" w:rsidRDefault="00455FA6" w:rsidP="00455FA6">
            <w:pPr>
              <w:rPr>
                <w:i/>
              </w:rPr>
            </w:pPr>
            <w:r w:rsidRPr="00544135">
              <w:rPr>
                <w:i/>
              </w:rPr>
              <w:t>Compare the displayed image with the plots provided in S-52 Part 1 Section 16.2.</w:t>
            </w:r>
            <w:r w:rsidR="00DE128D">
              <w:rPr>
                <w:i/>
              </w:rPr>
              <w:t xml:space="preserve"> To ensure the same display the ECDIS </w:t>
            </w:r>
            <w:r w:rsidR="000560FA">
              <w:rPr>
                <w:i/>
              </w:rPr>
              <w:t xml:space="preserve">under test </w:t>
            </w:r>
            <w:r w:rsidR="00DE128D">
              <w:rPr>
                <w:i/>
              </w:rPr>
              <w:t xml:space="preserve">must </w:t>
            </w:r>
            <w:r w:rsidR="00912D4D">
              <w:rPr>
                <w:i/>
              </w:rPr>
              <w:t xml:space="preserve">be </w:t>
            </w:r>
            <w:r w:rsidR="00DE128D">
              <w:rPr>
                <w:i/>
              </w:rPr>
              <w:t>configured per the instructions of the</w:t>
            </w:r>
            <w:r w:rsidR="000560FA">
              <w:rPr>
                <w:i/>
              </w:rPr>
              <w:t xml:space="preserve"> ECDIS Chart1</w:t>
            </w:r>
            <w:r w:rsidR="00DE128D">
              <w:rPr>
                <w:i/>
              </w:rPr>
              <w:t xml:space="preserve"> Readme.TXT</w:t>
            </w:r>
            <w:r w:rsidR="000560FA">
              <w:rPr>
                <w:i/>
              </w:rPr>
              <w:t>;</w:t>
            </w:r>
            <w:r w:rsidR="00DE128D">
              <w:rPr>
                <w:i/>
              </w:rPr>
              <w:t xml:space="preserve"> </w:t>
            </w:r>
          </w:p>
          <w:p w14:paraId="2A4F2A5C" w14:textId="200E0648" w:rsidR="00DE128D" w:rsidRDefault="00DE128D" w:rsidP="00455FA6">
            <w:pPr>
              <w:rPr>
                <w:i/>
              </w:rPr>
            </w:pPr>
          </w:p>
          <w:p w14:paraId="2BAAB16D" w14:textId="77777777" w:rsidR="00DE128D" w:rsidRPr="00DE128D" w:rsidRDefault="00DE128D" w:rsidP="00DE128D">
            <w:pPr>
              <w:rPr>
                <w:i/>
              </w:rPr>
            </w:pPr>
            <w:r w:rsidRPr="00DE128D">
              <w:rPr>
                <w:i/>
              </w:rPr>
              <w:t>Set Safety Contour value to 10 m</w:t>
            </w:r>
          </w:p>
          <w:p w14:paraId="4E65705F" w14:textId="77777777" w:rsidR="00DE128D" w:rsidRPr="00DE128D" w:rsidRDefault="00DE128D" w:rsidP="00DE128D">
            <w:pPr>
              <w:rPr>
                <w:i/>
              </w:rPr>
            </w:pPr>
            <w:r w:rsidRPr="00DE128D">
              <w:rPr>
                <w:i/>
              </w:rPr>
              <w:t>Set Shallow Contour value to 5 m</w:t>
            </w:r>
          </w:p>
          <w:p w14:paraId="2494DB2F" w14:textId="77777777" w:rsidR="00DE128D" w:rsidRPr="00DE128D" w:rsidRDefault="00DE128D" w:rsidP="00DE128D">
            <w:pPr>
              <w:rPr>
                <w:i/>
              </w:rPr>
            </w:pPr>
            <w:r w:rsidRPr="00DE128D">
              <w:rPr>
                <w:i/>
              </w:rPr>
              <w:t>Set Deep Contour value to 30 m</w:t>
            </w:r>
          </w:p>
          <w:p w14:paraId="7DA95869" w14:textId="77777777" w:rsidR="00DE128D" w:rsidRPr="00DE128D" w:rsidRDefault="00DE128D" w:rsidP="00DE128D">
            <w:pPr>
              <w:rPr>
                <w:i/>
              </w:rPr>
            </w:pPr>
            <w:r w:rsidRPr="00DE128D">
              <w:rPr>
                <w:i/>
              </w:rPr>
              <w:t>Set Safety Depth value to 8 m</w:t>
            </w:r>
          </w:p>
          <w:p w14:paraId="64B1B924" w14:textId="77777777" w:rsidR="00DE128D" w:rsidRPr="00DE128D" w:rsidRDefault="00DE128D" w:rsidP="00DE128D">
            <w:pPr>
              <w:rPr>
                <w:i/>
              </w:rPr>
            </w:pPr>
            <w:r w:rsidRPr="00DE128D">
              <w:rPr>
                <w:i/>
              </w:rPr>
              <w:t>Select Display Category Other</w:t>
            </w:r>
          </w:p>
          <w:p w14:paraId="111883CE" w14:textId="77777777" w:rsidR="00DE128D" w:rsidRPr="00DE128D" w:rsidRDefault="00DE128D" w:rsidP="00DE128D">
            <w:pPr>
              <w:rPr>
                <w:i/>
              </w:rPr>
            </w:pPr>
            <w:r w:rsidRPr="00DE128D">
              <w:rPr>
                <w:i/>
              </w:rPr>
              <w:t>Select all Text groups</w:t>
            </w:r>
          </w:p>
          <w:p w14:paraId="7485349F" w14:textId="77777777" w:rsidR="00DE128D" w:rsidRPr="00DE128D" w:rsidRDefault="00DE128D" w:rsidP="00DE128D">
            <w:pPr>
              <w:rPr>
                <w:i/>
              </w:rPr>
            </w:pPr>
            <w:r w:rsidRPr="00DE128D">
              <w:rPr>
                <w:i/>
              </w:rPr>
              <w:t>Select Symbolized Boundaries</w:t>
            </w:r>
          </w:p>
          <w:p w14:paraId="3540C035" w14:textId="77777777" w:rsidR="00DE128D" w:rsidRPr="00DE128D" w:rsidRDefault="00DE128D" w:rsidP="00DE128D">
            <w:pPr>
              <w:rPr>
                <w:i/>
              </w:rPr>
            </w:pPr>
            <w:r w:rsidRPr="00DE128D">
              <w:rPr>
                <w:i/>
              </w:rPr>
              <w:t>Select Paper Chart Symbols</w:t>
            </w:r>
          </w:p>
          <w:p w14:paraId="101A8241" w14:textId="77777777" w:rsidR="00DE128D" w:rsidRPr="00DE128D" w:rsidRDefault="00DE128D" w:rsidP="00DE128D">
            <w:pPr>
              <w:rPr>
                <w:i/>
              </w:rPr>
            </w:pPr>
            <w:r w:rsidRPr="00DE128D">
              <w:rPr>
                <w:i/>
              </w:rPr>
              <w:t>Select Contour label</w:t>
            </w:r>
          </w:p>
          <w:p w14:paraId="6403B8A6" w14:textId="77777777" w:rsidR="00DE128D" w:rsidRPr="00DE128D" w:rsidRDefault="00DE128D" w:rsidP="00DE128D">
            <w:pPr>
              <w:rPr>
                <w:i/>
              </w:rPr>
            </w:pPr>
            <w:r w:rsidRPr="00DE128D">
              <w:rPr>
                <w:i/>
              </w:rPr>
              <w:t>Select Four Shades</w:t>
            </w:r>
          </w:p>
          <w:p w14:paraId="7DCFAB9E" w14:textId="77777777" w:rsidR="00DE128D" w:rsidRPr="00DE128D" w:rsidRDefault="00DE128D" w:rsidP="00DE128D">
            <w:pPr>
              <w:rPr>
                <w:i/>
              </w:rPr>
            </w:pPr>
            <w:r w:rsidRPr="00DE128D">
              <w:rPr>
                <w:i/>
              </w:rPr>
              <w:t>Select Unknown</w:t>
            </w:r>
          </w:p>
          <w:p w14:paraId="22F7BB25" w14:textId="77777777" w:rsidR="00DE128D" w:rsidRPr="00DE128D" w:rsidRDefault="00DE128D" w:rsidP="00DE128D">
            <w:pPr>
              <w:rPr>
                <w:i/>
              </w:rPr>
            </w:pPr>
            <w:r w:rsidRPr="00DE128D">
              <w:rPr>
                <w:i/>
              </w:rPr>
              <w:t xml:space="preserve"> </w:t>
            </w:r>
          </w:p>
          <w:p w14:paraId="14D33FE7" w14:textId="55D5D7AC" w:rsidR="00DE128D" w:rsidRPr="00DE128D" w:rsidRDefault="00DE128D" w:rsidP="00DE128D">
            <w:pPr>
              <w:rPr>
                <w:i/>
              </w:rPr>
            </w:pPr>
            <w:r w:rsidRPr="00DE128D">
              <w:rPr>
                <w:i/>
              </w:rPr>
              <w:t>Screen plots are as displayed by compilation scale</w:t>
            </w:r>
            <w:r w:rsidR="00523203">
              <w:rPr>
                <w:i/>
              </w:rPr>
              <w:t>, that is</w:t>
            </w:r>
            <w:r w:rsidRPr="00DE128D">
              <w:rPr>
                <w:i/>
              </w:rPr>
              <w:t xml:space="preserve"> 1:60 000 or 1:14 000.  Screen plot number 1 is 1:60 000 and all others are 1:14 000.</w:t>
            </w:r>
          </w:p>
          <w:p w14:paraId="07474302" w14:textId="77777777" w:rsidR="00DE128D" w:rsidRPr="00DE128D" w:rsidRDefault="00DE128D" w:rsidP="00DE128D">
            <w:pPr>
              <w:rPr>
                <w:i/>
              </w:rPr>
            </w:pPr>
            <w:r w:rsidRPr="00DE128D">
              <w:rPr>
                <w:i/>
              </w:rPr>
              <w:t xml:space="preserve"> </w:t>
            </w:r>
          </w:p>
          <w:p w14:paraId="5513AE1B" w14:textId="32F63A6A" w:rsidR="00DE128D" w:rsidRDefault="00DE128D" w:rsidP="00DE128D">
            <w:pPr>
              <w:rPr>
                <w:i/>
              </w:rPr>
            </w:pPr>
            <w:r w:rsidRPr="00DE128D">
              <w:rPr>
                <w:i/>
              </w:rPr>
              <w:t>Two of the screen plots (numbers 11 and 13) use “Select Simplified Symbols” instead o</w:t>
            </w:r>
            <w:r>
              <w:rPr>
                <w:i/>
              </w:rPr>
              <w:t xml:space="preserve">f “Select Paper Chart Symbols”. </w:t>
            </w:r>
            <w:r w:rsidRPr="00DE128D">
              <w:rPr>
                <w:i/>
              </w:rPr>
              <w:t>One screen plot (number 6) use “Select Accuracy”.</w:t>
            </w:r>
          </w:p>
          <w:p w14:paraId="0734DC68" w14:textId="44B05FFE" w:rsidR="00DE128D" w:rsidRPr="00544135" w:rsidRDefault="00DE128D" w:rsidP="00455FA6">
            <w:pPr>
              <w:rPr>
                <w:i/>
              </w:rPr>
            </w:pPr>
          </w:p>
        </w:tc>
      </w:tr>
      <w:tr w:rsidR="000A72CE" w14:paraId="7A9CE237" w14:textId="77777777" w:rsidTr="008A1BCC">
        <w:trPr>
          <w:tblHeader/>
        </w:trPr>
        <w:tc>
          <w:tcPr>
            <w:tcW w:w="9526" w:type="dxa"/>
            <w:gridSpan w:val="4"/>
            <w:shd w:val="clear" w:color="auto" w:fill="CCFFCC"/>
            <w:vAlign w:val="center"/>
          </w:tcPr>
          <w:p w14:paraId="77CFD149" w14:textId="77777777" w:rsidR="000A72CE" w:rsidRPr="004065B1" w:rsidRDefault="000A72CE" w:rsidP="008A1BCC">
            <w:r w:rsidRPr="000A066E">
              <w:rPr>
                <w:b/>
              </w:rPr>
              <w:t>Results</w:t>
            </w:r>
          </w:p>
        </w:tc>
      </w:tr>
      <w:tr w:rsidR="000A72CE" w14:paraId="681D2E37" w14:textId="77777777" w:rsidTr="008A1BCC">
        <w:trPr>
          <w:tblHeader/>
        </w:trPr>
        <w:tc>
          <w:tcPr>
            <w:tcW w:w="9526" w:type="dxa"/>
            <w:gridSpan w:val="4"/>
            <w:vAlign w:val="center"/>
          </w:tcPr>
          <w:p w14:paraId="6F9F4C31" w14:textId="77777777" w:rsidR="00455FA6" w:rsidRPr="00544135" w:rsidRDefault="00455FA6" w:rsidP="00455FA6">
            <w:pPr>
              <w:jc w:val="left"/>
              <w:rPr>
                <w:i/>
              </w:rPr>
            </w:pPr>
            <w:r w:rsidRPr="00544135">
              <w:rPr>
                <w:i/>
              </w:rPr>
              <w:t>Confirm that ECDIS chart 1 is displayed.</w:t>
            </w:r>
          </w:p>
          <w:p w14:paraId="4D3AE983" w14:textId="77777777" w:rsidR="000A72CE" w:rsidRPr="00544135" w:rsidRDefault="00455FA6" w:rsidP="00455FA6">
            <w:pPr>
              <w:jc w:val="left"/>
              <w:rPr>
                <w:i/>
              </w:rPr>
            </w:pPr>
            <w:r w:rsidRPr="00544135">
              <w:rPr>
                <w:i/>
              </w:rPr>
              <w:t>Confirm that the displayed image is consistent with the plots provided in S-52.</w:t>
            </w:r>
          </w:p>
        </w:tc>
      </w:tr>
    </w:tbl>
    <w:p w14:paraId="4282D5D6" w14:textId="77777777" w:rsidR="000A72CE" w:rsidRDefault="000A72CE" w:rsidP="000A72CE"/>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455FA6" w14:paraId="7914AF68" w14:textId="77777777" w:rsidTr="00ED668D">
        <w:trPr>
          <w:trHeight w:val="454"/>
          <w:tblHeader/>
        </w:trPr>
        <w:tc>
          <w:tcPr>
            <w:tcW w:w="2381" w:type="dxa"/>
            <w:shd w:val="clear" w:color="auto" w:fill="CCFFCC"/>
            <w:vAlign w:val="center"/>
          </w:tcPr>
          <w:p w14:paraId="30525520" w14:textId="77777777" w:rsidR="00455FA6" w:rsidRPr="004065B1" w:rsidRDefault="00455FA6" w:rsidP="00ED668D">
            <w:r w:rsidRPr="000A066E">
              <w:rPr>
                <w:b/>
              </w:rPr>
              <w:t>Test Reference</w:t>
            </w:r>
          </w:p>
        </w:tc>
        <w:tc>
          <w:tcPr>
            <w:tcW w:w="2381" w:type="dxa"/>
            <w:shd w:val="clear" w:color="auto" w:fill="CCFFCC"/>
            <w:vAlign w:val="center"/>
          </w:tcPr>
          <w:p w14:paraId="6198730E" w14:textId="77777777" w:rsidR="00455FA6" w:rsidRPr="004065B1" w:rsidRDefault="00455FA6" w:rsidP="00455FA6">
            <w:r>
              <w:t>4.9.2 b)</w:t>
            </w:r>
          </w:p>
        </w:tc>
        <w:tc>
          <w:tcPr>
            <w:tcW w:w="2382" w:type="dxa"/>
            <w:shd w:val="clear" w:color="auto" w:fill="CCFFCC"/>
            <w:vAlign w:val="center"/>
          </w:tcPr>
          <w:p w14:paraId="3082D666" w14:textId="77777777" w:rsidR="00455FA6" w:rsidRPr="004065B1" w:rsidRDefault="00455FA6" w:rsidP="00ED668D">
            <w:r w:rsidRPr="000A066E">
              <w:rPr>
                <w:b/>
              </w:rPr>
              <w:t>IHO Reference</w:t>
            </w:r>
          </w:p>
        </w:tc>
        <w:tc>
          <w:tcPr>
            <w:tcW w:w="2382" w:type="dxa"/>
            <w:shd w:val="clear" w:color="auto" w:fill="CCFFCC"/>
            <w:vAlign w:val="center"/>
          </w:tcPr>
          <w:p w14:paraId="2667D9A1" w14:textId="77777777" w:rsidR="00455FA6" w:rsidRPr="004065B1" w:rsidRDefault="00455FA6" w:rsidP="00ED668D">
            <w:r w:rsidRPr="00455FA6">
              <w:t>S-52 18.2.2</w:t>
            </w:r>
          </w:p>
        </w:tc>
      </w:tr>
      <w:tr w:rsidR="00455FA6" w14:paraId="16BC2468" w14:textId="77777777" w:rsidTr="00ED668D">
        <w:trPr>
          <w:tblHeader/>
        </w:trPr>
        <w:tc>
          <w:tcPr>
            <w:tcW w:w="9526" w:type="dxa"/>
            <w:gridSpan w:val="4"/>
            <w:shd w:val="clear" w:color="auto" w:fill="CCFFCC"/>
            <w:vAlign w:val="center"/>
          </w:tcPr>
          <w:p w14:paraId="299A1248" w14:textId="77777777" w:rsidR="00455FA6" w:rsidRDefault="00455FA6" w:rsidP="00ED668D">
            <w:r w:rsidRPr="000A066E">
              <w:rPr>
                <w:b/>
              </w:rPr>
              <w:t>Test description</w:t>
            </w:r>
          </w:p>
        </w:tc>
      </w:tr>
      <w:tr w:rsidR="00455FA6" w14:paraId="4695FB15" w14:textId="77777777" w:rsidTr="00ED668D">
        <w:trPr>
          <w:tblHeader/>
        </w:trPr>
        <w:tc>
          <w:tcPr>
            <w:tcW w:w="9526" w:type="dxa"/>
            <w:gridSpan w:val="4"/>
            <w:vAlign w:val="center"/>
          </w:tcPr>
          <w:p w14:paraId="4ACD71DD" w14:textId="77777777" w:rsidR="00455FA6" w:rsidRPr="00544135" w:rsidRDefault="00455FA6" w:rsidP="00ED668D">
            <w:pPr>
              <w:rPr>
                <w:i/>
              </w:rPr>
            </w:pPr>
            <w:r w:rsidRPr="00544135">
              <w:rPr>
                <w:i/>
              </w:rPr>
              <w:t>Interrogation of ECDIS chart 1.</w:t>
            </w:r>
          </w:p>
        </w:tc>
      </w:tr>
      <w:tr w:rsidR="00455FA6" w14:paraId="3D6BC5A7" w14:textId="77777777" w:rsidTr="00ED668D">
        <w:trPr>
          <w:tblHeader/>
        </w:trPr>
        <w:tc>
          <w:tcPr>
            <w:tcW w:w="9526" w:type="dxa"/>
            <w:gridSpan w:val="4"/>
            <w:shd w:val="clear" w:color="auto" w:fill="CCFFCC"/>
            <w:vAlign w:val="center"/>
          </w:tcPr>
          <w:p w14:paraId="02CE3FA1" w14:textId="77777777" w:rsidR="00455FA6" w:rsidRPr="004065B1" w:rsidRDefault="00455FA6" w:rsidP="00ED668D">
            <w:r w:rsidRPr="000A066E">
              <w:rPr>
                <w:b/>
              </w:rPr>
              <w:t>Setup</w:t>
            </w:r>
          </w:p>
        </w:tc>
      </w:tr>
      <w:tr w:rsidR="00455FA6" w14:paraId="58ADB961" w14:textId="77777777" w:rsidTr="00ED668D">
        <w:trPr>
          <w:tblHeader/>
        </w:trPr>
        <w:tc>
          <w:tcPr>
            <w:tcW w:w="9526" w:type="dxa"/>
            <w:gridSpan w:val="4"/>
            <w:vAlign w:val="center"/>
          </w:tcPr>
          <w:p w14:paraId="6A8A5A0E" w14:textId="77777777" w:rsidR="00455FA6" w:rsidRPr="00544135" w:rsidRDefault="00455FA6" w:rsidP="00ED668D">
            <w:pPr>
              <w:rPr>
                <w:i/>
              </w:rPr>
            </w:pPr>
            <w:r w:rsidRPr="00544135">
              <w:rPr>
                <w:i/>
              </w:rPr>
              <w:lastRenderedPageBreak/>
              <w:t>With ECDIS chart 1 displayed.</w:t>
            </w:r>
          </w:p>
        </w:tc>
      </w:tr>
      <w:tr w:rsidR="00455FA6" w14:paraId="6FD7F01B" w14:textId="77777777" w:rsidTr="00ED668D">
        <w:trPr>
          <w:tblHeader/>
        </w:trPr>
        <w:tc>
          <w:tcPr>
            <w:tcW w:w="9526" w:type="dxa"/>
            <w:gridSpan w:val="4"/>
            <w:shd w:val="clear" w:color="auto" w:fill="CCFFCC"/>
            <w:vAlign w:val="center"/>
          </w:tcPr>
          <w:p w14:paraId="1BADA677" w14:textId="77777777" w:rsidR="00455FA6" w:rsidRPr="004065B1" w:rsidRDefault="00455FA6" w:rsidP="00ED668D">
            <w:r w:rsidRPr="000A066E">
              <w:rPr>
                <w:b/>
              </w:rPr>
              <w:t>Action</w:t>
            </w:r>
          </w:p>
        </w:tc>
      </w:tr>
      <w:tr w:rsidR="00455FA6" w14:paraId="4118FAFF" w14:textId="77777777" w:rsidTr="00ED668D">
        <w:trPr>
          <w:tblHeader/>
        </w:trPr>
        <w:tc>
          <w:tcPr>
            <w:tcW w:w="9526" w:type="dxa"/>
            <w:gridSpan w:val="4"/>
            <w:vAlign w:val="center"/>
          </w:tcPr>
          <w:p w14:paraId="4A232396" w14:textId="77777777" w:rsidR="00455FA6" w:rsidRPr="00544135" w:rsidRDefault="00455FA6" w:rsidP="00ED668D">
            <w:pPr>
              <w:rPr>
                <w:i/>
              </w:rPr>
            </w:pPr>
            <w:r w:rsidRPr="00544135">
              <w:rPr>
                <w:i/>
              </w:rPr>
              <w:t>Interrogate 3 symbols by cursor pick.</w:t>
            </w:r>
          </w:p>
        </w:tc>
      </w:tr>
      <w:tr w:rsidR="00455FA6" w14:paraId="25510773" w14:textId="77777777" w:rsidTr="00ED668D">
        <w:trPr>
          <w:tblHeader/>
        </w:trPr>
        <w:tc>
          <w:tcPr>
            <w:tcW w:w="9526" w:type="dxa"/>
            <w:gridSpan w:val="4"/>
            <w:shd w:val="clear" w:color="auto" w:fill="CCFFCC"/>
            <w:vAlign w:val="center"/>
          </w:tcPr>
          <w:p w14:paraId="7661E9BE" w14:textId="77777777" w:rsidR="00455FA6" w:rsidRPr="004065B1" w:rsidRDefault="00455FA6" w:rsidP="00ED668D">
            <w:r w:rsidRPr="000A066E">
              <w:rPr>
                <w:b/>
              </w:rPr>
              <w:t>Results</w:t>
            </w:r>
          </w:p>
        </w:tc>
      </w:tr>
      <w:tr w:rsidR="00455FA6" w14:paraId="41813B86" w14:textId="77777777" w:rsidTr="00ED668D">
        <w:trPr>
          <w:tblHeader/>
        </w:trPr>
        <w:tc>
          <w:tcPr>
            <w:tcW w:w="9526" w:type="dxa"/>
            <w:gridSpan w:val="4"/>
            <w:vAlign w:val="center"/>
          </w:tcPr>
          <w:p w14:paraId="30979022" w14:textId="77777777" w:rsidR="00455FA6" w:rsidRPr="00544135" w:rsidRDefault="00455FA6" w:rsidP="00ED668D">
            <w:pPr>
              <w:jc w:val="left"/>
              <w:rPr>
                <w:i/>
              </w:rPr>
            </w:pPr>
            <w:r w:rsidRPr="00544135">
              <w:rPr>
                <w:i/>
              </w:rPr>
              <w:t>Upon interrogation the description of the symbol as contained in the Presentation Library is presented.</w:t>
            </w:r>
          </w:p>
        </w:tc>
      </w:tr>
    </w:tbl>
    <w:p w14:paraId="15D54EFC" w14:textId="77777777" w:rsidR="00455FA6" w:rsidRDefault="00455FA6" w:rsidP="000A72CE"/>
    <w:p w14:paraId="3343E214" w14:textId="77777777" w:rsidR="000A72CE" w:rsidRDefault="00455FA6" w:rsidP="00E30B8F">
      <w:pPr>
        <w:pStyle w:val="Heading1"/>
      </w:pPr>
      <w:r>
        <w:br w:type="page"/>
      </w:r>
      <w:bookmarkStart w:id="284" w:name="_Toc120212624"/>
      <w:r w:rsidR="000A72CE">
        <w:lastRenderedPageBreak/>
        <w:t>Detection and Notification of Navigational Hazards</w:t>
      </w:r>
      <w:bookmarkEnd w:id="284"/>
    </w:p>
    <w:p w14:paraId="4E44EC83" w14:textId="77777777" w:rsidR="000A72CE" w:rsidRDefault="000A72CE" w:rsidP="00E30B8F">
      <w:pPr>
        <w:pStyle w:val="Heading2"/>
      </w:pPr>
      <w:bookmarkStart w:id="285" w:name="_Toc120212625"/>
      <w:r>
        <w:t>Detection and Notification of Navigational Hazards - Basic test</w:t>
      </w:r>
      <w:bookmarkEnd w:id="285"/>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0A72CE" w14:paraId="29EBD93C" w14:textId="77777777" w:rsidTr="008A1BCC">
        <w:trPr>
          <w:trHeight w:val="454"/>
          <w:tblHeader/>
        </w:trPr>
        <w:tc>
          <w:tcPr>
            <w:tcW w:w="2381" w:type="dxa"/>
            <w:shd w:val="clear" w:color="auto" w:fill="CCFFCC"/>
            <w:vAlign w:val="center"/>
          </w:tcPr>
          <w:p w14:paraId="45322FDC" w14:textId="77777777" w:rsidR="000A72CE" w:rsidRPr="004065B1" w:rsidRDefault="000A72CE" w:rsidP="008A1BCC">
            <w:r w:rsidRPr="000A066E">
              <w:rPr>
                <w:b/>
              </w:rPr>
              <w:t>Test Reference</w:t>
            </w:r>
          </w:p>
        </w:tc>
        <w:tc>
          <w:tcPr>
            <w:tcW w:w="2381" w:type="dxa"/>
            <w:shd w:val="clear" w:color="auto" w:fill="CCFFCC"/>
            <w:vAlign w:val="center"/>
          </w:tcPr>
          <w:p w14:paraId="3162F5B2" w14:textId="77777777" w:rsidR="000A72CE" w:rsidRPr="004065B1" w:rsidRDefault="000A72CE" w:rsidP="008A1BCC">
            <w:r>
              <w:t>5.1</w:t>
            </w:r>
          </w:p>
        </w:tc>
        <w:tc>
          <w:tcPr>
            <w:tcW w:w="2382" w:type="dxa"/>
            <w:shd w:val="clear" w:color="auto" w:fill="CCFFCC"/>
            <w:vAlign w:val="center"/>
          </w:tcPr>
          <w:p w14:paraId="3C788149" w14:textId="77777777" w:rsidR="000A72CE" w:rsidRPr="004065B1" w:rsidRDefault="000A72CE" w:rsidP="008A1BCC">
            <w:r w:rsidRPr="000A066E">
              <w:rPr>
                <w:b/>
              </w:rPr>
              <w:t>IHO Reference</w:t>
            </w:r>
          </w:p>
        </w:tc>
        <w:tc>
          <w:tcPr>
            <w:tcW w:w="2382" w:type="dxa"/>
            <w:shd w:val="clear" w:color="auto" w:fill="CCFFCC"/>
            <w:vAlign w:val="center"/>
          </w:tcPr>
          <w:p w14:paraId="76049C44" w14:textId="77777777" w:rsidR="000A72CE" w:rsidRPr="004065B1" w:rsidRDefault="000A72CE" w:rsidP="000A72CE">
            <w:r>
              <w:t>S-52 10.5.9</w:t>
            </w:r>
          </w:p>
        </w:tc>
      </w:tr>
      <w:tr w:rsidR="000A72CE" w14:paraId="1FBFC222" w14:textId="77777777" w:rsidTr="008A1BCC">
        <w:trPr>
          <w:tblHeader/>
        </w:trPr>
        <w:tc>
          <w:tcPr>
            <w:tcW w:w="9526" w:type="dxa"/>
            <w:gridSpan w:val="4"/>
            <w:shd w:val="clear" w:color="auto" w:fill="CCFFCC"/>
            <w:vAlign w:val="center"/>
          </w:tcPr>
          <w:p w14:paraId="57F9A870" w14:textId="77777777" w:rsidR="000A72CE" w:rsidRDefault="000A72CE" w:rsidP="008A1BCC">
            <w:r w:rsidRPr="000A066E">
              <w:rPr>
                <w:b/>
              </w:rPr>
              <w:t>Test description</w:t>
            </w:r>
          </w:p>
        </w:tc>
      </w:tr>
      <w:tr w:rsidR="000A72CE" w14:paraId="0DB3D926" w14:textId="77777777" w:rsidTr="008A1BCC">
        <w:trPr>
          <w:tblHeader/>
        </w:trPr>
        <w:tc>
          <w:tcPr>
            <w:tcW w:w="9526" w:type="dxa"/>
            <w:gridSpan w:val="4"/>
            <w:vAlign w:val="center"/>
          </w:tcPr>
          <w:p w14:paraId="1A8745FB" w14:textId="77777777" w:rsidR="00667697" w:rsidRPr="00544135" w:rsidRDefault="00667697" w:rsidP="002164D3">
            <w:pPr>
              <w:jc w:val="left"/>
              <w:rPr>
                <w:i/>
              </w:rPr>
            </w:pPr>
            <w:r w:rsidRPr="00544135">
              <w:rPr>
                <w:i/>
              </w:rPr>
              <w:t>The purpose of this test is to verify by observation that ECDIS provides an appropriate indication when the Mariner plans a route closer than a user-specified distance from any objects satisfying the conditions for this test as listed in section 10.5.9 of IHO S-52 and included in the test cell AA3NAVHZ.000.</w:t>
            </w:r>
          </w:p>
          <w:p w14:paraId="5294676E" w14:textId="77777777" w:rsidR="00667697" w:rsidRPr="00544135" w:rsidRDefault="00667697" w:rsidP="00667697">
            <w:pPr>
              <w:rPr>
                <w:i/>
              </w:rPr>
            </w:pPr>
          </w:p>
          <w:p w14:paraId="2250B81C" w14:textId="77777777" w:rsidR="000A72CE" w:rsidRPr="00544135" w:rsidRDefault="00667697" w:rsidP="002164D3">
            <w:pPr>
              <w:jc w:val="left"/>
              <w:rPr>
                <w:i/>
              </w:rPr>
            </w:pPr>
            <w:r w:rsidRPr="00544135">
              <w:rPr>
                <w:i/>
              </w:rPr>
              <w:t>This test is performed by loading the test cell AA3NAVHZ.000, manually creating a route connecting all way points between feature objects marked as WP1 through WP18 and checking display against the corresponding graphical plot</w:t>
            </w:r>
          </w:p>
        </w:tc>
      </w:tr>
      <w:tr w:rsidR="000A72CE" w14:paraId="1EC3D016" w14:textId="77777777" w:rsidTr="008A1BCC">
        <w:trPr>
          <w:tblHeader/>
        </w:trPr>
        <w:tc>
          <w:tcPr>
            <w:tcW w:w="9526" w:type="dxa"/>
            <w:gridSpan w:val="4"/>
            <w:shd w:val="clear" w:color="auto" w:fill="CCFFCC"/>
            <w:vAlign w:val="center"/>
          </w:tcPr>
          <w:p w14:paraId="479E4B84" w14:textId="77777777" w:rsidR="000A72CE" w:rsidRPr="004065B1" w:rsidRDefault="000A72CE" w:rsidP="008A1BCC">
            <w:r w:rsidRPr="000A066E">
              <w:rPr>
                <w:b/>
              </w:rPr>
              <w:t>Setup</w:t>
            </w:r>
          </w:p>
        </w:tc>
      </w:tr>
      <w:tr w:rsidR="000A72CE" w14:paraId="14D2CAAE" w14:textId="77777777" w:rsidTr="008A1BCC">
        <w:trPr>
          <w:tblHeader/>
        </w:trPr>
        <w:tc>
          <w:tcPr>
            <w:tcW w:w="9526" w:type="dxa"/>
            <w:gridSpan w:val="4"/>
            <w:vAlign w:val="center"/>
          </w:tcPr>
          <w:p w14:paraId="59129A42" w14:textId="77777777" w:rsidR="00667697" w:rsidRPr="00544135" w:rsidRDefault="00667697" w:rsidP="00667697">
            <w:pPr>
              <w:rPr>
                <w:i/>
              </w:rPr>
            </w:pPr>
            <w:r w:rsidRPr="00544135">
              <w:rPr>
                <w:i/>
              </w:rPr>
              <w:t xml:space="preserve">Load cell AA3NAVHZ.000 from 5.0 Navigational Hazards\ENC_ROOT </w:t>
            </w:r>
          </w:p>
          <w:p w14:paraId="39B4ADA5" w14:textId="07BFC36B" w:rsidR="00667697" w:rsidRPr="00544135" w:rsidRDefault="00667697" w:rsidP="00667697">
            <w:pPr>
              <w:rPr>
                <w:i/>
              </w:rPr>
            </w:pPr>
            <w:r w:rsidRPr="00544135">
              <w:rPr>
                <w:i/>
              </w:rPr>
              <w:t xml:space="preserve">Select </w:t>
            </w:r>
            <w:r w:rsidR="00DE09B9">
              <w:rPr>
                <w:i/>
              </w:rPr>
              <w:t>Display Category</w:t>
            </w:r>
            <w:r w:rsidRPr="00544135">
              <w:rPr>
                <w:i/>
              </w:rPr>
              <w:t xml:space="preserve"> Other</w:t>
            </w:r>
          </w:p>
          <w:p w14:paraId="63765A59" w14:textId="604C943B" w:rsidR="00667697" w:rsidRPr="00544135" w:rsidRDefault="00667697" w:rsidP="00667697">
            <w:pPr>
              <w:rPr>
                <w:i/>
              </w:rPr>
            </w:pPr>
            <w:r w:rsidRPr="00544135">
              <w:rPr>
                <w:i/>
              </w:rPr>
              <w:t xml:space="preserve">Set the </w:t>
            </w:r>
            <w:r w:rsidR="0069033B">
              <w:rPr>
                <w:i/>
              </w:rPr>
              <w:t xml:space="preserve">Safety Contour </w:t>
            </w:r>
            <w:r w:rsidRPr="00544135">
              <w:rPr>
                <w:i/>
              </w:rPr>
              <w:t>value to 0 m</w:t>
            </w:r>
          </w:p>
          <w:p w14:paraId="4E74E624" w14:textId="74DF921E" w:rsidR="00667697" w:rsidRPr="00544135" w:rsidRDefault="00667697" w:rsidP="00667697">
            <w:pPr>
              <w:rPr>
                <w:i/>
              </w:rPr>
            </w:pPr>
            <w:r w:rsidRPr="00544135">
              <w:rPr>
                <w:i/>
              </w:rPr>
              <w:t xml:space="preserve">Set the </w:t>
            </w:r>
            <w:r w:rsidR="0069033B">
              <w:rPr>
                <w:i/>
              </w:rPr>
              <w:t xml:space="preserve">Safety Depth  </w:t>
            </w:r>
            <w:r w:rsidRPr="00544135">
              <w:rPr>
                <w:i/>
              </w:rPr>
              <w:t>value to 30 m</w:t>
            </w:r>
          </w:p>
          <w:p w14:paraId="75ADDCCD" w14:textId="77777777" w:rsidR="00667697" w:rsidRPr="00544135" w:rsidRDefault="00667697" w:rsidP="00667697">
            <w:pPr>
              <w:rPr>
                <w:i/>
              </w:rPr>
            </w:pPr>
            <w:r w:rsidRPr="00544135">
              <w:rPr>
                <w:i/>
              </w:rPr>
              <w:t xml:space="preserve">Select Symbolized Boundaries </w:t>
            </w:r>
          </w:p>
          <w:p w14:paraId="29FC89A1" w14:textId="77777777" w:rsidR="00667697" w:rsidRDefault="00667697" w:rsidP="00667697">
            <w:pPr>
              <w:rPr>
                <w:i/>
              </w:rPr>
            </w:pPr>
            <w:r w:rsidRPr="00544135">
              <w:rPr>
                <w:i/>
              </w:rPr>
              <w:t xml:space="preserve">Select Paper chart symbols </w:t>
            </w:r>
          </w:p>
          <w:p w14:paraId="5245182F" w14:textId="3FBD9951" w:rsidR="00CB4AAC" w:rsidRPr="00544135" w:rsidRDefault="00CB4AAC" w:rsidP="00667697">
            <w:pPr>
              <w:rPr>
                <w:i/>
              </w:rPr>
            </w:pPr>
            <w:r>
              <w:rPr>
                <w:i/>
              </w:rPr>
              <w:t>Select all Text groups</w:t>
            </w:r>
          </w:p>
          <w:p w14:paraId="154A5591" w14:textId="3FF57E50" w:rsidR="00667697" w:rsidRPr="00544135" w:rsidRDefault="00667697" w:rsidP="00667697">
            <w:pPr>
              <w:rPr>
                <w:i/>
              </w:rPr>
            </w:pPr>
            <w:r w:rsidRPr="00544135">
              <w:rPr>
                <w:i/>
              </w:rPr>
              <w:t>Manually create a route connecting all way points between feature objects marked WP1 through WP18</w:t>
            </w:r>
          </w:p>
          <w:p w14:paraId="5FC14722" w14:textId="77777777" w:rsidR="000A72CE" w:rsidRPr="00544135" w:rsidRDefault="00667697" w:rsidP="00667697">
            <w:pPr>
              <w:rPr>
                <w:i/>
              </w:rPr>
            </w:pPr>
            <w:r w:rsidRPr="00544135">
              <w:rPr>
                <w:i/>
              </w:rPr>
              <w:t>Set user-specified distance for indication navigational hazards as 0.1 NM</w:t>
            </w:r>
          </w:p>
        </w:tc>
      </w:tr>
      <w:tr w:rsidR="000A72CE" w14:paraId="6B09B9AA" w14:textId="77777777" w:rsidTr="008A1BCC">
        <w:trPr>
          <w:tblHeader/>
        </w:trPr>
        <w:tc>
          <w:tcPr>
            <w:tcW w:w="9526" w:type="dxa"/>
            <w:gridSpan w:val="4"/>
            <w:shd w:val="clear" w:color="auto" w:fill="CCFFCC"/>
            <w:vAlign w:val="center"/>
          </w:tcPr>
          <w:p w14:paraId="75B63B31" w14:textId="77777777" w:rsidR="000A72CE" w:rsidRPr="004065B1" w:rsidRDefault="000A72CE" w:rsidP="008A1BCC">
            <w:r w:rsidRPr="000A066E">
              <w:rPr>
                <w:b/>
              </w:rPr>
              <w:t>Action</w:t>
            </w:r>
          </w:p>
        </w:tc>
      </w:tr>
      <w:tr w:rsidR="000A72CE" w14:paraId="40C107CC" w14:textId="77777777" w:rsidTr="008A1BCC">
        <w:trPr>
          <w:tblHeader/>
        </w:trPr>
        <w:tc>
          <w:tcPr>
            <w:tcW w:w="9526" w:type="dxa"/>
            <w:gridSpan w:val="4"/>
            <w:vAlign w:val="center"/>
          </w:tcPr>
          <w:p w14:paraId="6F249A21" w14:textId="77777777" w:rsidR="00667697" w:rsidRPr="00544135" w:rsidRDefault="00667697" w:rsidP="00667697">
            <w:pPr>
              <w:rPr>
                <w:i/>
              </w:rPr>
            </w:pPr>
            <w:r w:rsidRPr="00544135">
              <w:rPr>
                <w:i/>
              </w:rPr>
              <w:t>Check ENC symbols shown in the ECDIS against the corresponding graphical plot.</w:t>
            </w:r>
          </w:p>
          <w:p w14:paraId="6A39C910" w14:textId="77777777" w:rsidR="00667697" w:rsidRPr="00544135" w:rsidRDefault="00667697" w:rsidP="00667697">
            <w:pPr>
              <w:rPr>
                <w:i/>
              </w:rPr>
            </w:pPr>
          </w:p>
          <w:p w14:paraId="45E36C5D" w14:textId="47FB8ED1" w:rsidR="000A72CE" w:rsidRPr="00544135" w:rsidRDefault="00667697" w:rsidP="00D33FCF">
            <w:pPr>
              <w:rPr>
                <w:i/>
              </w:rPr>
            </w:pPr>
            <w:r w:rsidRPr="00544135">
              <w:rPr>
                <w:i/>
              </w:rPr>
              <w:t xml:space="preserve">Repeat sequentially with a </w:t>
            </w:r>
            <w:r w:rsidR="0069033B">
              <w:rPr>
                <w:i/>
              </w:rPr>
              <w:t xml:space="preserve">Safety Contour </w:t>
            </w:r>
            <w:r w:rsidR="00523203">
              <w:rPr>
                <w:i/>
              </w:rPr>
              <w:t xml:space="preserve">value </w:t>
            </w:r>
            <w:r w:rsidRPr="00544135">
              <w:rPr>
                <w:i/>
              </w:rPr>
              <w:t>of 0m, 2m, 4m, 5m, 6m, 8m, 9m, 10m, 11m, 16m, 21m, 31m, 42m, 50m, 51m</w:t>
            </w:r>
            <w:r w:rsidR="00523203">
              <w:rPr>
                <w:i/>
              </w:rPr>
              <w:t>.</w:t>
            </w:r>
          </w:p>
        </w:tc>
      </w:tr>
      <w:tr w:rsidR="000A72CE" w14:paraId="7EE31653" w14:textId="77777777" w:rsidTr="008A1BCC">
        <w:trPr>
          <w:tblHeader/>
        </w:trPr>
        <w:tc>
          <w:tcPr>
            <w:tcW w:w="9526" w:type="dxa"/>
            <w:gridSpan w:val="4"/>
            <w:shd w:val="clear" w:color="auto" w:fill="CCFFCC"/>
            <w:vAlign w:val="center"/>
          </w:tcPr>
          <w:p w14:paraId="4854F90C" w14:textId="77777777" w:rsidR="000A72CE" w:rsidRPr="004065B1" w:rsidRDefault="000A72CE" w:rsidP="008A1BCC">
            <w:r w:rsidRPr="000A066E">
              <w:rPr>
                <w:b/>
              </w:rPr>
              <w:t>Results</w:t>
            </w:r>
          </w:p>
        </w:tc>
      </w:tr>
      <w:tr w:rsidR="000A72CE" w14:paraId="6B65AC19" w14:textId="77777777" w:rsidTr="00AA4A2A">
        <w:trPr>
          <w:trHeight w:val="189"/>
          <w:tblHeader/>
        </w:trPr>
        <w:tc>
          <w:tcPr>
            <w:tcW w:w="9526" w:type="dxa"/>
            <w:gridSpan w:val="4"/>
            <w:vAlign w:val="center"/>
          </w:tcPr>
          <w:p w14:paraId="3F41E1B4" w14:textId="77777777" w:rsidR="00C901D1" w:rsidRDefault="00667697" w:rsidP="008A1BCC">
            <w:pPr>
              <w:jc w:val="left"/>
              <w:rPr>
                <w:i/>
              </w:rPr>
            </w:pPr>
            <w:r w:rsidRPr="00544135">
              <w:rPr>
                <w:i/>
              </w:rPr>
              <w:t>The ENC in the ECDIS should match the corresponding graphical plot shown below.</w:t>
            </w:r>
          </w:p>
          <w:p w14:paraId="68DC6D9A" w14:textId="33664A2A" w:rsidR="00FF43AD" w:rsidRPr="00544135" w:rsidRDefault="00FF43AD" w:rsidP="008A1BCC">
            <w:pPr>
              <w:jc w:val="left"/>
              <w:rPr>
                <w:i/>
              </w:rPr>
            </w:pPr>
            <w:r w:rsidRPr="00FF43AD">
              <w:rPr>
                <w:i/>
              </w:rPr>
              <w:t>Note: To increase the prominence of dangers in unsafe waters it is permitted to highlight objects with an isolated danger mark when they are wholly located in this area</w:t>
            </w:r>
            <w:r w:rsidR="00523203">
              <w:rPr>
                <w:i/>
              </w:rPr>
              <w:t>.</w:t>
            </w:r>
          </w:p>
        </w:tc>
      </w:tr>
    </w:tbl>
    <w:p w14:paraId="36881E4A" w14:textId="77777777" w:rsidR="000A72CE" w:rsidRDefault="000A72CE" w:rsidP="000A72CE"/>
    <w:tbl>
      <w:tblPr>
        <w:tblW w:w="96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91"/>
      </w:tblGrid>
      <w:tr w:rsidR="0063294C" w14:paraId="0E3A9443" w14:textId="77777777" w:rsidTr="0063294C">
        <w:trPr>
          <w:trHeight w:val="407"/>
          <w:tblHeader/>
        </w:trPr>
        <w:tc>
          <w:tcPr>
            <w:tcW w:w="9691" w:type="dxa"/>
            <w:tcBorders>
              <w:top w:val="single" w:sz="4" w:space="0" w:color="auto"/>
              <w:bottom w:val="nil"/>
            </w:tcBorders>
            <w:vAlign w:val="center"/>
          </w:tcPr>
          <w:p w14:paraId="5F16F179" w14:textId="6EAE610F" w:rsidR="0063294C" w:rsidRPr="00544135" w:rsidRDefault="0063294C" w:rsidP="0063294C">
            <w:pPr>
              <w:jc w:val="center"/>
              <w:rPr>
                <w:i/>
              </w:rPr>
            </w:pPr>
            <w:r w:rsidRPr="0063294C">
              <w:rPr>
                <w:i/>
                <w:noProof/>
                <w:lang w:val="en-US" w:eastAsia="ko-KR"/>
              </w:rPr>
              <w:lastRenderedPageBreak/>
              <w:drawing>
                <wp:inline distT="0" distB="0" distL="0" distR="0" wp14:anchorId="18BAA86C" wp14:editId="350F50BC">
                  <wp:extent cx="5485485" cy="4399472"/>
                  <wp:effectExtent l="0" t="0" r="1270" b="1270"/>
                  <wp:docPr id="281" name="Picture 281" descr="C:\msdokut\STANDARDIT\IHO\ENCWG\Drafting 4.0.2 after Mar2016\New picture originals 23mar2016\5.1 picture 1 - Safety contour = 0 meter - Altern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msdokut\STANDARDIT\IHO\ENCWG\Drafting 4.0.2 after Mar2016\New picture originals 23mar2016\5.1 picture 1 - Safety contour = 0 meter - Alternative.PN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511317" cy="4420190"/>
                          </a:xfrm>
                          <a:prstGeom prst="rect">
                            <a:avLst/>
                          </a:prstGeom>
                          <a:noFill/>
                          <a:ln>
                            <a:noFill/>
                          </a:ln>
                        </pic:spPr>
                      </pic:pic>
                    </a:graphicData>
                  </a:graphic>
                </wp:inline>
              </w:drawing>
            </w:r>
          </w:p>
        </w:tc>
      </w:tr>
      <w:tr w:rsidR="0063294C" w14:paraId="136ECA92" w14:textId="77777777" w:rsidTr="0063294C">
        <w:trPr>
          <w:trHeight w:val="407"/>
          <w:tblHeader/>
        </w:trPr>
        <w:tc>
          <w:tcPr>
            <w:tcW w:w="9691" w:type="dxa"/>
            <w:tcBorders>
              <w:top w:val="nil"/>
              <w:bottom w:val="nil"/>
            </w:tcBorders>
            <w:vAlign w:val="center"/>
          </w:tcPr>
          <w:p w14:paraId="22362D26" w14:textId="18A2B3E8" w:rsidR="0063294C" w:rsidRPr="00544135" w:rsidRDefault="0069033B" w:rsidP="00ED668D">
            <w:pPr>
              <w:jc w:val="left"/>
              <w:rPr>
                <w:i/>
              </w:rPr>
            </w:pPr>
            <w:r>
              <w:rPr>
                <w:i/>
              </w:rPr>
              <w:t xml:space="preserve">Safety Contour </w:t>
            </w:r>
            <w:r w:rsidR="0063294C" w:rsidRPr="00544135">
              <w:rPr>
                <w:i/>
              </w:rPr>
              <w:t>= 0 m</w:t>
            </w:r>
            <w:r w:rsidR="0063294C">
              <w:rPr>
                <w:i/>
              </w:rPr>
              <w:t>, Alternative 1</w:t>
            </w:r>
          </w:p>
        </w:tc>
      </w:tr>
      <w:tr w:rsidR="0063294C" w14:paraId="3099BFF3" w14:textId="77777777" w:rsidTr="0063294C">
        <w:trPr>
          <w:trHeight w:val="407"/>
          <w:tblHeader/>
        </w:trPr>
        <w:tc>
          <w:tcPr>
            <w:tcW w:w="9691" w:type="dxa"/>
            <w:tcBorders>
              <w:top w:val="nil"/>
              <w:bottom w:val="nil"/>
            </w:tcBorders>
            <w:vAlign w:val="center"/>
          </w:tcPr>
          <w:p w14:paraId="42076425" w14:textId="4953311D" w:rsidR="0063294C" w:rsidRDefault="0063294C" w:rsidP="0063294C">
            <w:pPr>
              <w:jc w:val="center"/>
              <w:rPr>
                <w:i/>
              </w:rPr>
            </w:pPr>
            <w:r w:rsidRPr="0063294C">
              <w:rPr>
                <w:i/>
                <w:noProof/>
                <w:lang w:val="en-US" w:eastAsia="ko-KR"/>
              </w:rPr>
              <w:drawing>
                <wp:inline distT="0" distB="0" distL="0" distR="0" wp14:anchorId="177967F3" wp14:editId="2A17057E">
                  <wp:extent cx="5495026" cy="4407123"/>
                  <wp:effectExtent l="0" t="0" r="0" b="0"/>
                  <wp:docPr id="282" name="Picture 282" descr="C:\msdokut\STANDARDIT\IHO\ENCWG\Drafting 4.0.2 after Mar2016\New picture originals 23mar2016\5.1 picture 1 - Safety contour = 0 me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msdokut\STANDARDIT\IHO\ENCWG\Drafting 4.0.2 after Mar2016\New picture originals 23mar2016\5.1 picture 1 - Safety contour = 0 meter.PN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512501" cy="4421138"/>
                          </a:xfrm>
                          <a:prstGeom prst="rect">
                            <a:avLst/>
                          </a:prstGeom>
                          <a:noFill/>
                          <a:ln>
                            <a:noFill/>
                          </a:ln>
                        </pic:spPr>
                      </pic:pic>
                    </a:graphicData>
                  </a:graphic>
                </wp:inline>
              </w:drawing>
            </w:r>
          </w:p>
        </w:tc>
      </w:tr>
      <w:tr w:rsidR="0063294C" w14:paraId="7A9BF574" w14:textId="77777777" w:rsidTr="0063294C">
        <w:trPr>
          <w:trHeight w:val="407"/>
          <w:tblHeader/>
        </w:trPr>
        <w:tc>
          <w:tcPr>
            <w:tcW w:w="9691" w:type="dxa"/>
            <w:tcBorders>
              <w:top w:val="nil"/>
            </w:tcBorders>
            <w:vAlign w:val="center"/>
          </w:tcPr>
          <w:p w14:paraId="38283C3E" w14:textId="34DC85CD" w:rsidR="0063294C" w:rsidRPr="00544135" w:rsidRDefault="0069033B" w:rsidP="0063294C">
            <w:pPr>
              <w:jc w:val="left"/>
              <w:rPr>
                <w:i/>
              </w:rPr>
            </w:pPr>
            <w:r>
              <w:rPr>
                <w:i/>
              </w:rPr>
              <w:t xml:space="preserve">Safety Contour </w:t>
            </w:r>
            <w:r w:rsidR="0063294C" w:rsidRPr="00544135">
              <w:rPr>
                <w:i/>
              </w:rPr>
              <w:t>= 0 m</w:t>
            </w:r>
            <w:r w:rsidR="0063294C">
              <w:rPr>
                <w:i/>
              </w:rPr>
              <w:t>, Alternative 2</w:t>
            </w:r>
          </w:p>
        </w:tc>
      </w:tr>
    </w:tbl>
    <w:p w14:paraId="470B4ECB" w14:textId="77777777" w:rsidR="00667697" w:rsidRDefault="00667697" w:rsidP="000A72CE"/>
    <w:tbl>
      <w:tblPr>
        <w:tblW w:w="9691" w:type="dxa"/>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9691"/>
      </w:tblGrid>
      <w:tr w:rsidR="0063294C" w14:paraId="72B35520" w14:textId="77777777" w:rsidTr="00973573">
        <w:trPr>
          <w:tblHeader/>
        </w:trPr>
        <w:tc>
          <w:tcPr>
            <w:tcW w:w="9691" w:type="dxa"/>
            <w:vAlign w:val="center"/>
          </w:tcPr>
          <w:p w14:paraId="532CA499" w14:textId="177F4BC6" w:rsidR="0063294C" w:rsidRPr="0063294C" w:rsidRDefault="00973573" w:rsidP="007944FC">
            <w:pPr>
              <w:jc w:val="center"/>
              <w:rPr>
                <w:noProof/>
                <w:lang w:eastAsia="en-GB"/>
              </w:rPr>
            </w:pPr>
            <w:r w:rsidRPr="00973573">
              <w:rPr>
                <w:noProof/>
                <w:lang w:val="en-US" w:eastAsia="ko-KR"/>
              </w:rPr>
              <w:drawing>
                <wp:inline distT="0" distB="0" distL="0" distR="0" wp14:anchorId="761C4B3C" wp14:editId="2064190D">
                  <wp:extent cx="5486148" cy="4355537"/>
                  <wp:effectExtent l="0" t="0" r="635" b="6985"/>
                  <wp:docPr id="290" name="Picture 290" descr="C:\msdokut\STANDARDIT\IHO\ENCWG\Drafting 4.0.2 after Mar2016\New picture originals 23mar2016\5.1 picture 2 - Safety contour = 2 meter - Altern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msdokut\STANDARDIT\IHO\ENCWG\Drafting 4.0.2 after Mar2016\New picture originals 23mar2016\5.1 picture 2 - Safety contour = 2 meter - Alternative.PN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494083" cy="4361836"/>
                          </a:xfrm>
                          <a:prstGeom prst="rect">
                            <a:avLst/>
                          </a:prstGeom>
                          <a:noFill/>
                          <a:ln>
                            <a:noFill/>
                          </a:ln>
                        </pic:spPr>
                      </pic:pic>
                    </a:graphicData>
                  </a:graphic>
                </wp:inline>
              </w:drawing>
            </w:r>
          </w:p>
        </w:tc>
      </w:tr>
      <w:tr w:rsidR="0063294C" w14:paraId="719F5201" w14:textId="77777777" w:rsidTr="00973573">
        <w:trPr>
          <w:tblHeader/>
        </w:trPr>
        <w:tc>
          <w:tcPr>
            <w:tcW w:w="9691" w:type="dxa"/>
            <w:vAlign w:val="center"/>
          </w:tcPr>
          <w:p w14:paraId="64D59AC5" w14:textId="0B05DDFF" w:rsidR="0063294C" w:rsidRPr="0063294C" w:rsidRDefault="0069033B" w:rsidP="0063294C">
            <w:pPr>
              <w:jc w:val="center"/>
              <w:rPr>
                <w:noProof/>
                <w:lang w:eastAsia="en-GB"/>
              </w:rPr>
            </w:pPr>
            <w:r>
              <w:rPr>
                <w:noProof/>
                <w:lang w:eastAsia="en-GB"/>
              </w:rPr>
              <w:t xml:space="preserve">Safety Contour </w:t>
            </w:r>
            <w:r w:rsidR="0063294C">
              <w:rPr>
                <w:noProof/>
                <w:lang w:eastAsia="en-GB"/>
              </w:rPr>
              <w:t>= 2</w:t>
            </w:r>
            <w:r w:rsidR="0063294C" w:rsidRPr="0063294C">
              <w:rPr>
                <w:noProof/>
                <w:lang w:eastAsia="en-GB"/>
              </w:rPr>
              <w:t xml:space="preserve"> m, Alternative 1</w:t>
            </w:r>
          </w:p>
        </w:tc>
      </w:tr>
      <w:tr w:rsidR="0063294C" w14:paraId="61D08ECE" w14:textId="77777777" w:rsidTr="00973573">
        <w:trPr>
          <w:tblHeader/>
        </w:trPr>
        <w:tc>
          <w:tcPr>
            <w:tcW w:w="9691" w:type="dxa"/>
            <w:vAlign w:val="center"/>
          </w:tcPr>
          <w:p w14:paraId="0819D36C" w14:textId="7E91511F" w:rsidR="0063294C" w:rsidRPr="0063294C" w:rsidRDefault="00973573" w:rsidP="007944FC">
            <w:pPr>
              <w:jc w:val="center"/>
              <w:rPr>
                <w:noProof/>
                <w:lang w:eastAsia="en-GB"/>
              </w:rPr>
            </w:pPr>
            <w:r w:rsidRPr="00973573">
              <w:rPr>
                <w:noProof/>
                <w:lang w:val="en-US" w:eastAsia="ko-KR"/>
              </w:rPr>
              <w:drawing>
                <wp:inline distT="0" distB="0" distL="0" distR="0" wp14:anchorId="5796F2DA" wp14:editId="43ABAEC1">
                  <wp:extent cx="5484357" cy="4354116"/>
                  <wp:effectExtent l="0" t="0" r="2540" b="8890"/>
                  <wp:docPr id="291" name="Picture 291" descr="C:\msdokut\STANDARDIT\IHO\ENCWG\Drafting 4.0.2 after Mar2016\New picture originals 23mar2016\5.1 picture 2 - Safety contour = 2 me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msdokut\STANDARDIT\IHO\ENCWG\Drafting 4.0.2 after Mar2016\New picture originals 23mar2016\5.1 picture 2 - Safety contour = 2 meter.PN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484357" cy="4354116"/>
                          </a:xfrm>
                          <a:prstGeom prst="rect">
                            <a:avLst/>
                          </a:prstGeom>
                          <a:noFill/>
                          <a:ln>
                            <a:noFill/>
                          </a:ln>
                        </pic:spPr>
                      </pic:pic>
                    </a:graphicData>
                  </a:graphic>
                </wp:inline>
              </w:drawing>
            </w:r>
          </w:p>
        </w:tc>
      </w:tr>
      <w:tr w:rsidR="0063294C" w14:paraId="2A9D0131" w14:textId="77777777" w:rsidTr="00973573">
        <w:trPr>
          <w:tblHeader/>
        </w:trPr>
        <w:tc>
          <w:tcPr>
            <w:tcW w:w="9691" w:type="dxa"/>
            <w:vAlign w:val="center"/>
          </w:tcPr>
          <w:p w14:paraId="0A4F9893" w14:textId="696EB872" w:rsidR="0063294C" w:rsidRPr="0063294C" w:rsidRDefault="0069033B" w:rsidP="007944FC">
            <w:pPr>
              <w:jc w:val="center"/>
              <w:rPr>
                <w:noProof/>
                <w:lang w:eastAsia="en-GB"/>
              </w:rPr>
            </w:pPr>
            <w:r>
              <w:rPr>
                <w:noProof/>
                <w:lang w:eastAsia="en-GB"/>
              </w:rPr>
              <w:t xml:space="preserve">Safety Contour </w:t>
            </w:r>
            <w:r w:rsidR="00973573">
              <w:rPr>
                <w:noProof/>
                <w:lang w:eastAsia="en-GB"/>
              </w:rPr>
              <w:t>= 2</w:t>
            </w:r>
            <w:r w:rsidR="0063294C" w:rsidRPr="0063294C">
              <w:rPr>
                <w:noProof/>
                <w:lang w:eastAsia="en-GB"/>
              </w:rPr>
              <w:t xml:space="preserve"> m, Alternative 2</w:t>
            </w:r>
          </w:p>
        </w:tc>
      </w:tr>
    </w:tbl>
    <w:p w14:paraId="266BCB0A" w14:textId="77777777" w:rsidR="0063294C" w:rsidRDefault="0063294C" w:rsidP="00667697"/>
    <w:tbl>
      <w:tblPr>
        <w:tblW w:w="9691" w:type="dxa"/>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9691"/>
      </w:tblGrid>
      <w:tr w:rsidR="00973573" w14:paraId="0E65C8B9" w14:textId="77777777" w:rsidTr="007944FC">
        <w:trPr>
          <w:tblHeader/>
        </w:trPr>
        <w:tc>
          <w:tcPr>
            <w:tcW w:w="9691" w:type="dxa"/>
            <w:vAlign w:val="center"/>
          </w:tcPr>
          <w:p w14:paraId="35836FD3" w14:textId="74B97FBC" w:rsidR="00973573" w:rsidRPr="0063294C" w:rsidRDefault="007730B5" w:rsidP="007944FC">
            <w:pPr>
              <w:jc w:val="center"/>
              <w:rPr>
                <w:noProof/>
                <w:lang w:eastAsia="en-GB"/>
              </w:rPr>
            </w:pPr>
            <w:r>
              <w:rPr>
                <w:rFonts w:ascii="Times New Roman" w:hAnsi="Times New Roman"/>
                <w:color w:val="000000"/>
                <w:w w:val="0"/>
                <w:sz w:val="0"/>
                <w:szCs w:val="0"/>
                <w:u w:color="000000"/>
                <w:bdr w:val="none" w:sz="0" w:space="0" w:color="000000"/>
                <w:shd w:val="clear" w:color="000000" w:fill="000000"/>
                <w:lang w:val="x-none" w:eastAsia="x-none" w:bidi="x-none"/>
              </w:rPr>
              <w:lastRenderedPageBreak/>
              <w:t xml:space="preserve"> </w:t>
            </w:r>
            <w:r w:rsidRPr="007730B5">
              <w:rPr>
                <w:noProof/>
                <w:lang w:val="en-US" w:eastAsia="ko-KR"/>
              </w:rPr>
              <w:drawing>
                <wp:inline distT="0" distB="0" distL="0" distR="0" wp14:anchorId="08D11F3B" wp14:editId="2DC1A620">
                  <wp:extent cx="5414436" cy="4337672"/>
                  <wp:effectExtent l="0" t="0" r="0" b="6350"/>
                  <wp:docPr id="292" name="Picture 292" descr="C:\msdokut\STANDARDIT\IHO\ENCWG\Drafting 4.0.2 after Mar2016\New picture originals 23mar2016\5.1 picture 3 - Safety contour = 4 meter - Altern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msdokut\STANDARDIT\IHO\ENCWG\Drafting 4.0.2 after Mar2016\New picture originals 23mar2016\5.1 picture 3 - Safety contour = 4 meter - Alternative.PN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424216" cy="4345507"/>
                          </a:xfrm>
                          <a:prstGeom prst="rect">
                            <a:avLst/>
                          </a:prstGeom>
                          <a:noFill/>
                          <a:ln>
                            <a:noFill/>
                          </a:ln>
                        </pic:spPr>
                      </pic:pic>
                    </a:graphicData>
                  </a:graphic>
                </wp:inline>
              </w:drawing>
            </w:r>
          </w:p>
        </w:tc>
      </w:tr>
      <w:tr w:rsidR="00973573" w14:paraId="23D20ADA" w14:textId="77777777" w:rsidTr="007944FC">
        <w:trPr>
          <w:tblHeader/>
        </w:trPr>
        <w:tc>
          <w:tcPr>
            <w:tcW w:w="9691" w:type="dxa"/>
            <w:vAlign w:val="center"/>
          </w:tcPr>
          <w:p w14:paraId="71D2173A" w14:textId="57A6EDEA" w:rsidR="00973573" w:rsidRPr="0063294C" w:rsidRDefault="0069033B" w:rsidP="007944FC">
            <w:pPr>
              <w:jc w:val="center"/>
              <w:rPr>
                <w:noProof/>
                <w:lang w:eastAsia="en-GB"/>
              </w:rPr>
            </w:pPr>
            <w:r>
              <w:rPr>
                <w:noProof/>
                <w:lang w:eastAsia="en-GB"/>
              </w:rPr>
              <w:t xml:space="preserve">Safety Contour </w:t>
            </w:r>
            <w:r w:rsidR="00973573">
              <w:rPr>
                <w:noProof/>
                <w:lang w:eastAsia="en-GB"/>
              </w:rPr>
              <w:t>= 4</w:t>
            </w:r>
            <w:r w:rsidR="00973573" w:rsidRPr="0063294C">
              <w:rPr>
                <w:noProof/>
                <w:lang w:eastAsia="en-GB"/>
              </w:rPr>
              <w:t xml:space="preserve"> m, Alternative 1</w:t>
            </w:r>
          </w:p>
        </w:tc>
      </w:tr>
      <w:tr w:rsidR="00973573" w14:paraId="5FD001E9" w14:textId="77777777" w:rsidTr="007944FC">
        <w:trPr>
          <w:tblHeader/>
        </w:trPr>
        <w:tc>
          <w:tcPr>
            <w:tcW w:w="9691" w:type="dxa"/>
            <w:vAlign w:val="center"/>
          </w:tcPr>
          <w:p w14:paraId="4BF70D8F" w14:textId="548D395E" w:rsidR="00973573" w:rsidRPr="0063294C" w:rsidRDefault="007730B5" w:rsidP="007944FC">
            <w:pPr>
              <w:jc w:val="center"/>
              <w:rPr>
                <w:noProof/>
                <w:lang w:eastAsia="en-GB"/>
              </w:rPr>
            </w:pPr>
            <w:r>
              <w:rPr>
                <w:rFonts w:ascii="Times New Roman" w:hAnsi="Times New Roman"/>
                <w:color w:val="000000"/>
                <w:w w:val="0"/>
                <w:sz w:val="0"/>
                <w:szCs w:val="0"/>
                <w:u w:color="000000"/>
                <w:bdr w:val="none" w:sz="0" w:space="0" w:color="000000"/>
                <w:shd w:val="clear" w:color="000000" w:fill="000000"/>
                <w:lang w:val="x-none" w:eastAsia="x-none" w:bidi="x-none"/>
              </w:rPr>
              <w:t xml:space="preserve"> </w:t>
            </w:r>
            <w:r w:rsidRPr="007730B5">
              <w:rPr>
                <w:noProof/>
                <w:lang w:val="en-US" w:eastAsia="ko-KR"/>
              </w:rPr>
              <w:drawing>
                <wp:inline distT="0" distB="0" distL="0" distR="0" wp14:anchorId="3A4FCB8D" wp14:editId="35EA5BF1">
                  <wp:extent cx="5408654" cy="4333042"/>
                  <wp:effectExtent l="0" t="0" r="1905" b="0"/>
                  <wp:docPr id="293" name="Picture 293" descr="C:\msdokut\STANDARDIT\IHO\ENCWG\Drafting 4.0.2 after Mar2016\New picture originals 23mar2016\5.1 picture 3 - Safety contour = 4 me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msdokut\STANDARDIT\IHO\ENCWG\Drafting 4.0.2 after Mar2016\New picture originals 23mar2016\5.1 picture 3 - Safety contour = 4 meter.PN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420000" cy="4342132"/>
                          </a:xfrm>
                          <a:prstGeom prst="rect">
                            <a:avLst/>
                          </a:prstGeom>
                          <a:noFill/>
                          <a:ln>
                            <a:noFill/>
                          </a:ln>
                        </pic:spPr>
                      </pic:pic>
                    </a:graphicData>
                  </a:graphic>
                </wp:inline>
              </w:drawing>
            </w:r>
          </w:p>
        </w:tc>
      </w:tr>
      <w:tr w:rsidR="00973573" w14:paraId="1F9081D6" w14:textId="77777777" w:rsidTr="007944FC">
        <w:trPr>
          <w:tblHeader/>
        </w:trPr>
        <w:tc>
          <w:tcPr>
            <w:tcW w:w="9691" w:type="dxa"/>
            <w:vAlign w:val="center"/>
          </w:tcPr>
          <w:p w14:paraId="49E6351D" w14:textId="3A02178E" w:rsidR="00973573" w:rsidRPr="0063294C" w:rsidRDefault="0069033B" w:rsidP="007944FC">
            <w:pPr>
              <w:jc w:val="center"/>
              <w:rPr>
                <w:noProof/>
                <w:lang w:eastAsia="en-GB"/>
              </w:rPr>
            </w:pPr>
            <w:r>
              <w:rPr>
                <w:noProof/>
                <w:lang w:eastAsia="en-GB"/>
              </w:rPr>
              <w:t xml:space="preserve">Safety Contour </w:t>
            </w:r>
            <w:r w:rsidR="00973573">
              <w:rPr>
                <w:noProof/>
                <w:lang w:eastAsia="en-GB"/>
              </w:rPr>
              <w:t>= 4</w:t>
            </w:r>
            <w:r w:rsidR="00973573" w:rsidRPr="0063294C">
              <w:rPr>
                <w:noProof/>
                <w:lang w:eastAsia="en-GB"/>
              </w:rPr>
              <w:t xml:space="preserve"> m, Alternative 2</w:t>
            </w:r>
          </w:p>
        </w:tc>
      </w:tr>
    </w:tbl>
    <w:p w14:paraId="05D1C297" w14:textId="77777777" w:rsidR="00973573" w:rsidRDefault="00973573" w:rsidP="00973573"/>
    <w:tbl>
      <w:tblPr>
        <w:tblW w:w="9691" w:type="dxa"/>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9691"/>
      </w:tblGrid>
      <w:tr w:rsidR="00973573" w14:paraId="3C802E76" w14:textId="77777777" w:rsidTr="007944FC">
        <w:trPr>
          <w:tblHeader/>
        </w:trPr>
        <w:tc>
          <w:tcPr>
            <w:tcW w:w="9691" w:type="dxa"/>
            <w:vAlign w:val="center"/>
          </w:tcPr>
          <w:p w14:paraId="1B1CD766" w14:textId="785F0FD8" w:rsidR="00973573" w:rsidRPr="0063294C" w:rsidRDefault="007730B5" w:rsidP="007944FC">
            <w:pPr>
              <w:jc w:val="center"/>
              <w:rPr>
                <w:noProof/>
                <w:lang w:eastAsia="en-GB"/>
              </w:rPr>
            </w:pPr>
            <w:r>
              <w:rPr>
                <w:rFonts w:ascii="Times New Roman" w:hAnsi="Times New Roman"/>
                <w:color w:val="000000"/>
                <w:w w:val="0"/>
                <w:sz w:val="0"/>
                <w:szCs w:val="0"/>
                <w:u w:color="000000"/>
                <w:bdr w:val="none" w:sz="0" w:space="0" w:color="000000"/>
                <w:shd w:val="clear" w:color="000000" w:fill="000000"/>
                <w:lang w:val="x-none" w:eastAsia="x-none" w:bidi="x-none"/>
              </w:rPr>
              <w:lastRenderedPageBreak/>
              <w:t xml:space="preserve"> </w:t>
            </w:r>
            <w:r w:rsidRPr="007730B5">
              <w:rPr>
                <w:noProof/>
                <w:lang w:val="en-US" w:eastAsia="ko-KR"/>
              </w:rPr>
              <w:drawing>
                <wp:inline distT="0" distB="0" distL="0" distR="0" wp14:anchorId="51897B09" wp14:editId="7993A651">
                  <wp:extent cx="5469111" cy="4330567"/>
                  <wp:effectExtent l="0" t="0" r="0" b="0"/>
                  <wp:docPr id="294" name="Picture 294" descr="C:\msdokut\STANDARDIT\IHO\ENCWG\Drafting 4.0.2 after Mar2016\New picture originals 23mar2016\5.1 picture 4 - Safety contour = 5 meter - Altern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msdokut\STANDARDIT\IHO\ENCWG\Drafting 4.0.2 after Mar2016\New picture originals 23mar2016\5.1 picture 4 - Safety contour = 5 meter - Alternative.PN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485407" cy="4343470"/>
                          </a:xfrm>
                          <a:prstGeom prst="rect">
                            <a:avLst/>
                          </a:prstGeom>
                          <a:noFill/>
                          <a:ln>
                            <a:noFill/>
                          </a:ln>
                        </pic:spPr>
                      </pic:pic>
                    </a:graphicData>
                  </a:graphic>
                </wp:inline>
              </w:drawing>
            </w:r>
          </w:p>
        </w:tc>
      </w:tr>
      <w:tr w:rsidR="00973573" w14:paraId="6E690132" w14:textId="77777777" w:rsidTr="007944FC">
        <w:trPr>
          <w:tblHeader/>
        </w:trPr>
        <w:tc>
          <w:tcPr>
            <w:tcW w:w="9691" w:type="dxa"/>
            <w:vAlign w:val="center"/>
          </w:tcPr>
          <w:p w14:paraId="1C832682" w14:textId="7D4E6B7D" w:rsidR="00973573" w:rsidRPr="0063294C" w:rsidRDefault="0069033B" w:rsidP="007944FC">
            <w:pPr>
              <w:jc w:val="center"/>
              <w:rPr>
                <w:noProof/>
                <w:lang w:eastAsia="en-GB"/>
              </w:rPr>
            </w:pPr>
            <w:r>
              <w:rPr>
                <w:noProof/>
                <w:lang w:eastAsia="en-GB"/>
              </w:rPr>
              <w:t xml:space="preserve">Safety Contour </w:t>
            </w:r>
            <w:r w:rsidR="00973573">
              <w:rPr>
                <w:noProof/>
                <w:lang w:eastAsia="en-GB"/>
              </w:rPr>
              <w:t>= 5</w:t>
            </w:r>
            <w:r w:rsidR="00973573" w:rsidRPr="0063294C">
              <w:rPr>
                <w:noProof/>
                <w:lang w:eastAsia="en-GB"/>
              </w:rPr>
              <w:t xml:space="preserve"> m, Alternative 1</w:t>
            </w:r>
          </w:p>
        </w:tc>
      </w:tr>
      <w:tr w:rsidR="00973573" w14:paraId="6FA0ABCA" w14:textId="77777777" w:rsidTr="007944FC">
        <w:trPr>
          <w:tblHeader/>
        </w:trPr>
        <w:tc>
          <w:tcPr>
            <w:tcW w:w="9691" w:type="dxa"/>
            <w:vAlign w:val="center"/>
          </w:tcPr>
          <w:p w14:paraId="4D5FCF4D" w14:textId="2618CC9A" w:rsidR="00973573" w:rsidRPr="0063294C" w:rsidRDefault="007730B5" w:rsidP="007944FC">
            <w:pPr>
              <w:jc w:val="center"/>
              <w:rPr>
                <w:noProof/>
                <w:lang w:eastAsia="en-GB"/>
              </w:rPr>
            </w:pPr>
            <w:r>
              <w:rPr>
                <w:rFonts w:ascii="Times New Roman" w:hAnsi="Times New Roman"/>
                <w:color w:val="000000"/>
                <w:w w:val="0"/>
                <w:sz w:val="0"/>
                <w:szCs w:val="0"/>
                <w:u w:color="000000"/>
                <w:bdr w:val="none" w:sz="0" w:space="0" w:color="000000"/>
                <w:shd w:val="clear" w:color="000000" w:fill="000000"/>
                <w:lang w:val="x-none" w:eastAsia="x-none" w:bidi="x-none"/>
              </w:rPr>
              <w:t xml:space="preserve"> </w:t>
            </w:r>
            <w:r w:rsidRPr="007730B5">
              <w:rPr>
                <w:noProof/>
                <w:lang w:val="en-US" w:eastAsia="ko-KR"/>
              </w:rPr>
              <w:drawing>
                <wp:inline distT="0" distB="0" distL="0" distR="0" wp14:anchorId="6FBF0387" wp14:editId="6A03CF0B">
                  <wp:extent cx="5451858" cy="4316905"/>
                  <wp:effectExtent l="0" t="0" r="0" b="7620"/>
                  <wp:docPr id="295" name="Picture 295" descr="C:\msdokut\STANDARDIT\IHO\ENCWG\Drafting 4.0.2 after Mar2016\New picture originals 23mar2016\5.1 picture 4 - Safety contour = 5 me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C:\msdokut\STANDARDIT\IHO\ENCWG\Drafting 4.0.2 after Mar2016\New picture originals 23mar2016\5.1 picture 4 - Safety contour = 5 meter.PNG"/>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454923" cy="4319332"/>
                          </a:xfrm>
                          <a:prstGeom prst="rect">
                            <a:avLst/>
                          </a:prstGeom>
                          <a:noFill/>
                          <a:ln>
                            <a:noFill/>
                          </a:ln>
                        </pic:spPr>
                      </pic:pic>
                    </a:graphicData>
                  </a:graphic>
                </wp:inline>
              </w:drawing>
            </w:r>
          </w:p>
        </w:tc>
      </w:tr>
      <w:tr w:rsidR="00973573" w14:paraId="3C7657B9" w14:textId="77777777" w:rsidTr="007944FC">
        <w:trPr>
          <w:tblHeader/>
        </w:trPr>
        <w:tc>
          <w:tcPr>
            <w:tcW w:w="9691" w:type="dxa"/>
            <w:vAlign w:val="center"/>
          </w:tcPr>
          <w:p w14:paraId="01EB5707" w14:textId="467A3C2A" w:rsidR="00973573" w:rsidRPr="0063294C" w:rsidRDefault="0069033B" w:rsidP="007944FC">
            <w:pPr>
              <w:jc w:val="center"/>
              <w:rPr>
                <w:noProof/>
                <w:lang w:eastAsia="en-GB"/>
              </w:rPr>
            </w:pPr>
            <w:r>
              <w:rPr>
                <w:noProof/>
                <w:lang w:eastAsia="en-GB"/>
              </w:rPr>
              <w:t xml:space="preserve">Safety Contour </w:t>
            </w:r>
            <w:r w:rsidR="00973573">
              <w:rPr>
                <w:noProof/>
                <w:lang w:eastAsia="en-GB"/>
              </w:rPr>
              <w:t>= 5</w:t>
            </w:r>
            <w:r w:rsidR="00973573" w:rsidRPr="0063294C">
              <w:rPr>
                <w:noProof/>
                <w:lang w:eastAsia="en-GB"/>
              </w:rPr>
              <w:t xml:space="preserve"> m, Alternative 2</w:t>
            </w:r>
          </w:p>
        </w:tc>
      </w:tr>
    </w:tbl>
    <w:p w14:paraId="2310262F" w14:textId="77777777" w:rsidR="00973573" w:rsidRDefault="00973573" w:rsidP="00973573"/>
    <w:tbl>
      <w:tblPr>
        <w:tblW w:w="9691" w:type="dxa"/>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9691"/>
      </w:tblGrid>
      <w:tr w:rsidR="00973573" w14:paraId="71A525EF" w14:textId="77777777" w:rsidTr="007944FC">
        <w:trPr>
          <w:tblHeader/>
        </w:trPr>
        <w:tc>
          <w:tcPr>
            <w:tcW w:w="9691" w:type="dxa"/>
            <w:vAlign w:val="center"/>
          </w:tcPr>
          <w:p w14:paraId="1A20A6A1" w14:textId="406C8048" w:rsidR="00973573" w:rsidRPr="0063294C" w:rsidRDefault="007730B5" w:rsidP="007944FC">
            <w:pPr>
              <w:jc w:val="center"/>
              <w:rPr>
                <w:noProof/>
                <w:lang w:eastAsia="en-GB"/>
              </w:rPr>
            </w:pPr>
            <w:r>
              <w:rPr>
                <w:rFonts w:ascii="Times New Roman" w:hAnsi="Times New Roman"/>
                <w:color w:val="000000"/>
                <w:w w:val="0"/>
                <w:sz w:val="0"/>
                <w:szCs w:val="0"/>
                <w:u w:color="000000"/>
                <w:bdr w:val="none" w:sz="0" w:space="0" w:color="000000"/>
                <w:shd w:val="clear" w:color="000000" w:fill="000000"/>
                <w:lang w:val="x-none" w:eastAsia="x-none" w:bidi="x-none"/>
              </w:rPr>
              <w:lastRenderedPageBreak/>
              <w:t xml:space="preserve"> </w:t>
            </w:r>
            <w:r w:rsidRPr="007730B5">
              <w:rPr>
                <w:noProof/>
                <w:lang w:val="en-US" w:eastAsia="ko-KR"/>
              </w:rPr>
              <w:drawing>
                <wp:inline distT="0" distB="0" distL="0" distR="0" wp14:anchorId="4C064D73" wp14:editId="756456DA">
                  <wp:extent cx="5408618" cy="4242952"/>
                  <wp:effectExtent l="0" t="0" r="1905" b="5715"/>
                  <wp:docPr id="296" name="Picture 296" descr="C:\msdokut\STANDARDIT\IHO\ENCWG\Drafting 4.0.2 after Mar2016\New picture originals 23mar2016\5.1 picture 5 - Safety contour = 6 meter - Altern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C:\msdokut\STANDARDIT\IHO\ENCWG\Drafting 4.0.2 after Mar2016\New picture originals 23mar2016\5.1 picture 5 - Safety contour = 6 meter - Alternative.PNG"/>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413157" cy="4246512"/>
                          </a:xfrm>
                          <a:prstGeom prst="rect">
                            <a:avLst/>
                          </a:prstGeom>
                          <a:noFill/>
                          <a:ln>
                            <a:noFill/>
                          </a:ln>
                        </pic:spPr>
                      </pic:pic>
                    </a:graphicData>
                  </a:graphic>
                </wp:inline>
              </w:drawing>
            </w:r>
          </w:p>
        </w:tc>
      </w:tr>
      <w:tr w:rsidR="00973573" w14:paraId="796C7F16" w14:textId="77777777" w:rsidTr="007944FC">
        <w:trPr>
          <w:tblHeader/>
        </w:trPr>
        <w:tc>
          <w:tcPr>
            <w:tcW w:w="9691" w:type="dxa"/>
            <w:vAlign w:val="center"/>
          </w:tcPr>
          <w:p w14:paraId="67AD2B8C" w14:textId="5A6303E7" w:rsidR="00973573" w:rsidRPr="0063294C" w:rsidRDefault="0069033B" w:rsidP="007944FC">
            <w:pPr>
              <w:jc w:val="center"/>
              <w:rPr>
                <w:noProof/>
                <w:lang w:eastAsia="en-GB"/>
              </w:rPr>
            </w:pPr>
            <w:r>
              <w:rPr>
                <w:noProof/>
                <w:lang w:eastAsia="en-GB"/>
              </w:rPr>
              <w:t xml:space="preserve">Safety Contour </w:t>
            </w:r>
            <w:r w:rsidR="00973573">
              <w:rPr>
                <w:noProof/>
                <w:lang w:eastAsia="en-GB"/>
              </w:rPr>
              <w:t>= 6</w:t>
            </w:r>
            <w:r w:rsidR="00973573" w:rsidRPr="0063294C">
              <w:rPr>
                <w:noProof/>
                <w:lang w:eastAsia="en-GB"/>
              </w:rPr>
              <w:t xml:space="preserve"> m, Alternative 1</w:t>
            </w:r>
          </w:p>
        </w:tc>
      </w:tr>
      <w:tr w:rsidR="00973573" w14:paraId="08C26AF3" w14:textId="77777777" w:rsidTr="007944FC">
        <w:trPr>
          <w:tblHeader/>
        </w:trPr>
        <w:tc>
          <w:tcPr>
            <w:tcW w:w="9691" w:type="dxa"/>
            <w:vAlign w:val="center"/>
          </w:tcPr>
          <w:p w14:paraId="5254580A" w14:textId="28467DC0" w:rsidR="00973573" w:rsidRPr="0063294C" w:rsidRDefault="007730B5" w:rsidP="007944FC">
            <w:pPr>
              <w:jc w:val="center"/>
              <w:rPr>
                <w:noProof/>
                <w:lang w:eastAsia="en-GB"/>
              </w:rPr>
            </w:pPr>
            <w:r>
              <w:rPr>
                <w:rFonts w:ascii="Times New Roman" w:hAnsi="Times New Roman"/>
                <w:color w:val="000000"/>
                <w:w w:val="0"/>
                <w:sz w:val="0"/>
                <w:szCs w:val="0"/>
                <w:u w:color="000000"/>
                <w:bdr w:val="none" w:sz="0" w:space="0" w:color="000000"/>
                <w:shd w:val="clear" w:color="000000" w:fill="000000"/>
                <w:lang w:val="x-none" w:eastAsia="x-none" w:bidi="x-none"/>
              </w:rPr>
              <w:t xml:space="preserve"> </w:t>
            </w:r>
            <w:r w:rsidRPr="007730B5">
              <w:rPr>
                <w:noProof/>
                <w:lang w:val="en-US" w:eastAsia="ko-KR"/>
              </w:rPr>
              <w:drawing>
                <wp:inline distT="0" distB="0" distL="0" distR="0" wp14:anchorId="011D48A5" wp14:editId="12ACE124">
                  <wp:extent cx="5454587" cy="4279014"/>
                  <wp:effectExtent l="0" t="0" r="0" b="7620"/>
                  <wp:docPr id="297" name="Picture 297" descr="C:\msdokut\STANDARDIT\IHO\ENCWG\Drafting 4.0.2 after Mar2016\New picture originals 23mar2016\5.1 picture 5 - Safety contour = 6 me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msdokut\STANDARDIT\IHO\ENCWG\Drafting 4.0.2 after Mar2016\New picture originals 23mar2016\5.1 picture 5 - Safety contour = 6 meter.PN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464460" cy="4286759"/>
                          </a:xfrm>
                          <a:prstGeom prst="rect">
                            <a:avLst/>
                          </a:prstGeom>
                          <a:noFill/>
                          <a:ln>
                            <a:noFill/>
                          </a:ln>
                        </pic:spPr>
                      </pic:pic>
                    </a:graphicData>
                  </a:graphic>
                </wp:inline>
              </w:drawing>
            </w:r>
          </w:p>
        </w:tc>
      </w:tr>
      <w:tr w:rsidR="00973573" w14:paraId="48587CB4" w14:textId="77777777" w:rsidTr="007944FC">
        <w:trPr>
          <w:tblHeader/>
        </w:trPr>
        <w:tc>
          <w:tcPr>
            <w:tcW w:w="9691" w:type="dxa"/>
            <w:vAlign w:val="center"/>
          </w:tcPr>
          <w:p w14:paraId="258DB4A9" w14:textId="23999D4C" w:rsidR="00973573" w:rsidRPr="0063294C" w:rsidRDefault="0069033B" w:rsidP="007944FC">
            <w:pPr>
              <w:jc w:val="center"/>
              <w:rPr>
                <w:noProof/>
                <w:lang w:eastAsia="en-GB"/>
              </w:rPr>
            </w:pPr>
            <w:r>
              <w:rPr>
                <w:noProof/>
                <w:lang w:eastAsia="en-GB"/>
              </w:rPr>
              <w:t xml:space="preserve">Safety Contour </w:t>
            </w:r>
            <w:r w:rsidR="00973573">
              <w:rPr>
                <w:noProof/>
                <w:lang w:eastAsia="en-GB"/>
              </w:rPr>
              <w:t>= 6</w:t>
            </w:r>
            <w:r w:rsidR="00973573" w:rsidRPr="0063294C">
              <w:rPr>
                <w:noProof/>
                <w:lang w:eastAsia="en-GB"/>
              </w:rPr>
              <w:t xml:space="preserve"> m, Alternative 2</w:t>
            </w:r>
          </w:p>
        </w:tc>
      </w:tr>
    </w:tbl>
    <w:p w14:paraId="05B4DFE8" w14:textId="77777777" w:rsidR="00973573" w:rsidRDefault="00973573" w:rsidP="00973573"/>
    <w:tbl>
      <w:tblPr>
        <w:tblW w:w="9691" w:type="dxa"/>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9691"/>
      </w:tblGrid>
      <w:tr w:rsidR="00973573" w14:paraId="542F9007" w14:textId="77777777" w:rsidTr="007944FC">
        <w:trPr>
          <w:tblHeader/>
        </w:trPr>
        <w:tc>
          <w:tcPr>
            <w:tcW w:w="9691" w:type="dxa"/>
            <w:vAlign w:val="center"/>
          </w:tcPr>
          <w:p w14:paraId="0DE98F6A" w14:textId="18F104C6" w:rsidR="00973573" w:rsidRPr="0063294C" w:rsidRDefault="00FF44E8" w:rsidP="007944FC">
            <w:pPr>
              <w:jc w:val="center"/>
              <w:rPr>
                <w:noProof/>
                <w:lang w:eastAsia="en-GB"/>
              </w:rPr>
            </w:pPr>
            <w:r>
              <w:rPr>
                <w:rFonts w:ascii="Times New Roman" w:hAnsi="Times New Roman"/>
                <w:color w:val="000000"/>
                <w:w w:val="0"/>
                <w:sz w:val="0"/>
                <w:szCs w:val="0"/>
                <w:u w:color="000000"/>
                <w:bdr w:val="none" w:sz="0" w:space="0" w:color="000000"/>
                <w:shd w:val="clear" w:color="000000" w:fill="000000"/>
                <w:lang w:val="x-none" w:eastAsia="x-none" w:bidi="x-none"/>
              </w:rPr>
              <w:lastRenderedPageBreak/>
              <w:t xml:space="preserve"> </w:t>
            </w:r>
            <w:r w:rsidRPr="00FF44E8">
              <w:rPr>
                <w:noProof/>
                <w:lang w:val="en-US" w:eastAsia="ko-KR"/>
              </w:rPr>
              <w:drawing>
                <wp:inline distT="0" distB="0" distL="0" distR="0" wp14:anchorId="29E8D498" wp14:editId="025301CB">
                  <wp:extent cx="5607591" cy="4399043"/>
                  <wp:effectExtent l="0" t="0" r="0" b="1905"/>
                  <wp:docPr id="298" name="Picture 298" descr="C:\msdokut\STANDARDIT\IHO\ENCWG\Drafting 4.0.2 after Mar2016\New picture originals 23mar2016\5.1 picture 6 - Safety contour = 8 meter - Altern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msdokut\STANDARDIT\IHO\ENCWG\Drafting 4.0.2 after Mar2016\New picture originals 23mar2016\5.1 picture 6 - Safety contour = 8 meter - Alternative.PN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617156" cy="4406546"/>
                          </a:xfrm>
                          <a:prstGeom prst="rect">
                            <a:avLst/>
                          </a:prstGeom>
                          <a:noFill/>
                          <a:ln>
                            <a:noFill/>
                          </a:ln>
                        </pic:spPr>
                      </pic:pic>
                    </a:graphicData>
                  </a:graphic>
                </wp:inline>
              </w:drawing>
            </w:r>
          </w:p>
        </w:tc>
      </w:tr>
      <w:tr w:rsidR="00973573" w14:paraId="25280875" w14:textId="77777777" w:rsidTr="007944FC">
        <w:trPr>
          <w:tblHeader/>
        </w:trPr>
        <w:tc>
          <w:tcPr>
            <w:tcW w:w="9691" w:type="dxa"/>
            <w:vAlign w:val="center"/>
          </w:tcPr>
          <w:p w14:paraId="3FB53110" w14:textId="5734210F" w:rsidR="00973573" w:rsidRPr="0063294C" w:rsidRDefault="0069033B" w:rsidP="007944FC">
            <w:pPr>
              <w:jc w:val="center"/>
              <w:rPr>
                <w:noProof/>
                <w:lang w:eastAsia="en-GB"/>
              </w:rPr>
            </w:pPr>
            <w:r>
              <w:rPr>
                <w:noProof/>
                <w:lang w:eastAsia="en-GB"/>
              </w:rPr>
              <w:t xml:space="preserve">Safety Contour </w:t>
            </w:r>
            <w:r w:rsidR="00973573">
              <w:rPr>
                <w:noProof/>
                <w:lang w:eastAsia="en-GB"/>
              </w:rPr>
              <w:t>= 8</w:t>
            </w:r>
            <w:r w:rsidR="00973573" w:rsidRPr="0063294C">
              <w:rPr>
                <w:noProof/>
                <w:lang w:eastAsia="en-GB"/>
              </w:rPr>
              <w:t xml:space="preserve"> m, Alternative 1</w:t>
            </w:r>
          </w:p>
        </w:tc>
      </w:tr>
      <w:tr w:rsidR="00973573" w14:paraId="27CF9D1F" w14:textId="77777777" w:rsidTr="007944FC">
        <w:trPr>
          <w:tblHeader/>
        </w:trPr>
        <w:tc>
          <w:tcPr>
            <w:tcW w:w="9691" w:type="dxa"/>
            <w:vAlign w:val="center"/>
          </w:tcPr>
          <w:p w14:paraId="0BD93B96" w14:textId="14A8ACCF" w:rsidR="00973573" w:rsidRPr="0063294C" w:rsidRDefault="00FF44E8" w:rsidP="007944FC">
            <w:pPr>
              <w:jc w:val="center"/>
              <w:rPr>
                <w:noProof/>
                <w:lang w:eastAsia="en-GB"/>
              </w:rPr>
            </w:pPr>
            <w:r>
              <w:rPr>
                <w:rFonts w:ascii="Times New Roman" w:hAnsi="Times New Roman"/>
                <w:color w:val="000000"/>
                <w:w w:val="0"/>
                <w:sz w:val="0"/>
                <w:szCs w:val="0"/>
                <w:u w:color="000000"/>
                <w:bdr w:val="none" w:sz="0" w:space="0" w:color="000000"/>
                <w:shd w:val="clear" w:color="000000" w:fill="000000"/>
                <w:lang w:val="x-none" w:eastAsia="x-none" w:bidi="x-none"/>
              </w:rPr>
              <w:t xml:space="preserve"> </w:t>
            </w:r>
            <w:r w:rsidRPr="00FF44E8">
              <w:rPr>
                <w:noProof/>
                <w:lang w:val="en-US" w:eastAsia="ko-KR"/>
              </w:rPr>
              <w:drawing>
                <wp:inline distT="0" distB="0" distL="0" distR="0" wp14:anchorId="09BE5DD4" wp14:editId="47E5448D">
                  <wp:extent cx="5572520" cy="4371530"/>
                  <wp:effectExtent l="0" t="0" r="9525" b="0"/>
                  <wp:docPr id="299" name="Picture 299" descr="C:\msdokut\STANDARDIT\IHO\ENCWG\Drafting 4.0.2 after Mar2016\New picture originals 23mar2016\5.1 picture 6 - Safety contour = 8 me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msdokut\STANDARDIT\IHO\ENCWG\Drafting 4.0.2 after Mar2016\New picture originals 23mar2016\5.1 picture 6 - Safety contour = 8 meter.PN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582041" cy="4378999"/>
                          </a:xfrm>
                          <a:prstGeom prst="rect">
                            <a:avLst/>
                          </a:prstGeom>
                          <a:noFill/>
                          <a:ln>
                            <a:noFill/>
                          </a:ln>
                        </pic:spPr>
                      </pic:pic>
                    </a:graphicData>
                  </a:graphic>
                </wp:inline>
              </w:drawing>
            </w:r>
          </w:p>
        </w:tc>
      </w:tr>
      <w:tr w:rsidR="00973573" w14:paraId="304EB760" w14:textId="77777777" w:rsidTr="007944FC">
        <w:trPr>
          <w:tblHeader/>
        </w:trPr>
        <w:tc>
          <w:tcPr>
            <w:tcW w:w="9691" w:type="dxa"/>
            <w:vAlign w:val="center"/>
          </w:tcPr>
          <w:p w14:paraId="62CB6781" w14:textId="05E51BFD" w:rsidR="00973573" w:rsidRPr="0063294C" w:rsidRDefault="0069033B" w:rsidP="007944FC">
            <w:pPr>
              <w:jc w:val="center"/>
              <w:rPr>
                <w:noProof/>
                <w:lang w:eastAsia="en-GB"/>
              </w:rPr>
            </w:pPr>
            <w:r>
              <w:rPr>
                <w:noProof/>
                <w:lang w:eastAsia="en-GB"/>
              </w:rPr>
              <w:t xml:space="preserve">Safety Contour </w:t>
            </w:r>
            <w:r w:rsidR="00973573">
              <w:rPr>
                <w:noProof/>
                <w:lang w:eastAsia="en-GB"/>
              </w:rPr>
              <w:t>= 8</w:t>
            </w:r>
            <w:r w:rsidR="00973573" w:rsidRPr="0063294C">
              <w:rPr>
                <w:noProof/>
                <w:lang w:eastAsia="en-GB"/>
              </w:rPr>
              <w:t xml:space="preserve"> m, Alternative 2</w:t>
            </w:r>
          </w:p>
        </w:tc>
      </w:tr>
    </w:tbl>
    <w:p w14:paraId="56DDACD9" w14:textId="77777777" w:rsidR="00973573" w:rsidRDefault="00973573" w:rsidP="00973573"/>
    <w:tbl>
      <w:tblPr>
        <w:tblW w:w="9691" w:type="dxa"/>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9691"/>
      </w:tblGrid>
      <w:tr w:rsidR="00973573" w14:paraId="2E761794" w14:textId="77777777" w:rsidTr="007944FC">
        <w:trPr>
          <w:tblHeader/>
        </w:trPr>
        <w:tc>
          <w:tcPr>
            <w:tcW w:w="9691" w:type="dxa"/>
            <w:vAlign w:val="center"/>
          </w:tcPr>
          <w:p w14:paraId="4CA69A31" w14:textId="444C2B06" w:rsidR="00973573" w:rsidRPr="0063294C" w:rsidRDefault="00853239" w:rsidP="007944FC">
            <w:pPr>
              <w:jc w:val="center"/>
              <w:rPr>
                <w:noProof/>
                <w:lang w:eastAsia="en-GB"/>
              </w:rPr>
            </w:pPr>
            <w:r>
              <w:rPr>
                <w:rFonts w:ascii="Times New Roman" w:hAnsi="Times New Roman"/>
                <w:color w:val="000000"/>
                <w:w w:val="0"/>
                <w:sz w:val="0"/>
                <w:szCs w:val="0"/>
                <w:u w:color="000000"/>
                <w:bdr w:val="none" w:sz="0" w:space="0" w:color="000000"/>
                <w:shd w:val="clear" w:color="000000" w:fill="000000"/>
                <w:lang w:val="x-none" w:eastAsia="x-none" w:bidi="x-none"/>
              </w:rPr>
              <w:lastRenderedPageBreak/>
              <w:t xml:space="preserve"> </w:t>
            </w:r>
            <w:r w:rsidRPr="00853239">
              <w:rPr>
                <w:noProof/>
                <w:lang w:val="en-US" w:eastAsia="ko-KR"/>
              </w:rPr>
              <w:drawing>
                <wp:inline distT="0" distB="0" distL="0" distR="0" wp14:anchorId="52E9B81B" wp14:editId="33A3F2E6">
                  <wp:extent cx="5520565" cy="4330772"/>
                  <wp:effectExtent l="0" t="0" r="4445" b="0"/>
                  <wp:docPr id="300" name="Picture 300" descr="C:\msdokut\STANDARDIT\IHO\ENCWG\Drafting 4.0.2 after Mar2016\New picture originals 23mar2016\5.1 picture 7 - Safety contour = 9 meter - Altern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C:\msdokut\STANDARDIT\IHO\ENCWG\Drafting 4.0.2 after Mar2016\New picture originals 23mar2016\5.1 picture 7 - Safety contour = 9 meter - Alternative.PN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530693" cy="4338717"/>
                          </a:xfrm>
                          <a:prstGeom prst="rect">
                            <a:avLst/>
                          </a:prstGeom>
                          <a:noFill/>
                          <a:ln>
                            <a:noFill/>
                          </a:ln>
                        </pic:spPr>
                      </pic:pic>
                    </a:graphicData>
                  </a:graphic>
                </wp:inline>
              </w:drawing>
            </w:r>
          </w:p>
        </w:tc>
      </w:tr>
      <w:tr w:rsidR="00973573" w14:paraId="79FA043D" w14:textId="77777777" w:rsidTr="007944FC">
        <w:trPr>
          <w:tblHeader/>
        </w:trPr>
        <w:tc>
          <w:tcPr>
            <w:tcW w:w="9691" w:type="dxa"/>
            <w:vAlign w:val="center"/>
          </w:tcPr>
          <w:p w14:paraId="03735113" w14:textId="416F5CBA" w:rsidR="00973573" w:rsidRPr="0063294C" w:rsidRDefault="0069033B" w:rsidP="007944FC">
            <w:pPr>
              <w:jc w:val="center"/>
              <w:rPr>
                <w:noProof/>
                <w:lang w:eastAsia="en-GB"/>
              </w:rPr>
            </w:pPr>
            <w:r>
              <w:rPr>
                <w:noProof/>
                <w:lang w:eastAsia="en-GB"/>
              </w:rPr>
              <w:t xml:space="preserve">Safety Contour </w:t>
            </w:r>
            <w:r w:rsidR="00973573">
              <w:rPr>
                <w:noProof/>
                <w:lang w:eastAsia="en-GB"/>
              </w:rPr>
              <w:t>= 9</w:t>
            </w:r>
            <w:r w:rsidR="00973573" w:rsidRPr="0063294C">
              <w:rPr>
                <w:noProof/>
                <w:lang w:eastAsia="en-GB"/>
              </w:rPr>
              <w:t xml:space="preserve"> m, Alternative 1</w:t>
            </w:r>
          </w:p>
        </w:tc>
      </w:tr>
      <w:tr w:rsidR="00973573" w14:paraId="1276F142" w14:textId="77777777" w:rsidTr="007944FC">
        <w:trPr>
          <w:tblHeader/>
        </w:trPr>
        <w:tc>
          <w:tcPr>
            <w:tcW w:w="9691" w:type="dxa"/>
            <w:vAlign w:val="center"/>
          </w:tcPr>
          <w:p w14:paraId="07819D29" w14:textId="54D484D7" w:rsidR="00973573" w:rsidRPr="0063294C" w:rsidRDefault="00853239" w:rsidP="007944FC">
            <w:pPr>
              <w:jc w:val="center"/>
              <w:rPr>
                <w:noProof/>
                <w:lang w:eastAsia="en-GB"/>
              </w:rPr>
            </w:pPr>
            <w:r>
              <w:rPr>
                <w:rFonts w:ascii="Times New Roman" w:hAnsi="Times New Roman"/>
                <w:color w:val="000000"/>
                <w:w w:val="0"/>
                <w:sz w:val="0"/>
                <w:szCs w:val="0"/>
                <w:u w:color="000000"/>
                <w:bdr w:val="none" w:sz="0" w:space="0" w:color="000000"/>
                <w:shd w:val="clear" w:color="000000" w:fill="000000"/>
                <w:lang w:val="x-none" w:eastAsia="x-none" w:bidi="x-none"/>
              </w:rPr>
              <w:t xml:space="preserve"> </w:t>
            </w:r>
            <w:r w:rsidRPr="00853239">
              <w:rPr>
                <w:noProof/>
                <w:lang w:val="en-US" w:eastAsia="ko-KR"/>
              </w:rPr>
              <w:drawing>
                <wp:inline distT="0" distB="0" distL="0" distR="0" wp14:anchorId="01845568" wp14:editId="1E9ABC2F">
                  <wp:extent cx="5494883" cy="4310625"/>
                  <wp:effectExtent l="0" t="0" r="0" b="0"/>
                  <wp:docPr id="301" name="Picture 301" descr="C:\msdokut\STANDARDIT\IHO\ENCWG\Drafting 4.0.2 after Mar2016\New picture originals 23mar2016\5.1 picture 7 - Safety contour = 9 me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msdokut\STANDARDIT\IHO\ENCWG\Drafting 4.0.2 after Mar2016\New picture originals 23mar2016\5.1 picture 7 - Safety contour = 9 meter.PN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500520" cy="4315047"/>
                          </a:xfrm>
                          <a:prstGeom prst="rect">
                            <a:avLst/>
                          </a:prstGeom>
                          <a:noFill/>
                          <a:ln>
                            <a:noFill/>
                          </a:ln>
                        </pic:spPr>
                      </pic:pic>
                    </a:graphicData>
                  </a:graphic>
                </wp:inline>
              </w:drawing>
            </w:r>
          </w:p>
        </w:tc>
      </w:tr>
      <w:tr w:rsidR="00973573" w14:paraId="6CBF5448" w14:textId="77777777" w:rsidTr="007944FC">
        <w:trPr>
          <w:tblHeader/>
        </w:trPr>
        <w:tc>
          <w:tcPr>
            <w:tcW w:w="9691" w:type="dxa"/>
            <w:vAlign w:val="center"/>
          </w:tcPr>
          <w:p w14:paraId="78122FC3" w14:textId="68451EAA" w:rsidR="00973573" w:rsidRPr="0063294C" w:rsidRDefault="0069033B" w:rsidP="007944FC">
            <w:pPr>
              <w:jc w:val="center"/>
              <w:rPr>
                <w:noProof/>
                <w:lang w:eastAsia="en-GB"/>
              </w:rPr>
            </w:pPr>
            <w:r>
              <w:rPr>
                <w:noProof/>
                <w:lang w:eastAsia="en-GB"/>
              </w:rPr>
              <w:t xml:space="preserve">Safety Contour </w:t>
            </w:r>
            <w:r w:rsidR="00973573">
              <w:rPr>
                <w:noProof/>
                <w:lang w:eastAsia="en-GB"/>
              </w:rPr>
              <w:t>= 9</w:t>
            </w:r>
            <w:r w:rsidR="00973573" w:rsidRPr="0063294C">
              <w:rPr>
                <w:noProof/>
                <w:lang w:eastAsia="en-GB"/>
              </w:rPr>
              <w:t xml:space="preserve"> m, Alternative 2</w:t>
            </w:r>
          </w:p>
        </w:tc>
      </w:tr>
    </w:tbl>
    <w:p w14:paraId="03114585" w14:textId="77777777" w:rsidR="00973573" w:rsidRDefault="00973573" w:rsidP="00973573"/>
    <w:tbl>
      <w:tblPr>
        <w:tblW w:w="9691" w:type="dxa"/>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9691"/>
      </w:tblGrid>
      <w:tr w:rsidR="00973573" w14:paraId="5477221E" w14:textId="77777777" w:rsidTr="007944FC">
        <w:trPr>
          <w:tblHeader/>
        </w:trPr>
        <w:tc>
          <w:tcPr>
            <w:tcW w:w="9691" w:type="dxa"/>
            <w:vAlign w:val="center"/>
          </w:tcPr>
          <w:p w14:paraId="3D111C4A" w14:textId="5412E10C" w:rsidR="00973573" w:rsidRPr="0063294C" w:rsidRDefault="00853239" w:rsidP="007944FC">
            <w:pPr>
              <w:jc w:val="center"/>
              <w:rPr>
                <w:noProof/>
                <w:lang w:eastAsia="en-GB"/>
              </w:rPr>
            </w:pPr>
            <w:r>
              <w:rPr>
                <w:rFonts w:ascii="Times New Roman" w:hAnsi="Times New Roman"/>
                <w:color w:val="000000"/>
                <w:w w:val="0"/>
                <w:sz w:val="0"/>
                <w:szCs w:val="0"/>
                <w:u w:color="000000"/>
                <w:bdr w:val="none" w:sz="0" w:space="0" w:color="000000"/>
                <w:shd w:val="clear" w:color="000000" w:fill="000000"/>
                <w:lang w:val="x-none" w:eastAsia="x-none" w:bidi="x-none"/>
              </w:rPr>
              <w:lastRenderedPageBreak/>
              <w:t xml:space="preserve"> </w:t>
            </w:r>
            <w:r w:rsidRPr="00853239">
              <w:rPr>
                <w:noProof/>
                <w:lang w:val="en-US" w:eastAsia="ko-KR"/>
              </w:rPr>
              <w:drawing>
                <wp:inline distT="0" distB="0" distL="0" distR="0" wp14:anchorId="15378D30" wp14:editId="742F58A2">
                  <wp:extent cx="5608535" cy="4399783"/>
                  <wp:effectExtent l="0" t="0" r="0" b="1270"/>
                  <wp:docPr id="302" name="Picture 302" descr="C:\msdokut\STANDARDIT\IHO\ENCWG\Drafting 4.0.2 after Mar2016\New picture originals 23mar2016\5.1 picture 8 - Safety contour = 10 meter - Altern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msdokut\STANDARDIT\IHO\ENCWG\Drafting 4.0.2 after Mar2016\New picture originals 23mar2016\5.1 picture 8 - Safety contour = 10 meter - Alternative.PNG"/>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617068" cy="4406477"/>
                          </a:xfrm>
                          <a:prstGeom prst="rect">
                            <a:avLst/>
                          </a:prstGeom>
                          <a:noFill/>
                          <a:ln>
                            <a:noFill/>
                          </a:ln>
                        </pic:spPr>
                      </pic:pic>
                    </a:graphicData>
                  </a:graphic>
                </wp:inline>
              </w:drawing>
            </w:r>
          </w:p>
        </w:tc>
      </w:tr>
      <w:tr w:rsidR="00973573" w14:paraId="26637742" w14:textId="77777777" w:rsidTr="007944FC">
        <w:trPr>
          <w:tblHeader/>
        </w:trPr>
        <w:tc>
          <w:tcPr>
            <w:tcW w:w="9691" w:type="dxa"/>
            <w:vAlign w:val="center"/>
          </w:tcPr>
          <w:p w14:paraId="7964AD90" w14:textId="3EB64A75" w:rsidR="00973573" w:rsidRPr="0063294C" w:rsidRDefault="0069033B" w:rsidP="007944FC">
            <w:pPr>
              <w:jc w:val="center"/>
              <w:rPr>
                <w:noProof/>
                <w:lang w:eastAsia="en-GB"/>
              </w:rPr>
            </w:pPr>
            <w:r>
              <w:rPr>
                <w:noProof/>
                <w:lang w:eastAsia="en-GB"/>
              </w:rPr>
              <w:t xml:space="preserve">Safety Contour </w:t>
            </w:r>
            <w:r w:rsidR="00973573">
              <w:rPr>
                <w:noProof/>
                <w:lang w:eastAsia="en-GB"/>
              </w:rPr>
              <w:t>= 10</w:t>
            </w:r>
            <w:r w:rsidR="00973573" w:rsidRPr="0063294C">
              <w:rPr>
                <w:noProof/>
                <w:lang w:eastAsia="en-GB"/>
              </w:rPr>
              <w:t xml:space="preserve"> m, Alternative 1</w:t>
            </w:r>
          </w:p>
        </w:tc>
      </w:tr>
      <w:tr w:rsidR="00973573" w14:paraId="2B00A32C" w14:textId="77777777" w:rsidTr="007944FC">
        <w:trPr>
          <w:tblHeader/>
        </w:trPr>
        <w:tc>
          <w:tcPr>
            <w:tcW w:w="9691" w:type="dxa"/>
            <w:vAlign w:val="center"/>
          </w:tcPr>
          <w:p w14:paraId="50E2E1E3" w14:textId="5EC5D200" w:rsidR="00973573" w:rsidRPr="0063294C" w:rsidRDefault="00853239" w:rsidP="007944FC">
            <w:pPr>
              <w:jc w:val="center"/>
              <w:rPr>
                <w:noProof/>
                <w:lang w:eastAsia="en-GB"/>
              </w:rPr>
            </w:pPr>
            <w:r>
              <w:rPr>
                <w:rFonts w:ascii="Times New Roman" w:hAnsi="Times New Roman"/>
                <w:color w:val="000000"/>
                <w:w w:val="0"/>
                <w:sz w:val="0"/>
                <w:szCs w:val="0"/>
                <w:u w:color="000000"/>
                <w:bdr w:val="none" w:sz="0" w:space="0" w:color="000000"/>
                <w:shd w:val="clear" w:color="000000" w:fill="000000"/>
                <w:lang w:val="x-none" w:eastAsia="x-none" w:bidi="x-none"/>
              </w:rPr>
              <w:t xml:space="preserve"> </w:t>
            </w:r>
            <w:r w:rsidRPr="00853239">
              <w:rPr>
                <w:noProof/>
                <w:lang w:val="en-US" w:eastAsia="ko-KR"/>
              </w:rPr>
              <w:drawing>
                <wp:inline distT="0" distB="0" distL="0" distR="0" wp14:anchorId="148A1EBF" wp14:editId="4B932A36">
                  <wp:extent cx="5586542" cy="4382530"/>
                  <wp:effectExtent l="0" t="0" r="0" b="0"/>
                  <wp:docPr id="303" name="Picture 303" descr="C:\msdokut\STANDARDIT\IHO\ENCWG\Drafting 4.0.2 after Mar2016\New picture originals 23mar2016\5.1 picture 8 - Safety contour = 10 me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msdokut\STANDARDIT\IHO\ENCWG\Drafting 4.0.2 after Mar2016\New picture originals 23mar2016\5.1 picture 8 - Safety contour = 10 meter.PN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592831" cy="4387463"/>
                          </a:xfrm>
                          <a:prstGeom prst="rect">
                            <a:avLst/>
                          </a:prstGeom>
                          <a:noFill/>
                          <a:ln>
                            <a:noFill/>
                          </a:ln>
                        </pic:spPr>
                      </pic:pic>
                    </a:graphicData>
                  </a:graphic>
                </wp:inline>
              </w:drawing>
            </w:r>
          </w:p>
        </w:tc>
      </w:tr>
      <w:tr w:rsidR="00973573" w14:paraId="2C0A81A3" w14:textId="77777777" w:rsidTr="007944FC">
        <w:trPr>
          <w:tblHeader/>
        </w:trPr>
        <w:tc>
          <w:tcPr>
            <w:tcW w:w="9691" w:type="dxa"/>
            <w:vAlign w:val="center"/>
          </w:tcPr>
          <w:p w14:paraId="5280A36E" w14:textId="72533727" w:rsidR="00973573" w:rsidRPr="0063294C" w:rsidRDefault="0069033B" w:rsidP="007944FC">
            <w:pPr>
              <w:jc w:val="center"/>
              <w:rPr>
                <w:noProof/>
                <w:lang w:eastAsia="en-GB"/>
              </w:rPr>
            </w:pPr>
            <w:r>
              <w:rPr>
                <w:noProof/>
                <w:lang w:eastAsia="en-GB"/>
              </w:rPr>
              <w:t xml:space="preserve">Safety Contour </w:t>
            </w:r>
            <w:r w:rsidR="00973573">
              <w:rPr>
                <w:noProof/>
                <w:lang w:eastAsia="en-GB"/>
              </w:rPr>
              <w:t>= 10</w:t>
            </w:r>
            <w:r w:rsidR="00973573" w:rsidRPr="0063294C">
              <w:rPr>
                <w:noProof/>
                <w:lang w:eastAsia="en-GB"/>
              </w:rPr>
              <w:t xml:space="preserve"> m, Alternative 2</w:t>
            </w:r>
          </w:p>
        </w:tc>
      </w:tr>
    </w:tbl>
    <w:p w14:paraId="2A1C196A" w14:textId="77777777" w:rsidR="00973573" w:rsidRDefault="00973573" w:rsidP="00973573"/>
    <w:tbl>
      <w:tblPr>
        <w:tblW w:w="9691" w:type="dxa"/>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9691"/>
      </w:tblGrid>
      <w:tr w:rsidR="00973573" w14:paraId="043BFFB6" w14:textId="77777777" w:rsidTr="007944FC">
        <w:trPr>
          <w:tblHeader/>
        </w:trPr>
        <w:tc>
          <w:tcPr>
            <w:tcW w:w="9691" w:type="dxa"/>
            <w:vAlign w:val="center"/>
          </w:tcPr>
          <w:p w14:paraId="4472D401" w14:textId="0DD9E4D1" w:rsidR="00973573" w:rsidRPr="0063294C" w:rsidRDefault="00853239" w:rsidP="007944FC">
            <w:pPr>
              <w:jc w:val="center"/>
              <w:rPr>
                <w:noProof/>
                <w:lang w:eastAsia="en-GB"/>
              </w:rPr>
            </w:pPr>
            <w:r>
              <w:rPr>
                <w:rFonts w:ascii="Times New Roman" w:hAnsi="Times New Roman"/>
                <w:color w:val="000000"/>
                <w:w w:val="0"/>
                <w:sz w:val="0"/>
                <w:szCs w:val="0"/>
                <w:u w:color="000000"/>
                <w:bdr w:val="none" w:sz="0" w:space="0" w:color="000000"/>
                <w:shd w:val="clear" w:color="000000" w:fill="000000"/>
                <w:lang w:val="x-none" w:eastAsia="x-none" w:bidi="x-none"/>
              </w:rPr>
              <w:lastRenderedPageBreak/>
              <w:t xml:space="preserve"> </w:t>
            </w:r>
            <w:r w:rsidRPr="00853239">
              <w:rPr>
                <w:noProof/>
                <w:lang w:val="en-US" w:eastAsia="ko-KR"/>
              </w:rPr>
              <w:drawing>
                <wp:inline distT="0" distB="0" distL="0" distR="0" wp14:anchorId="4579D24E" wp14:editId="057C1F45">
                  <wp:extent cx="5520163" cy="4330457"/>
                  <wp:effectExtent l="0" t="0" r="4445" b="0"/>
                  <wp:docPr id="304" name="Picture 304" descr="C:\msdokut\STANDARDIT\IHO\ENCWG\Drafting 4.0.2 after Mar2016\New picture originals 23mar2016\5.1 picture 9 - Safety contour = 11 meter - Altern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C:\msdokut\STANDARDIT\IHO\ENCWG\Drafting 4.0.2 after Mar2016\New picture originals 23mar2016\5.1 picture 9 - Safety contour = 11 meter - Alternative.PN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544996" cy="4349938"/>
                          </a:xfrm>
                          <a:prstGeom prst="rect">
                            <a:avLst/>
                          </a:prstGeom>
                          <a:noFill/>
                          <a:ln>
                            <a:noFill/>
                          </a:ln>
                        </pic:spPr>
                      </pic:pic>
                    </a:graphicData>
                  </a:graphic>
                </wp:inline>
              </w:drawing>
            </w:r>
          </w:p>
        </w:tc>
      </w:tr>
      <w:tr w:rsidR="00973573" w14:paraId="46596C43" w14:textId="77777777" w:rsidTr="007944FC">
        <w:trPr>
          <w:tblHeader/>
        </w:trPr>
        <w:tc>
          <w:tcPr>
            <w:tcW w:w="9691" w:type="dxa"/>
            <w:vAlign w:val="center"/>
          </w:tcPr>
          <w:p w14:paraId="0CCD9853" w14:textId="7D77CC66" w:rsidR="00973573" w:rsidRPr="0063294C" w:rsidRDefault="0069033B" w:rsidP="007944FC">
            <w:pPr>
              <w:jc w:val="center"/>
              <w:rPr>
                <w:noProof/>
                <w:lang w:eastAsia="en-GB"/>
              </w:rPr>
            </w:pPr>
            <w:r>
              <w:rPr>
                <w:noProof/>
                <w:lang w:eastAsia="en-GB"/>
              </w:rPr>
              <w:t xml:space="preserve">Safety Contour </w:t>
            </w:r>
            <w:r w:rsidR="00973573">
              <w:rPr>
                <w:noProof/>
                <w:lang w:eastAsia="en-GB"/>
              </w:rPr>
              <w:t>= 11</w:t>
            </w:r>
            <w:r w:rsidR="00973573" w:rsidRPr="0063294C">
              <w:rPr>
                <w:noProof/>
                <w:lang w:eastAsia="en-GB"/>
              </w:rPr>
              <w:t xml:space="preserve"> m, Alternative 1</w:t>
            </w:r>
          </w:p>
        </w:tc>
      </w:tr>
      <w:tr w:rsidR="00973573" w14:paraId="2DD22F03" w14:textId="77777777" w:rsidTr="007944FC">
        <w:trPr>
          <w:tblHeader/>
        </w:trPr>
        <w:tc>
          <w:tcPr>
            <w:tcW w:w="9691" w:type="dxa"/>
            <w:vAlign w:val="center"/>
          </w:tcPr>
          <w:p w14:paraId="6F9B2472" w14:textId="7C9EEDED" w:rsidR="00973573" w:rsidRPr="0063294C" w:rsidRDefault="00853239" w:rsidP="007944FC">
            <w:pPr>
              <w:jc w:val="center"/>
              <w:rPr>
                <w:noProof/>
                <w:lang w:eastAsia="en-GB"/>
              </w:rPr>
            </w:pPr>
            <w:r>
              <w:rPr>
                <w:rFonts w:ascii="Times New Roman" w:hAnsi="Times New Roman"/>
                <w:color w:val="000000"/>
                <w:w w:val="0"/>
                <w:sz w:val="0"/>
                <w:szCs w:val="0"/>
                <w:u w:color="000000"/>
                <w:bdr w:val="none" w:sz="0" w:space="0" w:color="000000"/>
                <w:shd w:val="clear" w:color="000000" w:fill="000000"/>
                <w:lang w:val="x-none" w:eastAsia="x-none" w:bidi="x-none"/>
              </w:rPr>
              <w:t xml:space="preserve"> </w:t>
            </w:r>
            <w:r w:rsidRPr="00853239">
              <w:rPr>
                <w:noProof/>
                <w:lang w:val="en-US" w:eastAsia="ko-KR"/>
              </w:rPr>
              <w:drawing>
                <wp:inline distT="0" distB="0" distL="0" distR="0" wp14:anchorId="1A05A385" wp14:editId="7D71F37E">
                  <wp:extent cx="5545239" cy="4350130"/>
                  <wp:effectExtent l="0" t="0" r="0" b="0"/>
                  <wp:docPr id="305" name="Picture 305" descr="C:\msdokut\STANDARDIT\IHO\ENCWG\Drafting 4.0.2 after Mar2016\New picture originals 23mar2016\5.1 picture 9 - Safety contour = 11 me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msdokut\STANDARDIT\IHO\ENCWG\Drafting 4.0.2 after Mar2016\New picture originals 23mar2016\5.1 picture 9 - Safety contour = 11 meter.PN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547679" cy="4352044"/>
                          </a:xfrm>
                          <a:prstGeom prst="rect">
                            <a:avLst/>
                          </a:prstGeom>
                          <a:noFill/>
                          <a:ln>
                            <a:noFill/>
                          </a:ln>
                        </pic:spPr>
                      </pic:pic>
                    </a:graphicData>
                  </a:graphic>
                </wp:inline>
              </w:drawing>
            </w:r>
          </w:p>
        </w:tc>
      </w:tr>
      <w:tr w:rsidR="00973573" w14:paraId="1F4387EE" w14:textId="77777777" w:rsidTr="007944FC">
        <w:trPr>
          <w:tblHeader/>
        </w:trPr>
        <w:tc>
          <w:tcPr>
            <w:tcW w:w="9691" w:type="dxa"/>
            <w:vAlign w:val="center"/>
          </w:tcPr>
          <w:p w14:paraId="73625AD5" w14:textId="77E9615C" w:rsidR="00973573" w:rsidRPr="0063294C" w:rsidRDefault="0069033B" w:rsidP="007944FC">
            <w:pPr>
              <w:jc w:val="center"/>
              <w:rPr>
                <w:noProof/>
                <w:lang w:eastAsia="en-GB"/>
              </w:rPr>
            </w:pPr>
            <w:r>
              <w:rPr>
                <w:noProof/>
                <w:lang w:eastAsia="en-GB"/>
              </w:rPr>
              <w:t xml:space="preserve">Safety Contour </w:t>
            </w:r>
            <w:r w:rsidR="00973573">
              <w:rPr>
                <w:noProof/>
                <w:lang w:eastAsia="en-GB"/>
              </w:rPr>
              <w:t>= 11</w:t>
            </w:r>
            <w:r w:rsidR="00973573" w:rsidRPr="0063294C">
              <w:rPr>
                <w:noProof/>
                <w:lang w:eastAsia="en-GB"/>
              </w:rPr>
              <w:t xml:space="preserve"> m, Alternative 2</w:t>
            </w:r>
          </w:p>
        </w:tc>
      </w:tr>
    </w:tbl>
    <w:p w14:paraId="7CC27453" w14:textId="77777777" w:rsidR="00973573" w:rsidRDefault="00973573" w:rsidP="00973573"/>
    <w:tbl>
      <w:tblPr>
        <w:tblW w:w="9691" w:type="dxa"/>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9691"/>
      </w:tblGrid>
      <w:tr w:rsidR="00973573" w14:paraId="67B2C9CD" w14:textId="77777777" w:rsidTr="007944FC">
        <w:trPr>
          <w:tblHeader/>
        </w:trPr>
        <w:tc>
          <w:tcPr>
            <w:tcW w:w="9691" w:type="dxa"/>
            <w:vAlign w:val="center"/>
          </w:tcPr>
          <w:p w14:paraId="0E4AD3FA" w14:textId="50828F91" w:rsidR="00973573" w:rsidRPr="0063294C" w:rsidRDefault="00853239" w:rsidP="007944FC">
            <w:pPr>
              <w:jc w:val="center"/>
              <w:rPr>
                <w:noProof/>
                <w:lang w:eastAsia="en-GB"/>
              </w:rPr>
            </w:pPr>
            <w:r>
              <w:rPr>
                <w:rFonts w:ascii="Times New Roman" w:hAnsi="Times New Roman"/>
                <w:color w:val="000000"/>
                <w:w w:val="0"/>
                <w:sz w:val="0"/>
                <w:szCs w:val="0"/>
                <w:u w:color="000000"/>
                <w:bdr w:val="none" w:sz="0" w:space="0" w:color="000000"/>
                <w:shd w:val="clear" w:color="000000" w:fill="000000"/>
                <w:lang w:val="x-none" w:eastAsia="x-none" w:bidi="x-none"/>
              </w:rPr>
              <w:lastRenderedPageBreak/>
              <w:t xml:space="preserve"> </w:t>
            </w:r>
            <w:r w:rsidRPr="00853239">
              <w:rPr>
                <w:noProof/>
                <w:lang w:val="en-US" w:eastAsia="ko-KR"/>
              </w:rPr>
              <w:drawing>
                <wp:inline distT="0" distB="0" distL="0" distR="0" wp14:anchorId="3F5F642C" wp14:editId="783561B3">
                  <wp:extent cx="5529388" cy="4337694"/>
                  <wp:effectExtent l="0" t="0" r="0" b="5715"/>
                  <wp:docPr id="306" name="Picture 306" descr="C:\msdokut\STANDARDIT\IHO\ENCWG\Drafting 4.0.2 after Mar2016\New picture originals 23mar2016\5.1 picture 10 - Safety contour = 16 meter - Altern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C:\msdokut\STANDARDIT\IHO\ENCWG\Drafting 4.0.2 after Mar2016\New picture originals 23mar2016\5.1 picture 10 - Safety contour = 16 meter - Alternative.PN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540096" cy="4346094"/>
                          </a:xfrm>
                          <a:prstGeom prst="rect">
                            <a:avLst/>
                          </a:prstGeom>
                          <a:noFill/>
                          <a:ln>
                            <a:noFill/>
                          </a:ln>
                        </pic:spPr>
                      </pic:pic>
                    </a:graphicData>
                  </a:graphic>
                </wp:inline>
              </w:drawing>
            </w:r>
          </w:p>
        </w:tc>
      </w:tr>
      <w:tr w:rsidR="00973573" w14:paraId="55F2A07A" w14:textId="77777777" w:rsidTr="007944FC">
        <w:trPr>
          <w:tblHeader/>
        </w:trPr>
        <w:tc>
          <w:tcPr>
            <w:tcW w:w="9691" w:type="dxa"/>
            <w:vAlign w:val="center"/>
          </w:tcPr>
          <w:p w14:paraId="50F4AF37" w14:textId="4F48ED73" w:rsidR="00973573" w:rsidRPr="0063294C" w:rsidRDefault="0069033B" w:rsidP="007944FC">
            <w:pPr>
              <w:jc w:val="center"/>
              <w:rPr>
                <w:noProof/>
                <w:lang w:eastAsia="en-GB"/>
              </w:rPr>
            </w:pPr>
            <w:r>
              <w:rPr>
                <w:noProof/>
                <w:lang w:eastAsia="en-GB"/>
              </w:rPr>
              <w:t xml:space="preserve">Safety Contour </w:t>
            </w:r>
            <w:r w:rsidR="00973573">
              <w:rPr>
                <w:noProof/>
                <w:lang w:eastAsia="en-GB"/>
              </w:rPr>
              <w:t>= 16</w:t>
            </w:r>
            <w:r w:rsidR="00973573" w:rsidRPr="0063294C">
              <w:rPr>
                <w:noProof/>
                <w:lang w:eastAsia="en-GB"/>
              </w:rPr>
              <w:t xml:space="preserve"> m, Alternative 1</w:t>
            </w:r>
          </w:p>
        </w:tc>
      </w:tr>
      <w:tr w:rsidR="00973573" w14:paraId="1432A0D9" w14:textId="77777777" w:rsidTr="007944FC">
        <w:trPr>
          <w:tblHeader/>
        </w:trPr>
        <w:tc>
          <w:tcPr>
            <w:tcW w:w="9691" w:type="dxa"/>
            <w:vAlign w:val="center"/>
          </w:tcPr>
          <w:p w14:paraId="58035DCF" w14:textId="71A5D4D4" w:rsidR="00973573" w:rsidRPr="0063294C" w:rsidRDefault="00853239" w:rsidP="007944FC">
            <w:pPr>
              <w:jc w:val="center"/>
              <w:rPr>
                <w:noProof/>
                <w:lang w:eastAsia="en-GB"/>
              </w:rPr>
            </w:pPr>
            <w:r>
              <w:rPr>
                <w:rFonts w:ascii="Times New Roman" w:hAnsi="Times New Roman"/>
                <w:color w:val="000000"/>
                <w:w w:val="0"/>
                <w:sz w:val="0"/>
                <w:szCs w:val="0"/>
                <w:u w:color="000000"/>
                <w:bdr w:val="none" w:sz="0" w:space="0" w:color="000000"/>
                <w:shd w:val="clear" w:color="000000" w:fill="000000"/>
                <w:lang w:val="x-none" w:eastAsia="x-none" w:bidi="x-none"/>
              </w:rPr>
              <w:t xml:space="preserve"> </w:t>
            </w:r>
            <w:r w:rsidRPr="00853239">
              <w:rPr>
                <w:noProof/>
                <w:lang w:val="en-US" w:eastAsia="ko-KR"/>
              </w:rPr>
              <w:drawing>
                <wp:inline distT="0" distB="0" distL="0" distR="0" wp14:anchorId="2FFD5930" wp14:editId="6A5A87FE">
                  <wp:extent cx="5586542" cy="4382530"/>
                  <wp:effectExtent l="0" t="0" r="0" b="0"/>
                  <wp:docPr id="307" name="Picture 307" descr="C:\msdokut\STANDARDIT\IHO\ENCWG\Drafting 4.0.2 after Mar2016\New picture originals 23mar2016\5.1 picture 10 - Safety contour = 16 me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C:\msdokut\STANDARDIT\IHO\ENCWG\Drafting 4.0.2 after Mar2016\New picture originals 23mar2016\5.1 picture 10 - Safety contour = 16 meter.PNG"/>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592232" cy="4386993"/>
                          </a:xfrm>
                          <a:prstGeom prst="rect">
                            <a:avLst/>
                          </a:prstGeom>
                          <a:noFill/>
                          <a:ln>
                            <a:noFill/>
                          </a:ln>
                        </pic:spPr>
                      </pic:pic>
                    </a:graphicData>
                  </a:graphic>
                </wp:inline>
              </w:drawing>
            </w:r>
          </w:p>
        </w:tc>
      </w:tr>
      <w:tr w:rsidR="00973573" w14:paraId="4EB82939" w14:textId="77777777" w:rsidTr="007944FC">
        <w:trPr>
          <w:tblHeader/>
        </w:trPr>
        <w:tc>
          <w:tcPr>
            <w:tcW w:w="9691" w:type="dxa"/>
            <w:vAlign w:val="center"/>
          </w:tcPr>
          <w:p w14:paraId="755165B8" w14:textId="3BCA2553" w:rsidR="00973573" w:rsidRPr="0063294C" w:rsidRDefault="0069033B" w:rsidP="007944FC">
            <w:pPr>
              <w:jc w:val="center"/>
              <w:rPr>
                <w:noProof/>
                <w:lang w:eastAsia="en-GB"/>
              </w:rPr>
            </w:pPr>
            <w:r>
              <w:rPr>
                <w:noProof/>
                <w:lang w:eastAsia="en-GB"/>
              </w:rPr>
              <w:t xml:space="preserve">Safety Contour </w:t>
            </w:r>
            <w:r w:rsidR="00973573">
              <w:rPr>
                <w:noProof/>
                <w:lang w:eastAsia="en-GB"/>
              </w:rPr>
              <w:t>= 16</w:t>
            </w:r>
            <w:r w:rsidR="00973573" w:rsidRPr="0063294C">
              <w:rPr>
                <w:noProof/>
                <w:lang w:eastAsia="en-GB"/>
              </w:rPr>
              <w:t xml:space="preserve"> m, Alternative 2</w:t>
            </w:r>
          </w:p>
        </w:tc>
      </w:tr>
    </w:tbl>
    <w:p w14:paraId="0A124069" w14:textId="77777777" w:rsidR="00973573" w:rsidRDefault="00973573" w:rsidP="00973573"/>
    <w:tbl>
      <w:tblPr>
        <w:tblW w:w="9691" w:type="dxa"/>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9691"/>
      </w:tblGrid>
      <w:tr w:rsidR="00973573" w14:paraId="4677213F" w14:textId="77777777" w:rsidTr="007944FC">
        <w:trPr>
          <w:tblHeader/>
        </w:trPr>
        <w:tc>
          <w:tcPr>
            <w:tcW w:w="9691" w:type="dxa"/>
            <w:vAlign w:val="center"/>
          </w:tcPr>
          <w:p w14:paraId="64525AED" w14:textId="267B5DA9" w:rsidR="00973573" w:rsidRPr="0063294C" w:rsidRDefault="00853239" w:rsidP="007944FC">
            <w:pPr>
              <w:jc w:val="center"/>
              <w:rPr>
                <w:noProof/>
                <w:lang w:eastAsia="en-GB"/>
              </w:rPr>
            </w:pPr>
            <w:r>
              <w:rPr>
                <w:rFonts w:ascii="Times New Roman" w:hAnsi="Times New Roman"/>
                <w:color w:val="000000"/>
                <w:w w:val="0"/>
                <w:sz w:val="0"/>
                <w:szCs w:val="0"/>
                <w:u w:color="000000"/>
                <w:bdr w:val="none" w:sz="0" w:space="0" w:color="000000"/>
                <w:shd w:val="clear" w:color="000000" w:fill="000000"/>
                <w:lang w:val="x-none" w:eastAsia="x-none" w:bidi="x-none"/>
              </w:rPr>
              <w:lastRenderedPageBreak/>
              <w:t xml:space="preserve"> </w:t>
            </w:r>
            <w:r w:rsidRPr="00853239">
              <w:rPr>
                <w:noProof/>
                <w:lang w:val="en-US" w:eastAsia="ko-KR"/>
              </w:rPr>
              <w:drawing>
                <wp:inline distT="0" distB="0" distL="0" distR="0" wp14:anchorId="57BD48BE" wp14:editId="6E7B9268">
                  <wp:extent cx="5597539" cy="4391157"/>
                  <wp:effectExtent l="0" t="0" r="3175" b="9525"/>
                  <wp:docPr id="308" name="Picture 308" descr="C:\msdokut\STANDARDIT\IHO\ENCWG\Drafting 4.0.2 after Mar2016\New picture originals 23mar2016\5.1 picture 11 - Safety contour = 21 meter - Altern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C:\msdokut\STANDARDIT\IHO\ENCWG\Drafting 4.0.2 after Mar2016\New picture originals 23mar2016\5.1 picture 11 - Safety contour = 21 meter - Alternative.PN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604720" cy="4396790"/>
                          </a:xfrm>
                          <a:prstGeom prst="rect">
                            <a:avLst/>
                          </a:prstGeom>
                          <a:noFill/>
                          <a:ln>
                            <a:noFill/>
                          </a:ln>
                        </pic:spPr>
                      </pic:pic>
                    </a:graphicData>
                  </a:graphic>
                </wp:inline>
              </w:drawing>
            </w:r>
          </w:p>
        </w:tc>
      </w:tr>
      <w:tr w:rsidR="00973573" w14:paraId="25ADCD0E" w14:textId="77777777" w:rsidTr="007944FC">
        <w:trPr>
          <w:tblHeader/>
        </w:trPr>
        <w:tc>
          <w:tcPr>
            <w:tcW w:w="9691" w:type="dxa"/>
            <w:vAlign w:val="center"/>
          </w:tcPr>
          <w:p w14:paraId="63433DFC" w14:textId="7FC4827C" w:rsidR="00973573" w:rsidRPr="0063294C" w:rsidRDefault="0069033B" w:rsidP="007944FC">
            <w:pPr>
              <w:jc w:val="center"/>
              <w:rPr>
                <w:noProof/>
                <w:lang w:eastAsia="en-GB"/>
              </w:rPr>
            </w:pPr>
            <w:r>
              <w:rPr>
                <w:noProof/>
                <w:lang w:eastAsia="en-GB"/>
              </w:rPr>
              <w:t xml:space="preserve">Safety Contour </w:t>
            </w:r>
            <w:r w:rsidR="00973573">
              <w:rPr>
                <w:noProof/>
                <w:lang w:eastAsia="en-GB"/>
              </w:rPr>
              <w:t>= 21</w:t>
            </w:r>
            <w:r w:rsidR="00973573" w:rsidRPr="0063294C">
              <w:rPr>
                <w:noProof/>
                <w:lang w:eastAsia="en-GB"/>
              </w:rPr>
              <w:t xml:space="preserve"> m, Alternative 1</w:t>
            </w:r>
          </w:p>
        </w:tc>
      </w:tr>
      <w:tr w:rsidR="00973573" w14:paraId="001437E1" w14:textId="77777777" w:rsidTr="007944FC">
        <w:trPr>
          <w:tblHeader/>
        </w:trPr>
        <w:tc>
          <w:tcPr>
            <w:tcW w:w="9691" w:type="dxa"/>
            <w:vAlign w:val="center"/>
          </w:tcPr>
          <w:p w14:paraId="17A06A21" w14:textId="280FA647" w:rsidR="00973573" w:rsidRPr="0063294C" w:rsidRDefault="00853239" w:rsidP="007944FC">
            <w:pPr>
              <w:jc w:val="center"/>
              <w:rPr>
                <w:noProof/>
                <w:lang w:eastAsia="en-GB"/>
              </w:rPr>
            </w:pPr>
            <w:r>
              <w:rPr>
                <w:rFonts w:ascii="Times New Roman" w:hAnsi="Times New Roman"/>
                <w:color w:val="000000"/>
                <w:w w:val="0"/>
                <w:sz w:val="0"/>
                <w:szCs w:val="0"/>
                <w:u w:color="000000"/>
                <w:bdr w:val="none" w:sz="0" w:space="0" w:color="000000"/>
                <w:shd w:val="clear" w:color="000000" w:fill="000000"/>
                <w:lang w:val="x-none" w:eastAsia="x-none" w:bidi="x-none"/>
              </w:rPr>
              <w:t xml:space="preserve"> </w:t>
            </w:r>
            <w:r w:rsidRPr="00853239">
              <w:rPr>
                <w:noProof/>
                <w:lang w:val="en-US" w:eastAsia="ko-KR"/>
              </w:rPr>
              <w:drawing>
                <wp:inline distT="0" distB="0" distL="0" distR="0" wp14:anchorId="74FBB54A" wp14:editId="77096FE0">
                  <wp:extent cx="5615652" cy="4405366"/>
                  <wp:effectExtent l="0" t="0" r="4445" b="0"/>
                  <wp:docPr id="309" name="Picture 309" descr="C:\msdokut\STANDARDIT\IHO\ENCWG\Drafting 4.0.2 after Mar2016\New picture originals 23mar2016\5.1 picture 11 - Safety contour = 21 me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C:\msdokut\STANDARDIT\IHO\ENCWG\Drafting 4.0.2 after Mar2016\New picture originals 23mar2016\5.1 picture 11 - Safety contour = 21 meter.PN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625256" cy="4412900"/>
                          </a:xfrm>
                          <a:prstGeom prst="rect">
                            <a:avLst/>
                          </a:prstGeom>
                          <a:noFill/>
                          <a:ln>
                            <a:noFill/>
                          </a:ln>
                        </pic:spPr>
                      </pic:pic>
                    </a:graphicData>
                  </a:graphic>
                </wp:inline>
              </w:drawing>
            </w:r>
          </w:p>
        </w:tc>
      </w:tr>
      <w:tr w:rsidR="00973573" w14:paraId="61CFFA5D" w14:textId="77777777" w:rsidTr="007944FC">
        <w:trPr>
          <w:tblHeader/>
        </w:trPr>
        <w:tc>
          <w:tcPr>
            <w:tcW w:w="9691" w:type="dxa"/>
            <w:vAlign w:val="center"/>
          </w:tcPr>
          <w:p w14:paraId="22B05595" w14:textId="30CEBB8B" w:rsidR="00973573" w:rsidRPr="0063294C" w:rsidRDefault="0069033B" w:rsidP="007944FC">
            <w:pPr>
              <w:jc w:val="center"/>
              <w:rPr>
                <w:noProof/>
                <w:lang w:eastAsia="en-GB"/>
              </w:rPr>
            </w:pPr>
            <w:r>
              <w:rPr>
                <w:noProof/>
                <w:lang w:eastAsia="en-GB"/>
              </w:rPr>
              <w:t xml:space="preserve">Safety Contour </w:t>
            </w:r>
            <w:r w:rsidR="00973573">
              <w:rPr>
                <w:noProof/>
                <w:lang w:eastAsia="en-GB"/>
              </w:rPr>
              <w:t>= 21</w:t>
            </w:r>
            <w:r w:rsidR="00973573" w:rsidRPr="0063294C">
              <w:rPr>
                <w:noProof/>
                <w:lang w:eastAsia="en-GB"/>
              </w:rPr>
              <w:t xml:space="preserve"> m, Alternative 2</w:t>
            </w:r>
          </w:p>
        </w:tc>
      </w:tr>
    </w:tbl>
    <w:p w14:paraId="02C4A2F9" w14:textId="77777777" w:rsidR="00973573" w:rsidRDefault="00973573" w:rsidP="00973573"/>
    <w:tbl>
      <w:tblPr>
        <w:tblW w:w="9691" w:type="dxa"/>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9691"/>
      </w:tblGrid>
      <w:tr w:rsidR="00973573" w14:paraId="6B747174" w14:textId="77777777" w:rsidTr="007944FC">
        <w:trPr>
          <w:tblHeader/>
        </w:trPr>
        <w:tc>
          <w:tcPr>
            <w:tcW w:w="9691" w:type="dxa"/>
            <w:vAlign w:val="center"/>
          </w:tcPr>
          <w:p w14:paraId="206C07D0" w14:textId="1F44CAF7" w:rsidR="00973573" w:rsidRPr="0063294C" w:rsidRDefault="00853239" w:rsidP="007944FC">
            <w:pPr>
              <w:jc w:val="center"/>
              <w:rPr>
                <w:noProof/>
                <w:lang w:eastAsia="en-GB"/>
              </w:rPr>
            </w:pPr>
            <w:r>
              <w:rPr>
                <w:rFonts w:ascii="Times New Roman" w:hAnsi="Times New Roman"/>
                <w:color w:val="000000"/>
                <w:w w:val="0"/>
                <w:sz w:val="0"/>
                <w:szCs w:val="0"/>
                <w:u w:color="000000"/>
                <w:bdr w:val="none" w:sz="0" w:space="0" w:color="000000"/>
                <w:shd w:val="clear" w:color="000000" w:fill="000000"/>
                <w:lang w:val="x-none" w:eastAsia="x-none" w:bidi="x-none"/>
              </w:rPr>
              <w:lastRenderedPageBreak/>
              <w:t xml:space="preserve"> </w:t>
            </w:r>
            <w:r w:rsidRPr="00853239">
              <w:rPr>
                <w:noProof/>
                <w:lang w:val="en-US" w:eastAsia="ko-KR"/>
              </w:rPr>
              <w:drawing>
                <wp:inline distT="0" distB="0" distL="0" distR="0" wp14:anchorId="0131E9FF" wp14:editId="2D2180BD">
                  <wp:extent cx="5564551" cy="4365278"/>
                  <wp:effectExtent l="0" t="0" r="0" b="0"/>
                  <wp:docPr id="310" name="Picture 310" descr="C:\msdokut\STANDARDIT\IHO\ENCWG\Drafting 4.0.2 after Mar2016\New picture originals 23mar2016\5.1 picture 12 - Safety contour = 31 meter - Altern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msdokut\STANDARDIT\IHO\ENCWG\Drafting 4.0.2 after Mar2016\New picture originals 23mar2016\5.1 picture 12 - Safety contour = 31 meter - Alternative.PNG"/>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568749" cy="4368571"/>
                          </a:xfrm>
                          <a:prstGeom prst="rect">
                            <a:avLst/>
                          </a:prstGeom>
                          <a:noFill/>
                          <a:ln>
                            <a:noFill/>
                          </a:ln>
                        </pic:spPr>
                      </pic:pic>
                    </a:graphicData>
                  </a:graphic>
                </wp:inline>
              </w:drawing>
            </w:r>
          </w:p>
        </w:tc>
      </w:tr>
      <w:tr w:rsidR="00973573" w14:paraId="1B3623FB" w14:textId="77777777" w:rsidTr="007944FC">
        <w:trPr>
          <w:tblHeader/>
        </w:trPr>
        <w:tc>
          <w:tcPr>
            <w:tcW w:w="9691" w:type="dxa"/>
            <w:vAlign w:val="center"/>
          </w:tcPr>
          <w:p w14:paraId="6D316680" w14:textId="05FD9DF0" w:rsidR="00973573" w:rsidRPr="0063294C" w:rsidRDefault="0069033B" w:rsidP="007944FC">
            <w:pPr>
              <w:jc w:val="center"/>
              <w:rPr>
                <w:noProof/>
                <w:lang w:eastAsia="en-GB"/>
              </w:rPr>
            </w:pPr>
            <w:r>
              <w:rPr>
                <w:noProof/>
                <w:lang w:eastAsia="en-GB"/>
              </w:rPr>
              <w:t xml:space="preserve">Safety Contour </w:t>
            </w:r>
            <w:r w:rsidR="00973573">
              <w:rPr>
                <w:noProof/>
                <w:lang w:eastAsia="en-GB"/>
              </w:rPr>
              <w:t>= 31</w:t>
            </w:r>
            <w:r w:rsidR="00973573" w:rsidRPr="0063294C">
              <w:rPr>
                <w:noProof/>
                <w:lang w:eastAsia="en-GB"/>
              </w:rPr>
              <w:t xml:space="preserve"> m, Alternative 1</w:t>
            </w:r>
          </w:p>
        </w:tc>
      </w:tr>
      <w:tr w:rsidR="00973573" w14:paraId="65C57A27" w14:textId="77777777" w:rsidTr="007944FC">
        <w:trPr>
          <w:tblHeader/>
        </w:trPr>
        <w:tc>
          <w:tcPr>
            <w:tcW w:w="9691" w:type="dxa"/>
            <w:vAlign w:val="center"/>
          </w:tcPr>
          <w:p w14:paraId="070F01D2" w14:textId="4CC87D22" w:rsidR="00973573" w:rsidRPr="0063294C" w:rsidRDefault="00853239" w:rsidP="007944FC">
            <w:pPr>
              <w:jc w:val="center"/>
              <w:rPr>
                <w:noProof/>
                <w:lang w:eastAsia="en-GB"/>
              </w:rPr>
            </w:pPr>
            <w:r>
              <w:rPr>
                <w:rFonts w:ascii="Times New Roman" w:hAnsi="Times New Roman"/>
                <w:color w:val="000000"/>
                <w:w w:val="0"/>
                <w:sz w:val="0"/>
                <w:szCs w:val="0"/>
                <w:u w:color="000000"/>
                <w:bdr w:val="none" w:sz="0" w:space="0" w:color="000000"/>
                <w:shd w:val="clear" w:color="000000" w:fill="000000"/>
                <w:lang w:val="x-none" w:eastAsia="x-none" w:bidi="x-none"/>
              </w:rPr>
              <w:t xml:space="preserve"> </w:t>
            </w:r>
            <w:r w:rsidRPr="00853239">
              <w:rPr>
                <w:noProof/>
                <w:lang w:val="en-US" w:eastAsia="ko-KR"/>
              </w:rPr>
              <w:drawing>
                <wp:inline distT="0" distB="0" distL="0" distR="0" wp14:anchorId="38E19DD3" wp14:editId="087162F2">
                  <wp:extent cx="5624279" cy="4412134"/>
                  <wp:effectExtent l="0" t="0" r="0" b="7620"/>
                  <wp:docPr id="311" name="Picture 311" descr="C:\msdokut\STANDARDIT\IHO\ENCWG\Drafting 4.0.2 after Mar2016\New picture originals 23mar2016\5.1 picture 12 - Safety contour = 31 me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C:\msdokut\STANDARDIT\IHO\ENCWG\Drafting 4.0.2 after Mar2016\New picture originals 23mar2016\5.1 picture 12 - Safety contour = 31 meter.PNG"/>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629049" cy="4415876"/>
                          </a:xfrm>
                          <a:prstGeom prst="rect">
                            <a:avLst/>
                          </a:prstGeom>
                          <a:noFill/>
                          <a:ln>
                            <a:noFill/>
                          </a:ln>
                        </pic:spPr>
                      </pic:pic>
                    </a:graphicData>
                  </a:graphic>
                </wp:inline>
              </w:drawing>
            </w:r>
          </w:p>
        </w:tc>
      </w:tr>
      <w:tr w:rsidR="00973573" w14:paraId="727EFA15" w14:textId="77777777" w:rsidTr="007944FC">
        <w:trPr>
          <w:tblHeader/>
        </w:trPr>
        <w:tc>
          <w:tcPr>
            <w:tcW w:w="9691" w:type="dxa"/>
            <w:vAlign w:val="center"/>
          </w:tcPr>
          <w:p w14:paraId="63EC1217" w14:textId="6DA0BCE1" w:rsidR="00973573" w:rsidRPr="0063294C" w:rsidRDefault="0069033B" w:rsidP="007944FC">
            <w:pPr>
              <w:jc w:val="center"/>
              <w:rPr>
                <w:noProof/>
                <w:lang w:eastAsia="en-GB"/>
              </w:rPr>
            </w:pPr>
            <w:r>
              <w:rPr>
                <w:noProof/>
                <w:lang w:eastAsia="en-GB"/>
              </w:rPr>
              <w:t xml:space="preserve">Safety Contour </w:t>
            </w:r>
            <w:r w:rsidR="00973573">
              <w:rPr>
                <w:noProof/>
                <w:lang w:eastAsia="en-GB"/>
              </w:rPr>
              <w:t>= 31</w:t>
            </w:r>
            <w:r w:rsidR="00973573" w:rsidRPr="0063294C">
              <w:rPr>
                <w:noProof/>
                <w:lang w:eastAsia="en-GB"/>
              </w:rPr>
              <w:t xml:space="preserve"> m, Alternative 2</w:t>
            </w:r>
          </w:p>
        </w:tc>
      </w:tr>
    </w:tbl>
    <w:p w14:paraId="0C4CEFE4" w14:textId="77777777" w:rsidR="00973573" w:rsidRDefault="00973573" w:rsidP="00973573"/>
    <w:tbl>
      <w:tblPr>
        <w:tblW w:w="9691" w:type="dxa"/>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9691"/>
      </w:tblGrid>
      <w:tr w:rsidR="00973573" w14:paraId="11115184" w14:textId="77777777" w:rsidTr="007944FC">
        <w:trPr>
          <w:tblHeader/>
        </w:trPr>
        <w:tc>
          <w:tcPr>
            <w:tcW w:w="9691" w:type="dxa"/>
            <w:vAlign w:val="center"/>
          </w:tcPr>
          <w:p w14:paraId="49851206" w14:textId="75695F41" w:rsidR="00973573" w:rsidRPr="0063294C" w:rsidRDefault="00853239" w:rsidP="007944FC">
            <w:pPr>
              <w:jc w:val="center"/>
              <w:rPr>
                <w:noProof/>
                <w:lang w:eastAsia="en-GB"/>
              </w:rPr>
            </w:pPr>
            <w:r>
              <w:rPr>
                <w:rFonts w:ascii="Times New Roman" w:hAnsi="Times New Roman"/>
                <w:color w:val="000000"/>
                <w:w w:val="0"/>
                <w:sz w:val="0"/>
                <w:szCs w:val="0"/>
                <w:u w:color="000000"/>
                <w:bdr w:val="none" w:sz="0" w:space="0" w:color="000000"/>
                <w:shd w:val="clear" w:color="000000" w:fill="000000"/>
                <w:lang w:val="x-none" w:eastAsia="x-none" w:bidi="x-none"/>
              </w:rPr>
              <w:lastRenderedPageBreak/>
              <w:t xml:space="preserve"> </w:t>
            </w:r>
            <w:r w:rsidR="00F17887" w:rsidRPr="00F17887">
              <w:rPr>
                <w:rFonts w:ascii="Times New Roman" w:hAnsi="Times New Roman"/>
                <w:noProof/>
                <w:color w:val="000000"/>
                <w:w w:val="0"/>
                <w:sz w:val="0"/>
                <w:szCs w:val="0"/>
                <w:u w:color="000000"/>
                <w:bdr w:val="none" w:sz="0" w:space="0" w:color="000000"/>
                <w:shd w:val="clear" w:color="000000" w:fill="000000"/>
                <w:lang w:val="en-US" w:eastAsia="ko-KR"/>
              </w:rPr>
              <w:drawing>
                <wp:inline distT="0" distB="0" distL="0" distR="0" wp14:anchorId="3B11C54A" wp14:editId="56D06FCC">
                  <wp:extent cx="5563894" cy="4364763"/>
                  <wp:effectExtent l="0" t="0" r="0" b="0"/>
                  <wp:docPr id="313" name="Picture 313" descr="C:\msdokut\STANDARDIT\IHO\ENCWG\Drafting 4.0.2 after Mar2016\New picture originals 23mar2016\5.1 picture 13 - Safety contour = 42 me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msdokut\STANDARDIT\IHO\ENCWG\Drafting 4.0.2 after Mar2016\New picture originals 23mar2016\5.1 picture 13 - Safety contour = 42 meter.PN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573250" cy="4372103"/>
                          </a:xfrm>
                          <a:prstGeom prst="rect">
                            <a:avLst/>
                          </a:prstGeom>
                          <a:noFill/>
                          <a:ln>
                            <a:noFill/>
                          </a:ln>
                        </pic:spPr>
                      </pic:pic>
                    </a:graphicData>
                  </a:graphic>
                </wp:inline>
              </w:drawing>
            </w:r>
          </w:p>
        </w:tc>
      </w:tr>
      <w:tr w:rsidR="00973573" w14:paraId="6649B8DD" w14:textId="77777777" w:rsidTr="007944FC">
        <w:trPr>
          <w:tblHeader/>
        </w:trPr>
        <w:tc>
          <w:tcPr>
            <w:tcW w:w="9691" w:type="dxa"/>
            <w:vAlign w:val="center"/>
          </w:tcPr>
          <w:p w14:paraId="6070E68E" w14:textId="4A7AE286" w:rsidR="00973573" w:rsidRPr="0063294C" w:rsidRDefault="0069033B" w:rsidP="007944FC">
            <w:pPr>
              <w:jc w:val="center"/>
              <w:rPr>
                <w:noProof/>
                <w:lang w:eastAsia="en-GB"/>
              </w:rPr>
            </w:pPr>
            <w:r>
              <w:rPr>
                <w:noProof/>
                <w:lang w:eastAsia="en-GB"/>
              </w:rPr>
              <w:t xml:space="preserve">Safety Contour </w:t>
            </w:r>
            <w:r w:rsidR="00973573">
              <w:rPr>
                <w:noProof/>
                <w:lang w:eastAsia="en-GB"/>
              </w:rPr>
              <w:t>= 42</w:t>
            </w:r>
            <w:r w:rsidR="00973573" w:rsidRPr="0063294C">
              <w:rPr>
                <w:noProof/>
                <w:lang w:eastAsia="en-GB"/>
              </w:rPr>
              <w:t xml:space="preserve"> m, Alternative 1</w:t>
            </w:r>
          </w:p>
        </w:tc>
      </w:tr>
      <w:tr w:rsidR="00973573" w14:paraId="562DE0AE" w14:textId="77777777" w:rsidTr="007944FC">
        <w:trPr>
          <w:tblHeader/>
        </w:trPr>
        <w:tc>
          <w:tcPr>
            <w:tcW w:w="9691" w:type="dxa"/>
            <w:vAlign w:val="center"/>
          </w:tcPr>
          <w:p w14:paraId="3545E9FA" w14:textId="1EEED7FB" w:rsidR="00973573" w:rsidRPr="0063294C" w:rsidRDefault="00F17887" w:rsidP="007944FC">
            <w:pPr>
              <w:jc w:val="center"/>
              <w:rPr>
                <w:noProof/>
                <w:lang w:eastAsia="en-GB"/>
              </w:rPr>
            </w:pPr>
            <w:r>
              <w:rPr>
                <w:rFonts w:ascii="Times New Roman" w:hAnsi="Times New Roman"/>
                <w:color w:val="000000"/>
                <w:w w:val="0"/>
                <w:sz w:val="0"/>
                <w:szCs w:val="0"/>
                <w:u w:color="000000"/>
                <w:bdr w:val="none" w:sz="0" w:space="0" w:color="000000"/>
                <w:shd w:val="clear" w:color="000000" w:fill="000000"/>
                <w:lang w:val="x-none" w:eastAsia="x-none" w:bidi="x-none"/>
              </w:rPr>
              <w:t xml:space="preserve"> </w:t>
            </w:r>
            <w:r w:rsidRPr="00F17887">
              <w:rPr>
                <w:noProof/>
                <w:lang w:val="en-US" w:eastAsia="ko-KR"/>
              </w:rPr>
              <w:drawing>
                <wp:inline distT="0" distB="0" distL="0" distR="0" wp14:anchorId="49D0FEF0" wp14:editId="39623090">
                  <wp:extent cx="5548115" cy="4352385"/>
                  <wp:effectExtent l="0" t="0" r="0" b="0"/>
                  <wp:docPr id="314" name="Picture 314" descr="C:\msdokut\STANDARDIT\IHO\ENCWG\Drafting 4.0.2 after Mar2016\New picture originals 23mar2016\5.1 picture 13 - Safety contour = 42 meter - Altern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C:\msdokut\STANDARDIT\IHO\ENCWG\Drafting 4.0.2 after Mar2016\New picture originals 23mar2016\5.1 picture 13 - Safety contour = 42 meter - Alternative.PN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548115" cy="4352385"/>
                          </a:xfrm>
                          <a:prstGeom prst="rect">
                            <a:avLst/>
                          </a:prstGeom>
                          <a:noFill/>
                          <a:ln>
                            <a:noFill/>
                          </a:ln>
                        </pic:spPr>
                      </pic:pic>
                    </a:graphicData>
                  </a:graphic>
                </wp:inline>
              </w:drawing>
            </w:r>
          </w:p>
        </w:tc>
      </w:tr>
      <w:tr w:rsidR="00973573" w14:paraId="675B622D" w14:textId="77777777" w:rsidTr="007944FC">
        <w:trPr>
          <w:tblHeader/>
        </w:trPr>
        <w:tc>
          <w:tcPr>
            <w:tcW w:w="9691" w:type="dxa"/>
            <w:vAlign w:val="center"/>
          </w:tcPr>
          <w:p w14:paraId="39114A47" w14:textId="6750FFFA" w:rsidR="00973573" w:rsidRPr="0063294C" w:rsidRDefault="0069033B" w:rsidP="007944FC">
            <w:pPr>
              <w:jc w:val="center"/>
              <w:rPr>
                <w:noProof/>
                <w:lang w:eastAsia="en-GB"/>
              </w:rPr>
            </w:pPr>
            <w:r>
              <w:rPr>
                <w:noProof/>
                <w:lang w:eastAsia="en-GB"/>
              </w:rPr>
              <w:t xml:space="preserve">Safety Contour </w:t>
            </w:r>
            <w:r w:rsidR="00973573">
              <w:rPr>
                <w:noProof/>
                <w:lang w:eastAsia="en-GB"/>
              </w:rPr>
              <w:t>= 42</w:t>
            </w:r>
            <w:r w:rsidR="00973573" w:rsidRPr="0063294C">
              <w:rPr>
                <w:noProof/>
                <w:lang w:eastAsia="en-GB"/>
              </w:rPr>
              <w:t xml:space="preserve"> m, Alternative 2</w:t>
            </w:r>
          </w:p>
        </w:tc>
      </w:tr>
    </w:tbl>
    <w:p w14:paraId="37D25721" w14:textId="77777777" w:rsidR="00973573" w:rsidRDefault="00973573" w:rsidP="00973573"/>
    <w:tbl>
      <w:tblPr>
        <w:tblW w:w="9691" w:type="dxa"/>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9691"/>
      </w:tblGrid>
      <w:tr w:rsidR="00973573" w14:paraId="112B5EF2" w14:textId="77777777" w:rsidTr="007944FC">
        <w:trPr>
          <w:tblHeader/>
        </w:trPr>
        <w:tc>
          <w:tcPr>
            <w:tcW w:w="9691" w:type="dxa"/>
            <w:vAlign w:val="center"/>
          </w:tcPr>
          <w:p w14:paraId="20DB1E6F" w14:textId="07E5CF5F" w:rsidR="00973573" w:rsidRPr="0063294C" w:rsidRDefault="00F17887" w:rsidP="007944FC">
            <w:pPr>
              <w:jc w:val="center"/>
              <w:rPr>
                <w:noProof/>
                <w:lang w:eastAsia="en-GB"/>
              </w:rPr>
            </w:pPr>
            <w:r>
              <w:rPr>
                <w:rFonts w:ascii="Times New Roman" w:hAnsi="Times New Roman"/>
                <w:color w:val="000000"/>
                <w:w w:val="0"/>
                <w:sz w:val="0"/>
                <w:szCs w:val="0"/>
                <w:u w:color="000000"/>
                <w:bdr w:val="none" w:sz="0" w:space="0" w:color="000000"/>
                <w:shd w:val="clear" w:color="000000" w:fill="000000"/>
                <w:lang w:val="x-none" w:eastAsia="x-none" w:bidi="x-none"/>
              </w:rPr>
              <w:lastRenderedPageBreak/>
              <w:t xml:space="preserve"> </w:t>
            </w:r>
            <w:r w:rsidRPr="00F17887">
              <w:rPr>
                <w:noProof/>
                <w:lang w:val="en-US" w:eastAsia="ko-KR"/>
              </w:rPr>
              <w:drawing>
                <wp:inline distT="0" distB="0" distL="0" distR="0" wp14:anchorId="5D3C522D" wp14:editId="78F30E71">
                  <wp:extent cx="5509569" cy="4322146"/>
                  <wp:effectExtent l="0" t="0" r="0" b="2540"/>
                  <wp:docPr id="316" name="Picture 316" descr="C:\msdokut\STANDARDIT\IHO\ENCWG\Drafting 4.0.2 after Mar2016\New picture originals 23mar2016\5.1 picture 14 - Safety contour = 50 me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C:\msdokut\STANDARDIT\IHO\ENCWG\Drafting 4.0.2 after Mar2016\New picture originals 23mar2016\5.1 picture 14 - Safety contour = 50 meter.PNG"/>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516244" cy="4327382"/>
                          </a:xfrm>
                          <a:prstGeom prst="rect">
                            <a:avLst/>
                          </a:prstGeom>
                          <a:noFill/>
                          <a:ln>
                            <a:noFill/>
                          </a:ln>
                        </pic:spPr>
                      </pic:pic>
                    </a:graphicData>
                  </a:graphic>
                </wp:inline>
              </w:drawing>
            </w:r>
          </w:p>
        </w:tc>
      </w:tr>
      <w:tr w:rsidR="00973573" w14:paraId="61DFD88D" w14:textId="77777777" w:rsidTr="007944FC">
        <w:trPr>
          <w:tblHeader/>
        </w:trPr>
        <w:tc>
          <w:tcPr>
            <w:tcW w:w="9691" w:type="dxa"/>
            <w:vAlign w:val="center"/>
          </w:tcPr>
          <w:p w14:paraId="47E61C7E" w14:textId="2978F6BC" w:rsidR="00973573" w:rsidRPr="0063294C" w:rsidRDefault="0069033B" w:rsidP="007944FC">
            <w:pPr>
              <w:jc w:val="center"/>
              <w:rPr>
                <w:noProof/>
                <w:lang w:eastAsia="en-GB"/>
              </w:rPr>
            </w:pPr>
            <w:r>
              <w:rPr>
                <w:noProof/>
                <w:lang w:eastAsia="en-GB"/>
              </w:rPr>
              <w:t xml:space="preserve">Safety Contour </w:t>
            </w:r>
            <w:r w:rsidR="00973573">
              <w:rPr>
                <w:noProof/>
                <w:lang w:eastAsia="en-GB"/>
              </w:rPr>
              <w:t>= 50</w:t>
            </w:r>
            <w:r w:rsidR="00973573" w:rsidRPr="0063294C">
              <w:rPr>
                <w:noProof/>
                <w:lang w:eastAsia="en-GB"/>
              </w:rPr>
              <w:t xml:space="preserve"> m, Alternative 1</w:t>
            </w:r>
          </w:p>
        </w:tc>
      </w:tr>
      <w:tr w:rsidR="00973573" w14:paraId="467A2C1F" w14:textId="77777777" w:rsidTr="007944FC">
        <w:trPr>
          <w:tblHeader/>
        </w:trPr>
        <w:tc>
          <w:tcPr>
            <w:tcW w:w="9691" w:type="dxa"/>
            <w:vAlign w:val="center"/>
          </w:tcPr>
          <w:p w14:paraId="63837DB3" w14:textId="5A9251FB" w:rsidR="00973573" w:rsidRPr="0063294C" w:rsidRDefault="00F17887" w:rsidP="007944FC">
            <w:pPr>
              <w:jc w:val="center"/>
              <w:rPr>
                <w:noProof/>
                <w:lang w:eastAsia="en-GB"/>
              </w:rPr>
            </w:pPr>
            <w:r>
              <w:rPr>
                <w:rFonts w:ascii="Times New Roman" w:hAnsi="Times New Roman"/>
                <w:color w:val="000000"/>
                <w:w w:val="0"/>
                <w:sz w:val="0"/>
                <w:szCs w:val="0"/>
                <w:u w:color="000000"/>
                <w:bdr w:val="none" w:sz="0" w:space="0" w:color="000000"/>
                <w:shd w:val="clear" w:color="000000" w:fill="000000"/>
                <w:lang w:val="x-none" w:eastAsia="x-none" w:bidi="x-none"/>
              </w:rPr>
              <w:t xml:space="preserve"> </w:t>
            </w:r>
            <w:r w:rsidRPr="00F17887">
              <w:rPr>
                <w:noProof/>
                <w:lang w:val="en-US" w:eastAsia="ko-KR"/>
              </w:rPr>
              <w:drawing>
                <wp:inline distT="0" distB="0" distL="0" distR="0" wp14:anchorId="4BFCB4D7" wp14:editId="781A8D89">
                  <wp:extent cx="5575546" cy="4373904"/>
                  <wp:effectExtent l="0" t="0" r="6350" b="7620"/>
                  <wp:docPr id="317" name="Picture 317" descr="C:\msdokut\STANDARDIT\IHO\ENCWG\Drafting 4.0.2 after Mar2016\New picture originals 23mar2016\5.1 picture 14 - Safety contour = 50 meter - Altern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C:\msdokut\STANDARDIT\IHO\ENCWG\Drafting 4.0.2 after Mar2016\New picture originals 23mar2016\5.1 picture 14 - Safety contour = 50 meter - Alternative.PNG"/>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579910" cy="4377328"/>
                          </a:xfrm>
                          <a:prstGeom prst="rect">
                            <a:avLst/>
                          </a:prstGeom>
                          <a:noFill/>
                          <a:ln>
                            <a:noFill/>
                          </a:ln>
                        </pic:spPr>
                      </pic:pic>
                    </a:graphicData>
                  </a:graphic>
                </wp:inline>
              </w:drawing>
            </w:r>
          </w:p>
        </w:tc>
      </w:tr>
      <w:tr w:rsidR="00973573" w14:paraId="642777B4" w14:textId="77777777" w:rsidTr="007944FC">
        <w:trPr>
          <w:tblHeader/>
        </w:trPr>
        <w:tc>
          <w:tcPr>
            <w:tcW w:w="9691" w:type="dxa"/>
            <w:vAlign w:val="center"/>
          </w:tcPr>
          <w:p w14:paraId="57FB70E9" w14:textId="209E46C4" w:rsidR="00973573" w:rsidRPr="0063294C" w:rsidRDefault="0069033B" w:rsidP="007944FC">
            <w:pPr>
              <w:jc w:val="center"/>
              <w:rPr>
                <w:noProof/>
                <w:lang w:eastAsia="en-GB"/>
              </w:rPr>
            </w:pPr>
            <w:r>
              <w:rPr>
                <w:noProof/>
                <w:lang w:eastAsia="en-GB"/>
              </w:rPr>
              <w:t xml:space="preserve">Safety Contour </w:t>
            </w:r>
            <w:r w:rsidR="00973573">
              <w:rPr>
                <w:noProof/>
                <w:lang w:eastAsia="en-GB"/>
              </w:rPr>
              <w:t>= 50</w:t>
            </w:r>
            <w:r w:rsidR="00973573" w:rsidRPr="0063294C">
              <w:rPr>
                <w:noProof/>
                <w:lang w:eastAsia="en-GB"/>
              </w:rPr>
              <w:t xml:space="preserve"> m, Alternative 2</w:t>
            </w:r>
          </w:p>
        </w:tc>
      </w:tr>
    </w:tbl>
    <w:p w14:paraId="59282528" w14:textId="77777777" w:rsidR="00973573" w:rsidRDefault="00973573" w:rsidP="00973573"/>
    <w:tbl>
      <w:tblPr>
        <w:tblW w:w="9691" w:type="dxa"/>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9691"/>
      </w:tblGrid>
      <w:tr w:rsidR="00973573" w14:paraId="386C4332" w14:textId="77777777" w:rsidTr="007944FC">
        <w:trPr>
          <w:tblHeader/>
        </w:trPr>
        <w:tc>
          <w:tcPr>
            <w:tcW w:w="9691" w:type="dxa"/>
            <w:vAlign w:val="center"/>
          </w:tcPr>
          <w:p w14:paraId="796525E9" w14:textId="7BE3EBB6" w:rsidR="00973573" w:rsidRPr="0063294C" w:rsidRDefault="00F17887" w:rsidP="007944FC">
            <w:pPr>
              <w:jc w:val="center"/>
              <w:rPr>
                <w:noProof/>
                <w:lang w:eastAsia="en-GB"/>
              </w:rPr>
            </w:pPr>
            <w:r>
              <w:rPr>
                <w:rFonts w:ascii="Times New Roman" w:hAnsi="Times New Roman"/>
                <w:color w:val="000000"/>
                <w:w w:val="0"/>
                <w:sz w:val="0"/>
                <w:szCs w:val="0"/>
                <w:u w:color="000000"/>
                <w:bdr w:val="none" w:sz="0" w:space="0" w:color="000000"/>
                <w:shd w:val="clear" w:color="000000" w:fill="000000"/>
                <w:lang w:val="x-none" w:eastAsia="x-none" w:bidi="x-none"/>
              </w:rPr>
              <w:lastRenderedPageBreak/>
              <w:t xml:space="preserve"> </w:t>
            </w:r>
            <w:r w:rsidRPr="00F17887">
              <w:rPr>
                <w:noProof/>
                <w:lang w:val="en-US" w:eastAsia="ko-KR"/>
              </w:rPr>
              <w:drawing>
                <wp:inline distT="0" distB="0" distL="0" distR="0" wp14:anchorId="1A69058E" wp14:editId="794D88AC">
                  <wp:extent cx="5598244" cy="4444525"/>
                  <wp:effectExtent l="0" t="0" r="2540" b="0"/>
                  <wp:docPr id="318" name="Picture 318" descr="C:\msdokut\STANDARDIT\IHO\ENCWG\Drafting 4.0.2 after Mar2016\New picture originals 23mar2016\5.1 picture 15 - Safety contour = 51 meter - Altern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C:\msdokut\STANDARDIT\IHO\ENCWG\Drafting 4.0.2 after Mar2016\New picture originals 23mar2016\5.1 picture 15 - Safety contour = 51 meter - Alternative.PNG"/>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603737" cy="4448886"/>
                          </a:xfrm>
                          <a:prstGeom prst="rect">
                            <a:avLst/>
                          </a:prstGeom>
                          <a:noFill/>
                          <a:ln>
                            <a:noFill/>
                          </a:ln>
                        </pic:spPr>
                      </pic:pic>
                    </a:graphicData>
                  </a:graphic>
                </wp:inline>
              </w:drawing>
            </w:r>
          </w:p>
        </w:tc>
      </w:tr>
      <w:tr w:rsidR="00973573" w14:paraId="2E2688F8" w14:textId="77777777" w:rsidTr="007944FC">
        <w:trPr>
          <w:tblHeader/>
        </w:trPr>
        <w:tc>
          <w:tcPr>
            <w:tcW w:w="9691" w:type="dxa"/>
            <w:vAlign w:val="center"/>
          </w:tcPr>
          <w:p w14:paraId="2C5AB034" w14:textId="730D9714" w:rsidR="00973573" w:rsidRPr="0063294C" w:rsidRDefault="0069033B" w:rsidP="007944FC">
            <w:pPr>
              <w:jc w:val="center"/>
              <w:rPr>
                <w:noProof/>
                <w:lang w:eastAsia="en-GB"/>
              </w:rPr>
            </w:pPr>
            <w:r>
              <w:rPr>
                <w:noProof/>
                <w:lang w:eastAsia="en-GB"/>
              </w:rPr>
              <w:t xml:space="preserve">Safety Contour </w:t>
            </w:r>
            <w:r w:rsidR="00973573">
              <w:rPr>
                <w:noProof/>
                <w:lang w:eastAsia="en-GB"/>
              </w:rPr>
              <w:t>= 51</w:t>
            </w:r>
            <w:r w:rsidR="00973573" w:rsidRPr="0063294C">
              <w:rPr>
                <w:noProof/>
                <w:lang w:eastAsia="en-GB"/>
              </w:rPr>
              <w:t xml:space="preserve"> m, Alternative 1</w:t>
            </w:r>
          </w:p>
        </w:tc>
      </w:tr>
      <w:tr w:rsidR="00973573" w14:paraId="0B4371DE" w14:textId="77777777" w:rsidTr="007944FC">
        <w:trPr>
          <w:tblHeader/>
        </w:trPr>
        <w:tc>
          <w:tcPr>
            <w:tcW w:w="9691" w:type="dxa"/>
            <w:vAlign w:val="center"/>
          </w:tcPr>
          <w:p w14:paraId="17614FEA" w14:textId="20012FFC" w:rsidR="00973573" w:rsidRPr="0063294C" w:rsidRDefault="00F17887" w:rsidP="007944FC">
            <w:pPr>
              <w:jc w:val="center"/>
              <w:rPr>
                <w:noProof/>
                <w:lang w:eastAsia="en-GB"/>
              </w:rPr>
            </w:pPr>
            <w:r>
              <w:rPr>
                <w:rFonts w:ascii="Times New Roman" w:hAnsi="Times New Roman"/>
                <w:color w:val="000000"/>
                <w:w w:val="0"/>
                <w:sz w:val="0"/>
                <w:szCs w:val="0"/>
                <w:u w:color="000000"/>
                <w:bdr w:val="none" w:sz="0" w:space="0" w:color="000000"/>
                <w:shd w:val="clear" w:color="000000" w:fill="000000"/>
                <w:lang w:val="x-none" w:eastAsia="x-none" w:bidi="x-none"/>
              </w:rPr>
              <w:t xml:space="preserve"> </w:t>
            </w:r>
            <w:r w:rsidRPr="00F17887">
              <w:rPr>
                <w:noProof/>
                <w:lang w:val="en-US" w:eastAsia="ko-KR"/>
              </w:rPr>
              <w:drawing>
                <wp:inline distT="0" distB="0" distL="0" distR="0" wp14:anchorId="3575004C" wp14:editId="5EF73B54">
                  <wp:extent cx="5541930" cy="4399652"/>
                  <wp:effectExtent l="0" t="0" r="1905" b="1270"/>
                  <wp:docPr id="320" name="Picture 320" descr="C:\msdokut\STANDARDIT\IHO\ENCWG\Drafting 4.0.2 after Mar2016\New picture originals 23mar2016\5.1 picture 15 - Safety contour = 51 me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C:\msdokut\STANDARDIT\IHO\ENCWG\Drafting 4.0.2 after Mar2016\New picture originals 23mar2016\5.1 picture 15 - Safety contour = 51 meter.PNG"/>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555332" cy="4410292"/>
                          </a:xfrm>
                          <a:prstGeom prst="rect">
                            <a:avLst/>
                          </a:prstGeom>
                          <a:noFill/>
                          <a:ln>
                            <a:noFill/>
                          </a:ln>
                        </pic:spPr>
                      </pic:pic>
                    </a:graphicData>
                  </a:graphic>
                </wp:inline>
              </w:drawing>
            </w:r>
          </w:p>
        </w:tc>
      </w:tr>
      <w:tr w:rsidR="00973573" w14:paraId="3FE6E36F" w14:textId="77777777" w:rsidTr="007944FC">
        <w:trPr>
          <w:tblHeader/>
        </w:trPr>
        <w:tc>
          <w:tcPr>
            <w:tcW w:w="9691" w:type="dxa"/>
            <w:vAlign w:val="center"/>
          </w:tcPr>
          <w:p w14:paraId="35740B6B" w14:textId="6B69DE36" w:rsidR="00973573" w:rsidRPr="0063294C" w:rsidRDefault="0069033B" w:rsidP="007944FC">
            <w:pPr>
              <w:jc w:val="center"/>
              <w:rPr>
                <w:noProof/>
                <w:lang w:eastAsia="en-GB"/>
              </w:rPr>
            </w:pPr>
            <w:r>
              <w:rPr>
                <w:noProof/>
                <w:lang w:eastAsia="en-GB"/>
              </w:rPr>
              <w:t xml:space="preserve">Safety Contour </w:t>
            </w:r>
            <w:r w:rsidR="00973573">
              <w:rPr>
                <w:noProof/>
                <w:lang w:eastAsia="en-GB"/>
              </w:rPr>
              <w:t>= 51</w:t>
            </w:r>
            <w:r w:rsidR="00973573" w:rsidRPr="0063294C">
              <w:rPr>
                <w:noProof/>
                <w:lang w:eastAsia="en-GB"/>
              </w:rPr>
              <w:t xml:space="preserve"> m, Alternative 2</w:t>
            </w:r>
          </w:p>
        </w:tc>
      </w:tr>
    </w:tbl>
    <w:p w14:paraId="01A37089" w14:textId="77777777" w:rsidR="00667697" w:rsidRDefault="00667697" w:rsidP="000A72CE"/>
    <w:p w14:paraId="7620E001" w14:textId="77777777" w:rsidR="000A72CE" w:rsidRDefault="00667697" w:rsidP="00E30B8F">
      <w:pPr>
        <w:pStyle w:val="Heading2"/>
      </w:pPr>
      <w:r>
        <w:br w:type="page"/>
      </w:r>
      <w:bookmarkStart w:id="286" w:name="_Toc120212626"/>
      <w:r w:rsidR="000A72CE">
        <w:lastRenderedPageBreak/>
        <w:t>Detection and Notification of Navigational Hazards – Use of largest scale available</w:t>
      </w:r>
      <w:bookmarkEnd w:id="286"/>
    </w:p>
    <w:tbl>
      <w:tblPr>
        <w:tblW w:w="96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95"/>
        <w:gridCol w:w="2012"/>
        <w:gridCol w:w="2696"/>
        <w:gridCol w:w="2287"/>
      </w:tblGrid>
      <w:tr w:rsidR="000A72CE" w14:paraId="5A670D96" w14:textId="77777777" w:rsidTr="008F108C">
        <w:trPr>
          <w:trHeight w:val="454"/>
          <w:tblHeader/>
        </w:trPr>
        <w:tc>
          <w:tcPr>
            <w:tcW w:w="2695" w:type="dxa"/>
            <w:shd w:val="clear" w:color="auto" w:fill="CCFFCC"/>
            <w:vAlign w:val="center"/>
          </w:tcPr>
          <w:p w14:paraId="663E74F5" w14:textId="77777777" w:rsidR="000A72CE" w:rsidRPr="004065B1" w:rsidRDefault="000A72CE" w:rsidP="008A1BCC">
            <w:r w:rsidRPr="000A066E">
              <w:rPr>
                <w:b/>
              </w:rPr>
              <w:t>Test Reference</w:t>
            </w:r>
          </w:p>
        </w:tc>
        <w:tc>
          <w:tcPr>
            <w:tcW w:w="2012" w:type="dxa"/>
            <w:shd w:val="clear" w:color="auto" w:fill="CCFFCC"/>
            <w:vAlign w:val="center"/>
          </w:tcPr>
          <w:p w14:paraId="0519C448" w14:textId="77777777" w:rsidR="000A72CE" w:rsidRPr="004065B1" w:rsidRDefault="000A72CE" w:rsidP="008A1BCC">
            <w:r>
              <w:t>5.2</w:t>
            </w:r>
          </w:p>
        </w:tc>
        <w:tc>
          <w:tcPr>
            <w:tcW w:w="2696" w:type="dxa"/>
            <w:shd w:val="clear" w:color="auto" w:fill="CCFFCC"/>
            <w:vAlign w:val="center"/>
          </w:tcPr>
          <w:p w14:paraId="488BB980" w14:textId="77777777" w:rsidR="000A72CE" w:rsidRPr="004065B1" w:rsidRDefault="000A72CE" w:rsidP="008A1BCC">
            <w:r w:rsidRPr="000A066E">
              <w:rPr>
                <w:b/>
              </w:rPr>
              <w:t>IHO Reference</w:t>
            </w:r>
          </w:p>
        </w:tc>
        <w:tc>
          <w:tcPr>
            <w:tcW w:w="2287" w:type="dxa"/>
            <w:shd w:val="clear" w:color="auto" w:fill="CCFFCC"/>
            <w:vAlign w:val="center"/>
          </w:tcPr>
          <w:p w14:paraId="335837F2" w14:textId="77777777" w:rsidR="000A72CE" w:rsidRPr="004065B1" w:rsidRDefault="000A72CE" w:rsidP="008A1BCC">
            <w:r>
              <w:t>S-52 10.5.9</w:t>
            </w:r>
          </w:p>
        </w:tc>
      </w:tr>
      <w:tr w:rsidR="000A72CE" w14:paraId="7C10D7B2" w14:textId="77777777" w:rsidTr="008F108C">
        <w:trPr>
          <w:tblHeader/>
        </w:trPr>
        <w:tc>
          <w:tcPr>
            <w:tcW w:w="9690" w:type="dxa"/>
            <w:gridSpan w:val="4"/>
            <w:shd w:val="clear" w:color="auto" w:fill="CCFFCC"/>
            <w:vAlign w:val="center"/>
          </w:tcPr>
          <w:p w14:paraId="3E81290E" w14:textId="77777777" w:rsidR="000A72CE" w:rsidRDefault="000A72CE" w:rsidP="008A1BCC">
            <w:r w:rsidRPr="000A066E">
              <w:rPr>
                <w:b/>
              </w:rPr>
              <w:t>Test description</w:t>
            </w:r>
          </w:p>
        </w:tc>
      </w:tr>
      <w:tr w:rsidR="000A72CE" w14:paraId="3778D5F8" w14:textId="77777777" w:rsidTr="008F108C">
        <w:trPr>
          <w:tblHeader/>
        </w:trPr>
        <w:tc>
          <w:tcPr>
            <w:tcW w:w="9690" w:type="dxa"/>
            <w:gridSpan w:val="4"/>
            <w:vAlign w:val="center"/>
          </w:tcPr>
          <w:p w14:paraId="2D2FD129" w14:textId="77777777" w:rsidR="008F108C" w:rsidRPr="00A53E84" w:rsidRDefault="008F108C" w:rsidP="002164D3">
            <w:pPr>
              <w:jc w:val="left"/>
              <w:rPr>
                <w:i/>
              </w:rPr>
            </w:pPr>
            <w:r w:rsidRPr="00A53E84">
              <w:rPr>
                <w:i/>
              </w:rPr>
              <w:t>The purpose of this test is to verify by observation that ECDIS uses the largest scale available for detection of navigational hazards.</w:t>
            </w:r>
          </w:p>
          <w:p w14:paraId="1E77D15C" w14:textId="77777777" w:rsidR="008F108C" w:rsidRPr="00A53E84" w:rsidRDefault="008F108C" w:rsidP="008F108C">
            <w:pPr>
              <w:rPr>
                <w:i/>
              </w:rPr>
            </w:pPr>
          </w:p>
          <w:p w14:paraId="75A78A7D" w14:textId="77777777" w:rsidR="000A72CE" w:rsidRPr="00A53E84" w:rsidRDefault="008F108C" w:rsidP="002164D3">
            <w:pPr>
              <w:jc w:val="left"/>
              <w:rPr>
                <w:i/>
              </w:rPr>
            </w:pPr>
            <w:r w:rsidRPr="00A53E84">
              <w:rPr>
                <w:i/>
              </w:rPr>
              <w:t>This test is performed by loading the test cells AA2OVRVU.000 and AA3NAVHZ.000, manually creating a route connecting all way points between feature objects marked as WP1 through WP8 and checking display against the corresponding graphical plot.</w:t>
            </w:r>
          </w:p>
        </w:tc>
      </w:tr>
      <w:tr w:rsidR="000A72CE" w14:paraId="186F252B" w14:textId="77777777" w:rsidTr="008F108C">
        <w:trPr>
          <w:tblHeader/>
        </w:trPr>
        <w:tc>
          <w:tcPr>
            <w:tcW w:w="9690" w:type="dxa"/>
            <w:gridSpan w:val="4"/>
            <w:shd w:val="clear" w:color="auto" w:fill="CCFFCC"/>
            <w:vAlign w:val="center"/>
          </w:tcPr>
          <w:p w14:paraId="31B56EF9" w14:textId="77777777" w:rsidR="000A72CE" w:rsidRPr="004065B1" w:rsidRDefault="000A72CE" w:rsidP="008A1BCC">
            <w:r w:rsidRPr="000A066E">
              <w:rPr>
                <w:b/>
              </w:rPr>
              <w:t>Setup</w:t>
            </w:r>
          </w:p>
        </w:tc>
      </w:tr>
      <w:tr w:rsidR="000A72CE" w14:paraId="576F0B25" w14:textId="77777777" w:rsidTr="008F108C">
        <w:trPr>
          <w:tblHeader/>
        </w:trPr>
        <w:tc>
          <w:tcPr>
            <w:tcW w:w="9690" w:type="dxa"/>
            <w:gridSpan w:val="4"/>
            <w:vAlign w:val="center"/>
          </w:tcPr>
          <w:p w14:paraId="7AF1ACDF" w14:textId="77777777" w:rsidR="008F108C" w:rsidRPr="00A53E84" w:rsidRDefault="008F108C" w:rsidP="008F108C">
            <w:pPr>
              <w:rPr>
                <w:i/>
              </w:rPr>
            </w:pPr>
            <w:r w:rsidRPr="00A53E84">
              <w:rPr>
                <w:i/>
              </w:rPr>
              <w:t>Load cell AA3NAVHZ.000 from 5.0 Navigational Hazards\ENC ROOT</w:t>
            </w:r>
          </w:p>
          <w:p w14:paraId="2481E771" w14:textId="77777777" w:rsidR="008F108C" w:rsidRPr="00A53E84" w:rsidRDefault="008F108C" w:rsidP="008F108C">
            <w:pPr>
              <w:rPr>
                <w:i/>
              </w:rPr>
            </w:pPr>
            <w:r w:rsidRPr="00A53E84">
              <w:rPr>
                <w:i/>
              </w:rPr>
              <w:t xml:space="preserve">Load cell AA2OVRVU.000 from 5.0 Navigational Hazards\Overview\ENC ROOT </w:t>
            </w:r>
          </w:p>
          <w:p w14:paraId="26989A6B" w14:textId="33873B93" w:rsidR="008F108C" w:rsidRPr="00A53E84" w:rsidRDefault="008F108C" w:rsidP="008F108C">
            <w:pPr>
              <w:rPr>
                <w:i/>
              </w:rPr>
            </w:pPr>
            <w:r w:rsidRPr="00A53E84">
              <w:rPr>
                <w:i/>
              </w:rPr>
              <w:t xml:space="preserve">Select </w:t>
            </w:r>
            <w:r w:rsidR="00DE09B9">
              <w:rPr>
                <w:i/>
              </w:rPr>
              <w:t>Display Category</w:t>
            </w:r>
            <w:r w:rsidRPr="00A53E84">
              <w:rPr>
                <w:i/>
              </w:rPr>
              <w:t xml:space="preserve"> Other</w:t>
            </w:r>
          </w:p>
          <w:p w14:paraId="4768AF78" w14:textId="660533D7" w:rsidR="008F108C" w:rsidRPr="00A53E84" w:rsidRDefault="008F108C" w:rsidP="008F108C">
            <w:pPr>
              <w:rPr>
                <w:i/>
              </w:rPr>
            </w:pPr>
            <w:r w:rsidRPr="00A53E84">
              <w:rPr>
                <w:i/>
              </w:rPr>
              <w:t xml:space="preserve">Set the </w:t>
            </w:r>
            <w:r w:rsidR="0069033B">
              <w:rPr>
                <w:i/>
              </w:rPr>
              <w:t xml:space="preserve">Safety Contour </w:t>
            </w:r>
            <w:r w:rsidRPr="00A53E84">
              <w:rPr>
                <w:i/>
              </w:rPr>
              <w:t xml:space="preserve">value to </w:t>
            </w:r>
            <w:r w:rsidR="009B7ADA">
              <w:rPr>
                <w:i/>
              </w:rPr>
              <w:t>3</w:t>
            </w:r>
            <w:r w:rsidRPr="00A53E84">
              <w:rPr>
                <w:i/>
              </w:rPr>
              <w:t>0 m</w:t>
            </w:r>
          </w:p>
          <w:p w14:paraId="16207C11" w14:textId="70A2BD35" w:rsidR="008F108C" w:rsidRPr="00A53E84" w:rsidRDefault="008F108C" w:rsidP="008F108C">
            <w:pPr>
              <w:rPr>
                <w:i/>
              </w:rPr>
            </w:pPr>
            <w:r w:rsidRPr="00A53E84">
              <w:rPr>
                <w:i/>
              </w:rPr>
              <w:t xml:space="preserve">Set the </w:t>
            </w:r>
            <w:r w:rsidR="0069033B">
              <w:rPr>
                <w:i/>
              </w:rPr>
              <w:t xml:space="preserve">Safety Depth  </w:t>
            </w:r>
            <w:r w:rsidRPr="00A53E84">
              <w:rPr>
                <w:i/>
              </w:rPr>
              <w:t>value to 30 m</w:t>
            </w:r>
          </w:p>
          <w:p w14:paraId="77445A1C" w14:textId="77777777" w:rsidR="008F108C" w:rsidRPr="00A53E84" w:rsidRDefault="008F108C" w:rsidP="008F108C">
            <w:pPr>
              <w:rPr>
                <w:i/>
              </w:rPr>
            </w:pPr>
            <w:r w:rsidRPr="00A53E84">
              <w:rPr>
                <w:i/>
              </w:rPr>
              <w:t xml:space="preserve">Select Symbolized Boundaries </w:t>
            </w:r>
          </w:p>
          <w:p w14:paraId="7486AFB6" w14:textId="77777777" w:rsidR="009B7ADA" w:rsidRDefault="008F108C" w:rsidP="008F108C">
            <w:pPr>
              <w:rPr>
                <w:i/>
              </w:rPr>
            </w:pPr>
            <w:r w:rsidRPr="00A53E84">
              <w:rPr>
                <w:i/>
              </w:rPr>
              <w:t>Select Paper chart symbols</w:t>
            </w:r>
          </w:p>
          <w:p w14:paraId="30CD84DE" w14:textId="2C808CA5" w:rsidR="000A72CE" w:rsidRPr="00A53E84" w:rsidRDefault="009B7ADA" w:rsidP="008F108C">
            <w:pPr>
              <w:rPr>
                <w:i/>
              </w:rPr>
            </w:pPr>
            <w:r w:rsidRPr="009B7ADA">
              <w:rPr>
                <w:i/>
              </w:rPr>
              <w:t>Select all Text groups</w:t>
            </w:r>
          </w:p>
        </w:tc>
      </w:tr>
      <w:tr w:rsidR="000A72CE" w14:paraId="01FED0BD" w14:textId="77777777" w:rsidTr="008F108C">
        <w:trPr>
          <w:tblHeader/>
        </w:trPr>
        <w:tc>
          <w:tcPr>
            <w:tcW w:w="9690" w:type="dxa"/>
            <w:gridSpan w:val="4"/>
            <w:shd w:val="clear" w:color="auto" w:fill="CCFFCC"/>
            <w:vAlign w:val="center"/>
          </w:tcPr>
          <w:p w14:paraId="5A0B63C1" w14:textId="77777777" w:rsidR="000A72CE" w:rsidRPr="004065B1" w:rsidRDefault="000A72CE" w:rsidP="008A1BCC">
            <w:r w:rsidRPr="000A066E">
              <w:rPr>
                <w:b/>
              </w:rPr>
              <w:t>Action</w:t>
            </w:r>
          </w:p>
        </w:tc>
      </w:tr>
      <w:tr w:rsidR="000A72CE" w14:paraId="11234FB1" w14:textId="77777777" w:rsidTr="008F108C">
        <w:trPr>
          <w:tblHeader/>
        </w:trPr>
        <w:tc>
          <w:tcPr>
            <w:tcW w:w="9690" w:type="dxa"/>
            <w:gridSpan w:val="4"/>
            <w:vAlign w:val="center"/>
          </w:tcPr>
          <w:p w14:paraId="279A8C2C" w14:textId="77777777" w:rsidR="008F108C" w:rsidRPr="00A53E84" w:rsidRDefault="008F108C" w:rsidP="002164D3">
            <w:pPr>
              <w:jc w:val="left"/>
              <w:rPr>
                <w:i/>
              </w:rPr>
            </w:pPr>
            <w:r w:rsidRPr="00A53E84">
              <w:rPr>
                <w:i/>
              </w:rPr>
              <w:t>Select position 39°57.000’N 104°49.000’W at compilation scale (1:350 000) of AA2OVRVU.</w:t>
            </w:r>
          </w:p>
          <w:p w14:paraId="6F003F96" w14:textId="340416F8" w:rsidR="008F108C" w:rsidRPr="00A53E84" w:rsidRDefault="008F108C" w:rsidP="002164D3">
            <w:pPr>
              <w:jc w:val="left"/>
              <w:rPr>
                <w:i/>
              </w:rPr>
            </w:pPr>
            <w:r w:rsidRPr="00A53E84">
              <w:rPr>
                <w:i/>
              </w:rPr>
              <w:t>1) View chart before route planning</w:t>
            </w:r>
            <w:r w:rsidR="00375F09">
              <w:rPr>
                <w:i/>
              </w:rPr>
              <w:t>.</w:t>
            </w:r>
          </w:p>
          <w:p w14:paraId="779458E5" w14:textId="77777777" w:rsidR="000A72CE" w:rsidRPr="00A53E84" w:rsidRDefault="008F108C" w:rsidP="002164D3">
            <w:pPr>
              <w:jc w:val="left"/>
              <w:rPr>
                <w:i/>
              </w:rPr>
            </w:pPr>
            <w:r w:rsidRPr="00A53E84">
              <w:rPr>
                <w:i/>
              </w:rPr>
              <w:t>2) Manually create a route connecting all way points between feature objects marked WP1 through WP8. Set user-specified distance for indication navigational hazards as 0.5 NM. Check ENC symbols shown in the ECDIS against the corresponding graphical plot.</w:t>
            </w:r>
          </w:p>
        </w:tc>
      </w:tr>
      <w:tr w:rsidR="000A72CE" w14:paraId="42315CDC" w14:textId="77777777" w:rsidTr="00C901D1">
        <w:trPr>
          <w:tblHeader/>
        </w:trPr>
        <w:tc>
          <w:tcPr>
            <w:tcW w:w="9690" w:type="dxa"/>
            <w:gridSpan w:val="4"/>
            <w:tcBorders>
              <w:bottom w:val="single" w:sz="4" w:space="0" w:color="auto"/>
            </w:tcBorders>
            <w:shd w:val="clear" w:color="auto" w:fill="CCFFCC"/>
            <w:vAlign w:val="center"/>
          </w:tcPr>
          <w:p w14:paraId="12B4EE94" w14:textId="77777777" w:rsidR="000A72CE" w:rsidRPr="004065B1" w:rsidRDefault="000A72CE" w:rsidP="008A1BCC">
            <w:r w:rsidRPr="000A066E">
              <w:rPr>
                <w:b/>
              </w:rPr>
              <w:t>Results</w:t>
            </w:r>
          </w:p>
        </w:tc>
      </w:tr>
      <w:tr w:rsidR="000A72CE" w14:paraId="4C9592FD" w14:textId="77777777" w:rsidTr="00C901D1">
        <w:trPr>
          <w:tblHeader/>
        </w:trPr>
        <w:tc>
          <w:tcPr>
            <w:tcW w:w="9690" w:type="dxa"/>
            <w:gridSpan w:val="4"/>
            <w:tcBorders>
              <w:bottom w:val="nil"/>
            </w:tcBorders>
            <w:vAlign w:val="center"/>
          </w:tcPr>
          <w:p w14:paraId="7AC44D7E" w14:textId="77777777" w:rsidR="008F108C" w:rsidRPr="00A53E84" w:rsidRDefault="008F108C" w:rsidP="008F108C">
            <w:pPr>
              <w:jc w:val="left"/>
              <w:rPr>
                <w:i/>
              </w:rPr>
            </w:pPr>
            <w:r w:rsidRPr="00A53E84">
              <w:rPr>
                <w:i/>
              </w:rPr>
              <w:t>The ENC in the ECDIS should match the corresponding graphical plot shown below.</w:t>
            </w:r>
          </w:p>
          <w:p w14:paraId="57DDD85A" w14:textId="77777777" w:rsidR="008F108C" w:rsidRPr="00A53E84" w:rsidRDefault="008F108C" w:rsidP="008F108C">
            <w:pPr>
              <w:jc w:val="left"/>
              <w:rPr>
                <w:i/>
              </w:rPr>
            </w:pPr>
          </w:p>
          <w:p w14:paraId="74C1DF04" w14:textId="77777777" w:rsidR="000A72CE" w:rsidRPr="00A53E84" w:rsidRDefault="008F108C" w:rsidP="008F108C">
            <w:pPr>
              <w:jc w:val="left"/>
              <w:rPr>
                <w:i/>
              </w:rPr>
            </w:pPr>
            <w:r w:rsidRPr="00A53E84">
              <w:rPr>
                <w:i/>
              </w:rPr>
              <w:t>1) Situation before route planning. Chart AA2OVRVU displayed as it is-</w:t>
            </w:r>
          </w:p>
        </w:tc>
      </w:tr>
      <w:tr w:rsidR="008F108C" w14:paraId="03D6F8A1" w14:textId="77777777" w:rsidTr="007944FC">
        <w:trPr>
          <w:tblHeader/>
        </w:trPr>
        <w:tc>
          <w:tcPr>
            <w:tcW w:w="9690" w:type="dxa"/>
            <w:gridSpan w:val="4"/>
            <w:tcBorders>
              <w:top w:val="nil"/>
              <w:bottom w:val="nil"/>
            </w:tcBorders>
            <w:vAlign w:val="center"/>
          </w:tcPr>
          <w:p w14:paraId="2134DB8A" w14:textId="541F0FA1" w:rsidR="008F108C" w:rsidRDefault="007944FC" w:rsidP="008F108C">
            <w:pPr>
              <w:jc w:val="center"/>
            </w:pPr>
            <w:r w:rsidRPr="007944FC">
              <w:rPr>
                <w:noProof/>
                <w:lang w:val="en-US" w:eastAsia="ko-KR"/>
              </w:rPr>
              <w:drawing>
                <wp:inline distT="0" distB="0" distL="0" distR="0" wp14:anchorId="3D87366D" wp14:editId="4CFBDADE">
                  <wp:extent cx="5857050" cy="2639431"/>
                  <wp:effectExtent l="0" t="0" r="0" b="8890"/>
                  <wp:docPr id="322" name="Picture 322" descr="C:\msdokut\STANDARDIT\IHO\ENCWG\Drafting 4.0.2 after Mar2016\New picture originals 23mar2016\5.2 picture 1 - Altern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C:\msdokut\STANDARDIT\IHO\ENCWG\Drafting 4.0.2 after Mar2016\New picture originals 23mar2016\5.2 picture 1 - Alternative.PNG"/>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866303" cy="2643601"/>
                          </a:xfrm>
                          <a:prstGeom prst="rect">
                            <a:avLst/>
                          </a:prstGeom>
                          <a:noFill/>
                          <a:ln>
                            <a:noFill/>
                          </a:ln>
                        </pic:spPr>
                      </pic:pic>
                    </a:graphicData>
                  </a:graphic>
                </wp:inline>
              </w:drawing>
            </w:r>
            <w:r w:rsidRPr="007944FC">
              <w:rPr>
                <w:noProof/>
                <w:lang w:eastAsia="en-GB"/>
              </w:rPr>
              <w:t xml:space="preserve"> </w:t>
            </w:r>
          </w:p>
        </w:tc>
      </w:tr>
      <w:tr w:rsidR="007944FC" w14:paraId="09F1AFF2" w14:textId="77777777" w:rsidTr="007944FC">
        <w:trPr>
          <w:tblHeader/>
        </w:trPr>
        <w:tc>
          <w:tcPr>
            <w:tcW w:w="9690" w:type="dxa"/>
            <w:gridSpan w:val="4"/>
            <w:tcBorders>
              <w:top w:val="nil"/>
              <w:bottom w:val="nil"/>
            </w:tcBorders>
            <w:vAlign w:val="center"/>
          </w:tcPr>
          <w:p w14:paraId="401893FA" w14:textId="17F78D64" w:rsidR="007944FC" w:rsidRDefault="007944FC" w:rsidP="008F108C">
            <w:pPr>
              <w:jc w:val="center"/>
              <w:rPr>
                <w:noProof/>
                <w:lang w:eastAsia="en-GB"/>
              </w:rPr>
            </w:pPr>
            <w:r>
              <w:rPr>
                <w:noProof/>
                <w:lang w:eastAsia="en-GB"/>
              </w:rPr>
              <w:t>Alternative 1</w:t>
            </w:r>
          </w:p>
        </w:tc>
      </w:tr>
      <w:tr w:rsidR="007944FC" w14:paraId="53900F4E" w14:textId="77777777" w:rsidTr="007944FC">
        <w:trPr>
          <w:tblHeader/>
        </w:trPr>
        <w:tc>
          <w:tcPr>
            <w:tcW w:w="9690" w:type="dxa"/>
            <w:gridSpan w:val="4"/>
            <w:tcBorders>
              <w:top w:val="nil"/>
              <w:bottom w:val="nil"/>
            </w:tcBorders>
            <w:vAlign w:val="center"/>
          </w:tcPr>
          <w:p w14:paraId="4190300C" w14:textId="2BB4BD68" w:rsidR="007944FC" w:rsidRDefault="007944FC" w:rsidP="008F108C">
            <w:pPr>
              <w:jc w:val="center"/>
              <w:rPr>
                <w:noProof/>
                <w:lang w:eastAsia="en-GB"/>
              </w:rPr>
            </w:pPr>
            <w:r w:rsidRPr="007944FC">
              <w:rPr>
                <w:noProof/>
                <w:lang w:val="en-US" w:eastAsia="ko-KR"/>
              </w:rPr>
              <w:lastRenderedPageBreak/>
              <w:drawing>
                <wp:inline distT="0" distB="0" distL="0" distR="0" wp14:anchorId="2CFAE3AF" wp14:editId="1EEC8CFD">
                  <wp:extent cx="5727940" cy="2581249"/>
                  <wp:effectExtent l="0" t="0" r="6350" b="0"/>
                  <wp:docPr id="323" name="Picture 323" descr="C:\msdokut\STANDARDIT\IHO\ENCWG\Drafting 4.0.2 after Mar2016\New picture originals 23mar2016\5.2 pictur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C:\msdokut\STANDARDIT\IHO\ENCWG\Drafting 4.0.2 after Mar2016\New picture originals 23mar2016\5.2 picture 1.PNG"/>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732492" cy="2583300"/>
                          </a:xfrm>
                          <a:prstGeom prst="rect">
                            <a:avLst/>
                          </a:prstGeom>
                          <a:noFill/>
                          <a:ln>
                            <a:noFill/>
                          </a:ln>
                        </pic:spPr>
                      </pic:pic>
                    </a:graphicData>
                  </a:graphic>
                </wp:inline>
              </w:drawing>
            </w:r>
          </w:p>
        </w:tc>
      </w:tr>
      <w:tr w:rsidR="007944FC" w14:paraId="2D147FE5" w14:textId="77777777" w:rsidTr="00C901D1">
        <w:trPr>
          <w:tblHeader/>
        </w:trPr>
        <w:tc>
          <w:tcPr>
            <w:tcW w:w="9690" w:type="dxa"/>
            <w:gridSpan w:val="4"/>
            <w:tcBorders>
              <w:top w:val="nil"/>
            </w:tcBorders>
            <w:vAlign w:val="center"/>
          </w:tcPr>
          <w:p w14:paraId="03A35C31" w14:textId="0EF7EAD5" w:rsidR="007944FC" w:rsidRDefault="007944FC" w:rsidP="008F108C">
            <w:pPr>
              <w:jc w:val="center"/>
              <w:rPr>
                <w:noProof/>
                <w:lang w:eastAsia="en-GB"/>
              </w:rPr>
            </w:pPr>
            <w:r>
              <w:rPr>
                <w:noProof/>
                <w:lang w:eastAsia="en-GB"/>
              </w:rPr>
              <w:t>Alternative 2</w:t>
            </w:r>
          </w:p>
        </w:tc>
      </w:tr>
    </w:tbl>
    <w:p w14:paraId="690CF481" w14:textId="77777777" w:rsidR="008F108C" w:rsidRDefault="008F108C" w:rsidP="000A72CE"/>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8F108C" w14:paraId="0457868B" w14:textId="77777777" w:rsidTr="00C901D1">
        <w:trPr>
          <w:tblHeader/>
        </w:trPr>
        <w:tc>
          <w:tcPr>
            <w:tcW w:w="9526" w:type="dxa"/>
            <w:tcBorders>
              <w:bottom w:val="nil"/>
            </w:tcBorders>
            <w:vAlign w:val="center"/>
          </w:tcPr>
          <w:p w14:paraId="56D35458" w14:textId="77777777" w:rsidR="008F108C" w:rsidRPr="00A53E84" w:rsidRDefault="008F108C" w:rsidP="00ED668D">
            <w:pPr>
              <w:jc w:val="left"/>
              <w:rPr>
                <w:i/>
              </w:rPr>
            </w:pPr>
            <w:r w:rsidRPr="00A53E84">
              <w:rPr>
                <w:i/>
              </w:rPr>
              <w:t>2) Situation after route planning. Alerts indicated from largest scale available for each location</w:t>
            </w:r>
          </w:p>
        </w:tc>
      </w:tr>
      <w:tr w:rsidR="008F108C" w14:paraId="72079801" w14:textId="77777777" w:rsidTr="007944FC">
        <w:trPr>
          <w:tblHeader/>
        </w:trPr>
        <w:tc>
          <w:tcPr>
            <w:tcW w:w="9526" w:type="dxa"/>
            <w:tcBorders>
              <w:top w:val="nil"/>
              <w:bottom w:val="nil"/>
            </w:tcBorders>
            <w:vAlign w:val="center"/>
          </w:tcPr>
          <w:p w14:paraId="2CD13C6B" w14:textId="7669F0B1" w:rsidR="008F108C" w:rsidRDefault="00AA18DD" w:rsidP="00ED668D">
            <w:pPr>
              <w:jc w:val="center"/>
            </w:pPr>
            <w:r w:rsidRPr="00AA18DD">
              <w:rPr>
                <w:noProof/>
                <w:lang w:val="en-US" w:eastAsia="ko-KR"/>
              </w:rPr>
              <w:drawing>
                <wp:inline distT="0" distB="0" distL="0" distR="0" wp14:anchorId="46BBE67D" wp14:editId="5127AB7E">
                  <wp:extent cx="5728059" cy="2713405"/>
                  <wp:effectExtent l="0" t="0" r="6350" b="0"/>
                  <wp:docPr id="228" name="Picture 228" descr="C:\msdokut\STANDARDIT\IHO\ENCWG\work 2017\S-64, New picture originals 20may2017\5.2 picture 2 - Altern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msdokut\STANDARDIT\IHO\ENCWG\work 2017\S-64, New picture originals 20may2017\5.2 picture 2 - Alternative.PNG"/>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755615" cy="2726458"/>
                          </a:xfrm>
                          <a:prstGeom prst="rect">
                            <a:avLst/>
                          </a:prstGeom>
                          <a:noFill/>
                          <a:ln>
                            <a:noFill/>
                          </a:ln>
                        </pic:spPr>
                      </pic:pic>
                    </a:graphicData>
                  </a:graphic>
                </wp:inline>
              </w:drawing>
            </w:r>
            <w:r w:rsidRPr="00AA18DD">
              <w:rPr>
                <w:noProof/>
                <w:lang w:eastAsia="en-GB"/>
              </w:rPr>
              <w:t xml:space="preserve"> </w:t>
            </w:r>
          </w:p>
        </w:tc>
      </w:tr>
      <w:tr w:rsidR="007944FC" w14:paraId="0F63C17C" w14:textId="77777777" w:rsidTr="007944FC">
        <w:trPr>
          <w:tblHeader/>
        </w:trPr>
        <w:tc>
          <w:tcPr>
            <w:tcW w:w="9526" w:type="dxa"/>
            <w:tcBorders>
              <w:top w:val="nil"/>
              <w:bottom w:val="nil"/>
            </w:tcBorders>
            <w:vAlign w:val="center"/>
          </w:tcPr>
          <w:p w14:paraId="5F77BB92" w14:textId="6FBDDC54" w:rsidR="007944FC" w:rsidRDefault="007944FC" w:rsidP="00ED668D">
            <w:pPr>
              <w:jc w:val="center"/>
              <w:rPr>
                <w:noProof/>
                <w:lang w:eastAsia="en-GB"/>
              </w:rPr>
            </w:pPr>
            <w:r>
              <w:rPr>
                <w:noProof/>
                <w:lang w:eastAsia="en-GB"/>
              </w:rPr>
              <w:t>Alternative 1</w:t>
            </w:r>
          </w:p>
        </w:tc>
      </w:tr>
      <w:tr w:rsidR="007944FC" w14:paraId="6006E134" w14:textId="77777777" w:rsidTr="007944FC">
        <w:trPr>
          <w:tblHeader/>
        </w:trPr>
        <w:tc>
          <w:tcPr>
            <w:tcW w:w="9526" w:type="dxa"/>
            <w:tcBorders>
              <w:top w:val="nil"/>
              <w:bottom w:val="nil"/>
            </w:tcBorders>
            <w:vAlign w:val="center"/>
          </w:tcPr>
          <w:p w14:paraId="077CF670" w14:textId="0CA0B2F5" w:rsidR="007944FC" w:rsidRDefault="00AA18DD" w:rsidP="00ED668D">
            <w:pPr>
              <w:jc w:val="center"/>
              <w:rPr>
                <w:noProof/>
                <w:lang w:eastAsia="en-GB"/>
              </w:rPr>
            </w:pPr>
            <w:r w:rsidRPr="00AA18DD">
              <w:rPr>
                <w:noProof/>
                <w:lang w:val="en-US" w:eastAsia="ko-KR"/>
              </w:rPr>
              <w:drawing>
                <wp:inline distT="0" distB="0" distL="0" distR="0" wp14:anchorId="0B1E286E" wp14:editId="0DF1E047">
                  <wp:extent cx="5719433" cy="2709319"/>
                  <wp:effectExtent l="0" t="0" r="0" b="0"/>
                  <wp:docPr id="266" name="Picture 266" descr="C:\msdokut\STANDARDIT\IHO\ENCWG\work 2017\S-64, New picture originals 20may2017\5.2 pictur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msdokut\STANDARDIT\IHO\ENCWG\work 2017\S-64, New picture originals 20may2017\5.2 picture 2.PNG"/>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732033" cy="2715288"/>
                          </a:xfrm>
                          <a:prstGeom prst="rect">
                            <a:avLst/>
                          </a:prstGeom>
                          <a:noFill/>
                          <a:ln>
                            <a:noFill/>
                          </a:ln>
                        </pic:spPr>
                      </pic:pic>
                    </a:graphicData>
                  </a:graphic>
                </wp:inline>
              </w:drawing>
            </w:r>
            <w:r w:rsidRPr="00AA18DD">
              <w:rPr>
                <w:noProof/>
                <w:lang w:eastAsia="en-GB"/>
              </w:rPr>
              <w:t xml:space="preserve"> </w:t>
            </w:r>
          </w:p>
        </w:tc>
      </w:tr>
      <w:tr w:rsidR="007944FC" w14:paraId="54445097" w14:textId="77777777" w:rsidTr="00C901D1">
        <w:trPr>
          <w:tblHeader/>
        </w:trPr>
        <w:tc>
          <w:tcPr>
            <w:tcW w:w="9526" w:type="dxa"/>
            <w:tcBorders>
              <w:top w:val="nil"/>
            </w:tcBorders>
            <w:vAlign w:val="center"/>
          </w:tcPr>
          <w:p w14:paraId="75F50817" w14:textId="47881DB7" w:rsidR="007944FC" w:rsidRDefault="007944FC" w:rsidP="00ED668D">
            <w:pPr>
              <w:jc w:val="center"/>
              <w:rPr>
                <w:noProof/>
                <w:lang w:eastAsia="en-GB"/>
              </w:rPr>
            </w:pPr>
            <w:r>
              <w:rPr>
                <w:noProof/>
                <w:lang w:eastAsia="en-GB"/>
              </w:rPr>
              <w:t>Alternative 2</w:t>
            </w:r>
          </w:p>
        </w:tc>
      </w:tr>
    </w:tbl>
    <w:p w14:paraId="285F54FA" w14:textId="77777777" w:rsidR="008F108C" w:rsidRDefault="008F108C" w:rsidP="000A72CE"/>
    <w:p w14:paraId="6C4BC2F9" w14:textId="77777777" w:rsidR="000A72CE" w:rsidRDefault="008F108C" w:rsidP="00E30B8F">
      <w:pPr>
        <w:pStyle w:val="Heading2"/>
      </w:pPr>
      <w:r>
        <w:br w:type="page"/>
      </w:r>
      <w:bookmarkStart w:id="287" w:name="_Toc120212627"/>
      <w:r w:rsidR="000A72CE">
        <w:lastRenderedPageBreak/>
        <w:t>Detection and Notification of Navigational Hazards – Basic test Monitoring Mode</w:t>
      </w:r>
      <w:bookmarkEnd w:id="287"/>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0A72CE" w14:paraId="0BECE3F3" w14:textId="77777777" w:rsidTr="008A1BCC">
        <w:trPr>
          <w:trHeight w:val="454"/>
          <w:tblHeader/>
        </w:trPr>
        <w:tc>
          <w:tcPr>
            <w:tcW w:w="2381" w:type="dxa"/>
            <w:shd w:val="clear" w:color="auto" w:fill="CCFFCC"/>
            <w:vAlign w:val="center"/>
          </w:tcPr>
          <w:p w14:paraId="3183C797" w14:textId="77777777" w:rsidR="000A72CE" w:rsidRPr="004065B1" w:rsidRDefault="000A72CE" w:rsidP="008A1BCC">
            <w:r w:rsidRPr="000A066E">
              <w:rPr>
                <w:b/>
              </w:rPr>
              <w:t>Test Reference</w:t>
            </w:r>
          </w:p>
        </w:tc>
        <w:tc>
          <w:tcPr>
            <w:tcW w:w="2381" w:type="dxa"/>
            <w:shd w:val="clear" w:color="auto" w:fill="CCFFCC"/>
            <w:vAlign w:val="center"/>
          </w:tcPr>
          <w:p w14:paraId="278CAC85" w14:textId="77777777" w:rsidR="000A72CE" w:rsidRPr="004065B1" w:rsidRDefault="000A72CE" w:rsidP="008A1BCC">
            <w:r>
              <w:t>5.3</w:t>
            </w:r>
          </w:p>
        </w:tc>
        <w:tc>
          <w:tcPr>
            <w:tcW w:w="2382" w:type="dxa"/>
            <w:shd w:val="clear" w:color="auto" w:fill="CCFFCC"/>
            <w:vAlign w:val="center"/>
          </w:tcPr>
          <w:p w14:paraId="5AC33ACA" w14:textId="77777777" w:rsidR="000A72CE" w:rsidRPr="004065B1" w:rsidRDefault="000A72CE" w:rsidP="008A1BCC">
            <w:r w:rsidRPr="000A066E">
              <w:rPr>
                <w:b/>
              </w:rPr>
              <w:t>IHO Reference</w:t>
            </w:r>
          </w:p>
        </w:tc>
        <w:tc>
          <w:tcPr>
            <w:tcW w:w="2382" w:type="dxa"/>
            <w:shd w:val="clear" w:color="auto" w:fill="CCFFCC"/>
            <w:vAlign w:val="center"/>
          </w:tcPr>
          <w:p w14:paraId="0EB3345F" w14:textId="77777777" w:rsidR="000A72CE" w:rsidRPr="004065B1" w:rsidRDefault="000A72CE" w:rsidP="008A1BCC">
            <w:r>
              <w:t>S-52 10.5.9</w:t>
            </w:r>
          </w:p>
        </w:tc>
      </w:tr>
      <w:tr w:rsidR="000A72CE" w14:paraId="66A1E23A" w14:textId="77777777" w:rsidTr="008A1BCC">
        <w:trPr>
          <w:tblHeader/>
        </w:trPr>
        <w:tc>
          <w:tcPr>
            <w:tcW w:w="9526" w:type="dxa"/>
            <w:gridSpan w:val="4"/>
            <w:shd w:val="clear" w:color="auto" w:fill="CCFFCC"/>
            <w:vAlign w:val="center"/>
          </w:tcPr>
          <w:p w14:paraId="19F1A70A" w14:textId="77777777" w:rsidR="000A72CE" w:rsidRDefault="000A72CE" w:rsidP="008A1BCC">
            <w:r w:rsidRPr="000A066E">
              <w:rPr>
                <w:b/>
              </w:rPr>
              <w:t>Test description</w:t>
            </w:r>
          </w:p>
        </w:tc>
      </w:tr>
      <w:tr w:rsidR="000A72CE" w14:paraId="68E62CDA" w14:textId="77777777" w:rsidTr="008A1BCC">
        <w:trPr>
          <w:tblHeader/>
        </w:trPr>
        <w:tc>
          <w:tcPr>
            <w:tcW w:w="9526" w:type="dxa"/>
            <w:gridSpan w:val="4"/>
            <w:vAlign w:val="center"/>
          </w:tcPr>
          <w:p w14:paraId="6B70C2BA" w14:textId="77777777" w:rsidR="00F7151D" w:rsidRPr="00A53E84" w:rsidRDefault="00F7151D" w:rsidP="002164D3">
            <w:pPr>
              <w:jc w:val="left"/>
              <w:rPr>
                <w:i/>
              </w:rPr>
            </w:pPr>
            <w:r w:rsidRPr="00A53E84">
              <w:rPr>
                <w:i/>
              </w:rPr>
              <w:t>The purpose of this test is to verify by observation that ECDIS provides an appropriate indication if, continuing on its present course and speed, over a specified time or distance set by the Mariner, own ship will pass closer than a user-specified distance from any objects satisfying the conditions for this test (as listed in section 10.5.9 of IHO S-52 and included in the test cell AA3NAVHZ.000) that is shallower than the Mariner's safety contour.</w:t>
            </w:r>
          </w:p>
          <w:p w14:paraId="5FEB5CD8" w14:textId="77777777" w:rsidR="00F7151D" w:rsidRPr="00A53E84" w:rsidRDefault="00F7151D" w:rsidP="002164D3">
            <w:pPr>
              <w:jc w:val="left"/>
              <w:rPr>
                <w:i/>
              </w:rPr>
            </w:pPr>
          </w:p>
          <w:p w14:paraId="6355AD4C" w14:textId="562F915F" w:rsidR="000A72CE" w:rsidRPr="00A53E84" w:rsidRDefault="00F7151D" w:rsidP="002164D3">
            <w:pPr>
              <w:jc w:val="left"/>
              <w:rPr>
                <w:i/>
              </w:rPr>
            </w:pPr>
            <w:r w:rsidRPr="00A53E84">
              <w:rPr>
                <w:i/>
              </w:rPr>
              <w:t xml:space="preserve">This test is performed by loading the test cell AA3NAVHZ.000, sailing with a simulated ship over the test area, setting the </w:t>
            </w:r>
            <w:r w:rsidR="0069033B">
              <w:rPr>
                <w:i/>
              </w:rPr>
              <w:t xml:space="preserve">Safety Contour </w:t>
            </w:r>
            <w:r w:rsidRPr="00A53E84">
              <w:rPr>
                <w:i/>
              </w:rPr>
              <w:t xml:space="preserve">to the appropriate values (0m, 2m, 5m, 6m, 8m, 9m, 10m, 11m, 16m, 21m, 31m, 42m, 50m, 51m) and checking display against the graphical plots of test 5.1 (Route plan) corresponding to each set of </w:t>
            </w:r>
            <w:r w:rsidR="0069033B">
              <w:rPr>
                <w:i/>
              </w:rPr>
              <w:t xml:space="preserve">Safety Contour </w:t>
            </w:r>
            <w:r w:rsidRPr="00A53E84">
              <w:rPr>
                <w:i/>
              </w:rPr>
              <w:t>settings.</w:t>
            </w:r>
          </w:p>
        </w:tc>
      </w:tr>
      <w:tr w:rsidR="000A72CE" w14:paraId="5C19C179" w14:textId="77777777" w:rsidTr="008A1BCC">
        <w:trPr>
          <w:tblHeader/>
        </w:trPr>
        <w:tc>
          <w:tcPr>
            <w:tcW w:w="9526" w:type="dxa"/>
            <w:gridSpan w:val="4"/>
            <w:shd w:val="clear" w:color="auto" w:fill="CCFFCC"/>
            <w:vAlign w:val="center"/>
          </w:tcPr>
          <w:p w14:paraId="615384C7" w14:textId="77777777" w:rsidR="000A72CE" w:rsidRPr="004065B1" w:rsidRDefault="000A72CE" w:rsidP="008A1BCC">
            <w:r w:rsidRPr="000A066E">
              <w:rPr>
                <w:b/>
              </w:rPr>
              <w:t>Setup</w:t>
            </w:r>
          </w:p>
        </w:tc>
      </w:tr>
      <w:tr w:rsidR="000A72CE" w14:paraId="64F072EA" w14:textId="77777777" w:rsidTr="008A1BCC">
        <w:trPr>
          <w:tblHeader/>
        </w:trPr>
        <w:tc>
          <w:tcPr>
            <w:tcW w:w="9526" w:type="dxa"/>
            <w:gridSpan w:val="4"/>
            <w:vAlign w:val="center"/>
          </w:tcPr>
          <w:p w14:paraId="4548D64C" w14:textId="77777777" w:rsidR="00C70072" w:rsidRDefault="00F7151D" w:rsidP="008A1BCC">
            <w:r w:rsidRPr="00A53E84">
              <w:rPr>
                <w:i/>
              </w:rPr>
              <w:t>As for test 5.1</w:t>
            </w:r>
            <w:r w:rsidR="00C70072">
              <w:t xml:space="preserve"> </w:t>
            </w:r>
          </w:p>
          <w:p w14:paraId="63203079" w14:textId="79E8DBD9" w:rsidR="00C70072" w:rsidRPr="00A53E84" w:rsidRDefault="00C70072" w:rsidP="008A1BCC">
            <w:pPr>
              <w:rPr>
                <w:i/>
              </w:rPr>
            </w:pPr>
            <w:r w:rsidRPr="00C70072">
              <w:rPr>
                <w:i/>
              </w:rPr>
              <w:t>Select all Text groups</w:t>
            </w:r>
          </w:p>
        </w:tc>
      </w:tr>
      <w:tr w:rsidR="000A72CE" w14:paraId="6B8417A8" w14:textId="77777777" w:rsidTr="008A1BCC">
        <w:trPr>
          <w:tblHeader/>
        </w:trPr>
        <w:tc>
          <w:tcPr>
            <w:tcW w:w="9526" w:type="dxa"/>
            <w:gridSpan w:val="4"/>
            <w:shd w:val="clear" w:color="auto" w:fill="CCFFCC"/>
            <w:vAlign w:val="center"/>
          </w:tcPr>
          <w:p w14:paraId="7775567E" w14:textId="77777777" w:rsidR="000A72CE" w:rsidRPr="004065B1" w:rsidRDefault="000A72CE" w:rsidP="008A1BCC">
            <w:r w:rsidRPr="000A066E">
              <w:rPr>
                <w:b/>
              </w:rPr>
              <w:t>Action</w:t>
            </w:r>
          </w:p>
        </w:tc>
      </w:tr>
      <w:tr w:rsidR="000A72CE" w14:paraId="392B5060" w14:textId="77777777" w:rsidTr="008A1BCC">
        <w:trPr>
          <w:tblHeader/>
        </w:trPr>
        <w:tc>
          <w:tcPr>
            <w:tcW w:w="9526" w:type="dxa"/>
            <w:gridSpan w:val="4"/>
            <w:vAlign w:val="center"/>
          </w:tcPr>
          <w:p w14:paraId="458C79D9" w14:textId="75471B13" w:rsidR="000A72CE" w:rsidRPr="00A53E84" w:rsidRDefault="00F7151D" w:rsidP="002164D3">
            <w:pPr>
              <w:jc w:val="left"/>
              <w:rPr>
                <w:i/>
              </w:rPr>
            </w:pPr>
            <w:r w:rsidRPr="00A53E84">
              <w:rPr>
                <w:i/>
              </w:rPr>
              <w:t xml:space="preserve">Check ENC symbols shown in the ECDIS for each </w:t>
            </w:r>
            <w:r w:rsidR="0069033B">
              <w:rPr>
                <w:i/>
              </w:rPr>
              <w:t xml:space="preserve">Safety Contour </w:t>
            </w:r>
            <w:r w:rsidRPr="00A53E84">
              <w:rPr>
                <w:i/>
              </w:rPr>
              <w:t>setting against the corresponding graphical plot.</w:t>
            </w:r>
          </w:p>
        </w:tc>
      </w:tr>
      <w:tr w:rsidR="000A72CE" w14:paraId="0AD907BC" w14:textId="77777777" w:rsidTr="00C901D1">
        <w:trPr>
          <w:tblHeader/>
        </w:trPr>
        <w:tc>
          <w:tcPr>
            <w:tcW w:w="9526" w:type="dxa"/>
            <w:gridSpan w:val="4"/>
            <w:tcBorders>
              <w:bottom w:val="single" w:sz="4" w:space="0" w:color="auto"/>
            </w:tcBorders>
            <w:shd w:val="clear" w:color="auto" w:fill="CCFFCC"/>
            <w:vAlign w:val="center"/>
          </w:tcPr>
          <w:p w14:paraId="4DB744D9" w14:textId="77777777" w:rsidR="000A72CE" w:rsidRPr="004065B1" w:rsidRDefault="000A72CE" w:rsidP="008A1BCC">
            <w:r w:rsidRPr="000A066E">
              <w:rPr>
                <w:b/>
              </w:rPr>
              <w:t>Results</w:t>
            </w:r>
          </w:p>
        </w:tc>
      </w:tr>
      <w:tr w:rsidR="000A72CE" w14:paraId="0338CDE3" w14:textId="77777777" w:rsidTr="00C901D1">
        <w:trPr>
          <w:tblHeader/>
        </w:trPr>
        <w:tc>
          <w:tcPr>
            <w:tcW w:w="9526" w:type="dxa"/>
            <w:gridSpan w:val="4"/>
            <w:tcBorders>
              <w:bottom w:val="nil"/>
            </w:tcBorders>
            <w:vAlign w:val="center"/>
          </w:tcPr>
          <w:p w14:paraId="430A750A" w14:textId="77777777" w:rsidR="000A72CE" w:rsidRPr="00A53E84" w:rsidRDefault="00F7151D" w:rsidP="008A1BCC">
            <w:pPr>
              <w:jc w:val="left"/>
              <w:rPr>
                <w:i/>
              </w:rPr>
            </w:pPr>
            <w:r w:rsidRPr="00A53E84">
              <w:rPr>
                <w:i/>
              </w:rPr>
              <w:t>The ENC in the ECDIS should match the corresponding graphical plot of test 5.1.</w:t>
            </w:r>
          </w:p>
        </w:tc>
      </w:tr>
      <w:tr w:rsidR="00F7151D" w14:paraId="55D4ED3F" w14:textId="77777777" w:rsidTr="00C901D1">
        <w:trPr>
          <w:tblHeader/>
        </w:trPr>
        <w:tc>
          <w:tcPr>
            <w:tcW w:w="9526" w:type="dxa"/>
            <w:gridSpan w:val="4"/>
            <w:tcBorders>
              <w:top w:val="nil"/>
              <w:bottom w:val="nil"/>
            </w:tcBorders>
            <w:vAlign w:val="center"/>
          </w:tcPr>
          <w:p w14:paraId="353F3B5B" w14:textId="19EBD4F1" w:rsidR="00F7151D" w:rsidRPr="0015247B" w:rsidRDefault="007944FC" w:rsidP="00F7151D">
            <w:pPr>
              <w:jc w:val="center"/>
            </w:pPr>
            <w:r w:rsidRPr="007944FC">
              <w:rPr>
                <w:noProof/>
                <w:lang w:val="en-US" w:eastAsia="ko-KR"/>
              </w:rPr>
              <w:drawing>
                <wp:inline distT="0" distB="0" distL="0" distR="0" wp14:anchorId="444CED27" wp14:editId="5BEC7906">
                  <wp:extent cx="4088765" cy="4373880"/>
                  <wp:effectExtent l="0" t="0" r="6985" b="7620"/>
                  <wp:docPr id="326" name="Picture 326" descr="C:\msdokut\STANDARDIT\IHO\ENCWG\Drafting 4.0.2 after Mar2016\New picture originals 23mar2016\5.3 picture 1 - Altern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C:\msdokut\STANDARDIT\IHO\ENCWG\Drafting 4.0.2 after Mar2016\New picture originals 23mar2016\5.3 picture 1 - Alternative.PNG"/>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4088765" cy="4373880"/>
                          </a:xfrm>
                          <a:prstGeom prst="rect">
                            <a:avLst/>
                          </a:prstGeom>
                          <a:noFill/>
                          <a:ln>
                            <a:noFill/>
                          </a:ln>
                        </pic:spPr>
                      </pic:pic>
                    </a:graphicData>
                  </a:graphic>
                </wp:inline>
              </w:drawing>
            </w:r>
          </w:p>
        </w:tc>
      </w:tr>
      <w:tr w:rsidR="00F7151D" w14:paraId="2F2A7CCA" w14:textId="77777777" w:rsidTr="007944FC">
        <w:trPr>
          <w:tblHeader/>
        </w:trPr>
        <w:tc>
          <w:tcPr>
            <w:tcW w:w="9526" w:type="dxa"/>
            <w:gridSpan w:val="4"/>
            <w:tcBorders>
              <w:top w:val="nil"/>
              <w:bottom w:val="nil"/>
            </w:tcBorders>
            <w:vAlign w:val="center"/>
          </w:tcPr>
          <w:p w14:paraId="649E7CE6" w14:textId="43E6A2DC" w:rsidR="00F7151D" w:rsidRPr="00A53E84" w:rsidRDefault="00F7151D" w:rsidP="008A1BCC">
            <w:pPr>
              <w:jc w:val="left"/>
              <w:rPr>
                <w:i/>
              </w:rPr>
            </w:pPr>
            <w:r w:rsidRPr="00A53E84">
              <w:rPr>
                <w:i/>
              </w:rPr>
              <w:t xml:space="preserve">An example with </w:t>
            </w:r>
            <w:r w:rsidR="0069033B">
              <w:rPr>
                <w:i/>
              </w:rPr>
              <w:t xml:space="preserve">Safety Contour </w:t>
            </w:r>
            <w:r w:rsidRPr="00A53E84">
              <w:rPr>
                <w:i/>
              </w:rPr>
              <w:t>= 10 m.</w:t>
            </w:r>
            <w:r w:rsidR="007944FC">
              <w:rPr>
                <w:i/>
              </w:rPr>
              <w:t xml:space="preserve"> Presentation alternative 1</w:t>
            </w:r>
          </w:p>
        </w:tc>
      </w:tr>
      <w:tr w:rsidR="007944FC" w14:paraId="43CD018E" w14:textId="77777777" w:rsidTr="007944FC">
        <w:trPr>
          <w:tblHeader/>
        </w:trPr>
        <w:tc>
          <w:tcPr>
            <w:tcW w:w="9526" w:type="dxa"/>
            <w:gridSpan w:val="4"/>
            <w:tcBorders>
              <w:top w:val="nil"/>
              <w:bottom w:val="nil"/>
            </w:tcBorders>
            <w:vAlign w:val="center"/>
          </w:tcPr>
          <w:p w14:paraId="42189305" w14:textId="04914561" w:rsidR="007944FC" w:rsidRPr="00A53E84" w:rsidRDefault="007944FC" w:rsidP="007944FC">
            <w:pPr>
              <w:jc w:val="center"/>
              <w:rPr>
                <w:i/>
              </w:rPr>
            </w:pPr>
            <w:r w:rsidRPr="007944FC">
              <w:rPr>
                <w:i/>
                <w:noProof/>
                <w:lang w:val="en-US" w:eastAsia="ko-KR"/>
              </w:rPr>
              <w:lastRenderedPageBreak/>
              <w:drawing>
                <wp:inline distT="0" distB="0" distL="0" distR="0" wp14:anchorId="425E7DF9" wp14:editId="1D69F2B8">
                  <wp:extent cx="4088765" cy="4373880"/>
                  <wp:effectExtent l="0" t="0" r="6985" b="7620"/>
                  <wp:docPr id="327" name="Picture 327" descr="C:\msdokut\STANDARDIT\IHO\ENCWG\Drafting 4.0.2 after Mar2016\New picture originals 23mar2016\5.3 pictur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C:\msdokut\STANDARDIT\IHO\ENCWG\Drafting 4.0.2 after Mar2016\New picture originals 23mar2016\5.3 picture 1.PNG"/>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4088765" cy="4373880"/>
                          </a:xfrm>
                          <a:prstGeom prst="rect">
                            <a:avLst/>
                          </a:prstGeom>
                          <a:noFill/>
                          <a:ln>
                            <a:noFill/>
                          </a:ln>
                        </pic:spPr>
                      </pic:pic>
                    </a:graphicData>
                  </a:graphic>
                </wp:inline>
              </w:drawing>
            </w:r>
          </w:p>
        </w:tc>
      </w:tr>
      <w:tr w:rsidR="007944FC" w14:paraId="2D844B9F" w14:textId="77777777" w:rsidTr="00C901D1">
        <w:trPr>
          <w:tblHeader/>
        </w:trPr>
        <w:tc>
          <w:tcPr>
            <w:tcW w:w="9526" w:type="dxa"/>
            <w:gridSpan w:val="4"/>
            <w:tcBorders>
              <w:top w:val="nil"/>
            </w:tcBorders>
            <w:vAlign w:val="center"/>
          </w:tcPr>
          <w:p w14:paraId="22979D8F" w14:textId="0202AE9D" w:rsidR="007944FC" w:rsidRPr="00A53E84" w:rsidRDefault="007944FC" w:rsidP="007944FC">
            <w:pPr>
              <w:jc w:val="left"/>
              <w:rPr>
                <w:i/>
              </w:rPr>
            </w:pPr>
            <w:r w:rsidRPr="00A53E84">
              <w:rPr>
                <w:i/>
              </w:rPr>
              <w:t xml:space="preserve">An example with </w:t>
            </w:r>
            <w:r w:rsidR="0069033B">
              <w:rPr>
                <w:i/>
              </w:rPr>
              <w:t xml:space="preserve">Safety Contour </w:t>
            </w:r>
            <w:r w:rsidRPr="00A53E84">
              <w:rPr>
                <w:i/>
              </w:rPr>
              <w:t>= 10 m.</w:t>
            </w:r>
            <w:r>
              <w:rPr>
                <w:i/>
              </w:rPr>
              <w:t xml:space="preserve"> Presentation alternative 2</w:t>
            </w:r>
          </w:p>
        </w:tc>
      </w:tr>
    </w:tbl>
    <w:p w14:paraId="0C02272E" w14:textId="77777777" w:rsidR="000A72CE" w:rsidRDefault="000A72CE" w:rsidP="000A72CE"/>
    <w:p w14:paraId="49A5C25D" w14:textId="77777777" w:rsidR="000A72CE" w:rsidRDefault="00F7151D" w:rsidP="00E30B8F">
      <w:pPr>
        <w:pStyle w:val="Heading2"/>
      </w:pPr>
      <w:r>
        <w:br w:type="page"/>
      </w:r>
      <w:bookmarkStart w:id="288" w:name="_Toc120212628"/>
      <w:r w:rsidR="000A72CE">
        <w:lastRenderedPageBreak/>
        <w:t>Detection and Notification of Navigational Hazards – Use of largest scale available – Monitoring Mode</w:t>
      </w:r>
      <w:bookmarkEnd w:id="288"/>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0A72CE" w14:paraId="61F0DC40" w14:textId="77777777" w:rsidTr="008A1BCC">
        <w:trPr>
          <w:trHeight w:val="454"/>
          <w:tblHeader/>
        </w:trPr>
        <w:tc>
          <w:tcPr>
            <w:tcW w:w="2381" w:type="dxa"/>
            <w:shd w:val="clear" w:color="auto" w:fill="CCFFCC"/>
            <w:vAlign w:val="center"/>
          </w:tcPr>
          <w:p w14:paraId="771E3B87" w14:textId="77777777" w:rsidR="000A72CE" w:rsidRPr="004065B1" w:rsidRDefault="000A72CE" w:rsidP="008A1BCC">
            <w:r w:rsidRPr="000A066E">
              <w:rPr>
                <w:b/>
              </w:rPr>
              <w:t>Test Reference</w:t>
            </w:r>
          </w:p>
        </w:tc>
        <w:tc>
          <w:tcPr>
            <w:tcW w:w="2381" w:type="dxa"/>
            <w:shd w:val="clear" w:color="auto" w:fill="CCFFCC"/>
            <w:vAlign w:val="center"/>
          </w:tcPr>
          <w:p w14:paraId="5DDEB0C3" w14:textId="77777777" w:rsidR="000A72CE" w:rsidRPr="004065B1" w:rsidRDefault="000A72CE" w:rsidP="008A1BCC">
            <w:r>
              <w:t>5.4</w:t>
            </w:r>
          </w:p>
        </w:tc>
        <w:tc>
          <w:tcPr>
            <w:tcW w:w="2382" w:type="dxa"/>
            <w:shd w:val="clear" w:color="auto" w:fill="CCFFCC"/>
            <w:vAlign w:val="center"/>
          </w:tcPr>
          <w:p w14:paraId="43301975" w14:textId="77777777" w:rsidR="000A72CE" w:rsidRPr="004065B1" w:rsidRDefault="000A72CE" w:rsidP="008A1BCC">
            <w:r w:rsidRPr="000A066E">
              <w:rPr>
                <w:b/>
              </w:rPr>
              <w:t>IHO Reference</w:t>
            </w:r>
          </w:p>
        </w:tc>
        <w:tc>
          <w:tcPr>
            <w:tcW w:w="2382" w:type="dxa"/>
            <w:shd w:val="clear" w:color="auto" w:fill="CCFFCC"/>
            <w:vAlign w:val="center"/>
          </w:tcPr>
          <w:p w14:paraId="274D7792" w14:textId="77777777" w:rsidR="000A72CE" w:rsidRPr="004065B1" w:rsidRDefault="000A72CE" w:rsidP="008A1BCC">
            <w:r>
              <w:t>S-52 10.5.9</w:t>
            </w:r>
          </w:p>
        </w:tc>
      </w:tr>
      <w:tr w:rsidR="000A72CE" w14:paraId="275A40EE" w14:textId="77777777" w:rsidTr="008A1BCC">
        <w:trPr>
          <w:tblHeader/>
        </w:trPr>
        <w:tc>
          <w:tcPr>
            <w:tcW w:w="9526" w:type="dxa"/>
            <w:gridSpan w:val="4"/>
            <w:shd w:val="clear" w:color="auto" w:fill="CCFFCC"/>
            <w:vAlign w:val="center"/>
          </w:tcPr>
          <w:p w14:paraId="703E76A3" w14:textId="77777777" w:rsidR="000A72CE" w:rsidRDefault="000A72CE" w:rsidP="008A1BCC">
            <w:r w:rsidRPr="000A066E">
              <w:rPr>
                <w:b/>
              </w:rPr>
              <w:t>Test description</w:t>
            </w:r>
          </w:p>
        </w:tc>
      </w:tr>
      <w:tr w:rsidR="000A72CE" w14:paraId="239A76AC" w14:textId="77777777" w:rsidTr="008A1BCC">
        <w:trPr>
          <w:tblHeader/>
        </w:trPr>
        <w:tc>
          <w:tcPr>
            <w:tcW w:w="9526" w:type="dxa"/>
            <w:gridSpan w:val="4"/>
            <w:vAlign w:val="center"/>
          </w:tcPr>
          <w:p w14:paraId="4C79ABB9" w14:textId="77777777" w:rsidR="00890ADE" w:rsidRPr="00A53E84" w:rsidRDefault="00890ADE" w:rsidP="002164D3">
            <w:pPr>
              <w:jc w:val="left"/>
              <w:rPr>
                <w:i/>
              </w:rPr>
            </w:pPr>
            <w:r w:rsidRPr="00A53E84">
              <w:rPr>
                <w:i/>
              </w:rPr>
              <w:t>The purpose of this test is to verify by observation that ECDIS uses the largest scale available for detection of navigational hazards.</w:t>
            </w:r>
          </w:p>
          <w:p w14:paraId="72BDBA10" w14:textId="77777777" w:rsidR="00890ADE" w:rsidRPr="00A53E84" w:rsidRDefault="00890ADE" w:rsidP="002164D3">
            <w:pPr>
              <w:jc w:val="left"/>
              <w:rPr>
                <w:i/>
              </w:rPr>
            </w:pPr>
          </w:p>
          <w:p w14:paraId="7397DA31" w14:textId="77777777" w:rsidR="000A72CE" w:rsidRPr="00A53E84" w:rsidRDefault="00890ADE" w:rsidP="002164D3">
            <w:pPr>
              <w:jc w:val="left"/>
              <w:rPr>
                <w:i/>
              </w:rPr>
            </w:pPr>
            <w:r w:rsidRPr="00A53E84">
              <w:rPr>
                <w:i/>
              </w:rPr>
              <w:t>This test is performed by loading the test cells AA2OVRVU.000 and AA3NAVHZ.000, manually creating a route connecting all way points between feature objects marked as WP1 through WP8 and checking display against the corresponding graphical plot.</w:t>
            </w:r>
          </w:p>
        </w:tc>
      </w:tr>
      <w:tr w:rsidR="000A72CE" w14:paraId="3AD8CCBD" w14:textId="77777777" w:rsidTr="008A1BCC">
        <w:trPr>
          <w:tblHeader/>
        </w:trPr>
        <w:tc>
          <w:tcPr>
            <w:tcW w:w="9526" w:type="dxa"/>
            <w:gridSpan w:val="4"/>
            <w:shd w:val="clear" w:color="auto" w:fill="CCFFCC"/>
            <w:vAlign w:val="center"/>
          </w:tcPr>
          <w:p w14:paraId="77C77B79" w14:textId="77777777" w:rsidR="000A72CE" w:rsidRPr="004065B1" w:rsidRDefault="000A72CE" w:rsidP="008A1BCC">
            <w:r w:rsidRPr="000A066E">
              <w:rPr>
                <w:b/>
              </w:rPr>
              <w:t>Setup</w:t>
            </w:r>
          </w:p>
        </w:tc>
      </w:tr>
      <w:tr w:rsidR="000A72CE" w14:paraId="4E90639A" w14:textId="77777777" w:rsidTr="008A1BCC">
        <w:trPr>
          <w:tblHeader/>
        </w:trPr>
        <w:tc>
          <w:tcPr>
            <w:tcW w:w="9526" w:type="dxa"/>
            <w:gridSpan w:val="4"/>
            <w:vAlign w:val="center"/>
          </w:tcPr>
          <w:p w14:paraId="2A334B33" w14:textId="77777777" w:rsidR="00890ADE" w:rsidRPr="00A53E84" w:rsidRDefault="00890ADE" w:rsidP="00890ADE">
            <w:pPr>
              <w:rPr>
                <w:i/>
              </w:rPr>
            </w:pPr>
            <w:r w:rsidRPr="00A53E84">
              <w:rPr>
                <w:i/>
              </w:rPr>
              <w:t>Load cell AA3NAVHZ.000 from 5.0 Navigational Hazards\ENC ROOT</w:t>
            </w:r>
          </w:p>
          <w:p w14:paraId="0CD8A385" w14:textId="77777777" w:rsidR="00890ADE" w:rsidRPr="00A53E84" w:rsidRDefault="00890ADE" w:rsidP="00890ADE">
            <w:pPr>
              <w:rPr>
                <w:i/>
              </w:rPr>
            </w:pPr>
            <w:r w:rsidRPr="00A53E84">
              <w:rPr>
                <w:i/>
              </w:rPr>
              <w:t xml:space="preserve">Load cell AA2OVRVU.000 from 5.0 Navigational Hazards\Overview\ENC ROOT </w:t>
            </w:r>
          </w:p>
          <w:p w14:paraId="6E05DD6F" w14:textId="3BF16499" w:rsidR="00890ADE" w:rsidRPr="00A53E84" w:rsidRDefault="00890ADE" w:rsidP="00890ADE">
            <w:pPr>
              <w:rPr>
                <w:i/>
              </w:rPr>
            </w:pPr>
            <w:r w:rsidRPr="00A53E84">
              <w:rPr>
                <w:i/>
              </w:rPr>
              <w:t xml:space="preserve">Select </w:t>
            </w:r>
            <w:r w:rsidR="00DE09B9">
              <w:rPr>
                <w:i/>
              </w:rPr>
              <w:t>Display Category</w:t>
            </w:r>
            <w:r w:rsidRPr="00A53E84">
              <w:rPr>
                <w:i/>
              </w:rPr>
              <w:t xml:space="preserve"> Other</w:t>
            </w:r>
          </w:p>
          <w:p w14:paraId="720CED66" w14:textId="36AD17D4" w:rsidR="00890ADE" w:rsidRPr="00A53E84" w:rsidRDefault="00890ADE" w:rsidP="00890ADE">
            <w:pPr>
              <w:rPr>
                <w:i/>
              </w:rPr>
            </w:pPr>
            <w:r w:rsidRPr="00A53E84">
              <w:rPr>
                <w:i/>
              </w:rPr>
              <w:t xml:space="preserve">Set the </w:t>
            </w:r>
            <w:r w:rsidR="0069033B">
              <w:rPr>
                <w:i/>
              </w:rPr>
              <w:t xml:space="preserve">Safety Contour </w:t>
            </w:r>
            <w:r w:rsidRPr="00A53E84">
              <w:rPr>
                <w:i/>
              </w:rPr>
              <w:t xml:space="preserve">value to </w:t>
            </w:r>
            <w:r w:rsidR="004A082C">
              <w:rPr>
                <w:i/>
              </w:rPr>
              <w:t>3</w:t>
            </w:r>
            <w:r w:rsidRPr="00A53E84">
              <w:rPr>
                <w:i/>
              </w:rPr>
              <w:t>0 m</w:t>
            </w:r>
          </w:p>
          <w:p w14:paraId="74FC487B" w14:textId="2977ED1E" w:rsidR="00890ADE" w:rsidRPr="00A53E84" w:rsidRDefault="00890ADE" w:rsidP="00890ADE">
            <w:pPr>
              <w:rPr>
                <w:i/>
              </w:rPr>
            </w:pPr>
            <w:r w:rsidRPr="00A53E84">
              <w:rPr>
                <w:i/>
              </w:rPr>
              <w:t xml:space="preserve">Set the </w:t>
            </w:r>
            <w:r w:rsidR="0069033B">
              <w:rPr>
                <w:i/>
              </w:rPr>
              <w:t xml:space="preserve">Safety Depth  </w:t>
            </w:r>
            <w:r w:rsidRPr="00A53E84">
              <w:rPr>
                <w:i/>
              </w:rPr>
              <w:t>value to 30 m</w:t>
            </w:r>
          </w:p>
          <w:p w14:paraId="0D757C37" w14:textId="77777777" w:rsidR="00890ADE" w:rsidRPr="00A53E84" w:rsidRDefault="00890ADE" w:rsidP="00890ADE">
            <w:pPr>
              <w:rPr>
                <w:i/>
              </w:rPr>
            </w:pPr>
            <w:r w:rsidRPr="00A53E84">
              <w:rPr>
                <w:i/>
              </w:rPr>
              <w:t xml:space="preserve">Select Symbolized Boundaries </w:t>
            </w:r>
          </w:p>
          <w:p w14:paraId="652426CA" w14:textId="77777777" w:rsidR="004A082C" w:rsidRDefault="00890ADE" w:rsidP="00890ADE">
            <w:pPr>
              <w:rPr>
                <w:i/>
              </w:rPr>
            </w:pPr>
            <w:r w:rsidRPr="00A53E84">
              <w:rPr>
                <w:i/>
              </w:rPr>
              <w:t>Select Paper chart symbols</w:t>
            </w:r>
          </w:p>
          <w:p w14:paraId="509A67E4" w14:textId="0AE242B6" w:rsidR="000A72CE" w:rsidRPr="00A53E84" w:rsidRDefault="004A082C" w:rsidP="00890ADE">
            <w:pPr>
              <w:rPr>
                <w:i/>
              </w:rPr>
            </w:pPr>
            <w:r w:rsidRPr="004A082C">
              <w:rPr>
                <w:i/>
              </w:rPr>
              <w:t>Select all Text groups</w:t>
            </w:r>
          </w:p>
        </w:tc>
      </w:tr>
      <w:tr w:rsidR="000A72CE" w14:paraId="74F9E0BC" w14:textId="77777777" w:rsidTr="008A1BCC">
        <w:trPr>
          <w:tblHeader/>
        </w:trPr>
        <w:tc>
          <w:tcPr>
            <w:tcW w:w="9526" w:type="dxa"/>
            <w:gridSpan w:val="4"/>
            <w:shd w:val="clear" w:color="auto" w:fill="CCFFCC"/>
            <w:vAlign w:val="center"/>
          </w:tcPr>
          <w:p w14:paraId="1449F99E" w14:textId="77777777" w:rsidR="000A72CE" w:rsidRPr="004065B1" w:rsidRDefault="000A72CE" w:rsidP="008A1BCC">
            <w:r w:rsidRPr="000A066E">
              <w:rPr>
                <w:b/>
              </w:rPr>
              <w:t>Action</w:t>
            </w:r>
          </w:p>
        </w:tc>
      </w:tr>
      <w:tr w:rsidR="000A72CE" w14:paraId="00B970F9" w14:textId="77777777" w:rsidTr="008A1BCC">
        <w:trPr>
          <w:tblHeader/>
        </w:trPr>
        <w:tc>
          <w:tcPr>
            <w:tcW w:w="9526" w:type="dxa"/>
            <w:gridSpan w:val="4"/>
            <w:vAlign w:val="center"/>
          </w:tcPr>
          <w:p w14:paraId="43D0748D" w14:textId="77777777" w:rsidR="007A7590" w:rsidRPr="007A7590" w:rsidRDefault="007A7590" w:rsidP="002164D3">
            <w:pPr>
              <w:jc w:val="left"/>
              <w:rPr>
                <w:i/>
              </w:rPr>
            </w:pPr>
            <w:r w:rsidRPr="007A7590">
              <w:rPr>
                <w:i/>
              </w:rPr>
              <w:t>Select position 39°57.000’N 104°49.000’W at compilation scale (1:350 000) of AA2OVRVU.</w:t>
            </w:r>
          </w:p>
          <w:p w14:paraId="6813D58D" w14:textId="2525F46B" w:rsidR="00865F2F" w:rsidRDefault="007A7590" w:rsidP="002164D3">
            <w:pPr>
              <w:jc w:val="left"/>
              <w:rPr>
                <w:i/>
              </w:rPr>
            </w:pPr>
            <w:r w:rsidRPr="007A7590">
              <w:rPr>
                <w:i/>
              </w:rPr>
              <w:t xml:space="preserve">Set simulated own ship for 39°49.587’N 104°54.930’W with heading set for 10.0°  </w:t>
            </w:r>
          </w:p>
          <w:p w14:paraId="7401B63E" w14:textId="013B96EE" w:rsidR="000A72CE" w:rsidRPr="00A53E84" w:rsidRDefault="007A7590" w:rsidP="002164D3">
            <w:pPr>
              <w:jc w:val="left"/>
              <w:rPr>
                <w:i/>
              </w:rPr>
            </w:pPr>
            <w:r w:rsidRPr="007A7590">
              <w:rPr>
                <w:i/>
              </w:rPr>
              <w:t>Select size of own ship check area as 1.0 NM width and 8.0 NM length.</w:t>
            </w:r>
          </w:p>
        </w:tc>
      </w:tr>
      <w:tr w:rsidR="000A72CE" w14:paraId="70C378C1" w14:textId="77777777" w:rsidTr="00C901D1">
        <w:trPr>
          <w:tblHeader/>
        </w:trPr>
        <w:tc>
          <w:tcPr>
            <w:tcW w:w="9526" w:type="dxa"/>
            <w:gridSpan w:val="4"/>
            <w:tcBorders>
              <w:bottom w:val="single" w:sz="4" w:space="0" w:color="auto"/>
            </w:tcBorders>
            <w:shd w:val="clear" w:color="auto" w:fill="CCFFCC"/>
            <w:vAlign w:val="center"/>
          </w:tcPr>
          <w:p w14:paraId="652FAB17" w14:textId="77777777" w:rsidR="000A72CE" w:rsidRPr="004065B1" w:rsidRDefault="000A72CE" w:rsidP="008A1BCC">
            <w:r w:rsidRPr="000A066E">
              <w:rPr>
                <w:b/>
              </w:rPr>
              <w:t>Results</w:t>
            </w:r>
          </w:p>
        </w:tc>
      </w:tr>
      <w:tr w:rsidR="000A72CE" w14:paraId="24FD618D" w14:textId="77777777" w:rsidTr="00C901D1">
        <w:trPr>
          <w:tblHeader/>
        </w:trPr>
        <w:tc>
          <w:tcPr>
            <w:tcW w:w="9526" w:type="dxa"/>
            <w:gridSpan w:val="4"/>
            <w:tcBorders>
              <w:bottom w:val="nil"/>
            </w:tcBorders>
            <w:vAlign w:val="center"/>
          </w:tcPr>
          <w:p w14:paraId="13364B8F" w14:textId="0895FDAF" w:rsidR="00C901D1" w:rsidRPr="00A53E84" w:rsidRDefault="007A7590" w:rsidP="008A1BCC">
            <w:pPr>
              <w:jc w:val="left"/>
              <w:rPr>
                <w:i/>
              </w:rPr>
            </w:pPr>
            <w:r w:rsidRPr="007A7590">
              <w:rPr>
                <w:i/>
              </w:rPr>
              <w:t>The ENC in the ECDIS should match the corresponding graphical plot shown below.</w:t>
            </w:r>
          </w:p>
        </w:tc>
      </w:tr>
      <w:tr w:rsidR="00890ADE" w14:paraId="7968EFD0" w14:textId="77777777" w:rsidTr="00C901D1">
        <w:trPr>
          <w:tblHeader/>
        </w:trPr>
        <w:tc>
          <w:tcPr>
            <w:tcW w:w="9526" w:type="dxa"/>
            <w:gridSpan w:val="4"/>
            <w:tcBorders>
              <w:top w:val="nil"/>
              <w:bottom w:val="nil"/>
            </w:tcBorders>
            <w:vAlign w:val="center"/>
          </w:tcPr>
          <w:p w14:paraId="27942555" w14:textId="0813000A" w:rsidR="007A7590" w:rsidRPr="0015247B" w:rsidRDefault="007944FC" w:rsidP="00890ADE">
            <w:pPr>
              <w:jc w:val="center"/>
            </w:pPr>
            <w:r w:rsidRPr="007944FC">
              <w:rPr>
                <w:noProof/>
                <w:lang w:val="en-US" w:eastAsia="ko-KR"/>
              </w:rPr>
              <w:drawing>
                <wp:inline distT="0" distB="0" distL="0" distR="0" wp14:anchorId="21A44BBC" wp14:editId="7DBCEBF5">
                  <wp:extent cx="5742196" cy="2587673"/>
                  <wp:effectExtent l="0" t="0" r="0" b="3175"/>
                  <wp:docPr id="328" name="Picture 328" descr="C:\msdokut\STANDARDIT\IHO\ENCWG\Drafting 4.0.2 after Mar2016\New picture originals 23mar2016\5.4 picture 1 - Altern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C:\msdokut\STANDARDIT\IHO\ENCWG\Drafting 4.0.2 after Mar2016\New picture originals 23mar2016\5.4 picture 1 - Alternative.PNG"/>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750106" cy="2591237"/>
                          </a:xfrm>
                          <a:prstGeom prst="rect">
                            <a:avLst/>
                          </a:prstGeom>
                          <a:noFill/>
                          <a:ln>
                            <a:noFill/>
                          </a:ln>
                        </pic:spPr>
                      </pic:pic>
                    </a:graphicData>
                  </a:graphic>
                </wp:inline>
              </w:drawing>
            </w:r>
          </w:p>
        </w:tc>
      </w:tr>
      <w:tr w:rsidR="00890ADE" w14:paraId="2488814C" w14:textId="77777777" w:rsidTr="007944FC">
        <w:trPr>
          <w:tblHeader/>
        </w:trPr>
        <w:tc>
          <w:tcPr>
            <w:tcW w:w="9526" w:type="dxa"/>
            <w:gridSpan w:val="4"/>
            <w:tcBorders>
              <w:top w:val="nil"/>
              <w:bottom w:val="nil"/>
            </w:tcBorders>
            <w:vAlign w:val="center"/>
          </w:tcPr>
          <w:p w14:paraId="49C4F8C5" w14:textId="6AE39E21" w:rsidR="00890ADE" w:rsidRPr="00A53E84" w:rsidRDefault="00890ADE" w:rsidP="008A1BCC">
            <w:pPr>
              <w:jc w:val="left"/>
              <w:rPr>
                <w:i/>
              </w:rPr>
            </w:pPr>
            <w:r w:rsidRPr="00A53E84">
              <w:rPr>
                <w:i/>
              </w:rPr>
              <w:t>1) Situation before route monitoring. Ch</w:t>
            </w:r>
            <w:r w:rsidR="007944FC">
              <w:rPr>
                <w:i/>
              </w:rPr>
              <w:t>art AA2OVRVU displayed as it is. Presentation alternative 1</w:t>
            </w:r>
          </w:p>
        </w:tc>
      </w:tr>
      <w:tr w:rsidR="007944FC" w14:paraId="7BD35323" w14:textId="77777777" w:rsidTr="007944FC">
        <w:trPr>
          <w:tblHeader/>
        </w:trPr>
        <w:tc>
          <w:tcPr>
            <w:tcW w:w="9526" w:type="dxa"/>
            <w:gridSpan w:val="4"/>
            <w:tcBorders>
              <w:top w:val="nil"/>
              <w:bottom w:val="nil"/>
            </w:tcBorders>
            <w:vAlign w:val="center"/>
          </w:tcPr>
          <w:p w14:paraId="3D9442CC" w14:textId="2BAB51E2" w:rsidR="007944FC" w:rsidRPr="00A53E84" w:rsidRDefault="00B47E63" w:rsidP="008A1BCC">
            <w:pPr>
              <w:jc w:val="left"/>
              <w:rPr>
                <w:i/>
              </w:rPr>
            </w:pPr>
            <w:r w:rsidRPr="00B47E63">
              <w:rPr>
                <w:i/>
                <w:noProof/>
                <w:lang w:val="en-US" w:eastAsia="ko-KR"/>
              </w:rPr>
              <w:lastRenderedPageBreak/>
              <w:drawing>
                <wp:inline distT="0" distB="0" distL="0" distR="0" wp14:anchorId="08BA3CB4" wp14:editId="4DBA125C">
                  <wp:extent cx="5857050" cy="2639431"/>
                  <wp:effectExtent l="0" t="0" r="0" b="8890"/>
                  <wp:docPr id="329" name="Picture 329" descr="C:\msdokut\STANDARDIT\IHO\ENCWG\Drafting 4.0.2 after Mar2016\New picture originals 23mar2016\5.4 pictur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C:\msdokut\STANDARDIT\IHO\ENCWG\Drafting 4.0.2 after Mar2016\New picture originals 23mar2016\5.4 picture 1.PNG"/>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888501" cy="2653604"/>
                          </a:xfrm>
                          <a:prstGeom prst="rect">
                            <a:avLst/>
                          </a:prstGeom>
                          <a:noFill/>
                          <a:ln>
                            <a:noFill/>
                          </a:ln>
                        </pic:spPr>
                      </pic:pic>
                    </a:graphicData>
                  </a:graphic>
                </wp:inline>
              </w:drawing>
            </w:r>
          </w:p>
        </w:tc>
      </w:tr>
      <w:tr w:rsidR="007944FC" w14:paraId="6ACB8F46" w14:textId="77777777" w:rsidTr="00C901D1">
        <w:trPr>
          <w:tblHeader/>
        </w:trPr>
        <w:tc>
          <w:tcPr>
            <w:tcW w:w="9526" w:type="dxa"/>
            <w:gridSpan w:val="4"/>
            <w:tcBorders>
              <w:top w:val="nil"/>
            </w:tcBorders>
            <w:vAlign w:val="center"/>
          </w:tcPr>
          <w:p w14:paraId="64B765DC" w14:textId="5D62C33E" w:rsidR="007944FC" w:rsidRPr="00A53E84" w:rsidRDefault="007944FC" w:rsidP="008A1BCC">
            <w:pPr>
              <w:jc w:val="left"/>
              <w:rPr>
                <w:i/>
              </w:rPr>
            </w:pPr>
            <w:r w:rsidRPr="00A53E84">
              <w:rPr>
                <w:i/>
              </w:rPr>
              <w:t>Situation before route monitoring. Ch</w:t>
            </w:r>
            <w:r>
              <w:rPr>
                <w:i/>
              </w:rPr>
              <w:t>art AA2OVRVU displayed as it is. Presentation alternative 2</w:t>
            </w:r>
          </w:p>
        </w:tc>
      </w:tr>
    </w:tbl>
    <w:p w14:paraId="23D51162" w14:textId="77777777" w:rsidR="000A72CE" w:rsidRDefault="000A72CE" w:rsidP="000A72CE"/>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890ADE" w14:paraId="28322B66" w14:textId="77777777" w:rsidTr="00C901D1">
        <w:trPr>
          <w:tblHeader/>
        </w:trPr>
        <w:tc>
          <w:tcPr>
            <w:tcW w:w="9526" w:type="dxa"/>
            <w:tcBorders>
              <w:bottom w:val="nil"/>
            </w:tcBorders>
            <w:vAlign w:val="center"/>
          </w:tcPr>
          <w:p w14:paraId="4008AF19" w14:textId="221EE6B6" w:rsidR="00890ADE" w:rsidRPr="0015247B" w:rsidRDefault="00B47E63" w:rsidP="00890ADE">
            <w:pPr>
              <w:jc w:val="center"/>
            </w:pPr>
            <w:r w:rsidRPr="00B47E63">
              <w:rPr>
                <w:noProof/>
                <w:lang w:val="en-US" w:eastAsia="ko-KR"/>
              </w:rPr>
              <w:drawing>
                <wp:inline distT="0" distB="0" distL="0" distR="0" wp14:anchorId="4DEBE4D1" wp14:editId="45352024">
                  <wp:extent cx="2327275" cy="1828800"/>
                  <wp:effectExtent l="0" t="0" r="0" b="0"/>
                  <wp:docPr id="331" name="Picture 331" descr="C:\msdokut\STANDARDIT\IHO\ENCWG\Drafting 4.0.2 after Mar2016\New picture originals 23mar2016\5.4 picture 2 - Altern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C:\msdokut\STANDARDIT\IHO\ENCWG\Drafting 4.0.2 after Mar2016\New picture originals 23mar2016\5.4 picture 2 - Alternative.PNG"/>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2327275" cy="1828800"/>
                          </a:xfrm>
                          <a:prstGeom prst="rect">
                            <a:avLst/>
                          </a:prstGeom>
                          <a:noFill/>
                          <a:ln>
                            <a:noFill/>
                          </a:ln>
                        </pic:spPr>
                      </pic:pic>
                    </a:graphicData>
                  </a:graphic>
                </wp:inline>
              </w:drawing>
            </w:r>
          </w:p>
        </w:tc>
      </w:tr>
      <w:tr w:rsidR="00890ADE" w14:paraId="4CCD5FF0" w14:textId="77777777" w:rsidTr="00B47E63">
        <w:trPr>
          <w:tblHeader/>
        </w:trPr>
        <w:tc>
          <w:tcPr>
            <w:tcW w:w="9526" w:type="dxa"/>
            <w:tcBorders>
              <w:top w:val="nil"/>
              <w:bottom w:val="nil"/>
            </w:tcBorders>
            <w:vAlign w:val="center"/>
          </w:tcPr>
          <w:p w14:paraId="27B7AF50" w14:textId="58685A90" w:rsidR="00890ADE" w:rsidRPr="00A53E84" w:rsidRDefault="00890ADE" w:rsidP="00B47E63">
            <w:pPr>
              <w:jc w:val="left"/>
              <w:rPr>
                <w:i/>
              </w:rPr>
            </w:pPr>
            <w:r w:rsidRPr="00A53E84">
              <w:rPr>
                <w:i/>
              </w:rPr>
              <w:t>2) Situation during route monitoring. Alerts indicated from largest scale available for each location</w:t>
            </w:r>
            <w:r w:rsidR="00B47E63">
              <w:rPr>
                <w:i/>
              </w:rPr>
              <w:t xml:space="preserve"> Presentation alternative 1</w:t>
            </w:r>
          </w:p>
        </w:tc>
      </w:tr>
      <w:tr w:rsidR="00B47E63" w14:paraId="0E209EA9" w14:textId="77777777" w:rsidTr="00B47E63">
        <w:trPr>
          <w:tblHeader/>
        </w:trPr>
        <w:tc>
          <w:tcPr>
            <w:tcW w:w="9526" w:type="dxa"/>
            <w:tcBorders>
              <w:top w:val="nil"/>
              <w:bottom w:val="nil"/>
            </w:tcBorders>
            <w:vAlign w:val="center"/>
          </w:tcPr>
          <w:p w14:paraId="40295EA4" w14:textId="2E55B315" w:rsidR="00B47E63" w:rsidRPr="00A53E84" w:rsidRDefault="00B47E63" w:rsidP="00B47E63">
            <w:pPr>
              <w:jc w:val="center"/>
              <w:rPr>
                <w:i/>
              </w:rPr>
            </w:pPr>
            <w:r w:rsidRPr="00B47E63">
              <w:rPr>
                <w:i/>
                <w:noProof/>
                <w:lang w:val="en-US" w:eastAsia="ko-KR"/>
              </w:rPr>
              <w:drawing>
                <wp:inline distT="0" distB="0" distL="0" distR="0" wp14:anchorId="26886CFA" wp14:editId="2C9A1649">
                  <wp:extent cx="2312035" cy="1828800"/>
                  <wp:effectExtent l="0" t="0" r="0" b="0"/>
                  <wp:docPr id="332" name="Picture 332" descr="C:\msdokut\STANDARDIT\IHO\ENCWG\Drafting 4.0.2 after Mar2016\New picture originals 23mar2016\5.4 pictur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C:\msdokut\STANDARDIT\IHO\ENCWG\Drafting 4.0.2 after Mar2016\New picture originals 23mar2016\5.4 picture 2.PNG"/>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2312035" cy="1828800"/>
                          </a:xfrm>
                          <a:prstGeom prst="rect">
                            <a:avLst/>
                          </a:prstGeom>
                          <a:noFill/>
                          <a:ln>
                            <a:noFill/>
                          </a:ln>
                        </pic:spPr>
                      </pic:pic>
                    </a:graphicData>
                  </a:graphic>
                </wp:inline>
              </w:drawing>
            </w:r>
          </w:p>
        </w:tc>
      </w:tr>
      <w:tr w:rsidR="00B47E63" w14:paraId="2BFB5F82" w14:textId="77777777" w:rsidTr="00C901D1">
        <w:trPr>
          <w:tblHeader/>
        </w:trPr>
        <w:tc>
          <w:tcPr>
            <w:tcW w:w="9526" w:type="dxa"/>
            <w:tcBorders>
              <w:top w:val="nil"/>
            </w:tcBorders>
            <w:vAlign w:val="center"/>
          </w:tcPr>
          <w:p w14:paraId="380C8DC1" w14:textId="77777777" w:rsidR="00B47E63" w:rsidRDefault="00B47E63" w:rsidP="00B47E63">
            <w:pPr>
              <w:jc w:val="left"/>
              <w:rPr>
                <w:i/>
              </w:rPr>
            </w:pPr>
            <w:r w:rsidRPr="00A53E84">
              <w:rPr>
                <w:i/>
              </w:rPr>
              <w:t xml:space="preserve">Situation </w:t>
            </w:r>
            <w:r>
              <w:rPr>
                <w:i/>
              </w:rPr>
              <w:t>during</w:t>
            </w:r>
            <w:r w:rsidRPr="00A53E84">
              <w:rPr>
                <w:i/>
              </w:rPr>
              <w:t xml:space="preserve"> route monitoring. Alerts indicated from largest scale available for each location</w:t>
            </w:r>
            <w:r>
              <w:rPr>
                <w:i/>
              </w:rPr>
              <w:t>. Presentation alternative 2</w:t>
            </w:r>
          </w:p>
          <w:p w14:paraId="3B037EF6" w14:textId="77777777" w:rsidR="00C21451" w:rsidRDefault="00C21451" w:rsidP="00B47E63">
            <w:pPr>
              <w:jc w:val="left"/>
              <w:rPr>
                <w:i/>
              </w:rPr>
            </w:pPr>
          </w:p>
          <w:p w14:paraId="2BAD21EE" w14:textId="578EEC55" w:rsidR="00C21451" w:rsidRPr="00A53E84" w:rsidRDefault="00C21451" w:rsidP="00B47E63">
            <w:pPr>
              <w:jc w:val="left"/>
              <w:rPr>
                <w:i/>
              </w:rPr>
            </w:pPr>
            <w:r w:rsidRPr="00C21451">
              <w:rPr>
                <w:i/>
              </w:rPr>
              <w:t>Note: The parameters and shapes of the ship's check area are examples</w:t>
            </w:r>
          </w:p>
        </w:tc>
      </w:tr>
    </w:tbl>
    <w:p w14:paraId="7DE645C9" w14:textId="77777777" w:rsidR="00890ADE" w:rsidRDefault="00890ADE" w:rsidP="000A72CE"/>
    <w:p w14:paraId="06103ACA" w14:textId="77777777" w:rsidR="000A72CE" w:rsidRDefault="000A72CE" w:rsidP="00E30B8F">
      <w:pPr>
        <w:pStyle w:val="Heading1"/>
      </w:pPr>
      <w:r>
        <w:br w:type="page"/>
      </w:r>
      <w:bookmarkStart w:id="289" w:name="_Toc120212629"/>
      <w:r>
        <w:lastRenderedPageBreak/>
        <w:t>Detection of Areas for which Special Conditions Exist</w:t>
      </w:r>
      <w:bookmarkEnd w:id="289"/>
    </w:p>
    <w:p w14:paraId="37AC1A25" w14:textId="5E614B1F" w:rsidR="000A72CE" w:rsidRDefault="000A72CE" w:rsidP="00E30B8F">
      <w:pPr>
        <w:pStyle w:val="Heading2"/>
      </w:pPr>
      <w:bookmarkStart w:id="290" w:name="_Toc120212630"/>
      <w:r>
        <w:t>Detection of Areas for which Special Conditions Exist - Basic test</w:t>
      </w:r>
      <w:bookmarkEnd w:id="290"/>
    </w:p>
    <w:tbl>
      <w:tblPr>
        <w:tblW w:w="96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67"/>
        <w:gridCol w:w="1978"/>
        <w:gridCol w:w="2668"/>
        <w:gridCol w:w="2375"/>
      </w:tblGrid>
      <w:tr w:rsidR="000A72CE" w14:paraId="2EA0E398" w14:textId="77777777" w:rsidTr="005D4448">
        <w:trPr>
          <w:trHeight w:val="454"/>
          <w:tblHeader/>
        </w:trPr>
        <w:tc>
          <w:tcPr>
            <w:tcW w:w="2667" w:type="dxa"/>
            <w:shd w:val="clear" w:color="auto" w:fill="CCFFCC"/>
            <w:vAlign w:val="center"/>
          </w:tcPr>
          <w:p w14:paraId="6073D136" w14:textId="77777777" w:rsidR="000A72CE" w:rsidRPr="004065B1" w:rsidRDefault="000A72CE" w:rsidP="008A1BCC">
            <w:r w:rsidRPr="000A066E">
              <w:rPr>
                <w:b/>
              </w:rPr>
              <w:t>Test Reference</w:t>
            </w:r>
          </w:p>
        </w:tc>
        <w:tc>
          <w:tcPr>
            <w:tcW w:w="1978" w:type="dxa"/>
            <w:shd w:val="clear" w:color="auto" w:fill="CCFFCC"/>
            <w:vAlign w:val="center"/>
          </w:tcPr>
          <w:p w14:paraId="562DE14D" w14:textId="77777777" w:rsidR="000A72CE" w:rsidRPr="004065B1" w:rsidRDefault="000A72CE" w:rsidP="008A1BCC">
            <w:r>
              <w:t>6.1</w:t>
            </w:r>
          </w:p>
        </w:tc>
        <w:tc>
          <w:tcPr>
            <w:tcW w:w="2668" w:type="dxa"/>
            <w:shd w:val="clear" w:color="auto" w:fill="CCFFCC"/>
            <w:vAlign w:val="center"/>
          </w:tcPr>
          <w:p w14:paraId="39293B43" w14:textId="77777777" w:rsidR="000A72CE" w:rsidRPr="004065B1" w:rsidRDefault="000A72CE" w:rsidP="008A1BCC">
            <w:r w:rsidRPr="000A066E">
              <w:rPr>
                <w:b/>
              </w:rPr>
              <w:t>IHO Reference</w:t>
            </w:r>
          </w:p>
        </w:tc>
        <w:tc>
          <w:tcPr>
            <w:tcW w:w="2371" w:type="dxa"/>
            <w:shd w:val="clear" w:color="auto" w:fill="CCFFCC"/>
            <w:vAlign w:val="center"/>
          </w:tcPr>
          <w:p w14:paraId="7DD34F94" w14:textId="77777777" w:rsidR="000A72CE" w:rsidRPr="004065B1" w:rsidRDefault="000A72CE" w:rsidP="008A1BCC">
            <w:r>
              <w:t>S-52 10.5.10</w:t>
            </w:r>
          </w:p>
        </w:tc>
      </w:tr>
      <w:tr w:rsidR="000A72CE" w14:paraId="7CEA8181" w14:textId="77777777" w:rsidTr="005D4448">
        <w:trPr>
          <w:tblHeader/>
        </w:trPr>
        <w:tc>
          <w:tcPr>
            <w:tcW w:w="9684" w:type="dxa"/>
            <w:gridSpan w:val="4"/>
            <w:shd w:val="clear" w:color="auto" w:fill="CCFFCC"/>
            <w:vAlign w:val="center"/>
          </w:tcPr>
          <w:p w14:paraId="6D47F763" w14:textId="77777777" w:rsidR="000A72CE" w:rsidRDefault="000A72CE" w:rsidP="008A1BCC">
            <w:r w:rsidRPr="000A066E">
              <w:rPr>
                <w:b/>
              </w:rPr>
              <w:t>Test description</w:t>
            </w:r>
          </w:p>
        </w:tc>
      </w:tr>
      <w:tr w:rsidR="000A72CE" w14:paraId="4AAC55FB" w14:textId="77777777" w:rsidTr="005D4448">
        <w:trPr>
          <w:tblHeader/>
        </w:trPr>
        <w:tc>
          <w:tcPr>
            <w:tcW w:w="9684" w:type="dxa"/>
            <w:gridSpan w:val="4"/>
            <w:vAlign w:val="center"/>
          </w:tcPr>
          <w:p w14:paraId="4B772B79" w14:textId="77777777" w:rsidR="0079068D" w:rsidRPr="00A53E84" w:rsidRDefault="0079068D" w:rsidP="002164D3">
            <w:pPr>
              <w:jc w:val="left"/>
              <w:rPr>
                <w:i/>
              </w:rPr>
            </w:pPr>
            <w:r w:rsidRPr="00A53E84">
              <w:rPr>
                <w:i/>
              </w:rPr>
              <w:t>The purpose of this test is to verify by observation that ECDIS provides an appropriate indication when the Mariner plans a route closer than a user-specified distance from the boundary of a prohibited area or a geographic area for which special conditions exist. The objects satisfying the conditions for this test are listed in section 10.5.10 of IHO S-52 and are included in the test cell AA3ARSPC.000.</w:t>
            </w:r>
          </w:p>
          <w:p w14:paraId="35CB934E" w14:textId="77777777" w:rsidR="0079068D" w:rsidRPr="00A53E84" w:rsidRDefault="0079068D" w:rsidP="002164D3">
            <w:pPr>
              <w:jc w:val="left"/>
              <w:rPr>
                <w:i/>
              </w:rPr>
            </w:pPr>
          </w:p>
          <w:p w14:paraId="5DDEE2B6" w14:textId="77777777" w:rsidR="000A72CE" w:rsidRPr="00A53E84" w:rsidRDefault="0079068D" w:rsidP="002164D3">
            <w:pPr>
              <w:jc w:val="left"/>
              <w:rPr>
                <w:i/>
              </w:rPr>
            </w:pPr>
            <w:r w:rsidRPr="00A53E84">
              <w:rPr>
                <w:i/>
              </w:rPr>
              <w:t>This test is performed by loading the test cell AA3ARSPC.000, manually creating a route connecting all way points between feature objects marked as WP1 through WP4 and checking display against the corresponding graphical plot.</w:t>
            </w:r>
          </w:p>
        </w:tc>
      </w:tr>
      <w:tr w:rsidR="000A72CE" w14:paraId="3F81A258" w14:textId="77777777" w:rsidTr="005D4448">
        <w:trPr>
          <w:tblHeader/>
        </w:trPr>
        <w:tc>
          <w:tcPr>
            <w:tcW w:w="9684" w:type="dxa"/>
            <w:gridSpan w:val="4"/>
            <w:shd w:val="clear" w:color="auto" w:fill="CCFFCC"/>
            <w:vAlign w:val="center"/>
          </w:tcPr>
          <w:p w14:paraId="506B4D4F" w14:textId="77777777" w:rsidR="000A72CE" w:rsidRPr="004065B1" w:rsidRDefault="000A72CE" w:rsidP="008A1BCC">
            <w:r w:rsidRPr="000A066E">
              <w:rPr>
                <w:b/>
              </w:rPr>
              <w:t>Setup</w:t>
            </w:r>
          </w:p>
        </w:tc>
      </w:tr>
      <w:tr w:rsidR="000A72CE" w14:paraId="62B1085F" w14:textId="77777777" w:rsidTr="005D4448">
        <w:trPr>
          <w:tblHeader/>
        </w:trPr>
        <w:tc>
          <w:tcPr>
            <w:tcW w:w="9684" w:type="dxa"/>
            <w:gridSpan w:val="4"/>
            <w:vAlign w:val="center"/>
          </w:tcPr>
          <w:p w14:paraId="6B3DF138" w14:textId="77777777" w:rsidR="0079068D" w:rsidRPr="00A53E84" w:rsidRDefault="0079068D" w:rsidP="0079068D">
            <w:pPr>
              <w:rPr>
                <w:i/>
              </w:rPr>
            </w:pPr>
            <w:r w:rsidRPr="00A53E84">
              <w:rPr>
                <w:i/>
              </w:rPr>
              <w:t xml:space="preserve">Load cell AA3ARSPC.000 from 6.0 Special Conditions\ENC_ROOT </w:t>
            </w:r>
          </w:p>
          <w:p w14:paraId="425BD6B9" w14:textId="7C9FBA5F" w:rsidR="0079068D" w:rsidRPr="00A53E84" w:rsidRDefault="0079068D" w:rsidP="0079068D">
            <w:pPr>
              <w:rPr>
                <w:i/>
              </w:rPr>
            </w:pPr>
            <w:r w:rsidRPr="00A53E84">
              <w:rPr>
                <w:i/>
              </w:rPr>
              <w:t xml:space="preserve">Select </w:t>
            </w:r>
            <w:r w:rsidR="00DE09B9">
              <w:rPr>
                <w:i/>
              </w:rPr>
              <w:t>Display Category</w:t>
            </w:r>
            <w:r w:rsidRPr="00A53E84">
              <w:rPr>
                <w:i/>
              </w:rPr>
              <w:t xml:space="preserve"> Other</w:t>
            </w:r>
          </w:p>
          <w:p w14:paraId="584947E7" w14:textId="16BDDB4E" w:rsidR="0079068D" w:rsidRPr="00A53E84" w:rsidRDefault="0079068D" w:rsidP="0079068D">
            <w:pPr>
              <w:rPr>
                <w:i/>
              </w:rPr>
            </w:pPr>
            <w:r w:rsidRPr="00A53E84">
              <w:rPr>
                <w:i/>
              </w:rPr>
              <w:t xml:space="preserve">Set the </w:t>
            </w:r>
            <w:r w:rsidR="0069033B">
              <w:rPr>
                <w:i/>
              </w:rPr>
              <w:t xml:space="preserve">Safety Contour </w:t>
            </w:r>
            <w:r w:rsidRPr="00A53E84">
              <w:rPr>
                <w:i/>
              </w:rPr>
              <w:t>value to 0 m</w:t>
            </w:r>
          </w:p>
          <w:p w14:paraId="0E585AD0" w14:textId="0C92FE81" w:rsidR="0079068D" w:rsidRPr="00A53E84" w:rsidRDefault="0079068D" w:rsidP="0079068D">
            <w:pPr>
              <w:rPr>
                <w:i/>
              </w:rPr>
            </w:pPr>
            <w:r w:rsidRPr="00A53E84">
              <w:rPr>
                <w:i/>
              </w:rPr>
              <w:t xml:space="preserve">Set the </w:t>
            </w:r>
            <w:r w:rsidR="0069033B">
              <w:rPr>
                <w:i/>
              </w:rPr>
              <w:t xml:space="preserve">Safety Depth  </w:t>
            </w:r>
            <w:r w:rsidRPr="00A53E84">
              <w:rPr>
                <w:i/>
              </w:rPr>
              <w:t>value to 30 m</w:t>
            </w:r>
          </w:p>
          <w:p w14:paraId="6EA094A2" w14:textId="77777777" w:rsidR="0079068D" w:rsidRPr="00A53E84" w:rsidRDefault="0079068D" w:rsidP="0079068D">
            <w:pPr>
              <w:rPr>
                <w:i/>
              </w:rPr>
            </w:pPr>
            <w:r w:rsidRPr="00A53E84">
              <w:rPr>
                <w:i/>
              </w:rPr>
              <w:t xml:space="preserve">Select Symbolized Boundaries </w:t>
            </w:r>
          </w:p>
          <w:p w14:paraId="2172F819" w14:textId="77777777" w:rsidR="0079068D" w:rsidRPr="00A53E84" w:rsidRDefault="0079068D" w:rsidP="0079068D">
            <w:pPr>
              <w:rPr>
                <w:i/>
              </w:rPr>
            </w:pPr>
            <w:r w:rsidRPr="00A53E84">
              <w:rPr>
                <w:i/>
              </w:rPr>
              <w:t xml:space="preserve">Select Paper chart symbols </w:t>
            </w:r>
          </w:p>
          <w:p w14:paraId="3CBAF35B" w14:textId="7E3A530E" w:rsidR="0079068D" w:rsidRPr="00A53E84" w:rsidRDefault="0079068D" w:rsidP="0079068D">
            <w:pPr>
              <w:rPr>
                <w:i/>
              </w:rPr>
            </w:pPr>
            <w:r w:rsidRPr="00A53E84">
              <w:rPr>
                <w:i/>
              </w:rPr>
              <w:t>Manually create a route connecting all way points between feature objects marked WP1 through WP4</w:t>
            </w:r>
          </w:p>
          <w:p w14:paraId="6B16BF2D" w14:textId="77777777" w:rsidR="000A72CE" w:rsidRPr="00A53E84" w:rsidRDefault="0079068D" w:rsidP="0079068D">
            <w:pPr>
              <w:rPr>
                <w:i/>
              </w:rPr>
            </w:pPr>
            <w:r w:rsidRPr="00A53E84">
              <w:rPr>
                <w:i/>
              </w:rPr>
              <w:t>Set user-specified distance for indication of areas with special condition as 0.1 NM</w:t>
            </w:r>
          </w:p>
        </w:tc>
      </w:tr>
      <w:tr w:rsidR="000A72CE" w14:paraId="2577E231" w14:textId="77777777" w:rsidTr="005D4448">
        <w:trPr>
          <w:tblHeader/>
        </w:trPr>
        <w:tc>
          <w:tcPr>
            <w:tcW w:w="9684" w:type="dxa"/>
            <w:gridSpan w:val="4"/>
            <w:shd w:val="clear" w:color="auto" w:fill="CCFFCC"/>
            <w:vAlign w:val="center"/>
          </w:tcPr>
          <w:p w14:paraId="3C9B1B6C" w14:textId="77777777" w:rsidR="000A72CE" w:rsidRPr="004065B1" w:rsidRDefault="000A72CE" w:rsidP="008A1BCC">
            <w:r w:rsidRPr="000A066E">
              <w:rPr>
                <w:b/>
              </w:rPr>
              <w:t>Action</w:t>
            </w:r>
          </w:p>
        </w:tc>
      </w:tr>
      <w:tr w:rsidR="000A72CE" w14:paraId="77C21207" w14:textId="77777777" w:rsidTr="005D4448">
        <w:trPr>
          <w:tblHeader/>
        </w:trPr>
        <w:tc>
          <w:tcPr>
            <w:tcW w:w="9684" w:type="dxa"/>
            <w:gridSpan w:val="4"/>
            <w:vAlign w:val="center"/>
          </w:tcPr>
          <w:p w14:paraId="032D311F" w14:textId="77777777" w:rsidR="000A72CE" w:rsidRPr="00A53E84" w:rsidRDefault="0079068D" w:rsidP="002164D3">
            <w:pPr>
              <w:jc w:val="left"/>
              <w:rPr>
                <w:i/>
              </w:rPr>
            </w:pPr>
            <w:r w:rsidRPr="00A53E84">
              <w:rPr>
                <w:i/>
              </w:rPr>
              <w:t>Check ENC symbols shown in the ECDIS against the corresponding graphical plot. selecting one by one each special condition for the test</w:t>
            </w:r>
          </w:p>
        </w:tc>
      </w:tr>
      <w:tr w:rsidR="000A72CE" w14:paraId="41CD0507" w14:textId="77777777" w:rsidTr="005D4448">
        <w:trPr>
          <w:tblHeader/>
        </w:trPr>
        <w:tc>
          <w:tcPr>
            <w:tcW w:w="9684" w:type="dxa"/>
            <w:gridSpan w:val="4"/>
            <w:tcBorders>
              <w:bottom w:val="single" w:sz="4" w:space="0" w:color="auto"/>
            </w:tcBorders>
            <w:shd w:val="clear" w:color="auto" w:fill="CCFFCC"/>
            <w:vAlign w:val="center"/>
          </w:tcPr>
          <w:p w14:paraId="6B3A9758" w14:textId="77777777" w:rsidR="000A72CE" w:rsidRPr="004065B1" w:rsidRDefault="000A72CE" w:rsidP="008A1BCC">
            <w:r w:rsidRPr="000A066E">
              <w:rPr>
                <w:b/>
              </w:rPr>
              <w:t>Results</w:t>
            </w:r>
          </w:p>
        </w:tc>
      </w:tr>
      <w:tr w:rsidR="000A72CE" w14:paraId="75018CB8" w14:textId="77777777" w:rsidTr="005D4448">
        <w:trPr>
          <w:tblHeader/>
        </w:trPr>
        <w:tc>
          <w:tcPr>
            <w:tcW w:w="9684" w:type="dxa"/>
            <w:gridSpan w:val="4"/>
            <w:tcBorders>
              <w:bottom w:val="nil"/>
            </w:tcBorders>
            <w:vAlign w:val="center"/>
          </w:tcPr>
          <w:p w14:paraId="7146B355" w14:textId="77777777" w:rsidR="000A72CE" w:rsidRPr="00A53E84" w:rsidRDefault="0079068D" w:rsidP="008A1BCC">
            <w:pPr>
              <w:jc w:val="left"/>
              <w:rPr>
                <w:i/>
              </w:rPr>
            </w:pPr>
            <w:r w:rsidRPr="00A53E84">
              <w:rPr>
                <w:i/>
              </w:rPr>
              <w:t>The ENC in the ECDIS should match the corresponding graphical plot shown below.</w:t>
            </w:r>
          </w:p>
          <w:p w14:paraId="405AC342" w14:textId="77777777" w:rsidR="0079068D" w:rsidRPr="00A53E84" w:rsidRDefault="0079068D" w:rsidP="008A1BCC">
            <w:pPr>
              <w:jc w:val="left"/>
              <w:rPr>
                <w:i/>
              </w:rPr>
            </w:pPr>
          </w:p>
        </w:tc>
      </w:tr>
      <w:tr w:rsidR="0079068D" w14:paraId="762B05ED" w14:textId="77777777" w:rsidTr="005D4448">
        <w:trPr>
          <w:tblHeader/>
        </w:trPr>
        <w:tc>
          <w:tcPr>
            <w:tcW w:w="9684" w:type="dxa"/>
            <w:gridSpan w:val="4"/>
            <w:tcBorders>
              <w:top w:val="nil"/>
              <w:bottom w:val="nil"/>
            </w:tcBorders>
            <w:vAlign w:val="center"/>
          </w:tcPr>
          <w:p w14:paraId="57807590" w14:textId="4620D277" w:rsidR="0079068D" w:rsidRPr="0015247B" w:rsidRDefault="00B47E63" w:rsidP="0079068D">
            <w:pPr>
              <w:jc w:val="center"/>
            </w:pPr>
            <w:r w:rsidRPr="00B47E63">
              <w:rPr>
                <w:noProof/>
                <w:lang w:val="en-US" w:eastAsia="ko-KR"/>
              </w:rPr>
              <w:drawing>
                <wp:inline distT="0" distB="0" distL="0" distR="0" wp14:anchorId="1CEF23B9" wp14:editId="44385FD5">
                  <wp:extent cx="6009376" cy="1025293"/>
                  <wp:effectExtent l="0" t="0" r="0" b="3810"/>
                  <wp:docPr id="333" name="Picture 333" descr="C:\msdokut\STANDARDIT\IHO\ENCWG\Drafting 4.0.2 after Mar2016\New picture originals 23mar2016\6.1 picture 1 - Traffic separation zo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C:\msdokut\STANDARDIT\IHO\ENCWG\Drafting 4.0.2 after Mar2016\New picture originals 23mar2016\6.1 picture 1 - Traffic separation zone.PNG"/>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6033416" cy="1029395"/>
                          </a:xfrm>
                          <a:prstGeom prst="rect">
                            <a:avLst/>
                          </a:prstGeom>
                          <a:noFill/>
                          <a:ln>
                            <a:noFill/>
                          </a:ln>
                        </pic:spPr>
                      </pic:pic>
                    </a:graphicData>
                  </a:graphic>
                </wp:inline>
              </w:drawing>
            </w:r>
          </w:p>
        </w:tc>
      </w:tr>
      <w:tr w:rsidR="0079068D" w14:paraId="0BA45CD3" w14:textId="77777777" w:rsidTr="005D4448">
        <w:trPr>
          <w:tblHeader/>
        </w:trPr>
        <w:tc>
          <w:tcPr>
            <w:tcW w:w="9684" w:type="dxa"/>
            <w:gridSpan w:val="4"/>
            <w:tcBorders>
              <w:top w:val="nil"/>
              <w:bottom w:val="nil"/>
            </w:tcBorders>
            <w:vAlign w:val="center"/>
          </w:tcPr>
          <w:p w14:paraId="6B8F5586" w14:textId="77777777" w:rsidR="0079068D" w:rsidRPr="00A53E84" w:rsidRDefault="0079068D" w:rsidP="008A1BCC">
            <w:pPr>
              <w:jc w:val="left"/>
              <w:rPr>
                <w:i/>
              </w:rPr>
            </w:pPr>
            <w:r w:rsidRPr="00A53E84">
              <w:rPr>
                <w:i/>
              </w:rPr>
              <w:t>Selected: Traffic separation zone</w:t>
            </w:r>
          </w:p>
          <w:p w14:paraId="74D0DC67" w14:textId="77777777" w:rsidR="0079068D" w:rsidRPr="00A53E84" w:rsidRDefault="0079068D" w:rsidP="008A1BCC">
            <w:pPr>
              <w:jc w:val="left"/>
              <w:rPr>
                <w:i/>
              </w:rPr>
            </w:pPr>
          </w:p>
        </w:tc>
      </w:tr>
      <w:tr w:rsidR="0079068D" w14:paraId="2C8F5DD6" w14:textId="77777777" w:rsidTr="005D4448">
        <w:trPr>
          <w:tblHeader/>
        </w:trPr>
        <w:tc>
          <w:tcPr>
            <w:tcW w:w="9684" w:type="dxa"/>
            <w:gridSpan w:val="4"/>
            <w:tcBorders>
              <w:top w:val="nil"/>
              <w:bottom w:val="nil"/>
            </w:tcBorders>
            <w:vAlign w:val="center"/>
          </w:tcPr>
          <w:p w14:paraId="3B89B271" w14:textId="632C3149" w:rsidR="0079068D" w:rsidRPr="0015247B" w:rsidRDefault="00B47E63" w:rsidP="0079068D">
            <w:pPr>
              <w:jc w:val="center"/>
            </w:pPr>
            <w:r w:rsidRPr="00B47E63">
              <w:rPr>
                <w:noProof/>
                <w:lang w:val="en-US" w:eastAsia="ko-KR"/>
              </w:rPr>
              <w:drawing>
                <wp:inline distT="0" distB="0" distL="0" distR="0" wp14:anchorId="10FF0047" wp14:editId="528EC470">
                  <wp:extent cx="6009376" cy="1047450"/>
                  <wp:effectExtent l="0" t="0" r="0" b="635"/>
                  <wp:docPr id="334" name="Picture 334" descr="C:\msdokut\STANDARDIT\IHO\ENCWG\Drafting 4.0.2 after Mar2016\New picture originals 23mar2016\6.1 picture 2 - Inshore traffic zo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C:\msdokut\STANDARDIT\IHO\ENCWG\Drafting 4.0.2 after Mar2016\New picture originals 23mar2016\6.1 picture 2 - Inshore traffic zone.PNG"/>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6025152" cy="1050200"/>
                          </a:xfrm>
                          <a:prstGeom prst="rect">
                            <a:avLst/>
                          </a:prstGeom>
                          <a:noFill/>
                          <a:ln>
                            <a:noFill/>
                          </a:ln>
                        </pic:spPr>
                      </pic:pic>
                    </a:graphicData>
                  </a:graphic>
                </wp:inline>
              </w:drawing>
            </w:r>
          </w:p>
        </w:tc>
      </w:tr>
      <w:tr w:rsidR="0079068D" w14:paraId="09E49114" w14:textId="77777777" w:rsidTr="005D4448">
        <w:trPr>
          <w:tblHeader/>
        </w:trPr>
        <w:tc>
          <w:tcPr>
            <w:tcW w:w="9684" w:type="dxa"/>
            <w:gridSpan w:val="4"/>
            <w:tcBorders>
              <w:top w:val="nil"/>
              <w:bottom w:val="nil"/>
            </w:tcBorders>
            <w:vAlign w:val="center"/>
          </w:tcPr>
          <w:p w14:paraId="130FAAD8" w14:textId="77777777" w:rsidR="0079068D" w:rsidRPr="00A53E84" w:rsidRDefault="0079068D" w:rsidP="00ED668D">
            <w:pPr>
              <w:jc w:val="left"/>
              <w:rPr>
                <w:i/>
              </w:rPr>
            </w:pPr>
            <w:r w:rsidRPr="00A53E84">
              <w:rPr>
                <w:i/>
              </w:rPr>
              <w:t>Selected: Inshore traffic zone</w:t>
            </w:r>
          </w:p>
          <w:p w14:paraId="5B19DA9D" w14:textId="77777777" w:rsidR="005D4448" w:rsidRPr="00A53E84" w:rsidRDefault="005D4448" w:rsidP="00ED668D">
            <w:pPr>
              <w:jc w:val="left"/>
              <w:rPr>
                <w:i/>
              </w:rPr>
            </w:pPr>
          </w:p>
        </w:tc>
      </w:tr>
      <w:tr w:rsidR="0079068D" w14:paraId="7941515F" w14:textId="77777777" w:rsidTr="005D4448">
        <w:trPr>
          <w:tblHeader/>
        </w:trPr>
        <w:tc>
          <w:tcPr>
            <w:tcW w:w="9688" w:type="dxa"/>
            <w:gridSpan w:val="4"/>
            <w:tcBorders>
              <w:top w:val="nil"/>
              <w:bottom w:val="nil"/>
            </w:tcBorders>
            <w:vAlign w:val="center"/>
          </w:tcPr>
          <w:p w14:paraId="209E7027" w14:textId="41E4F026" w:rsidR="0079068D" w:rsidRPr="0015247B" w:rsidRDefault="00AD1DA9" w:rsidP="00ED668D">
            <w:pPr>
              <w:jc w:val="center"/>
            </w:pPr>
            <w:r w:rsidRPr="00AD1DA9">
              <w:rPr>
                <w:noProof/>
                <w:lang w:val="en-US" w:eastAsia="ko-KR"/>
              </w:rPr>
              <w:drawing>
                <wp:inline distT="0" distB="0" distL="0" distR="0" wp14:anchorId="2E5646BA" wp14:editId="3557D321">
                  <wp:extent cx="6009005" cy="1028869"/>
                  <wp:effectExtent l="0" t="0" r="0" b="0"/>
                  <wp:docPr id="337" name="Picture 337" descr="C:\msdokut\STANDARDIT\IHO\ENCWG\Drafting 4.0.2 after Mar2016\New picture originals 23mar2016\6.1 picture 3 - Restricted ar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C:\msdokut\STANDARDIT\IHO\ENCWG\Drafting 4.0.2 after Mar2016\New picture originals 23mar2016\6.1 picture 3 - Restricted area.PNG"/>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6012714" cy="1029504"/>
                          </a:xfrm>
                          <a:prstGeom prst="rect">
                            <a:avLst/>
                          </a:prstGeom>
                          <a:noFill/>
                          <a:ln>
                            <a:noFill/>
                          </a:ln>
                        </pic:spPr>
                      </pic:pic>
                    </a:graphicData>
                  </a:graphic>
                </wp:inline>
              </w:drawing>
            </w:r>
          </w:p>
        </w:tc>
      </w:tr>
      <w:tr w:rsidR="0079068D" w14:paraId="57F426B7" w14:textId="77777777" w:rsidTr="005D4448">
        <w:trPr>
          <w:tblHeader/>
        </w:trPr>
        <w:tc>
          <w:tcPr>
            <w:tcW w:w="9688" w:type="dxa"/>
            <w:gridSpan w:val="4"/>
            <w:tcBorders>
              <w:top w:val="nil"/>
            </w:tcBorders>
            <w:vAlign w:val="center"/>
          </w:tcPr>
          <w:p w14:paraId="59DB951C" w14:textId="77777777" w:rsidR="0079068D" w:rsidRPr="00A53E84" w:rsidRDefault="0079068D" w:rsidP="00ED668D">
            <w:pPr>
              <w:jc w:val="left"/>
              <w:rPr>
                <w:i/>
              </w:rPr>
            </w:pPr>
            <w:r w:rsidRPr="00A53E84">
              <w:rPr>
                <w:i/>
              </w:rPr>
              <w:t>Selected: Restricted area</w:t>
            </w:r>
          </w:p>
        </w:tc>
      </w:tr>
    </w:tbl>
    <w:p w14:paraId="4C7E28A0" w14:textId="77777777" w:rsidR="0079068D" w:rsidRDefault="0079068D" w:rsidP="0079068D"/>
    <w:tbl>
      <w:tblPr>
        <w:tblW w:w="96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91"/>
      </w:tblGrid>
      <w:tr w:rsidR="0079068D" w14:paraId="798B23A0" w14:textId="77777777" w:rsidTr="005D4448">
        <w:trPr>
          <w:tblHeader/>
        </w:trPr>
        <w:tc>
          <w:tcPr>
            <w:tcW w:w="9686" w:type="dxa"/>
            <w:tcBorders>
              <w:bottom w:val="nil"/>
            </w:tcBorders>
            <w:vAlign w:val="center"/>
          </w:tcPr>
          <w:p w14:paraId="1EE95C6A" w14:textId="184FB442" w:rsidR="0079068D" w:rsidRPr="0015247B" w:rsidRDefault="00AD1DA9" w:rsidP="00ED668D">
            <w:pPr>
              <w:jc w:val="center"/>
            </w:pPr>
            <w:r w:rsidRPr="00AD1DA9">
              <w:rPr>
                <w:noProof/>
                <w:lang w:val="en-US" w:eastAsia="ko-KR"/>
              </w:rPr>
              <w:lastRenderedPageBreak/>
              <w:drawing>
                <wp:inline distT="0" distB="0" distL="0" distR="0" wp14:anchorId="798E0786" wp14:editId="52A8A6ED">
                  <wp:extent cx="6009376" cy="1028039"/>
                  <wp:effectExtent l="0" t="0" r="0" b="1270"/>
                  <wp:docPr id="338" name="Picture 338" descr="C:\msdokut\STANDARDIT\IHO\ENCWG\Drafting 4.0.2 after Mar2016\New picture originals 23mar2016\6.1 picture 4 - Caution ar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C:\msdokut\STANDARDIT\IHO\ENCWG\Drafting 4.0.2 after Mar2016\New picture originals 23mar2016\6.1 picture 4 - Caution area.PNG"/>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6025607" cy="1030816"/>
                          </a:xfrm>
                          <a:prstGeom prst="rect">
                            <a:avLst/>
                          </a:prstGeom>
                          <a:noFill/>
                          <a:ln>
                            <a:noFill/>
                          </a:ln>
                        </pic:spPr>
                      </pic:pic>
                    </a:graphicData>
                  </a:graphic>
                </wp:inline>
              </w:drawing>
            </w:r>
          </w:p>
        </w:tc>
      </w:tr>
      <w:tr w:rsidR="0079068D" w14:paraId="0B00B070" w14:textId="77777777" w:rsidTr="005D4448">
        <w:trPr>
          <w:tblHeader/>
        </w:trPr>
        <w:tc>
          <w:tcPr>
            <w:tcW w:w="9686" w:type="dxa"/>
            <w:tcBorders>
              <w:top w:val="nil"/>
              <w:bottom w:val="nil"/>
            </w:tcBorders>
            <w:vAlign w:val="center"/>
          </w:tcPr>
          <w:p w14:paraId="69E29826" w14:textId="77777777" w:rsidR="0079068D" w:rsidRPr="00A53E84" w:rsidRDefault="0079068D" w:rsidP="00ED668D">
            <w:pPr>
              <w:jc w:val="left"/>
              <w:rPr>
                <w:i/>
              </w:rPr>
            </w:pPr>
            <w:r w:rsidRPr="00A53E84">
              <w:rPr>
                <w:i/>
              </w:rPr>
              <w:t>Selected: Caution area</w:t>
            </w:r>
          </w:p>
          <w:p w14:paraId="34F3E0B8" w14:textId="77777777" w:rsidR="005D4448" w:rsidRPr="00A53E84" w:rsidRDefault="005D4448" w:rsidP="00ED668D">
            <w:pPr>
              <w:jc w:val="left"/>
              <w:rPr>
                <w:i/>
              </w:rPr>
            </w:pPr>
          </w:p>
        </w:tc>
      </w:tr>
      <w:tr w:rsidR="0079068D" w14:paraId="4C71847F" w14:textId="77777777" w:rsidTr="005D4448">
        <w:trPr>
          <w:tblHeader/>
        </w:trPr>
        <w:tc>
          <w:tcPr>
            <w:tcW w:w="9690" w:type="dxa"/>
            <w:tcBorders>
              <w:top w:val="nil"/>
              <w:bottom w:val="nil"/>
            </w:tcBorders>
            <w:vAlign w:val="center"/>
          </w:tcPr>
          <w:p w14:paraId="347D7801" w14:textId="227EB048" w:rsidR="0079068D" w:rsidRPr="0015247B" w:rsidRDefault="00AD1DA9" w:rsidP="00ED668D">
            <w:pPr>
              <w:jc w:val="center"/>
            </w:pPr>
            <w:r w:rsidRPr="00AD1DA9">
              <w:rPr>
                <w:noProof/>
                <w:lang w:val="en-US" w:eastAsia="ko-KR"/>
              </w:rPr>
              <w:drawing>
                <wp:inline distT="0" distB="0" distL="0" distR="0" wp14:anchorId="176AFE1F" wp14:editId="245004FC">
                  <wp:extent cx="6009005" cy="1041691"/>
                  <wp:effectExtent l="0" t="0" r="0" b="6350"/>
                  <wp:docPr id="339" name="Picture 339" descr="C:\msdokut\STANDARDIT\IHO\ENCWG\Drafting 4.0.2 after Mar2016\New picture originals 23mar2016\6.1 picture 5 - Offshore production ar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C:\msdokut\STANDARDIT\IHO\ENCWG\Drafting 4.0.2 after Mar2016\New picture originals 23mar2016\6.1 picture 5 - Offshore production area.PNG"/>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6035253" cy="1046241"/>
                          </a:xfrm>
                          <a:prstGeom prst="rect">
                            <a:avLst/>
                          </a:prstGeom>
                          <a:noFill/>
                          <a:ln>
                            <a:noFill/>
                          </a:ln>
                        </pic:spPr>
                      </pic:pic>
                    </a:graphicData>
                  </a:graphic>
                </wp:inline>
              </w:drawing>
            </w:r>
          </w:p>
        </w:tc>
      </w:tr>
      <w:tr w:rsidR="0079068D" w14:paraId="12C36F4B" w14:textId="77777777" w:rsidTr="005D4448">
        <w:trPr>
          <w:tblHeader/>
        </w:trPr>
        <w:tc>
          <w:tcPr>
            <w:tcW w:w="9690" w:type="dxa"/>
            <w:tcBorders>
              <w:top w:val="nil"/>
              <w:bottom w:val="nil"/>
            </w:tcBorders>
            <w:vAlign w:val="center"/>
          </w:tcPr>
          <w:p w14:paraId="39F4D693" w14:textId="77777777" w:rsidR="0079068D" w:rsidRPr="00A53E84" w:rsidRDefault="0079068D" w:rsidP="00ED668D">
            <w:pPr>
              <w:jc w:val="left"/>
              <w:rPr>
                <w:i/>
              </w:rPr>
            </w:pPr>
            <w:r w:rsidRPr="00A53E84">
              <w:rPr>
                <w:i/>
              </w:rPr>
              <w:t>Selected: Offshore production area</w:t>
            </w:r>
          </w:p>
          <w:p w14:paraId="00D8A876" w14:textId="77777777" w:rsidR="005D4448" w:rsidRPr="00A53E84" w:rsidRDefault="005D4448" w:rsidP="00ED668D">
            <w:pPr>
              <w:jc w:val="left"/>
              <w:rPr>
                <w:i/>
              </w:rPr>
            </w:pPr>
          </w:p>
        </w:tc>
      </w:tr>
      <w:tr w:rsidR="0079068D" w14:paraId="54955C40" w14:textId="77777777" w:rsidTr="005D4448">
        <w:trPr>
          <w:tblHeader/>
        </w:trPr>
        <w:tc>
          <w:tcPr>
            <w:tcW w:w="9690" w:type="dxa"/>
            <w:tcBorders>
              <w:top w:val="nil"/>
              <w:bottom w:val="nil"/>
            </w:tcBorders>
            <w:vAlign w:val="center"/>
          </w:tcPr>
          <w:p w14:paraId="6E913B1B" w14:textId="677614B0" w:rsidR="0079068D" w:rsidRPr="0015247B" w:rsidRDefault="00AD1DA9" w:rsidP="00ED668D">
            <w:pPr>
              <w:jc w:val="center"/>
            </w:pPr>
            <w:r w:rsidRPr="00AD1DA9">
              <w:rPr>
                <w:noProof/>
                <w:lang w:val="en-US" w:eastAsia="ko-KR"/>
              </w:rPr>
              <w:drawing>
                <wp:inline distT="0" distB="0" distL="0" distR="0" wp14:anchorId="288DC14E" wp14:editId="058ED13B">
                  <wp:extent cx="6019800" cy="1029822"/>
                  <wp:effectExtent l="0" t="0" r="0" b="0"/>
                  <wp:docPr id="340" name="Picture 340" descr="C:\msdokut\STANDARDIT\IHO\ENCWG\Drafting 4.0.2 after Mar2016\New picture originals 23mar2016\6.1 picture 6 - Area to be avoid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C:\msdokut\STANDARDIT\IHO\ENCWG\Drafting 4.0.2 after Mar2016\New picture originals 23mar2016\6.1 picture 6 - Area to be avoided.PNG"/>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6035976" cy="1032589"/>
                          </a:xfrm>
                          <a:prstGeom prst="rect">
                            <a:avLst/>
                          </a:prstGeom>
                          <a:noFill/>
                          <a:ln>
                            <a:noFill/>
                          </a:ln>
                        </pic:spPr>
                      </pic:pic>
                    </a:graphicData>
                  </a:graphic>
                </wp:inline>
              </w:drawing>
            </w:r>
          </w:p>
        </w:tc>
      </w:tr>
      <w:tr w:rsidR="0079068D" w14:paraId="6836FE42" w14:textId="77777777" w:rsidTr="005D4448">
        <w:trPr>
          <w:tblHeader/>
        </w:trPr>
        <w:tc>
          <w:tcPr>
            <w:tcW w:w="9690" w:type="dxa"/>
            <w:tcBorders>
              <w:top w:val="nil"/>
              <w:bottom w:val="nil"/>
            </w:tcBorders>
            <w:vAlign w:val="center"/>
          </w:tcPr>
          <w:p w14:paraId="0100F8F7" w14:textId="77777777" w:rsidR="0079068D" w:rsidRPr="00A53E84" w:rsidRDefault="0079068D" w:rsidP="00ED668D">
            <w:pPr>
              <w:jc w:val="left"/>
              <w:rPr>
                <w:i/>
              </w:rPr>
            </w:pPr>
            <w:r w:rsidRPr="00A53E84">
              <w:rPr>
                <w:i/>
              </w:rPr>
              <w:t>Selected: Area to be avoided</w:t>
            </w:r>
          </w:p>
          <w:p w14:paraId="1D5BDCEC" w14:textId="77777777" w:rsidR="005D4448" w:rsidRPr="00A53E84" w:rsidRDefault="005D4448" w:rsidP="00ED668D">
            <w:pPr>
              <w:jc w:val="left"/>
              <w:rPr>
                <w:i/>
              </w:rPr>
            </w:pPr>
          </w:p>
        </w:tc>
      </w:tr>
      <w:tr w:rsidR="0079068D" w14:paraId="44CF40DA" w14:textId="77777777" w:rsidTr="005D4448">
        <w:trPr>
          <w:tblHeader/>
        </w:trPr>
        <w:tc>
          <w:tcPr>
            <w:tcW w:w="9690" w:type="dxa"/>
            <w:tcBorders>
              <w:top w:val="nil"/>
              <w:bottom w:val="nil"/>
            </w:tcBorders>
            <w:vAlign w:val="center"/>
          </w:tcPr>
          <w:p w14:paraId="20C51BFB" w14:textId="6AF87683" w:rsidR="0079068D" w:rsidRPr="0015247B" w:rsidRDefault="00AD1DA9" w:rsidP="00ED668D">
            <w:pPr>
              <w:jc w:val="center"/>
            </w:pPr>
            <w:r w:rsidRPr="00AD1DA9">
              <w:rPr>
                <w:noProof/>
                <w:lang w:val="en-US" w:eastAsia="ko-KR"/>
              </w:rPr>
              <w:drawing>
                <wp:inline distT="0" distB="0" distL="0" distR="0" wp14:anchorId="4A849904" wp14:editId="75AE5E73">
                  <wp:extent cx="5952226" cy="1031849"/>
                  <wp:effectExtent l="0" t="0" r="0" b="0"/>
                  <wp:docPr id="341" name="Picture 341" descr="C:\msdokut\STANDARDIT\IHO\ENCWG\Drafting 4.0.2 after Mar2016\New picture originals 23mar2016\6.1 picture 7 - Military practice ar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C:\msdokut\STANDARDIT\IHO\ENCWG\Drafting 4.0.2 after Mar2016\New picture originals 23mar2016\6.1 picture 7 - Military practice area.PNG"/>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5962592" cy="1033646"/>
                          </a:xfrm>
                          <a:prstGeom prst="rect">
                            <a:avLst/>
                          </a:prstGeom>
                          <a:noFill/>
                          <a:ln>
                            <a:noFill/>
                          </a:ln>
                        </pic:spPr>
                      </pic:pic>
                    </a:graphicData>
                  </a:graphic>
                </wp:inline>
              </w:drawing>
            </w:r>
          </w:p>
        </w:tc>
      </w:tr>
      <w:tr w:rsidR="0079068D" w14:paraId="384EABBA" w14:textId="77777777" w:rsidTr="005D4448">
        <w:trPr>
          <w:tblHeader/>
        </w:trPr>
        <w:tc>
          <w:tcPr>
            <w:tcW w:w="9690" w:type="dxa"/>
            <w:tcBorders>
              <w:top w:val="nil"/>
              <w:bottom w:val="nil"/>
            </w:tcBorders>
            <w:vAlign w:val="center"/>
          </w:tcPr>
          <w:p w14:paraId="5DF7CEC6" w14:textId="77777777" w:rsidR="0079068D" w:rsidRPr="00A53E84" w:rsidRDefault="0079068D" w:rsidP="005D4448">
            <w:pPr>
              <w:jc w:val="left"/>
              <w:rPr>
                <w:i/>
              </w:rPr>
            </w:pPr>
            <w:r w:rsidRPr="00A53E84">
              <w:rPr>
                <w:i/>
              </w:rPr>
              <w:t>Selected: Military practice area</w:t>
            </w:r>
          </w:p>
          <w:p w14:paraId="06C46B22" w14:textId="77777777" w:rsidR="005D4448" w:rsidRPr="00A53E84" w:rsidRDefault="005D4448" w:rsidP="005D4448">
            <w:pPr>
              <w:jc w:val="left"/>
              <w:rPr>
                <w:i/>
              </w:rPr>
            </w:pPr>
          </w:p>
        </w:tc>
      </w:tr>
      <w:tr w:rsidR="0079068D" w14:paraId="63302803" w14:textId="77777777" w:rsidTr="005D4448">
        <w:trPr>
          <w:tblHeader/>
        </w:trPr>
        <w:tc>
          <w:tcPr>
            <w:tcW w:w="9690" w:type="dxa"/>
            <w:tcBorders>
              <w:top w:val="nil"/>
              <w:bottom w:val="nil"/>
            </w:tcBorders>
            <w:vAlign w:val="center"/>
          </w:tcPr>
          <w:p w14:paraId="3D1ED723" w14:textId="75FCBB56" w:rsidR="0079068D" w:rsidRPr="0015247B" w:rsidRDefault="00AD1DA9" w:rsidP="00ED668D">
            <w:pPr>
              <w:jc w:val="center"/>
            </w:pPr>
            <w:r w:rsidRPr="00AD1DA9">
              <w:rPr>
                <w:noProof/>
                <w:lang w:val="en-US" w:eastAsia="ko-KR"/>
              </w:rPr>
              <w:drawing>
                <wp:inline distT="0" distB="0" distL="0" distR="0" wp14:anchorId="2E3C3B0A" wp14:editId="544384C4">
                  <wp:extent cx="6009005" cy="1027975"/>
                  <wp:effectExtent l="0" t="0" r="0" b="1270"/>
                  <wp:docPr id="342" name="Picture 342" descr="C:\msdokut\STANDARDIT\IHO\ENCWG\Drafting 4.0.2 after Mar2016\New picture originals 23mar2016\6.1 picture 8 - Seaplane landing ar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C:\msdokut\STANDARDIT\IHO\ENCWG\Drafting 4.0.2 after Mar2016\New picture originals 23mar2016\6.1 picture 8 - Seaplane landing area.PNG"/>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6023919" cy="1030526"/>
                          </a:xfrm>
                          <a:prstGeom prst="rect">
                            <a:avLst/>
                          </a:prstGeom>
                          <a:noFill/>
                          <a:ln>
                            <a:noFill/>
                          </a:ln>
                        </pic:spPr>
                      </pic:pic>
                    </a:graphicData>
                  </a:graphic>
                </wp:inline>
              </w:drawing>
            </w:r>
          </w:p>
        </w:tc>
      </w:tr>
      <w:tr w:rsidR="0079068D" w14:paraId="1886EE26" w14:textId="77777777" w:rsidTr="005D4448">
        <w:trPr>
          <w:tblHeader/>
        </w:trPr>
        <w:tc>
          <w:tcPr>
            <w:tcW w:w="9690" w:type="dxa"/>
            <w:tcBorders>
              <w:top w:val="nil"/>
              <w:bottom w:val="nil"/>
            </w:tcBorders>
            <w:vAlign w:val="center"/>
          </w:tcPr>
          <w:p w14:paraId="497BF42C" w14:textId="77777777" w:rsidR="0079068D" w:rsidRPr="00A53E84" w:rsidRDefault="005D4448" w:rsidP="00ED668D">
            <w:pPr>
              <w:jc w:val="left"/>
              <w:rPr>
                <w:i/>
              </w:rPr>
            </w:pPr>
            <w:r w:rsidRPr="00A53E84">
              <w:rPr>
                <w:i/>
              </w:rPr>
              <w:t xml:space="preserve">Selected: </w:t>
            </w:r>
            <w:r w:rsidR="0079068D" w:rsidRPr="00A53E84">
              <w:rPr>
                <w:i/>
              </w:rPr>
              <w:t>Seaplane landing area</w:t>
            </w:r>
          </w:p>
          <w:p w14:paraId="33532A34" w14:textId="77777777" w:rsidR="005D4448" w:rsidRPr="00A53E84" w:rsidRDefault="005D4448" w:rsidP="00ED668D">
            <w:pPr>
              <w:jc w:val="left"/>
              <w:rPr>
                <w:i/>
              </w:rPr>
            </w:pPr>
          </w:p>
        </w:tc>
      </w:tr>
      <w:tr w:rsidR="0079068D" w14:paraId="21D7B7E0" w14:textId="77777777" w:rsidTr="005D4448">
        <w:trPr>
          <w:tblHeader/>
        </w:trPr>
        <w:tc>
          <w:tcPr>
            <w:tcW w:w="9690" w:type="dxa"/>
            <w:tcBorders>
              <w:top w:val="nil"/>
              <w:bottom w:val="nil"/>
            </w:tcBorders>
            <w:vAlign w:val="center"/>
          </w:tcPr>
          <w:p w14:paraId="0B6AF8CE" w14:textId="2ED91296" w:rsidR="0079068D" w:rsidRPr="0015247B" w:rsidRDefault="00AD1DA9" w:rsidP="00ED668D">
            <w:pPr>
              <w:jc w:val="center"/>
            </w:pPr>
            <w:r w:rsidRPr="00AD1DA9">
              <w:rPr>
                <w:noProof/>
                <w:lang w:val="en-US" w:eastAsia="ko-KR"/>
              </w:rPr>
              <w:drawing>
                <wp:inline distT="0" distB="0" distL="0" distR="0" wp14:anchorId="6FA820B4" wp14:editId="22C1BB2F">
                  <wp:extent cx="5986361" cy="1024102"/>
                  <wp:effectExtent l="0" t="0" r="0" b="5080"/>
                  <wp:docPr id="343" name="Picture 343" descr="C:\msdokut\STANDARDIT\IHO\ENCWG\Drafting 4.0.2 after Mar2016\New picture originals 23mar2016\6.1 picture 9 - Submarine transit la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C:\msdokut\STANDARDIT\IHO\ENCWG\Drafting 4.0.2 after Mar2016\New picture originals 23mar2016\6.1 picture 9 - Submarine transit lane.PNG"/>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6000525" cy="1026525"/>
                          </a:xfrm>
                          <a:prstGeom prst="rect">
                            <a:avLst/>
                          </a:prstGeom>
                          <a:noFill/>
                          <a:ln>
                            <a:noFill/>
                          </a:ln>
                        </pic:spPr>
                      </pic:pic>
                    </a:graphicData>
                  </a:graphic>
                </wp:inline>
              </w:drawing>
            </w:r>
          </w:p>
        </w:tc>
      </w:tr>
      <w:tr w:rsidR="0079068D" w14:paraId="7156C403" w14:textId="77777777" w:rsidTr="005D4448">
        <w:trPr>
          <w:tblHeader/>
        </w:trPr>
        <w:tc>
          <w:tcPr>
            <w:tcW w:w="9690" w:type="dxa"/>
            <w:tcBorders>
              <w:top w:val="nil"/>
            </w:tcBorders>
            <w:vAlign w:val="center"/>
          </w:tcPr>
          <w:p w14:paraId="6BB5D953" w14:textId="77777777" w:rsidR="0079068D" w:rsidRPr="00A53E84" w:rsidRDefault="0079068D" w:rsidP="00ED668D">
            <w:pPr>
              <w:jc w:val="left"/>
              <w:rPr>
                <w:i/>
              </w:rPr>
            </w:pPr>
            <w:r w:rsidRPr="00A53E84">
              <w:rPr>
                <w:i/>
              </w:rPr>
              <w:t>Selected: Submarine transit lane</w:t>
            </w:r>
          </w:p>
          <w:p w14:paraId="3A5F33E6" w14:textId="77777777" w:rsidR="005D4448" w:rsidRPr="00A53E84" w:rsidRDefault="005D4448" w:rsidP="00ED668D">
            <w:pPr>
              <w:jc w:val="left"/>
              <w:rPr>
                <w:i/>
              </w:rPr>
            </w:pPr>
          </w:p>
        </w:tc>
      </w:tr>
    </w:tbl>
    <w:p w14:paraId="28AA8F8B" w14:textId="77777777" w:rsidR="005D4448" w:rsidRDefault="005D4448" w:rsidP="0079068D"/>
    <w:p w14:paraId="32518311" w14:textId="77777777" w:rsidR="0079068D" w:rsidRDefault="005D4448" w:rsidP="0079068D">
      <w:r>
        <w:br w:type="page"/>
      </w:r>
    </w:p>
    <w:tbl>
      <w:tblPr>
        <w:tblW w:w="96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91"/>
      </w:tblGrid>
      <w:tr w:rsidR="0079068D" w14:paraId="22139B92" w14:textId="77777777" w:rsidTr="005D4448">
        <w:trPr>
          <w:tblHeader/>
        </w:trPr>
        <w:tc>
          <w:tcPr>
            <w:tcW w:w="9684" w:type="dxa"/>
            <w:tcBorders>
              <w:bottom w:val="nil"/>
            </w:tcBorders>
            <w:vAlign w:val="center"/>
          </w:tcPr>
          <w:p w14:paraId="7C1DE629" w14:textId="60557626" w:rsidR="0079068D" w:rsidRPr="0015247B" w:rsidRDefault="00AD1DA9" w:rsidP="00ED668D">
            <w:pPr>
              <w:jc w:val="center"/>
            </w:pPr>
            <w:r w:rsidRPr="00AD1DA9">
              <w:rPr>
                <w:noProof/>
                <w:lang w:val="en-US" w:eastAsia="ko-KR"/>
              </w:rPr>
              <w:lastRenderedPageBreak/>
              <w:drawing>
                <wp:inline distT="0" distB="0" distL="0" distR="0" wp14:anchorId="38DB54CE" wp14:editId="4EF4C3CE">
                  <wp:extent cx="5960853" cy="1019738"/>
                  <wp:effectExtent l="0" t="0" r="1905" b="9525"/>
                  <wp:docPr id="344" name="Picture 344" descr="C:\msdokut\STANDARDIT\IHO\ENCWG\Drafting 4.0.2 after Mar2016\New picture originals 23mar2016\6.1 picture 10 - Anchorage ar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C:\msdokut\STANDARDIT\IHO\ENCWG\Drafting 4.0.2 after Mar2016\New picture originals 23mar2016\6.1 picture 10 - Anchorage area.PNG"/>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5972018" cy="1021648"/>
                          </a:xfrm>
                          <a:prstGeom prst="rect">
                            <a:avLst/>
                          </a:prstGeom>
                          <a:noFill/>
                          <a:ln>
                            <a:noFill/>
                          </a:ln>
                        </pic:spPr>
                      </pic:pic>
                    </a:graphicData>
                  </a:graphic>
                </wp:inline>
              </w:drawing>
            </w:r>
          </w:p>
        </w:tc>
      </w:tr>
      <w:tr w:rsidR="0079068D" w14:paraId="10C24D50" w14:textId="77777777" w:rsidTr="005D4448">
        <w:trPr>
          <w:tblHeader/>
        </w:trPr>
        <w:tc>
          <w:tcPr>
            <w:tcW w:w="9684" w:type="dxa"/>
            <w:tcBorders>
              <w:top w:val="nil"/>
              <w:bottom w:val="nil"/>
            </w:tcBorders>
            <w:vAlign w:val="center"/>
          </w:tcPr>
          <w:p w14:paraId="6544006F" w14:textId="77777777" w:rsidR="0079068D" w:rsidRPr="00A53E84" w:rsidRDefault="0079068D" w:rsidP="00ED668D">
            <w:pPr>
              <w:jc w:val="left"/>
              <w:rPr>
                <w:i/>
              </w:rPr>
            </w:pPr>
            <w:r w:rsidRPr="00A53E84">
              <w:rPr>
                <w:i/>
              </w:rPr>
              <w:t>Selected: Anchorage area</w:t>
            </w:r>
          </w:p>
          <w:p w14:paraId="7CD19EB4" w14:textId="77777777" w:rsidR="005D4448" w:rsidRPr="00A53E84" w:rsidRDefault="005D4448" w:rsidP="00ED668D">
            <w:pPr>
              <w:jc w:val="left"/>
              <w:rPr>
                <w:i/>
              </w:rPr>
            </w:pPr>
          </w:p>
        </w:tc>
      </w:tr>
      <w:tr w:rsidR="0079068D" w14:paraId="2E52C5C5" w14:textId="77777777" w:rsidTr="005D4448">
        <w:trPr>
          <w:tblHeader/>
        </w:trPr>
        <w:tc>
          <w:tcPr>
            <w:tcW w:w="9684" w:type="dxa"/>
            <w:tcBorders>
              <w:top w:val="nil"/>
              <w:bottom w:val="nil"/>
            </w:tcBorders>
            <w:vAlign w:val="center"/>
          </w:tcPr>
          <w:p w14:paraId="091CBB86" w14:textId="52310252" w:rsidR="0079068D" w:rsidRPr="0015247B" w:rsidRDefault="00AD1DA9" w:rsidP="00ED668D">
            <w:pPr>
              <w:jc w:val="center"/>
            </w:pPr>
            <w:r w:rsidRPr="00AD1DA9">
              <w:rPr>
                <w:noProof/>
                <w:lang w:val="en-US" w:eastAsia="ko-KR"/>
              </w:rPr>
              <w:drawing>
                <wp:inline distT="0" distB="0" distL="0" distR="0" wp14:anchorId="5EB1B0D1" wp14:editId="2AD333A9">
                  <wp:extent cx="6019800" cy="1043563"/>
                  <wp:effectExtent l="0" t="0" r="0" b="4445"/>
                  <wp:docPr id="345" name="Picture 345" descr="C:\msdokut\STANDARDIT\IHO\ENCWG\Drafting 4.0.2 after Mar2016\New picture originals 23mar2016\6.1 picture 11 - Marine farm aquacul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C:\msdokut\STANDARDIT\IHO\ENCWG\Drafting 4.0.2 after Mar2016\New picture originals 23mar2016\6.1 picture 11 - Marine farm aquaculture.PN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6030838" cy="1045476"/>
                          </a:xfrm>
                          <a:prstGeom prst="rect">
                            <a:avLst/>
                          </a:prstGeom>
                          <a:noFill/>
                          <a:ln>
                            <a:noFill/>
                          </a:ln>
                        </pic:spPr>
                      </pic:pic>
                    </a:graphicData>
                  </a:graphic>
                </wp:inline>
              </w:drawing>
            </w:r>
          </w:p>
        </w:tc>
      </w:tr>
      <w:tr w:rsidR="0079068D" w14:paraId="35FB26EC" w14:textId="77777777" w:rsidTr="005D4448">
        <w:trPr>
          <w:tblHeader/>
        </w:trPr>
        <w:tc>
          <w:tcPr>
            <w:tcW w:w="9684" w:type="dxa"/>
            <w:tcBorders>
              <w:top w:val="nil"/>
              <w:bottom w:val="nil"/>
            </w:tcBorders>
            <w:vAlign w:val="center"/>
          </w:tcPr>
          <w:p w14:paraId="3879D1FC" w14:textId="77777777" w:rsidR="0079068D" w:rsidRPr="00A53E84" w:rsidRDefault="0079068D" w:rsidP="00ED668D">
            <w:pPr>
              <w:jc w:val="left"/>
              <w:rPr>
                <w:i/>
              </w:rPr>
            </w:pPr>
            <w:r w:rsidRPr="00A53E84">
              <w:rPr>
                <w:i/>
              </w:rPr>
              <w:t>Selected: Marine farm/aquaculture</w:t>
            </w:r>
          </w:p>
          <w:p w14:paraId="34798BF6" w14:textId="77777777" w:rsidR="005D4448" w:rsidRPr="00A53E84" w:rsidRDefault="005D4448" w:rsidP="00ED668D">
            <w:pPr>
              <w:jc w:val="left"/>
              <w:rPr>
                <w:i/>
              </w:rPr>
            </w:pPr>
          </w:p>
        </w:tc>
      </w:tr>
      <w:tr w:rsidR="0079068D" w14:paraId="4985DBCB" w14:textId="77777777" w:rsidTr="005D4448">
        <w:trPr>
          <w:tblHeader/>
        </w:trPr>
        <w:tc>
          <w:tcPr>
            <w:tcW w:w="9691" w:type="dxa"/>
            <w:tcBorders>
              <w:top w:val="nil"/>
              <w:bottom w:val="nil"/>
            </w:tcBorders>
            <w:vAlign w:val="center"/>
          </w:tcPr>
          <w:p w14:paraId="7F10FB4E" w14:textId="4A44543B" w:rsidR="0079068D" w:rsidRPr="0015247B" w:rsidRDefault="00AD1DA9" w:rsidP="00ED668D">
            <w:pPr>
              <w:jc w:val="center"/>
            </w:pPr>
            <w:r w:rsidRPr="00AD1DA9">
              <w:rPr>
                <w:noProof/>
                <w:lang w:val="en-US" w:eastAsia="ko-KR"/>
              </w:rPr>
              <w:drawing>
                <wp:inline distT="0" distB="0" distL="0" distR="0" wp14:anchorId="54C6049F" wp14:editId="5E66A8C2">
                  <wp:extent cx="5986624" cy="1037812"/>
                  <wp:effectExtent l="0" t="0" r="0" b="0"/>
                  <wp:docPr id="346" name="Picture 346" descr="C:\msdokut\STANDARDIT\IHO\ENCWG\Drafting 4.0.2 after Mar2016\New picture originals 23mar2016\6.1 picture 12 - PSS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C:\msdokut\STANDARDIT\IHO\ENCWG\Drafting 4.0.2 after Mar2016\New picture originals 23mar2016\6.1 picture 12 - PSSA.PNG"/>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6009663" cy="1041806"/>
                          </a:xfrm>
                          <a:prstGeom prst="rect">
                            <a:avLst/>
                          </a:prstGeom>
                          <a:noFill/>
                          <a:ln>
                            <a:noFill/>
                          </a:ln>
                        </pic:spPr>
                      </pic:pic>
                    </a:graphicData>
                  </a:graphic>
                </wp:inline>
              </w:drawing>
            </w:r>
          </w:p>
        </w:tc>
      </w:tr>
      <w:tr w:rsidR="0079068D" w14:paraId="5C8B290C" w14:textId="77777777" w:rsidTr="005D4448">
        <w:trPr>
          <w:tblHeader/>
        </w:trPr>
        <w:tc>
          <w:tcPr>
            <w:tcW w:w="9691" w:type="dxa"/>
            <w:tcBorders>
              <w:top w:val="nil"/>
            </w:tcBorders>
            <w:vAlign w:val="center"/>
          </w:tcPr>
          <w:p w14:paraId="2F4DC959" w14:textId="77777777" w:rsidR="0079068D" w:rsidRPr="00A53E84" w:rsidRDefault="0079068D" w:rsidP="00ED668D">
            <w:pPr>
              <w:jc w:val="left"/>
              <w:rPr>
                <w:i/>
              </w:rPr>
            </w:pPr>
            <w:r w:rsidRPr="00A53E84">
              <w:rPr>
                <w:i/>
              </w:rPr>
              <w:t>Selected: PSSA (Particularly Sensitive Sea Area)</w:t>
            </w:r>
          </w:p>
          <w:p w14:paraId="56322390" w14:textId="77777777" w:rsidR="005D4448" w:rsidRPr="0015247B" w:rsidRDefault="005D4448" w:rsidP="00ED668D">
            <w:pPr>
              <w:jc w:val="left"/>
            </w:pPr>
          </w:p>
        </w:tc>
      </w:tr>
    </w:tbl>
    <w:p w14:paraId="61B2941D" w14:textId="77777777" w:rsidR="0079068D" w:rsidRDefault="0079068D" w:rsidP="0079068D"/>
    <w:p w14:paraId="1AE905D0" w14:textId="77777777" w:rsidR="0079068D" w:rsidRDefault="0079068D" w:rsidP="0079068D"/>
    <w:p w14:paraId="7890B7E7" w14:textId="77777777" w:rsidR="0079068D" w:rsidRDefault="0079068D" w:rsidP="000A72CE"/>
    <w:p w14:paraId="62EC13B9" w14:textId="77777777" w:rsidR="000A72CE" w:rsidRDefault="000A72CE" w:rsidP="00E30B8F">
      <w:pPr>
        <w:pStyle w:val="Heading2"/>
      </w:pPr>
      <w:bookmarkStart w:id="291" w:name="_Toc120212631"/>
      <w:r>
        <w:t xml:space="preserve">Detection of Areas for </w:t>
      </w:r>
      <w:r w:rsidR="008D1CB3">
        <w:t xml:space="preserve">which Special Conditions Exist </w:t>
      </w:r>
      <w:r>
        <w:t>- Use of largest scale available</w:t>
      </w:r>
      <w:bookmarkEnd w:id="291"/>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0A72CE" w14:paraId="705200CE" w14:textId="77777777" w:rsidTr="008A1BCC">
        <w:trPr>
          <w:trHeight w:val="454"/>
          <w:tblHeader/>
        </w:trPr>
        <w:tc>
          <w:tcPr>
            <w:tcW w:w="2381" w:type="dxa"/>
            <w:shd w:val="clear" w:color="auto" w:fill="CCFFCC"/>
            <w:vAlign w:val="center"/>
          </w:tcPr>
          <w:p w14:paraId="15BD9553" w14:textId="77777777" w:rsidR="000A72CE" w:rsidRPr="004065B1" w:rsidRDefault="000A72CE" w:rsidP="008A1BCC">
            <w:r w:rsidRPr="000A066E">
              <w:rPr>
                <w:b/>
              </w:rPr>
              <w:t>Test Reference</w:t>
            </w:r>
          </w:p>
        </w:tc>
        <w:tc>
          <w:tcPr>
            <w:tcW w:w="2381" w:type="dxa"/>
            <w:shd w:val="clear" w:color="auto" w:fill="CCFFCC"/>
            <w:vAlign w:val="center"/>
          </w:tcPr>
          <w:p w14:paraId="251640F5" w14:textId="77777777" w:rsidR="000A72CE" w:rsidRPr="004065B1" w:rsidRDefault="000A72CE" w:rsidP="008A1BCC">
            <w:r>
              <w:t>6.2</w:t>
            </w:r>
          </w:p>
        </w:tc>
        <w:tc>
          <w:tcPr>
            <w:tcW w:w="2382" w:type="dxa"/>
            <w:shd w:val="clear" w:color="auto" w:fill="CCFFCC"/>
            <w:vAlign w:val="center"/>
          </w:tcPr>
          <w:p w14:paraId="61C6CC7F" w14:textId="77777777" w:rsidR="000A72CE" w:rsidRPr="004065B1" w:rsidRDefault="000A72CE" w:rsidP="008A1BCC">
            <w:r w:rsidRPr="000A066E">
              <w:rPr>
                <w:b/>
              </w:rPr>
              <w:t>IHO Reference</w:t>
            </w:r>
          </w:p>
        </w:tc>
        <w:tc>
          <w:tcPr>
            <w:tcW w:w="2382" w:type="dxa"/>
            <w:shd w:val="clear" w:color="auto" w:fill="CCFFCC"/>
            <w:vAlign w:val="center"/>
          </w:tcPr>
          <w:p w14:paraId="22A007A5" w14:textId="77777777" w:rsidR="000A72CE" w:rsidRPr="004065B1" w:rsidRDefault="000A72CE" w:rsidP="008A1BCC">
            <w:r>
              <w:t>S-52 10.5.9</w:t>
            </w:r>
          </w:p>
        </w:tc>
      </w:tr>
      <w:tr w:rsidR="000A72CE" w14:paraId="383AEBCA" w14:textId="77777777" w:rsidTr="008A1BCC">
        <w:trPr>
          <w:tblHeader/>
        </w:trPr>
        <w:tc>
          <w:tcPr>
            <w:tcW w:w="9526" w:type="dxa"/>
            <w:gridSpan w:val="4"/>
            <w:shd w:val="clear" w:color="auto" w:fill="CCFFCC"/>
            <w:vAlign w:val="center"/>
          </w:tcPr>
          <w:p w14:paraId="14F5E410" w14:textId="77777777" w:rsidR="000A72CE" w:rsidRDefault="000A72CE" w:rsidP="008A1BCC">
            <w:r w:rsidRPr="000A066E">
              <w:rPr>
                <w:b/>
              </w:rPr>
              <w:t>Test description</w:t>
            </w:r>
          </w:p>
        </w:tc>
      </w:tr>
      <w:tr w:rsidR="000A72CE" w14:paraId="7797FABB" w14:textId="77777777" w:rsidTr="008A1BCC">
        <w:trPr>
          <w:tblHeader/>
        </w:trPr>
        <w:tc>
          <w:tcPr>
            <w:tcW w:w="9526" w:type="dxa"/>
            <w:gridSpan w:val="4"/>
            <w:vAlign w:val="center"/>
          </w:tcPr>
          <w:p w14:paraId="47748424" w14:textId="77777777" w:rsidR="0012511C" w:rsidRPr="00A53E84" w:rsidRDefault="0012511C" w:rsidP="002164D3">
            <w:pPr>
              <w:jc w:val="left"/>
              <w:rPr>
                <w:i/>
              </w:rPr>
            </w:pPr>
            <w:r w:rsidRPr="00A53E84">
              <w:rPr>
                <w:i/>
              </w:rPr>
              <w:t>The purpose of this test is to verify by observation that ECDIS uses the largest scale available for detection of areas with special condition.</w:t>
            </w:r>
          </w:p>
          <w:p w14:paraId="5BFE3829" w14:textId="77777777" w:rsidR="0012511C" w:rsidRPr="00A53E84" w:rsidRDefault="0012511C" w:rsidP="002164D3">
            <w:pPr>
              <w:jc w:val="left"/>
              <w:rPr>
                <w:i/>
              </w:rPr>
            </w:pPr>
          </w:p>
          <w:p w14:paraId="42BD69FE" w14:textId="77777777" w:rsidR="000A72CE" w:rsidRPr="00A53E84" w:rsidRDefault="0012511C" w:rsidP="002164D3">
            <w:pPr>
              <w:jc w:val="left"/>
              <w:rPr>
                <w:i/>
              </w:rPr>
            </w:pPr>
            <w:r w:rsidRPr="00A53E84">
              <w:rPr>
                <w:i/>
              </w:rPr>
              <w:t>This test is performed by loading the test cells AA2OVRVU.000 and AA3ARSPC.000, manually creating a route connecting way points between feature objects marked as WP20 and WP22 and checking display against the corresponding graphical plot.</w:t>
            </w:r>
          </w:p>
        </w:tc>
      </w:tr>
      <w:tr w:rsidR="000A72CE" w14:paraId="2C335189" w14:textId="77777777" w:rsidTr="008A1BCC">
        <w:trPr>
          <w:tblHeader/>
        </w:trPr>
        <w:tc>
          <w:tcPr>
            <w:tcW w:w="9526" w:type="dxa"/>
            <w:gridSpan w:val="4"/>
            <w:shd w:val="clear" w:color="auto" w:fill="CCFFCC"/>
            <w:vAlign w:val="center"/>
          </w:tcPr>
          <w:p w14:paraId="1C7AC063" w14:textId="77777777" w:rsidR="000A72CE" w:rsidRPr="004065B1" w:rsidRDefault="000A72CE" w:rsidP="008A1BCC">
            <w:r w:rsidRPr="000A066E">
              <w:rPr>
                <w:b/>
              </w:rPr>
              <w:t>Setup</w:t>
            </w:r>
          </w:p>
        </w:tc>
      </w:tr>
      <w:tr w:rsidR="000A72CE" w14:paraId="43BA6391" w14:textId="77777777" w:rsidTr="008A1BCC">
        <w:trPr>
          <w:tblHeader/>
        </w:trPr>
        <w:tc>
          <w:tcPr>
            <w:tcW w:w="9526" w:type="dxa"/>
            <w:gridSpan w:val="4"/>
            <w:vAlign w:val="center"/>
          </w:tcPr>
          <w:p w14:paraId="47CBB7C1" w14:textId="1C6364D8" w:rsidR="0012511C" w:rsidRPr="00A53E84" w:rsidRDefault="0012511C" w:rsidP="00A53E84">
            <w:pPr>
              <w:jc w:val="left"/>
              <w:rPr>
                <w:i/>
              </w:rPr>
            </w:pPr>
            <w:r w:rsidRPr="00A53E84">
              <w:rPr>
                <w:i/>
              </w:rPr>
              <w:t>As for test 6.1 and in addition load cell AA2</w:t>
            </w:r>
            <w:r w:rsidR="00A53E84">
              <w:rPr>
                <w:i/>
              </w:rPr>
              <w:t xml:space="preserve">OVRVU.000 from 5.0 Navigational </w:t>
            </w:r>
            <w:r w:rsidRPr="00A53E84">
              <w:rPr>
                <w:i/>
              </w:rPr>
              <w:t>Hazards\Overview\ENC_ROOT</w:t>
            </w:r>
          </w:p>
          <w:p w14:paraId="6D554FC9" w14:textId="46AF595E" w:rsidR="0012511C" w:rsidRPr="00A53E84" w:rsidRDefault="0012511C" w:rsidP="00A53E84">
            <w:pPr>
              <w:jc w:val="left"/>
              <w:rPr>
                <w:i/>
              </w:rPr>
            </w:pPr>
            <w:r w:rsidRPr="00A53E84">
              <w:rPr>
                <w:i/>
              </w:rPr>
              <w:t xml:space="preserve">Select </w:t>
            </w:r>
            <w:r w:rsidR="00DE09B9">
              <w:rPr>
                <w:i/>
              </w:rPr>
              <w:t>Display Category</w:t>
            </w:r>
            <w:r w:rsidRPr="00A53E84">
              <w:rPr>
                <w:i/>
              </w:rPr>
              <w:t xml:space="preserve"> Other</w:t>
            </w:r>
          </w:p>
          <w:p w14:paraId="7CE2C8B4" w14:textId="500457F2" w:rsidR="0012511C" w:rsidRPr="00A53E84" w:rsidRDefault="0012511C" w:rsidP="00A53E84">
            <w:pPr>
              <w:jc w:val="left"/>
              <w:rPr>
                <w:i/>
              </w:rPr>
            </w:pPr>
            <w:r w:rsidRPr="00A53E84">
              <w:rPr>
                <w:i/>
              </w:rPr>
              <w:t xml:space="preserve">Set the </w:t>
            </w:r>
            <w:r w:rsidR="0069033B">
              <w:rPr>
                <w:i/>
              </w:rPr>
              <w:t xml:space="preserve">Safety Contour </w:t>
            </w:r>
            <w:r w:rsidRPr="00A53E84">
              <w:rPr>
                <w:i/>
              </w:rPr>
              <w:t xml:space="preserve">value to 0 m </w:t>
            </w:r>
          </w:p>
          <w:p w14:paraId="233A96CE" w14:textId="51AEAEDD" w:rsidR="0012511C" w:rsidRPr="00A53E84" w:rsidRDefault="0012511C" w:rsidP="00A53E84">
            <w:pPr>
              <w:jc w:val="left"/>
              <w:rPr>
                <w:i/>
              </w:rPr>
            </w:pPr>
            <w:r w:rsidRPr="00A53E84">
              <w:rPr>
                <w:i/>
              </w:rPr>
              <w:t xml:space="preserve">Set the </w:t>
            </w:r>
            <w:r w:rsidR="0069033B">
              <w:rPr>
                <w:i/>
              </w:rPr>
              <w:t xml:space="preserve">Safety Depth  </w:t>
            </w:r>
            <w:r w:rsidRPr="00A53E84">
              <w:rPr>
                <w:i/>
              </w:rPr>
              <w:t>value to 30 m</w:t>
            </w:r>
          </w:p>
          <w:p w14:paraId="19B82897" w14:textId="77777777" w:rsidR="0012511C" w:rsidRPr="00A53E84" w:rsidRDefault="0012511C" w:rsidP="00A53E84">
            <w:pPr>
              <w:jc w:val="left"/>
              <w:rPr>
                <w:i/>
              </w:rPr>
            </w:pPr>
            <w:r w:rsidRPr="00A53E84">
              <w:rPr>
                <w:i/>
              </w:rPr>
              <w:t>Select Symbolized Boundaries</w:t>
            </w:r>
          </w:p>
          <w:p w14:paraId="48F9F4D5" w14:textId="77777777" w:rsidR="0012511C" w:rsidRDefault="0012511C" w:rsidP="00A53E84">
            <w:pPr>
              <w:jc w:val="left"/>
              <w:rPr>
                <w:i/>
              </w:rPr>
            </w:pPr>
            <w:r w:rsidRPr="00A53E84">
              <w:rPr>
                <w:i/>
              </w:rPr>
              <w:t>Select Paper chart symbols</w:t>
            </w:r>
          </w:p>
          <w:p w14:paraId="02098EDD" w14:textId="0EA7449C" w:rsidR="000A72CE" w:rsidRPr="00A53E84" w:rsidRDefault="007132F4" w:rsidP="00A53E84">
            <w:pPr>
              <w:jc w:val="left"/>
              <w:rPr>
                <w:i/>
              </w:rPr>
            </w:pPr>
            <w:r w:rsidRPr="007132F4">
              <w:rPr>
                <w:i/>
              </w:rPr>
              <w:t>Select all Text groups</w:t>
            </w:r>
          </w:p>
        </w:tc>
      </w:tr>
    </w:tbl>
    <w:p w14:paraId="608A7CC1" w14:textId="77777777" w:rsidR="0012511C" w:rsidRDefault="0012511C" w:rsidP="000A72CE"/>
    <w:p w14:paraId="3BE0E91B" w14:textId="77777777" w:rsidR="000A72CE" w:rsidRDefault="0012511C" w:rsidP="000A72CE">
      <w:r>
        <w:br w:type="page"/>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06"/>
      </w:tblGrid>
      <w:tr w:rsidR="0012511C" w14:paraId="586459AA" w14:textId="77777777" w:rsidTr="00ED668D">
        <w:trPr>
          <w:tblHeader/>
        </w:trPr>
        <w:tc>
          <w:tcPr>
            <w:tcW w:w="9526" w:type="dxa"/>
            <w:shd w:val="clear" w:color="auto" w:fill="CCFFCC"/>
            <w:vAlign w:val="center"/>
          </w:tcPr>
          <w:p w14:paraId="3E5B875A" w14:textId="77777777" w:rsidR="0012511C" w:rsidRPr="004065B1" w:rsidRDefault="0012511C" w:rsidP="00ED668D">
            <w:r w:rsidRPr="000A066E">
              <w:rPr>
                <w:b/>
              </w:rPr>
              <w:lastRenderedPageBreak/>
              <w:t>Action</w:t>
            </w:r>
          </w:p>
        </w:tc>
      </w:tr>
      <w:tr w:rsidR="0012511C" w14:paraId="4C176BCF" w14:textId="77777777" w:rsidTr="00ED668D">
        <w:trPr>
          <w:tblHeader/>
        </w:trPr>
        <w:tc>
          <w:tcPr>
            <w:tcW w:w="9526" w:type="dxa"/>
            <w:vAlign w:val="center"/>
          </w:tcPr>
          <w:p w14:paraId="0FFCD7ED" w14:textId="41FFBE8F" w:rsidR="0012511C" w:rsidRPr="00A53E84" w:rsidRDefault="0012511C" w:rsidP="002164D3">
            <w:pPr>
              <w:jc w:val="left"/>
              <w:rPr>
                <w:i/>
              </w:rPr>
            </w:pPr>
            <w:r w:rsidRPr="00A53E84">
              <w:rPr>
                <w:i/>
              </w:rPr>
              <w:t>Select position 39°45′•000N 104°49′•000W at compilation scale (1:350 000) of</w:t>
            </w:r>
            <w:r w:rsidR="00493185">
              <w:rPr>
                <w:i/>
              </w:rPr>
              <w:t xml:space="preserve"> </w:t>
            </w:r>
            <w:r w:rsidRPr="00A53E84">
              <w:rPr>
                <w:i/>
              </w:rPr>
              <w:t>AA2OVRVU.</w:t>
            </w:r>
          </w:p>
          <w:p w14:paraId="71F445FC" w14:textId="591B95C6" w:rsidR="0012511C" w:rsidRPr="00A53E84" w:rsidRDefault="0012511C" w:rsidP="002164D3">
            <w:pPr>
              <w:jc w:val="left"/>
              <w:rPr>
                <w:i/>
              </w:rPr>
            </w:pPr>
            <w:r w:rsidRPr="00A53E84">
              <w:rPr>
                <w:i/>
              </w:rPr>
              <w:t>1) View chart before route planning</w:t>
            </w:r>
            <w:r w:rsidR="00493185">
              <w:rPr>
                <w:i/>
              </w:rPr>
              <w:t>.</w:t>
            </w:r>
          </w:p>
          <w:p w14:paraId="432DB8CD" w14:textId="77777777" w:rsidR="0012511C" w:rsidRPr="00A53E84" w:rsidRDefault="0012511C" w:rsidP="002164D3">
            <w:pPr>
              <w:jc w:val="left"/>
              <w:rPr>
                <w:i/>
              </w:rPr>
            </w:pPr>
            <w:r w:rsidRPr="00A53E84">
              <w:rPr>
                <w:i/>
              </w:rPr>
              <w:t>2) Manually create a route connecting two way points between feature objects marked WP20 and WP22. Set user-specified distance for indication of areas with special conditions as 0.5 NM. Check ENC symbols shown in the ECDIS against the corresponding graphical plot.</w:t>
            </w:r>
          </w:p>
        </w:tc>
      </w:tr>
      <w:tr w:rsidR="0012511C" w14:paraId="5CE45B80" w14:textId="77777777" w:rsidTr="0012511C">
        <w:trPr>
          <w:tblHeader/>
        </w:trPr>
        <w:tc>
          <w:tcPr>
            <w:tcW w:w="9526" w:type="dxa"/>
            <w:tcBorders>
              <w:bottom w:val="single" w:sz="4" w:space="0" w:color="auto"/>
            </w:tcBorders>
            <w:shd w:val="clear" w:color="auto" w:fill="CCFFCC"/>
            <w:vAlign w:val="center"/>
          </w:tcPr>
          <w:p w14:paraId="398FCE26" w14:textId="77777777" w:rsidR="0012511C" w:rsidRPr="004065B1" w:rsidRDefault="0012511C" w:rsidP="00ED668D">
            <w:r w:rsidRPr="000A066E">
              <w:rPr>
                <w:b/>
              </w:rPr>
              <w:t>Results</w:t>
            </w:r>
          </w:p>
        </w:tc>
      </w:tr>
      <w:tr w:rsidR="0012511C" w14:paraId="3B795B32" w14:textId="77777777" w:rsidTr="0012511C">
        <w:trPr>
          <w:tblHeader/>
        </w:trPr>
        <w:tc>
          <w:tcPr>
            <w:tcW w:w="9526" w:type="dxa"/>
            <w:tcBorders>
              <w:bottom w:val="nil"/>
            </w:tcBorders>
            <w:vAlign w:val="center"/>
          </w:tcPr>
          <w:p w14:paraId="3F971338" w14:textId="77777777" w:rsidR="0012511C" w:rsidRPr="00A53E84" w:rsidRDefault="0012511C" w:rsidP="00ED668D">
            <w:pPr>
              <w:jc w:val="left"/>
              <w:rPr>
                <w:i/>
              </w:rPr>
            </w:pPr>
            <w:r w:rsidRPr="00A53E84">
              <w:rPr>
                <w:i/>
              </w:rPr>
              <w:t>The ENC in the ECDIS should match the corresponding graphical plot shown below.</w:t>
            </w:r>
          </w:p>
          <w:p w14:paraId="21C91D64" w14:textId="77777777" w:rsidR="0012511C" w:rsidRPr="00A53E84" w:rsidRDefault="0012511C" w:rsidP="00ED668D">
            <w:pPr>
              <w:jc w:val="left"/>
              <w:rPr>
                <w:i/>
              </w:rPr>
            </w:pPr>
          </w:p>
        </w:tc>
      </w:tr>
      <w:tr w:rsidR="0012511C" w14:paraId="26E4186F" w14:textId="77777777" w:rsidTr="0012511C">
        <w:trPr>
          <w:tblHeader/>
        </w:trPr>
        <w:tc>
          <w:tcPr>
            <w:tcW w:w="9526" w:type="dxa"/>
            <w:tcBorders>
              <w:top w:val="nil"/>
              <w:bottom w:val="nil"/>
            </w:tcBorders>
            <w:vAlign w:val="center"/>
          </w:tcPr>
          <w:p w14:paraId="39AC6D26" w14:textId="536EC105" w:rsidR="0012511C" w:rsidRPr="0015247B" w:rsidRDefault="00AD1DA9" w:rsidP="0012511C">
            <w:pPr>
              <w:jc w:val="center"/>
            </w:pPr>
            <w:r w:rsidRPr="00AD1DA9">
              <w:rPr>
                <w:noProof/>
                <w:lang w:val="en-US" w:eastAsia="ko-KR"/>
              </w:rPr>
              <w:drawing>
                <wp:inline distT="0" distB="0" distL="0" distR="0" wp14:anchorId="18D7A280" wp14:editId="4A025ABE">
                  <wp:extent cx="5960853" cy="794621"/>
                  <wp:effectExtent l="0" t="0" r="1905" b="5715"/>
                  <wp:docPr id="347" name="Picture 347" descr="C:\msdokut\STANDARDIT\IHO\ENCWG\Drafting 4.0.2 after Mar2016\New picture originals 23mar2016\6.2 pictur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C:\msdokut\STANDARDIT\IHO\ENCWG\Drafting 4.0.2 after Mar2016\New picture originals 23mar2016\6.2 picture 1.PNG"/>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5989675" cy="798463"/>
                          </a:xfrm>
                          <a:prstGeom prst="rect">
                            <a:avLst/>
                          </a:prstGeom>
                          <a:noFill/>
                          <a:ln>
                            <a:noFill/>
                          </a:ln>
                        </pic:spPr>
                      </pic:pic>
                    </a:graphicData>
                  </a:graphic>
                </wp:inline>
              </w:drawing>
            </w:r>
          </w:p>
        </w:tc>
      </w:tr>
      <w:tr w:rsidR="0012511C" w14:paraId="2BAAC9C6" w14:textId="77777777" w:rsidTr="0012511C">
        <w:trPr>
          <w:tblHeader/>
        </w:trPr>
        <w:tc>
          <w:tcPr>
            <w:tcW w:w="9526" w:type="dxa"/>
            <w:tcBorders>
              <w:top w:val="nil"/>
              <w:bottom w:val="nil"/>
            </w:tcBorders>
            <w:vAlign w:val="center"/>
          </w:tcPr>
          <w:p w14:paraId="178A14B2" w14:textId="77777777" w:rsidR="0012511C" w:rsidRPr="00A53E84" w:rsidRDefault="0012511C" w:rsidP="00ED668D">
            <w:pPr>
              <w:jc w:val="left"/>
              <w:rPr>
                <w:i/>
              </w:rPr>
            </w:pPr>
            <w:r w:rsidRPr="00A53E84">
              <w:rPr>
                <w:i/>
              </w:rPr>
              <w:t>1) Situation before route planning. Chart AA2OVRVU displayed as it is</w:t>
            </w:r>
          </w:p>
          <w:p w14:paraId="2748B740" w14:textId="77777777" w:rsidR="0012511C" w:rsidRPr="00A53E84" w:rsidRDefault="0012511C" w:rsidP="00ED668D">
            <w:pPr>
              <w:jc w:val="left"/>
              <w:rPr>
                <w:i/>
              </w:rPr>
            </w:pPr>
          </w:p>
        </w:tc>
      </w:tr>
      <w:tr w:rsidR="0012511C" w14:paraId="1D847403" w14:textId="77777777" w:rsidTr="0012511C">
        <w:trPr>
          <w:tblHeader/>
        </w:trPr>
        <w:tc>
          <w:tcPr>
            <w:tcW w:w="9526" w:type="dxa"/>
            <w:tcBorders>
              <w:top w:val="nil"/>
              <w:bottom w:val="nil"/>
            </w:tcBorders>
            <w:vAlign w:val="center"/>
          </w:tcPr>
          <w:p w14:paraId="520B7B42" w14:textId="145C579A" w:rsidR="0012511C" w:rsidRPr="0015247B" w:rsidRDefault="00AD1DA9" w:rsidP="0012511C">
            <w:pPr>
              <w:jc w:val="center"/>
            </w:pPr>
            <w:r w:rsidRPr="00AD1DA9">
              <w:rPr>
                <w:noProof/>
                <w:lang w:val="en-US" w:eastAsia="ko-KR"/>
              </w:rPr>
              <w:drawing>
                <wp:inline distT="0" distB="0" distL="0" distR="0" wp14:anchorId="10264F49" wp14:editId="539584EF">
                  <wp:extent cx="5926347" cy="801921"/>
                  <wp:effectExtent l="0" t="0" r="0" b="0"/>
                  <wp:docPr id="348" name="Picture 348" descr="C:\msdokut\STANDARDIT\IHO\ENCWG\Drafting 4.0.2 after Mar2016\New picture originals 23mar2016\6.2 pictur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C:\msdokut\STANDARDIT\IHO\ENCWG\Drafting 4.0.2 after Mar2016\New picture originals 23mar2016\6.2 picture 2.PNG"/>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6002474" cy="812222"/>
                          </a:xfrm>
                          <a:prstGeom prst="rect">
                            <a:avLst/>
                          </a:prstGeom>
                          <a:noFill/>
                          <a:ln>
                            <a:noFill/>
                          </a:ln>
                        </pic:spPr>
                      </pic:pic>
                    </a:graphicData>
                  </a:graphic>
                </wp:inline>
              </w:drawing>
            </w:r>
          </w:p>
        </w:tc>
      </w:tr>
      <w:tr w:rsidR="0012511C" w14:paraId="17A7B73A" w14:textId="77777777" w:rsidTr="0012511C">
        <w:trPr>
          <w:tblHeader/>
        </w:trPr>
        <w:tc>
          <w:tcPr>
            <w:tcW w:w="9526" w:type="dxa"/>
            <w:tcBorders>
              <w:top w:val="nil"/>
            </w:tcBorders>
            <w:vAlign w:val="center"/>
          </w:tcPr>
          <w:p w14:paraId="7D63532E" w14:textId="77777777" w:rsidR="0012511C" w:rsidRPr="00A53E84" w:rsidRDefault="0012511C" w:rsidP="00ED668D">
            <w:pPr>
              <w:jc w:val="left"/>
              <w:rPr>
                <w:i/>
              </w:rPr>
            </w:pPr>
            <w:r w:rsidRPr="00A53E84">
              <w:rPr>
                <w:i/>
              </w:rPr>
              <w:t>2) Situation after route planning. Alerts indicated from largest scale available for each location. An example with Seaplane landing area and Marine farm/culture area as selected.</w:t>
            </w:r>
          </w:p>
          <w:p w14:paraId="667AFF79" w14:textId="77777777" w:rsidR="0012511C" w:rsidRPr="00A53E84" w:rsidRDefault="0012511C" w:rsidP="00ED668D">
            <w:pPr>
              <w:jc w:val="left"/>
              <w:rPr>
                <w:i/>
              </w:rPr>
            </w:pPr>
          </w:p>
        </w:tc>
      </w:tr>
    </w:tbl>
    <w:p w14:paraId="182CDFA0" w14:textId="77777777" w:rsidR="0012511C" w:rsidRDefault="0012511C" w:rsidP="000A72CE"/>
    <w:p w14:paraId="0C8BAF68" w14:textId="42E3C2E0" w:rsidR="000A72CE" w:rsidRDefault="0012511C" w:rsidP="00E30B8F">
      <w:pPr>
        <w:pStyle w:val="Heading2"/>
      </w:pPr>
      <w:r>
        <w:br w:type="page"/>
      </w:r>
      <w:bookmarkStart w:id="292" w:name="_Toc120212632"/>
      <w:r w:rsidR="000A72CE">
        <w:lastRenderedPageBreak/>
        <w:t>Detection of Areas for which Special Conditions Exist - Monitoring Mode</w:t>
      </w:r>
      <w:bookmarkEnd w:id="292"/>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0A72CE" w14:paraId="2CA75D13" w14:textId="77777777" w:rsidTr="008A1BCC">
        <w:trPr>
          <w:trHeight w:val="454"/>
          <w:tblHeader/>
        </w:trPr>
        <w:tc>
          <w:tcPr>
            <w:tcW w:w="2381" w:type="dxa"/>
            <w:shd w:val="clear" w:color="auto" w:fill="CCFFCC"/>
            <w:vAlign w:val="center"/>
          </w:tcPr>
          <w:p w14:paraId="65D4D7AF" w14:textId="77777777" w:rsidR="000A72CE" w:rsidRPr="004065B1" w:rsidRDefault="000A72CE" w:rsidP="008A1BCC">
            <w:r w:rsidRPr="000A066E">
              <w:rPr>
                <w:b/>
              </w:rPr>
              <w:t>Test Reference</w:t>
            </w:r>
          </w:p>
        </w:tc>
        <w:tc>
          <w:tcPr>
            <w:tcW w:w="2381" w:type="dxa"/>
            <w:shd w:val="clear" w:color="auto" w:fill="CCFFCC"/>
            <w:vAlign w:val="center"/>
          </w:tcPr>
          <w:p w14:paraId="3163498A" w14:textId="77777777" w:rsidR="000A72CE" w:rsidRPr="004065B1" w:rsidRDefault="000A72CE" w:rsidP="008A1BCC">
            <w:r>
              <w:t>6.3</w:t>
            </w:r>
          </w:p>
        </w:tc>
        <w:tc>
          <w:tcPr>
            <w:tcW w:w="2382" w:type="dxa"/>
            <w:shd w:val="clear" w:color="auto" w:fill="CCFFCC"/>
            <w:vAlign w:val="center"/>
          </w:tcPr>
          <w:p w14:paraId="4908FB5D" w14:textId="77777777" w:rsidR="000A72CE" w:rsidRPr="004065B1" w:rsidRDefault="000A72CE" w:rsidP="008A1BCC">
            <w:r w:rsidRPr="000A066E">
              <w:rPr>
                <w:b/>
              </w:rPr>
              <w:t>IHO Reference</w:t>
            </w:r>
          </w:p>
        </w:tc>
        <w:tc>
          <w:tcPr>
            <w:tcW w:w="2382" w:type="dxa"/>
            <w:shd w:val="clear" w:color="auto" w:fill="CCFFCC"/>
            <w:vAlign w:val="center"/>
          </w:tcPr>
          <w:p w14:paraId="789FFC84" w14:textId="77777777" w:rsidR="000A72CE" w:rsidRPr="004065B1" w:rsidRDefault="000A72CE" w:rsidP="008A1BCC">
            <w:r>
              <w:t>S-52 10.5.10</w:t>
            </w:r>
          </w:p>
        </w:tc>
      </w:tr>
      <w:tr w:rsidR="000A72CE" w14:paraId="42F02103" w14:textId="77777777" w:rsidTr="008A1BCC">
        <w:trPr>
          <w:tblHeader/>
        </w:trPr>
        <w:tc>
          <w:tcPr>
            <w:tcW w:w="9526" w:type="dxa"/>
            <w:gridSpan w:val="4"/>
            <w:shd w:val="clear" w:color="auto" w:fill="CCFFCC"/>
            <w:vAlign w:val="center"/>
          </w:tcPr>
          <w:p w14:paraId="2BAA64F7" w14:textId="77777777" w:rsidR="000A72CE" w:rsidRDefault="000A72CE" w:rsidP="008A1BCC">
            <w:r w:rsidRPr="000A066E">
              <w:rPr>
                <w:b/>
              </w:rPr>
              <w:t>Test description</w:t>
            </w:r>
          </w:p>
        </w:tc>
      </w:tr>
      <w:tr w:rsidR="000A72CE" w14:paraId="5CC49858" w14:textId="77777777" w:rsidTr="008A1BCC">
        <w:trPr>
          <w:tblHeader/>
        </w:trPr>
        <w:tc>
          <w:tcPr>
            <w:tcW w:w="9526" w:type="dxa"/>
            <w:gridSpan w:val="4"/>
            <w:vAlign w:val="center"/>
          </w:tcPr>
          <w:p w14:paraId="112F3C4C" w14:textId="77777777" w:rsidR="0054564F" w:rsidRPr="00A53E84" w:rsidRDefault="0054564F" w:rsidP="002164D3">
            <w:pPr>
              <w:jc w:val="left"/>
              <w:rPr>
                <w:i/>
              </w:rPr>
            </w:pPr>
            <w:r w:rsidRPr="00A53E84">
              <w:rPr>
                <w:i/>
              </w:rPr>
              <w:t>The purpose of this test is to verify by observation that ECDIS provides an appropriate alarm or indication, as selected by the Mariner, if, within a specified time set by the Mariner, own ship will cross the boundary of a prohibited area or area for which special conditions exist. The objects satisfying the conditions for this test are listed in section 10.5.10 of IHO S-52 and are included in the test cell AA3ARSPC.000.</w:t>
            </w:r>
          </w:p>
          <w:p w14:paraId="5C28D8AB" w14:textId="77777777" w:rsidR="0054564F" w:rsidRPr="00A53E84" w:rsidRDefault="0054564F" w:rsidP="002164D3">
            <w:pPr>
              <w:jc w:val="left"/>
              <w:rPr>
                <w:i/>
              </w:rPr>
            </w:pPr>
          </w:p>
          <w:p w14:paraId="260D06A4" w14:textId="0B3E3C09" w:rsidR="000A72CE" w:rsidRPr="00A53E84" w:rsidRDefault="0054564F" w:rsidP="002164D3">
            <w:pPr>
              <w:jc w:val="left"/>
              <w:rPr>
                <w:i/>
              </w:rPr>
            </w:pPr>
            <w:r w:rsidRPr="00A53E84">
              <w:rPr>
                <w:i/>
              </w:rPr>
              <w:t xml:space="preserve">This test is performed by loading the test cell AA3ARSPC.000, sailing with a simulated ship over the test area, selecting one by one each special condition for the test and checking display against the graphical plots of test 6.1 (Route plan) corresponding to each set of </w:t>
            </w:r>
            <w:r w:rsidR="0069033B">
              <w:rPr>
                <w:i/>
              </w:rPr>
              <w:t xml:space="preserve">Safety Contour </w:t>
            </w:r>
            <w:r w:rsidRPr="00A53E84">
              <w:rPr>
                <w:i/>
              </w:rPr>
              <w:t>settings.</w:t>
            </w:r>
          </w:p>
        </w:tc>
      </w:tr>
      <w:tr w:rsidR="000A72CE" w14:paraId="357E9D5F" w14:textId="77777777" w:rsidTr="008A1BCC">
        <w:trPr>
          <w:tblHeader/>
        </w:trPr>
        <w:tc>
          <w:tcPr>
            <w:tcW w:w="9526" w:type="dxa"/>
            <w:gridSpan w:val="4"/>
            <w:shd w:val="clear" w:color="auto" w:fill="CCFFCC"/>
            <w:vAlign w:val="center"/>
          </w:tcPr>
          <w:p w14:paraId="7D154ED8" w14:textId="77777777" w:rsidR="000A72CE" w:rsidRPr="004065B1" w:rsidRDefault="000A72CE" w:rsidP="008A1BCC">
            <w:r w:rsidRPr="000A066E">
              <w:rPr>
                <w:b/>
              </w:rPr>
              <w:t>Setup</w:t>
            </w:r>
          </w:p>
        </w:tc>
      </w:tr>
      <w:tr w:rsidR="000A72CE" w14:paraId="127CBFED" w14:textId="77777777" w:rsidTr="008A1BCC">
        <w:trPr>
          <w:tblHeader/>
        </w:trPr>
        <w:tc>
          <w:tcPr>
            <w:tcW w:w="9526" w:type="dxa"/>
            <w:gridSpan w:val="4"/>
            <w:vAlign w:val="center"/>
          </w:tcPr>
          <w:p w14:paraId="55680460" w14:textId="77777777" w:rsidR="000A72CE" w:rsidRPr="00A53E84" w:rsidRDefault="0054564F" w:rsidP="008A1BCC">
            <w:pPr>
              <w:rPr>
                <w:i/>
              </w:rPr>
            </w:pPr>
            <w:r w:rsidRPr="00A53E84">
              <w:rPr>
                <w:i/>
              </w:rPr>
              <w:t>As for test 6.1</w:t>
            </w:r>
          </w:p>
        </w:tc>
      </w:tr>
      <w:tr w:rsidR="000A72CE" w14:paraId="45915F5D" w14:textId="77777777" w:rsidTr="008A1BCC">
        <w:trPr>
          <w:tblHeader/>
        </w:trPr>
        <w:tc>
          <w:tcPr>
            <w:tcW w:w="9526" w:type="dxa"/>
            <w:gridSpan w:val="4"/>
            <w:shd w:val="clear" w:color="auto" w:fill="CCFFCC"/>
            <w:vAlign w:val="center"/>
          </w:tcPr>
          <w:p w14:paraId="56DBB3E6" w14:textId="77777777" w:rsidR="000A72CE" w:rsidRPr="004065B1" w:rsidRDefault="000A72CE" w:rsidP="008A1BCC">
            <w:r w:rsidRPr="000A066E">
              <w:rPr>
                <w:b/>
              </w:rPr>
              <w:t>Action</w:t>
            </w:r>
          </w:p>
        </w:tc>
      </w:tr>
      <w:tr w:rsidR="000A72CE" w14:paraId="3F24FD02" w14:textId="77777777" w:rsidTr="008A1BCC">
        <w:trPr>
          <w:tblHeader/>
        </w:trPr>
        <w:tc>
          <w:tcPr>
            <w:tcW w:w="9526" w:type="dxa"/>
            <w:gridSpan w:val="4"/>
            <w:vAlign w:val="center"/>
          </w:tcPr>
          <w:p w14:paraId="75044055" w14:textId="77777777" w:rsidR="000A72CE" w:rsidRPr="00A53E84" w:rsidRDefault="0054564F" w:rsidP="002164D3">
            <w:pPr>
              <w:jc w:val="left"/>
              <w:rPr>
                <w:i/>
              </w:rPr>
            </w:pPr>
            <w:r w:rsidRPr="00A53E84">
              <w:rPr>
                <w:i/>
              </w:rPr>
              <w:t>Check ENC symbols shown in the ECDIS for each special condition against the corresponding graphical plot.</w:t>
            </w:r>
          </w:p>
        </w:tc>
      </w:tr>
      <w:tr w:rsidR="000A72CE" w14:paraId="06221937" w14:textId="77777777" w:rsidTr="0054564F">
        <w:trPr>
          <w:tblHeader/>
        </w:trPr>
        <w:tc>
          <w:tcPr>
            <w:tcW w:w="9526" w:type="dxa"/>
            <w:gridSpan w:val="4"/>
            <w:tcBorders>
              <w:bottom w:val="single" w:sz="4" w:space="0" w:color="auto"/>
            </w:tcBorders>
            <w:shd w:val="clear" w:color="auto" w:fill="CCFFCC"/>
            <w:vAlign w:val="center"/>
          </w:tcPr>
          <w:p w14:paraId="090B0095" w14:textId="77777777" w:rsidR="000A72CE" w:rsidRPr="004065B1" w:rsidRDefault="000A72CE" w:rsidP="008A1BCC">
            <w:r w:rsidRPr="000A066E">
              <w:rPr>
                <w:b/>
              </w:rPr>
              <w:t>Results</w:t>
            </w:r>
          </w:p>
        </w:tc>
      </w:tr>
      <w:tr w:rsidR="000A72CE" w14:paraId="1A971948" w14:textId="77777777" w:rsidTr="0054564F">
        <w:trPr>
          <w:tblHeader/>
        </w:trPr>
        <w:tc>
          <w:tcPr>
            <w:tcW w:w="9526" w:type="dxa"/>
            <w:gridSpan w:val="4"/>
            <w:tcBorders>
              <w:bottom w:val="nil"/>
            </w:tcBorders>
            <w:vAlign w:val="center"/>
          </w:tcPr>
          <w:p w14:paraId="652E1896" w14:textId="77777777" w:rsidR="000A72CE" w:rsidRPr="00A53E84" w:rsidRDefault="0054564F" w:rsidP="008A1BCC">
            <w:pPr>
              <w:jc w:val="left"/>
              <w:rPr>
                <w:i/>
              </w:rPr>
            </w:pPr>
            <w:r w:rsidRPr="00A53E84">
              <w:rPr>
                <w:i/>
              </w:rPr>
              <w:t>The ENC in the ECDIS should match the corresponding graphical plot of test 6.1.</w:t>
            </w:r>
          </w:p>
          <w:p w14:paraId="347228E1" w14:textId="77777777" w:rsidR="0054564F" w:rsidRPr="00A53E84" w:rsidRDefault="0054564F" w:rsidP="008A1BCC">
            <w:pPr>
              <w:jc w:val="left"/>
              <w:rPr>
                <w:i/>
              </w:rPr>
            </w:pPr>
          </w:p>
        </w:tc>
      </w:tr>
      <w:tr w:rsidR="0054564F" w14:paraId="04AC3E85" w14:textId="77777777" w:rsidTr="0054564F">
        <w:trPr>
          <w:tblHeader/>
        </w:trPr>
        <w:tc>
          <w:tcPr>
            <w:tcW w:w="9526" w:type="dxa"/>
            <w:gridSpan w:val="4"/>
            <w:tcBorders>
              <w:top w:val="nil"/>
              <w:bottom w:val="nil"/>
            </w:tcBorders>
            <w:vAlign w:val="center"/>
          </w:tcPr>
          <w:p w14:paraId="31B194F5" w14:textId="42DD0AF9" w:rsidR="0054564F" w:rsidRPr="0054564F" w:rsidRDefault="00AD1DA9" w:rsidP="0054564F">
            <w:pPr>
              <w:jc w:val="left"/>
            </w:pPr>
            <w:r w:rsidRPr="00AD1DA9">
              <w:rPr>
                <w:noProof/>
                <w:lang w:val="en-US" w:eastAsia="ko-KR"/>
              </w:rPr>
              <w:drawing>
                <wp:inline distT="0" distB="0" distL="0" distR="0" wp14:anchorId="2507A034" wp14:editId="6678C9A7">
                  <wp:extent cx="3536950" cy="1621790"/>
                  <wp:effectExtent l="0" t="0" r="6350" b="0"/>
                  <wp:docPr id="349" name="Picture 349" descr="C:\msdokut\STANDARDIT\IHO\ENCWG\Drafting 4.0.2 after Mar2016\New picture originals 23mar2016\6.3 pictur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C:\msdokut\STANDARDIT\IHO\ENCWG\Drafting 4.0.2 after Mar2016\New picture originals 23mar2016\6.3 picture 1.PNG"/>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3536950" cy="1621790"/>
                          </a:xfrm>
                          <a:prstGeom prst="rect">
                            <a:avLst/>
                          </a:prstGeom>
                          <a:noFill/>
                          <a:ln>
                            <a:noFill/>
                          </a:ln>
                        </pic:spPr>
                      </pic:pic>
                    </a:graphicData>
                  </a:graphic>
                </wp:inline>
              </w:drawing>
            </w:r>
          </w:p>
        </w:tc>
      </w:tr>
      <w:tr w:rsidR="0054564F" w14:paraId="62F75F0C" w14:textId="77777777" w:rsidTr="0054564F">
        <w:trPr>
          <w:tblHeader/>
        </w:trPr>
        <w:tc>
          <w:tcPr>
            <w:tcW w:w="9526" w:type="dxa"/>
            <w:gridSpan w:val="4"/>
            <w:tcBorders>
              <w:top w:val="nil"/>
            </w:tcBorders>
            <w:vAlign w:val="center"/>
          </w:tcPr>
          <w:p w14:paraId="5EE71AAE" w14:textId="539B782C" w:rsidR="0054564F" w:rsidRPr="00A53E84" w:rsidRDefault="0054564F" w:rsidP="008A1BCC">
            <w:pPr>
              <w:jc w:val="left"/>
              <w:rPr>
                <w:i/>
              </w:rPr>
            </w:pPr>
            <w:r w:rsidRPr="00A53E84">
              <w:rPr>
                <w:i/>
              </w:rPr>
              <w:t>An example with PSSA and Military practice area as selected.</w:t>
            </w:r>
          </w:p>
        </w:tc>
      </w:tr>
    </w:tbl>
    <w:p w14:paraId="47064765" w14:textId="77777777" w:rsidR="000A72CE" w:rsidRDefault="000A72CE" w:rsidP="000A72CE"/>
    <w:p w14:paraId="56EDC714" w14:textId="57611295" w:rsidR="000A72CE" w:rsidRDefault="00C84493" w:rsidP="00E30B8F">
      <w:pPr>
        <w:pStyle w:val="Heading2"/>
      </w:pPr>
      <w:r>
        <w:br w:type="page"/>
      </w:r>
      <w:bookmarkStart w:id="293" w:name="_Toc120212633"/>
      <w:r w:rsidR="000A72CE">
        <w:lastRenderedPageBreak/>
        <w:t>Detection of Areas for which Special Conditions Exist - Use of largest scale available – Monitoring Mode</w:t>
      </w:r>
      <w:bookmarkEnd w:id="293"/>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0A72CE" w14:paraId="5856665D" w14:textId="77777777" w:rsidTr="008A1BCC">
        <w:trPr>
          <w:trHeight w:val="454"/>
          <w:tblHeader/>
        </w:trPr>
        <w:tc>
          <w:tcPr>
            <w:tcW w:w="2381" w:type="dxa"/>
            <w:shd w:val="clear" w:color="auto" w:fill="CCFFCC"/>
            <w:vAlign w:val="center"/>
          </w:tcPr>
          <w:p w14:paraId="7AFB3EDA" w14:textId="77777777" w:rsidR="000A72CE" w:rsidRPr="004065B1" w:rsidRDefault="000A72CE" w:rsidP="008A1BCC">
            <w:r w:rsidRPr="000A066E">
              <w:rPr>
                <w:b/>
              </w:rPr>
              <w:t>Test Reference</w:t>
            </w:r>
          </w:p>
        </w:tc>
        <w:tc>
          <w:tcPr>
            <w:tcW w:w="2381" w:type="dxa"/>
            <w:shd w:val="clear" w:color="auto" w:fill="CCFFCC"/>
            <w:vAlign w:val="center"/>
          </w:tcPr>
          <w:p w14:paraId="13A72350" w14:textId="77777777" w:rsidR="000A72CE" w:rsidRPr="004065B1" w:rsidRDefault="000A72CE" w:rsidP="008A1BCC">
            <w:r>
              <w:t>6.4</w:t>
            </w:r>
          </w:p>
        </w:tc>
        <w:tc>
          <w:tcPr>
            <w:tcW w:w="2382" w:type="dxa"/>
            <w:shd w:val="clear" w:color="auto" w:fill="CCFFCC"/>
            <w:vAlign w:val="center"/>
          </w:tcPr>
          <w:p w14:paraId="0E02801E" w14:textId="77777777" w:rsidR="000A72CE" w:rsidRPr="004065B1" w:rsidRDefault="000A72CE" w:rsidP="008A1BCC">
            <w:r w:rsidRPr="000A066E">
              <w:rPr>
                <w:b/>
              </w:rPr>
              <w:t>IHO Reference</w:t>
            </w:r>
          </w:p>
        </w:tc>
        <w:tc>
          <w:tcPr>
            <w:tcW w:w="2382" w:type="dxa"/>
            <w:shd w:val="clear" w:color="auto" w:fill="CCFFCC"/>
            <w:vAlign w:val="center"/>
          </w:tcPr>
          <w:p w14:paraId="10F9C064" w14:textId="77777777" w:rsidR="000A72CE" w:rsidRPr="004065B1" w:rsidRDefault="000A72CE" w:rsidP="008A1BCC">
            <w:r>
              <w:t>S-52 10.5.9</w:t>
            </w:r>
          </w:p>
        </w:tc>
      </w:tr>
      <w:tr w:rsidR="000A72CE" w14:paraId="2C474D65" w14:textId="77777777" w:rsidTr="008A1BCC">
        <w:trPr>
          <w:tblHeader/>
        </w:trPr>
        <w:tc>
          <w:tcPr>
            <w:tcW w:w="9526" w:type="dxa"/>
            <w:gridSpan w:val="4"/>
            <w:shd w:val="clear" w:color="auto" w:fill="CCFFCC"/>
            <w:vAlign w:val="center"/>
          </w:tcPr>
          <w:p w14:paraId="05A1D3CF" w14:textId="77777777" w:rsidR="000A72CE" w:rsidRDefault="000A72CE" w:rsidP="008A1BCC">
            <w:r w:rsidRPr="000A066E">
              <w:rPr>
                <w:b/>
              </w:rPr>
              <w:t>Test description</w:t>
            </w:r>
          </w:p>
        </w:tc>
      </w:tr>
      <w:tr w:rsidR="000A72CE" w14:paraId="30EABFE7" w14:textId="77777777" w:rsidTr="008A1BCC">
        <w:trPr>
          <w:tblHeader/>
        </w:trPr>
        <w:tc>
          <w:tcPr>
            <w:tcW w:w="9526" w:type="dxa"/>
            <w:gridSpan w:val="4"/>
            <w:vAlign w:val="center"/>
          </w:tcPr>
          <w:p w14:paraId="4670E113" w14:textId="77777777" w:rsidR="00C84493" w:rsidRPr="00A53E84" w:rsidRDefault="00C84493" w:rsidP="002164D3">
            <w:pPr>
              <w:jc w:val="left"/>
              <w:rPr>
                <w:i/>
              </w:rPr>
            </w:pPr>
            <w:r w:rsidRPr="00A53E84">
              <w:rPr>
                <w:i/>
              </w:rPr>
              <w:t>The purpose of this test is to verify by observation that ECDIS uses the largest scale available for detection of areas with special condition.</w:t>
            </w:r>
          </w:p>
          <w:p w14:paraId="73777762" w14:textId="77777777" w:rsidR="00C84493" w:rsidRPr="00A53E84" w:rsidRDefault="00C84493" w:rsidP="002164D3">
            <w:pPr>
              <w:jc w:val="left"/>
              <w:rPr>
                <w:i/>
              </w:rPr>
            </w:pPr>
          </w:p>
          <w:p w14:paraId="492BD081" w14:textId="77777777" w:rsidR="000A72CE" w:rsidRPr="00A53E84" w:rsidRDefault="00C84493" w:rsidP="002164D3">
            <w:pPr>
              <w:jc w:val="left"/>
              <w:rPr>
                <w:i/>
              </w:rPr>
            </w:pPr>
            <w:r w:rsidRPr="00A53E84">
              <w:rPr>
                <w:i/>
              </w:rPr>
              <w:t>This test is performed by loading the test cells AA2OVRVU.000 and AA3ARSPC.000, sailing with a simulated ship over the test area, selecting one by one each special condition for the test and checking display against the graphical plots of tests 6.1 and 6.2 (Route plan) corresponding to each special condition settings.</w:t>
            </w:r>
          </w:p>
        </w:tc>
      </w:tr>
      <w:tr w:rsidR="000A72CE" w14:paraId="3DA1CA74" w14:textId="77777777" w:rsidTr="008A1BCC">
        <w:trPr>
          <w:tblHeader/>
        </w:trPr>
        <w:tc>
          <w:tcPr>
            <w:tcW w:w="9526" w:type="dxa"/>
            <w:gridSpan w:val="4"/>
            <w:shd w:val="clear" w:color="auto" w:fill="CCFFCC"/>
            <w:vAlign w:val="center"/>
          </w:tcPr>
          <w:p w14:paraId="38D0CEFE" w14:textId="77777777" w:rsidR="000A72CE" w:rsidRPr="004065B1" w:rsidRDefault="000A72CE" w:rsidP="008A1BCC">
            <w:r w:rsidRPr="000A066E">
              <w:rPr>
                <w:b/>
              </w:rPr>
              <w:t>Setup</w:t>
            </w:r>
          </w:p>
        </w:tc>
      </w:tr>
      <w:tr w:rsidR="000A72CE" w14:paraId="7D41E18D" w14:textId="77777777" w:rsidTr="008A1BCC">
        <w:trPr>
          <w:tblHeader/>
        </w:trPr>
        <w:tc>
          <w:tcPr>
            <w:tcW w:w="9526" w:type="dxa"/>
            <w:gridSpan w:val="4"/>
            <w:vAlign w:val="center"/>
          </w:tcPr>
          <w:p w14:paraId="02E0985D" w14:textId="77777777" w:rsidR="000A72CE" w:rsidRPr="00A53E84" w:rsidRDefault="00C84493" w:rsidP="008A1BCC">
            <w:pPr>
              <w:rPr>
                <w:i/>
              </w:rPr>
            </w:pPr>
            <w:r w:rsidRPr="00A53E84">
              <w:rPr>
                <w:i/>
              </w:rPr>
              <w:t>As for test 6.2</w:t>
            </w:r>
          </w:p>
        </w:tc>
      </w:tr>
      <w:tr w:rsidR="000A72CE" w14:paraId="6282015F" w14:textId="77777777" w:rsidTr="008A1BCC">
        <w:trPr>
          <w:tblHeader/>
        </w:trPr>
        <w:tc>
          <w:tcPr>
            <w:tcW w:w="9526" w:type="dxa"/>
            <w:gridSpan w:val="4"/>
            <w:shd w:val="clear" w:color="auto" w:fill="CCFFCC"/>
            <w:vAlign w:val="center"/>
          </w:tcPr>
          <w:p w14:paraId="6376E026" w14:textId="77777777" w:rsidR="000A72CE" w:rsidRPr="004065B1" w:rsidRDefault="000A72CE" w:rsidP="008A1BCC">
            <w:r w:rsidRPr="000A066E">
              <w:rPr>
                <w:b/>
              </w:rPr>
              <w:t>Action</w:t>
            </w:r>
          </w:p>
        </w:tc>
      </w:tr>
      <w:tr w:rsidR="000A72CE" w14:paraId="0DAE56B8" w14:textId="77777777" w:rsidTr="008A1BCC">
        <w:trPr>
          <w:tblHeader/>
        </w:trPr>
        <w:tc>
          <w:tcPr>
            <w:tcW w:w="9526" w:type="dxa"/>
            <w:gridSpan w:val="4"/>
            <w:vAlign w:val="center"/>
          </w:tcPr>
          <w:p w14:paraId="22C23D6F" w14:textId="39CAFF1F" w:rsidR="007132F4" w:rsidRPr="007132F4" w:rsidRDefault="007132F4" w:rsidP="007132F4">
            <w:pPr>
              <w:rPr>
                <w:i/>
              </w:rPr>
            </w:pPr>
            <w:r w:rsidRPr="007132F4">
              <w:rPr>
                <w:i/>
              </w:rPr>
              <w:t>Select position 39°45′•000N 104°49′•000W at c</w:t>
            </w:r>
            <w:r>
              <w:rPr>
                <w:i/>
              </w:rPr>
              <w:t xml:space="preserve">ompilation scale (1:350 000) of </w:t>
            </w:r>
            <w:r w:rsidRPr="007132F4">
              <w:rPr>
                <w:i/>
              </w:rPr>
              <w:t>AA2OVRVU.</w:t>
            </w:r>
            <w:r>
              <w:rPr>
                <w:i/>
              </w:rPr>
              <w:t xml:space="preserve"> Heading </w:t>
            </w:r>
            <w:r w:rsidR="00133480">
              <w:rPr>
                <w:i/>
              </w:rPr>
              <w:t>approximately</w:t>
            </w:r>
            <w:r>
              <w:rPr>
                <w:i/>
              </w:rPr>
              <w:t xml:space="preserve"> 100</w:t>
            </w:r>
            <w:r w:rsidR="00133480" w:rsidRPr="00133480">
              <w:rPr>
                <w:i/>
              </w:rPr>
              <w:t>°</w:t>
            </w:r>
            <w:r w:rsidR="00865F2F">
              <w:rPr>
                <w:i/>
              </w:rPr>
              <w:t>.</w:t>
            </w:r>
          </w:p>
          <w:p w14:paraId="4E33C1A8" w14:textId="6D91CEB4" w:rsidR="00865F2F" w:rsidRDefault="00846536" w:rsidP="00846536">
            <w:pPr>
              <w:rPr>
                <w:i/>
              </w:rPr>
            </w:pPr>
            <w:r>
              <w:rPr>
                <w:i/>
              </w:rPr>
              <w:t xml:space="preserve">Set vessel position to </w:t>
            </w:r>
            <w:r w:rsidRPr="00846536">
              <w:rPr>
                <w:i/>
              </w:rPr>
              <w:t>39°47.877'N 104°57.590'W</w:t>
            </w:r>
            <w:r>
              <w:rPr>
                <w:i/>
              </w:rPr>
              <w:t>, heading 94.3</w:t>
            </w:r>
            <w:r w:rsidRPr="00846536">
              <w:rPr>
                <w:i/>
              </w:rPr>
              <w:t>°</w:t>
            </w:r>
            <w:r w:rsidR="00865F2F">
              <w:rPr>
                <w:i/>
              </w:rPr>
              <w:t>.</w:t>
            </w:r>
          </w:p>
          <w:p w14:paraId="307B851C" w14:textId="0863F733" w:rsidR="000A72CE" w:rsidRPr="00A53E84" w:rsidRDefault="00C84493" w:rsidP="00846536">
            <w:pPr>
              <w:rPr>
                <w:i/>
              </w:rPr>
            </w:pPr>
            <w:r w:rsidRPr="00A53E84">
              <w:rPr>
                <w:i/>
              </w:rPr>
              <w:t>Check ENC symbols shown in the ECDIS for each special condition against the corresponding graphical plot</w:t>
            </w:r>
            <w:r w:rsidR="00865F2F">
              <w:rPr>
                <w:i/>
              </w:rPr>
              <w:t>.</w:t>
            </w:r>
          </w:p>
        </w:tc>
      </w:tr>
      <w:tr w:rsidR="000A72CE" w14:paraId="13890C6B" w14:textId="77777777" w:rsidTr="00C84493">
        <w:trPr>
          <w:tblHeader/>
        </w:trPr>
        <w:tc>
          <w:tcPr>
            <w:tcW w:w="9526" w:type="dxa"/>
            <w:gridSpan w:val="4"/>
            <w:tcBorders>
              <w:bottom w:val="single" w:sz="4" w:space="0" w:color="auto"/>
            </w:tcBorders>
            <w:shd w:val="clear" w:color="auto" w:fill="CCFFCC"/>
            <w:vAlign w:val="center"/>
          </w:tcPr>
          <w:p w14:paraId="7441989F" w14:textId="77777777" w:rsidR="000A72CE" w:rsidRPr="004065B1" w:rsidRDefault="000A72CE" w:rsidP="008A1BCC">
            <w:r w:rsidRPr="000A066E">
              <w:rPr>
                <w:b/>
              </w:rPr>
              <w:t>Results</w:t>
            </w:r>
          </w:p>
        </w:tc>
      </w:tr>
      <w:tr w:rsidR="000A72CE" w14:paraId="3BD8BA88" w14:textId="77777777" w:rsidTr="00C84493">
        <w:trPr>
          <w:tblHeader/>
        </w:trPr>
        <w:tc>
          <w:tcPr>
            <w:tcW w:w="9526" w:type="dxa"/>
            <w:gridSpan w:val="4"/>
            <w:tcBorders>
              <w:bottom w:val="nil"/>
            </w:tcBorders>
            <w:vAlign w:val="center"/>
          </w:tcPr>
          <w:p w14:paraId="0BAE13B4" w14:textId="77777777" w:rsidR="000A72CE" w:rsidRPr="00A53E84" w:rsidRDefault="00C84493" w:rsidP="008A1BCC">
            <w:pPr>
              <w:jc w:val="left"/>
              <w:rPr>
                <w:i/>
              </w:rPr>
            </w:pPr>
            <w:r w:rsidRPr="00A53E84">
              <w:rPr>
                <w:i/>
              </w:rPr>
              <w:t>The ENC in the ECDIS should match the corresponding graphical plot of test 6.1 and 6.2.</w:t>
            </w:r>
          </w:p>
          <w:p w14:paraId="3036A806" w14:textId="77777777" w:rsidR="00C84493" w:rsidRPr="00A53E84" w:rsidRDefault="00C84493" w:rsidP="008A1BCC">
            <w:pPr>
              <w:jc w:val="left"/>
              <w:rPr>
                <w:i/>
              </w:rPr>
            </w:pPr>
          </w:p>
        </w:tc>
      </w:tr>
      <w:tr w:rsidR="00C84493" w14:paraId="29EDD57B" w14:textId="77777777" w:rsidTr="00C84493">
        <w:trPr>
          <w:tblHeader/>
        </w:trPr>
        <w:tc>
          <w:tcPr>
            <w:tcW w:w="9526" w:type="dxa"/>
            <w:gridSpan w:val="4"/>
            <w:tcBorders>
              <w:top w:val="nil"/>
              <w:bottom w:val="nil"/>
            </w:tcBorders>
            <w:vAlign w:val="center"/>
          </w:tcPr>
          <w:p w14:paraId="0478D0C5" w14:textId="541D3CFA" w:rsidR="00C84493" w:rsidRPr="00C84493" w:rsidRDefault="00AD1DA9" w:rsidP="008A1BCC">
            <w:pPr>
              <w:jc w:val="left"/>
            </w:pPr>
            <w:r w:rsidRPr="00AD1DA9">
              <w:rPr>
                <w:noProof/>
                <w:lang w:val="en-US" w:eastAsia="ko-KR"/>
              </w:rPr>
              <w:drawing>
                <wp:inline distT="0" distB="0" distL="0" distR="0" wp14:anchorId="02F7ED37" wp14:editId="332CAE08">
                  <wp:extent cx="1716405" cy="551815"/>
                  <wp:effectExtent l="0" t="0" r="0" b="635"/>
                  <wp:docPr id="350" name="Picture 350" descr="C:\msdokut\STANDARDIT\IHO\ENCWG\Drafting 4.0.2 after Mar2016\New picture originals 23mar2016\6.4 pictur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C:\msdokut\STANDARDIT\IHO\ENCWG\Drafting 4.0.2 after Mar2016\New picture originals 23mar2016\6.4 picture 1.PNG"/>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1716405" cy="551815"/>
                          </a:xfrm>
                          <a:prstGeom prst="rect">
                            <a:avLst/>
                          </a:prstGeom>
                          <a:noFill/>
                          <a:ln>
                            <a:noFill/>
                          </a:ln>
                        </pic:spPr>
                      </pic:pic>
                    </a:graphicData>
                  </a:graphic>
                </wp:inline>
              </w:drawing>
            </w:r>
          </w:p>
        </w:tc>
      </w:tr>
      <w:tr w:rsidR="00C84493" w14:paraId="06D22F5D" w14:textId="77777777" w:rsidTr="00C84493">
        <w:trPr>
          <w:tblHeader/>
        </w:trPr>
        <w:tc>
          <w:tcPr>
            <w:tcW w:w="9526" w:type="dxa"/>
            <w:gridSpan w:val="4"/>
            <w:tcBorders>
              <w:top w:val="nil"/>
            </w:tcBorders>
            <w:vAlign w:val="center"/>
          </w:tcPr>
          <w:p w14:paraId="2423A734" w14:textId="4302507D" w:rsidR="00C84493" w:rsidRPr="00A53E84" w:rsidRDefault="007132F4" w:rsidP="008A1BCC">
            <w:pPr>
              <w:jc w:val="left"/>
              <w:rPr>
                <w:i/>
              </w:rPr>
            </w:pPr>
            <w:r w:rsidRPr="007132F4">
              <w:rPr>
                <w:i/>
              </w:rPr>
              <w:t>An example with Caution area, Military practice area and PSSA as selected</w:t>
            </w:r>
          </w:p>
        </w:tc>
      </w:tr>
    </w:tbl>
    <w:p w14:paraId="486FC279" w14:textId="77777777" w:rsidR="000A72CE" w:rsidRDefault="000A72CE" w:rsidP="000A72CE"/>
    <w:p w14:paraId="028484F0" w14:textId="77777777" w:rsidR="000A72CE" w:rsidRDefault="000A72CE" w:rsidP="00E30B8F">
      <w:pPr>
        <w:pStyle w:val="Heading1"/>
      </w:pPr>
      <w:r>
        <w:br w:type="page"/>
      </w:r>
      <w:bookmarkStart w:id="294" w:name="_Toc120212634"/>
      <w:r>
        <w:lastRenderedPageBreak/>
        <w:t>Detection and Notification of the Safety Contour</w:t>
      </w:r>
      <w:bookmarkEnd w:id="294"/>
    </w:p>
    <w:p w14:paraId="30EC8AA9" w14:textId="4AD6B429" w:rsidR="000A72CE" w:rsidRDefault="000A72CE" w:rsidP="00E30B8F">
      <w:pPr>
        <w:pStyle w:val="Heading2"/>
      </w:pPr>
      <w:bookmarkStart w:id="295" w:name="_Toc120212635"/>
      <w:r>
        <w:t xml:space="preserve">Detection and Notification of the </w:t>
      </w:r>
      <w:r w:rsidR="0069033B">
        <w:t xml:space="preserve">Safety Contour </w:t>
      </w:r>
      <w:r>
        <w:t>- Basic test</w:t>
      </w:r>
      <w:bookmarkEnd w:id="295"/>
    </w:p>
    <w:tbl>
      <w:tblPr>
        <w:tblW w:w="96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669"/>
        <w:gridCol w:w="1980"/>
        <w:gridCol w:w="2670"/>
        <w:gridCol w:w="2370"/>
      </w:tblGrid>
      <w:tr w:rsidR="000A72CE" w14:paraId="4E9E8082" w14:textId="77777777" w:rsidTr="00A53E84">
        <w:trPr>
          <w:trHeight w:val="454"/>
          <w:tblHeader/>
        </w:trPr>
        <w:tc>
          <w:tcPr>
            <w:tcW w:w="2669" w:type="dxa"/>
            <w:shd w:val="clear" w:color="auto" w:fill="CCFFCC"/>
            <w:vAlign w:val="center"/>
          </w:tcPr>
          <w:p w14:paraId="7D9033F5" w14:textId="77777777" w:rsidR="000A72CE" w:rsidRPr="004065B1" w:rsidRDefault="000A72CE" w:rsidP="008A1BCC">
            <w:r w:rsidRPr="000A066E">
              <w:rPr>
                <w:b/>
              </w:rPr>
              <w:t>Test Reference</w:t>
            </w:r>
          </w:p>
        </w:tc>
        <w:tc>
          <w:tcPr>
            <w:tcW w:w="1980" w:type="dxa"/>
            <w:shd w:val="clear" w:color="auto" w:fill="CCFFCC"/>
            <w:vAlign w:val="center"/>
          </w:tcPr>
          <w:p w14:paraId="2026488C" w14:textId="77777777" w:rsidR="000A72CE" w:rsidRPr="004065B1" w:rsidRDefault="000A72CE" w:rsidP="008A1BCC">
            <w:r>
              <w:t>7.1</w:t>
            </w:r>
          </w:p>
        </w:tc>
        <w:tc>
          <w:tcPr>
            <w:tcW w:w="2670" w:type="dxa"/>
            <w:shd w:val="clear" w:color="auto" w:fill="CCFFCC"/>
            <w:vAlign w:val="center"/>
          </w:tcPr>
          <w:p w14:paraId="77B9F727" w14:textId="77777777" w:rsidR="000A72CE" w:rsidRPr="004065B1" w:rsidRDefault="000A72CE" w:rsidP="008A1BCC">
            <w:r w:rsidRPr="000A066E">
              <w:rPr>
                <w:b/>
              </w:rPr>
              <w:t>IHO Reference</w:t>
            </w:r>
          </w:p>
        </w:tc>
        <w:tc>
          <w:tcPr>
            <w:tcW w:w="2370" w:type="dxa"/>
            <w:shd w:val="clear" w:color="auto" w:fill="CCFFCC"/>
            <w:vAlign w:val="center"/>
          </w:tcPr>
          <w:p w14:paraId="344B7A45" w14:textId="77777777" w:rsidR="000A72CE" w:rsidRPr="004065B1" w:rsidRDefault="000A72CE" w:rsidP="008A1BCC">
            <w:r>
              <w:t>S-52 10.5.12</w:t>
            </w:r>
          </w:p>
        </w:tc>
      </w:tr>
      <w:tr w:rsidR="000A72CE" w14:paraId="01396088" w14:textId="77777777" w:rsidTr="00A53E84">
        <w:trPr>
          <w:tblHeader/>
        </w:trPr>
        <w:tc>
          <w:tcPr>
            <w:tcW w:w="9689" w:type="dxa"/>
            <w:gridSpan w:val="4"/>
            <w:shd w:val="clear" w:color="auto" w:fill="CCFFCC"/>
            <w:vAlign w:val="center"/>
          </w:tcPr>
          <w:p w14:paraId="31B4D418" w14:textId="77777777" w:rsidR="000A72CE" w:rsidRDefault="000A72CE" w:rsidP="008A1BCC">
            <w:r w:rsidRPr="000A066E">
              <w:rPr>
                <w:b/>
              </w:rPr>
              <w:t>Test description</w:t>
            </w:r>
          </w:p>
        </w:tc>
      </w:tr>
      <w:tr w:rsidR="000A72CE" w14:paraId="25538812" w14:textId="77777777" w:rsidTr="00A53E84">
        <w:trPr>
          <w:tblHeader/>
        </w:trPr>
        <w:tc>
          <w:tcPr>
            <w:tcW w:w="9689" w:type="dxa"/>
            <w:gridSpan w:val="4"/>
            <w:vAlign w:val="center"/>
          </w:tcPr>
          <w:p w14:paraId="113903A5" w14:textId="77777777" w:rsidR="003776F0" w:rsidRPr="00A53E84" w:rsidRDefault="003776F0" w:rsidP="002164D3">
            <w:pPr>
              <w:jc w:val="left"/>
              <w:rPr>
                <w:i/>
              </w:rPr>
            </w:pPr>
            <w:r w:rsidRPr="00A53E84">
              <w:rPr>
                <w:i/>
              </w:rPr>
              <w:t>The purpose of this test is to verify by observation that ECDIS provides an appropriate indication when the Mariner plans a route across an own ship's safety contour. The objects satisfying the conditions for this test are listed in section 10.5.12 of IHO S-52 and are included in the test cell AA3SAFCO.000.</w:t>
            </w:r>
          </w:p>
          <w:p w14:paraId="534D9A4C" w14:textId="77777777" w:rsidR="003776F0" w:rsidRPr="00A53E84" w:rsidRDefault="003776F0" w:rsidP="002164D3">
            <w:pPr>
              <w:jc w:val="left"/>
              <w:rPr>
                <w:i/>
              </w:rPr>
            </w:pPr>
          </w:p>
          <w:p w14:paraId="63253448" w14:textId="77777777" w:rsidR="000A72CE" w:rsidRPr="00A53E84" w:rsidRDefault="003776F0" w:rsidP="002164D3">
            <w:pPr>
              <w:jc w:val="left"/>
              <w:rPr>
                <w:i/>
              </w:rPr>
            </w:pPr>
            <w:r w:rsidRPr="00A53E84">
              <w:rPr>
                <w:i/>
              </w:rPr>
              <w:t>This test is performed by loading the test cell AA3SAFCO.000, manually creating a route connecting all way points between feature objects marked as WP1 through WP4 and checking display against the corresponding graphical plot.</w:t>
            </w:r>
          </w:p>
        </w:tc>
      </w:tr>
      <w:tr w:rsidR="000A72CE" w14:paraId="305900FB" w14:textId="77777777" w:rsidTr="00A53E84">
        <w:trPr>
          <w:tblHeader/>
        </w:trPr>
        <w:tc>
          <w:tcPr>
            <w:tcW w:w="9689" w:type="dxa"/>
            <w:gridSpan w:val="4"/>
            <w:shd w:val="clear" w:color="auto" w:fill="CCFFCC"/>
            <w:vAlign w:val="center"/>
          </w:tcPr>
          <w:p w14:paraId="1097F32F" w14:textId="77777777" w:rsidR="000A72CE" w:rsidRPr="004065B1" w:rsidRDefault="000A72CE" w:rsidP="008A1BCC">
            <w:r w:rsidRPr="000A066E">
              <w:rPr>
                <w:b/>
              </w:rPr>
              <w:t>Setup</w:t>
            </w:r>
          </w:p>
        </w:tc>
      </w:tr>
      <w:tr w:rsidR="000A72CE" w14:paraId="70A7A760" w14:textId="77777777" w:rsidTr="00A53E84">
        <w:trPr>
          <w:tblHeader/>
        </w:trPr>
        <w:tc>
          <w:tcPr>
            <w:tcW w:w="9689" w:type="dxa"/>
            <w:gridSpan w:val="4"/>
            <w:vAlign w:val="center"/>
          </w:tcPr>
          <w:p w14:paraId="61876BC8" w14:textId="77777777" w:rsidR="003776F0" w:rsidRPr="00A53E84" w:rsidRDefault="003776F0" w:rsidP="003776F0">
            <w:pPr>
              <w:rPr>
                <w:i/>
              </w:rPr>
            </w:pPr>
            <w:r w:rsidRPr="00A53E84">
              <w:rPr>
                <w:i/>
              </w:rPr>
              <w:t xml:space="preserve">Load cell AA3SAFCO.000 from 7.0 Safety Contour\ENC_ROOT </w:t>
            </w:r>
          </w:p>
          <w:p w14:paraId="233EC641" w14:textId="3DED5371" w:rsidR="003776F0" w:rsidRPr="00A53E84" w:rsidRDefault="003776F0" w:rsidP="003776F0">
            <w:pPr>
              <w:rPr>
                <w:i/>
              </w:rPr>
            </w:pPr>
            <w:r w:rsidRPr="00A53E84">
              <w:rPr>
                <w:i/>
              </w:rPr>
              <w:t xml:space="preserve">Select </w:t>
            </w:r>
            <w:r w:rsidR="00DE09B9">
              <w:rPr>
                <w:i/>
              </w:rPr>
              <w:t>Display Category</w:t>
            </w:r>
            <w:r w:rsidRPr="00A53E84">
              <w:rPr>
                <w:i/>
              </w:rPr>
              <w:t xml:space="preserve"> Other</w:t>
            </w:r>
          </w:p>
          <w:p w14:paraId="3A4862FC" w14:textId="54A6F7AE" w:rsidR="003776F0" w:rsidRPr="00A53E84" w:rsidRDefault="003776F0" w:rsidP="003776F0">
            <w:pPr>
              <w:rPr>
                <w:i/>
              </w:rPr>
            </w:pPr>
            <w:r w:rsidRPr="00A53E84">
              <w:rPr>
                <w:i/>
              </w:rPr>
              <w:t xml:space="preserve">Set the </w:t>
            </w:r>
            <w:r w:rsidR="0069033B">
              <w:rPr>
                <w:i/>
              </w:rPr>
              <w:t xml:space="preserve">Safety Contour </w:t>
            </w:r>
            <w:r w:rsidRPr="00A53E84">
              <w:rPr>
                <w:i/>
              </w:rPr>
              <w:t>value to 0 m</w:t>
            </w:r>
          </w:p>
          <w:p w14:paraId="060A404E" w14:textId="2478C20D" w:rsidR="003776F0" w:rsidRPr="00A53E84" w:rsidRDefault="003776F0" w:rsidP="003776F0">
            <w:pPr>
              <w:rPr>
                <w:i/>
              </w:rPr>
            </w:pPr>
            <w:r w:rsidRPr="00A53E84">
              <w:rPr>
                <w:i/>
              </w:rPr>
              <w:t xml:space="preserve">Set the </w:t>
            </w:r>
            <w:r w:rsidR="0069033B">
              <w:rPr>
                <w:i/>
              </w:rPr>
              <w:t xml:space="preserve">Safety Depth  </w:t>
            </w:r>
            <w:r w:rsidRPr="00A53E84">
              <w:rPr>
                <w:i/>
              </w:rPr>
              <w:t>value to 30 m</w:t>
            </w:r>
          </w:p>
          <w:p w14:paraId="5251B33F" w14:textId="77777777" w:rsidR="003776F0" w:rsidRPr="00A53E84" w:rsidRDefault="003776F0" w:rsidP="003776F0">
            <w:pPr>
              <w:rPr>
                <w:i/>
              </w:rPr>
            </w:pPr>
            <w:r w:rsidRPr="00A53E84">
              <w:rPr>
                <w:i/>
              </w:rPr>
              <w:t xml:space="preserve">Select Symbolized Boundaries </w:t>
            </w:r>
          </w:p>
          <w:p w14:paraId="23565998" w14:textId="77777777" w:rsidR="003776F0" w:rsidRPr="00A53E84" w:rsidRDefault="003776F0" w:rsidP="003776F0">
            <w:pPr>
              <w:rPr>
                <w:i/>
              </w:rPr>
            </w:pPr>
            <w:r w:rsidRPr="00A53E84">
              <w:rPr>
                <w:i/>
              </w:rPr>
              <w:t xml:space="preserve">Select Paper chart symbols </w:t>
            </w:r>
          </w:p>
          <w:p w14:paraId="78430EAE" w14:textId="77777777" w:rsidR="00AF6FF4" w:rsidRPr="00AF6FF4" w:rsidRDefault="00AF6FF4" w:rsidP="00AF6FF4">
            <w:pPr>
              <w:rPr>
                <w:i/>
              </w:rPr>
            </w:pPr>
            <w:r w:rsidRPr="00AF6FF4">
              <w:rPr>
                <w:i/>
              </w:rPr>
              <w:t>Select all Text groups</w:t>
            </w:r>
          </w:p>
          <w:p w14:paraId="124DBCF3" w14:textId="77777777" w:rsidR="00493185" w:rsidRDefault="00AF6FF4" w:rsidP="003776F0">
            <w:pPr>
              <w:rPr>
                <w:i/>
              </w:rPr>
            </w:pPr>
            <w:r w:rsidRPr="00AF6FF4">
              <w:rPr>
                <w:i/>
              </w:rPr>
              <w:t>Select Contour label</w:t>
            </w:r>
            <w:r w:rsidRPr="00AF6FF4" w:rsidDel="00AF6FF4">
              <w:rPr>
                <w:i/>
              </w:rPr>
              <w:t xml:space="preserve"> </w:t>
            </w:r>
          </w:p>
          <w:p w14:paraId="65510985" w14:textId="47B93F85" w:rsidR="003776F0" w:rsidRPr="00A53E84" w:rsidRDefault="003776F0" w:rsidP="003776F0">
            <w:pPr>
              <w:rPr>
                <w:i/>
              </w:rPr>
            </w:pPr>
            <w:r w:rsidRPr="00A53E84">
              <w:rPr>
                <w:i/>
              </w:rPr>
              <w:t>Manually create a route connecting all way points between feature objects marked WP1 through WP4</w:t>
            </w:r>
          </w:p>
          <w:p w14:paraId="70E7334B" w14:textId="28C6A025" w:rsidR="000A72CE" w:rsidRPr="00A53E84" w:rsidRDefault="003776F0" w:rsidP="003776F0">
            <w:pPr>
              <w:rPr>
                <w:i/>
              </w:rPr>
            </w:pPr>
            <w:r w:rsidRPr="00A53E84">
              <w:rPr>
                <w:i/>
              </w:rPr>
              <w:t xml:space="preserve">Set user-specified distance for detecting of </w:t>
            </w:r>
            <w:r w:rsidR="0069033B">
              <w:rPr>
                <w:i/>
              </w:rPr>
              <w:t xml:space="preserve">Safety Contour </w:t>
            </w:r>
            <w:r w:rsidRPr="00A53E84">
              <w:rPr>
                <w:i/>
              </w:rPr>
              <w:t>as 0.1 NM</w:t>
            </w:r>
          </w:p>
        </w:tc>
      </w:tr>
      <w:tr w:rsidR="000A72CE" w14:paraId="53AE1489" w14:textId="77777777" w:rsidTr="00A53E84">
        <w:trPr>
          <w:tblHeader/>
        </w:trPr>
        <w:tc>
          <w:tcPr>
            <w:tcW w:w="9689" w:type="dxa"/>
            <w:gridSpan w:val="4"/>
            <w:shd w:val="clear" w:color="auto" w:fill="CCFFCC"/>
            <w:vAlign w:val="center"/>
          </w:tcPr>
          <w:p w14:paraId="6ACCF3B3" w14:textId="77777777" w:rsidR="000A72CE" w:rsidRPr="004065B1" w:rsidRDefault="000A72CE" w:rsidP="008A1BCC">
            <w:r w:rsidRPr="000A066E">
              <w:rPr>
                <w:b/>
              </w:rPr>
              <w:t>Action</w:t>
            </w:r>
          </w:p>
        </w:tc>
      </w:tr>
      <w:tr w:rsidR="000A72CE" w14:paraId="7671D606" w14:textId="77777777" w:rsidTr="00A53E84">
        <w:trPr>
          <w:tblHeader/>
        </w:trPr>
        <w:tc>
          <w:tcPr>
            <w:tcW w:w="9689" w:type="dxa"/>
            <w:gridSpan w:val="4"/>
            <w:vAlign w:val="center"/>
          </w:tcPr>
          <w:p w14:paraId="5856A502" w14:textId="77777777" w:rsidR="003776F0" w:rsidRPr="00A53E84" w:rsidRDefault="003776F0" w:rsidP="003776F0">
            <w:pPr>
              <w:rPr>
                <w:i/>
              </w:rPr>
            </w:pPr>
            <w:r w:rsidRPr="00A53E84">
              <w:rPr>
                <w:i/>
              </w:rPr>
              <w:t>Check ENC symbols shown in the ECDIS against the corresponding graphical plot.</w:t>
            </w:r>
          </w:p>
          <w:p w14:paraId="0F052462" w14:textId="77777777" w:rsidR="003776F0" w:rsidRPr="00A53E84" w:rsidRDefault="003776F0" w:rsidP="003776F0">
            <w:pPr>
              <w:rPr>
                <w:i/>
              </w:rPr>
            </w:pPr>
          </w:p>
          <w:p w14:paraId="5351713B" w14:textId="2E96A95B" w:rsidR="000A72CE" w:rsidRPr="00A53E84" w:rsidRDefault="003776F0" w:rsidP="00865F2F">
            <w:pPr>
              <w:rPr>
                <w:i/>
              </w:rPr>
            </w:pPr>
            <w:r w:rsidRPr="00A53E84">
              <w:rPr>
                <w:i/>
              </w:rPr>
              <w:t xml:space="preserve">Repeat sequentially for </w:t>
            </w:r>
            <w:r w:rsidR="00865F2F">
              <w:rPr>
                <w:i/>
              </w:rPr>
              <w:t xml:space="preserve">Safety Contour value </w:t>
            </w:r>
            <w:r w:rsidRPr="00A53E84">
              <w:rPr>
                <w:i/>
              </w:rPr>
              <w:t>0m, 6m, 11m, 13m, 43m</w:t>
            </w:r>
            <w:r w:rsidR="00865F2F">
              <w:rPr>
                <w:i/>
              </w:rPr>
              <w:t>.</w:t>
            </w:r>
          </w:p>
        </w:tc>
      </w:tr>
      <w:tr w:rsidR="000A72CE" w14:paraId="3007BF40" w14:textId="77777777" w:rsidTr="00A53E84">
        <w:trPr>
          <w:tblHeader/>
        </w:trPr>
        <w:tc>
          <w:tcPr>
            <w:tcW w:w="9689" w:type="dxa"/>
            <w:gridSpan w:val="4"/>
            <w:tcBorders>
              <w:bottom w:val="single" w:sz="4" w:space="0" w:color="auto"/>
            </w:tcBorders>
            <w:shd w:val="clear" w:color="auto" w:fill="CCFFCC"/>
            <w:vAlign w:val="center"/>
          </w:tcPr>
          <w:p w14:paraId="082C8C1C" w14:textId="77777777" w:rsidR="000A72CE" w:rsidRPr="004065B1" w:rsidRDefault="000A72CE" w:rsidP="008A1BCC">
            <w:r w:rsidRPr="000A066E">
              <w:rPr>
                <w:b/>
              </w:rPr>
              <w:t>Results</w:t>
            </w:r>
          </w:p>
        </w:tc>
      </w:tr>
      <w:tr w:rsidR="000A72CE" w14:paraId="4FE5AD5A" w14:textId="77777777" w:rsidTr="00A53E84">
        <w:trPr>
          <w:tblHeader/>
        </w:trPr>
        <w:tc>
          <w:tcPr>
            <w:tcW w:w="9689" w:type="dxa"/>
            <w:gridSpan w:val="4"/>
            <w:tcBorders>
              <w:bottom w:val="nil"/>
            </w:tcBorders>
            <w:vAlign w:val="center"/>
          </w:tcPr>
          <w:p w14:paraId="3440D31E" w14:textId="76FD5114" w:rsidR="000A72CE" w:rsidRDefault="003776F0" w:rsidP="008A1BCC">
            <w:pPr>
              <w:jc w:val="left"/>
              <w:rPr>
                <w:i/>
              </w:rPr>
            </w:pPr>
            <w:r w:rsidRPr="00A53E84">
              <w:rPr>
                <w:i/>
              </w:rPr>
              <w:t>The ENC in the ECDIS should match the corresponding graphical plot shown below.</w:t>
            </w:r>
          </w:p>
          <w:p w14:paraId="6F1C7515" w14:textId="0F6CCDA7" w:rsidR="00FF43AD" w:rsidRPr="00A53E84" w:rsidRDefault="00FF43AD" w:rsidP="008A1BCC">
            <w:pPr>
              <w:jc w:val="left"/>
              <w:rPr>
                <w:i/>
              </w:rPr>
            </w:pPr>
            <w:r w:rsidRPr="00FF43AD">
              <w:rPr>
                <w:i/>
              </w:rPr>
              <w:t>Note: To increase the prominence of dangers in unsafe waters it is permitted to highlight objects with an isolated danger mark when they are wholly located in this area</w:t>
            </w:r>
            <w:r w:rsidR="00865F2F">
              <w:rPr>
                <w:i/>
              </w:rPr>
              <w:t>.</w:t>
            </w:r>
          </w:p>
          <w:p w14:paraId="35EFE9B6" w14:textId="77777777" w:rsidR="003776F0" w:rsidRPr="00A53E84" w:rsidRDefault="003776F0" w:rsidP="008A1BCC">
            <w:pPr>
              <w:jc w:val="left"/>
              <w:rPr>
                <w:i/>
              </w:rPr>
            </w:pPr>
          </w:p>
        </w:tc>
      </w:tr>
      <w:tr w:rsidR="003776F0" w14:paraId="3ECBC6AE" w14:textId="77777777" w:rsidTr="00A53E84">
        <w:trPr>
          <w:tblHeader/>
        </w:trPr>
        <w:tc>
          <w:tcPr>
            <w:tcW w:w="9689" w:type="dxa"/>
            <w:gridSpan w:val="4"/>
            <w:tcBorders>
              <w:top w:val="nil"/>
              <w:bottom w:val="nil"/>
            </w:tcBorders>
            <w:vAlign w:val="center"/>
          </w:tcPr>
          <w:p w14:paraId="3938456A" w14:textId="46D2534C" w:rsidR="003776F0" w:rsidRPr="003776F0" w:rsidRDefault="005714BE" w:rsidP="003776F0">
            <w:pPr>
              <w:jc w:val="center"/>
            </w:pPr>
            <w:r w:rsidRPr="005714BE">
              <w:rPr>
                <w:noProof/>
                <w:lang w:val="en-US" w:eastAsia="ko-KR"/>
              </w:rPr>
              <w:drawing>
                <wp:inline distT="0" distB="0" distL="0" distR="0" wp14:anchorId="012C4ACD" wp14:editId="56EADCAC">
                  <wp:extent cx="5986696" cy="1725681"/>
                  <wp:effectExtent l="0" t="0" r="0" b="8255"/>
                  <wp:docPr id="277" name="Picture 277" descr="C:\msdokut\STANDARDIT\IHO\ENCWG\work 2017\S-64, New picture originals 20may2017\7.1 picture 1 - Safety contour = 0 me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msdokut\STANDARDIT\IHO\ENCWG\work 2017\S-64, New picture originals 20may2017\7.1 picture 1 - Safety contour = 0 meter.PNG"/>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5997377" cy="1728760"/>
                          </a:xfrm>
                          <a:prstGeom prst="rect">
                            <a:avLst/>
                          </a:prstGeom>
                          <a:noFill/>
                          <a:ln>
                            <a:noFill/>
                          </a:ln>
                        </pic:spPr>
                      </pic:pic>
                    </a:graphicData>
                  </a:graphic>
                </wp:inline>
              </w:drawing>
            </w:r>
          </w:p>
        </w:tc>
      </w:tr>
      <w:tr w:rsidR="003776F0" w14:paraId="0F68E44C" w14:textId="77777777" w:rsidTr="00A53E84">
        <w:trPr>
          <w:tblHeader/>
        </w:trPr>
        <w:tc>
          <w:tcPr>
            <w:tcW w:w="9689" w:type="dxa"/>
            <w:gridSpan w:val="4"/>
            <w:tcBorders>
              <w:top w:val="nil"/>
              <w:bottom w:val="nil"/>
            </w:tcBorders>
            <w:vAlign w:val="center"/>
          </w:tcPr>
          <w:p w14:paraId="2A91CC84" w14:textId="64EBC593" w:rsidR="003776F0" w:rsidRPr="00A53E84" w:rsidRDefault="0069033B" w:rsidP="008A1BCC">
            <w:pPr>
              <w:jc w:val="left"/>
              <w:rPr>
                <w:i/>
              </w:rPr>
            </w:pPr>
            <w:r>
              <w:rPr>
                <w:i/>
              </w:rPr>
              <w:t xml:space="preserve">Safety Contour </w:t>
            </w:r>
            <w:r w:rsidR="003776F0" w:rsidRPr="00A53E84">
              <w:rPr>
                <w:i/>
              </w:rPr>
              <w:t>= 0 m</w:t>
            </w:r>
          </w:p>
          <w:p w14:paraId="365FAC7C" w14:textId="77777777" w:rsidR="003776F0" w:rsidRPr="00A53E84" w:rsidRDefault="003776F0" w:rsidP="008A1BCC">
            <w:pPr>
              <w:jc w:val="left"/>
              <w:rPr>
                <w:i/>
              </w:rPr>
            </w:pPr>
          </w:p>
        </w:tc>
      </w:tr>
      <w:tr w:rsidR="003776F0" w14:paraId="2AC729BA" w14:textId="77777777" w:rsidTr="00A53E84">
        <w:trPr>
          <w:tblHeader/>
        </w:trPr>
        <w:tc>
          <w:tcPr>
            <w:tcW w:w="9684" w:type="dxa"/>
            <w:gridSpan w:val="4"/>
            <w:tcBorders>
              <w:top w:val="nil"/>
              <w:bottom w:val="nil"/>
            </w:tcBorders>
            <w:vAlign w:val="center"/>
          </w:tcPr>
          <w:p w14:paraId="460AE384" w14:textId="43B71DBB" w:rsidR="003776F0" w:rsidRPr="003776F0" w:rsidRDefault="005714BE" w:rsidP="003776F0">
            <w:pPr>
              <w:jc w:val="center"/>
            </w:pPr>
            <w:r w:rsidRPr="005714BE">
              <w:rPr>
                <w:noProof/>
                <w:lang w:val="en-US" w:eastAsia="ko-KR"/>
              </w:rPr>
              <w:lastRenderedPageBreak/>
              <w:drawing>
                <wp:inline distT="0" distB="0" distL="0" distR="0" wp14:anchorId="6D0290C3" wp14:editId="477C5913">
                  <wp:extent cx="6010275" cy="1733803"/>
                  <wp:effectExtent l="0" t="0" r="0" b="0"/>
                  <wp:docPr id="40" name="Picture 40" descr="C:\msdokut\STANDARDIT\IHO\ENCWG\work 2017\S-64, New picture originals 20may2017\7.1 picture 2 - Safety contour = 6 me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msdokut\STANDARDIT\IHO\ENCWG\work 2017\S-64, New picture originals 20may2017\7.1 picture 2 - Safety contour = 6 meter.PNG"/>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6019487" cy="1736460"/>
                          </a:xfrm>
                          <a:prstGeom prst="rect">
                            <a:avLst/>
                          </a:prstGeom>
                          <a:noFill/>
                          <a:ln>
                            <a:noFill/>
                          </a:ln>
                        </pic:spPr>
                      </pic:pic>
                    </a:graphicData>
                  </a:graphic>
                </wp:inline>
              </w:drawing>
            </w:r>
          </w:p>
        </w:tc>
      </w:tr>
      <w:tr w:rsidR="003776F0" w14:paraId="3A135E8D" w14:textId="77777777" w:rsidTr="00A53E84">
        <w:trPr>
          <w:tblHeader/>
        </w:trPr>
        <w:tc>
          <w:tcPr>
            <w:tcW w:w="9684" w:type="dxa"/>
            <w:gridSpan w:val="4"/>
            <w:tcBorders>
              <w:top w:val="nil"/>
            </w:tcBorders>
            <w:vAlign w:val="center"/>
          </w:tcPr>
          <w:p w14:paraId="35989831" w14:textId="4407771D" w:rsidR="003776F0" w:rsidRPr="00A53E84" w:rsidRDefault="0069033B" w:rsidP="003776F0">
            <w:pPr>
              <w:jc w:val="left"/>
              <w:rPr>
                <w:i/>
              </w:rPr>
            </w:pPr>
            <w:r>
              <w:rPr>
                <w:i/>
              </w:rPr>
              <w:t xml:space="preserve">Safety Contour </w:t>
            </w:r>
            <w:r w:rsidR="003776F0" w:rsidRPr="00A53E84">
              <w:rPr>
                <w:i/>
              </w:rPr>
              <w:t>= 6 m</w:t>
            </w:r>
          </w:p>
        </w:tc>
      </w:tr>
    </w:tbl>
    <w:p w14:paraId="141F1D65" w14:textId="77777777" w:rsidR="003776F0" w:rsidRDefault="003776F0" w:rsidP="000A72CE"/>
    <w:tbl>
      <w:tblPr>
        <w:tblW w:w="96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86"/>
      </w:tblGrid>
      <w:tr w:rsidR="003776F0" w14:paraId="7D240DCA" w14:textId="77777777" w:rsidTr="003776F0">
        <w:trPr>
          <w:tblHeader/>
        </w:trPr>
        <w:tc>
          <w:tcPr>
            <w:tcW w:w="9686" w:type="dxa"/>
            <w:tcBorders>
              <w:bottom w:val="nil"/>
            </w:tcBorders>
            <w:vAlign w:val="center"/>
          </w:tcPr>
          <w:p w14:paraId="08B75AD3" w14:textId="7B7A30EE" w:rsidR="003776F0" w:rsidRPr="003776F0" w:rsidRDefault="005714BE" w:rsidP="003776F0">
            <w:pPr>
              <w:jc w:val="center"/>
            </w:pPr>
            <w:r w:rsidRPr="005714BE">
              <w:rPr>
                <w:noProof/>
                <w:lang w:val="en-US" w:eastAsia="ko-KR"/>
              </w:rPr>
              <w:drawing>
                <wp:inline distT="0" distB="0" distL="0" distR="0" wp14:anchorId="68C377C6" wp14:editId="225B604D">
                  <wp:extent cx="6010275" cy="1747914"/>
                  <wp:effectExtent l="0" t="0" r="0" b="5080"/>
                  <wp:docPr id="52" name="Picture 52" descr="C:\msdokut\STANDARDIT\IHO\ENCWG\work 2017\S-64, New picture originals 20may2017\7.1 picture 3 - Safety contour = 11 me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msdokut\STANDARDIT\IHO\ENCWG\work 2017\S-64, New picture originals 20may2017\7.1 picture 3 - Safety contour = 11 meter.PNG"/>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6012593" cy="1748588"/>
                          </a:xfrm>
                          <a:prstGeom prst="rect">
                            <a:avLst/>
                          </a:prstGeom>
                          <a:noFill/>
                          <a:ln>
                            <a:noFill/>
                          </a:ln>
                        </pic:spPr>
                      </pic:pic>
                    </a:graphicData>
                  </a:graphic>
                </wp:inline>
              </w:drawing>
            </w:r>
          </w:p>
        </w:tc>
      </w:tr>
      <w:tr w:rsidR="003776F0" w14:paraId="07C5625A" w14:textId="77777777" w:rsidTr="003776F0">
        <w:trPr>
          <w:tblHeader/>
        </w:trPr>
        <w:tc>
          <w:tcPr>
            <w:tcW w:w="9686" w:type="dxa"/>
            <w:tcBorders>
              <w:top w:val="nil"/>
              <w:bottom w:val="nil"/>
            </w:tcBorders>
            <w:vAlign w:val="center"/>
          </w:tcPr>
          <w:p w14:paraId="6B3206FA" w14:textId="6D715DC9" w:rsidR="003776F0" w:rsidRPr="00A53E84" w:rsidRDefault="0069033B" w:rsidP="00ED668D">
            <w:pPr>
              <w:jc w:val="left"/>
              <w:rPr>
                <w:i/>
              </w:rPr>
            </w:pPr>
            <w:r>
              <w:rPr>
                <w:i/>
              </w:rPr>
              <w:t xml:space="preserve">Safety Contour </w:t>
            </w:r>
            <w:r w:rsidR="003776F0" w:rsidRPr="00A53E84">
              <w:rPr>
                <w:i/>
              </w:rPr>
              <w:t>= 11 m</w:t>
            </w:r>
          </w:p>
          <w:p w14:paraId="794283C0" w14:textId="77777777" w:rsidR="003776F0" w:rsidRPr="00A53E84" w:rsidRDefault="003776F0" w:rsidP="00ED668D">
            <w:pPr>
              <w:jc w:val="left"/>
              <w:rPr>
                <w:i/>
              </w:rPr>
            </w:pPr>
          </w:p>
        </w:tc>
      </w:tr>
      <w:tr w:rsidR="003776F0" w14:paraId="47475473" w14:textId="77777777" w:rsidTr="003776F0">
        <w:trPr>
          <w:tblHeader/>
        </w:trPr>
        <w:tc>
          <w:tcPr>
            <w:tcW w:w="9686" w:type="dxa"/>
            <w:tcBorders>
              <w:top w:val="nil"/>
              <w:bottom w:val="nil"/>
            </w:tcBorders>
            <w:vAlign w:val="center"/>
          </w:tcPr>
          <w:p w14:paraId="3A5AC514" w14:textId="2DA8CD7D" w:rsidR="003776F0" w:rsidRPr="003776F0" w:rsidRDefault="005714BE" w:rsidP="003776F0">
            <w:pPr>
              <w:jc w:val="center"/>
            </w:pPr>
            <w:r w:rsidRPr="005714BE">
              <w:rPr>
                <w:noProof/>
                <w:lang w:val="en-US" w:eastAsia="ko-KR"/>
              </w:rPr>
              <w:drawing>
                <wp:inline distT="0" distB="0" distL="0" distR="0" wp14:anchorId="76D95746" wp14:editId="75165905">
                  <wp:extent cx="6004302" cy="1725283"/>
                  <wp:effectExtent l="0" t="0" r="0" b="8890"/>
                  <wp:docPr id="66" name="Picture 66" descr="C:\msdokut\STANDARDIT\IHO\ENCWG\work 2017\S-64, New picture originals 20may2017\7.1 picture 4 - Safety contour = 13 me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msdokut\STANDARDIT\IHO\ENCWG\work 2017\S-64, New picture originals 20may2017\7.1 picture 4 - Safety contour = 13 meter.PNG"/>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6028790" cy="1732320"/>
                          </a:xfrm>
                          <a:prstGeom prst="rect">
                            <a:avLst/>
                          </a:prstGeom>
                          <a:noFill/>
                          <a:ln>
                            <a:noFill/>
                          </a:ln>
                        </pic:spPr>
                      </pic:pic>
                    </a:graphicData>
                  </a:graphic>
                </wp:inline>
              </w:drawing>
            </w:r>
          </w:p>
        </w:tc>
      </w:tr>
      <w:tr w:rsidR="003776F0" w14:paraId="0491DB88" w14:textId="77777777" w:rsidTr="003776F0">
        <w:trPr>
          <w:tblHeader/>
        </w:trPr>
        <w:tc>
          <w:tcPr>
            <w:tcW w:w="9686" w:type="dxa"/>
            <w:tcBorders>
              <w:top w:val="nil"/>
              <w:bottom w:val="nil"/>
            </w:tcBorders>
            <w:vAlign w:val="center"/>
          </w:tcPr>
          <w:p w14:paraId="167FA4DC" w14:textId="3127E873" w:rsidR="003776F0" w:rsidRPr="00A53E84" w:rsidRDefault="0069033B" w:rsidP="00ED668D">
            <w:pPr>
              <w:jc w:val="left"/>
              <w:rPr>
                <w:i/>
              </w:rPr>
            </w:pPr>
            <w:r>
              <w:rPr>
                <w:i/>
              </w:rPr>
              <w:t xml:space="preserve">Safety Contour </w:t>
            </w:r>
            <w:r w:rsidR="003776F0" w:rsidRPr="00A53E84">
              <w:rPr>
                <w:i/>
              </w:rPr>
              <w:t>= 13 m</w:t>
            </w:r>
          </w:p>
          <w:p w14:paraId="39E440AC" w14:textId="77777777" w:rsidR="003776F0" w:rsidRPr="00A53E84" w:rsidRDefault="003776F0" w:rsidP="00ED668D">
            <w:pPr>
              <w:jc w:val="left"/>
              <w:rPr>
                <w:i/>
              </w:rPr>
            </w:pPr>
          </w:p>
        </w:tc>
      </w:tr>
      <w:tr w:rsidR="003776F0" w14:paraId="0A4D7C0B" w14:textId="77777777" w:rsidTr="003776F0">
        <w:trPr>
          <w:tblHeader/>
        </w:trPr>
        <w:tc>
          <w:tcPr>
            <w:tcW w:w="9684" w:type="dxa"/>
            <w:tcBorders>
              <w:top w:val="nil"/>
              <w:bottom w:val="nil"/>
            </w:tcBorders>
            <w:vAlign w:val="center"/>
          </w:tcPr>
          <w:p w14:paraId="6A9FAA19" w14:textId="77D71858" w:rsidR="003776F0" w:rsidRPr="003776F0" w:rsidRDefault="005714BE" w:rsidP="003776F0">
            <w:pPr>
              <w:jc w:val="center"/>
            </w:pPr>
            <w:r w:rsidRPr="005714BE">
              <w:rPr>
                <w:noProof/>
                <w:lang w:val="en-US" w:eastAsia="ko-KR"/>
              </w:rPr>
              <w:drawing>
                <wp:inline distT="0" distB="0" distL="0" distR="0" wp14:anchorId="69198D20" wp14:editId="0F20280F">
                  <wp:extent cx="5995430" cy="1741495"/>
                  <wp:effectExtent l="0" t="0" r="5715" b="0"/>
                  <wp:docPr id="69" name="Picture 69" descr="C:\msdokut\STANDARDIT\IHO\ENCWG\work 2017\S-64, New picture originals 20may2017\7.1 picture 5 - Safety contour = 43 me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msdokut\STANDARDIT\IHO\ENCWG\work 2017\S-64, New picture originals 20may2017\7.1 picture 5 - Safety contour = 43 meter.PN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6010877" cy="1745982"/>
                          </a:xfrm>
                          <a:prstGeom prst="rect">
                            <a:avLst/>
                          </a:prstGeom>
                          <a:noFill/>
                          <a:ln>
                            <a:noFill/>
                          </a:ln>
                        </pic:spPr>
                      </pic:pic>
                    </a:graphicData>
                  </a:graphic>
                </wp:inline>
              </w:drawing>
            </w:r>
          </w:p>
        </w:tc>
      </w:tr>
      <w:tr w:rsidR="003776F0" w14:paraId="2AFEDBD5" w14:textId="77777777" w:rsidTr="003776F0">
        <w:trPr>
          <w:tblHeader/>
        </w:trPr>
        <w:tc>
          <w:tcPr>
            <w:tcW w:w="9684" w:type="dxa"/>
            <w:tcBorders>
              <w:top w:val="nil"/>
            </w:tcBorders>
            <w:vAlign w:val="center"/>
          </w:tcPr>
          <w:p w14:paraId="599C683E" w14:textId="630D4424" w:rsidR="003776F0" w:rsidRPr="00A53E84" w:rsidRDefault="0069033B" w:rsidP="00ED668D">
            <w:pPr>
              <w:jc w:val="left"/>
              <w:rPr>
                <w:i/>
              </w:rPr>
            </w:pPr>
            <w:r>
              <w:rPr>
                <w:i/>
              </w:rPr>
              <w:t xml:space="preserve">Safety Contour </w:t>
            </w:r>
            <w:r w:rsidR="003776F0" w:rsidRPr="00A53E84">
              <w:rPr>
                <w:i/>
              </w:rPr>
              <w:t>= 43 m</w:t>
            </w:r>
          </w:p>
          <w:p w14:paraId="6057FFD8" w14:textId="77777777" w:rsidR="003776F0" w:rsidRPr="00A53E84" w:rsidRDefault="003776F0" w:rsidP="00ED668D">
            <w:pPr>
              <w:jc w:val="left"/>
              <w:rPr>
                <w:i/>
              </w:rPr>
            </w:pPr>
          </w:p>
        </w:tc>
      </w:tr>
    </w:tbl>
    <w:p w14:paraId="0E445678" w14:textId="77777777" w:rsidR="003776F0" w:rsidRDefault="003776F0" w:rsidP="000A72CE"/>
    <w:p w14:paraId="6EB5F622" w14:textId="0EFBF40B" w:rsidR="000A72CE" w:rsidRDefault="003776F0" w:rsidP="00E30B8F">
      <w:pPr>
        <w:pStyle w:val="Heading2"/>
      </w:pPr>
      <w:r>
        <w:br w:type="page"/>
      </w:r>
      <w:bookmarkStart w:id="296" w:name="_Toc120212636"/>
      <w:r w:rsidR="000A72CE">
        <w:lastRenderedPageBreak/>
        <w:t xml:space="preserve">Detection and Notification of the </w:t>
      </w:r>
      <w:r w:rsidR="0069033B">
        <w:t xml:space="preserve">Safety Contour </w:t>
      </w:r>
      <w:r w:rsidR="000A72CE">
        <w:t>– Use of largest scale available</w:t>
      </w:r>
      <w:bookmarkEnd w:id="296"/>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bottom w:w="57" w:type="dxa"/>
        </w:tblCellMar>
        <w:tblLook w:val="04A0" w:firstRow="1" w:lastRow="0" w:firstColumn="1" w:lastColumn="0" w:noHBand="0" w:noVBand="1"/>
      </w:tblPr>
      <w:tblGrid>
        <w:gridCol w:w="2624"/>
        <w:gridCol w:w="2118"/>
        <w:gridCol w:w="2626"/>
        <w:gridCol w:w="2323"/>
      </w:tblGrid>
      <w:tr w:rsidR="000A72CE" w14:paraId="65C5565D" w14:textId="77777777" w:rsidTr="00A53E84">
        <w:trPr>
          <w:trHeight w:val="454"/>
          <w:tblHeader/>
        </w:trPr>
        <w:tc>
          <w:tcPr>
            <w:tcW w:w="2381" w:type="dxa"/>
            <w:shd w:val="clear" w:color="auto" w:fill="CCFFCC"/>
            <w:vAlign w:val="center"/>
          </w:tcPr>
          <w:p w14:paraId="55B06D90" w14:textId="77777777" w:rsidR="000A72CE" w:rsidRPr="004065B1" w:rsidRDefault="000A72CE" w:rsidP="008A1BCC">
            <w:r w:rsidRPr="000A066E">
              <w:rPr>
                <w:b/>
              </w:rPr>
              <w:t>Test Reference</w:t>
            </w:r>
          </w:p>
        </w:tc>
        <w:tc>
          <w:tcPr>
            <w:tcW w:w="2381" w:type="dxa"/>
            <w:shd w:val="clear" w:color="auto" w:fill="CCFFCC"/>
            <w:vAlign w:val="center"/>
          </w:tcPr>
          <w:p w14:paraId="6C6806D9" w14:textId="77777777" w:rsidR="000A72CE" w:rsidRPr="004065B1" w:rsidRDefault="000A72CE" w:rsidP="008A1BCC">
            <w:r>
              <w:t>7.2</w:t>
            </w:r>
          </w:p>
        </w:tc>
        <w:tc>
          <w:tcPr>
            <w:tcW w:w="2382" w:type="dxa"/>
            <w:shd w:val="clear" w:color="auto" w:fill="CCFFCC"/>
            <w:vAlign w:val="center"/>
          </w:tcPr>
          <w:p w14:paraId="6DDBB55B" w14:textId="77777777" w:rsidR="000A72CE" w:rsidRPr="004065B1" w:rsidRDefault="000A72CE" w:rsidP="008A1BCC">
            <w:r w:rsidRPr="000A066E">
              <w:rPr>
                <w:b/>
              </w:rPr>
              <w:t>IHO Reference</w:t>
            </w:r>
          </w:p>
        </w:tc>
        <w:tc>
          <w:tcPr>
            <w:tcW w:w="2382" w:type="dxa"/>
            <w:shd w:val="clear" w:color="auto" w:fill="CCFFCC"/>
            <w:vAlign w:val="center"/>
          </w:tcPr>
          <w:p w14:paraId="20C94E16" w14:textId="77777777" w:rsidR="000A72CE" w:rsidRPr="004065B1" w:rsidRDefault="000A72CE" w:rsidP="008A1BCC">
            <w:r>
              <w:t>S-52 10.5.9</w:t>
            </w:r>
          </w:p>
        </w:tc>
      </w:tr>
      <w:tr w:rsidR="000A72CE" w14:paraId="35B336C8" w14:textId="77777777" w:rsidTr="00A53E84">
        <w:trPr>
          <w:tblHeader/>
        </w:trPr>
        <w:tc>
          <w:tcPr>
            <w:tcW w:w="9526" w:type="dxa"/>
            <w:gridSpan w:val="4"/>
            <w:shd w:val="clear" w:color="auto" w:fill="CCFFCC"/>
            <w:vAlign w:val="center"/>
          </w:tcPr>
          <w:p w14:paraId="5E8F2CB6" w14:textId="77777777" w:rsidR="000A72CE" w:rsidRDefault="000A72CE" w:rsidP="008A1BCC">
            <w:r w:rsidRPr="000A066E">
              <w:rPr>
                <w:b/>
              </w:rPr>
              <w:t>Test description</w:t>
            </w:r>
          </w:p>
        </w:tc>
      </w:tr>
      <w:tr w:rsidR="000A72CE" w14:paraId="3DDAE2D1" w14:textId="77777777" w:rsidTr="00A53E84">
        <w:trPr>
          <w:tblHeader/>
        </w:trPr>
        <w:tc>
          <w:tcPr>
            <w:tcW w:w="9526" w:type="dxa"/>
            <w:gridSpan w:val="4"/>
            <w:vAlign w:val="center"/>
          </w:tcPr>
          <w:p w14:paraId="37496961" w14:textId="34BA0CAF" w:rsidR="008F69C7" w:rsidRPr="00A53E84" w:rsidRDefault="008F69C7" w:rsidP="002164D3">
            <w:pPr>
              <w:jc w:val="left"/>
              <w:rPr>
                <w:i/>
              </w:rPr>
            </w:pPr>
            <w:r w:rsidRPr="00A53E84">
              <w:rPr>
                <w:i/>
              </w:rPr>
              <w:t xml:space="preserve">The purpose of this test is to verify by observation that ECDIS uses the largest scale available for detecting that the route crosses an own </w:t>
            </w:r>
            <w:r w:rsidR="00865F2F" w:rsidRPr="00A53E84">
              <w:rPr>
                <w:i/>
              </w:rPr>
              <w:t>shi</w:t>
            </w:r>
            <w:r w:rsidR="00865F2F">
              <w:rPr>
                <w:i/>
              </w:rPr>
              <w:t>p’s</w:t>
            </w:r>
            <w:r w:rsidR="00865F2F" w:rsidRPr="00A53E84">
              <w:rPr>
                <w:i/>
              </w:rPr>
              <w:t xml:space="preserve"> </w:t>
            </w:r>
            <w:r w:rsidRPr="00A53E84">
              <w:rPr>
                <w:i/>
              </w:rPr>
              <w:t>safety contour.</w:t>
            </w:r>
          </w:p>
          <w:p w14:paraId="165C7619" w14:textId="77777777" w:rsidR="008F69C7" w:rsidRPr="00A53E84" w:rsidRDefault="008F69C7" w:rsidP="002164D3">
            <w:pPr>
              <w:jc w:val="left"/>
              <w:rPr>
                <w:i/>
              </w:rPr>
            </w:pPr>
          </w:p>
          <w:p w14:paraId="742B57F9" w14:textId="77777777" w:rsidR="000A72CE" w:rsidRPr="00A53E84" w:rsidRDefault="008F69C7" w:rsidP="002164D3">
            <w:pPr>
              <w:jc w:val="left"/>
              <w:rPr>
                <w:i/>
              </w:rPr>
            </w:pPr>
            <w:r w:rsidRPr="00A53E84">
              <w:rPr>
                <w:i/>
              </w:rPr>
              <w:t>This test is performed by loading the test cells AA2OVRVU.000 and AA3SAFCO.000, manually creating a route connecting way points between feature objects marked as WP11, WP24, WP25 and WP26 and checking display against the corresponding graphical plot.</w:t>
            </w:r>
          </w:p>
        </w:tc>
      </w:tr>
      <w:tr w:rsidR="000A72CE" w14:paraId="52586A56" w14:textId="77777777" w:rsidTr="00A53E84">
        <w:trPr>
          <w:tblHeader/>
        </w:trPr>
        <w:tc>
          <w:tcPr>
            <w:tcW w:w="9526" w:type="dxa"/>
            <w:gridSpan w:val="4"/>
            <w:shd w:val="clear" w:color="auto" w:fill="CCFFCC"/>
            <w:vAlign w:val="center"/>
          </w:tcPr>
          <w:p w14:paraId="113C5368" w14:textId="77777777" w:rsidR="000A72CE" w:rsidRPr="004065B1" w:rsidRDefault="000A72CE" w:rsidP="008A1BCC">
            <w:r w:rsidRPr="000A066E">
              <w:rPr>
                <w:b/>
              </w:rPr>
              <w:t>Setup</w:t>
            </w:r>
          </w:p>
        </w:tc>
      </w:tr>
      <w:tr w:rsidR="000A72CE" w14:paraId="0B7646E3" w14:textId="77777777" w:rsidTr="00A53E84">
        <w:trPr>
          <w:tblHeader/>
        </w:trPr>
        <w:tc>
          <w:tcPr>
            <w:tcW w:w="9526" w:type="dxa"/>
            <w:gridSpan w:val="4"/>
            <w:vAlign w:val="center"/>
          </w:tcPr>
          <w:p w14:paraId="24F44FDE" w14:textId="77777777" w:rsidR="008F69C7" w:rsidRPr="00A53E84" w:rsidRDefault="008F69C7" w:rsidP="00A53E84">
            <w:pPr>
              <w:jc w:val="left"/>
              <w:rPr>
                <w:i/>
              </w:rPr>
            </w:pPr>
            <w:r w:rsidRPr="00A53E84">
              <w:rPr>
                <w:i/>
              </w:rPr>
              <w:t>As for test 7.1 and in addition load cell AA2OVRVU.000 from 5.0 Navigational Hazards\Overview\ENC_ROOT</w:t>
            </w:r>
          </w:p>
          <w:p w14:paraId="4BA8BD55" w14:textId="608576FB" w:rsidR="008F69C7" w:rsidRPr="00A53E84" w:rsidRDefault="008F69C7" w:rsidP="00A53E84">
            <w:pPr>
              <w:jc w:val="left"/>
              <w:rPr>
                <w:i/>
              </w:rPr>
            </w:pPr>
            <w:r w:rsidRPr="00A53E84">
              <w:rPr>
                <w:i/>
              </w:rPr>
              <w:t xml:space="preserve">Select </w:t>
            </w:r>
            <w:r w:rsidR="00DE09B9">
              <w:rPr>
                <w:i/>
              </w:rPr>
              <w:t>Display Category</w:t>
            </w:r>
            <w:r w:rsidRPr="00A53E84">
              <w:rPr>
                <w:i/>
              </w:rPr>
              <w:t xml:space="preserve"> Other </w:t>
            </w:r>
          </w:p>
          <w:p w14:paraId="23743CDF" w14:textId="7B325A1D" w:rsidR="008F69C7" w:rsidRPr="00A53E84" w:rsidRDefault="008F69C7" w:rsidP="00A53E84">
            <w:pPr>
              <w:jc w:val="left"/>
              <w:rPr>
                <w:i/>
              </w:rPr>
            </w:pPr>
            <w:r w:rsidRPr="00A53E84">
              <w:rPr>
                <w:i/>
              </w:rPr>
              <w:t xml:space="preserve">Set the </w:t>
            </w:r>
            <w:r w:rsidR="0069033B">
              <w:rPr>
                <w:i/>
              </w:rPr>
              <w:t xml:space="preserve">Safety Contour </w:t>
            </w:r>
            <w:r w:rsidRPr="00A53E84">
              <w:rPr>
                <w:i/>
              </w:rPr>
              <w:t>value to 11 m</w:t>
            </w:r>
          </w:p>
          <w:p w14:paraId="3D500C6E" w14:textId="114CDD4E" w:rsidR="008F69C7" w:rsidRPr="00A53E84" w:rsidRDefault="008F69C7" w:rsidP="00A53E84">
            <w:pPr>
              <w:jc w:val="left"/>
              <w:rPr>
                <w:i/>
              </w:rPr>
            </w:pPr>
            <w:r w:rsidRPr="00A53E84">
              <w:rPr>
                <w:i/>
              </w:rPr>
              <w:t xml:space="preserve">Set the </w:t>
            </w:r>
            <w:r w:rsidR="0069033B">
              <w:rPr>
                <w:i/>
              </w:rPr>
              <w:t xml:space="preserve">Safety Depth  </w:t>
            </w:r>
            <w:r w:rsidRPr="00A53E84">
              <w:rPr>
                <w:i/>
              </w:rPr>
              <w:t xml:space="preserve">value to 30 m </w:t>
            </w:r>
          </w:p>
          <w:p w14:paraId="42F9B47F" w14:textId="77777777" w:rsidR="008F69C7" w:rsidRPr="00A53E84" w:rsidRDefault="008F69C7" w:rsidP="00A53E84">
            <w:pPr>
              <w:jc w:val="left"/>
              <w:rPr>
                <w:i/>
              </w:rPr>
            </w:pPr>
            <w:r w:rsidRPr="00A53E84">
              <w:rPr>
                <w:i/>
              </w:rPr>
              <w:t xml:space="preserve">Select Symbolized Boundaries </w:t>
            </w:r>
          </w:p>
          <w:p w14:paraId="008E527E" w14:textId="77777777" w:rsidR="008F69C7" w:rsidRDefault="008F69C7" w:rsidP="00A53E84">
            <w:pPr>
              <w:jc w:val="left"/>
              <w:rPr>
                <w:i/>
              </w:rPr>
            </w:pPr>
            <w:r w:rsidRPr="00A53E84">
              <w:rPr>
                <w:i/>
              </w:rPr>
              <w:t>Select Paper chart symbols</w:t>
            </w:r>
          </w:p>
          <w:p w14:paraId="56A823E7" w14:textId="733B799A" w:rsidR="000A72CE" w:rsidRPr="00A53E84" w:rsidRDefault="00D23291" w:rsidP="002164D3">
            <w:pPr>
              <w:jc w:val="left"/>
              <w:rPr>
                <w:i/>
              </w:rPr>
            </w:pPr>
            <w:r w:rsidRPr="00D23291">
              <w:rPr>
                <w:i/>
              </w:rPr>
              <w:t>Select Contour label</w:t>
            </w:r>
          </w:p>
        </w:tc>
      </w:tr>
      <w:tr w:rsidR="000A72CE" w14:paraId="7773ADFC" w14:textId="77777777" w:rsidTr="00A53E84">
        <w:trPr>
          <w:tblHeader/>
        </w:trPr>
        <w:tc>
          <w:tcPr>
            <w:tcW w:w="9526" w:type="dxa"/>
            <w:gridSpan w:val="4"/>
            <w:shd w:val="clear" w:color="auto" w:fill="CCFFCC"/>
            <w:vAlign w:val="center"/>
          </w:tcPr>
          <w:p w14:paraId="538A3081" w14:textId="77777777" w:rsidR="000A72CE" w:rsidRPr="004065B1" w:rsidRDefault="000A72CE" w:rsidP="008A1BCC">
            <w:r w:rsidRPr="000A066E">
              <w:rPr>
                <w:b/>
              </w:rPr>
              <w:t>Action</w:t>
            </w:r>
          </w:p>
        </w:tc>
      </w:tr>
      <w:tr w:rsidR="000A72CE" w14:paraId="5FCBBEB5" w14:textId="77777777" w:rsidTr="00A53E84">
        <w:trPr>
          <w:tblHeader/>
        </w:trPr>
        <w:tc>
          <w:tcPr>
            <w:tcW w:w="9526" w:type="dxa"/>
            <w:gridSpan w:val="4"/>
            <w:vAlign w:val="center"/>
          </w:tcPr>
          <w:p w14:paraId="2BE696AE" w14:textId="77777777" w:rsidR="008F69C7" w:rsidRPr="00A53E84" w:rsidRDefault="008F69C7" w:rsidP="002164D3">
            <w:pPr>
              <w:jc w:val="left"/>
              <w:rPr>
                <w:i/>
              </w:rPr>
            </w:pPr>
            <w:r w:rsidRPr="00A53E84">
              <w:rPr>
                <w:i/>
              </w:rPr>
              <w:t>Select position 39°27′•000N 104°49′•000W at compilation scale (1:350 000) of AA2OVRVU.</w:t>
            </w:r>
          </w:p>
          <w:p w14:paraId="482F6E0C" w14:textId="2AC6F942" w:rsidR="008F69C7" w:rsidRPr="00A53E84" w:rsidRDefault="008F69C7" w:rsidP="002164D3">
            <w:pPr>
              <w:jc w:val="left"/>
              <w:rPr>
                <w:i/>
              </w:rPr>
            </w:pPr>
            <w:r w:rsidRPr="00A53E84">
              <w:rPr>
                <w:i/>
              </w:rPr>
              <w:t>1) View chart before route planning</w:t>
            </w:r>
            <w:r w:rsidR="00865F2F">
              <w:rPr>
                <w:i/>
              </w:rPr>
              <w:t>.</w:t>
            </w:r>
          </w:p>
          <w:p w14:paraId="5E9D9E38" w14:textId="77777777" w:rsidR="000A72CE" w:rsidRPr="00A53E84" w:rsidRDefault="008F69C7" w:rsidP="002164D3">
            <w:pPr>
              <w:jc w:val="left"/>
              <w:rPr>
                <w:i/>
              </w:rPr>
            </w:pPr>
            <w:r w:rsidRPr="00A53E84">
              <w:rPr>
                <w:i/>
              </w:rPr>
              <w:t>2) Manually create a route connecting way points between feature objects marked WP11, WP24, WP25 and WP26. Set user-specified distance for indication navigational hazards as 0.5 NM. Check ENC symbols shown in the ECDIS against the corresponding graphical plot.</w:t>
            </w:r>
          </w:p>
        </w:tc>
      </w:tr>
      <w:tr w:rsidR="000A72CE" w14:paraId="4C5E9612" w14:textId="77777777" w:rsidTr="00A53E84">
        <w:trPr>
          <w:tblHeader/>
        </w:trPr>
        <w:tc>
          <w:tcPr>
            <w:tcW w:w="9526" w:type="dxa"/>
            <w:gridSpan w:val="4"/>
            <w:tcBorders>
              <w:bottom w:val="single" w:sz="4" w:space="0" w:color="auto"/>
            </w:tcBorders>
            <w:shd w:val="clear" w:color="auto" w:fill="CCFFCC"/>
            <w:vAlign w:val="center"/>
          </w:tcPr>
          <w:p w14:paraId="266002F7" w14:textId="77777777" w:rsidR="000A72CE" w:rsidRPr="004065B1" w:rsidRDefault="000A72CE" w:rsidP="008A1BCC">
            <w:r w:rsidRPr="000A066E">
              <w:rPr>
                <w:b/>
              </w:rPr>
              <w:t>Results</w:t>
            </w:r>
          </w:p>
        </w:tc>
      </w:tr>
      <w:tr w:rsidR="000A72CE" w14:paraId="3DCFFD66" w14:textId="77777777" w:rsidTr="00A53E84">
        <w:trPr>
          <w:tblHeader/>
        </w:trPr>
        <w:tc>
          <w:tcPr>
            <w:tcW w:w="9526" w:type="dxa"/>
            <w:gridSpan w:val="4"/>
            <w:tcBorders>
              <w:bottom w:val="nil"/>
            </w:tcBorders>
            <w:vAlign w:val="center"/>
          </w:tcPr>
          <w:p w14:paraId="63B0104C" w14:textId="77777777" w:rsidR="000A72CE" w:rsidRPr="00A53E84" w:rsidRDefault="008F69C7" w:rsidP="008A1BCC">
            <w:pPr>
              <w:jc w:val="left"/>
              <w:rPr>
                <w:i/>
              </w:rPr>
            </w:pPr>
            <w:r w:rsidRPr="00A53E84">
              <w:rPr>
                <w:i/>
              </w:rPr>
              <w:t>The ENC in the ECDIS should match the corresponding graphical plot shown below.</w:t>
            </w:r>
          </w:p>
          <w:p w14:paraId="746E12B1" w14:textId="77777777" w:rsidR="006549EF" w:rsidRPr="00A53E84" w:rsidRDefault="006549EF" w:rsidP="008A1BCC">
            <w:pPr>
              <w:jc w:val="left"/>
              <w:rPr>
                <w:i/>
              </w:rPr>
            </w:pPr>
          </w:p>
        </w:tc>
      </w:tr>
      <w:tr w:rsidR="008F69C7" w14:paraId="777C4509" w14:textId="77777777" w:rsidTr="00A53E84">
        <w:trPr>
          <w:tblHeader/>
        </w:trPr>
        <w:tc>
          <w:tcPr>
            <w:tcW w:w="9526" w:type="dxa"/>
            <w:gridSpan w:val="4"/>
            <w:tcBorders>
              <w:top w:val="nil"/>
              <w:bottom w:val="nil"/>
            </w:tcBorders>
            <w:vAlign w:val="center"/>
          </w:tcPr>
          <w:p w14:paraId="6F38F783" w14:textId="77777777" w:rsidR="008F69C7" w:rsidRPr="008F69C7" w:rsidRDefault="0018522C" w:rsidP="006549EF">
            <w:pPr>
              <w:jc w:val="center"/>
            </w:pPr>
            <w:r>
              <w:rPr>
                <w:noProof/>
                <w:lang w:val="en-US" w:eastAsia="ko-KR"/>
              </w:rPr>
              <w:drawing>
                <wp:inline distT="0" distB="0" distL="0" distR="0" wp14:anchorId="6B1D7A50" wp14:editId="64EA5029">
                  <wp:extent cx="6010275" cy="2552700"/>
                  <wp:effectExtent l="0" t="0" r="9525" b="0"/>
                  <wp:docPr id="197" name="Picture 197"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7"/>
                          <pic:cNvPicPr>
                            <a:picLocks noChangeAspect="1" noChangeArrowheads="1"/>
                          </pic:cNvPicPr>
                        </pic:nvPicPr>
                        <pic:blipFill>
                          <a:blip r:embed="rId260" cstate="print">
                            <a:extLst>
                              <a:ext uri="{28A0092B-C50C-407E-A947-70E740481C1C}">
                                <a14:useLocalDpi xmlns:a14="http://schemas.microsoft.com/office/drawing/2010/main" val="0"/>
                              </a:ext>
                            </a:extLst>
                          </a:blip>
                          <a:srcRect/>
                          <a:stretch>
                            <a:fillRect/>
                          </a:stretch>
                        </pic:blipFill>
                        <pic:spPr bwMode="auto">
                          <a:xfrm>
                            <a:off x="0" y="0"/>
                            <a:ext cx="6010275" cy="2552700"/>
                          </a:xfrm>
                          <a:prstGeom prst="rect">
                            <a:avLst/>
                          </a:prstGeom>
                          <a:noFill/>
                          <a:ln>
                            <a:noFill/>
                          </a:ln>
                        </pic:spPr>
                      </pic:pic>
                    </a:graphicData>
                  </a:graphic>
                </wp:inline>
              </w:drawing>
            </w:r>
          </w:p>
        </w:tc>
      </w:tr>
      <w:tr w:rsidR="008F69C7" w14:paraId="1A7B0704" w14:textId="77777777" w:rsidTr="00A53E84">
        <w:trPr>
          <w:tblHeader/>
        </w:trPr>
        <w:tc>
          <w:tcPr>
            <w:tcW w:w="9526" w:type="dxa"/>
            <w:gridSpan w:val="4"/>
            <w:tcBorders>
              <w:top w:val="nil"/>
            </w:tcBorders>
            <w:vAlign w:val="center"/>
          </w:tcPr>
          <w:p w14:paraId="75717290" w14:textId="77777777" w:rsidR="008F69C7" w:rsidRPr="00A53E84" w:rsidRDefault="008F69C7" w:rsidP="008A1BCC">
            <w:pPr>
              <w:jc w:val="left"/>
              <w:rPr>
                <w:i/>
              </w:rPr>
            </w:pPr>
            <w:r w:rsidRPr="00A53E84">
              <w:rPr>
                <w:i/>
              </w:rPr>
              <w:t>1) Situation before route planning. Chart AA2OVRVU displayed as it is</w:t>
            </w:r>
          </w:p>
          <w:p w14:paraId="1C44E7BD" w14:textId="77777777" w:rsidR="006549EF" w:rsidRPr="00A53E84" w:rsidRDefault="006549EF" w:rsidP="008A1BCC">
            <w:pPr>
              <w:jc w:val="left"/>
              <w:rPr>
                <w:i/>
              </w:rPr>
            </w:pPr>
          </w:p>
        </w:tc>
      </w:tr>
    </w:tbl>
    <w:p w14:paraId="7CC8F79F" w14:textId="77777777" w:rsidR="000A72CE" w:rsidRDefault="000A72CE" w:rsidP="000A72CE"/>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91"/>
      </w:tblGrid>
      <w:tr w:rsidR="008F69C7" w14:paraId="0DDBC492" w14:textId="77777777" w:rsidTr="006549EF">
        <w:trPr>
          <w:tblHeader/>
        </w:trPr>
        <w:tc>
          <w:tcPr>
            <w:tcW w:w="9526" w:type="dxa"/>
            <w:tcBorders>
              <w:bottom w:val="nil"/>
            </w:tcBorders>
            <w:vAlign w:val="center"/>
          </w:tcPr>
          <w:p w14:paraId="44D0806E" w14:textId="77777777" w:rsidR="008F69C7" w:rsidRPr="008F69C7" w:rsidRDefault="0018522C" w:rsidP="006549EF">
            <w:pPr>
              <w:jc w:val="center"/>
            </w:pPr>
            <w:r>
              <w:rPr>
                <w:noProof/>
                <w:lang w:val="en-US" w:eastAsia="ko-KR"/>
              </w:rPr>
              <w:lastRenderedPageBreak/>
              <w:drawing>
                <wp:inline distT="0" distB="0" distL="0" distR="0" wp14:anchorId="0C1233E7" wp14:editId="315DD3D3">
                  <wp:extent cx="6010275" cy="2533650"/>
                  <wp:effectExtent l="0" t="0" r="9525" b="0"/>
                  <wp:docPr id="198" name="Picture 198"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7"/>
                          <pic:cNvPicPr>
                            <a:picLocks noChangeAspect="1" noChangeArrowheads="1"/>
                          </pic:cNvPicPr>
                        </pic:nvPicPr>
                        <pic:blipFill>
                          <a:blip r:embed="rId261" cstate="print">
                            <a:extLst>
                              <a:ext uri="{28A0092B-C50C-407E-A947-70E740481C1C}">
                                <a14:useLocalDpi xmlns:a14="http://schemas.microsoft.com/office/drawing/2010/main" val="0"/>
                              </a:ext>
                            </a:extLst>
                          </a:blip>
                          <a:srcRect/>
                          <a:stretch>
                            <a:fillRect/>
                          </a:stretch>
                        </pic:blipFill>
                        <pic:spPr bwMode="auto">
                          <a:xfrm>
                            <a:off x="0" y="0"/>
                            <a:ext cx="6010275" cy="2533650"/>
                          </a:xfrm>
                          <a:prstGeom prst="rect">
                            <a:avLst/>
                          </a:prstGeom>
                          <a:noFill/>
                          <a:ln>
                            <a:noFill/>
                          </a:ln>
                        </pic:spPr>
                      </pic:pic>
                    </a:graphicData>
                  </a:graphic>
                </wp:inline>
              </w:drawing>
            </w:r>
          </w:p>
        </w:tc>
      </w:tr>
      <w:tr w:rsidR="008F69C7" w14:paraId="37E781F8" w14:textId="77777777" w:rsidTr="006549EF">
        <w:trPr>
          <w:tblHeader/>
        </w:trPr>
        <w:tc>
          <w:tcPr>
            <w:tcW w:w="9526" w:type="dxa"/>
            <w:tcBorders>
              <w:top w:val="nil"/>
            </w:tcBorders>
            <w:vAlign w:val="center"/>
          </w:tcPr>
          <w:p w14:paraId="4310C8E4" w14:textId="4BB4EF12" w:rsidR="008F69C7" w:rsidRPr="00A53E84" w:rsidRDefault="008F69C7" w:rsidP="00ED668D">
            <w:pPr>
              <w:jc w:val="left"/>
              <w:rPr>
                <w:i/>
              </w:rPr>
            </w:pPr>
            <w:r w:rsidRPr="00A53E84">
              <w:rPr>
                <w:i/>
              </w:rPr>
              <w:t xml:space="preserve">2) Situation after route planning. Alerts indicated from largest scale available for each location.  An example with </w:t>
            </w:r>
            <w:r w:rsidR="0069033B">
              <w:rPr>
                <w:i/>
              </w:rPr>
              <w:t xml:space="preserve">Safety Contour </w:t>
            </w:r>
            <w:r w:rsidRPr="00A53E84">
              <w:rPr>
                <w:i/>
              </w:rPr>
              <w:t>= 11 m.</w:t>
            </w:r>
          </w:p>
          <w:p w14:paraId="75F7A0FA" w14:textId="77777777" w:rsidR="006549EF" w:rsidRPr="00A53E84" w:rsidRDefault="006549EF" w:rsidP="00ED668D">
            <w:pPr>
              <w:jc w:val="left"/>
              <w:rPr>
                <w:i/>
              </w:rPr>
            </w:pPr>
          </w:p>
        </w:tc>
      </w:tr>
    </w:tbl>
    <w:p w14:paraId="4771D758" w14:textId="77777777" w:rsidR="008F69C7" w:rsidRDefault="008F69C7" w:rsidP="000A72CE"/>
    <w:p w14:paraId="755F130C" w14:textId="7744758E" w:rsidR="000A72CE" w:rsidRDefault="006549EF" w:rsidP="00E30B8F">
      <w:pPr>
        <w:pStyle w:val="Heading2"/>
      </w:pPr>
      <w:r>
        <w:br w:type="page"/>
      </w:r>
      <w:bookmarkStart w:id="297" w:name="_Toc120212637"/>
      <w:r w:rsidR="000A72CE">
        <w:lastRenderedPageBreak/>
        <w:t xml:space="preserve">Detection and Notification of the </w:t>
      </w:r>
      <w:r w:rsidR="0069033B">
        <w:t xml:space="preserve">Safety Contour </w:t>
      </w:r>
      <w:r w:rsidR="000A72CE">
        <w:t>- Basic test – Monitoring Mode</w:t>
      </w:r>
      <w:bookmarkEnd w:id="297"/>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bottom w:w="57" w:type="dxa"/>
        </w:tblCellMar>
        <w:tblLook w:val="04A0" w:firstRow="1" w:lastRow="0" w:firstColumn="1" w:lastColumn="0" w:noHBand="0" w:noVBand="1"/>
      </w:tblPr>
      <w:tblGrid>
        <w:gridCol w:w="2381"/>
        <w:gridCol w:w="2381"/>
        <w:gridCol w:w="2382"/>
        <w:gridCol w:w="2382"/>
      </w:tblGrid>
      <w:tr w:rsidR="000A72CE" w14:paraId="75CB6C17" w14:textId="77777777" w:rsidTr="00A53E84">
        <w:trPr>
          <w:trHeight w:val="454"/>
          <w:tblHeader/>
        </w:trPr>
        <w:tc>
          <w:tcPr>
            <w:tcW w:w="2381" w:type="dxa"/>
            <w:shd w:val="clear" w:color="auto" w:fill="CCFFCC"/>
            <w:vAlign w:val="center"/>
          </w:tcPr>
          <w:p w14:paraId="5B6AA985" w14:textId="77777777" w:rsidR="000A72CE" w:rsidRPr="004065B1" w:rsidRDefault="000A72CE" w:rsidP="008A1BCC">
            <w:r w:rsidRPr="000A066E">
              <w:rPr>
                <w:b/>
              </w:rPr>
              <w:t>Test Reference</w:t>
            </w:r>
          </w:p>
        </w:tc>
        <w:tc>
          <w:tcPr>
            <w:tcW w:w="2381" w:type="dxa"/>
            <w:shd w:val="clear" w:color="auto" w:fill="CCFFCC"/>
            <w:vAlign w:val="center"/>
          </w:tcPr>
          <w:p w14:paraId="25F63E64" w14:textId="77777777" w:rsidR="000A72CE" w:rsidRPr="004065B1" w:rsidRDefault="000A72CE" w:rsidP="008A1BCC">
            <w:r>
              <w:t>7.3</w:t>
            </w:r>
          </w:p>
        </w:tc>
        <w:tc>
          <w:tcPr>
            <w:tcW w:w="2382" w:type="dxa"/>
            <w:shd w:val="clear" w:color="auto" w:fill="CCFFCC"/>
            <w:vAlign w:val="center"/>
          </w:tcPr>
          <w:p w14:paraId="72C44B75" w14:textId="77777777" w:rsidR="000A72CE" w:rsidRPr="004065B1" w:rsidRDefault="000A72CE" w:rsidP="008A1BCC">
            <w:r w:rsidRPr="000A066E">
              <w:rPr>
                <w:b/>
              </w:rPr>
              <w:t>IHO Reference</w:t>
            </w:r>
          </w:p>
        </w:tc>
        <w:tc>
          <w:tcPr>
            <w:tcW w:w="2382" w:type="dxa"/>
            <w:shd w:val="clear" w:color="auto" w:fill="CCFFCC"/>
            <w:vAlign w:val="center"/>
          </w:tcPr>
          <w:p w14:paraId="6F8FAC21" w14:textId="77777777" w:rsidR="000A72CE" w:rsidRPr="004065B1" w:rsidRDefault="000A72CE" w:rsidP="008A1BCC">
            <w:r>
              <w:t>S-52 10.5.12</w:t>
            </w:r>
          </w:p>
        </w:tc>
      </w:tr>
      <w:tr w:rsidR="000A72CE" w14:paraId="1EC6895B" w14:textId="77777777" w:rsidTr="00A53E84">
        <w:trPr>
          <w:tblHeader/>
        </w:trPr>
        <w:tc>
          <w:tcPr>
            <w:tcW w:w="9526" w:type="dxa"/>
            <w:gridSpan w:val="4"/>
            <w:shd w:val="clear" w:color="auto" w:fill="CCFFCC"/>
            <w:vAlign w:val="center"/>
          </w:tcPr>
          <w:p w14:paraId="17FEA32C" w14:textId="77777777" w:rsidR="000A72CE" w:rsidRDefault="000A72CE" w:rsidP="008A1BCC">
            <w:r w:rsidRPr="000A066E">
              <w:rPr>
                <w:b/>
              </w:rPr>
              <w:t>Test description</w:t>
            </w:r>
          </w:p>
        </w:tc>
      </w:tr>
      <w:tr w:rsidR="000A72CE" w14:paraId="1A6FB0FC" w14:textId="77777777" w:rsidTr="00A53E84">
        <w:trPr>
          <w:tblHeader/>
        </w:trPr>
        <w:tc>
          <w:tcPr>
            <w:tcW w:w="9526" w:type="dxa"/>
            <w:gridSpan w:val="4"/>
            <w:vAlign w:val="center"/>
          </w:tcPr>
          <w:p w14:paraId="41902EA4" w14:textId="77777777" w:rsidR="006549EF" w:rsidRPr="00A53E84" w:rsidRDefault="006549EF" w:rsidP="002164D3">
            <w:pPr>
              <w:jc w:val="left"/>
              <w:rPr>
                <w:i/>
              </w:rPr>
            </w:pPr>
            <w:r w:rsidRPr="00A53E84">
              <w:rPr>
                <w:i/>
              </w:rPr>
              <w:t>The purpose of this test is to verify by observation that ECDIS provides an appropriate alarm if the ship, within a specified time set by the Mariner, is going to cross own ship's safety contour. The objects satisfying the conditions for this test are listed in section 10.5.12 of IHO S-52 and are included in the test cell AA3SAFCO.000.</w:t>
            </w:r>
          </w:p>
          <w:p w14:paraId="535A2776" w14:textId="77777777" w:rsidR="006549EF" w:rsidRPr="00A53E84" w:rsidRDefault="006549EF" w:rsidP="002164D3">
            <w:pPr>
              <w:jc w:val="left"/>
              <w:rPr>
                <w:i/>
              </w:rPr>
            </w:pPr>
          </w:p>
          <w:p w14:paraId="44A8CA8F" w14:textId="4A51459B" w:rsidR="000A72CE" w:rsidRPr="00A53E84" w:rsidRDefault="006549EF" w:rsidP="002164D3">
            <w:pPr>
              <w:jc w:val="left"/>
              <w:rPr>
                <w:i/>
              </w:rPr>
            </w:pPr>
            <w:r w:rsidRPr="00A53E84">
              <w:rPr>
                <w:i/>
              </w:rPr>
              <w:t xml:space="preserve">This test is performed by loading the test cell AA3SAFCO.000, sailing with a simulated ship over the test area, setting the </w:t>
            </w:r>
            <w:r w:rsidR="0069033B">
              <w:rPr>
                <w:i/>
              </w:rPr>
              <w:t xml:space="preserve">Safety Contour </w:t>
            </w:r>
            <w:r w:rsidRPr="00A53E84">
              <w:rPr>
                <w:i/>
              </w:rPr>
              <w:t xml:space="preserve">to the appropriate values (0m, 6m, 11m, 13m, 43m) and checking display against the graphical plots of test 7.1 (Route plan) corresponding to each set of </w:t>
            </w:r>
            <w:r w:rsidR="0069033B">
              <w:rPr>
                <w:i/>
              </w:rPr>
              <w:t xml:space="preserve">Safety Contour </w:t>
            </w:r>
            <w:r w:rsidRPr="00A53E84">
              <w:rPr>
                <w:i/>
              </w:rPr>
              <w:t>settings.</w:t>
            </w:r>
          </w:p>
        </w:tc>
      </w:tr>
      <w:tr w:rsidR="000A72CE" w14:paraId="01F8B3FC" w14:textId="77777777" w:rsidTr="00A53E84">
        <w:trPr>
          <w:tblHeader/>
        </w:trPr>
        <w:tc>
          <w:tcPr>
            <w:tcW w:w="9526" w:type="dxa"/>
            <w:gridSpan w:val="4"/>
            <w:shd w:val="clear" w:color="auto" w:fill="CCFFCC"/>
            <w:vAlign w:val="center"/>
          </w:tcPr>
          <w:p w14:paraId="49E56FA4" w14:textId="77777777" w:rsidR="000A72CE" w:rsidRPr="004065B1" w:rsidRDefault="000A72CE" w:rsidP="008A1BCC">
            <w:r w:rsidRPr="000A066E">
              <w:rPr>
                <w:b/>
              </w:rPr>
              <w:t>Setup</w:t>
            </w:r>
          </w:p>
        </w:tc>
      </w:tr>
      <w:tr w:rsidR="000A72CE" w14:paraId="2D5EF60A" w14:textId="77777777" w:rsidTr="00A53E84">
        <w:trPr>
          <w:tblHeader/>
        </w:trPr>
        <w:tc>
          <w:tcPr>
            <w:tcW w:w="9526" w:type="dxa"/>
            <w:gridSpan w:val="4"/>
            <w:vAlign w:val="center"/>
          </w:tcPr>
          <w:p w14:paraId="15F28CFB" w14:textId="77777777" w:rsidR="000A72CE" w:rsidRDefault="006549EF" w:rsidP="008A1BCC">
            <w:pPr>
              <w:rPr>
                <w:i/>
              </w:rPr>
            </w:pPr>
            <w:r w:rsidRPr="00A53E84">
              <w:rPr>
                <w:i/>
              </w:rPr>
              <w:t>As for test 7.1</w:t>
            </w:r>
          </w:p>
          <w:p w14:paraId="7E6302B3" w14:textId="77777777" w:rsidR="00D23291" w:rsidRPr="00D23291" w:rsidRDefault="00D23291" w:rsidP="00D23291">
            <w:pPr>
              <w:rPr>
                <w:i/>
              </w:rPr>
            </w:pPr>
            <w:r w:rsidRPr="00D23291">
              <w:rPr>
                <w:i/>
              </w:rPr>
              <w:t>Select all Text groups</w:t>
            </w:r>
          </w:p>
          <w:p w14:paraId="3D1D7003" w14:textId="376B9087" w:rsidR="00D23291" w:rsidRPr="00A53E84" w:rsidRDefault="00D23291" w:rsidP="00D23291">
            <w:pPr>
              <w:rPr>
                <w:i/>
              </w:rPr>
            </w:pPr>
            <w:r w:rsidRPr="00D23291">
              <w:rPr>
                <w:i/>
              </w:rPr>
              <w:t>Select Contour label</w:t>
            </w:r>
          </w:p>
        </w:tc>
      </w:tr>
      <w:tr w:rsidR="000A72CE" w14:paraId="53DB4419" w14:textId="77777777" w:rsidTr="00A53E84">
        <w:trPr>
          <w:tblHeader/>
        </w:trPr>
        <w:tc>
          <w:tcPr>
            <w:tcW w:w="9526" w:type="dxa"/>
            <w:gridSpan w:val="4"/>
            <w:shd w:val="clear" w:color="auto" w:fill="CCFFCC"/>
            <w:vAlign w:val="center"/>
          </w:tcPr>
          <w:p w14:paraId="2F11AB09" w14:textId="77777777" w:rsidR="000A72CE" w:rsidRPr="004065B1" w:rsidRDefault="000A72CE" w:rsidP="008A1BCC">
            <w:r w:rsidRPr="000A066E">
              <w:rPr>
                <w:b/>
              </w:rPr>
              <w:t>Action</w:t>
            </w:r>
          </w:p>
        </w:tc>
      </w:tr>
      <w:tr w:rsidR="000A72CE" w14:paraId="5A1B574E" w14:textId="77777777" w:rsidTr="00A53E84">
        <w:trPr>
          <w:tblHeader/>
        </w:trPr>
        <w:tc>
          <w:tcPr>
            <w:tcW w:w="9526" w:type="dxa"/>
            <w:gridSpan w:val="4"/>
            <w:vAlign w:val="center"/>
          </w:tcPr>
          <w:p w14:paraId="1DD04608" w14:textId="28D45E3C" w:rsidR="000A72CE" w:rsidRPr="00A53E84" w:rsidRDefault="00BA31DE" w:rsidP="002164D3">
            <w:pPr>
              <w:jc w:val="left"/>
              <w:rPr>
                <w:i/>
              </w:rPr>
            </w:pPr>
            <w:r>
              <w:rPr>
                <w:i/>
              </w:rPr>
              <w:t>Set vessel position to</w:t>
            </w:r>
            <w:r w:rsidR="00846536">
              <w:rPr>
                <w:i/>
              </w:rPr>
              <w:t xml:space="preserve"> </w:t>
            </w:r>
            <w:r w:rsidR="00846536" w:rsidRPr="00846536">
              <w:rPr>
                <w:i/>
              </w:rPr>
              <w:t>39°36.516'N 104°55.737'W</w:t>
            </w:r>
            <w:r w:rsidR="00846536">
              <w:rPr>
                <w:i/>
              </w:rPr>
              <w:t>, heading 70.3</w:t>
            </w:r>
            <w:r w:rsidR="00846536" w:rsidRPr="00846536">
              <w:rPr>
                <w:i/>
              </w:rPr>
              <w:t>°</w:t>
            </w:r>
            <w:r w:rsidR="00846536">
              <w:rPr>
                <w:i/>
              </w:rPr>
              <w:t>.</w:t>
            </w:r>
            <w:r>
              <w:rPr>
                <w:i/>
              </w:rPr>
              <w:t xml:space="preserve"> </w:t>
            </w:r>
            <w:r w:rsidR="006549EF" w:rsidRPr="00A53E84">
              <w:rPr>
                <w:i/>
              </w:rPr>
              <w:t xml:space="preserve">Check ENC symbols shown in the ECDIS for each </w:t>
            </w:r>
            <w:r w:rsidR="0069033B">
              <w:rPr>
                <w:i/>
              </w:rPr>
              <w:t xml:space="preserve">Safety Contour </w:t>
            </w:r>
            <w:r w:rsidR="006549EF" w:rsidRPr="00A53E84">
              <w:rPr>
                <w:i/>
              </w:rPr>
              <w:t>setting against the corresponding graphical plot.</w:t>
            </w:r>
          </w:p>
        </w:tc>
      </w:tr>
      <w:tr w:rsidR="000A72CE" w14:paraId="6E6E498D" w14:textId="77777777" w:rsidTr="00A53E84">
        <w:trPr>
          <w:tblHeader/>
        </w:trPr>
        <w:tc>
          <w:tcPr>
            <w:tcW w:w="9526" w:type="dxa"/>
            <w:gridSpan w:val="4"/>
            <w:tcBorders>
              <w:bottom w:val="single" w:sz="4" w:space="0" w:color="auto"/>
            </w:tcBorders>
            <w:shd w:val="clear" w:color="auto" w:fill="CCFFCC"/>
            <w:vAlign w:val="center"/>
          </w:tcPr>
          <w:p w14:paraId="65F1203A" w14:textId="77777777" w:rsidR="000A72CE" w:rsidRPr="004065B1" w:rsidRDefault="000A72CE" w:rsidP="008A1BCC">
            <w:r w:rsidRPr="000A066E">
              <w:rPr>
                <w:b/>
              </w:rPr>
              <w:t>Results</w:t>
            </w:r>
          </w:p>
        </w:tc>
      </w:tr>
      <w:tr w:rsidR="000A72CE" w14:paraId="1ED41CF5" w14:textId="77777777" w:rsidTr="00A53E84">
        <w:trPr>
          <w:tblHeader/>
        </w:trPr>
        <w:tc>
          <w:tcPr>
            <w:tcW w:w="9526" w:type="dxa"/>
            <w:gridSpan w:val="4"/>
            <w:tcBorders>
              <w:bottom w:val="nil"/>
            </w:tcBorders>
            <w:vAlign w:val="center"/>
          </w:tcPr>
          <w:p w14:paraId="1808A96D" w14:textId="77777777" w:rsidR="000A72CE" w:rsidRPr="00A53E84" w:rsidRDefault="006549EF" w:rsidP="008A1BCC">
            <w:pPr>
              <w:jc w:val="left"/>
              <w:rPr>
                <w:i/>
              </w:rPr>
            </w:pPr>
            <w:r w:rsidRPr="00A53E84">
              <w:rPr>
                <w:i/>
              </w:rPr>
              <w:t>The ENC in the ECDIS should match the corresponding graphical plot of test 7.1</w:t>
            </w:r>
          </w:p>
          <w:p w14:paraId="1F58702C" w14:textId="77777777" w:rsidR="006549EF" w:rsidRPr="00A53E84" w:rsidRDefault="006549EF" w:rsidP="008A1BCC">
            <w:pPr>
              <w:jc w:val="left"/>
              <w:rPr>
                <w:i/>
              </w:rPr>
            </w:pPr>
          </w:p>
        </w:tc>
      </w:tr>
      <w:tr w:rsidR="006549EF" w14:paraId="02E7FFA7" w14:textId="77777777" w:rsidTr="00A53E84">
        <w:trPr>
          <w:tblHeader/>
        </w:trPr>
        <w:tc>
          <w:tcPr>
            <w:tcW w:w="9526" w:type="dxa"/>
            <w:gridSpan w:val="4"/>
            <w:tcBorders>
              <w:top w:val="nil"/>
              <w:bottom w:val="nil"/>
            </w:tcBorders>
            <w:vAlign w:val="center"/>
          </w:tcPr>
          <w:p w14:paraId="4A6795BB" w14:textId="271BBE57" w:rsidR="006549EF" w:rsidRPr="006549EF" w:rsidRDefault="001A42C6" w:rsidP="006549EF">
            <w:pPr>
              <w:jc w:val="center"/>
            </w:pPr>
            <w:r w:rsidRPr="001A42C6">
              <w:rPr>
                <w:noProof/>
                <w:lang w:val="en-US" w:eastAsia="ko-KR"/>
              </w:rPr>
              <w:drawing>
                <wp:inline distT="0" distB="0" distL="0" distR="0" wp14:anchorId="670D2561" wp14:editId="65B19DCD">
                  <wp:extent cx="5477690" cy="2510287"/>
                  <wp:effectExtent l="0" t="0" r="8890" b="4445"/>
                  <wp:docPr id="73" name="Picture 73" descr="C:\msdokut\STANDARDIT\IHO\ENCWG\work 2017\S-64, New picture originals 20may2017\7.3 pictur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msdokut\STANDARDIT\IHO\ENCWG\work 2017\S-64, New picture originals 20may2017\7.3 picture 1.PN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480407" cy="2511532"/>
                          </a:xfrm>
                          <a:prstGeom prst="rect">
                            <a:avLst/>
                          </a:prstGeom>
                          <a:noFill/>
                          <a:ln>
                            <a:noFill/>
                          </a:ln>
                        </pic:spPr>
                      </pic:pic>
                    </a:graphicData>
                  </a:graphic>
                </wp:inline>
              </w:drawing>
            </w:r>
          </w:p>
        </w:tc>
      </w:tr>
      <w:tr w:rsidR="006549EF" w14:paraId="622921FA" w14:textId="77777777" w:rsidTr="00A53E84">
        <w:trPr>
          <w:tblHeader/>
        </w:trPr>
        <w:tc>
          <w:tcPr>
            <w:tcW w:w="9526" w:type="dxa"/>
            <w:gridSpan w:val="4"/>
            <w:tcBorders>
              <w:top w:val="nil"/>
            </w:tcBorders>
            <w:vAlign w:val="center"/>
          </w:tcPr>
          <w:p w14:paraId="19475F8B" w14:textId="762FEAE7" w:rsidR="006549EF" w:rsidRPr="00A53E84" w:rsidRDefault="006549EF" w:rsidP="008A1BCC">
            <w:pPr>
              <w:jc w:val="left"/>
              <w:rPr>
                <w:i/>
              </w:rPr>
            </w:pPr>
            <w:r w:rsidRPr="00A53E84">
              <w:rPr>
                <w:i/>
              </w:rPr>
              <w:t xml:space="preserve">An example with </w:t>
            </w:r>
            <w:r w:rsidR="0069033B">
              <w:rPr>
                <w:i/>
              </w:rPr>
              <w:t xml:space="preserve">Safety Contour </w:t>
            </w:r>
            <w:r w:rsidRPr="00A53E84">
              <w:rPr>
                <w:i/>
              </w:rPr>
              <w:t>= 6 m.</w:t>
            </w:r>
          </w:p>
        </w:tc>
      </w:tr>
    </w:tbl>
    <w:p w14:paraId="5F09536D" w14:textId="77777777" w:rsidR="000A72CE" w:rsidRDefault="000A72CE" w:rsidP="000A72CE"/>
    <w:p w14:paraId="03D2741D" w14:textId="27538838" w:rsidR="000A72CE" w:rsidRDefault="006549EF" w:rsidP="00E30B8F">
      <w:pPr>
        <w:pStyle w:val="Heading2"/>
      </w:pPr>
      <w:r>
        <w:br w:type="page"/>
      </w:r>
      <w:bookmarkStart w:id="298" w:name="_Toc120212638"/>
      <w:r w:rsidR="000A72CE">
        <w:lastRenderedPageBreak/>
        <w:t xml:space="preserve">Detection and Notification of the </w:t>
      </w:r>
      <w:r w:rsidR="0069033B">
        <w:t xml:space="preserve">Safety Contour </w:t>
      </w:r>
      <w:r w:rsidR="000A72CE">
        <w:t>– Use of largest scale available – Monitoring Mode</w:t>
      </w:r>
      <w:bookmarkEnd w:id="298"/>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85" w:type="dxa"/>
          <w:bottom w:w="85" w:type="dxa"/>
        </w:tblCellMar>
        <w:tblLook w:val="04A0" w:firstRow="1" w:lastRow="0" w:firstColumn="1" w:lastColumn="0" w:noHBand="0" w:noVBand="1"/>
      </w:tblPr>
      <w:tblGrid>
        <w:gridCol w:w="2381"/>
        <w:gridCol w:w="2381"/>
        <w:gridCol w:w="2382"/>
        <w:gridCol w:w="2382"/>
      </w:tblGrid>
      <w:tr w:rsidR="000A72CE" w14:paraId="0CDFB9A5" w14:textId="77777777" w:rsidTr="00A53E84">
        <w:trPr>
          <w:trHeight w:val="454"/>
          <w:tblHeader/>
        </w:trPr>
        <w:tc>
          <w:tcPr>
            <w:tcW w:w="2381" w:type="dxa"/>
            <w:shd w:val="clear" w:color="auto" w:fill="CCFFCC"/>
            <w:vAlign w:val="center"/>
          </w:tcPr>
          <w:p w14:paraId="3BBD2526" w14:textId="77777777" w:rsidR="000A72CE" w:rsidRPr="004065B1" w:rsidRDefault="000A72CE" w:rsidP="008A1BCC">
            <w:bookmarkStart w:id="299" w:name="_Hlk119982162"/>
            <w:r w:rsidRPr="000A066E">
              <w:rPr>
                <w:b/>
              </w:rPr>
              <w:t>Test Reference</w:t>
            </w:r>
          </w:p>
        </w:tc>
        <w:tc>
          <w:tcPr>
            <w:tcW w:w="2381" w:type="dxa"/>
            <w:shd w:val="clear" w:color="auto" w:fill="CCFFCC"/>
            <w:vAlign w:val="center"/>
          </w:tcPr>
          <w:p w14:paraId="6246E783" w14:textId="77777777" w:rsidR="000A72CE" w:rsidRPr="004065B1" w:rsidRDefault="000A72CE" w:rsidP="008A1BCC">
            <w:r>
              <w:t>7.4</w:t>
            </w:r>
          </w:p>
        </w:tc>
        <w:tc>
          <w:tcPr>
            <w:tcW w:w="2382" w:type="dxa"/>
            <w:shd w:val="clear" w:color="auto" w:fill="CCFFCC"/>
            <w:vAlign w:val="center"/>
          </w:tcPr>
          <w:p w14:paraId="552C7C15" w14:textId="77777777" w:rsidR="000A72CE" w:rsidRPr="004065B1" w:rsidRDefault="000A72CE" w:rsidP="008A1BCC">
            <w:r w:rsidRPr="000A066E">
              <w:rPr>
                <w:b/>
              </w:rPr>
              <w:t>IHO Reference</w:t>
            </w:r>
          </w:p>
        </w:tc>
        <w:tc>
          <w:tcPr>
            <w:tcW w:w="2382" w:type="dxa"/>
            <w:shd w:val="clear" w:color="auto" w:fill="CCFFCC"/>
            <w:vAlign w:val="center"/>
          </w:tcPr>
          <w:p w14:paraId="26A11642" w14:textId="77777777" w:rsidR="000A72CE" w:rsidRPr="004065B1" w:rsidRDefault="000A72CE" w:rsidP="008A1BCC">
            <w:r>
              <w:t>S-52 10.5.9</w:t>
            </w:r>
          </w:p>
        </w:tc>
      </w:tr>
      <w:tr w:rsidR="000A72CE" w14:paraId="571D5224" w14:textId="77777777" w:rsidTr="00A53E84">
        <w:trPr>
          <w:tblHeader/>
        </w:trPr>
        <w:tc>
          <w:tcPr>
            <w:tcW w:w="9526" w:type="dxa"/>
            <w:gridSpan w:val="4"/>
            <w:shd w:val="clear" w:color="auto" w:fill="CCFFCC"/>
            <w:vAlign w:val="center"/>
          </w:tcPr>
          <w:p w14:paraId="7DE1B658" w14:textId="77777777" w:rsidR="000A72CE" w:rsidRDefault="000A72CE" w:rsidP="008A1BCC">
            <w:r w:rsidRPr="000A066E">
              <w:rPr>
                <w:b/>
              </w:rPr>
              <w:t>Test description</w:t>
            </w:r>
          </w:p>
        </w:tc>
      </w:tr>
      <w:tr w:rsidR="000A72CE" w14:paraId="64816B2D" w14:textId="77777777" w:rsidTr="00A53E84">
        <w:trPr>
          <w:tblHeader/>
        </w:trPr>
        <w:tc>
          <w:tcPr>
            <w:tcW w:w="9526" w:type="dxa"/>
            <w:gridSpan w:val="4"/>
            <w:vAlign w:val="center"/>
          </w:tcPr>
          <w:p w14:paraId="1AE518CE" w14:textId="77777777" w:rsidR="0068367B" w:rsidRPr="00A53E84" w:rsidRDefault="0068367B" w:rsidP="002164D3">
            <w:pPr>
              <w:jc w:val="left"/>
              <w:rPr>
                <w:i/>
              </w:rPr>
            </w:pPr>
            <w:r w:rsidRPr="00A53E84">
              <w:rPr>
                <w:i/>
              </w:rPr>
              <w:t>The purpose of this test is to verify by observation that ECDIS uses the largest scale available for providing an appropriate alarm if the ship, within a specified time set by the Mariner, is going to cross own ship's safety contour. The objects satisfying the conditions for this test are listed in section 10.5.12 of IHO S-52 and are included in the test cell AA3SAFCO.000.</w:t>
            </w:r>
          </w:p>
          <w:p w14:paraId="61F555A0" w14:textId="77777777" w:rsidR="0068367B" w:rsidRPr="00A53E84" w:rsidRDefault="0068367B" w:rsidP="002164D3">
            <w:pPr>
              <w:jc w:val="left"/>
              <w:rPr>
                <w:i/>
              </w:rPr>
            </w:pPr>
          </w:p>
          <w:p w14:paraId="1BE2BD35" w14:textId="2F9FE57C" w:rsidR="000A72CE" w:rsidRPr="00A53E84" w:rsidRDefault="0068367B" w:rsidP="002164D3">
            <w:pPr>
              <w:jc w:val="left"/>
              <w:rPr>
                <w:i/>
              </w:rPr>
            </w:pPr>
            <w:r w:rsidRPr="00A53E84">
              <w:rPr>
                <w:i/>
              </w:rPr>
              <w:t xml:space="preserve">This test is performed by loading the test cells AA2OVRVU.000 and AA3SAFCO.000, sailing with a simulated ship over the test area, setting the </w:t>
            </w:r>
            <w:r w:rsidR="0069033B">
              <w:rPr>
                <w:i/>
              </w:rPr>
              <w:t xml:space="preserve">Safety Contour </w:t>
            </w:r>
            <w:r w:rsidRPr="00A53E84">
              <w:rPr>
                <w:i/>
              </w:rPr>
              <w:t xml:space="preserve">to the appropriate values (0m, 6m, 11m, 13m, 43m) and checking display against the graphical plots of tests 7.1 and 7.2 (Route plan) corresponding to each set of </w:t>
            </w:r>
            <w:r w:rsidR="0069033B">
              <w:rPr>
                <w:i/>
              </w:rPr>
              <w:t xml:space="preserve">Safety Contour </w:t>
            </w:r>
            <w:r w:rsidRPr="00A53E84">
              <w:rPr>
                <w:i/>
              </w:rPr>
              <w:t>settings.</w:t>
            </w:r>
          </w:p>
        </w:tc>
      </w:tr>
      <w:tr w:rsidR="000A72CE" w14:paraId="255B32BB" w14:textId="77777777" w:rsidTr="00A53E84">
        <w:trPr>
          <w:tblHeader/>
        </w:trPr>
        <w:tc>
          <w:tcPr>
            <w:tcW w:w="9526" w:type="dxa"/>
            <w:gridSpan w:val="4"/>
            <w:shd w:val="clear" w:color="auto" w:fill="CCFFCC"/>
            <w:vAlign w:val="center"/>
          </w:tcPr>
          <w:p w14:paraId="53F97DC8" w14:textId="77777777" w:rsidR="000A72CE" w:rsidRPr="004065B1" w:rsidRDefault="000A72CE" w:rsidP="008A1BCC">
            <w:r w:rsidRPr="000A066E">
              <w:rPr>
                <w:b/>
              </w:rPr>
              <w:t>Setup</w:t>
            </w:r>
          </w:p>
        </w:tc>
      </w:tr>
      <w:tr w:rsidR="000A72CE" w14:paraId="7DF5A161" w14:textId="77777777" w:rsidTr="00A53E84">
        <w:trPr>
          <w:tblHeader/>
        </w:trPr>
        <w:tc>
          <w:tcPr>
            <w:tcW w:w="9526" w:type="dxa"/>
            <w:gridSpan w:val="4"/>
            <w:vAlign w:val="center"/>
          </w:tcPr>
          <w:p w14:paraId="36B5F7F1" w14:textId="77777777" w:rsidR="000A72CE" w:rsidRPr="00A53E84" w:rsidRDefault="0068367B" w:rsidP="008A1BCC">
            <w:pPr>
              <w:rPr>
                <w:i/>
              </w:rPr>
            </w:pPr>
            <w:r w:rsidRPr="00A53E84">
              <w:rPr>
                <w:i/>
              </w:rPr>
              <w:t>As for test 7.2</w:t>
            </w:r>
          </w:p>
        </w:tc>
      </w:tr>
      <w:tr w:rsidR="000A72CE" w14:paraId="649D8C48" w14:textId="77777777" w:rsidTr="00A53E84">
        <w:trPr>
          <w:tblHeader/>
        </w:trPr>
        <w:tc>
          <w:tcPr>
            <w:tcW w:w="9526" w:type="dxa"/>
            <w:gridSpan w:val="4"/>
            <w:shd w:val="clear" w:color="auto" w:fill="CCFFCC"/>
            <w:vAlign w:val="center"/>
          </w:tcPr>
          <w:p w14:paraId="533CF55B" w14:textId="77777777" w:rsidR="000A72CE" w:rsidRPr="004065B1" w:rsidRDefault="000A72CE" w:rsidP="008A1BCC">
            <w:r w:rsidRPr="000A066E">
              <w:rPr>
                <w:b/>
              </w:rPr>
              <w:t>Action</w:t>
            </w:r>
          </w:p>
        </w:tc>
      </w:tr>
      <w:tr w:rsidR="000A72CE" w14:paraId="3CD89F78" w14:textId="77777777" w:rsidTr="00A53E84">
        <w:trPr>
          <w:tblHeader/>
        </w:trPr>
        <w:tc>
          <w:tcPr>
            <w:tcW w:w="9526" w:type="dxa"/>
            <w:gridSpan w:val="4"/>
            <w:vAlign w:val="center"/>
          </w:tcPr>
          <w:p w14:paraId="0B1B9966" w14:textId="6947D321" w:rsidR="000A72CE" w:rsidRPr="00A53E84" w:rsidRDefault="00A268EA" w:rsidP="002164D3">
            <w:pPr>
              <w:jc w:val="left"/>
              <w:rPr>
                <w:i/>
              </w:rPr>
            </w:pPr>
            <w:r w:rsidRPr="00A268EA">
              <w:rPr>
                <w:i/>
              </w:rPr>
              <w:t>Set vessel position to</w:t>
            </w:r>
            <w:r w:rsidR="00846536">
              <w:rPr>
                <w:i/>
              </w:rPr>
              <w:t xml:space="preserve"> </w:t>
            </w:r>
            <w:r w:rsidR="00846536" w:rsidRPr="00846536">
              <w:rPr>
                <w:i/>
              </w:rPr>
              <w:t>39°40.522'N 105°05.654'W</w:t>
            </w:r>
            <w:r w:rsidR="00846536">
              <w:rPr>
                <w:i/>
              </w:rPr>
              <w:t>, heading 112</w:t>
            </w:r>
            <w:r w:rsidR="00846536" w:rsidRPr="00846536">
              <w:rPr>
                <w:i/>
              </w:rPr>
              <w:t>°</w:t>
            </w:r>
            <w:r w:rsidR="00846536">
              <w:rPr>
                <w:i/>
              </w:rPr>
              <w:t>.</w:t>
            </w:r>
            <w:r w:rsidRPr="00A268EA">
              <w:rPr>
                <w:i/>
              </w:rPr>
              <w:t xml:space="preserve"> </w:t>
            </w:r>
            <w:r w:rsidR="0068367B" w:rsidRPr="00A53E84">
              <w:rPr>
                <w:i/>
              </w:rPr>
              <w:t xml:space="preserve">Check ENC symbols shown in the ECDIS for each </w:t>
            </w:r>
            <w:r w:rsidR="0069033B">
              <w:rPr>
                <w:i/>
              </w:rPr>
              <w:t xml:space="preserve">Safety Contour </w:t>
            </w:r>
            <w:r w:rsidR="0068367B" w:rsidRPr="00A53E84">
              <w:rPr>
                <w:i/>
              </w:rPr>
              <w:t>setting against the corresponding graphical plot.</w:t>
            </w:r>
          </w:p>
        </w:tc>
      </w:tr>
      <w:tr w:rsidR="000A72CE" w14:paraId="5AF12851" w14:textId="77777777" w:rsidTr="00A53E84">
        <w:trPr>
          <w:tblHeader/>
        </w:trPr>
        <w:tc>
          <w:tcPr>
            <w:tcW w:w="9526" w:type="dxa"/>
            <w:gridSpan w:val="4"/>
            <w:tcBorders>
              <w:bottom w:val="single" w:sz="4" w:space="0" w:color="auto"/>
            </w:tcBorders>
            <w:shd w:val="clear" w:color="auto" w:fill="CCFFCC"/>
            <w:vAlign w:val="center"/>
          </w:tcPr>
          <w:p w14:paraId="5D6A8806" w14:textId="77777777" w:rsidR="000A72CE" w:rsidRPr="004065B1" w:rsidRDefault="000A72CE" w:rsidP="008A1BCC">
            <w:r w:rsidRPr="000A066E">
              <w:rPr>
                <w:b/>
              </w:rPr>
              <w:t>Results</w:t>
            </w:r>
          </w:p>
        </w:tc>
      </w:tr>
      <w:tr w:rsidR="000A72CE" w14:paraId="49772C95" w14:textId="77777777" w:rsidTr="00A53E84">
        <w:trPr>
          <w:tblHeader/>
        </w:trPr>
        <w:tc>
          <w:tcPr>
            <w:tcW w:w="9526" w:type="dxa"/>
            <w:gridSpan w:val="4"/>
            <w:tcBorders>
              <w:bottom w:val="nil"/>
            </w:tcBorders>
            <w:vAlign w:val="center"/>
          </w:tcPr>
          <w:p w14:paraId="70A498F8" w14:textId="77777777" w:rsidR="000A72CE" w:rsidRPr="00A53E84" w:rsidRDefault="0068367B" w:rsidP="008A1BCC">
            <w:pPr>
              <w:jc w:val="left"/>
              <w:rPr>
                <w:i/>
              </w:rPr>
            </w:pPr>
            <w:r w:rsidRPr="00A53E84">
              <w:rPr>
                <w:i/>
              </w:rPr>
              <w:t>The ENC in the ECDIS should match the corresponding graphical plot of test 7.1 and 7.2.</w:t>
            </w:r>
          </w:p>
          <w:p w14:paraId="758D515C" w14:textId="77777777" w:rsidR="0068367B" w:rsidRPr="00A53E84" w:rsidRDefault="0068367B" w:rsidP="008A1BCC">
            <w:pPr>
              <w:jc w:val="left"/>
              <w:rPr>
                <w:i/>
              </w:rPr>
            </w:pPr>
          </w:p>
        </w:tc>
      </w:tr>
      <w:tr w:rsidR="0068367B" w14:paraId="304A0306" w14:textId="77777777" w:rsidTr="00A53E84">
        <w:trPr>
          <w:tblHeader/>
        </w:trPr>
        <w:tc>
          <w:tcPr>
            <w:tcW w:w="9526" w:type="dxa"/>
            <w:gridSpan w:val="4"/>
            <w:tcBorders>
              <w:top w:val="nil"/>
              <w:bottom w:val="nil"/>
            </w:tcBorders>
            <w:vAlign w:val="center"/>
          </w:tcPr>
          <w:p w14:paraId="7BF63B33" w14:textId="77777777" w:rsidR="0068367B" w:rsidRPr="0068367B" w:rsidRDefault="0018522C" w:rsidP="0068367B">
            <w:pPr>
              <w:jc w:val="center"/>
            </w:pPr>
            <w:r>
              <w:rPr>
                <w:noProof/>
                <w:lang w:val="en-US" w:eastAsia="ko-KR"/>
              </w:rPr>
              <w:drawing>
                <wp:inline distT="0" distB="0" distL="0" distR="0" wp14:anchorId="6C214134" wp14:editId="52CF4AA5">
                  <wp:extent cx="4514850" cy="2409825"/>
                  <wp:effectExtent l="0" t="0" r="0" b="9525"/>
                  <wp:docPr id="200" name="Picture 200"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7"/>
                          <pic:cNvPicPr>
                            <a:picLocks noChangeAspect="1" noChangeArrowheads="1"/>
                          </pic:cNvPicPr>
                        </pic:nvPicPr>
                        <pic:blipFill>
                          <a:blip r:embed="rId263" cstate="print">
                            <a:extLst>
                              <a:ext uri="{28A0092B-C50C-407E-A947-70E740481C1C}">
                                <a14:useLocalDpi xmlns:a14="http://schemas.microsoft.com/office/drawing/2010/main" val="0"/>
                              </a:ext>
                            </a:extLst>
                          </a:blip>
                          <a:srcRect/>
                          <a:stretch>
                            <a:fillRect/>
                          </a:stretch>
                        </pic:blipFill>
                        <pic:spPr bwMode="auto">
                          <a:xfrm>
                            <a:off x="0" y="0"/>
                            <a:ext cx="4514850" cy="2409825"/>
                          </a:xfrm>
                          <a:prstGeom prst="rect">
                            <a:avLst/>
                          </a:prstGeom>
                          <a:noFill/>
                          <a:ln>
                            <a:noFill/>
                          </a:ln>
                        </pic:spPr>
                      </pic:pic>
                    </a:graphicData>
                  </a:graphic>
                </wp:inline>
              </w:drawing>
            </w:r>
          </w:p>
        </w:tc>
      </w:tr>
      <w:tr w:rsidR="0068367B" w14:paraId="4EB0D909" w14:textId="77777777" w:rsidTr="00A53E84">
        <w:trPr>
          <w:tblHeader/>
        </w:trPr>
        <w:tc>
          <w:tcPr>
            <w:tcW w:w="9526" w:type="dxa"/>
            <w:gridSpan w:val="4"/>
            <w:tcBorders>
              <w:top w:val="nil"/>
            </w:tcBorders>
            <w:vAlign w:val="center"/>
          </w:tcPr>
          <w:p w14:paraId="2262BB72" w14:textId="037B8916" w:rsidR="0068367B" w:rsidRPr="00A53E84" w:rsidRDefault="0068367B" w:rsidP="008A1BCC">
            <w:pPr>
              <w:jc w:val="left"/>
              <w:rPr>
                <w:i/>
              </w:rPr>
            </w:pPr>
            <w:r w:rsidRPr="00A53E84">
              <w:rPr>
                <w:i/>
              </w:rPr>
              <w:t xml:space="preserve">An example with </w:t>
            </w:r>
            <w:r w:rsidR="0069033B">
              <w:rPr>
                <w:i/>
              </w:rPr>
              <w:t xml:space="preserve">Safety Contour </w:t>
            </w:r>
            <w:r w:rsidRPr="00A53E84">
              <w:rPr>
                <w:i/>
              </w:rPr>
              <w:t>= 11 m.</w:t>
            </w:r>
          </w:p>
          <w:p w14:paraId="40BDDC15" w14:textId="77777777" w:rsidR="0068367B" w:rsidRPr="00A53E84" w:rsidRDefault="0068367B" w:rsidP="008A1BCC">
            <w:pPr>
              <w:jc w:val="left"/>
              <w:rPr>
                <w:i/>
              </w:rPr>
            </w:pPr>
          </w:p>
        </w:tc>
      </w:tr>
      <w:bookmarkEnd w:id="299"/>
    </w:tbl>
    <w:p w14:paraId="71830C14" w14:textId="77777777" w:rsidR="000A72CE" w:rsidRDefault="000A72CE" w:rsidP="000A72CE"/>
    <w:p w14:paraId="4B7344FD" w14:textId="67085AA9" w:rsidR="009A076E" w:rsidRDefault="009A076E" w:rsidP="00305CC0">
      <w:pPr>
        <w:jc w:val="left"/>
      </w:pPr>
    </w:p>
    <w:p w14:paraId="468AF650" w14:textId="77777777" w:rsidR="009A076E" w:rsidRDefault="009A076E">
      <w:pPr>
        <w:widowControl/>
        <w:spacing w:line="240" w:lineRule="auto"/>
        <w:jc w:val="left"/>
      </w:pPr>
      <w:r>
        <w:br w:type="page"/>
      </w:r>
    </w:p>
    <w:p w14:paraId="2AA89318" w14:textId="77777777" w:rsidR="009A076E" w:rsidRPr="00702C7D" w:rsidRDefault="009A076E" w:rsidP="009A076E">
      <w:pPr>
        <w:jc w:val="center"/>
        <w:rPr>
          <w:lang w:val="en-US"/>
        </w:rPr>
      </w:pPr>
    </w:p>
    <w:p w14:paraId="58898EA5" w14:textId="77777777" w:rsidR="00D841EA" w:rsidRPr="00702C7D" w:rsidRDefault="00D841EA" w:rsidP="00D841EA">
      <w:pPr>
        <w:keepLines/>
        <w:tabs>
          <w:tab w:val="left" w:pos="-510"/>
          <w:tab w:val="left" w:pos="0"/>
          <w:tab w:val="left" w:pos="992"/>
          <w:tab w:val="left" w:pos="4677"/>
          <w:tab w:val="left" w:pos="5244"/>
          <w:tab w:val="left" w:pos="5586"/>
          <w:tab w:val="left" w:pos="6112"/>
          <w:tab w:val="left" w:pos="6792"/>
          <w:tab w:val="left" w:pos="7471"/>
          <w:tab w:val="left" w:pos="8150"/>
          <w:tab w:val="left" w:pos="8505"/>
        </w:tabs>
        <w:spacing w:line="240" w:lineRule="auto"/>
        <w:jc w:val="center"/>
        <w:rPr>
          <w:rFonts w:ascii="Courier" w:hAnsi="Courier"/>
          <w:b/>
          <w:sz w:val="22"/>
          <w:lang w:val="en-US"/>
        </w:rPr>
      </w:pPr>
    </w:p>
    <w:p w14:paraId="3032485A" w14:textId="5ECA911C" w:rsidR="00D841EA" w:rsidRDefault="00E45F3B" w:rsidP="00E45F3B">
      <w:pPr>
        <w:pStyle w:val="Heading1"/>
        <w:rPr>
          <w:ins w:id="300" w:author="Thomas Mellor" w:date="2022-11-22T04:01:00Z"/>
          <w:lang w:val="en-US"/>
        </w:rPr>
      </w:pPr>
      <w:bookmarkStart w:id="301" w:name="_Toc120212639"/>
      <w:ins w:id="302" w:author="Thomas Mellor" w:date="2022-11-22T04:01:00Z">
        <w:r>
          <w:rPr>
            <w:lang w:val="en-US"/>
          </w:rPr>
          <w:t>Skin of the earth test</w:t>
        </w:r>
      </w:ins>
      <w:ins w:id="303" w:author="Thomas Mellor" w:date="2022-11-22T04:41:00Z">
        <w:r w:rsidR="00406386">
          <w:rPr>
            <w:lang w:val="en-US"/>
          </w:rPr>
          <w:t>s</w:t>
        </w:r>
      </w:ins>
      <w:bookmarkEnd w:id="301"/>
    </w:p>
    <w:tbl>
      <w:tblPr>
        <w:tblW w:w="96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85" w:type="dxa"/>
          <w:bottom w:w="85" w:type="dxa"/>
        </w:tblCellMar>
        <w:tblLook w:val="04A0" w:firstRow="1" w:lastRow="0" w:firstColumn="1" w:lastColumn="0" w:noHBand="0" w:noVBand="1"/>
      </w:tblPr>
      <w:tblGrid>
        <w:gridCol w:w="2915"/>
        <w:gridCol w:w="2212"/>
        <w:gridCol w:w="2916"/>
        <w:gridCol w:w="1648"/>
      </w:tblGrid>
      <w:tr w:rsidR="00146B2B" w14:paraId="40F5D3BA" w14:textId="77777777" w:rsidTr="00D021C6">
        <w:trPr>
          <w:trHeight w:val="454"/>
          <w:tblHeader/>
          <w:ins w:id="304" w:author="Thomas Mellor" w:date="2022-11-22T04:02:00Z"/>
        </w:trPr>
        <w:tc>
          <w:tcPr>
            <w:tcW w:w="2706" w:type="dxa"/>
            <w:shd w:val="clear" w:color="auto" w:fill="CCFFCC"/>
            <w:vAlign w:val="center"/>
          </w:tcPr>
          <w:p w14:paraId="4BEDD054" w14:textId="77777777" w:rsidR="00E45F3B" w:rsidRPr="004065B1" w:rsidRDefault="00E45F3B" w:rsidP="00086856">
            <w:pPr>
              <w:rPr>
                <w:ins w:id="305" w:author="Thomas Mellor" w:date="2022-11-22T04:02:00Z"/>
              </w:rPr>
            </w:pPr>
            <w:bookmarkStart w:id="306" w:name="_Hlk119983568"/>
            <w:ins w:id="307" w:author="Thomas Mellor" w:date="2022-11-22T04:02:00Z">
              <w:r w:rsidRPr="000A066E">
                <w:rPr>
                  <w:b/>
                </w:rPr>
                <w:t>Test Reference</w:t>
              </w:r>
            </w:ins>
          </w:p>
        </w:tc>
        <w:tc>
          <w:tcPr>
            <w:tcW w:w="2301" w:type="dxa"/>
            <w:shd w:val="clear" w:color="auto" w:fill="CCFFCC"/>
            <w:vAlign w:val="center"/>
          </w:tcPr>
          <w:p w14:paraId="7D5E1269" w14:textId="12BBA639" w:rsidR="00E45F3B" w:rsidRPr="004065B1" w:rsidRDefault="00EA5B8C" w:rsidP="00086856">
            <w:pPr>
              <w:rPr>
                <w:ins w:id="308" w:author="Thomas Mellor" w:date="2022-11-22T04:02:00Z"/>
              </w:rPr>
            </w:pPr>
            <w:ins w:id="309" w:author="Thomas Mellor" w:date="2022-11-22T04:09:00Z">
              <w:r>
                <w:t xml:space="preserve">SOE </w:t>
              </w:r>
            </w:ins>
            <w:ins w:id="310" w:author="Thomas Mellor" w:date="2022-11-22T04:11:00Z">
              <w:r>
                <w:t>test 1 – base data</w:t>
              </w:r>
            </w:ins>
          </w:p>
        </w:tc>
        <w:tc>
          <w:tcPr>
            <w:tcW w:w="2707" w:type="dxa"/>
            <w:shd w:val="clear" w:color="auto" w:fill="CCFFCC"/>
            <w:vAlign w:val="center"/>
          </w:tcPr>
          <w:p w14:paraId="1CF53591" w14:textId="77777777" w:rsidR="00E45F3B" w:rsidRPr="004065B1" w:rsidRDefault="00E45F3B" w:rsidP="00086856">
            <w:pPr>
              <w:rPr>
                <w:ins w:id="311" w:author="Thomas Mellor" w:date="2022-11-22T04:02:00Z"/>
              </w:rPr>
            </w:pPr>
            <w:ins w:id="312" w:author="Thomas Mellor" w:date="2022-11-22T04:02:00Z">
              <w:r w:rsidRPr="000A066E">
                <w:rPr>
                  <w:b/>
                </w:rPr>
                <w:t>IHO Reference</w:t>
              </w:r>
            </w:ins>
          </w:p>
        </w:tc>
        <w:tc>
          <w:tcPr>
            <w:tcW w:w="1977" w:type="dxa"/>
            <w:shd w:val="clear" w:color="auto" w:fill="CCFFCC"/>
            <w:vAlign w:val="center"/>
          </w:tcPr>
          <w:p w14:paraId="0614B30D" w14:textId="137F60DA" w:rsidR="00E45F3B" w:rsidRPr="004065B1" w:rsidRDefault="00E45F3B" w:rsidP="00086856">
            <w:pPr>
              <w:rPr>
                <w:ins w:id="313" w:author="Thomas Mellor" w:date="2022-11-22T04:02:00Z"/>
              </w:rPr>
            </w:pPr>
          </w:p>
        </w:tc>
      </w:tr>
      <w:tr w:rsidR="00B52357" w14:paraId="7A1069E7" w14:textId="77777777" w:rsidTr="00D021C6">
        <w:trPr>
          <w:tblHeader/>
          <w:ins w:id="314" w:author="Thomas Mellor" w:date="2022-11-22T04:02:00Z"/>
        </w:trPr>
        <w:tc>
          <w:tcPr>
            <w:tcW w:w="9691" w:type="dxa"/>
            <w:gridSpan w:val="4"/>
            <w:tcBorders>
              <w:bottom w:val="single" w:sz="4" w:space="0" w:color="auto"/>
            </w:tcBorders>
            <w:shd w:val="clear" w:color="auto" w:fill="CCFFCC"/>
            <w:vAlign w:val="center"/>
          </w:tcPr>
          <w:p w14:paraId="38C85FCF" w14:textId="22B519C2" w:rsidR="00EA5B8C" w:rsidRDefault="00E45F3B" w:rsidP="00D021C6">
            <w:pPr>
              <w:rPr>
                <w:ins w:id="315" w:author="Thomas Mellor" w:date="2022-11-22T04:02:00Z"/>
              </w:rPr>
            </w:pPr>
            <w:ins w:id="316" w:author="Thomas Mellor" w:date="2022-11-22T04:02:00Z">
              <w:r w:rsidRPr="000A066E">
                <w:rPr>
                  <w:b/>
                </w:rPr>
                <w:t>Test description</w:t>
              </w:r>
            </w:ins>
            <w:ins w:id="317" w:author="Thomas Mellor" w:date="2022-11-22T04:04:00Z">
              <w:r w:rsidRPr="00E45F3B">
                <w:t xml:space="preserve"> </w:t>
              </w:r>
            </w:ins>
          </w:p>
        </w:tc>
      </w:tr>
      <w:tr w:rsidR="00B52357" w14:paraId="3C0F89F8" w14:textId="77777777" w:rsidTr="00D021C6">
        <w:trPr>
          <w:tblHeader/>
          <w:ins w:id="318" w:author="Thomas Mellor" w:date="2022-11-22T20:06:00Z"/>
        </w:trPr>
        <w:tc>
          <w:tcPr>
            <w:tcW w:w="9691" w:type="dxa"/>
            <w:gridSpan w:val="4"/>
            <w:shd w:val="clear" w:color="auto" w:fill="auto"/>
            <w:vAlign w:val="center"/>
          </w:tcPr>
          <w:p w14:paraId="18A9D9AE" w14:textId="77777777" w:rsidR="00D021C6" w:rsidRDefault="00D021C6" w:rsidP="00D021C6">
            <w:pPr>
              <w:rPr>
                <w:ins w:id="319" w:author="Thomas Mellor" w:date="2022-11-22T20:07:00Z"/>
              </w:rPr>
            </w:pPr>
            <w:ins w:id="320" w:author="Thomas Mellor" w:date="2022-11-22T20:07:00Z">
              <w:r w:rsidRPr="00E45F3B">
                <w:t>This test is designed to ensure the correct presentation of a WRECK feature after applying an update to modify the underlying DEPARE</w:t>
              </w:r>
            </w:ins>
          </w:p>
          <w:p w14:paraId="4710B683" w14:textId="77777777" w:rsidR="00D021C6" w:rsidRDefault="00D021C6" w:rsidP="00D021C6">
            <w:pPr>
              <w:rPr>
                <w:ins w:id="321" w:author="Thomas Mellor" w:date="2022-11-22T20:07:00Z"/>
              </w:rPr>
            </w:pPr>
          </w:p>
          <w:p w14:paraId="341C4854" w14:textId="6736924F" w:rsidR="00D021C6" w:rsidRPr="000A066E" w:rsidRDefault="00D021C6" w:rsidP="00D021C6">
            <w:pPr>
              <w:rPr>
                <w:ins w:id="322" w:author="Thomas Mellor" w:date="2022-11-22T20:06:00Z"/>
                <w:b/>
              </w:rPr>
            </w:pPr>
            <w:ins w:id="323" w:author="Thomas Mellor" w:date="2022-11-22T20:07:00Z">
              <w:r w:rsidRPr="00EA5B8C">
                <w:t>This test is performed by loading the test cell</w:t>
              </w:r>
              <w:r>
                <w:t xml:space="preserve"> </w:t>
              </w:r>
              <w:r w:rsidRPr="000C7C16">
                <w:t>US4MA04M Ed33</w:t>
              </w:r>
            </w:ins>
          </w:p>
        </w:tc>
      </w:tr>
      <w:tr w:rsidR="00B52357" w14:paraId="506A62CF" w14:textId="77777777" w:rsidTr="00D021C6">
        <w:trPr>
          <w:tblHeader/>
          <w:ins w:id="324" w:author="Thomas Mellor" w:date="2022-11-22T04:02:00Z"/>
        </w:trPr>
        <w:tc>
          <w:tcPr>
            <w:tcW w:w="9691" w:type="dxa"/>
            <w:gridSpan w:val="4"/>
            <w:shd w:val="clear" w:color="auto" w:fill="CCFFCC"/>
            <w:vAlign w:val="center"/>
          </w:tcPr>
          <w:p w14:paraId="488FD1A4" w14:textId="77777777" w:rsidR="00E45F3B" w:rsidRPr="004065B1" w:rsidRDefault="00E45F3B" w:rsidP="00086856">
            <w:pPr>
              <w:rPr>
                <w:ins w:id="325" w:author="Thomas Mellor" w:date="2022-11-22T04:02:00Z"/>
              </w:rPr>
            </w:pPr>
            <w:ins w:id="326" w:author="Thomas Mellor" w:date="2022-11-22T04:02:00Z">
              <w:r w:rsidRPr="000A066E">
                <w:rPr>
                  <w:b/>
                </w:rPr>
                <w:t>Setup</w:t>
              </w:r>
            </w:ins>
          </w:p>
        </w:tc>
      </w:tr>
      <w:tr w:rsidR="00B52357" w14:paraId="49B9DDA4" w14:textId="77777777" w:rsidTr="00D021C6">
        <w:trPr>
          <w:tblHeader/>
          <w:ins w:id="327" w:author="Thomas Mellor" w:date="2022-11-22T04:02:00Z"/>
        </w:trPr>
        <w:tc>
          <w:tcPr>
            <w:tcW w:w="9691" w:type="dxa"/>
            <w:gridSpan w:val="4"/>
            <w:vAlign w:val="center"/>
          </w:tcPr>
          <w:p w14:paraId="78E8F035" w14:textId="77777777" w:rsidR="00E45F3B" w:rsidRPr="00E45F3B" w:rsidRDefault="00E45F3B" w:rsidP="00E45F3B">
            <w:pPr>
              <w:rPr>
                <w:ins w:id="328" w:author="Thomas Mellor" w:date="2022-11-22T04:07:00Z"/>
                <w:i/>
              </w:rPr>
            </w:pPr>
            <w:ins w:id="329" w:author="Thomas Mellor" w:date="2022-11-22T04:07:00Z">
              <w:r w:rsidRPr="00E45F3B">
                <w:rPr>
                  <w:i/>
                </w:rPr>
                <w:t xml:space="preserve">Select Display Category Other </w:t>
              </w:r>
            </w:ins>
          </w:p>
          <w:p w14:paraId="1B541A0A" w14:textId="66AF70E3" w:rsidR="00E45F3B" w:rsidRPr="00E45F3B" w:rsidRDefault="00E45F3B" w:rsidP="00E45F3B">
            <w:pPr>
              <w:rPr>
                <w:ins w:id="330" w:author="Thomas Mellor" w:date="2022-11-22T04:07:00Z"/>
                <w:i/>
              </w:rPr>
            </w:pPr>
            <w:ins w:id="331" w:author="Thomas Mellor" w:date="2022-11-22T04:07:00Z">
              <w:r w:rsidRPr="00E45F3B">
                <w:rPr>
                  <w:i/>
                </w:rPr>
                <w:t xml:space="preserve">Set the Safety Contour value to </w:t>
              </w:r>
              <w:r>
                <w:rPr>
                  <w:i/>
                </w:rPr>
                <w:t>9</w:t>
              </w:r>
              <w:r w:rsidRPr="00E45F3B">
                <w:rPr>
                  <w:i/>
                </w:rPr>
                <w:t xml:space="preserve"> m</w:t>
              </w:r>
            </w:ins>
          </w:p>
          <w:p w14:paraId="0477C3FC" w14:textId="2C2A8116" w:rsidR="00E45F3B" w:rsidRPr="00E45F3B" w:rsidRDefault="00E45F3B" w:rsidP="00E45F3B">
            <w:pPr>
              <w:rPr>
                <w:ins w:id="332" w:author="Thomas Mellor" w:date="2022-11-22T04:07:00Z"/>
                <w:i/>
              </w:rPr>
            </w:pPr>
            <w:ins w:id="333" w:author="Thomas Mellor" w:date="2022-11-22T04:07:00Z">
              <w:r w:rsidRPr="00E45F3B">
                <w:rPr>
                  <w:i/>
                </w:rPr>
                <w:t xml:space="preserve">Set the Safety Depth value to </w:t>
              </w:r>
              <w:r>
                <w:rPr>
                  <w:i/>
                </w:rPr>
                <w:t>9</w:t>
              </w:r>
              <w:r w:rsidRPr="00E45F3B">
                <w:rPr>
                  <w:i/>
                </w:rPr>
                <w:t xml:space="preserve"> m </w:t>
              </w:r>
            </w:ins>
          </w:p>
          <w:p w14:paraId="01A63F91" w14:textId="6CDF8D55" w:rsidR="00E45F3B" w:rsidRPr="00E45F3B" w:rsidRDefault="00E45F3B" w:rsidP="00E45F3B">
            <w:pPr>
              <w:rPr>
                <w:ins w:id="334" w:author="Thomas Mellor" w:date="2022-11-22T04:07:00Z"/>
                <w:i/>
              </w:rPr>
            </w:pPr>
            <w:ins w:id="335" w:author="Thomas Mellor" w:date="2022-11-22T04:07:00Z">
              <w:r w:rsidRPr="00E45F3B">
                <w:rPr>
                  <w:i/>
                </w:rPr>
                <w:t xml:space="preserve">Select </w:t>
              </w:r>
            </w:ins>
            <w:ins w:id="336" w:author="Thomas Mellor" w:date="2022-11-22T04:08:00Z">
              <w:r w:rsidR="00EA5B8C">
                <w:rPr>
                  <w:i/>
                </w:rPr>
                <w:t>Plain</w:t>
              </w:r>
            </w:ins>
            <w:ins w:id="337" w:author="Thomas Mellor" w:date="2022-11-22T04:07:00Z">
              <w:r w:rsidRPr="00E45F3B">
                <w:rPr>
                  <w:i/>
                </w:rPr>
                <w:t xml:space="preserve"> Boundaries </w:t>
              </w:r>
            </w:ins>
          </w:p>
          <w:p w14:paraId="61E146CF" w14:textId="7F1E4317" w:rsidR="00E45F3B" w:rsidRPr="00E45F3B" w:rsidRDefault="00E45F3B" w:rsidP="00E45F3B">
            <w:pPr>
              <w:rPr>
                <w:ins w:id="338" w:author="Thomas Mellor" w:date="2022-11-22T04:07:00Z"/>
                <w:i/>
              </w:rPr>
            </w:pPr>
            <w:ins w:id="339" w:author="Thomas Mellor" w:date="2022-11-22T04:07:00Z">
              <w:r w:rsidRPr="00E45F3B">
                <w:rPr>
                  <w:i/>
                </w:rPr>
                <w:t>Select</w:t>
              </w:r>
            </w:ins>
            <w:ins w:id="340" w:author="Thomas Mellor" w:date="2022-11-22T04:08:00Z">
              <w:r w:rsidR="00EA5B8C">
                <w:rPr>
                  <w:i/>
                </w:rPr>
                <w:t xml:space="preserve"> </w:t>
              </w:r>
            </w:ins>
            <w:ins w:id="341" w:author="Thomas Mellor" w:date="2022-11-22T20:51:00Z">
              <w:r w:rsidR="001C18F8">
                <w:rPr>
                  <w:i/>
                </w:rPr>
                <w:t>S</w:t>
              </w:r>
            </w:ins>
            <w:ins w:id="342" w:author="Thomas Mellor" w:date="2022-11-22T04:08:00Z">
              <w:r w:rsidR="00EA5B8C">
                <w:rPr>
                  <w:i/>
                </w:rPr>
                <w:t>implified</w:t>
              </w:r>
            </w:ins>
            <w:ins w:id="343" w:author="Thomas Mellor" w:date="2022-11-22T04:07:00Z">
              <w:r w:rsidRPr="00E45F3B">
                <w:rPr>
                  <w:i/>
                </w:rPr>
                <w:t xml:space="preserve"> </w:t>
              </w:r>
            </w:ins>
            <w:ins w:id="344" w:author="Thomas Mellor" w:date="2022-11-22T20:51:00Z">
              <w:r w:rsidR="001C18F8">
                <w:rPr>
                  <w:i/>
                </w:rPr>
                <w:t>S</w:t>
              </w:r>
            </w:ins>
            <w:ins w:id="345" w:author="Thomas Mellor" w:date="2022-11-22T04:07:00Z">
              <w:r w:rsidRPr="00E45F3B">
                <w:rPr>
                  <w:i/>
                </w:rPr>
                <w:t>ymbols</w:t>
              </w:r>
            </w:ins>
          </w:p>
          <w:p w14:paraId="3ACA38BF" w14:textId="3C84DF09" w:rsidR="00E45F3B" w:rsidRDefault="00E45F3B" w:rsidP="00E45F3B">
            <w:pPr>
              <w:rPr>
                <w:ins w:id="346" w:author="Thomas Mellor" w:date="2022-11-22T04:16:00Z"/>
                <w:i/>
              </w:rPr>
            </w:pPr>
            <w:ins w:id="347" w:author="Thomas Mellor" w:date="2022-11-22T04:07:00Z">
              <w:r w:rsidRPr="00E45F3B">
                <w:rPr>
                  <w:i/>
                </w:rPr>
                <w:t xml:space="preserve">Select </w:t>
              </w:r>
            </w:ins>
            <w:ins w:id="348" w:author="Thomas Mellor" w:date="2022-11-22T20:51:00Z">
              <w:r w:rsidR="001C18F8">
                <w:rPr>
                  <w:i/>
                </w:rPr>
                <w:t>D</w:t>
              </w:r>
            </w:ins>
            <w:ins w:id="349" w:author="Thomas Mellor" w:date="2022-11-22T04:08:00Z">
              <w:r w:rsidR="00EA5B8C">
                <w:rPr>
                  <w:i/>
                </w:rPr>
                <w:t xml:space="preserve">ay </w:t>
              </w:r>
            </w:ins>
            <w:ins w:id="350" w:author="Thomas Mellor" w:date="2022-11-22T20:51:00Z">
              <w:r w:rsidR="001C18F8">
                <w:rPr>
                  <w:i/>
                </w:rPr>
                <w:t>P</w:t>
              </w:r>
            </w:ins>
            <w:ins w:id="351" w:author="Thomas Mellor" w:date="2022-11-22T04:08:00Z">
              <w:r w:rsidR="00EA5B8C">
                <w:rPr>
                  <w:i/>
                </w:rPr>
                <w:t xml:space="preserve">alette </w:t>
              </w:r>
            </w:ins>
          </w:p>
          <w:p w14:paraId="1C5D7E10" w14:textId="57322BE1" w:rsidR="000C7C16" w:rsidRPr="00A53E84" w:rsidRDefault="000C7C16" w:rsidP="00E45F3B">
            <w:pPr>
              <w:rPr>
                <w:ins w:id="352" w:author="Thomas Mellor" w:date="2022-11-22T04:02:00Z"/>
                <w:i/>
              </w:rPr>
            </w:pPr>
          </w:p>
        </w:tc>
      </w:tr>
      <w:tr w:rsidR="00B52357" w14:paraId="02C76663" w14:textId="77777777" w:rsidTr="00D021C6">
        <w:trPr>
          <w:tblHeader/>
          <w:ins w:id="353" w:author="Thomas Mellor" w:date="2022-11-22T04:02:00Z"/>
        </w:trPr>
        <w:tc>
          <w:tcPr>
            <w:tcW w:w="9691" w:type="dxa"/>
            <w:gridSpan w:val="4"/>
            <w:shd w:val="clear" w:color="auto" w:fill="CCFFCC"/>
            <w:vAlign w:val="center"/>
          </w:tcPr>
          <w:p w14:paraId="7A78AE66" w14:textId="77777777" w:rsidR="00E45F3B" w:rsidRPr="004065B1" w:rsidRDefault="00E45F3B" w:rsidP="00086856">
            <w:pPr>
              <w:rPr>
                <w:ins w:id="354" w:author="Thomas Mellor" w:date="2022-11-22T04:02:00Z"/>
              </w:rPr>
            </w:pPr>
            <w:ins w:id="355" w:author="Thomas Mellor" w:date="2022-11-22T04:02:00Z">
              <w:r w:rsidRPr="000A066E">
                <w:rPr>
                  <w:b/>
                </w:rPr>
                <w:t>Action</w:t>
              </w:r>
            </w:ins>
          </w:p>
        </w:tc>
      </w:tr>
      <w:tr w:rsidR="00B52357" w14:paraId="065ABDDF" w14:textId="77777777" w:rsidTr="00D021C6">
        <w:trPr>
          <w:tblHeader/>
          <w:ins w:id="356" w:author="Thomas Mellor" w:date="2022-11-22T04:02:00Z"/>
        </w:trPr>
        <w:tc>
          <w:tcPr>
            <w:tcW w:w="9691" w:type="dxa"/>
            <w:gridSpan w:val="4"/>
            <w:vAlign w:val="center"/>
          </w:tcPr>
          <w:p w14:paraId="5AD90B28" w14:textId="60515CEE" w:rsidR="00E45F3B" w:rsidRDefault="000C7C16" w:rsidP="00086856">
            <w:pPr>
              <w:jc w:val="left"/>
              <w:rPr>
                <w:ins w:id="357" w:author="Thomas Mellor" w:date="2022-11-22T04:17:00Z"/>
                <w:i/>
              </w:rPr>
            </w:pPr>
            <w:ins w:id="358" w:author="Thomas Mellor" w:date="2022-11-22T04:15:00Z">
              <w:r w:rsidRPr="000C7C16">
                <w:rPr>
                  <w:i/>
                </w:rPr>
                <w:t>Load US4MA04M Ed33 and apply update 4, WRECK object FRID 1481 change from an isolated danger symbol to a dangerous wreck</w:t>
              </w:r>
            </w:ins>
          </w:p>
          <w:p w14:paraId="40699C93" w14:textId="77777777" w:rsidR="000C7C16" w:rsidRDefault="000C7C16" w:rsidP="00086856">
            <w:pPr>
              <w:jc w:val="left"/>
              <w:rPr>
                <w:ins w:id="359" w:author="Thomas Mellor" w:date="2022-11-22T04:16:00Z"/>
                <w:i/>
              </w:rPr>
            </w:pPr>
          </w:p>
          <w:p w14:paraId="0F24DA98" w14:textId="77777777" w:rsidR="000C7C16" w:rsidRPr="000C7C16" w:rsidRDefault="000C7C16" w:rsidP="000C7C16">
            <w:pPr>
              <w:jc w:val="left"/>
              <w:rPr>
                <w:ins w:id="360" w:author="Thomas Mellor" w:date="2022-11-22T04:16:00Z"/>
                <w:i/>
              </w:rPr>
            </w:pPr>
            <w:ins w:id="361" w:author="Thomas Mellor" w:date="2022-11-22T04:16:00Z">
              <w:r w:rsidRPr="000C7C16">
                <w:rPr>
                  <w:i/>
                </w:rPr>
                <w:t xml:space="preserve">WRECK object FRID 1481 at 42°40.62’ N , 70°35.123’ E will be shown as an isolated danger. </w:t>
              </w:r>
            </w:ins>
          </w:p>
          <w:p w14:paraId="07F2F67E" w14:textId="13E2B397" w:rsidR="000C7C16" w:rsidRDefault="000C7C16" w:rsidP="000C7C16">
            <w:pPr>
              <w:jc w:val="left"/>
              <w:rPr>
                <w:ins w:id="362" w:author="Thomas Mellor" w:date="2022-11-22T04:16:00Z"/>
                <w:i/>
              </w:rPr>
            </w:pPr>
            <w:ins w:id="363" w:author="Thomas Mellor" w:date="2022-11-22T04:16:00Z">
              <w:r w:rsidRPr="000C7C16">
                <w:rPr>
                  <w:i/>
                </w:rPr>
                <w:t>SY(ISODGR01). It is in a DEPARE (9.1m to 18.2m)</w:t>
              </w:r>
            </w:ins>
          </w:p>
          <w:p w14:paraId="36AF83A9" w14:textId="538DF4BE" w:rsidR="000C7C16" w:rsidRPr="00A53E84" w:rsidRDefault="000C7C16" w:rsidP="00086856">
            <w:pPr>
              <w:jc w:val="left"/>
              <w:rPr>
                <w:ins w:id="364" w:author="Thomas Mellor" w:date="2022-11-22T04:02:00Z"/>
                <w:i/>
              </w:rPr>
            </w:pPr>
          </w:p>
        </w:tc>
      </w:tr>
      <w:tr w:rsidR="00B52357" w14:paraId="50CE3B93" w14:textId="77777777" w:rsidTr="00D021C6">
        <w:trPr>
          <w:tblHeader/>
          <w:ins w:id="365" w:author="Thomas Mellor" w:date="2022-11-22T04:02:00Z"/>
        </w:trPr>
        <w:tc>
          <w:tcPr>
            <w:tcW w:w="9691" w:type="dxa"/>
            <w:gridSpan w:val="4"/>
            <w:tcBorders>
              <w:bottom w:val="single" w:sz="4" w:space="0" w:color="auto"/>
            </w:tcBorders>
            <w:shd w:val="clear" w:color="auto" w:fill="CCFFCC"/>
            <w:vAlign w:val="center"/>
          </w:tcPr>
          <w:p w14:paraId="6232C576" w14:textId="47C577A5" w:rsidR="00FB476F" w:rsidRPr="00146B2B" w:rsidRDefault="00E45F3B" w:rsidP="00086856">
            <w:pPr>
              <w:rPr>
                <w:ins w:id="366" w:author="Thomas Mellor" w:date="2022-11-22T04:02:00Z"/>
                <w:b/>
              </w:rPr>
            </w:pPr>
            <w:ins w:id="367" w:author="Thomas Mellor" w:date="2022-11-22T04:02:00Z">
              <w:r w:rsidRPr="000A066E">
                <w:rPr>
                  <w:b/>
                </w:rPr>
                <w:t>Results</w:t>
              </w:r>
            </w:ins>
          </w:p>
        </w:tc>
      </w:tr>
      <w:tr w:rsidR="00B52357" w14:paraId="6D35BFC9" w14:textId="77777777" w:rsidTr="00D021C6">
        <w:trPr>
          <w:tblHeader/>
          <w:ins w:id="368" w:author="Thomas Mellor" w:date="2022-11-22T04:02:00Z"/>
        </w:trPr>
        <w:tc>
          <w:tcPr>
            <w:tcW w:w="9691" w:type="dxa"/>
            <w:gridSpan w:val="4"/>
            <w:tcBorders>
              <w:bottom w:val="nil"/>
            </w:tcBorders>
            <w:vAlign w:val="center"/>
          </w:tcPr>
          <w:p w14:paraId="0F03546F" w14:textId="35FAD89B" w:rsidR="00D021C6" w:rsidDel="006D7F17" w:rsidRDefault="00D021C6" w:rsidP="00086856">
            <w:pPr>
              <w:jc w:val="left"/>
              <w:rPr>
                <w:ins w:id="369" w:author="Thomas Mellor" w:date="2022-11-22T20:08:00Z"/>
                <w:del w:id="370" w:author="Hannu Peiponen" w:date="2022-11-24T19:38:00Z"/>
                <w:i/>
                <w:noProof/>
                <w:snapToGrid/>
              </w:rPr>
            </w:pPr>
            <w:commentRangeStart w:id="371"/>
            <w:ins w:id="372" w:author="Thomas Mellor" w:date="2022-11-22T20:08:00Z">
              <w:del w:id="373" w:author="Hannu Peiponen" w:date="2022-11-24T19:38:00Z">
                <w:r w:rsidRPr="00D021C6" w:rsidDel="006D7F17">
                  <w:rPr>
                    <w:i/>
                    <w:noProof/>
                    <w:snapToGrid/>
                  </w:rPr>
                  <w:lastRenderedPageBreak/>
                  <w:delText>The ENC in the ECDIS should match the corresponding graphical plot when the base data is loaded</w:delText>
                </w:r>
              </w:del>
            </w:ins>
            <w:commentRangeEnd w:id="371"/>
            <w:r w:rsidR="006D7F17">
              <w:rPr>
                <w:rStyle w:val="CommentReference"/>
                <w:snapToGrid/>
                <w:color w:val="000000"/>
              </w:rPr>
              <w:commentReference w:id="371"/>
            </w:r>
          </w:p>
          <w:p w14:paraId="5678791A" w14:textId="73548D92" w:rsidR="00D021C6" w:rsidDel="006D7F17" w:rsidRDefault="00D021C6" w:rsidP="00086856">
            <w:pPr>
              <w:jc w:val="left"/>
              <w:rPr>
                <w:ins w:id="374" w:author="Thomas Mellor" w:date="2022-11-22T20:08:00Z"/>
                <w:del w:id="375" w:author="Hannu Peiponen" w:date="2022-11-24T19:38:00Z"/>
                <w:i/>
                <w:noProof/>
              </w:rPr>
            </w:pPr>
          </w:p>
          <w:p w14:paraId="5BFF5391" w14:textId="2223E798" w:rsidR="00E45F3B" w:rsidRPr="00A53E84" w:rsidRDefault="00FB476F" w:rsidP="00086856">
            <w:pPr>
              <w:jc w:val="left"/>
              <w:rPr>
                <w:ins w:id="376" w:author="Thomas Mellor" w:date="2022-11-22T04:02:00Z"/>
                <w:i/>
              </w:rPr>
            </w:pPr>
            <w:ins w:id="377" w:author="Thomas Mellor" w:date="2022-11-22T04:29:00Z">
              <w:r>
                <w:rPr>
                  <w:i/>
                  <w:noProof/>
                  <w:snapToGrid/>
                  <w:lang w:val="en-US" w:eastAsia="ko-KR"/>
                  <w:rPrChange w:id="378" w:author="Unknown">
                    <w:rPr>
                      <w:noProof/>
                      <w:lang w:val="en-US" w:eastAsia="ko-KR"/>
                    </w:rPr>
                  </w:rPrChange>
                </w:rPr>
                <w:drawing>
                  <wp:inline distT="0" distB="0" distL="0" distR="0" wp14:anchorId="60AA68AB" wp14:editId="49762CB4">
                    <wp:extent cx="6016625" cy="4592320"/>
                    <wp:effectExtent l="0" t="0" r="3175" b="0"/>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264">
                              <a:extLst>
                                <a:ext uri="{28A0092B-C50C-407E-A947-70E740481C1C}">
                                  <a14:useLocalDpi xmlns:a14="http://schemas.microsoft.com/office/drawing/2010/main" val="0"/>
                                </a:ext>
                              </a:extLst>
                            </a:blip>
                            <a:stretch>
                              <a:fillRect/>
                            </a:stretch>
                          </pic:blipFill>
                          <pic:spPr>
                            <a:xfrm>
                              <a:off x="0" y="0"/>
                              <a:ext cx="6016625" cy="4592320"/>
                            </a:xfrm>
                            <a:prstGeom prst="rect">
                              <a:avLst/>
                            </a:prstGeom>
                          </pic:spPr>
                        </pic:pic>
                      </a:graphicData>
                    </a:graphic>
                  </wp:inline>
                </w:drawing>
              </w:r>
            </w:ins>
          </w:p>
        </w:tc>
      </w:tr>
      <w:tr w:rsidR="00B52357" w14:paraId="499ECF5B" w14:textId="77777777" w:rsidTr="00D021C6">
        <w:trPr>
          <w:tblHeader/>
          <w:ins w:id="379" w:author="Thomas Mellor" w:date="2022-11-22T04:02:00Z"/>
        </w:trPr>
        <w:tc>
          <w:tcPr>
            <w:tcW w:w="9691" w:type="dxa"/>
            <w:gridSpan w:val="4"/>
            <w:tcBorders>
              <w:top w:val="nil"/>
              <w:bottom w:val="nil"/>
            </w:tcBorders>
            <w:vAlign w:val="center"/>
          </w:tcPr>
          <w:p w14:paraId="020F8972" w14:textId="788AD3DA" w:rsidR="006D7F17" w:rsidRDefault="006D7F17" w:rsidP="006D7F17">
            <w:pPr>
              <w:jc w:val="left"/>
              <w:rPr>
                <w:ins w:id="380" w:author="Hannu Peiponen" w:date="2022-11-24T19:38:00Z"/>
                <w:i/>
                <w:noProof/>
                <w:snapToGrid/>
              </w:rPr>
            </w:pPr>
            <w:commentRangeStart w:id="381"/>
            <w:ins w:id="382" w:author="Hannu Peiponen" w:date="2022-11-24T19:38:00Z">
              <w:r w:rsidRPr="00D021C6">
                <w:rPr>
                  <w:i/>
                  <w:noProof/>
                  <w:snapToGrid/>
                </w:rPr>
                <w:t xml:space="preserve">The ENC in the ECDIS should match the graphical plot </w:t>
              </w:r>
            </w:ins>
            <w:ins w:id="383" w:author="Hannu Peiponen" w:date="2022-11-24T19:39:00Z">
              <w:r>
                <w:rPr>
                  <w:i/>
                  <w:noProof/>
                  <w:snapToGrid/>
                </w:rPr>
                <w:t xml:space="preserve">above </w:t>
              </w:r>
            </w:ins>
            <w:ins w:id="384" w:author="Hannu Peiponen" w:date="2022-11-24T19:38:00Z">
              <w:r w:rsidRPr="00D021C6">
                <w:rPr>
                  <w:i/>
                  <w:noProof/>
                  <w:snapToGrid/>
                </w:rPr>
                <w:t>when the base data is loaded</w:t>
              </w:r>
            </w:ins>
          </w:p>
          <w:p w14:paraId="2918972F" w14:textId="77777777" w:rsidR="006D7F17" w:rsidRDefault="006D7F17" w:rsidP="006D7F17">
            <w:pPr>
              <w:jc w:val="left"/>
              <w:rPr>
                <w:ins w:id="385" w:author="Hannu Peiponen" w:date="2022-11-24T19:38:00Z"/>
                <w:i/>
                <w:noProof/>
              </w:rPr>
            </w:pPr>
          </w:p>
          <w:p w14:paraId="420B6141" w14:textId="39EA2522" w:rsidR="00E45F3B" w:rsidRPr="0068367B" w:rsidRDefault="00B52357" w:rsidP="00146B2B">
            <w:pPr>
              <w:jc w:val="left"/>
              <w:rPr>
                <w:ins w:id="386" w:author="Thomas Mellor" w:date="2022-11-22T04:02:00Z"/>
              </w:rPr>
            </w:pPr>
            <w:ins w:id="387" w:author="Thomas Mellor" w:date="2022-11-22T20:54:00Z">
              <w:del w:id="388" w:author="Hannu Peiponen" w:date="2022-11-24T19:38:00Z">
                <w:r w:rsidRPr="00B52357" w:rsidDel="006D7F17">
                  <w:delText xml:space="preserve">The ENC in the ECDIS should match the corresponding graphical plot when update </w:delText>
                </w:r>
              </w:del>
            </w:ins>
            <w:ins w:id="389" w:author="Thomas Mellor" w:date="2022-11-22T20:55:00Z">
              <w:del w:id="390" w:author="Hannu Peiponen" w:date="2022-11-24T19:38:00Z">
                <w:r w:rsidDel="006D7F17">
                  <w:delText>4</w:delText>
                </w:r>
              </w:del>
            </w:ins>
            <w:ins w:id="391" w:author="Thomas Mellor" w:date="2022-11-22T20:54:00Z">
              <w:del w:id="392" w:author="Hannu Peiponen" w:date="2022-11-24T19:38:00Z">
                <w:r w:rsidRPr="00B52357" w:rsidDel="006D7F17">
                  <w:delText xml:space="preserve"> is applied</w:delText>
                </w:r>
              </w:del>
            </w:ins>
            <w:commentRangeEnd w:id="381"/>
            <w:r w:rsidR="00146B2B">
              <w:rPr>
                <w:rStyle w:val="CommentReference"/>
                <w:snapToGrid/>
                <w:color w:val="000000"/>
              </w:rPr>
              <w:commentReference w:id="381"/>
            </w:r>
          </w:p>
        </w:tc>
      </w:tr>
      <w:tr w:rsidR="00B52357" w14:paraId="0798B428" w14:textId="77777777" w:rsidTr="00D021C6">
        <w:trPr>
          <w:tblHeader/>
          <w:ins w:id="393" w:author="Thomas Mellor" w:date="2022-11-22T04:02:00Z"/>
        </w:trPr>
        <w:tc>
          <w:tcPr>
            <w:tcW w:w="9691" w:type="dxa"/>
            <w:gridSpan w:val="4"/>
            <w:tcBorders>
              <w:top w:val="nil"/>
            </w:tcBorders>
            <w:vAlign w:val="center"/>
          </w:tcPr>
          <w:p w14:paraId="10980DD9" w14:textId="77777777" w:rsidR="00E45F3B" w:rsidRDefault="00A2173F" w:rsidP="00086856">
            <w:pPr>
              <w:jc w:val="left"/>
              <w:rPr>
                <w:ins w:id="394" w:author="Hannu Peiponen" w:date="2022-11-24T19:39:00Z"/>
                <w:i/>
              </w:rPr>
            </w:pPr>
            <w:ins w:id="395" w:author="Thomas Mellor" w:date="2022-11-22T04:30:00Z">
              <w:r>
                <w:rPr>
                  <w:i/>
                  <w:noProof/>
                  <w:snapToGrid/>
                  <w:lang w:val="en-US" w:eastAsia="ko-KR"/>
                  <w:rPrChange w:id="396" w:author="Unknown">
                    <w:rPr>
                      <w:noProof/>
                      <w:lang w:val="en-US" w:eastAsia="ko-KR"/>
                    </w:rPr>
                  </w:rPrChange>
                </w:rPr>
                <w:lastRenderedPageBreak/>
                <w:drawing>
                  <wp:inline distT="0" distB="0" distL="0" distR="0" wp14:anchorId="185132C1" wp14:editId="51E21701">
                    <wp:extent cx="6016625" cy="4587875"/>
                    <wp:effectExtent l="0" t="0" r="3175" b="3175"/>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265">
                              <a:extLst>
                                <a:ext uri="{28A0092B-C50C-407E-A947-70E740481C1C}">
                                  <a14:useLocalDpi xmlns:a14="http://schemas.microsoft.com/office/drawing/2010/main" val="0"/>
                                </a:ext>
                              </a:extLst>
                            </a:blip>
                            <a:stretch>
                              <a:fillRect/>
                            </a:stretch>
                          </pic:blipFill>
                          <pic:spPr>
                            <a:xfrm>
                              <a:off x="0" y="0"/>
                              <a:ext cx="6016625" cy="4587875"/>
                            </a:xfrm>
                            <a:prstGeom prst="rect">
                              <a:avLst/>
                            </a:prstGeom>
                          </pic:spPr>
                        </pic:pic>
                      </a:graphicData>
                    </a:graphic>
                  </wp:inline>
                </w:drawing>
              </w:r>
            </w:ins>
          </w:p>
          <w:p w14:paraId="623ADF63" w14:textId="6C125C6D" w:rsidR="006D7F17" w:rsidRPr="006D7F17" w:rsidRDefault="006D7F17" w:rsidP="00086856">
            <w:pPr>
              <w:jc w:val="left"/>
              <w:rPr>
                <w:ins w:id="397" w:author="Thomas Mellor" w:date="2022-11-22T04:02:00Z"/>
                <w:i/>
                <w:iCs/>
              </w:rPr>
            </w:pPr>
            <w:commentRangeStart w:id="398"/>
            <w:ins w:id="399" w:author="Hannu Peiponen" w:date="2022-11-24T19:39:00Z">
              <w:r w:rsidRPr="006D7F17">
                <w:rPr>
                  <w:i/>
                  <w:iCs/>
                </w:rPr>
                <w:t>The ENC in the ECDIS should match the graphical plot above when update 4 is applied</w:t>
              </w:r>
            </w:ins>
            <w:commentRangeEnd w:id="398"/>
            <w:ins w:id="400" w:author="Hannu Peiponen" w:date="2022-11-24T19:52:00Z">
              <w:r w:rsidR="00146B2B">
                <w:rPr>
                  <w:rStyle w:val="CommentReference"/>
                  <w:snapToGrid/>
                  <w:color w:val="000000"/>
                </w:rPr>
                <w:commentReference w:id="398"/>
              </w:r>
            </w:ins>
          </w:p>
        </w:tc>
      </w:tr>
      <w:bookmarkEnd w:id="306"/>
    </w:tbl>
    <w:p w14:paraId="071A293F" w14:textId="77777777" w:rsidR="00FB476F" w:rsidRDefault="00FB476F">
      <w:pPr>
        <w:widowControl/>
        <w:spacing w:line="240" w:lineRule="auto"/>
        <w:jc w:val="left"/>
        <w:rPr>
          <w:ins w:id="401" w:author="Thomas Mellor" w:date="2022-11-22T04:25:00Z"/>
          <w:lang w:val="en-US"/>
        </w:rPr>
      </w:pPr>
    </w:p>
    <w:p w14:paraId="38AE6B0A" w14:textId="472AC0EC" w:rsidR="00FB476F" w:rsidRDefault="00FB476F">
      <w:pPr>
        <w:widowControl/>
        <w:spacing w:line="240" w:lineRule="auto"/>
        <w:jc w:val="left"/>
        <w:rPr>
          <w:ins w:id="402" w:author="Thomas Mellor" w:date="2022-11-22T04:25:00Z"/>
          <w:lang w:val="en-US"/>
        </w:rPr>
      </w:pPr>
      <w:ins w:id="403" w:author="Thomas Mellor" w:date="2022-11-22T04:25:00Z">
        <w:r>
          <w:rPr>
            <w:lang w:val="en-US"/>
          </w:rPr>
          <w:br w:type="page"/>
        </w:r>
      </w:ins>
    </w:p>
    <w:tbl>
      <w:tblPr>
        <w:tblpPr w:leftFromText="180" w:rightFromText="180" w:horzAnchor="margin" w:tblpY="802"/>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85" w:type="dxa"/>
          <w:bottom w:w="85" w:type="dxa"/>
        </w:tblCellMar>
        <w:tblLook w:val="04A0" w:firstRow="1" w:lastRow="0" w:firstColumn="1" w:lastColumn="0" w:noHBand="0" w:noVBand="1"/>
      </w:tblPr>
      <w:tblGrid>
        <w:gridCol w:w="2665"/>
        <w:gridCol w:w="2326"/>
        <w:gridCol w:w="2664"/>
        <w:gridCol w:w="2036"/>
      </w:tblGrid>
      <w:tr w:rsidR="00FB476F" w14:paraId="67712D86" w14:textId="77777777" w:rsidTr="00146B2B">
        <w:trPr>
          <w:trHeight w:val="454"/>
          <w:tblHeader/>
          <w:ins w:id="404" w:author="Thomas Mellor" w:date="2022-11-22T04:25:00Z"/>
        </w:trPr>
        <w:tc>
          <w:tcPr>
            <w:tcW w:w="2381" w:type="dxa"/>
            <w:shd w:val="clear" w:color="auto" w:fill="CCFFCC"/>
            <w:vAlign w:val="center"/>
          </w:tcPr>
          <w:p w14:paraId="4CA8D8B8" w14:textId="7CA031F1" w:rsidR="00FB476F" w:rsidRPr="004065B1" w:rsidRDefault="00FB476F" w:rsidP="00FB476F">
            <w:pPr>
              <w:rPr>
                <w:ins w:id="405" w:author="Thomas Mellor" w:date="2022-11-22T04:25:00Z"/>
              </w:rPr>
            </w:pPr>
            <w:ins w:id="406" w:author="Thomas Mellor" w:date="2022-11-22T04:25:00Z">
              <w:r w:rsidRPr="000A066E">
                <w:rPr>
                  <w:b/>
                </w:rPr>
                <w:lastRenderedPageBreak/>
                <w:t>Test Reference</w:t>
              </w:r>
            </w:ins>
          </w:p>
        </w:tc>
        <w:tc>
          <w:tcPr>
            <w:tcW w:w="2381" w:type="dxa"/>
            <w:shd w:val="clear" w:color="auto" w:fill="CCFFCC"/>
            <w:vAlign w:val="center"/>
          </w:tcPr>
          <w:p w14:paraId="048EE596" w14:textId="35B115B1" w:rsidR="00FB476F" w:rsidRPr="004065B1" w:rsidRDefault="00FB476F" w:rsidP="00FB476F">
            <w:pPr>
              <w:rPr>
                <w:ins w:id="407" w:author="Thomas Mellor" w:date="2022-11-22T04:25:00Z"/>
              </w:rPr>
            </w:pPr>
            <w:ins w:id="408" w:author="Thomas Mellor" w:date="2022-11-22T04:25:00Z">
              <w:r>
                <w:t xml:space="preserve">SOE test </w:t>
              </w:r>
            </w:ins>
            <w:ins w:id="409" w:author="Thomas Mellor" w:date="2022-11-22T04:33:00Z">
              <w:r w:rsidR="00A2173F">
                <w:t>2</w:t>
              </w:r>
            </w:ins>
          </w:p>
        </w:tc>
        <w:tc>
          <w:tcPr>
            <w:tcW w:w="2382" w:type="dxa"/>
            <w:shd w:val="clear" w:color="auto" w:fill="CCFFCC"/>
            <w:vAlign w:val="center"/>
          </w:tcPr>
          <w:p w14:paraId="790A5DB1" w14:textId="77777777" w:rsidR="00FB476F" w:rsidRPr="004065B1" w:rsidRDefault="00FB476F" w:rsidP="00FB476F">
            <w:pPr>
              <w:rPr>
                <w:ins w:id="410" w:author="Thomas Mellor" w:date="2022-11-22T04:25:00Z"/>
              </w:rPr>
            </w:pPr>
            <w:ins w:id="411" w:author="Thomas Mellor" w:date="2022-11-22T04:25:00Z">
              <w:r w:rsidRPr="000A066E">
                <w:rPr>
                  <w:b/>
                </w:rPr>
                <w:t>IHO Reference</w:t>
              </w:r>
            </w:ins>
          </w:p>
        </w:tc>
        <w:tc>
          <w:tcPr>
            <w:tcW w:w="2382" w:type="dxa"/>
            <w:shd w:val="clear" w:color="auto" w:fill="CCFFCC"/>
            <w:vAlign w:val="center"/>
          </w:tcPr>
          <w:p w14:paraId="1DB943F7" w14:textId="77777777" w:rsidR="00FB476F" w:rsidRPr="004065B1" w:rsidRDefault="00FB476F" w:rsidP="00FB476F">
            <w:pPr>
              <w:rPr>
                <w:ins w:id="412" w:author="Thomas Mellor" w:date="2022-11-22T04:25:00Z"/>
              </w:rPr>
            </w:pPr>
          </w:p>
        </w:tc>
      </w:tr>
      <w:tr w:rsidR="00FB476F" w14:paraId="3C1AC314" w14:textId="77777777" w:rsidTr="00146B2B">
        <w:trPr>
          <w:tblHeader/>
          <w:ins w:id="413" w:author="Thomas Mellor" w:date="2022-11-22T04:25:00Z"/>
        </w:trPr>
        <w:tc>
          <w:tcPr>
            <w:tcW w:w="9526" w:type="dxa"/>
            <w:gridSpan w:val="4"/>
            <w:shd w:val="clear" w:color="auto" w:fill="CCFFCC"/>
            <w:vAlign w:val="center"/>
          </w:tcPr>
          <w:p w14:paraId="42C5DF77" w14:textId="61F9D219" w:rsidR="00FB476F" w:rsidRDefault="00FB476F" w:rsidP="00146B2B">
            <w:pPr>
              <w:rPr>
                <w:ins w:id="414" w:author="Thomas Mellor" w:date="2022-11-22T04:25:00Z"/>
              </w:rPr>
            </w:pPr>
            <w:ins w:id="415" w:author="Thomas Mellor" w:date="2022-11-22T04:25:00Z">
              <w:r w:rsidRPr="000A066E">
                <w:rPr>
                  <w:b/>
                </w:rPr>
                <w:t>Test description</w:t>
              </w:r>
              <w:r w:rsidRPr="00E45F3B">
                <w:t xml:space="preserve"> </w:t>
              </w:r>
            </w:ins>
          </w:p>
        </w:tc>
      </w:tr>
      <w:tr w:rsidR="00FB476F" w14:paraId="3A1F8C30" w14:textId="77777777" w:rsidTr="00146B2B">
        <w:trPr>
          <w:tblHeader/>
          <w:ins w:id="416" w:author="Thomas Mellor" w:date="2022-11-22T04:25:00Z"/>
        </w:trPr>
        <w:tc>
          <w:tcPr>
            <w:tcW w:w="9526" w:type="dxa"/>
            <w:gridSpan w:val="4"/>
            <w:vAlign w:val="center"/>
          </w:tcPr>
          <w:p w14:paraId="69BAB0DA" w14:textId="47FDFAF9" w:rsidR="00FB476F" w:rsidRPr="00A53E84" w:rsidRDefault="00D021C6" w:rsidP="00FB476F">
            <w:pPr>
              <w:jc w:val="left"/>
              <w:rPr>
                <w:ins w:id="417" w:author="Thomas Mellor" w:date="2022-11-22T04:25:00Z"/>
                <w:i/>
              </w:rPr>
            </w:pPr>
            <w:ins w:id="418" w:author="Thomas Mellor" w:date="2022-11-22T20:09:00Z">
              <w:r>
                <w:t>This test is designed to ensure the correct presentation of UWTROC after applying an update to insert a new DEPARE. When the cell is first loaded the underwater rock appears as an isolated danger symbol. When update 1 is applied the symbolisation changes to underwater rock.</w:t>
              </w:r>
            </w:ins>
          </w:p>
        </w:tc>
      </w:tr>
      <w:tr w:rsidR="00FB476F" w14:paraId="4BA3E628" w14:textId="77777777" w:rsidTr="00146B2B">
        <w:trPr>
          <w:tblHeader/>
          <w:ins w:id="419" w:author="Thomas Mellor" w:date="2022-11-22T04:25:00Z"/>
        </w:trPr>
        <w:tc>
          <w:tcPr>
            <w:tcW w:w="9526" w:type="dxa"/>
            <w:gridSpan w:val="4"/>
            <w:shd w:val="clear" w:color="auto" w:fill="CCFFCC"/>
            <w:vAlign w:val="center"/>
          </w:tcPr>
          <w:p w14:paraId="6751E3FA" w14:textId="435BB4E4" w:rsidR="00A2173F" w:rsidRPr="00146B2B" w:rsidRDefault="00FB476F" w:rsidP="00FB476F">
            <w:pPr>
              <w:rPr>
                <w:ins w:id="420" w:author="Thomas Mellor" w:date="2022-11-22T04:25:00Z"/>
                <w:b/>
              </w:rPr>
            </w:pPr>
            <w:ins w:id="421" w:author="Thomas Mellor" w:date="2022-11-22T04:25:00Z">
              <w:r w:rsidRPr="000A066E">
                <w:rPr>
                  <w:b/>
                </w:rPr>
                <w:t>Setup</w:t>
              </w:r>
            </w:ins>
          </w:p>
        </w:tc>
      </w:tr>
      <w:tr w:rsidR="00FB476F" w14:paraId="41D34FB9" w14:textId="77777777" w:rsidTr="00146B2B">
        <w:trPr>
          <w:tblHeader/>
          <w:ins w:id="422" w:author="Thomas Mellor" w:date="2022-11-22T04:25:00Z"/>
        </w:trPr>
        <w:tc>
          <w:tcPr>
            <w:tcW w:w="9526" w:type="dxa"/>
            <w:gridSpan w:val="4"/>
            <w:vAlign w:val="center"/>
          </w:tcPr>
          <w:p w14:paraId="2E7F79D4" w14:textId="77777777" w:rsidR="00A2173F" w:rsidRPr="00A2173F" w:rsidRDefault="00A2173F" w:rsidP="00A2173F">
            <w:pPr>
              <w:rPr>
                <w:ins w:id="423" w:author="Thomas Mellor" w:date="2022-11-22T04:35:00Z"/>
                <w:i/>
              </w:rPr>
            </w:pPr>
            <w:ins w:id="424" w:author="Thomas Mellor" w:date="2022-11-22T04:35:00Z">
              <w:r w:rsidRPr="00A2173F">
                <w:rPr>
                  <w:i/>
                </w:rPr>
                <w:t xml:space="preserve">Select Display Category Other </w:t>
              </w:r>
            </w:ins>
          </w:p>
          <w:p w14:paraId="6B719414" w14:textId="6AE4549E" w:rsidR="00A2173F" w:rsidRPr="00A2173F" w:rsidRDefault="00A2173F" w:rsidP="00A2173F">
            <w:pPr>
              <w:rPr>
                <w:ins w:id="425" w:author="Thomas Mellor" w:date="2022-11-22T04:35:00Z"/>
                <w:i/>
              </w:rPr>
            </w:pPr>
            <w:ins w:id="426" w:author="Thomas Mellor" w:date="2022-11-22T04:35:00Z">
              <w:r w:rsidRPr="00A2173F">
                <w:rPr>
                  <w:i/>
                </w:rPr>
                <w:t xml:space="preserve">Set the Safety Contour value to </w:t>
              </w:r>
              <w:r>
                <w:rPr>
                  <w:i/>
                </w:rPr>
                <w:t>10</w:t>
              </w:r>
              <w:r w:rsidRPr="00A2173F">
                <w:rPr>
                  <w:i/>
                </w:rPr>
                <w:t xml:space="preserve"> m</w:t>
              </w:r>
            </w:ins>
          </w:p>
          <w:p w14:paraId="7F4AA9D7" w14:textId="68B80E6C" w:rsidR="00A2173F" w:rsidRPr="00A2173F" w:rsidRDefault="00A2173F" w:rsidP="00A2173F">
            <w:pPr>
              <w:rPr>
                <w:ins w:id="427" w:author="Thomas Mellor" w:date="2022-11-22T04:35:00Z"/>
                <w:i/>
              </w:rPr>
            </w:pPr>
            <w:ins w:id="428" w:author="Thomas Mellor" w:date="2022-11-22T04:35:00Z">
              <w:r w:rsidRPr="00A2173F">
                <w:rPr>
                  <w:i/>
                </w:rPr>
                <w:t xml:space="preserve">Set the Safety Depth value to </w:t>
              </w:r>
              <w:r>
                <w:rPr>
                  <w:i/>
                </w:rPr>
                <w:t>10</w:t>
              </w:r>
              <w:r w:rsidRPr="00A2173F">
                <w:rPr>
                  <w:i/>
                </w:rPr>
                <w:t xml:space="preserve"> m </w:t>
              </w:r>
            </w:ins>
          </w:p>
          <w:p w14:paraId="6E629091" w14:textId="77777777" w:rsidR="00A2173F" w:rsidRPr="00A2173F" w:rsidRDefault="00A2173F" w:rsidP="00A2173F">
            <w:pPr>
              <w:rPr>
                <w:ins w:id="429" w:author="Thomas Mellor" w:date="2022-11-22T04:35:00Z"/>
                <w:i/>
              </w:rPr>
            </w:pPr>
            <w:ins w:id="430" w:author="Thomas Mellor" w:date="2022-11-22T04:35:00Z">
              <w:r w:rsidRPr="00A2173F">
                <w:rPr>
                  <w:i/>
                </w:rPr>
                <w:t xml:space="preserve">Select Plain Boundaries </w:t>
              </w:r>
            </w:ins>
          </w:p>
          <w:p w14:paraId="5651076E" w14:textId="629347EE" w:rsidR="00A2173F" w:rsidRPr="00A2173F" w:rsidRDefault="00A2173F" w:rsidP="00A2173F">
            <w:pPr>
              <w:rPr>
                <w:ins w:id="431" w:author="Thomas Mellor" w:date="2022-11-22T04:35:00Z"/>
                <w:i/>
              </w:rPr>
            </w:pPr>
            <w:ins w:id="432" w:author="Thomas Mellor" w:date="2022-11-22T04:35:00Z">
              <w:r w:rsidRPr="00A2173F">
                <w:rPr>
                  <w:i/>
                </w:rPr>
                <w:t xml:space="preserve">Select </w:t>
              </w:r>
              <w:r>
                <w:rPr>
                  <w:i/>
                </w:rPr>
                <w:t>S</w:t>
              </w:r>
              <w:r w:rsidRPr="00A2173F">
                <w:rPr>
                  <w:i/>
                </w:rPr>
                <w:t xml:space="preserve">implified </w:t>
              </w:r>
              <w:r>
                <w:rPr>
                  <w:i/>
                </w:rPr>
                <w:t>S</w:t>
              </w:r>
              <w:r w:rsidRPr="00A2173F">
                <w:rPr>
                  <w:i/>
                </w:rPr>
                <w:t>ymbols</w:t>
              </w:r>
            </w:ins>
          </w:p>
          <w:p w14:paraId="466E93FB" w14:textId="77777777" w:rsidR="00FB476F" w:rsidRDefault="00A2173F" w:rsidP="00A2173F">
            <w:pPr>
              <w:rPr>
                <w:ins w:id="433" w:author="Thomas Mellor" w:date="2022-11-22T04:36:00Z"/>
                <w:i/>
              </w:rPr>
            </w:pPr>
            <w:ins w:id="434" w:author="Thomas Mellor" w:date="2022-11-22T04:35:00Z">
              <w:r w:rsidRPr="00A2173F">
                <w:rPr>
                  <w:i/>
                </w:rPr>
                <w:t xml:space="preserve">Select </w:t>
              </w:r>
            </w:ins>
            <w:ins w:id="435" w:author="Thomas Mellor" w:date="2022-11-22T04:36:00Z">
              <w:r>
                <w:rPr>
                  <w:i/>
                </w:rPr>
                <w:t>D</w:t>
              </w:r>
            </w:ins>
            <w:ins w:id="436" w:author="Thomas Mellor" w:date="2022-11-22T04:35:00Z">
              <w:r w:rsidRPr="00A2173F">
                <w:rPr>
                  <w:i/>
                </w:rPr>
                <w:t xml:space="preserve">ay </w:t>
              </w:r>
            </w:ins>
            <w:ins w:id="437" w:author="Thomas Mellor" w:date="2022-11-22T04:36:00Z">
              <w:r>
                <w:rPr>
                  <w:i/>
                </w:rPr>
                <w:t>P</w:t>
              </w:r>
            </w:ins>
            <w:ins w:id="438" w:author="Thomas Mellor" w:date="2022-11-22T04:35:00Z">
              <w:r w:rsidRPr="00A2173F">
                <w:rPr>
                  <w:i/>
                </w:rPr>
                <w:t>alette</w:t>
              </w:r>
            </w:ins>
          </w:p>
          <w:p w14:paraId="30F854A0" w14:textId="10BC1622" w:rsidR="00A2173F" w:rsidRPr="00A53E84" w:rsidRDefault="00A2173F" w:rsidP="00A2173F">
            <w:pPr>
              <w:rPr>
                <w:ins w:id="439" w:author="Thomas Mellor" w:date="2022-11-22T04:25:00Z"/>
                <w:i/>
              </w:rPr>
            </w:pPr>
            <w:ins w:id="440" w:author="Thomas Mellor" w:date="2022-11-22T04:36:00Z">
              <w:r>
                <w:rPr>
                  <w:i/>
                </w:rPr>
                <w:t xml:space="preserve">Select Text Group Names </w:t>
              </w:r>
            </w:ins>
          </w:p>
        </w:tc>
      </w:tr>
      <w:tr w:rsidR="00FB476F" w14:paraId="1EBD78D6" w14:textId="77777777" w:rsidTr="00146B2B">
        <w:trPr>
          <w:tblHeader/>
          <w:ins w:id="441" w:author="Thomas Mellor" w:date="2022-11-22T04:25:00Z"/>
        </w:trPr>
        <w:tc>
          <w:tcPr>
            <w:tcW w:w="9526" w:type="dxa"/>
            <w:gridSpan w:val="4"/>
            <w:shd w:val="clear" w:color="auto" w:fill="CCFFCC"/>
            <w:vAlign w:val="center"/>
          </w:tcPr>
          <w:p w14:paraId="62A63EA0" w14:textId="77777777" w:rsidR="00FB476F" w:rsidRPr="004065B1" w:rsidRDefault="00FB476F" w:rsidP="00FB476F">
            <w:pPr>
              <w:rPr>
                <w:ins w:id="442" w:author="Thomas Mellor" w:date="2022-11-22T04:25:00Z"/>
              </w:rPr>
            </w:pPr>
            <w:ins w:id="443" w:author="Thomas Mellor" w:date="2022-11-22T04:25:00Z">
              <w:r w:rsidRPr="000A066E">
                <w:rPr>
                  <w:b/>
                </w:rPr>
                <w:t>Action</w:t>
              </w:r>
            </w:ins>
          </w:p>
        </w:tc>
      </w:tr>
      <w:tr w:rsidR="00FB476F" w14:paraId="2C21C128" w14:textId="77777777" w:rsidTr="00146B2B">
        <w:trPr>
          <w:tblHeader/>
          <w:ins w:id="444" w:author="Thomas Mellor" w:date="2022-11-22T04:25:00Z"/>
        </w:trPr>
        <w:tc>
          <w:tcPr>
            <w:tcW w:w="9526" w:type="dxa"/>
            <w:gridSpan w:val="4"/>
            <w:vAlign w:val="center"/>
          </w:tcPr>
          <w:p w14:paraId="422F5020" w14:textId="699EC5FD" w:rsidR="00FB476F" w:rsidRPr="00A53E84" w:rsidRDefault="00A2173F" w:rsidP="00A2173F">
            <w:pPr>
              <w:jc w:val="left"/>
              <w:rPr>
                <w:ins w:id="445" w:author="Thomas Mellor" w:date="2022-11-22T04:25:00Z"/>
                <w:i/>
              </w:rPr>
            </w:pPr>
            <w:ins w:id="446" w:author="Thomas Mellor" w:date="2022-11-22T04:36:00Z">
              <w:r>
                <w:t>Load cell PH4BTS40 Edition 5 base only</w:t>
              </w:r>
            </w:ins>
            <w:ins w:id="447" w:author="Thomas Mellor" w:date="2022-11-22T04:37:00Z">
              <w:r>
                <w:t>. Apply update 1 which inserts a new DEPARE (0-2m) FRID1401.</w:t>
              </w:r>
            </w:ins>
          </w:p>
        </w:tc>
      </w:tr>
      <w:tr w:rsidR="00FB476F" w14:paraId="48F66940" w14:textId="77777777" w:rsidTr="00146B2B">
        <w:trPr>
          <w:tblHeader/>
          <w:ins w:id="448" w:author="Thomas Mellor" w:date="2022-11-22T04:25:00Z"/>
        </w:trPr>
        <w:tc>
          <w:tcPr>
            <w:tcW w:w="9526" w:type="dxa"/>
            <w:gridSpan w:val="4"/>
            <w:tcBorders>
              <w:bottom w:val="single" w:sz="4" w:space="0" w:color="auto"/>
            </w:tcBorders>
            <w:shd w:val="clear" w:color="auto" w:fill="CCFFCC"/>
            <w:vAlign w:val="center"/>
          </w:tcPr>
          <w:p w14:paraId="25FBD3BB" w14:textId="77777777" w:rsidR="00FB476F" w:rsidRPr="004065B1" w:rsidRDefault="00FB476F" w:rsidP="00FB476F">
            <w:pPr>
              <w:rPr>
                <w:ins w:id="449" w:author="Thomas Mellor" w:date="2022-11-22T04:25:00Z"/>
              </w:rPr>
            </w:pPr>
            <w:ins w:id="450" w:author="Thomas Mellor" w:date="2022-11-22T04:25:00Z">
              <w:r w:rsidRPr="000A066E">
                <w:rPr>
                  <w:b/>
                </w:rPr>
                <w:t>Results</w:t>
              </w:r>
            </w:ins>
          </w:p>
        </w:tc>
      </w:tr>
      <w:tr w:rsidR="00FB476F" w14:paraId="543F936A" w14:textId="77777777" w:rsidTr="00146B2B">
        <w:trPr>
          <w:tblHeader/>
          <w:ins w:id="451" w:author="Thomas Mellor" w:date="2022-11-22T04:25:00Z"/>
        </w:trPr>
        <w:tc>
          <w:tcPr>
            <w:tcW w:w="9526" w:type="dxa"/>
            <w:gridSpan w:val="4"/>
            <w:tcBorders>
              <w:bottom w:val="nil"/>
            </w:tcBorders>
            <w:vAlign w:val="center"/>
          </w:tcPr>
          <w:p w14:paraId="312CA357" w14:textId="489EC615" w:rsidR="00A2173F" w:rsidDel="006D7F17" w:rsidRDefault="00A2173F" w:rsidP="00FB476F">
            <w:pPr>
              <w:jc w:val="left"/>
              <w:rPr>
                <w:ins w:id="452" w:author="Thomas Mellor" w:date="2022-11-22T04:39:00Z"/>
                <w:del w:id="453" w:author="Hannu Peiponen" w:date="2022-11-24T19:44:00Z"/>
                <w:i/>
                <w:noProof/>
              </w:rPr>
            </w:pPr>
            <w:commentRangeStart w:id="454"/>
            <w:ins w:id="455" w:author="Thomas Mellor" w:date="2022-11-22T04:39:00Z">
              <w:del w:id="456" w:author="Hannu Peiponen" w:date="2022-11-24T19:44:00Z">
                <w:r w:rsidRPr="00A2173F" w:rsidDel="006D7F17">
                  <w:rPr>
                    <w:i/>
                    <w:noProof/>
                  </w:rPr>
                  <w:delText>The ENC in the ECDIS should match the corresponding graphical plot when the base data is loaded</w:delText>
                </w:r>
              </w:del>
            </w:ins>
          </w:p>
          <w:commentRangeEnd w:id="454"/>
          <w:p w14:paraId="686A428A" w14:textId="0E21F351" w:rsidR="00406386" w:rsidDel="006D7F17" w:rsidRDefault="00146B2B" w:rsidP="00FB476F">
            <w:pPr>
              <w:jc w:val="left"/>
              <w:rPr>
                <w:ins w:id="457" w:author="Thomas Mellor" w:date="2022-11-22T04:41:00Z"/>
                <w:del w:id="458" w:author="Hannu Peiponen" w:date="2022-11-24T19:44:00Z"/>
                <w:i/>
                <w:noProof/>
                <w:snapToGrid/>
              </w:rPr>
            </w:pPr>
            <w:r>
              <w:rPr>
                <w:rStyle w:val="CommentReference"/>
                <w:snapToGrid/>
                <w:color w:val="000000"/>
              </w:rPr>
              <w:commentReference w:id="454"/>
            </w:r>
          </w:p>
          <w:p w14:paraId="23E299F3" w14:textId="4738C855" w:rsidR="00FB476F" w:rsidRDefault="00A2173F" w:rsidP="00FB476F">
            <w:pPr>
              <w:jc w:val="left"/>
              <w:rPr>
                <w:ins w:id="459" w:author="Thomas Mellor" w:date="2022-11-22T04:41:00Z"/>
                <w:i/>
              </w:rPr>
            </w:pPr>
            <w:ins w:id="460" w:author="Thomas Mellor" w:date="2022-11-22T04:38:00Z">
              <w:r>
                <w:rPr>
                  <w:i/>
                  <w:noProof/>
                  <w:snapToGrid/>
                  <w:lang w:val="en-US" w:eastAsia="ko-KR"/>
                  <w:rPrChange w:id="461" w:author="Unknown">
                    <w:rPr>
                      <w:noProof/>
                      <w:lang w:val="en-US" w:eastAsia="ko-KR"/>
                    </w:rPr>
                  </w:rPrChange>
                </w:rPr>
                <w:drawing>
                  <wp:inline distT="0" distB="0" distL="0" distR="0" wp14:anchorId="050EA007" wp14:editId="14844B77">
                    <wp:extent cx="6059170" cy="4608195"/>
                    <wp:effectExtent l="0" t="0" r="0" b="1905"/>
                    <wp:docPr id="14" name="Picture 14"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Map&#10;&#10;Description automatically generated"/>
                            <pic:cNvPicPr/>
                          </pic:nvPicPr>
                          <pic:blipFill>
                            <a:blip r:embed="rId266">
                              <a:extLst>
                                <a:ext uri="{28A0092B-C50C-407E-A947-70E740481C1C}">
                                  <a14:useLocalDpi xmlns:a14="http://schemas.microsoft.com/office/drawing/2010/main" val="0"/>
                                </a:ext>
                              </a:extLst>
                            </a:blip>
                            <a:stretch>
                              <a:fillRect/>
                            </a:stretch>
                          </pic:blipFill>
                          <pic:spPr>
                            <a:xfrm>
                              <a:off x="0" y="0"/>
                              <a:ext cx="6059170" cy="4608195"/>
                            </a:xfrm>
                            <a:prstGeom prst="rect">
                              <a:avLst/>
                            </a:prstGeom>
                          </pic:spPr>
                        </pic:pic>
                      </a:graphicData>
                    </a:graphic>
                  </wp:inline>
                </w:drawing>
              </w:r>
            </w:ins>
          </w:p>
          <w:p w14:paraId="5DF49744" w14:textId="1C152C58" w:rsidR="006D7F17" w:rsidRDefault="006D7F17" w:rsidP="006D7F17">
            <w:pPr>
              <w:jc w:val="left"/>
              <w:rPr>
                <w:ins w:id="462" w:author="Hannu Peiponen" w:date="2022-11-24T19:44:00Z"/>
                <w:i/>
                <w:noProof/>
              </w:rPr>
            </w:pPr>
            <w:commentRangeStart w:id="463"/>
            <w:ins w:id="464" w:author="Hannu Peiponen" w:date="2022-11-24T19:44:00Z">
              <w:r w:rsidRPr="00A2173F">
                <w:rPr>
                  <w:i/>
                  <w:noProof/>
                </w:rPr>
                <w:t xml:space="preserve">The ENC in the ECDIS should match </w:t>
              </w:r>
            </w:ins>
            <w:ins w:id="465" w:author="Hannu Peiponen" w:date="2022-11-24T19:49:00Z">
              <w:r w:rsidR="00146B2B" w:rsidRPr="006D7F17">
                <w:rPr>
                  <w:i/>
                  <w:iCs/>
                </w:rPr>
                <w:t xml:space="preserve">the graphical plot above </w:t>
              </w:r>
            </w:ins>
            <w:ins w:id="466" w:author="Hannu Peiponen" w:date="2022-11-24T19:44:00Z">
              <w:r w:rsidRPr="00A2173F">
                <w:rPr>
                  <w:i/>
                  <w:noProof/>
                </w:rPr>
                <w:t>when the base data is loaded</w:t>
              </w:r>
            </w:ins>
          </w:p>
          <w:p w14:paraId="0B5C029E" w14:textId="77777777" w:rsidR="006D7F17" w:rsidRDefault="006D7F17" w:rsidP="006D7F17">
            <w:pPr>
              <w:jc w:val="left"/>
              <w:rPr>
                <w:ins w:id="467" w:author="Hannu Peiponen" w:date="2022-11-24T19:44:00Z"/>
                <w:i/>
                <w:noProof/>
                <w:snapToGrid/>
              </w:rPr>
            </w:pPr>
          </w:p>
          <w:p w14:paraId="30309E8F" w14:textId="21307009" w:rsidR="00406386" w:rsidRPr="00A53E84" w:rsidRDefault="00406386" w:rsidP="00FB476F">
            <w:pPr>
              <w:jc w:val="left"/>
              <w:rPr>
                <w:ins w:id="468" w:author="Thomas Mellor" w:date="2022-11-22T04:25:00Z"/>
                <w:i/>
              </w:rPr>
            </w:pPr>
            <w:ins w:id="469" w:author="Thomas Mellor" w:date="2022-11-22T04:42:00Z">
              <w:del w:id="470" w:author="Hannu Peiponen" w:date="2022-11-24T19:44:00Z">
                <w:r w:rsidRPr="00406386" w:rsidDel="006D7F17">
                  <w:rPr>
                    <w:i/>
                  </w:rPr>
                  <w:delText xml:space="preserve">The ENC in the ECDIS should match the corresponding graphical plot when </w:delText>
                </w:r>
                <w:r w:rsidDel="006D7F17">
                  <w:rPr>
                    <w:i/>
                  </w:rPr>
                  <w:delText>update 1 is applied</w:delText>
                </w:r>
              </w:del>
            </w:ins>
            <w:commentRangeEnd w:id="463"/>
            <w:r w:rsidR="00146B2B">
              <w:rPr>
                <w:rStyle w:val="CommentReference"/>
                <w:snapToGrid/>
                <w:color w:val="000000"/>
              </w:rPr>
              <w:commentReference w:id="463"/>
            </w:r>
          </w:p>
        </w:tc>
      </w:tr>
      <w:tr w:rsidR="00FB476F" w14:paraId="7A0688F5" w14:textId="77777777" w:rsidTr="00146B2B">
        <w:trPr>
          <w:tblHeader/>
          <w:ins w:id="471" w:author="Thomas Mellor" w:date="2022-11-22T04:25:00Z"/>
        </w:trPr>
        <w:tc>
          <w:tcPr>
            <w:tcW w:w="9526" w:type="dxa"/>
            <w:gridSpan w:val="4"/>
            <w:tcBorders>
              <w:top w:val="nil"/>
              <w:bottom w:val="nil"/>
            </w:tcBorders>
            <w:vAlign w:val="center"/>
          </w:tcPr>
          <w:p w14:paraId="26071D94" w14:textId="3CC3B8DD" w:rsidR="00FB476F" w:rsidRPr="0068367B" w:rsidRDefault="00A2173F" w:rsidP="00FB476F">
            <w:pPr>
              <w:jc w:val="center"/>
              <w:rPr>
                <w:ins w:id="472" w:author="Thomas Mellor" w:date="2022-11-22T04:25:00Z"/>
              </w:rPr>
            </w:pPr>
            <w:ins w:id="473" w:author="Thomas Mellor" w:date="2022-11-22T04:38:00Z">
              <w:r>
                <w:rPr>
                  <w:noProof/>
                  <w:snapToGrid/>
                  <w:lang w:val="en-US" w:eastAsia="ko-KR"/>
                  <w:rPrChange w:id="474" w:author="Unknown">
                    <w:rPr>
                      <w:noProof/>
                      <w:lang w:val="en-US" w:eastAsia="ko-KR"/>
                    </w:rPr>
                  </w:rPrChange>
                </w:rPr>
                <w:lastRenderedPageBreak/>
                <w:drawing>
                  <wp:inline distT="0" distB="0" distL="0" distR="0" wp14:anchorId="3B97BAEC" wp14:editId="12732C1C">
                    <wp:extent cx="6162040" cy="4690110"/>
                    <wp:effectExtent l="0" t="0" r="0" b="0"/>
                    <wp:docPr id="15" name="Picture 15"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Map&#10;&#10;Description automatically generated"/>
                            <pic:cNvPicPr/>
                          </pic:nvPicPr>
                          <pic:blipFill>
                            <a:blip r:embed="rId267">
                              <a:extLst>
                                <a:ext uri="{28A0092B-C50C-407E-A947-70E740481C1C}">
                                  <a14:useLocalDpi xmlns:a14="http://schemas.microsoft.com/office/drawing/2010/main" val="0"/>
                                </a:ext>
                              </a:extLst>
                            </a:blip>
                            <a:stretch>
                              <a:fillRect/>
                            </a:stretch>
                          </pic:blipFill>
                          <pic:spPr>
                            <a:xfrm>
                              <a:off x="0" y="0"/>
                              <a:ext cx="6162040" cy="4690110"/>
                            </a:xfrm>
                            <a:prstGeom prst="rect">
                              <a:avLst/>
                            </a:prstGeom>
                          </pic:spPr>
                        </pic:pic>
                      </a:graphicData>
                    </a:graphic>
                  </wp:inline>
                </w:drawing>
              </w:r>
            </w:ins>
          </w:p>
        </w:tc>
      </w:tr>
      <w:tr w:rsidR="00FB476F" w14:paraId="785554B9" w14:textId="77777777" w:rsidTr="00146B2B">
        <w:trPr>
          <w:tblHeader/>
          <w:ins w:id="475" w:author="Thomas Mellor" w:date="2022-11-22T04:25:00Z"/>
        </w:trPr>
        <w:tc>
          <w:tcPr>
            <w:tcW w:w="9526" w:type="dxa"/>
            <w:gridSpan w:val="4"/>
            <w:tcBorders>
              <w:top w:val="nil"/>
            </w:tcBorders>
            <w:vAlign w:val="center"/>
          </w:tcPr>
          <w:p w14:paraId="67C1292B" w14:textId="7D88E39B" w:rsidR="00FB476F" w:rsidRPr="00A53E84" w:rsidRDefault="006D7F17" w:rsidP="00FB476F">
            <w:pPr>
              <w:jc w:val="left"/>
              <w:rPr>
                <w:ins w:id="476" w:author="Thomas Mellor" w:date="2022-11-22T04:25:00Z"/>
                <w:i/>
              </w:rPr>
            </w:pPr>
            <w:commentRangeStart w:id="477"/>
            <w:ins w:id="478" w:author="Hannu Peiponen" w:date="2022-11-24T19:44:00Z">
              <w:r w:rsidRPr="00406386">
                <w:rPr>
                  <w:i/>
                </w:rPr>
                <w:t>The ENC in the ECDIS should match</w:t>
              </w:r>
            </w:ins>
            <w:ins w:id="479" w:author="Hannu Peiponen" w:date="2022-11-24T19:49:00Z">
              <w:r w:rsidR="00146B2B" w:rsidRPr="006D7F17">
                <w:rPr>
                  <w:i/>
                  <w:iCs/>
                </w:rPr>
                <w:t xml:space="preserve"> the graphical plot above </w:t>
              </w:r>
            </w:ins>
            <w:ins w:id="480" w:author="Hannu Peiponen" w:date="2022-11-24T19:44:00Z">
              <w:r w:rsidRPr="00406386">
                <w:rPr>
                  <w:i/>
                </w:rPr>
                <w:t xml:space="preserve">when </w:t>
              </w:r>
              <w:r>
                <w:rPr>
                  <w:i/>
                </w:rPr>
                <w:t>update 1 is applied</w:t>
              </w:r>
            </w:ins>
            <w:commentRangeEnd w:id="477"/>
            <w:ins w:id="481" w:author="Hannu Peiponen" w:date="2022-11-24T19:52:00Z">
              <w:r w:rsidR="00146B2B">
                <w:rPr>
                  <w:rStyle w:val="CommentReference"/>
                  <w:snapToGrid/>
                  <w:color w:val="000000"/>
                </w:rPr>
                <w:commentReference w:id="477"/>
              </w:r>
            </w:ins>
          </w:p>
        </w:tc>
      </w:tr>
    </w:tbl>
    <w:p w14:paraId="351BACF3" w14:textId="77777777" w:rsidR="00D021C6" w:rsidRDefault="00D021C6" w:rsidP="00146B2B">
      <w:pPr>
        <w:rPr>
          <w:ins w:id="482" w:author="Thomas Mellor" w:date="2022-11-22T20:11:00Z"/>
          <w:lang w:val="en-US"/>
        </w:rPr>
      </w:pPr>
    </w:p>
    <w:p w14:paraId="40189855" w14:textId="77777777" w:rsidR="00D021C6" w:rsidRDefault="00D021C6">
      <w:pPr>
        <w:widowControl/>
        <w:spacing w:line="240" w:lineRule="auto"/>
        <w:jc w:val="left"/>
        <w:rPr>
          <w:ins w:id="483" w:author="Thomas Mellor" w:date="2022-11-22T20:11:00Z"/>
          <w:b/>
          <w:lang w:val="en-US"/>
        </w:rPr>
      </w:pPr>
      <w:ins w:id="484" w:author="Thomas Mellor" w:date="2022-11-22T20:11:00Z">
        <w:r>
          <w:rPr>
            <w:lang w:val="en-US"/>
          </w:rPr>
          <w:br w:type="page"/>
        </w:r>
      </w:ins>
    </w:p>
    <w:tbl>
      <w:tblPr>
        <w:tblpPr w:leftFromText="180" w:rightFromText="180" w:horzAnchor="margin" w:tblpY="802"/>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85" w:type="dxa"/>
          <w:bottom w:w="85" w:type="dxa"/>
        </w:tblCellMar>
        <w:tblLook w:val="04A0" w:firstRow="1" w:lastRow="0" w:firstColumn="1" w:lastColumn="0" w:noHBand="0" w:noVBand="1"/>
      </w:tblPr>
      <w:tblGrid>
        <w:gridCol w:w="2665"/>
        <w:gridCol w:w="2326"/>
        <w:gridCol w:w="2664"/>
        <w:gridCol w:w="2036"/>
      </w:tblGrid>
      <w:tr w:rsidR="00D021C6" w14:paraId="018C0DCF" w14:textId="77777777" w:rsidTr="00086856">
        <w:trPr>
          <w:trHeight w:val="454"/>
          <w:tblHeader/>
          <w:ins w:id="485" w:author="Thomas Mellor" w:date="2022-11-22T20:11:00Z"/>
        </w:trPr>
        <w:tc>
          <w:tcPr>
            <w:tcW w:w="2381" w:type="dxa"/>
            <w:shd w:val="clear" w:color="auto" w:fill="CCFFCC"/>
            <w:vAlign w:val="center"/>
          </w:tcPr>
          <w:p w14:paraId="102DC857" w14:textId="77777777" w:rsidR="00D021C6" w:rsidRPr="004065B1" w:rsidRDefault="00D021C6" w:rsidP="00086856">
            <w:pPr>
              <w:rPr>
                <w:ins w:id="486" w:author="Thomas Mellor" w:date="2022-11-22T20:11:00Z"/>
              </w:rPr>
            </w:pPr>
            <w:ins w:id="487" w:author="Thomas Mellor" w:date="2022-11-22T20:11:00Z">
              <w:r w:rsidRPr="000A066E">
                <w:rPr>
                  <w:b/>
                </w:rPr>
                <w:lastRenderedPageBreak/>
                <w:t>Test Reference</w:t>
              </w:r>
            </w:ins>
          </w:p>
        </w:tc>
        <w:tc>
          <w:tcPr>
            <w:tcW w:w="2381" w:type="dxa"/>
            <w:shd w:val="clear" w:color="auto" w:fill="CCFFCC"/>
            <w:vAlign w:val="center"/>
          </w:tcPr>
          <w:p w14:paraId="476B7125" w14:textId="6634FCAF" w:rsidR="00D021C6" w:rsidRPr="004065B1" w:rsidRDefault="00D021C6" w:rsidP="00086856">
            <w:pPr>
              <w:rPr>
                <w:ins w:id="488" w:author="Thomas Mellor" w:date="2022-11-22T20:11:00Z"/>
              </w:rPr>
            </w:pPr>
            <w:ins w:id="489" w:author="Thomas Mellor" w:date="2022-11-22T20:11:00Z">
              <w:r>
                <w:t xml:space="preserve">SOE test </w:t>
              </w:r>
            </w:ins>
            <w:ins w:id="490" w:author="Thomas Mellor" w:date="2022-11-22T20:12:00Z">
              <w:r>
                <w:t>3</w:t>
              </w:r>
            </w:ins>
          </w:p>
        </w:tc>
        <w:tc>
          <w:tcPr>
            <w:tcW w:w="2382" w:type="dxa"/>
            <w:shd w:val="clear" w:color="auto" w:fill="CCFFCC"/>
            <w:vAlign w:val="center"/>
          </w:tcPr>
          <w:p w14:paraId="7FE0737A" w14:textId="77777777" w:rsidR="00D021C6" w:rsidRPr="004065B1" w:rsidRDefault="00D021C6" w:rsidP="00086856">
            <w:pPr>
              <w:rPr>
                <w:ins w:id="491" w:author="Thomas Mellor" w:date="2022-11-22T20:11:00Z"/>
              </w:rPr>
            </w:pPr>
            <w:ins w:id="492" w:author="Thomas Mellor" w:date="2022-11-22T20:11:00Z">
              <w:r w:rsidRPr="000A066E">
                <w:rPr>
                  <w:b/>
                </w:rPr>
                <w:t>IHO Reference</w:t>
              </w:r>
            </w:ins>
          </w:p>
        </w:tc>
        <w:tc>
          <w:tcPr>
            <w:tcW w:w="2382" w:type="dxa"/>
            <w:shd w:val="clear" w:color="auto" w:fill="CCFFCC"/>
            <w:vAlign w:val="center"/>
          </w:tcPr>
          <w:p w14:paraId="60BB03C2" w14:textId="77777777" w:rsidR="00D021C6" w:rsidRPr="004065B1" w:rsidRDefault="00D021C6" w:rsidP="00086856">
            <w:pPr>
              <w:rPr>
                <w:ins w:id="493" w:author="Thomas Mellor" w:date="2022-11-22T20:11:00Z"/>
              </w:rPr>
            </w:pPr>
          </w:p>
        </w:tc>
      </w:tr>
      <w:tr w:rsidR="00D021C6" w14:paraId="4826DD2A" w14:textId="77777777" w:rsidTr="00086856">
        <w:trPr>
          <w:tblHeader/>
          <w:ins w:id="494" w:author="Thomas Mellor" w:date="2022-11-22T20:11:00Z"/>
        </w:trPr>
        <w:tc>
          <w:tcPr>
            <w:tcW w:w="9526" w:type="dxa"/>
            <w:gridSpan w:val="4"/>
            <w:shd w:val="clear" w:color="auto" w:fill="CCFFCC"/>
            <w:vAlign w:val="center"/>
          </w:tcPr>
          <w:p w14:paraId="74FA79FD" w14:textId="77777777" w:rsidR="00D021C6" w:rsidRDefault="00D021C6" w:rsidP="00086856">
            <w:pPr>
              <w:rPr>
                <w:ins w:id="495" w:author="Thomas Mellor" w:date="2022-11-22T20:11:00Z"/>
              </w:rPr>
            </w:pPr>
            <w:ins w:id="496" w:author="Thomas Mellor" w:date="2022-11-22T20:11:00Z">
              <w:r w:rsidRPr="000A066E">
                <w:rPr>
                  <w:b/>
                </w:rPr>
                <w:t>Test description</w:t>
              </w:r>
              <w:r w:rsidRPr="00E45F3B">
                <w:t xml:space="preserve"> </w:t>
              </w:r>
            </w:ins>
          </w:p>
        </w:tc>
      </w:tr>
      <w:tr w:rsidR="00D021C6" w14:paraId="054BEE72" w14:textId="77777777" w:rsidTr="00086856">
        <w:trPr>
          <w:tblHeader/>
          <w:ins w:id="497" w:author="Thomas Mellor" w:date="2022-11-22T20:11:00Z"/>
        </w:trPr>
        <w:tc>
          <w:tcPr>
            <w:tcW w:w="9526" w:type="dxa"/>
            <w:gridSpan w:val="4"/>
            <w:vAlign w:val="center"/>
          </w:tcPr>
          <w:p w14:paraId="15FF7C30" w14:textId="13274473" w:rsidR="00D021C6" w:rsidRPr="00A53E84" w:rsidRDefault="00D021C6" w:rsidP="00086856">
            <w:pPr>
              <w:jc w:val="left"/>
              <w:rPr>
                <w:ins w:id="498" w:author="Thomas Mellor" w:date="2022-11-22T20:11:00Z"/>
                <w:i/>
              </w:rPr>
            </w:pPr>
            <w:ins w:id="499" w:author="Thomas Mellor" w:date="2022-11-22T20:21:00Z">
              <w:r w:rsidRPr="00D021C6">
                <w:rPr>
                  <w:i/>
                </w:rPr>
                <w:t>This test is designed to ensure the correct presentation of UWTROC after applying an update to insert a new DEPARE.</w:t>
              </w:r>
            </w:ins>
          </w:p>
        </w:tc>
      </w:tr>
      <w:tr w:rsidR="00D021C6" w14:paraId="28D3D036" w14:textId="77777777" w:rsidTr="00086856">
        <w:trPr>
          <w:tblHeader/>
          <w:ins w:id="500" w:author="Thomas Mellor" w:date="2022-11-22T20:11:00Z"/>
        </w:trPr>
        <w:tc>
          <w:tcPr>
            <w:tcW w:w="9526" w:type="dxa"/>
            <w:gridSpan w:val="4"/>
            <w:shd w:val="clear" w:color="auto" w:fill="CCFFCC"/>
            <w:vAlign w:val="center"/>
          </w:tcPr>
          <w:p w14:paraId="4D0736F2" w14:textId="77777777" w:rsidR="00D021C6" w:rsidRPr="00C70262" w:rsidRDefault="00D021C6" w:rsidP="00086856">
            <w:pPr>
              <w:rPr>
                <w:ins w:id="501" w:author="Thomas Mellor" w:date="2022-11-22T20:11:00Z"/>
                <w:b/>
              </w:rPr>
            </w:pPr>
            <w:ins w:id="502" w:author="Thomas Mellor" w:date="2022-11-22T20:11:00Z">
              <w:r w:rsidRPr="000A066E">
                <w:rPr>
                  <w:b/>
                </w:rPr>
                <w:t>Setup</w:t>
              </w:r>
            </w:ins>
          </w:p>
        </w:tc>
      </w:tr>
      <w:tr w:rsidR="00D021C6" w14:paraId="61CE7F5A" w14:textId="77777777" w:rsidTr="00086856">
        <w:trPr>
          <w:tblHeader/>
          <w:ins w:id="503" w:author="Thomas Mellor" w:date="2022-11-22T20:11:00Z"/>
        </w:trPr>
        <w:tc>
          <w:tcPr>
            <w:tcW w:w="9526" w:type="dxa"/>
            <w:gridSpan w:val="4"/>
            <w:vAlign w:val="center"/>
          </w:tcPr>
          <w:p w14:paraId="60E7697A" w14:textId="77777777" w:rsidR="00D021C6" w:rsidRPr="00A2173F" w:rsidRDefault="00D021C6" w:rsidP="00086856">
            <w:pPr>
              <w:rPr>
                <w:ins w:id="504" w:author="Thomas Mellor" w:date="2022-11-22T20:11:00Z"/>
                <w:i/>
              </w:rPr>
            </w:pPr>
            <w:ins w:id="505" w:author="Thomas Mellor" w:date="2022-11-22T20:11:00Z">
              <w:r w:rsidRPr="00A2173F">
                <w:rPr>
                  <w:i/>
                </w:rPr>
                <w:t xml:space="preserve">Select Display Category Other </w:t>
              </w:r>
            </w:ins>
          </w:p>
          <w:p w14:paraId="28C66090" w14:textId="77777777" w:rsidR="00D021C6" w:rsidRPr="00A2173F" w:rsidRDefault="00D021C6" w:rsidP="00086856">
            <w:pPr>
              <w:rPr>
                <w:ins w:id="506" w:author="Thomas Mellor" w:date="2022-11-22T20:11:00Z"/>
                <w:i/>
              </w:rPr>
            </w:pPr>
            <w:ins w:id="507" w:author="Thomas Mellor" w:date="2022-11-22T20:11:00Z">
              <w:r w:rsidRPr="00A2173F">
                <w:rPr>
                  <w:i/>
                </w:rPr>
                <w:t xml:space="preserve">Set the Safety Contour value to </w:t>
              </w:r>
              <w:r>
                <w:rPr>
                  <w:i/>
                </w:rPr>
                <w:t>10</w:t>
              </w:r>
              <w:r w:rsidRPr="00A2173F">
                <w:rPr>
                  <w:i/>
                </w:rPr>
                <w:t xml:space="preserve"> m</w:t>
              </w:r>
            </w:ins>
          </w:p>
          <w:p w14:paraId="5D7335B9" w14:textId="77777777" w:rsidR="00D021C6" w:rsidRPr="00A2173F" w:rsidRDefault="00D021C6" w:rsidP="00086856">
            <w:pPr>
              <w:rPr>
                <w:ins w:id="508" w:author="Thomas Mellor" w:date="2022-11-22T20:11:00Z"/>
                <w:i/>
              </w:rPr>
            </w:pPr>
            <w:ins w:id="509" w:author="Thomas Mellor" w:date="2022-11-22T20:11:00Z">
              <w:r w:rsidRPr="00A2173F">
                <w:rPr>
                  <w:i/>
                </w:rPr>
                <w:t xml:space="preserve">Set the Safety Depth value to </w:t>
              </w:r>
              <w:r>
                <w:rPr>
                  <w:i/>
                </w:rPr>
                <w:t>10</w:t>
              </w:r>
              <w:r w:rsidRPr="00A2173F">
                <w:rPr>
                  <w:i/>
                </w:rPr>
                <w:t xml:space="preserve"> m </w:t>
              </w:r>
            </w:ins>
          </w:p>
          <w:p w14:paraId="27E0EA00" w14:textId="77777777" w:rsidR="00D021C6" w:rsidRPr="00A2173F" w:rsidRDefault="00D021C6" w:rsidP="00086856">
            <w:pPr>
              <w:rPr>
                <w:ins w:id="510" w:author="Thomas Mellor" w:date="2022-11-22T20:11:00Z"/>
                <w:i/>
              </w:rPr>
            </w:pPr>
            <w:ins w:id="511" w:author="Thomas Mellor" w:date="2022-11-22T20:11:00Z">
              <w:r w:rsidRPr="00A2173F">
                <w:rPr>
                  <w:i/>
                </w:rPr>
                <w:t xml:space="preserve">Select Plain Boundaries </w:t>
              </w:r>
            </w:ins>
          </w:p>
          <w:p w14:paraId="7A7DDC23" w14:textId="77777777" w:rsidR="00D021C6" w:rsidRPr="00A2173F" w:rsidRDefault="00D021C6" w:rsidP="00086856">
            <w:pPr>
              <w:rPr>
                <w:ins w:id="512" w:author="Thomas Mellor" w:date="2022-11-22T20:11:00Z"/>
                <w:i/>
              </w:rPr>
            </w:pPr>
            <w:ins w:id="513" w:author="Thomas Mellor" w:date="2022-11-22T20:11:00Z">
              <w:r w:rsidRPr="00A2173F">
                <w:rPr>
                  <w:i/>
                </w:rPr>
                <w:t xml:space="preserve">Select </w:t>
              </w:r>
              <w:r>
                <w:rPr>
                  <w:i/>
                </w:rPr>
                <w:t>S</w:t>
              </w:r>
              <w:r w:rsidRPr="00A2173F">
                <w:rPr>
                  <w:i/>
                </w:rPr>
                <w:t xml:space="preserve">implified </w:t>
              </w:r>
              <w:r>
                <w:rPr>
                  <w:i/>
                </w:rPr>
                <w:t>S</w:t>
              </w:r>
              <w:r w:rsidRPr="00A2173F">
                <w:rPr>
                  <w:i/>
                </w:rPr>
                <w:t>ymbols</w:t>
              </w:r>
            </w:ins>
          </w:p>
          <w:p w14:paraId="49731843" w14:textId="77777777" w:rsidR="00D021C6" w:rsidRDefault="00D021C6" w:rsidP="00086856">
            <w:pPr>
              <w:rPr>
                <w:ins w:id="514" w:author="Thomas Mellor" w:date="2022-11-22T20:11:00Z"/>
                <w:i/>
              </w:rPr>
            </w:pPr>
            <w:ins w:id="515" w:author="Thomas Mellor" w:date="2022-11-22T20:11:00Z">
              <w:r w:rsidRPr="00A2173F">
                <w:rPr>
                  <w:i/>
                </w:rPr>
                <w:t xml:space="preserve">Select </w:t>
              </w:r>
              <w:r>
                <w:rPr>
                  <w:i/>
                </w:rPr>
                <w:t>D</w:t>
              </w:r>
              <w:r w:rsidRPr="00A2173F">
                <w:rPr>
                  <w:i/>
                </w:rPr>
                <w:t xml:space="preserve">ay </w:t>
              </w:r>
              <w:r>
                <w:rPr>
                  <w:i/>
                </w:rPr>
                <w:t>P</w:t>
              </w:r>
              <w:r w:rsidRPr="00A2173F">
                <w:rPr>
                  <w:i/>
                </w:rPr>
                <w:t>alette</w:t>
              </w:r>
            </w:ins>
          </w:p>
          <w:p w14:paraId="5F768B65" w14:textId="0316F23C" w:rsidR="00D021C6" w:rsidRPr="00A53E84" w:rsidRDefault="00D021C6" w:rsidP="00086856">
            <w:pPr>
              <w:rPr>
                <w:ins w:id="516" w:author="Thomas Mellor" w:date="2022-11-22T20:11:00Z"/>
                <w:i/>
              </w:rPr>
            </w:pPr>
            <w:ins w:id="517" w:author="Thomas Mellor" w:date="2022-11-22T20:11:00Z">
              <w:r>
                <w:rPr>
                  <w:i/>
                </w:rPr>
                <w:t xml:space="preserve">Select Text Group </w:t>
              </w:r>
            </w:ins>
            <w:ins w:id="518" w:author="Thomas Mellor" w:date="2022-11-22T20:26:00Z">
              <w:r>
                <w:rPr>
                  <w:i/>
                </w:rPr>
                <w:t>‘</w:t>
              </w:r>
            </w:ins>
            <w:ins w:id="519" w:author="Thomas Mellor" w:date="2022-11-22T20:11:00Z">
              <w:r>
                <w:rPr>
                  <w:i/>
                </w:rPr>
                <w:t>Names</w:t>
              </w:r>
            </w:ins>
            <w:ins w:id="520" w:author="Thomas Mellor" w:date="2022-11-22T20:26:00Z">
              <w:r>
                <w:rPr>
                  <w:i/>
                </w:rPr>
                <w:t>’</w:t>
              </w:r>
            </w:ins>
            <w:ins w:id="521" w:author="Thomas Mellor" w:date="2022-11-22T20:11:00Z">
              <w:r>
                <w:rPr>
                  <w:i/>
                </w:rPr>
                <w:t xml:space="preserve"> </w:t>
              </w:r>
            </w:ins>
          </w:p>
        </w:tc>
      </w:tr>
      <w:tr w:rsidR="00D021C6" w14:paraId="5CA60B14" w14:textId="77777777" w:rsidTr="00086856">
        <w:trPr>
          <w:tblHeader/>
          <w:ins w:id="522" w:author="Thomas Mellor" w:date="2022-11-22T20:11:00Z"/>
        </w:trPr>
        <w:tc>
          <w:tcPr>
            <w:tcW w:w="9526" w:type="dxa"/>
            <w:gridSpan w:val="4"/>
            <w:shd w:val="clear" w:color="auto" w:fill="CCFFCC"/>
            <w:vAlign w:val="center"/>
          </w:tcPr>
          <w:p w14:paraId="49F87B7B" w14:textId="77777777" w:rsidR="00D021C6" w:rsidRPr="004065B1" w:rsidRDefault="00D021C6" w:rsidP="00086856">
            <w:pPr>
              <w:rPr>
                <w:ins w:id="523" w:author="Thomas Mellor" w:date="2022-11-22T20:11:00Z"/>
              </w:rPr>
            </w:pPr>
            <w:ins w:id="524" w:author="Thomas Mellor" w:date="2022-11-22T20:11:00Z">
              <w:r w:rsidRPr="000A066E">
                <w:rPr>
                  <w:b/>
                </w:rPr>
                <w:t>Action</w:t>
              </w:r>
            </w:ins>
          </w:p>
        </w:tc>
      </w:tr>
      <w:tr w:rsidR="00D021C6" w14:paraId="54A5C88C" w14:textId="77777777" w:rsidTr="00086856">
        <w:trPr>
          <w:tblHeader/>
          <w:ins w:id="525" w:author="Thomas Mellor" w:date="2022-11-22T20:11:00Z"/>
        </w:trPr>
        <w:tc>
          <w:tcPr>
            <w:tcW w:w="9526" w:type="dxa"/>
            <w:gridSpan w:val="4"/>
            <w:vAlign w:val="center"/>
          </w:tcPr>
          <w:p w14:paraId="6903DF98" w14:textId="7CC2730A" w:rsidR="00D021C6" w:rsidRPr="00A53E84" w:rsidRDefault="00D021C6" w:rsidP="00086856">
            <w:pPr>
              <w:jc w:val="left"/>
              <w:rPr>
                <w:ins w:id="526" w:author="Thomas Mellor" w:date="2022-11-22T20:11:00Z"/>
                <w:i/>
              </w:rPr>
            </w:pPr>
            <w:ins w:id="527" w:author="Thomas Mellor" w:date="2022-11-22T20:24:00Z">
              <w:r w:rsidRPr="00D021C6">
                <w:rPr>
                  <w:i/>
                </w:rPr>
                <w:t xml:space="preserve">Load cell  PT548509 </w:t>
              </w:r>
              <w:r>
                <w:rPr>
                  <w:i/>
                </w:rPr>
                <w:t>E</w:t>
              </w:r>
              <w:r w:rsidRPr="00D021C6">
                <w:rPr>
                  <w:i/>
                </w:rPr>
                <w:t xml:space="preserve">dition </w:t>
              </w:r>
              <w:r>
                <w:rPr>
                  <w:i/>
                </w:rPr>
                <w:t xml:space="preserve">2 </w:t>
              </w:r>
              <w:r w:rsidRPr="00D021C6">
                <w:rPr>
                  <w:i/>
                </w:rPr>
                <w:t xml:space="preserve">base only. Apply update </w:t>
              </w:r>
            </w:ins>
            <w:ins w:id="528" w:author="Thomas Mellor" w:date="2022-11-22T20:22:00Z">
              <w:r w:rsidRPr="00D021C6">
                <w:rPr>
                  <w:i/>
                </w:rPr>
                <w:t>2</w:t>
              </w:r>
            </w:ins>
          </w:p>
        </w:tc>
      </w:tr>
      <w:tr w:rsidR="00D021C6" w14:paraId="1025E068" w14:textId="77777777" w:rsidTr="00086856">
        <w:trPr>
          <w:tblHeader/>
          <w:ins w:id="529" w:author="Thomas Mellor" w:date="2022-11-22T20:11:00Z"/>
        </w:trPr>
        <w:tc>
          <w:tcPr>
            <w:tcW w:w="9526" w:type="dxa"/>
            <w:gridSpan w:val="4"/>
            <w:tcBorders>
              <w:bottom w:val="single" w:sz="4" w:space="0" w:color="auto"/>
            </w:tcBorders>
            <w:shd w:val="clear" w:color="auto" w:fill="CCFFCC"/>
            <w:vAlign w:val="center"/>
          </w:tcPr>
          <w:p w14:paraId="770B8623" w14:textId="77777777" w:rsidR="00D021C6" w:rsidRPr="004065B1" w:rsidRDefault="00D021C6" w:rsidP="00086856">
            <w:pPr>
              <w:rPr>
                <w:ins w:id="530" w:author="Thomas Mellor" w:date="2022-11-22T20:11:00Z"/>
              </w:rPr>
            </w:pPr>
            <w:ins w:id="531" w:author="Thomas Mellor" w:date="2022-11-22T20:11:00Z">
              <w:r w:rsidRPr="000A066E">
                <w:rPr>
                  <w:b/>
                </w:rPr>
                <w:t>Results</w:t>
              </w:r>
            </w:ins>
          </w:p>
        </w:tc>
      </w:tr>
      <w:tr w:rsidR="00D021C6" w14:paraId="227C1923" w14:textId="77777777" w:rsidTr="00086856">
        <w:trPr>
          <w:tblHeader/>
          <w:ins w:id="532" w:author="Thomas Mellor" w:date="2022-11-22T20:11:00Z"/>
        </w:trPr>
        <w:tc>
          <w:tcPr>
            <w:tcW w:w="9526" w:type="dxa"/>
            <w:gridSpan w:val="4"/>
            <w:tcBorders>
              <w:bottom w:val="nil"/>
            </w:tcBorders>
            <w:vAlign w:val="center"/>
          </w:tcPr>
          <w:p w14:paraId="181EBAA5" w14:textId="0C7B986A" w:rsidR="00D021C6" w:rsidDel="006D7F17" w:rsidRDefault="00D021C6" w:rsidP="00086856">
            <w:pPr>
              <w:jc w:val="left"/>
              <w:rPr>
                <w:ins w:id="533" w:author="Thomas Mellor" w:date="2022-11-22T20:11:00Z"/>
                <w:del w:id="534" w:author="Hannu Peiponen" w:date="2022-11-24T19:44:00Z"/>
                <w:i/>
                <w:noProof/>
              </w:rPr>
            </w:pPr>
            <w:commentRangeStart w:id="535"/>
            <w:ins w:id="536" w:author="Thomas Mellor" w:date="2022-11-22T20:11:00Z">
              <w:del w:id="537" w:author="Hannu Peiponen" w:date="2022-11-24T19:44:00Z">
                <w:r w:rsidRPr="00A2173F" w:rsidDel="006D7F17">
                  <w:rPr>
                    <w:i/>
                    <w:noProof/>
                  </w:rPr>
                  <w:delText>The ENC in the ECDIS should match the corresponding graphical plot when the base data is loaded</w:delText>
                </w:r>
              </w:del>
            </w:ins>
            <w:commentRangeEnd w:id="535"/>
            <w:r w:rsidR="00146B2B">
              <w:rPr>
                <w:rStyle w:val="CommentReference"/>
                <w:snapToGrid/>
                <w:color w:val="000000"/>
              </w:rPr>
              <w:commentReference w:id="535"/>
            </w:r>
          </w:p>
          <w:p w14:paraId="6DEAFCA4" w14:textId="2A214279" w:rsidR="00D021C6" w:rsidRDefault="00D021C6" w:rsidP="00086856">
            <w:pPr>
              <w:jc w:val="left"/>
              <w:rPr>
                <w:ins w:id="538" w:author="Thomas Mellor" w:date="2022-11-22T20:11:00Z"/>
                <w:i/>
                <w:noProof/>
                <w:snapToGrid/>
              </w:rPr>
            </w:pPr>
            <w:ins w:id="539" w:author="Thomas Mellor" w:date="2022-11-22T20:25:00Z">
              <w:r>
                <w:rPr>
                  <w:i/>
                  <w:noProof/>
                  <w:snapToGrid/>
                  <w:lang w:val="en-US" w:eastAsia="ko-KR"/>
                  <w:rPrChange w:id="540" w:author="Unknown">
                    <w:rPr>
                      <w:noProof/>
                      <w:lang w:val="en-US" w:eastAsia="ko-KR"/>
                    </w:rPr>
                  </w:rPrChange>
                </w:rPr>
                <w:drawing>
                  <wp:inline distT="0" distB="0" distL="0" distR="0" wp14:anchorId="58FFF44C" wp14:editId="00231AD1">
                    <wp:extent cx="6059170" cy="4624705"/>
                    <wp:effectExtent l="0" t="0" r="0" b="4445"/>
                    <wp:docPr id="31" name="Picture 31" descr="Diagram,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Diagram, map&#10;&#10;Description automatically generated"/>
                            <pic:cNvPicPr/>
                          </pic:nvPicPr>
                          <pic:blipFill>
                            <a:blip r:embed="rId268">
                              <a:extLst>
                                <a:ext uri="{28A0092B-C50C-407E-A947-70E740481C1C}">
                                  <a14:useLocalDpi xmlns:a14="http://schemas.microsoft.com/office/drawing/2010/main" val="0"/>
                                </a:ext>
                              </a:extLst>
                            </a:blip>
                            <a:stretch>
                              <a:fillRect/>
                            </a:stretch>
                          </pic:blipFill>
                          <pic:spPr>
                            <a:xfrm>
                              <a:off x="0" y="0"/>
                              <a:ext cx="6059170" cy="4624705"/>
                            </a:xfrm>
                            <a:prstGeom prst="rect">
                              <a:avLst/>
                            </a:prstGeom>
                          </pic:spPr>
                        </pic:pic>
                      </a:graphicData>
                    </a:graphic>
                  </wp:inline>
                </w:drawing>
              </w:r>
            </w:ins>
          </w:p>
          <w:p w14:paraId="1F42E8CC" w14:textId="28201533" w:rsidR="006D7F17" w:rsidRDefault="006D7F17" w:rsidP="006D7F17">
            <w:pPr>
              <w:jc w:val="left"/>
              <w:rPr>
                <w:ins w:id="541" w:author="Hannu Peiponen" w:date="2022-11-24T19:44:00Z"/>
                <w:i/>
                <w:noProof/>
              </w:rPr>
            </w:pPr>
            <w:commentRangeStart w:id="542"/>
            <w:ins w:id="543" w:author="Hannu Peiponen" w:date="2022-11-24T19:44:00Z">
              <w:r w:rsidRPr="00A2173F">
                <w:rPr>
                  <w:i/>
                  <w:noProof/>
                </w:rPr>
                <w:t xml:space="preserve">The ENC in the ECDIS should match </w:t>
              </w:r>
            </w:ins>
            <w:ins w:id="544" w:author="Hannu Peiponen" w:date="2022-11-24T19:49:00Z">
              <w:r w:rsidR="00146B2B" w:rsidRPr="006D7F17">
                <w:rPr>
                  <w:i/>
                  <w:iCs/>
                </w:rPr>
                <w:t xml:space="preserve">the graphical plot above </w:t>
              </w:r>
            </w:ins>
            <w:ins w:id="545" w:author="Hannu Peiponen" w:date="2022-11-24T19:44:00Z">
              <w:r w:rsidRPr="00A2173F">
                <w:rPr>
                  <w:i/>
                  <w:noProof/>
                </w:rPr>
                <w:t>when the base data is loaded</w:t>
              </w:r>
            </w:ins>
          </w:p>
          <w:p w14:paraId="6AEB2253" w14:textId="17A3A604" w:rsidR="00D021C6" w:rsidRDefault="00D021C6" w:rsidP="00086856">
            <w:pPr>
              <w:jc w:val="left"/>
              <w:rPr>
                <w:ins w:id="546" w:author="Thomas Mellor" w:date="2022-11-22T20:11:00Z"/>
                <w:i/>
              </w:rPr>
            </w:pPr>
          </w:p>
          <w:p w14:paraId="5990C901" w14:textId="06AD1125" w:rsidR="00D021C6" w:rsidRPr="00A53E84" w:rsidRDefault="00D021C6" w:rsidP="00086856">
            <w:pPr>
              <w:jc w:val="left"/>
              <w:rPr>
                <w:ins w:id="547" w:author="Thomas Mellor" w:date="2022-11-22T20:11:00Z"/>
                <w:i/>
              </w:rPr>
            </w:pPr>
            <w:ins w:id="548" w:author="Thomas Mellor" w:date="2022-11-22T20:11:00Z">
              <w:del w:id="549" w:author="Hannu Peiponen" w:date="2022-11-24T19:44:00Z">
                <w:r w:rsidRPr="00406386" w:rsidDel="006D7F17">
                  <w:rPr>
                    <w:i/>
                  </w:rPr>
                  <w:delText xml:space="preserve">The ENC in the ECDIS should match the corresponding graphical plot when </w:delText>
                </w:r>
                <w:r w:rsidDel="006D7F17">
                  <w:rPr>
                    <w:i/>
                  </w:rPr>
                  <w:delText xml:space="preserve">update </w:delText>
                </w:r>
              </w:del>
            </w:ins>
            <w:ins w:id="550" w:author="Thomas Mellor" w:date="2022-11-22T20:26:00Z">
              <w:del w:id="551" w:author="Hannu Peiponen" w:date="2022-11-24T19:44:00Z">
                <w:r w:rsidDel="006D7F17">
                  <w:rPr>
                    <w:i/>
                  </w:rPr>
                  <w:delText>2</w:delText>
                </w:r>
              </w:del>
            </w:ins>
            <w:ins w:id="552" w:author="Thomas Mellor" w:date="2022-11-22T20:11:00Z">
              <w:del w:id="553" w:author="Hannu Peiponen" w:date="2022-11-24T19:44:00Z">
                <w:r w:rsidDel="006D7F17">
                  <w:rPr>
                    <w:i/>
                  </w:rPr>
                  <w:delText xml:space="preserve"> is applied</w:delText>
                </w:r>
              </w:del>
            </w:ins>
            <w:commentRangeEnd w:id="542"/>
            <w:r w:rsidR="00146B2B">
              <w:rPr>
                <w:rStyle w:val="CommentReference"/>
                <w:snapToGrid/>
                <w:color w:val="000000"/>
              </w:rPr>
              <w:commentReference w:id="542"/>
            </w:r>
          </w:p>
        </w:tc>
      </w:tr>
      <w:tr w:rsidR="00D021C6" w14:paraId="74020D9E" w14:textId="77777777" w:rsidTr="00086856">
        <w:trPr>
          <w:tblHeader/>
          <w:ins w:id="554" w:author="Thomas Mellor" w:date="2022-11-22T20:11:00Z"/>
        </w:trPr>
        <w:tc>
          <w:tcPr>
            <w:tcW w:w="9526" w:type="dxa"/>
            <w:gridSpan w:val="4"/>
            <w:tcBorders>
              <w:top w:val="nil"/>
              <w:bottom w:val="nil"/>
            </w:tcBorders>
            <w:vAlign w:val="center"/>
          </w:tcPr>
          <w:p w14:paraId="0DDD0B2A" w14:textId="2035CA96" w:rsidR="00D021C6" w:rsidRPr="0068367B" w:rsidRDefault="00D021C6" w:rsidP="00146B2B">
            <w:pPr>
              <w:jc w:val="left"/>
              <w:rPr>
                <w:ins w:id="555" w:author="Thomas Mellor" w:date="2022-11-22T20:11:00Z"/>
              </w:rPr>
            </w:pPr>
            <w:ins w:id="556" w:author="Thomas Mellor" w:date="2022-11-22T20:25:00Z">
              <w:r>
                <w:rPr>
                  <w:noProof/>
                  <w:snapToGrid/>
                  <w:lang w:val="en-US" w:eastAsia="ko-KR"/>
                  <w:rPrChange w:id="557" w:author="Unknown">
                    <w:rPr>
                      <w:noProof/>
                      <w:lang w:val="en-US" w:eastAsia="ko-KR"/>
                    </w:rPr>
                  </w:rPrChange>
                </w:rPr>
                <w:lastRenderedPageBreak/>
                <w:drawing>
                  <wp:inline distT="0" distB="0" distL="0" distR="0" wp14:anchorId="4AA9B1E9" wp14:editId="43527A10">
                    <wp:extent cx="6162040" cy="4685030"/>
                    <wp:effectExtent l="0" t="0" r="0" b="1270"/>
                    <wp:docPr id="224" name="Picture 224"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descr="Map&#10;&#10;Description automatically generated"/>
                            <pic:cNvPicPr/>
                          </pic:nvPicPr>
                          <pic:blipFill>
                            <a:blip r:embed="rId269">
                              <a:extLst>
                                <a:ext uri="{28A0092B-C50C-407E-A947-70E740481C1C}">
                                  <a14:useLocalDpi xmlns:a14="http://schemas.microsoft.com/office/drawing/2010/main" val="0"/>
                                </a:ext>
                              </a:extLst>
                            </a:blip>
                            <a:stretch>
                              <a:fillRect/>
                            </a:stretch>
                          </pic:blipFill>
                          <pic:spPr>
                            <a:xfrm>
                              <a:off x="0" y="0"/>
                              <a:ext cx="6162040" cy="4685030"/>
                            </a:xfrm>
                            <a:prstGeom prst="rect">
                              <a:avLst/>
                            </a:prstGeom>
                          </pic:spPr>
                        </pic:pic>
                      </a:graphicData>
                    </a:graphic>
                  </wp:inline>
                </w:drawing>
              </w:r>
            </w:ins>
          </w:p>
        </w:tc>
      </w:tr>
      <w:tr w:rsidR="00D021C6" w14:paraId="314C4274" w14:textId="77777777" w:rsidTr="00086856">
        <w:trPr>
          <w:tblHeader/>
          <w:ins w:id="558" w:author="Thomas Mellor" w:date="2022-11-22T20:11:00Z"/>
        </w:trPr>
        <w:tc>
          <w:tcPr>
            <w:tcW w:w="9526" w:type="dxa"/>
            <w:gridSpan w:val="4"/>
            <w:tcBorders>
              <w:top w:val="nil"/>
            </w:tcBorders>
            <w:vAlign w:val="center"/>
          </w:tcPr>
          <w:p w14:paraId="0DD14B8E" w14:textId="7E135413" w:rsidR="00D021C6" w:rsidRPr="00A53E84" w:rsidRDefault="006D7F17" w:rsidP="00086856">
            <w:pPr>
              <w:jc w:val="left"/>
              <w:rPr>
                <w:ins w:id="559" w:author="Thomas Mellor" w:date="2022-11-22T20:11:00Z"/>
                <w:i/>
              </w:rPr>
            </w:pPr>
            <w:commentRangeStart w:id="560"/>
            <w:ins w:id="561" w:author="Hannu Peiponen" w:date="2022-11-24T19:45:00Z">
              <w:r w:rsidRPr="00406386">
                <w:rPr>
                  <w:i/>
                </w:rPr>
                <w:t xml:space="preserve">The ENC in the ECDIS should match </w:t>
              </w:r>
            </w:ins>
            <w:ins w:id="562" w:author="Hannu Peiponen" w:date="2022-11-24T19:50:00Z">
              <w:r w:rsidR="00146B2B" w:rsidRPr="006D7F17">
                <w:rPr>
                  <w:i/>
                  <w:iCs/>
                </w:rPr>
                <w:t xml:space="preserve">the graphical plot above </w:t>
              </w:r>
            </w:ins>
            <w:ins w:id="563" w:author="Hannu Peiponen" w:date="2022-11-24T19:45:00Z">
              <w:r w:rsidRPr="00406386">
                <w:rPr>
                  <w:i/>
                </w:rPr>
                <w:t xml:space="preserve">when </w:t>
              </w:r>
              <w:r>
                <w:rPr>
                  <w:i/>
                </w:rPr>
                <w:t>update 2 is applied</w:t>
              </w:r>
            </w:ins>
            <w:commentRangeEnd w:id="560"/>
            <w:ins w:id="564" w:author="Hannu Peiponen" w:date="2022-11-24T19:52:00Z">
              <w:r w:rsidR="00146B2B">
                <w:rPr>
                  <w:rStyle w:val="CommentReference"/>
                  <w:snapToGrid/>
                  <w:color w:val="000000"/>
                </w:rPr>
                <w:commentReference w:id="560"/>
              </w:r>
            </w:ins>
          </w:p>
        </w:tc>
      </w:tr>
    </w:tbl>
    <w:p w14:paraId="162D141C" w14:textId="77777777" w:rsidR="00D021C6" w:rsidRDefault="00D021C6" w:rsidP="00146B2B">
      <w:pPr>
        <w:rPr>
          <w:ins w:id="565" w:author="Thomas Mellor" w:date="2022-11-22T20:11:00Z"/>
          <w:lang w:val="en-US"/>
        </w:rPr>
      </w:pPr>
    </w:p>
    <w:p w14:paraId="108F0A0C" w14:textId="77777777" w:rsidR="00D021C6" w:rsidRDefault="00D021C6">
      <w:pPr>
        <w:widowControl/>
        <w:spacing w:line="240" w:lineRule="auto"/>
        <w:jc w:val="left"/>
        <w:rPr>
          <w:ins w:id="566" w:author="Thomas Mellor" w:date="2022-11-22T20:11:00Z"/>
          <w:b/>
          <w:lang w:val="en-US"/>
        </w:rPr>
      </w:pPr>
      <w:ins w:id="567" w:author="Thomas Mellor" w:date="2022-11-22T20:11:00Z">
        <w:r>
          <w:rPr>
            <w:lang w:val="en-US"/>
          </w:rPr>
          <w:br w:type="page"/>
        </w:r>
      </w:ins>
    </w:p>
    <w:tbl>
      <w:tblPr>
        <w:tblpPr w:leftFromText="180" w:rightFromText="180" w:horzAnchor="margin" w:tblpY="802"/>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85" w:type="dxa"/>
          <w:bottom w:w="85" w:type="dxa"/>
        </w:tblCellMar>
        <w:tblLook w:val="04A0" w:firstRow="1" w:lastRow="0" w:firstColumn="1" w:lastColumn="0" w:noHBand="0" w:noVBand="1"/>
      </w:tblPr>
      <w:tblGrid>
        <w:gridCol w:w="2665"/>
        <w:gridCol w:w="2326"/>
        <w:gridCol w:w="2664"/>
        <w:gridCol w:w="2036"/>
      </w:tblGrid>
      <w:tr w:rsidR="00CC4D9A" w14:paraId="4BCE83F2" w14:textId="77777777" w:rsidTr="00086856">
        <w:trPr>
          <w:trHeight w:val="454"/>
          <w:tblHeader/>
          <w:ins w:id="568" w:author="Thomas Mellor" w:date="2022-11-22T20:11:00Z"/>
        </w:trPr>
        <w:tc>
          <w:tcPr>
            <w:tcW w:w="2381" w:type="dxa"/>
            <w:shd w:val="clear" w:color="auto" w:fill="CCFFCC"/>
            <w:vAlign w:val="center"/>
          </w:tcPr>
          <w:p w14:paraId="6EA74181" w14:textId="77777777" w:rsidR="00D021C6" w:rsidRPr="004065B1" w:rsidRDefault="00D021C6" w:rsidP="00086856">
            <w:pPr>
              <w:rPr>
                <w:ins w:id="569" w:author="Thomas Mellor" w:date="2022-11-22T20:11:00Z"/>
              </w:rPr>
            </w:pPr>
            <w:ins w:id="570" w:author="Thomas Mellor" w:date="2022-11-22T20:11:00Z">
              <w:r w:rsidRPr="000A066E">
                <w:rPr>
                  <w:b/>
                </w:rPr>
                <w:lastRenderedPageBreak/>
                <w:t>Test Reference</w:t>
              </w:r>
            </w:ins>
          </w:p>
        </w:tc>
        <w:tc>
          <w:tcPr>
            <w:tcW w:w="2381" w:type="dxa"/>
            <w:shd w:val="clear" w:color="auto" w:fill="CCFFCC"/>
            <w:vAlign w:val="center"/>
          </w:tcPr>
          <w:p w14:paraId="2188F2E4" w14:textId="0C114A10" w:rsidR="00D021C6" w:rsidRPr="004065B1" w:rsidRDefault="00D021C6" w:rsidP="00086856">
            <w:pPr>
              <w:rPr>
                <w:ins w:id="571" w:author="Thomas Mellor" w:date="2022-11-22T20:11:00Z"/>
              </w:rPr>
            </w:pPr>
            <w:ins w:id="572" w:author="Thomas Mellor" w:date="2022-11-22T20:11:00Z">
              <w:r>
                <w:t xml:space="preserve">SOE test </w:t>
              </w:r>
            </w:ins>
            <w:ins w:id="573" w:author="Thomas Mellor" w:date="2022-11-22T20:34:00Z">
              <w:r w:rsidR="00CC4D9A">
                <w:t>4</w:t>
              </w:r>
            </w:ins>
          </w:p>
        </w:tc>
        <w:tc>
          <w:tcPr>
            <w:tcW w:w="2382" w:type="dxa"/>
            <w:shd w:val="clear" w:color="auto" w:fill="CCFFCC"/>
            <w:vAlign w:val="center"/>
          </w:tcPr>
          <w:p w14:paraId="1DDAE694" w14:textId="77777777" w:rsidR="00D021C6" w:rsidRPr="004065B1" w:rsidRDefault="00D021C6" w:rsidP="00086856">
            <w:pPr>
              <w:rPr>
                <w:ins w:id="574" w:author="Thomas Mellor" w:date="2022-11-22T20:11:00Z"/>
              </w:rPr>
            </w:pPr>
            <w:ins w:id="575" w:author="Thomas Mellor" w:date="2022-11-22T20:11:00Z">
              <w:r w:rsidRPr="000A066E">
                <w:rPr>
                  <w:b/>
                </w:rPr>
                <w:t>IHO Reference</w:t>
              </w:r>
            </w:ins>
          </w:p>
        </w:tc>
        <w:tc>
          <w:tcPr>
            <w:tcW w:w="2382" w:type="dxa"/>
            <w:shd w:val="clear" w:color="auto" w:fill="CCFFCC"/>
            <w:vAlign w:val="center"/>
          </w:tcPr>
          <w:p w14:paraId="71CC75C2" w14:textId="77777777" w:rsidR="00D021C6" w:rsidRPr="004065B1" w:rsidRDefault="00D021C6" w:rsidP="00086856">
            <w:pPr>
              <w:rPr>
                <w:ins w:id="576" w:author="Thomas Mellor" w:date="2022-11-22T20:11:00Z"/>
              </w:rPr>
            </w:pPr>
          </w:p>
        </w:tc>
      </w:tr>
      <w:tr w:rsidR="00D021C6" w14:paraId="7D1FF952" w14:textId="77777777" w:rsidTr="00086856">
        <w:trPr>
          <w:tblHeader/>
          <w:ins w:id="577" w:author="Thomas Mellor" w:date="2022-11-22T20:11:00Z"/>
        </w:trPr>
        <w:tc>
          <w:tcPr>
            <w:tcW w:w="9526" w:type="dxa"/>
            <w:gridSpan w:val="4"/>
            <w:shd w:val="clear" w:color="auto" w:fill="CCFFCC"/>
            <w:vAlign w:val="center"/>
          </w:tcPr>
          <w:p w14:paraId="4CA8A71E" w14:textId="77777777" w:rsidR="00D021C6" w:rsidRDefault="00D021C6" w:rsidP="00086856">
            <w:pPr>
              <w:rPr>
                <w:ins w:id="578" w:author="Thomas Mellor" w:date="2022-11-22T20:11:00Z"/>
              </w:rPr>
            </w:pPr>
            <w:ins w:id="579" w:author="Thomas Mellor" w:date="2022-11-22T20:11:00Z">
              <w:r w:rsidRPr="000A066E">
                <w:rPr>
                  <w:b/>
                </w:rPr>
                <w:t>Test description</w:t>
              </w:r>
              <w:r w:rsidRPr="00E45F3B">
                <w:t xml:space="preserve"> </w:t>
              </w:r>
            </w:ins>
          </w:p>
        </w:tc>
      </w:tr>
      <w:tr w:rsidR="00D021C6" w14:paraId="5181868A" w14:textId="77777777" w:rsidTr="00086856">
        <w:trPr>
          <w:tblHeader/>
          <w:ins w:id="580" w:author="Thomas Mellor" w:date="2022-11-22T20:11:00Z"/>
        </w:trPr>
        <w:tc>
          <w:tcPr>
            <w:tcW w:w="9526" w:type="dxa"/>
            <w:gridSpan w:val="4"/>
            <w:vAlign w:val="center"/>
          </w:tcPr>
          <w:p w14:paraId="4EACAD4F" w14:textId="1B629ACB" w:rsidR="00D021C6" w:rsidRPr="00A53E84" w:rsidRDefault="00CC4D9A" w:rsidP="00086856">
            <w:pPr>
              <w:jc w:val="left"/>
              <w:rPr>
                <w:ins w:id="581" w:author="Thomas Mellor" w:date="2022-11-22T20:11:00Z"/>
                <w:i/>
              </w:rPr>
            </w:pPr>
            <w:ins w:id="582" w:author="Thomas Mellor" w:date="2022-11-22T20:34:00Z">
              <w:r w:rsidRPr="00CC4D9A">
                <w:t>This test is designed to ensure the correct presentation of UWTROC after a new underlying area has been inserted by an update and the original area still exists in a different position and with different attributes.</w:t>
              </w:r>
            </w:ins>
          </w:p>
        </w:tc>
      </w:tr>
      <w:tr w:rsidR="00D021C6" w14:paraId="0C09E09A" w14:textId="77777777" w:rsidTr="00086856">
        <w:trPr>
          <w:tblHeader/>
          <w:ins w:id="583" w:author="Thomas Mellor" w:date="2022-11-22T20:11:00Z"/>
        </w:trPr>
        <w:tc>
          <w:tcPr>
            <w:tcW w:w="9526" w:type="dxa"/>
            <w:gridSpan w:val="4"/>
            <w:shd w:val="clear" w:color="auto" w:fill="CCFFCC"/>
            <w:vAlign w:val="center"/>
          </w:tcPr>
          <w:p w14:paraId="711349FA" w14:textId="77777777" w:rsidR="00D021C6" w:rsidRPr="00C70262" w:rsidRDefault="00D021C6" w:rsidP="00086856">
            <w:pPr>
              <w:rPr>
                <w:ins w:id="584" w:author="Thomas Mellor" w:date="2022-11-22T20:11:00Z"/>
                <w:b/>
              </w:rPr>
            </w:pPr>
            <w:ins w:id="585" w:author="Thomas Mellor" w:date="2022-11-22T20:11:00Z">
              <w:r w:rsidRPr="000A066E">
                <w:rPr>
                  <w:b/>
                </w:rPr>
                <w:t>Setup</w:t>
              </w:r>
            </w:ins>
          </w:p>
        </w:tc>
      </w:tr>
      <w:tr w:rsidR="00D021C6" w14:paraId="3B4C7731" w14:textId="77777777" w:rsidTr="00086856">
        <w:trPr>
          <w:tblHeader/>
          <w:ins w:id="586" w:author="Thomas Mellor" w:date="2022-11-22T20:11:00Z"/>
        </w:trPr>
        <w:tc>
          <w:tcPr>
            <w:tcW w:w="9526" w:type="dxa"/>
            <w:gridSpan w:val="4"/>
            <w:vAlign w:val="center"/>
          </w:tcPr>
          <w:p w14:paraId="71FA3342" w14:textId="77777777" w:rsidR="00D021C6" w:rsidRPr="00A2173F" w:rsidRDefault="00D021C6" w:rsidP="00086856">
            <w:pPr>
              <w:rPr>
                <w:ins w:id="587" w:author="Thomas Mellor" w:date="2022-11-22T20:11:00Z"/>
                <w:i/>
              </w:rPr>
            </w:pPr>
            <w:ins w:id="588" w:author="Thomas Mellor" w:date="2022-11-22T20:11:00Z">
              <w:r w:rsidRPr="00A2173F">
                <w:rPr>
                  <w:i/>
                </w:rPr>
                <w:t xml:space="preserve">Select Display Category Other </w:t>
              </w:r>
            </w:ins>
          </w:p>
          <w:p w14:paraId="268D5779" w14:textId="77777777" w:rsidR="00D021C6" w:rsidRPr="00A2173F" w:rsidRDefault="00D021C6" w:rsidP="00086856">
            <w:pPr>
              <w:rPr>
                <w:ins w:id="589" w:author="Thomas Mellor" w:date="2022-11-22T20:11:00Z"/>
                <w:i/>
              </w:rPr>
            </w:pPr>
            <w:ins w:id="590" w:author="Thomas Mellor" w:date="2022-11-22T20:11:00Z">
              <w:r w:rsidRPr="00A2173F">
                <w:rPr>
                  <w:i/>
                </w:rPr>
                <w:t xml:space="preserve">Set the Safety Contour value to </w:t>
              </w:r>
              <w:r>
                <w:rPr>
                  <w:i/>
                </w:rPr>
                <w:t>10</w:t>
              </w:r>
              <w:r w:rsidRPr="00A2173F">
                <w:rPr>
                  <w:i/>
                </w:rPr>
                <w:t xml:space="preserve"> m</w:t>
              </w:r>
            </w:ins>
          </w:p>
          <w:p w14:paraId="17619766" w14:textId="77777777" w:rsidR="00D021C6" w:rsidRPr="00A2173F" w:rsidRDefault="00D021C6" w:rsidP="00086856">
            <w:pPr>
              <w:rPr>
                <w:ins w:id="591" w:author="Thomas Mellor" w:date="2022-11-22T20:11:00Z"/>
                <w:i/>
              </w:rPr>
            </w:pPr>
            <w:ins w:id="592" w:author="Thomas Mellor" w:date="2022-11-22T20:11:00Z">
              <w:r w:rsidRPr="00A2173F">
                <w:rPr>
                  <w:i/>
                </w:rPr>
                <w:t xml:space="preserve">Set the Safety Depth value to </w:t>
              </w:r>
              <w:r>
                <w:rPr>
                  <w:i/>
                </w:rPr>
                <w:t>10</w:t>
              </w:r>
              <w:r w:rsidRPr="00A2173F">
                <w:rPr>
                  <w:i/>
                </w:rPr>
                <w:t xml:space="preserve"> m </w:t>
              </w:r>
            </w:ins>
          </w:p>
          <w:p w14:paraId="15F9E0C0" w14:textId="77777777" w:rsidR="00D021C6" w:rsidRPr="00A2173F" w:rsidRDefault="00D021C6" w:rsidP="00086856">
            <w:pPr>
              <w:rPr>
                <w:ins w:id="593" w:author="Thomas Mellor" w:date="2022-11-22T20:11:00Z"/>
                <w:i/>
              </w:rPr>
            </w:pPr>
            <w:ins w:id="594" w:author="Thomas Mellor" w:date="2022-11-22T20:11:00Z">
              <w:r w:rsidRPr="00A2173F">
                <w:rPr>
                  <w:i/>
                </w:rPr>
                <w:t xml:space="preserve">Select Plain Boundaries </w:t>
              </w:r>
            </w:ins>
          </w:p>
          <w:p w14:paraId="2E2FDE2C" w14:textId="77777777" w:rsidR="00D021C6" w:rsidRPr="00A2173F" w:rsidRDefault="00D021C6" w:rsidP="00086856">
            <w:pPr>
              <w:rPr>
                <w:ins w:id="595" w:author="Thomas Mellor" w:date="2022-11-22T20:11:00Z"/>
                <w:i/>
              </w:rPr>
            </w:pPr>
            <w:ins w:id="596" w:author="Thomas Mellor" w:date="2022-11-22T20:11:00Z">
              <w:r w:rsidRPr="00A2173F">
                <w:rPr>
                  <w:i/>
                </w:rPr>
                <w:t xml:space="preserve">Select </w:t>
              </w:r>
              <w:r>
                <w:rPr>
                  <w:i/>
                </w:rPr>
                <w:t>S</w:t>
              </w:r>
              <w:r w:rsidRPr="00A2173F">
                <w:rPr>
                  <w:i/>
                </w:rPr>
                <w:t xml:space="preserve">implified </w:t>
              </w:r>
              <w:r>
                <w:rPr>
                  <w:i/>
                </w:rPr>
                <w:t>S</w:t>
              </w:r>
              <w:r w:rsidRPr="00A2173F">
                <w:rPr>
                  <w:i/>
                </w:rPr>
                <w:t>ymbols</w:t>
              </w:r>
            </w:ins>
          </w:p>
          <w:p w14:paraId="7D6B0F34" w14:textId="77777777" w:rsidR="00D021C6" w:rsidRDefault="00D021C6" w:rsidP="00086856">
            <w:pPr>
              <w:rPr>
                <w:ins w:id="597" w:author="Thomas Mellor" w:date="2022-11-22T20:11:00Z"/>
                <w:i/>
              </w:rPr>
            </w:pPr>
            <w:ins w:id="598" w:author="Thomas Mellor" w:date="2022-11-22T20:11:00Z">
              <w:r w:rsidRPr="00A2173F">
                <w:rPr>
                  <w:i/>
                </w:rPr>
                <w:t xml:space="preserve">Select </w:t>
              </w:r>
              <w:r>
                <w:rPr>
                  <w:i/>
                </w:rPr>
                <w:t>D</w:t>
              </w:r>
              <w:r w:rsidRPr="00A2173F">
                <w:rPr>
                  <w:i/>
                </w:rPr>
                <w:t xml:space="preserve">ay </w:t>
              </w:r>
              <w:r>
                <w:rPr>
                  <w:i/>
                </w:rPr>
                <w:t>P</w:t>
              </w:r>
              <w:r w:rsidRPr="00A2173F">
                <w:rPr>
                  <w:i/>
                </w:rPr>
                <w:t>alette</w:t>
              </w:r>
            </w:ins>
          </w:p>
          <w:p w14:paraId="0F333A33" w14:textId="77777777" w:rsidR="00D021C6" w:rsidRPr="00A53E84" w:rsidRDefault="00D021C6" w:rsidP="00086856">
            <w:pPr>
              <w:rPr>
                <w:ins w:id="599" w:author="Thomas Mellor" w:date="2022-11-22T20:11:00Z"/>
                <w:i/>
              </w:rPr>
            </w:pPr>
            <w:ins w:id="600" w:author="Thomas Mellor" w:date="2022-11-22T20:11:00Z">
              <w:r>
                <w:rPr>
                  <w:i/>
                </w:rPr>
                <w:t xml:space="preserve">Select Text Group Names </w:t>
              </w:r>
            </w:ins>
          </w:p>
        </w:tc>
      </w:tr>
      <w:tr w:rsidR="00D021C6" w14:paraId="3B3E516B" w14:textId="77777777" w:rsidTr="00086856">
        <w:trPr>
          <w:tblHeader/>
          <w:ins w:id="601" w:author="Thomas Mellor" w:date="2022-11-22T20:11:00Z"/>
        </w:trPr>
        <w:tc>
          <w:tcPr>
            <w:tcW w:w="9526" w:type="dxa"/>
            <w:gridSpan w:val="4"/>
            <w:shd w:val="clear" w:color="auto" w:fill="CCFFCC"/>
            <w:vAlign w:val="center"/>
          </w:tcPr>
          <w:p w14:paraId="7F856345" w14:textId="77777777" w:rsidR="00D021C6" w:rsidRPr="004065B1" w:rsidRDefault="00D021C6" w:rsidP="00086856">
            <w:pPr>
              <w:rPr>
                <w:ins w:id="602" w:author="Thomas Mellor" w:date="2022-11-22T20:11:00Z"/>
              </w:rPr>
            </w:pPr>
            <w:ins w:id="603" w:author="Thomas Mellor" w:date="2022-11-22T20:11:00Z">
              <w:r w:rsidRPr="000A066E">
                <w:rPr>
                  <w:b/>
                </w:rPr>
                <w:t>Action</w:t>
              </w:r>
            </w:ins>
          </w:p>
        </w:tc>
      </w:tr>
      <w:tr w:rsidR="00D021C6" w14:paraId="2F943154" w14:textId="77777777" w:rsidTr="00086856">
        <w:trPr>
          <w:tblHeader/>
          <w:ins w:id="604" w:author="Thomas Mellor" w:date="2022-11-22T20:11:00Z"/>
        </w:trPr>
        <w:tc>
          <w:tcPr>
            <w:tcW w:w="9526" w:type="dxa"/>
            <w:gridSpan w:val="4"/>
            <w:vAlign w:val="center"/>
          </w:tcPr>
          <w:p w14:paraId="60C63961" w14:textId="51DC4879" w:rsidR="00D021C6" w:rsidRPr="00A53E84" w:rsidRDefault="00D021C6" w:rsidP="00086856">
            <w:pPr>
              <w:jc w:val="left"/>
              <w:rPr>
                <w:ins w:id="605" w:author="Thomas Mellor" w:date="2022-11-22T20:11:00Z"/>
                <w:i/>
              </w:rPr>
            </w:pPr>
            <w:ins w:id="606" w:author="Thomas Mellor" w:date="2022-11-22T20:11:00Z">
              <w:r>
                <w:t xml:space="preserve">Load cell </w:t>
              </w:r>
            </w:ins>
            <w:ins w:id="607" w:author="Thomas Mellor" w:date="2022-11-22T20:35:00Z">
              <w:r w:rsidR="00CC4D9A" w:rsidRPr="00CC4D9A">
                <w:t xml:space="preserve">US3AK40M </w:t>
              </w:r>
            </w:ins>
            <w:ins w:id="608" w:author="Thomas Mellor" w:date="2022-11-22T20:11:00Z">
              <w:r>
                <w:t xml:space="preserve">Edition </w:t>
              </w:r>
            </w:ins>
            <w:ins w:id="609" w:author="Thomas Mellor" w:date="2022-11-22T20:35:00Z">
              <w:r w:rsidR="00CC4D9A">
                <w:t>1</w:t>
              </w:r>
            </w:ins>
            <w:ins w:id="610" w:author="Thomas Mellor" w:date="2022-11-22T20:11:00Z">
              <w:r>
                <w:t xml:space="preserve">5 base only. Apply update 1 which inserts a new DEPARE </w:t>
              </w:r>
            </w:ins>
          </w:p>
        </w:tc>
      </w:tr>
      <w:tr w:rsidR="00D021C6" w14:paraId="0C7F9DBC" w14:textId="77777777" w:rsidTr="00086856">
        <w:trPr>
          <w:tblHeader/>
          <w:ins w:id="611" w:author="Thomas Mellor" w:date="2022-11-22T20:11:00Z"/>
        </w:trPr>
        <w:tc>
          <w:tcPr>
            <w:tcW w:w="9526" w:type="dxa"/>
            <w:gridSpan w:val="4"/>
            <w:tcBorders>
              <w:bottom w:val="single" w:sz="4" w:space="0" w:color="auto"/>
            </w:tcBorders>
            <w:shd w:val="clear" w:color="auto" w:fill="CCFFCC"/>
            <w:vAlign w:val="center"/>
          </w:tcPr>
          <w:p w14:paraId="63353D5A" w14:textId="77777777" w:rsidR="00D021C6" w:rsidRPr="004065B1" w:rsidRDefault="00D021C6" w:rsidP="00086856">
            <w:pPr>
              <w:rPr>
                <w:ins w:id="612" w:author="Thomas Mellor" w:date="2022-11-22T20:11:00Z"/>
              </w:rPr>
            </w:pPr>
            <w:ins w:id="613" w:author="Thomas Mellor" w:date="2022-11-22T20:11:00Z">
              <w:r w:rsidRPr="000A066E">
                <w:rPr>
                  <w:b/>
                </w:rPr>
                <w:t>Results</w:t>
              </w:r>
            </w:ins>
          </w:p>
        </w:tc>
      </w:tr>
      <w:tr w:rsidR="00D021C6" w14:paraId="0226F649" w14:textId="77777777" w:rsidTr="00086856">
        <w:trPr>
          <w:tblHeader/>
          <w:ins w:id="614" w:author="Thomas Mellor" w:date="2022-11-22T20:11:00Z"/>
        </w:trPr>
        <w:tc>
          <w:tcPr>
            <w:tcW w:w="9526" w:type="dxa"/>
            <w:gridSpan w:val="4"/>
            <w:tcBorders>
              <w:bottom w:val="nil"/>
            </w:tcBorders>
            <w:vAlign w:val="center"/>
          </w:tcPr>
          <w:p w14:paraId="16D2E853" w14:textId="01CE0D08" w:rsidR="00D021C6" w:rsidDel="006D7F17" w:rsidRDefault="00D021C6" w:rsidP="00086856">
            <w:pPr>
              <w:jc w:val="left"/>
              <w:rPr>
                <w:ins w:id="615" w:author="Thomas Mellor" w:date="2022-11-22T20:11:00Z"/>
                <w:del w:id="616" w:author="Hannu Peiponen" w:date="2022-11-24T19:45:00Z"/>
                <w:i/>
                <w:noProof/>
              </w:rPr>
            </w:pPr>
            <w:commentRangeStart w:id="617"/>
            <w:ins w:id="618" w:author="Thomas Mellor" w:date="2022-11-22T20:11:00Z">
              <w:del w:id="619" w:author="Hannu Peiponen" w:date="2022-11-24T19:45:00Z">
                <w:r w:rsidRPr="00A2173F" w:rsidDel="006D7F17">
                  <w:rPr>
                    <w:i/>
                    <w:noProof/>
                  </w:rPr>
                  <w:delText>The ENC in the ECDIS should match the corresponding graphical plot when the base data is loaded</w:delText>
                </w:r>
              </w:del>
            </w:ins>
            <w:commentRangeEnd w:id="617"/>
            <w:r w:rsidR="00146B2B">
              <w:rPr>
                <w:rStyle w:val="CommentReference"/>
                <w:snapToGrid/>
                <w:color w:val="000000"/>
              </w:rPr>
              <w:commentReference w:id="617"/>
            </w:r>
          </w:p>
          <w:p w14:paraId="34278661" w14:textId="6EF6E7CE" w:rsidR="00D021C6" w:rsidRDefault="00CC4D9A" w:rsidP="00086856">
            <w:pPr>
              <w:jc w:val="left"/>
              <w:rPr>
                <w:ins w:id="620" w:author="Thomas Mellor" w:date="2022-11-22T20:11:00Z"/>
                <w:i/>
                <w:noProof/>
                <w:snapToGrid/>
              </w:rPr>
            </w:pPr>
            <w:ins w:id="621" w:author="Thomas Mellor" w:date="2022-11-22T20:40:00Z">
              <w:r>
                <w:rPr>
                  <w:i/>
                  <w:noProof/>
                  <w:snapToGrid/>
                  <w:lang w:val="en-US" w:eastAsia="ko-KR"/>
                  <w:rPrChange w:id="622" w:author="Unknown">
                    <w:rPr>
                      <w:noProof/>
                      <w:lang w:val="en-US" w:eastAsia="ko-KR"/>
                    </w:rPr>
                  </w:rPrChange>
                </w:rPr>
                <w:drawing>
                  <wp:inline distT="0" distB="0" distL="0" distR="0" wp14:anchorId="1127CACA" wp14:editId="4F4B89B7">
                    <wp:extent cx="6059170" cy="4596765"/>
                    <wp:effectExtent l="0" t="0" r="0" b="0"/>
                    <wp:docPr id="232" name="Picture 232"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2" descr="Map&#10;&#10;Description automatically generated"/>
                            <pic:cNvPicPr/>
                          </pic:nvPicPr>
                          <pic:blipFill>
                            <a:blip r:embed="rId270">
                              <a:extLst>
                                <a:ext uri="{28A0092B-C50C-407E-A947-70E740481C1C}">
                                  <a14:useLocalDpi xmlns:a14="http://schemas.microsoft.com/office/drawing/2010/main" val="0"/>
                                </a:ext>
                              </a:extLst>
                            </a:blip>
                            <a:stretch>
                              <a:fillRect/>
                            </a:stretch>
                          </pic:blipFill>
                          <pic:spPr>
                            <a:xfrm>
                              <a:off x="0" y="0"/>
                              <a:ext cx="6059170" cy="4596765"/>
                            </a:xfrm>
                            <a:prstGeom prst="rect">
                              <a:avLst/>
                            </a:prstGeom>
                          </pic:spPr>
                        </pic:pic>
                      </a:graphicData>
                    </a:graphic>
                  </wp:inline>
                </w:drawing>
              </w:r>
            </w:ins>
          </w:p>
          <w:p w14:paraId="128F56A2" w14:textId="240A4520" w:rsidR="006D7F17" w:rsidRDefault="006D7F17" w:rsidP="006D7F17">
            <w:pPr>
              <w:jc w:val="left"/>
              <w:rPr>
                <w:ins w:id="623" w:author="Hannu Peiponen" w:date="2022-11-24T19:45:00Z"/>
                <w:i/>
                <w:noProof/>
              </w:rPr>
            </w:pPr>
            <w:commentRangeStart w:id="624"/>
            <w:ins w:id="625" w:author="Hannu Peiponen" w:date="2022-11-24T19:45:00Z">
              <w:r w:rsidRPr="00A2173F">
                <w:rPr>
                  <w:i/>
                  <w:noProof/>
                </w:rPr>
                <w:t xml:space="preserve">The ENC in the ECDIS should match </w:t>
              </w:r>
            </w:ins>
            <w:ins w:id="626" w:author="Hannu Peiponen" w:date="2022-11-24T19:50:00Z">
              <w:r w:rsidR="00146B2B" w:rsidRPr="006D7F17">
                <w:rPr>
                  <w:i/>
                  <w:iCs/>
                </w:rPr>
                <w:t xml:space="preserve">the graphical plot above </w:t>
              </w:r>
            </w:ins>
            <w:ins w:id="627" w:author="Hannu Peiponen" w:date="2022-11-24T19:45:00Z">
              <w:r w:rsidRPr="00A2173F">
                <w:rPr>
                  <w:i/>
                  <w:noProof/>
                </w:rPr>
                <w:t>when the base data is loaded</w:t>
              </w:r>
            </w:ins>
          </w:p>
          <w:p w14:paraId="6B5B02FD" w14:textId="0F684455" w:rsidR="00D021C6" w:rsidRDefault="00D021C6" w:rsidP="00086856">
            <w:pPr>
              <w:jc w:val="left"/>
              <w:rPr>
                <w:ins w:id="628" w:author="Thomas Mellor" w:date="2022-11-22T20:11:00Z"/>
                <w:i/>
              </w:rPr>
            </w:pPr>
          </w:p>
          <w:p w14:paraId="1D8E9641" w14:textId="044B11BF" w:rsidR="00D021C6" w:rsidRPr="00A53E84" w:rsidRDefault="00D021C6" w:rsidP="00086856">
            <w:pPr>
              <w:jc w:val="left"/>
              <w:rPr>
                <w:ins w:id="629" w:author="Thomas Mellor" w:date="2022-11-22T20:11:00Z"/>
                <w:i/>
              </w:rPr>
            </w:pPr>
            <w:ins w:id="630" w:author="Thomas Mellor" w:date="2022-11-22T20:11:00Z">
              <w:del w:id="631" w:author="Hannu Peiponen" w:date="2022-11-24T19:45:00Z">
                <w:r w:rsidRPr="00406386" w:rsidDel="006D7F17">
                  <w:rPr>
                    <w:i/>
                  </w:rPr>
                  <w:delText xml:space="preserve">The ENC in the ECDIS should match the corresponding graphical plot when </w:delText>
                </w:r>
                <w:r w:rsidDel="006D7F17">
                  <w:rPr>
                    <w:i/>
                  </w:rPr>
                  <w:delText>update 1 is applied</w:delText>
                </w:r>
              </w:del>
            </w:ins>
            <w:commentRangeEnd w:id="624"/>
            <w:r w:rsidR="00146B2B">
              <w:rPr>
                <w:rStyle w:val="CommentReference"/>
                <w:snapToGrid/>
                <w:color w:val="000000"/>
              </w:rPr>
              <w:commentReference w:id="624"/>
            </w:r>
          </w:p>
        </w:tc>
      </w:tr>
      <w:tr w:rsidR="00D021C6" w14:paraId="747AF670" w14:textId="77777777" w:rsidTr="00086856">
        <w:trPr>
          <w:tblHeader/>
          <w:ins w:id="632" w:author="Thomas Mellor" w:date="2022-11-22T20:11:00Z"/>
        </w:trPr>
        <w:tc>
          <w:tcPr>
            <w:tcW w:w="9526" w:type="dxa"/>
            <w:gridSpan w:val="4"/>
            <w:tcBorders>
              <w:top w:val="nil"/>
              <w:bottom w:val="nil"/>
            </w:tcBorders>
            <w:vAlign w:val="center"/>
          </w:tcPr>
          <w:p w14:paraId="2BC30A9D" w14:textId="0498916C" w:rsidR="00D021C6" w:rsidRPr="0068367B" w:rsidRDefault="000F4CAA" w:rsidP="006D7F17">
            <w:pPr>
              <w:jc w:val="left"/>
              <w:rPr>
                <w:ins w:id="633" w:author="Thomas Mellor" w:date="2022-11-22T20:11:00Z"/>
              </w:rPr>
            </w:pPr>
            <w:ins w:id="634" w:author="Thomas Mellor" w:date="2022-11-22T20:41:00Z">
              <w:r>
                <w:rPr>
                  <w:noProof/>
                  <w:snapToGrid/>
                  <w:lang w:val="en-US" w:eastAsia="ko-KR"/>
                  <w:rPrChange w:id="635" w:author="Unknown">
                    <w:rPr>
                      <w:noProof/>
                      <w:lang w:val="en-US" w:eastAsia="ko-KR"/>
                    </w:rPr>
                  </w:rPrChange>
                </w:rPr>
                <w:lastRenderedPageBreak/>
                <w:drawing>
                  <wp:inline distT="0" distB="0" distL="0" distR="0" wp14:anchorId="6C0F85F8" wp14:editId="69027FCB">
                    <wp:extent cx="6162040" cy="4690110"/>
                    <wp:effectExtent l="0" t="0" r="0" b="0"/>
                    <wp:docPr id="238" name="Picture 238"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38" descr="Map&#10;&#10;Description automatically generated"/>
                            <pic:cNvPicPr/>
                          </pic:nvPicPr>
                          <pic:blipFill>
                            <a:blip r:embed="rId271">
                              <a:extLst>
                                <a:ext uri="{28A0092B-C50C-407E-A947-70E740481C1C}">
                                  <a14:useLocalDpi xmlns:a14="http://schemas.microsoft.com/office/drawing/2010/main" val="0"/>
                                </a:ext>
                              </a:extLst>
                            </a:blip>
                            <a:stretch>
                              <a:fillRect/>
                            </a:stretch>
                          </pic:blipFill>
                          <pic:spPr>
                            <a:xfrm>
                              <a:off x="0" y="0"/>
                              <a:ext cx="6162040" cy="4690110"/>
                            </a:xfrm>
                            <a:prstGeom prst="rect">
                              <a:avLst/>
                            </a:prstGeom>
                          </pic:spPr>
                        </pic:pic>
                      </a:graphicData>
                    </a:graphic>
                  </wp:inline>
                </w:drawing>
              </w:r>
            </w:ins>
          </w:p>
        </w:tc>
      </w:tr>
      <w:tr w:rsidR="00D021C6" w14:paraId="2272FD46" w14:textId="77777777" w:rsidTr="00086856">
        <w:trPr>
          <w:tblHeader/>
          <w:ins w:id="636" w:author="Thomas Mellor" w:date="2022-11-22T20:11:00Z"/>
        </w:trPr>
        <w:tc>
          <w:tcPr>
            <w:tcW w:w="9526" w:type="dxa"/>
            <w:gridSpan w:val="4"/>
            <w:tcBorders>
              <w:top w:val="nil"/>
            </w:tcBorders>
            <w:vAlign w:val="center"/>
          </w:tcPr>
          <w:p w14:paraId="2C4D0985" w14:textId="4BD4ADDE" w:rsidR="00D021C6" w:rsidRPr="00A53E84" w:rsidRDefault="006D7F17" w:rsidP="00086856">
            <w:pPr>
              <w:jc w:val="left"/>
              <w:rPr>
                <w:ins w:id="637" w:author="Thomas Mellor" w:date="2022-11-22T20:11:00Z"/>
                <w:i/>
              </w:rPr>
            </w:pPr>
            <w:commentRangeStart w:id="638"/>
            <w:ins w:id="639" w:author="Hannu Peiponen" w:date="2022-11-24T19:45:00Z">
              <w:r w:rsidRPr="00406386">
                <w:rPr>
                  <w:i/>
                </w:rPr>
                <w:t>The ENC in the ECDIS should match</w:t>
              </w:r>
            </w:ins>
            <w:ins w:id="640" w:author="Hannu Peiponen" w:date="2022-11-24T19:50:00Z">
              <w:r w:rsidR="00146B2B" w:rsidRPr="006D7F17">
                <w:rPr>
                  <w:i/>
                  <w:iCs/>
                </w:rPr>
                <w:t xml:space="preserve"> the graphical plot above </w:t>
              </w:r>
            </w:ins>
            <w:ins w:id="641" w:author="Hannu Peiponen" w:date="2022-11-24T19:45:00Z">
              <w:r w:rsidRPr="00406386">
                <w:rPr>
                  <w:i/>
                </w:rPr>
                <w:t xml:space="preserve">when </w:t>
              </w:r>
              <w:r>
                <w:rPr>
                  <w:i/>
                </w:rPr>
                <w:t>update 1 is applied</w:t>
              </w:r>
            </w:ins>
            <w:commentRangeEnd w:id="638"/>
            <w:ins w:id="642" w:author="Hannu Peiponen" w:date="2022-11-24T19:53:00Z">
              <w:r w:rsidR="00146B2B">
                <w:rPr>
                  <w:rStyle w:val="CommentReference"/>
                  <w:snapToGrid/>
                  <w:color w:val="000000"/>
                </w:rPr>
                <w:commentReference w:id="638"/>
              </w:r>
            </w:ins>
          </w:p>
        </w:tc>
      </w:tr>
    </w:tbl>
    <w:p w14:paraId="094D6CDB" w14:textId="77777777" w:rsidR="00D021C6" w:rsidRDefault="00D021C6" w:rsidP="006D7F17">
      <w:pPr>
        <w:rPr>
          <w:ins w:id="643" w:author="Thomas Mellor" w:date="2022-11-22T20:12:00Z"/>
          <w:lang w:val="en-US"/>
        </w:rPr>
      </w:pPr>
    </w:p>
    <w:p w14:paraId="49BE06B4" w14:textId="77777777" w:rsidR="00D021C6" w:rsidRDefault="00D021C6">
      <w:pPr>
        <w:widowControl/>
        <w:spacing w:line="240" w:lineRule="auto"/>
        <w:jc w:val="left"/>
        <w:rPr>
          <w:ins w:id="644" w:author="Thomas Mellor" w:date="2022-11-22T20:12:00Z"/>
          <w:b/>
          <w:lang w:val="en-US"/>
        </w:rPr>
      </w:pPr>
      <w:ins w:id="645" w:author="Thomas Mellor" w:date="2022-11-22T20:12:00Z">
        <w:r>
          <w:rPr>
            <w:lang w:val="en-US"/>
          </w:rPr>
          <w:br w:type="page"/>
        </w:r>
      </w:ins>
    </w:p>
    <w:tbl>
      <w:tblPr>
        <w:tblpPr w:leftFromText="180" w:rightFromText="180" w:horzAnchor="margin" w:tblpY="802"/>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85" w:type="dxa"/>
          <w:bottom w:w="85" w:type="dxa"/>
        </w:tblCellMar>
        <w:tblLook w:val="04A0" w:firstRow="1" w:lastRow="0" w:firstColumn="1" w:lastColumn="0" w:noHBand="0" w:noVBand="1"/>
      </w:tblPr>
      <w:tblGrid>
        <w:gridCol w:w="2665"/>
        <w:gridCol w:w="2326"/>
        <w:gridCol w:w="2664"/>
        <w:gridCol w:w="2036"/>
      </w:tblGrid>
      <w:tr w:rsidR="001C18F8" w14:paraId="79678B63" w14:textId="77777777" w:rsidTr="00086856">
        <w:trPr>
          <w:trHeight w:val="454"/>
          <w:tblHeader/>
          <w:ins w:id="646" w:author="Thomas Mellor" w:date="2022-11-22T20:12:00Z"/>
        </w:trPr>
        <w:tc>
          <w:tcPr>
            <w:tcW w:w="2381" w:type="dxa"/>
            <w:shd w:val="clear" w:color="auto" w:fill="CCFFCC"/>
            <w:vAlign w:val="center"/>
          </w:tcPr>
          <w:p w14:paraId="6C7FE552" w14:textId="77777777" w:rsidR="00D021C6" w:rsidRPr="004065B1" w:rsidRDefault="00D021C6" w:rsidP="00086856">
            <w:pPr>
              <w:rPr>
                <w:ins w:id="647" w:author="Thomas Mellor" w:date="2022-11-22T20:12:00Z"/>
              </w:rPr>
            </w:pPr>
            <w:ins w:id="648" w:author="Thomas Mellor" w:date="2022-11-22T20:12:00Z">
              <w:r w:rsidRPr="000A066E">
                <w:rPr>
                  <w:b/>
                </w:rPr>
                <w:lastRenderedPageBreak/>
                <w:t>Test Reference</w:t>
              </w:r>
            </w:ins>
          </w:p>
        </w:tc>
        <w:tc>
          <w:tcPr>
            <w:tcW w:w="2381" w:type="dxa"/>
            <w:shd w:val="clear" w:color="auto" w:fill="CCFFCC"/>
            <w:vAlign w:val="center"/>
          </w:tcPr>
          <w:p w14:paraId="018D6E2F" w14:textId="46FF52B6" w:rsidR="00D021C6" w:rsidRPr="004065B1" w:rsidRDefault="00D021C6" w:rsidP="00086856">
            <w:pPr>
              <w:rPr>
                <w:ins w:id="649" w:author="Thomas Mellor" w:date="2022-11-22T20:12:00Z"/>
              </w:rPr>
            </w:pPr>
            <w:ins w:id="650" w:author="Thomas Mellor" w:date="2022-11-22T20:12:00Z">
              <w:r>
                <w:t xml:space="preserve">SOE test </w:t>
              </w:r>
            </w:ins>
            <w:ins w:id="651" w:author="Thomas Mellor" w:date="2022-11-22T20:43:00Z">
              <w:r w:rsidR="000F4CAA">
                <w:t>5</w:t>
              </w:r>
            </w:ins>
          </w:p>
        </w:tc>
        <w:tc>
          <w:tcPr>
            <w:tcW w:w="2382" w:type="dxa"/>
            <w:shd w:val="clear" w:color="auto" w:fill="CCFFCC"/>
            <w:vAlign w:val="center"/>
          </w:tcPr>
          <w:p w14:paraId="29C8AA10" w14:textId="77777777" w:rsidR="00D021C6" w:rsidRPr="004065B1" w:rsidRDefault="00D021C6" w:rsidP="00086856">
            <w:pPr>
              <w:rPr>
                <w:ins w:id="652" w:author="Thomas Mellor" w:date="2022-11-22T20:12:00Z"/>
              </w:rPr>
            </w:pPr>
            <w:ins w:id="653" w:author="Thomas Mellor" w:date="2022-11-22T20:12:00Z">
              <w:r w:rsidRPr="000A066E">
                <w:rPr>
                  <w:b/>
                </w:rPr>
                <w:t>IHO Reference</w:t>
              </w:r>
            </w:ins>
          </w:p>
        </w:tc>
        <w:tc>
          <w:tcPr>
            <w:tcW w:w="2382" w:type="dxa"/>
            <w:shd w:val="clear" w:color="auto" w:fill="CCFFCC"/>
            <w:vAlign w:val="center"/>
          </w:tcPr>
          <w:p w14:paraId="1230E901" w14:textId="77777777" w:rsidR="00D021C6" w:rsidRPr="004065B1" w:rsidRDefault="00D021C6" w:rsidP="00086856">
            <w:pPr>
              <w:rPr>
                <w:ins w:id="654" w:author="Thomas Mellor" w:date="2022-11-22T20:12:00Z"/>
              </w:rPr>
            </w:pPr>
          </w:p>
        </w:tc>
      </w:tr>
      <w:tr w:rsidR="00D021C6" w14:paraId="0D372769" w14:textId="77777777" w:rsidTr="00086856">
        <w:trPr>
          <w:tblHeader/>
          <w:ins w:id="655" w:author="Thomas Mellor" w:date="2022-11-22T20:12:00Z"/>
        </w:trPr>
        <w:tc>
          <w:tcPr>
            <w:tcW w:w="9526" w:type="dxa"/>
            <w:gridSpan w:val="4"/>
            <w:shd w:val="clear" w:color="auto" w:fill="CCFFCC"/>
            <w:vAlign w:val="center"/>
          </w:tcPr>
          <w:p w14:paraId="145B4A1E" w14:textId="77777777" w:rsidR="00D021C6" w:rsidRDefault="00D021C6" w:rsidP="00086856">
            <w:pPr>
              <w:rPr>
                <w:ins w:id="656" w:author="Thomas Mellor" w:date="2022-11-22T20:12:00Z"/>
              </w:rPr>
            </w:pPr>
            <w:ins w:id="657" w:author="Thomas Mellor" w:date="2022-11-22T20:12:00Z">
              <w:r w:rsidRPr="000A066E">
                <w:rPr>
                  <w:b/>
                </w:rPr>
                <w:t>Test description</w:t>
              </w:r>
              <w:r w:rsidRPr="00E45F3B">
                <w:t xml:space="preserve"> </w:t>
              </w:r>
            </w:ins>
          </w:p>
        </w:tc>
      </w:tr>
      <w:tr w:rsidR="00D021C6" w14:paraId="5D9B7C7A" w14:textId="77777777" w:rsidTr="00086856">
        <w:trPr>
          <w:tblHeader/>
          <w:ins w:id="658" w:author="Thomas Mellor" w:date="2022-11-22T20:12:00Z"/>
        </w:trPr>
        <w:tc>
          <w:tcPr>
            <w:tcW w:w="9526" w:type="dxa"/>
            <w:gridSpan w:val="4"/>
            <w:vAlign w:val="center"/>
          </w:tcPr>
          <w:p w14:paraId="17EF97B3" w14:textId="6789D3FB" w:rsidR="00D021C6" w:rsidRPr="00A53E84" w:rsidRDefault="001C18F8" w:rsidP="00086856">
            <w:pPr>
              <w:jc w:val="left"/>
              <w:rPr>
                <w:ins w:id="659" w:author="Thomas Mellor" w:date="2022-11-22T20:12:00Z"/>
                <w:i/>
              </w:rPr>
            </w:pPr>
            <w:ins w:id="660" w:author="Thomas Mellor" w:date="2022-11-22T20:45:00Z">
              <w:r w:rsidRPr="001C18F8">
                <w:rPr>
                  <w:i/>
                </w:rPr>
                <w:t>This test is designed to ensure the correct presentation of isolated danger marks in the BASE display category after applying an update. The update inserts a new underlying area DEPARE with the same attributes as the one in the base cell.</w:t>
              </w:r>
            </w:ins>
          </w:p>
        </w:tc>
      </w:tr>
      <w:tr w:rsidR="00D021C6" w14:paraId="631440CC" w14:textId="77777777" w:rsidTr="00086856">
        <w:trPr>
          <w:tblHeader/>
          <w:ins w:id="661" w:author="Thomas Mellor" w:date="2022-11-22T20:12:00Z"/>
        </w:trPr>
        <w:tc>
          <w:tcPr>
            <w:tcW w:w="9526" w:type="dxa"/>
            <w:gridSpan w:val="4"/>
            <w:shd w:val="clear" w:color="auto" w:fill="CCFFCC"/>
            <w:vAlign w:val="center"/>
          </w:tcPr>
          <w:p w14:paraId="310334FB" w14:textId="77777777" w:rsidR="00D021C6" w:rsidRPr="00C70262" w:rsidRDefault="00D021C6" w:rsidP="00086856">
            <w:pPr>
              <w:rPr>
                <w:ins w:id="662" w:author="Thomas Mellor" w:date="2022-11-22T20:12:00Z"/>
                <w:b/>
              </w:rPr>
            </w:pPr>
            <w:ins w:id="663" w:author="Thomas Mellor" w:date="2022-11-22T20:12:00Z">
              <w:r w:rsidRPr="000A066E">
                <w:rPr>
                  <w:b/>
                </w:rPr>
                <w:t>Setup</w:t>
              </w:r>
            </w:ins>
          </w:p>
        </w:tc>
      </w:tr>
      <w:tr w:rsidR="00D021C6" w14:paraId="0B4CA4A5" w14:textId="77777777" w:rsidTr="00086856">
        <w:trPr>
          <w:tblHeader/>
          <w:ins w:id="664" w:author="Thomas Mellor" w:date="2022-11-22T20:12:00Z"/>
        </w:trPr>
        <w:tc>
          <w:tcPr>
            <w:tcW w:w="9526" w:type="dxa"/>
            <w:gridSpan w:val="4"/>
            <w:vAlign w:val="center"/>
          </w:tcPr>
          <w:p w14:paraId="1B06B41E" w14:textId="593A49A4" w:rsidR="00D021C6" w:rsidRPr="00A2173F" w:rsidRDefault="00D021C6" w:rsidP="00086856">
            <w:pPr>
              <w:rPr>
                <w:ins w:id="665" w:author="Thomas Mellor" w:date="2022-11-22T20:12:00Z"/>
                <w:i/>
              </w:rPr>
            </w:pPr>
            <w:ins w:id="666" w:author="Thomas Mellor" w:date="2022-11-22T20:12:00Z">
              <w:r w:rsidRPr="00A2173F">
                <w:rPr>
                  <w:i/>
                </w:rPr>
                <w:t xml:space="preserve">Select Display Category </w:t>
              </w:r>
            </w:ins>
            <w:ins w:id="667" w:author="Thomas Mellor" w:date="2022-11-22T20:45:00Z">
              <w:r w:rsidR="001C18F8">
                <w:rPr>
                  <w:i/>
                </w:rPr>
                <w:t>Base</w:t>
              </w:r>
            </w:ins>
          </w:p>
          <w:p w14:paraId="6B38ACDA" w14:textId="73EFE3C6" w:rsidR="00D021C6" w:rsidRPr="00A2173F" w:rsidRDefault="00D021C6" w:rsidP="00086856">
            <w:pPr>
              <w:rPr>
                <w:ins w:id="668" w:author="Thomas Mellor" w:date="2022-11-22T20:12:00Z"/>
                <w:i/>
              </w:rPr>
            </w:pPr>
            <w:ins w:id="669" w:author="Thomas Mellor" w:date="2022-11-22T20:12:00Z">
              <w:r w:rsidRPr="00A2173F">
                <w:rPr>
                  <w:i/>
                </w:rPr>
                <w:t xml:space="preserve">Set the Safety Contour value to </w:t>
              </w:r>
            </w:ins>
            <w:ins w:id="670" w:author="Thomas Mellor" w:date="2022-11-22T20:46:00Z">
              <w:r w:rsidR="001C18F8">
                <w:rPr>
                  <w:i/>
                </w:rPr>
                <w:t>5</w:t>
              </w:r>
            </w:ins>
            <w:ins w:id="671" w:author="Thomas Mellor" w:date="2022-11-22T20:12:00Z">
              <w:r w:rsidRPr="00A2173F">
                <w:rPr>
                  <w:i/>
                </w:rPr>
                <w:t xml:space="preserve"> m</w:t>
              </w:r>
            </w:ins>
          </w:p>
          <w:p w14:paraId="784C0BBF" w14:textId="0E6AF55F" w:rsidR="00D021C6" w:rsidRPr="00A2173F" w:rsidRDefault="00D021C6" w:rsidP="00086856">
            <w:pPr>
              <w:rPr>
                <w:ins w:id="672" w:author="Thomas Mellor" w:date="2022-11-22T20:12:00Z"/>
                <w:i/>
              </w:rPr>
            </w:pPr>
            <w:ins w:id="673" w:author="Thomas Mellor" w:date="2022-11-22T20:12:00Z">
              <w:r w:rsidRPr="00A2173F">
                <w:rPr>
                  <w:i/>
                </w:rPr>
                <w:t xml:space="preserve">Set the Safety Depth value to </w:t>
              </w:r>
            </w:ins>
            <w:ins w:id="674" w:author="Thomas Mellor" w:date="2022-11-22T20:46:00Z">
              <w:r w:rsidR="001C18F8">
                <w:rPr>
                  <w:i/>
                </w:rPr>
                <w:t>5</w:t>
              </w:r>
            </w:ins>
            <w:ins w:id="675" w:author="Thomas Mellor" w:date="2022-11-22T20:12:00Z">
              <w:r w:rsidRPr="00A2173F">
                <w:rPr>
                  <w:i/>
                </w:rPr>
                <w:t xml:space="preserve"> m </w:t>
              </w:r>
            </w:ins>
          </w:p>
          <w:p w14:paraId="186B959A" w14:textId="77777777" w:rsidR="00D021C6" w:rsidRPr="00A2173F" w:rsidRDefault="00D021C6" w:rsidP="00086856">
            <w:pPr>
              <w:rPr>
                <w:ins w:id="676" w:author="Thomas Mellor" w:date="2022-11-22T20:12:00Z"/>
                <w:i/>
              </w:rPr>
            </w:pPr>
            <w:ins w:id="677" w:author="Thomas Mellor" w:date="2022-11-22T20:12:00Z">
              <w:r w:rsidRPr="00A2173F">
                <w:rPr>
                  <w:i/>
                </w:rPr>
                <w:t xml:space="preserve">Select Plain Boundaries </w:t>
              </w:r>
            </w:ins>
          </w:p>
          <w:p w14:paraId="7256E81E" w14:textId="77777777" w:rsidR="00D021C6" w:rsidRPr="00A2173F" w:rsidRDefault="00D021C6" w:rsidP="00086856">
            <w:pPr>
              <w:rPr>
                <w:ins w:id="678" w:author="Thomas Mellor" w:date="2022-11-22T20:12:00Z"/>
                <w:i/>
              </w:rPr>
            </w:pPr>
            <w:ins w:id="679" w:author="Thomas Mellor" w:date="2022-11-22T20:12:00Z">
              <w:r w:rsidRPr="00A2173F">
                <w:rPr>
                  <w:i/>
                </w:rPr>
                <w:t xml:space="preserve">Select </w:t>
              </w:r>
              <w:r>
                <w:rPr>
                  <w:i/>
                </w:rPr>
                <w:t>S</w:t>
              </w:r>
              <w:r w:rsidRPr="00A2173F">
                <w:rPr>
                  <w:i/>
                </w:rPr>
                <w:t xml:space="preserve">implified </w:t>
              </w:r>
              <w:r>
                <w:rPr>
                  <w:i/>
                </w:rPr>
                <w:t>S</w:t>
              </w:r>
              <w:r w:rsidRPr="00A2173F">
                <w:rPr>
                  <w:i/>
                </w:rPr>
                <w:t>ymbols</w:t>
              </w:r>
            </w:ins>
          </w:p>
          <w:p w14:paraId="0B13C96D" w14:textId="77777777" w:rsidR="00D021C6" w:rsidRDefault="00D021C6" w:rsidP="00086856">
            <w:pPr>
              <w:rPr>
                <w:ins w:id="680" w:author="Thomas Mellor" w:date="2022-11-22T20:12:00Z"/>
                <w:i/>
              </w:rPr>
            </w:pPr>
            <w:ins w:id="681" w:author="Thomas Mellor" w:date="2022-11-22T20:12:00Z">
              <w:r w:rsidRPr="00A2173F">
                <w:rPr>
                  <w:i/>
                </w:rPr>
                <w:t xml:space="preserve">Select </w:t>
              </w:r>
              <w:r>
                <w:rPr>
                  <w:i/>
                </w:rPr>
                <w:t>D</w:t>
              </w:r>
              <w:r w:rsidRPr="00A2173F">
                <w:rPr>
                  <w:i/>
                </w:rPr>
                <w:t xml:space="preserve">ay </w:t>
              </w:r>
              <w:r>
                <w:rPr>
                  <w:i/>
                </w:rPr>
                <w:t>P</w:t>
              </w:r>
              <w:r w:rsidRPr="00A2173F">
                <w:rPr>
                  <w:i/>
                </w:rPr>
                <w:t>alette</w:t>
              </w:r>
            </w:ins>
          </w:p>
          <w:p w14:paraId="11231E43" w14:textId="77777777" w:rsidR="00D021C6" w:rsidRPr="00A53E84" w:rsidRDefault="00D021C6" w:rsidP="00086856">
            <w:pPr>
              <w:rPr>
                <w:ins w:id="682" w:author="Thomas Mellor" w:date="2022-11-22T20:12:00Z"/>
                <w:i/>
              </w:rPr>
            </w:pPr>
            <w:ins w:id="683" w:author="Thomas Mellor" w:date="2022-11-22T20:12:00Z">
              <w:r>
                <w:rPr>
                  <w:i/>
                </w:rPr>
                <w:t xml:space="preserve">Select Text Group Names </w:t>
              </w:r>
            </w:ins>
          </w:p>
        </w:tc>
      </w:tr>
      <w:tr w:rsidR="00D021C6" w14:paraId="54E805C5" w14:textId="77777777" w:rsidTr="00086856">
        <w:trPr>
          <w:tblHeader/>
          <w:ins w:id="684" w:author="Thomas Mellor" w:date="2022-11-22T20:12:00Z"/>
        </w:trPr>
        <w:tc>
          <w:tcPr>
            <w:tcW w:w="9526" w:type="dxa"/>
            <w:gridSpan w:val="4"/>
            <w:shd w:val="clear" w:color="auto" w:fill="CCFFCC"/>
            <w:vAlign w:val="center"/>
          </w:tcPr>
          <w:p w14:paraId="1654F92E" w14:textId="77777777" w:rsidR="00D021C6" w:rsidRPr="004065B1" w:rsidRDefault="00D021C6" w:rsidP="00086856">
            <w:pPr>
              <w:rPr>
                <w:ins w:id="685" w:author="Thomas Mellor" w:date="2022-11-22T20:12:00Z"/>
              </w:rPr>
            </w:pPr>
            <w:ins w:id="686" w:author="Thomas Mellor" w:date="2022-11-22T20:12:00Z">
              <w:r w:rsidRPr="000A066E">
                <w:rPr>
                  <w:b/>
                </w:rPr>
                <w:t>Action</w:t>
              </w:r>
            </w:ins>
          </w:p>
        </w:tc>
      </w:tr>
      <w:tr w:rsidR="00D021C6" w14:paraId="73586462" w14:textId="77777777" w:rsidTr="00086856">
        <w:trPr>
          <w:tblHeader/>
          <w:ins w:id="687" w:author="Thomas Mellor" w:date="2022-11-22T20:12:00Z"/>
        </w:trPr>
        <w:tc>
          <w:tcPr>
            <w:tcW w:w="9526" w:type="dxa"/>
            <w:gridSpan w:val="4"/>
            <w:vAlign w:val="center"/>
          </w:tcPr>
          <w:p w14:paraId="643228E9" w14:textId="670E00F6" w:rsidR="00D021C6" w:rsidRPr="00A53E84" w:rsidRDefault="00D021C6" w:rsidP="00086856">
            <w:pPr>
              <w:jc w:val="left"/>
              <w:rPr>
                <w:ins w:id="688" w:author="Thomas Mellor" w:date="2022-11-22T20:12:00Z"/>
                <w:i/>
              </w:rPr>
            </w:pPr>
            <w:ins w:id="689" w:author="Thomas Mellor" w:date="2022-11-22T20:12:00Z">
              <w:r>
                <w:t xml:space="preserve">Load cell </w:t>
              </w:r>
            </w:ins>
            <w:ins w:id="690" w:author="Thomas Mellor" w:date="2022-11-22T20:47:00Z">
              <w:r w:rsidR="001C18F8" w:rsidRPr="001C18F8">
                <w:t>GB55062B</w:t>
              </w:r>
            </w:ins>
            <w:ins w:id="691" w:author="Thomas Mellor" w:date="2022-11-22T20:12:00Z">
              <w:r>
                <w:t xml:space="preserve"> Edition </w:t>
              </w:r>
            </w:ins>
            <w:ins w:id="692" w:author="Thomas Mellor" w:date="2022-11-22T20:47:00Z">
              <w:r w:rsidR="001C18F8">
                <w:t>10</w:t>
              </w:r>
            </w:ins>
            <w:ins w:id="693" w:author="Thomas Mellor" w:date="2022-11-22T20:12:00Z">
              <w:r>
                <w:t xml:space="preserve"> base only. Apply update 1 which inserts a new DEPARE </w:t>
              </w:r>
            </w:ins>
          </w:p>
        </w:tc>
      </w:tr>
      <w:tr w:rsidR="00D021C6" w14:paraId="7CE2196D" w14:textId="77777777" w:rsidTr="00086856">
        <w:trPr>
          <w:tblHeader/>
          <w:ins w:id="694" w:author="Thomas Mellor" w:date="2022-11-22T20:12:00Z"/>
        </w:trPr>
        <w:tc>
          <w:tcPr>
            <w:tcW w:w="9526" w:type="dxa"/>
            <w:gridSpan w:val="4"/>
            <w:tcBorders>
              <w:bottom w:val="single" w:sz="4" w:space="0" w:color="auto"/>
            </w:tcBorders>
            <w:shd w:val="clear" w:color="auto" w:fill="CCFFCC"/>
            <w:vAlign w:val="center"/>
          </w:tcPr>
          <w:p w14:paraId="210FF977" w14:textId="77777777" w:rsidR="00D021C6" w:rsidRPr="004065B1" w:rsidRDefault="00D021C6" w:rsidP="00086856">
            <w:pPr>
              <w:rPr>
                <w:ins w:id="695" w:author="Thomas Mellor" w:date="2022-11-22T20:12:00Z"/>
              </w:rPr>
            </w:pPr>
            <w:ins w:id="696" w:author="Thomas Mellor" w:date="2022-11-22T20:12:00Z">
              <w:r w:rsidRPr="000A066E">
                <w:rPr>
                  <w:b/>
                </w:rPr>
                <w:t>Results</w:t>
              </w:r>
            </w:ins>
          </w:p>
        </w:tc>
      </w:tr>
      <w:tr w:rsidR="00D021C6" w14:paraId="7ABD34B1" w14:textId="77777777" w:rsidTr="00086856">
        <w:trPr>
          <w:tblHeader/>
          <w:ins w:id="697" w:author="Thomas Mellor" w:date="2022-11-22T20:12:00Z"/>
        </w:trPr>
        <w:tc>
          <w:tcPr>
            <w:tcW w:w="9526" w:type="dxa"/>
            <w:gridSpan w:val="4"/>
            <w:tcBorders>
              <w:bottom w:val="nil"/>
            </w:tcBorders>
            <w:vAlign w:val="center"/>
          </w:tcPr>
          <w:p w14:paraId="08F66A94" w14:textId="6FDE18B6" w:rsidR="00D021C6" w:rsidDel="006D7F17" w:rsidRDefault="00D021C6" w:rsidP="00086856">
            <w:pPr>
              <w:jc w:val="left"/>
              <w:rPr>
                <w:ins w:id="698" w:author="Thomas Mellor" w:date="2022-11-22T20:12:00Z"/>
                <w:del w:id="699" w:author="Hannu Peiponen" w:date="2022-11-24T19:45:00Z"/>
                <w:i/>
                <w:noProof/>
              </w:rPr>
            </w:pPr>
            <w:commentRangeStart w:id="700"/>
            <w:ins w:id="701" w:author="Thomas Mellor" w:date="2022-11-22T20:12:00Z">
              <w:del w:id="702" w:author="Hannu Peiponen" w:date="2022-11-24T19:45:00Z">
                <w:r w:rsidRPr="00A2173F" w:rsidDel="006D7F17">
                  <w:rPr>
                    <w:i/>
                    <w:noProof/>
                  </w:rPr>
                  <w:delText>The ENC in the ECDIS should match the corresponding graphical plot when the base data is loaded</w:delText>
                </w:r>
              </w:del>
            </w:ins>
            <w:commentRangeEnd w:id="700"/>
            <w:r w:rsidR="00146B2B">
              <w:rPr>
                <w:rStyle w:val="CommentReference"/>
                <w:snapToGrid/>
                <w:color w:val="000000"/>
              </w:rPr>
              <w:commentReference w:id="700"/>
            </w:r>
          </w:p>
          <w:p w14:paraId="70636C88" w14:textId="69A9BFD1" w:rsidR="00D021C6" w:rsidRDefault="001C18F8" w:rsidP="00086856">
            <w:pPr>
              <w:jc w:val="left"/>
              <w:rPr>
                <w:ins w:id="703" w:author="Thomas Mellor" w:date="2022-11-22T20:12:00Z"/>
                <w:i/>
                <w:noProof/>
                <w:snapToGrid/>
              </w:rPr>
            </w:pPr>
            <w:ins w:id="704" w:author="Thomas Mellor" w:date="2022-11-22T20:49:00Z">
              <w:r>
                <w:rPr>
                  <w:i/>
                  <w:noProof/>
                  <w:snapToGrid/>
                  <w:lang w:val="en-US" w:eastAsia="ko-KR"/>
                  <w:rPrChange w:id="705" w:author="Unknown">
                    <w:rPr>
                      <w:noProof/>
                      <w:lang w:val="en-US" w:eastAsia="ko-KR"/>
                    </w:rPr>
                  </w:rPrChange>
                </w:rPr>
                <w:drawing>
                  <wp:inline distT="0" distB="0" distL="0" distR="0" wp14:anchorId="303093C9" wp14:editId="5802166F">
                    <wp:extent cx="6059170" cy="4582160"/>
                    <wp:effectExtent l="0" t="0" r="0" b="889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0"/>
                            <pic:cNvPicPr/>
                          </pic:nvPicPr>
                          <pic:blipFill>
                            <a:blip r:embed="rId272">
                              <a:extLst>
                                <a:ext uri="{28A0092B-C50C-407E-A947-70E740481C1C}">
                                  <a14:useLocalDpi xmlns:a14="http://schemas.microsoft.com/office/drawing/2010/main" val="0"/>
                                </a:ext>
                              </a:extLst>
                            </a:blip>
                            <a:stretch>
                              <a:fillRect/>
                            </a:stretch>
                          </pic:blipFill>
                          <pic:spPr>
                            <a:xfrm>
                              <a:off x="0" y="0"/>
                              <a:ext cx="6059170" cy="4582160"/>
                            </a:xfrm>
                            <a:prstGeom prst="rect">
                              <a:avLst/>
                            </a:prstGeom>
                          </pic:spPr>
                        </pic:pic>
                      </a:graphicData>
                    </a:graphic>
                  </wp:inline>
                </w:drawing>
              </w:r>
            </w:ins>
          </w:p>
          <w:p w14:paraId="4943DEB5" w14:textId="7A987CB8" w:rsidR="006D7F17" w:rsidRDefault="006D7F17" w:rsidP="006D7F17">
            <w:pPr>
              <w:jc w:val="left"/>
              <w:rPr>
                <w:ins w:id="706" w:author="Hannu Peiponen" w:date="2022-11-24T19:45:00Z"/>
                <w:i/>
                <w:noProof/>
              </w:rPr>
            </w:pPr>
            <w:commentRangeStart w:id="707"/>
            <w:ins w:id="708" w:author="Hannu Peiponen" w:date="2022-11-24T19:45:00Z">
              <w:r w:rsidRPr="00A2173F">
                <w:rPr>
                  <w:i/>
                  <w:noProof/>
                </w:rPr>
                <w:t xml:space="preserve">The ENC in the ECDIS should match </w:t>
              </w:r>
            </w:ins>
            <w:ins w:id="709" w:author="Hannu Peiponen" w:date="2022-11-24T19:50:00Z">
              <w:r w:rsidR="00146B2B" w:rsidRPr="006D7F17">
                <w:rPr>
                  <w:i/>
                  <w:iCs/>
                </w:rPr>
                <w:t xml:space="preserve">the graphical plot above </w:t>
              </w:r>
            </w:ins>
            <w:ins w:id="710" w:author="Hannu Peiponen" w:date="2022-11-24T19:45:00Z">
              <w:r w:rsidRPr="00A2173F">
                <w:rPr>
                  <w:i/>
                  <w:noProof/>
                </w:rPr>
                <w:t>when the base data is loaded</w:t>
              </w:r>
            </w:ins>
          </w:p>
          <w:p w14:paraId="31478329" w14:textId="6A5487DB" w:rsidR="00D021C6" w:rsidRDefault="00D021C6" w:rsidP="00086856">
            <w:pPr>
              <w:jc w:val="left"/>
              <w:rPr>
                <w:ins w:id="711" w:author="Thomas Mellor" w:date="2022-11-22T20:12:00Z"/>
                <w:i/>
              </w:rPr>
            </w:pPr>
          </w:p>
          <w:p w14:paraId="1F7F8926" w14:textId="05AF8CE6" w:rsidR="00D021C6" w:rsidRPr="00A53E84" w:rsidRDefault="00D021C6" w:rsidP="00086856">
            <w:pPr>
              <w:jc w:val="left"/>
              <w:rPr>
                <w:ins w:id="712" w:author="Thomas Mellor" w:date="2022-11-22T20:12:00Z"/>
                <w:i/>
              </w:rPr>
            </w:pPr>
            <w:ins w:id="713" w:author="Thomas Mellor" w:date="2022-11-22T20:12:00Z">
              <w:del w:id="714" w:author="Hannu Peiponen" w:date="2022-11-24T19:53:00Z">
                <w:r w:rsidRPr="00406386" w:rsidDel="00146B2B">
                  <w:rPr>
                    <w:i/>
                  </w:rPr>
                  <w:delText>T</w:delText>
                </w:r>
              </w:del>
              <w:del w:id="715" w:author="Hannu Peiponen" w:date="2022-11-24T19:46:00Z">
                <w:r w:rsidRPr="00406386" w:rsidDel="006D7F17">
                  <w:rPr>
                    <w:i/>
                  </w:rPr>
                  <w:delText xml:space="preserve">he ENC in the ECDIS should match the corresponding graphical plot when </w:delText>
                </w:r>
                <w:r w:rsidDel="006D7F17">
                  <w:rPr>
                    <w:i/>
                  </w:rPr>
                  <w:delText>update 1 is applied</w:delText>
                </w:r>
              </w:del>
            </w:ins>
            <w:commentRangeEnd w:id="707"/>
            <w:r w:rsidR="00146B2B">
              <w:rPr>
                <w:rStyle w:val="CommentReference"/>
                <w:snapToGrid/>
                <w:color w:val="000000"/>
              </w:rPr>
              <w:commentReference w:id="707"/>
            </w:r>
          </w:p>
        </w:tc>
      </w:tr>
      <w:tr w:rsidR="00D021C6" w14:paraId="30856649" w14:textId="77777777" w:rsidTr="00086856">
        <w:trPr>
          <w:tblHeader/>
          <w:ins w:id="716" w:author="Thomas Mellor" w:date="2022-11-22T20:12:00Z"/>
        </w:trPr>
        <w:tc>
          <w:tcPr>
            <w:tcW w:w="9526" w:type="dxa"/>
            <w:gridSpan w:val="4"/>
            <w:tcBorders>
              <w:top w:val="nil"/>
              <w:bottom w:val="nil"/>
            </w:tcBorders>
            <w:vAlign w:val="center"/>
          </w:tcPr>
          <w:p w14:paraId="479B6BDA" w14:textId="65DDC486" w:rsidR="00D021C6" w:rsidRPr="0068367B" w:rsidRDefault="001C18F8" w:rsidP="006D7F17">
            <w:pPr>
              <w:jc w:val="left"/>
              <w:rPr>
                <w:ins w:id="717" w:author="Thomas Mellor" w:date="2022-11-22T20:12:00Z"/>
              </w:rPr>
            </w:pPr>
            <w:ins w:id="718" w:author="Thomas Mellor" w:date="2022-11-22T20:50:00Z">
              <w:r>
                <w:rPr>
                  <w:noProof/>
                  <w:snapToGrid/>
                  <w:lang w:val="en-US" w:eastAsia="ko-KR"/>
                  <w:rPrChange w:id="719" w:author="Unknown">
                    <w:rPr>
                      <w:noProof/>
                      <w:lang w:val="en-US" w:eastAsia="ko-KR"/>
                    </w:rPr>
                  </w:rPrChange>
                </w:rPr>
                <w:lastRenderedPageBreak/>
                <w:drawing>
                  <wp:inline distT="0" distB="0" distL="0" distR="0" wp14:anchorId="07C9364E" wp14:editId="366485BB">
                    <wp:extent cx="6162040" cy="4686935"/>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1"/>
                            <pic:cNvPicPr/>
                          </pic:nvPicPr>
                          <pic:blipFill>
                            <a:blip r:embed="rId273">
                              <a:extLst>
                                <a:ext uri="{28A0092B-C50C-407E-A947-70E740481C1C}">
                                  <a14:useLocalDpi xmlns:a14="http://schemas.microsoft.com/office/drawing/2010/main" val="0"/>
                                </a:ext>
                              </a:extLst>
                            </a:blip>
                            <a:stretch>
                              <a:fillRect/>
                            </a:stretch>
                          </pic:blipFill>
                          <pic:spPr>
                            <a:xfrm>
                              <a:off x="0" y="0"/>
                              <a:ext cx="6162040" cy="4686935"/>
                            </a:xfrm>
                            <a:prstGeom prst="rect">
                              <a:avLst/>
                            </a:prstGeom>
                          </pic:spPr>
                        </pic:pic>
                      </a:graphicData>
                    </a:graphic>
                  </wp:inline>
                </w:drawing>
              </w:r>
            </w:ins>
          </w:p>
        </w:tc>
      </w:tr>
      <w:tr w:rsidR="00D021C6" w14:paraId="256225A9" w14:textId="77777777" w:rsidTr="00086856">
        <w:trPr>
          <w:tblHeader/>
          <w:ins w:id="720" w:author="Thomas Mellor" w:date="2022-11-22T20:12:00Z"/>
        </w:trPr>
        <w:tc>
          <w:tcPr>
            <w:tcW w:w="9526" w:type="dxa"/>
            <w:gridSpan w:val="4"/>
            <w:tcBorders>
              <w:top w:val="nil"/>
            </w:tcBorders>
            <w:vAlign w:val="center"/>
          </w:tcPr>
          <w:p w14:paraId="08B1BB11" w14:textId="35441116" w:rsidR="00D021C6" w:rsidRPr="00A53E84" w:rsidRDefault="00146B2B" w:rsidP="00086856">
            <w:pPr>
              <w:jc w:val="left"/>
              <w:rPr>
                <w:ins w:id="721" w:author="Thomas Mellor" w:date="2022-11-22T20:12:00Z"/>
                <w:i/>
              </w:rPr>
            </w:pPr>
            <w:commentRangeStart w:id="722"/>
            <w:ins w:id="723" w:author="Hannu Peiponen" w:date="2022-11-24T19:53:00Z">
              <w:r>
                <w:rPr>
                  <w:i/>
                </w:rPr>
                <w:t>T</w:t>
              </w:r>
            </w:ins>
            <w:ins w:id="724" w:author="Hannu Peiponen" w:date="2022-11-24T19:46:00Z">
              <w:r w:rsidR="006D7F17" w:rsidRPr="00406386">
                <w:rPr>
                  <w:i/>
                </w:rPr>
                <w:t>he ENC in the ECDIS should match</w:t>
              </w:r>
            </w:ins>
            <w:ins w:id="725" w:author="Hannu Peiponen" w:date="2022-11-24T19:50:00Z">
              <w:r w:rsidRPr="006D7F17">
                <w:rPr>
                  <w:i/>
                  <w:iCs/>
                </w:rPr>
                <w:t xml:space="preserve"> the graphical plot above </w:t>
              </w:r>
            </w:ins>
            <w:ins w:id="726" w:author="Hannu Peiponen" w:date="2022-11-24T19:46:00Z">
              <w:r w:rsidR="006D7F17" w:rsidRPr="00406386">
                <w:rPr>
                  <w:i/>
                </w:rPr>
                <w:t xml:space="preserve">when </w:t>
              </w:r>
              <w:r w:rsidR="006D7F17">
                <w:rPr>
                  <w:i/>
                </w:rPr>
                <w:t>update 1 is applied</w:t>
              </w:r>
            </w:ins>
            <w:commentRangeEnd w:id="722"/>
            <w:ins w:id="727" w:author="Hannu Peiponen" w:date="2022-11-24T19:53:00Z">
              <w:r>
                <w:rPr>
                  <w:rStyle w:val="CommentReference"/>
                  <w:snapToGrid/>
                  <w:color w:val="000000"/>
                </w:rPr>
                <w:commentReference w:id="722"/>
              </w:r>
            </w:ins>
          </w:p>
        </w:tc>
      </w:tr>
    </w:tbl>
    <w:p w14:paraId="03816DD0" w14:textId="7A55D44A" w:rsidR="00E45F3B" w:rsidRDefault="00E45F3B" w:rsidP="006D7F17">
      <w:pPr>
        <w:widowControl/>
        <w:spacing w:line="240" w:lineRule="auto"/>
        <w:jc w:val="left"/>
        <w:rPr>
          <w:ins w:id="728" w:author="Thomas Mellor" w:date="2022-11-22T04:01:00Z"/>
          <w:lang w:val="en-US"/>
        </w:rPr>
      </w:pPr>
      <w:ins w:id="729" w:author="Thomas Mellor" w:date="2022-11-22T04:01:00Z">
        <w:r>
          <w:rPr>
            <w:lang w:val="en-US"/>
          </w:rPr>
          <w:br w:type="page"/>
        </w:r>
      </w:ins>
    </w:p>
    <w:p w14:paraId="1E5547A0" w14:textId="77777777" w:rsidR="00E45F3B" w:rsidRPr="006D7F17" w:rsidRDefault="00E45F3B" w:rsidP="006D7F17">
      <w:pPr>
        <w:rPr>
          <w:lang w:val="en-US"/>
        </w:rPr>
      </w:pPr>
    </w:p>
    <w:p w14:paraId="140E7A91" w14:textId="77777777" w:rsidR="00D841EA" w:rsidRPr="00D841EA" w:rsidRDefault="00D841EA" w:rsidP="00D841EA">
      <w:pPr>
        <w:framePr w:w="4406" w:hSpace="238" w:vSpace="238" w:wrap="around" w:vAnchor="text" w:hAnchor="page" w:x="4020" w:y="2282"/>
        <w:pBdr>
          <w:top w:val="single" w:sz="7" w:space="0" w:color="000000" w:shadow="1"/>
          <w:left w:val="single" w:sz="7" w:space="0" w:color="000000" w:shadow="1"/>
          <w:bottom w:val="single" w:sz="7" w:space="0" w:color="000000" w:shadow="1"/>
          <w:right w:val="single" w:sz="7" w:space="0" w:color="000000" w:shadow="1"/>
        </w:pBdr>
        <w:tabs>
          <w:tab w:val="center" w:pos="2203"/>
        </w:tabs>
        <w:spacing w:line="240" w:lineRule="auto"/>
        <w:jc w:val="center"/>
        <w:rPr>
          <w:rFonts w:cs="Arial"/>
          <w:sz w:val="24"/>
          <w:lang w:val="en-AU"/>
        </w:rPr>
      </w:pPr>
      <w:r w:rsidRPr="00D841EA">
        <w:rPr>
          <w:rFonts w:cs="Arial"/>
          <w:sz w:val="24"/>
          <w:lang w:val="en-AU"/>
        </w:rPr>
        <w:t>Page intentionally left blank</w:t>
      </w:r>
    </w:p>
    <w:p w14:paraId="51C7302E" w14:textId="77777777" w:rsidR="009A076E" w:rsidRPr="00C33EE6" w:rsidRDefault="009A076E" w:rsidP="009A076E"/>
    <w:p w14:paraId="6BCB083F" w14:textId="77777777" w:rsidR="00305CC0" w:rsidRDefault="00305CC0" w:rsidP="00305CC0">
      <w:pPr>
        <w:jc w:val="left"/>
      </w:pPr>
    </w:p>
    <w:sectPr w:rsidR="00305CC0" w:rsidSect="00971763">
      <w:headerReference w:type="first" r:id="rId274"/>
      <w:endnotePr>
        <w:numFmt w:val="decimal"/>
      </w:endnotePr>
      <w:pgSz w:w="11905" w:h="16837"/>
      <w:pgMar w:top="953" w:right="990" w:bottom="993" w:left="1440" w:header="567" w:footer="415" w:gutter="0"/>
      <w:paperSrc w:first="7" w:other="7"/>
      <w:pgNumType w:start="1"/>
      <w:cols w:space="720"/>
      <w:noEndnote/>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213" w:author="Yong" w:date="2023-04-19T13:34:00Z" w:initials="l">
    <w:p w14:paraId="6C7704AC" w14:textId="2B5CE04F" w:rsidR="00086856" w:rsidRDefault="00086856">
      <w:pPr>
        <w:pStyle w:val="CommentText"/>
      </w:pPr>
      <w:r>
        <w:rPr>
          <w:rStyle w:val="CommentReference"/>
        </w:rPr>
        <w:annotationRef/>
      </w:r>
      <w:r>
        <w:t>Fixed “missing pile”</w:t>
      </w:r>
    </w:p>
  </w:comment>
  <w:comment w:id="217" w:author="Yong" w:date="2023-04-19T13:35:00Z" w:initials="l">
    <w:p w14:paraId="00C00CE2" w14:textId="501F1B93" w:rsidR="00086856" w:rsidRDefault="00086856">
      <w:pPr>
        <w:pStyle w:val="CommentText"/>
      </w:pPr>
      <w:r>
        <w:rPr>
          <w:rStyle w:val="CommentReference"/>
        </w:rPr>
        <w:annotationRef/>
      </w:r>
      <w:r>
        <w:t>Fixed “missing pile”</w:t>
      </w:r>
    </w:p>
  </w:comment>
  <w:comment w:id="220" w:author="Yong" w:date="2023-04-19T13:36:00Z" w:initials="l">
    <w:p w14:paraId="69C371FF" w14:textId="2F661FF8" w:rsidR="00086856" w:rsidRDefault="00086856">
      <w:pPr>
        <w:pStyle w:val="CommentText"/>
      </w:pPr>
      <w:r>
        <w:rPr>
          <w:rStyle w:val="CommentReference"/>
        </w:rPr>
        <w:annotationRef/>
      </w:r>
      <w:r>
        <w:t>Fixed “missing pile”</w:t>
      </w:r>
    </w:p>
  </w:comment>
  <w:comment w:id="223" w:author="Yong" w:date="2023-04-19T13:37:00Z" w:initials="l">
    <w:p w14:paraId="42B5350D" w14:textId="3421CD30" w:rsidR="00086856" w:rsidRDefault="00086856">
      <w:pPr>
        <w:pStyle w:val="CommentText"/>
      </w:pPr>
      <w:r>
        <w:rPr>
          <w:rStyle w:val="CommentReference"/>
        </w:rPr>
        <w:annotationRef/>
      </w:r>
      <w:r>
        <w:t>Fixed “missing pile”</w:t>
      </w:r>
    </w:p>
  </w:comment>
  <w:comment w:id="227" w:author="Yong" w:date="2023-04-19T13:37:00Z" w:initials="l">
    <w:p w14:paraId="1B587676" w14:textId="460D3A67" w:rsidR="00086856" w:rsidRDefault="00086856">
      <w:pPr>
        <w:pStyle w:val="CommentText"/>
      </w:pPr>
      <w:r>
        <w:rPr>
          <w:rStyle w:val="CommentReference"/>
        </w:rPr>
        <w:annotationRef/>
      </w:r>
      <w:r>
        <w:t>Fixed “missing pile”</w:t>
      </w:r>
    </w:p>
  </w:comment>
  <w:comment w:id="230" w:author="Yong" w:date="2023-04-19T13:38:00Z" w:initials="l">
    <w:p w14:paraId="035B8553" w14:textId="7B69C780" w:rsidR="00086856" w:rsidRDefault="00086856">
      <w:pPr>
        <w:pStyle w:val="CommentText"/>
      </w:pPr>
      <w:r>
        <w:rPr>
          <w:rStyle w:val="CommentReference"/>
        </w:rPr>
        <w:annotationRef/>
      </w:r>
      <w:r>
        <w:t>Fixed “missing pile”</w:t>
      </w:r>
    </w:p>
  </w:comment>
  <w:comment w:id="233" w:author="Yong" w:date="2023-04-19T13:39:00Z" w:initials="l">
    <w:p w14:paraId="680B19F8" w14:textId="224F5C8A" w:rsidR="002C2191" w:rsidRDefault="002C2191">
      <w:pPr>
        <w:pStyle w:val="CommentText"/>
      </w:pPr>
      <w:r>
        <w:rPr>
          <w:rStyle w:val="CommentReference"/>
        </w:rPr>
        <w:annotationRef/>
      </w:r>
      <w:r>
        <w:t>Fixed “missing pile”</w:t>
      </w:r>
    </w:p>
  </w:comment>
  <w:comment w:id="236" w:author="Yong" w:date="2023-04-19T13:40:00Z" w:initials="l">
    <w:p w14:paraId="7960F3F5" w14:textId="0A894C5E" w:rsidR="002C2191" w:rsidRDefault="002C2191">
      <w:pPr>
        <w:pStyle w:val="CommentText"/>
      </w:pPr>
      <w:r>
        <w:rPr>
          <w:rStyle w:val="CommentReference"/>
        </w:rPr>
        <w:annotationRef/>
      </w:r>
      <w:r>
        <w:t>Fixed “missing pile”</w:t>
      </w:r>
    </w:p>
  </w:comment>
  <w:comment w:id="240" w:author="Yong" w:date="2023-04-19T13:40:00Z" w:initials="l">
    <w:p w14:paraId="50436433" w14:textId="5FEC9B93" w:rsidR="002C2191" w:rsidRDefault="002C2191">
      <w:pPr>
        <w:pStyle w:val="CommentText"/>
      </w:pPr>
      <w:r>
        <w:rPr>
          <w:rStyle w:val="CommentReference"/>
        </w:rPr>
        <w:annotationRef/>
      </w:r>
      <w:r>
        <w:t>Fixed “missing pile”</w:t>
      </w:r>
    </w:p>
  </w:comment>
  <w:comment w:id="244" w:author="Yong" w:date="2023-04-19T13:40:00Z" w:initials="l">
    <w:p w14:paraId="131943E0" w14:textId="7D8B92E7" w:rsidR="002C2191" w:rsidRDefault="002C2191">
      <w:pPr>
        <w:pStyle w:val="CommentText"/>
      </w:pPr>
      <w:r>
        <w:rPr>
          <w:rStyle w:val="CommentReference"/>
        </w:rPr>
        <w:annotationRef/>
      </w:r>
      <w:r>
        <w:t>Fixed “missing pile”</w:t>
      </w:r>
    </w:p>
  </w:comment>
  <w:comment w:id="248" w:author="Yong" w:date="2023-04-19T13:40:00Z" w:initials="l">
    <w:p w14:paraId="713458A6" w14:textId="4396032E" w:rsidR="002C2191" w:rsidRDefault="002C2191">
      <w:pPr>
        <w:pStyle w:val="CommentText"/>
      </w:pPr>
      <w:r>
        <w:rPr>
          <w:rStyle w:val="CommentReference"/>
        </w:rPr>
        <w:annotationRef/>
      </w:r>
      <w:r>
        <w:t>Fixed “missing pile”</w:t>
      </w:r>
    </w:p>
  </w:comment>
  <w:comment w:id="252" w:author="Yong" w:date="2023-04-19T13:41:00Z" w:initials="l">
    <w:p w14:paraId="6052D97D" w14:textId="59398783" w:rsidR="002C2191" w:rsidRDefault="002C2191">
      <w:pPr>
        <w:pStyle w:val="CommentText"/>
      </w:pPr>
      <w:r>
        <w:rPr>
          <w:rStyle w:val="CommentReference"/>
        </w:rPr>
        <w:annotationRef/>
      </w:r>
      <w:r>
        <w:t>Fixed “missing pile”</w:t>
      </w:r>
    </w:p>
  </w:comment>
  <w:comment w:id="254" w:author="Yong" w:date="2023-04-19T13:42:00Z" w:initials="l">
    <w:p w14:paraId="419F119F" w14:textId="0B938EC5" w:rsidR="002C2191" w:rsidRDefault="002C2191">
      <w:pPr>
        <w:pStyle w:val="CommentText"/>
      </w:pPr>
      <w:r>
        <w:rPr>
          <w:rStyle w:val="CommentReference"/>
        </w:rPr>
        <w:annotationRef/>
      </w:r>
      <w:r>
        <w:t>Fixed “missing pile”</w:t>
      </w:r>
    </w:p>
  </w:comment>
  <w:comment w:id="257" w:author="Yong" w:date="2023-04-19T13:42:00Z" w:initials="l">
    <w:p w14:paraId="36D8D75C" w14:textId="77A7255F" w:rsidR="002C2191" w:rsidRDefault="002C2191">
      <w:pPr>
        <w:pStyle w:val="CommentText"/>
      </w:pPr>
      <w:r>
        <w:rPr>
          <w:rStyle w:val="CommentReference"/>
        </w:rPr>
        <w:annotationRef/>
      </w:r>
      <w:r>
        <w:t>Fixed “missing pile”</w:t>
      </w:r>
    </w:p>
  </w:comment>
  <w:comment w:id="260" w:author="Yong" w:date="2023-04-19T13:43:00Z" w:initials="l">
    <w:p w14:paraId="6D78FE30" w14:textId="398EA89A" w:rsidR="002C2191" w:rsidRDefault="002C2191">
      <w:pPr>
        <w:pStyle w:val="CommentText"/>
      </w:pPr>
      <w:r>
        <w:rPr>
          <w:rStyle w:val="CommentReference"/>
        </w:rPr>
        <w:annotationRef/>
      </w:r>
      <w:r>
        <w:t>Fixed “missing pile”</w:t>
      </w:r>
    </w:p>
  </w:comment>
  <w:comment w:id="264" w:author="Yong" w:date="2023-04-19T13:43:00Z" w:initials="l">
    <w:p w14:paraId="30E6F782" w14:textId="74EB702C" w:rsidR="002C2191" w:rsidRDefault="002C2191">
      <w:pPr>
        <w:pStyle w:val="CommentText"/>
      </w:pPr>
      <w:r>
        <w:rPr>
          <w:rStyle w:val="CommentReference"/>
        </w:rPr>
        <w:annotationRef/>
      </w:r>
      <w:r>
        <w:t>Fixed “missing pile”</w:t>
      </w:r>
    </w:p>
  </w:comment>
  <w:comment w:id="371" w:author="Hannu Peiponen" w:date="2022-11-24T19:40:00Z" w:initials="HP">
    <w:p w14:paraId="675E61C3" w14:textId="77777777" w:rsidR="00086856" w:rsidRDefault="00086856">
      <w:pPr>
        <w:pStyle w:val="CommentText"/>
      </w:pPr>
      <w:r>
        <w:rPr>
          <w:rStyle w:val="CommentReference"/>
        </w:rPr>
        <w:annotationRef/>
      </w:r>
      <w:r>
        <w:t>Editorial</w:t>
      </w:r>
    </w:p>
    <w:p w14:paraId="74C959E0" w14:textId="77777777" w:rsidR="00086856" w:rsidRDefault="00086856">
      <w:pPr>
        <w:pStyle w:val="CommentText"/>
      </w:pPr>
      <w:r>
        <w:t>Moved before the plot to be after the plot. Result is that both plot and related text are in same page</w:t>
      </w:r>
    </w:p>
    <w:p w14:paraId="39E253CC" w14:textId="77777777" w:rsidR="00086856" w:rsidRDefault="00086856">
      <w:pPr>
        <w:pStyle w:val="CommentText"/>
      </w:pPr>
    </w:p>
    <w:p w14:paraId="277B4BB5" w14:textId="5B3275E9" w:rsidR="00086856" w:rsidRDefault="00086856">
      <w:pPr>
        <w:pStyle w:val="CommentText"/>
      </w:pPr>
      <w:r>
        <w:t>Further I had initial confusion on “corresponding graphical plot”. I changed it “graphical plot above”</w:t>
      </w:r>
    </w:p>
    <w:p w14:paraId="36A9A9D0" w14:textId="77777777" w:rsidR="00086856" w:rsidRDefault="00086856">
      <w:pPr>
        <w:pStyle w:val="CommentText"/>
      </w:pPr>
    </w:p>
    <w:p w14:paraId="22EE8DF2" w14:textId="063A542E" w:rsidR="00086856" w:rsidRDefault="00086856">
      <w:pPr>
        <w:pStyle w:val="CommentText"/>
      </w:pPr>
      <w:r>
        <w:t>This editorial applied to all plots and their text in section 8</w:t>
      </w:r>
    </w:p>
  </w:comment>
  <w:comment w:id="381" w:author="Hannu Peiponen" w:date="2022-11-24T19:51:00Z" w:initials="HP">
    <w:p w14:paraId="7A2AD599" w14:textId="77777777" w:rsidR="00086856" w:rsidRDefault="00086856" w:rsidP="00146B2B">
      <w:pPr>
        <w:pStyle w:val="CommentText"/>
      </w:pPr>
      <w:r>
        <w:rPr>
          <w:rStyle w:val="CommentReference"/>
        </w:rPr>
        <w:annotationRef/>
      </w:r>
      <w:r>
        <w:t>Editorial</w:t>
      </w:r>
    </w:p>
    <w:p w14:paraId="58515467" w14:textId="77777777" w:rsidR="00086856" w:rsidRDefault="00086856" w:rsidP="00146B2B">
      <w:pPr>
        <w:pStyle w:val="CommentText"/>
      </w:pPr>
      <w:r>
        <w:t>Moved before the plot to be after the plot. Result is that both plot and related text are in same page</w:t>
      </w:r>
    </w:p>
    <w:p w14:paraId="431FDD24" w14:textId="77777777" w:rsidR="00086856" w:rsidRDefault="00086856" w:rsidP="00146B2B">
      <w:pPr>
        <w:pStyle w:val="CommentText"/>
      </w:pPr>
    </w:p>
    <w:p w14:paraId="3873933B" w14:textId="77777777" w:rsidR="00086856" w:rsidRDefault="00086856" w:rsidP="00146B2B">
      <w:pPr>
        <w:pStyle w:val="CommentText"/>
      </w:pPr>
      <w:r>
        <w:t>Further I had initial confusion on “corresponding graphical plot”. I changed it “graphical plot above”</w:t>
      </w:r>
    </w:p>
    <w:p w14:paraId="44E42084" w14:textId="77777777" w:rsidR="00086856" w:rsidRDefault="00086856" w:rsidP="00146B2B">
      <w:pPr>
        <w:pStyle w:val="CommentText"/>
      </w:pPr>
    </w:p>
    <w:p w14:paraId="7EC038DF" w14:textId="77777777" w:rsidR="00086856" w:rsidRDefault="00086856" w:rsidP="00146B2B">
      <w:pPr>
        <w:pStyle w:val="CommentText"/>
      </w:pPr>
      <w:r>
        <w:t>This editorial applied to all plots and their text in section 8</w:t>
      </w:r>
    </w:p>
    <w:p w14:paraId="59CDF0D7" w14:textId="2F52C9CF" w:rsidR="00086856" w:rsidRDefault="00086856">
      <w:pPr>
        <w:pStyle w:val="CommentText"/>
      </w:pPr>
    </w:p>
  </w:comment>
  <w:comment w:id="398" w:author="Hannu Peiponen" w:date="2022-11-24T19:52:00Z" w:initials="HP">
    <w:p w14:paraId="0A2F25FB" w14:textId="77777777" w:rsidR="00086856" w:rsidRDefault="00086856" w:rsidP="00146B2B">
      <w:pPr>
        <w:pStyle w:val="CommentText"/>
      </w:pPr>
      <w:r>
        <w:rPr>
          <w:rStyle w:val="CommentReference"/>
        </w:rPr>
        <w:annotationRef/>
      </w:r>
      <w:r>
        <w:t>Editorial</w:t>
      </w:r>
    </w:p>
    <w:p w14:paraId="4DD0B84B" w14:textId="77777777" w:rsidR="00086856" w:rsidRDefault="00086856" w:rsidP="00146B2B">
      <w:pPr>
        <w:pStyle w:val="CommentText"/>
      </w:pPr>
      <w:r>
        <w:t>Moved before the plot to be after the plot. Result is that both plot and related text are in same page</w:t>
      </w:r>
    </w:p>
    <w:p w14:paraId="5B3AF23B" w14:textId="77777777" w:rsidR="00086856" w:rsidRDefault="00086856" w:rsidP="00146B2B">
      <w:pPr>
        <w:pStyle w:val="CommentText"/>
      </w:pPr>
    </w:p>
    <w:p w14:paraId="7F6BAB3B" w14:textId="77777777" w:rsidR="00086856" w:rsidRDefault="00086856" w:rsidP="00146B2B">
      <w:pPr>
        <w:pStyle w:val="CommentText"/>
      </w:pPr>
      <w:r>
        <w:t>Further I had initial confusion on “corresponding graphical plot”. I changed it “graphical plot above”</w:t>
      </w:r>
    </w:p>
    <w:p w14:paraId="6094E28E" w14:textId="77777777" w:rsidR="00086856" w:rsidRDefault="00086856" w:rsidP="00146B2B">
      <w:pPr>
        <w:pStyle w:val="CommentText"/>
      </w:pPr>
    </w:p>
    <w:p w14:paraId="4AC43F9F" w14:textId="77777777" w:rsidR="00086856" w:rsidRDefault="00086856" w:rsidP="00146B2B">
      <w:pPr>
        <w:pStyle w:val="CommentText"/>
      </w:pPr>
      <w:r>
        <w:t>This editorial applied to all plots and their text in section 8</w:t>
      </w:r>
    </w:p>
    <w:p w14:paraId="73A50BB8" w14:textId="65C98F06" w:rsidR="00086856" w:rsidRDefault="00086856">
      <w:pPr>
        <w:pStyle w:val="CommentText"/>
      </w:pPr>
    </w:p>
  </w:comment>
  <w:comment w:id="454" w:author="Hannu Peiponen" w:date="2022-11-24T19:52:00Z" w:initials="HP">
    <w:p w14:paraId="3240D6FE" w14:textId="77777777" w:rsidR="00086856" w:rsidRDefault="00086856" w:rsidP="00146B2B">
      <w:pPr>
        <w:pStyle w:val="CommentText"/>
      </w:pPr>
      <w:r>
        <w:rPr>
          <w:rStyle w:val="CommentReference"/>
        </w:rPr>
        <w:annotationRef/>
      </w:r>
      <w:r>
        <w:t>Editorial</w:t>
      </w:r>
    </w:p>
    <w:p w14:paraId="7C84966D" w14:textId="77777777" w:rsidR="00086856" w:rsidRDefault="00086856" w:rsidP="00146B2B">
      <w:pPr>
        <w:pStyle w:val="CommentText"/>
      </w:pPr>
      <w:r>
        <w:t>Moved before the plot to be after the plot. Result is that both plot and related text are in same page</w:t>
      </w:r>
    </w:p>
    <w:p w14:paraId="058BD0BB" w14:textId="77777777" w:rsidR="00086856" w:rsidRDefault="00086856" w:rsidP="00146B2B">
      <w:pPr>
        <w:pStyle w:val="CommentText"/>
      </w:pPr>
    </w:p>
    <w:p w14:paraId="5FD35698" w14:textId="77777777" w:rsidR="00086856" w:rsidRDefault="00086856" w:rsidP="00146B2B">
      <w:pPr>
        <w:pStyle w:val="CommentText"/>
      </w:pPr>
      <w:r>
        <w:t>Further I had initial confusion on “corresponding graphical plot”. I changed it “graphical plot above”</w:t>
      </w:r>
    </w:p>
    <w:p w14:paraId="49ADFC0E" w14:textId="77777777" w:rsidR="00086856" w:rsidRDefault="00086856" w:rsidP="00146B2B">
      <w:pPr>
        <w:pStyle w:val="CommentText"/>
      </w:pPr>
    </w:p>
    <w:p w14:paraId="32AB8213" w14:textId="77777777" w:rsidR="00086856" w:rsidRDefault="00086856" w:rsidP="00146B2B">
      <w:pPr>
        <w:pStyle w:val="CommentText"/>
      </w:pPr>
      <w:r>
        <w:t>This editorial applied to all plots and their text in section 8</w:t>
      </w:r>
    </w:p>
    <w:p w14:paraId="6F1CEBF6" w14:textId="78A9D656" w:rsidR="00086856" w:rsidRDefault="00086856">
      <w:pPr>
        <w:pStyle w:val="CommentText"/>
      </w:pPr>
    </w:p>
  </w:comment>
  <w:comment w:id="463" w:author="Hannu Peiponen" w:date="2022-11-24T19:52:00Z" w:initials="HP">
    <w:p w14:paraId="0C642B62" w14:textId="77777777" w:rsidR="00086856" w:rsidRDefault="00086856" w:rsidP="00146B2B">
      <w:pPr>
        <w:pStyle w:val="CommentText"/>
      </w:pPr>
      <w:r>
        <w:rPr>
          <w:rStyle w:val="CommentReference"/>
        </w:rPr>
        <w:annotationRef/>
      </w:r>
      <w:r>
        <w:t>Editorial</w:t>
      </w:r>
    </w:p>
    <w:p w14:paraId="79E1109C" w14:textId="77777777" w:rsidR="00086856" w:rsidRDefault="00086856" w:rsidP="00146B2B">
      <w:pPr>
        <w:pStyle w:val="CommentText"/>
      </w:pPr>
      <w:r>
        <w:t>Moved before the plot to be after the plot. Result is that both plot and related text are in same page</w:t>
      </w:r>
    </w:p>
    <w:p w14:paraId="4A4731D9" w14:textId="77777777" w:rsidR="00086856" w:rsidRDefault="00086856" w:rsidP="00146B2B">
      <w:pPr>
        <w:pStyle w:val="CommentText"/>
      </w:pPr>
    </w:p>
    <w:p w14:paraId="2850315E" w14:textId="77777777" w:rsidR="00086856" w:rsidRDefault="00086856" w:rsidP="00146B2B">
      <w:pPr>
        <w:pStyle w:val="CommentText"/>
      </w:pPr>
      <w:r>
        <w:t>Further I had initial confusion on “corresponding graphical plot”. I changed it “graphical plot above”</w:t>
      </w:r>
    </w:p>
    <w:p w14:paraId="2782AD54" w14:textId="77777777" w:rsidR="00086856" w:rsidRDefault="00086856" w:rsidP="00146B2B">
      <w:pPr>
        <w:pStyle w:val="CommentText"/>
      </w:pPr>
    </w:p>
    <w:p w14:paraId="5B40429C" w14:textId="77777777" w:rsidR="00086856" w:rsidRDefault="00086856" w:rsidP="00146B2B">
      <w:pPr>
        <w:pStyle w:val="CommentText"/>
      </w:pPr>
      <w:r>
        <w:t>This editorial applied to all plots and their text in section 8</w:t>
      </w:r>
    </w:p>
    <w:p w14:paraId="1A879AE5" w14:textId="4B48455F" w:rsidR="00086856" w:rsidRDefault="00086856">
      <w:pPr>
        <w:pStyle w:val="CommentText"/>
      </w:pPr>
    </w:p>
  </w:comment>
  <w:comment w:id="477" w:author="Hannu Peiponen" w:date="2022-11-24T19:52:00Z" w:initials="HP">
    <w:p w14:paraId="1755E609" w14:textId="77777777" w:rsidR="00086856" w:rsidRDefault="00086856" w:rsidP="00146B2B">
      <w:pPr>
        <w:pStyle w:val="CommentText"/>
      </w:pPr>
      <w:r>
        <w:rPr>
          <w:rStyle w:val="CommentReference"/>
        </w:rPr>
        <w:annotationRef/>
      </w:r>
      <w:r>
        <w:t>Editorial</w:t>
      </w:r>
    </w:p>
    <w:p w14:paraId="5566AC94" w14:textId="77777777" w:rsidR="00086856" w:rsidRDefault="00086856" w:rsidP="00146B2B">
      <w:pPr>
        <w:pStyle w:val="CommentText"/>
      </w:pPr>
      <w:r>
        <w:t>Moved before the plot to be after the plot. Result is that both plot and related text are in same page</w:t>
      </w:r>
    </w:p>
    <w:p w14:paraId="5EF78447" w14:textId="77777777" w:rsidR="00086856" w:rsidRDefault="00086856" w:rsidP="00146B2B">
      <w:pPr>
        <w:pStyle w:val="CommentText"/>
      </w:pPr>
    </w:p>
    <w:p w14:paraId="589A81D1" w14:textId="77777777" w:rsidR="00086856" w:rsidRDefault="00086856" w:rsidP="00146B2B">
      <w:pPr>
        <w:pStyle w:val="CommentText"/>
      </w:pPr>
      <w:r>
        <w:t>Further I had initial confusion on “corresponding graphical plot”. I changed it “graphical plot above”</w:t>
      </w:r>
    </w:p>
    <w:p w14:paraId="3A730997" w14:textId="77777777" w:rsidR="00086856" w:rsidRDefault="00086856" w:rsidP="00146B2B">
      <w:pPr>
        <w:pStyle w:val="CommentText"/>
      </w:pPr>
    </w:p>
    <w:p w14:paraId="6A43B773" w14:textId="77777777" w:rsidR="00086856" w:rsidRDefault="00086856" w:rsidP="00146B2B">
      <w:pPr>
        <w:pStyle w:val="CommentText"/>
      </w:pPr>
      <w:r>
        <w:t>This editorial applied to all plots and their text in section 8</w:t>
      </w:r>
    </w:p>
    <w:p w14:paraId="029A3215" w14:textId="42E1AF90" w:rsidR="00086856" w:rsidRDefault="00086856">
      <w:pPr>
        <w:pStyle w:val="CommentText"/>
      </w:pPr>
    </w:p>
  </w:comment>
  <w:comment w:id="535" w:author="Hannu Peiponen" w:date="2022-11-24T19:52:00Z" w:initials="HP">
    <w:p w14:paraId="01FA84CB" w14:textId="77777777" w:rsidR="00086856" w:rsidRDefault="00086856" w:rsidP="00146B2B">
      <w:pPr>
        <w:pStyle w:val="CommentText"/>
      </w:pPr>
      <w:r>
        <w:rPr>
          <w:rStyle w:val="CommentReference"/>
        </w:rPr>
        <w:annotationRef/>
      </w:r>
      <w:r>
        <w:t>Editorial</w:t>
      </w:r>
    </w:p>
    <w:p w14:paraId="02C522E3" w14:textId="77777777" w:rsidR="00086856" w:rsidRDefault="00086856" w:rsidP="00146B2B">
      <w:pPr>
        <w:pStyle w:val="CommentText"/>
      </w:pPr>
      <w:r>
        <w:t>Moved before the plot to be after the plot. Result is that both plot and related text are in same page</w:t>
      </w:r>
    </w:p>
    <w:p w14:paraId="5FD8085A" w14:textId="77777777" w:rsidR="00086856" w:rsidRDefault="00086856" w:rsidP="00146B2B">
      <w:pPr>
        <w:pStyle w:val="CommentText"/>
      </w:pPr>
    </w:p>
    <w:p w14:paraId="7DC543C5" w14:textId="77777777" w:rsidR="00086856" w:rsidRDefault="00086856" w:rsidP="00146B2B">
      <w:pPr>
        <w:pStyle w:val="CommentText"/>
      </w:pPr>
      <w:r>
        <w:t>Further I had initial confusion on “corresponding graphical plot”. I changed it “graphical plot above”</w:t>
      </w:r>
    </w:p>
    <w:p w14:paraId="13C5E863" w14:textId="77777777" w:rsidR="00086856" w:rsidRDefault="00086856" w:rsidP="00146B2B">
      <w:pPr>
        <w:pStyle w:val="CommentText"/>
      </w:pPr>
    </w:p>
    <w:p w14:paraId="2A70CF58" w14:textId="77777777" w:rsidR="00086856" w:rsidRDefault="00086856" w:rsidP="00146B2B">
      <w:pPr>
        <w:pStyle w:val="CommentText"/>
      </w:pPr>
      <w:r>
        <w:t>This editorial applied to all plots and their text in section 8</w:t>
      </w:r>
    </w:p>
    <w:p w14:paraId="46F0373F" w14:textId="44CF3158" w:rsidR="00086856" w:rsidRDefault="00086856">
      <w:pPr>
        <w:pStyle w:val="CommentText"/>
      </w:pPr>
    </w:p>
  </w:comment>
  <w:comment w:id="542" w:author="Hannu Peiponen" w:date="2022-11-24T19:52:00Z" w:initials="HP">
    <w:p w14:paraId="2970BFFB" w14:textId="77777777" w:rsidR="00086856" w:rsidRDefault="00086856" w:rsidP="00146B2B">
      <w:pPr>
        <w:pStyle w:val="CommentText"/>
      </w:pPr>
      <w:r>
        <w:rPr>
          <w:rStyle w:val="CommentReference"/>
        </w:rPr>
        <w:annotationRef/>
      </w:r>
      <w:r>
        <w:t>Editorial</w:t>
      </w:r>
    </w:p>
    <w:p w14:paraId="6581C4BE" w14:textId="77777777" w:rsidR="00086856" w:rsidRDefault="00086856" w:rsidP="00146B2B">
      <w:pPr>
        <w:pStyle w:val="CommentText"/>
      </w:pPr>
      <w:r>
        <w:t>Moved before the plot to be after the plot. Result is that both plot and related text are in same page</w:t>
      </w:r>
    </w:p>
    <w:p w14:paraId="3E658E95" w14:textId="77777777" w:rsidR="00086856" w:rsidRDefault="00086856" w:rsidP="00146B2B">
      <w:pPr>
        <w:pStyle w:val="CommentText"/>
      </w:pPr>
    </w:p>
    <w:p w14:paraId="591BB0A3" w14:textId="77777777" w:rsidR="00086856" w:rsidRDefault="00086856" w:rsidP="00146B2B">
      <w:pPr>
        <w:pStyle w:val="CommentText"/>
      </w:pPr>
      <w:r>
        <w:t>Further I had initial confusion on “corresponding graphical plot”. I changed it “graphical plot above”</w:t>
      </w:r>
    </w:p>
    <w:p w14:paraId="16543422" w14:textId="77777777" w:rsidR="00086856" w:rsidRDefault="00086856" w:rsidP="00146B2B">
      <w:pPr>
        <w:pStyle w:val="CommentText"/>
      </w:pPr>
    </w:p>
    <w:p w14:paraId="3760CACD" w14:textId="77777777" w:rsidR="00086856" w:rsidRDefault="00086856" w:rsidP="00146B2B">
      <w:pPr>
        <w:pStyle w:val="CommentText"/>
      </w:pPr>
      <w:r>
        <w:t>This editorial applied to all plots and their text in section 8</w:t>
      </w:r>
    </w:p>
    <w:p w14:paraId="44B40A09" w14:textId="1750FB22" w:rsidR="00086856" w:rsidRDefault="00086856">
      <w:pPr>
        <w:pStyle w:val="CommentText"/>
      </w:pPr>
    </w:p>
  </w:comment>
  <w:comment w:id="560" w:author="Hannu Peiponen" w:date="2022-11-24T19:52:00Z" w:initials="HP">
    <w:p w14:paraId="58998A07" w14:textId="77777777" w:rsidR="00086856" w:rsidRDefault="00086856" w:rsidP="00146B2B">
      <w:pPr>
        <w:pStyle w:val="CommentText"/>
      </w:pPr>
      <w:r>
        <w:rPr>
          <w:rStyle w:val="CommentReference"/>
        </w:rPr>
        <w:annotationRef/>
      </w:r>
      <w:r>
        <w:t>Editorial</w:t>
      </w:r>
    </w:p>
    <w:p w14:paraId="155118A5" w14:textId="77777777" w:rsidR="00086856" w:rsidRDefault="00086856" w:rsidP="00146B2B">
      <w:pPr>
        <w:pStyle w:val="CommentText"/>
      </w:pPr>
      <w:r>
        <w:t>Moved before the plot to be after the plot. Result is that both plot and related text are in same page</w:t>
      </w:r>
    </w:p>
    <w:p w14:paraId="632B2D35" w14:textId="77777777" w:rsidR="00086856" w:rsidRDefault="00086856" w:rsidP="00146B2B">
      <w:pPr>
        <w:pStyle w:val="CommentText"/>
      </w:pPr>
    </w:p>
    <w:p w14:paraId="0A723E19" w14:textId="77777777" w:rsidR="00086856" w:rsidRDefault="00086856" w:rsidP="00146B2B">
      <w:pPr>
        <w:pStyle w:val="CommentText"/>
      </w:pPr>
      <w:r>
        <w:t>Further I had initial confusion on “corresponding graphical plot”. I changed it “graphical plot above”</w:t>
      </w:r>
    </w:p>
    <w:p w14:paraId="5BC4F183" w14:textId="77777777" w:rsidR="00086856" w:rsidRDefault="00086856" w:rsidP="00146B2B">
      <w:pPr>
        <w:pStyle w:val="CommentText"/>
      </w:pPr>
    </w:p>
    <w:p w14:paraId="2D7223C7" w14:textId="77777777" w:rsidR="00086856" w:rsidRDefault="00086856" w:rsidP="00146B2B">
      <w:pPr>
        <w:pStyle w:val="CommentText"/>
      </w:pPr>
      <w:r>
        <w:t>This editorial applied to all plots and their text in section 8</w:t>
      </w:r>
    </w:p>
    <w:p w14:paraId="6E6D13D6" w14:textId="0ED3666F" w:rsidR="00086856" w:rsidRDefault="00086856">
      <w:pPr>
        <w:pStyle w:val="CommentText"/>
      </w:pPr>
    </w:p>
  </w:comment>
  <w:comment w:id="617" w:author="Hannu Peiponen" w:date="2022-11-24T19:53:00Z" w:initials="HP">
    <w:p w14:paraId="008396A1" w14:textId="77777777" w:rsidR="00086856" w:rsidRDefault="00086856" w:rsidP="00146B2B">
      <w:pPr>
        <w:pStyle w:val="CommentText"/>
      </w:pPr>
      <w:r>
        <w:rPr>
          <w:rStyle w:val="CommentReference"/>
        </w:rPr>
        <w:annotationRef/>
      </w:r>
      <w:r>
        <w:t>Editorial</w:t>
      </w:r>
    </w:p>
    <w:p w14:paraId="53365CC1" w14:textId="77777777" w:rsidR="00086856" w:rsidRDefault="00086856" w:rsidP="00146B2B">
      <w:pPr>
        <w:pStyle w:val="CommentText"/>
      </w:pPr>
      <w:r>
        <w:t>Moved before the plot to be after the plot. Result is that both plot and related text are in same page</w:t>
      </w:r>
    </w:p>
    <w:p w14:paraId="67912FC7" w14:textId="77777777" w:rsidR="00086856" w:rsidRDefault="00086856" w:rsidP="00146B2B">
      <w:pPr>
        <w:pStyle w:val="CommentText"/>
      </w:pPr>
    </w:p>
    <w:p w14:paraId="47E2DE87" w14:textId="77777777" w:rsidR="00086856" w:rsidRDefault="00086856" w:rsidP="00146B2B">
      <w:pPr>
        <w:pStyle w:val="CommentText"/>
      </w:pPr>
      <w:r>
        <w:t>Further I had initial confusion on “corresponding graphical plot”. I changed it “graphical plot above”</w:t>
      </w:r>
    </w:p>
    <w:p w14:paraId="657FB6D5" w14:textId="77777777" w:rsidR="00086856" w:rsidRDefault="00086856" w:rsidP="00146B2B">
      <w:pPr>
        <w:pStyle w:val="CommentText"/>
      </w:pPr>
    </w:p>
    <w:p w14:paraId="6F9608C1" w14:textId="77777777" w:rsidR="00086856" w:rsidRDefault="00086856" w:rsidP="00146B2B">
      <w:pPr>
        <w:pStyle w:val="CommentText"/>
      </w:pPr>
      <w:r>
        <w:t>This editorial applied to all plots and their text in section 8</w:t>
      </w:r>
    </w:p>
    <w:p w14:paraId="65BF0CC2" w14:textId="69DACC39" w:rsidR="00086856" w:rsidRDefault="00086856">
      <w:pPr>
        <w:pStyle w:val="CommentText"/>
      </w:pPr>
    </w:p>
  </w:comment>
  <w:comment w:id="624" w:author="Hannu Peiponen" w:date="2022-11-24T19:53:00Z" w:initials="HP">
    <w:p w14:paraId="4CCE089B" w14:textId="77777777" w:rsidR="00086856" w:rsidRDefault="00086856" w:rsidP="00146B2B">
      <w:pPr>
        <w:pStyle w:val="CommentText"/>
      </w:pPr>
      <w:r>
        <w:rPr>
          <w:rStyle w:val="CommentReference"/>
        </w:rPr>
        <w:annotationRef/>
      </w:r>
      <w:r>
        <w:t>Editorial</w:t>
      </w:r>
    </w:p>
    <w:p w14:paraId="172D0F8F" w14:textId="77777777" w:rsidR="00086856" w:rsidRDefault="00086856" w:rsidP="00146B2B">
      <w:pPr>
        <w:pStyle w:val="CommentText"/>
      </w:pPr>
      <w:r>
        <w:t>Moved before the plot to be after the plot. Result is that both plot and related text are in same page</w:t>
      </w:r>
    </w:p>
    <w:p w14:paraId="36BA8DFB" w14:textId="77777777" w:rsidR="00086856" w:rsidRDefault="00086856" w:rsidP="00146B2B">
      <w:pPr>
        <w:pStyle w:val="CommentText"/>
      </w:pPr>
    </w:p>
    <w:p w14:paraId="2DE5B665" w14:textId="77777777" w:rsidR="00086856" w:rsidRDefault="00086856" w:rsidP="00146B2B">
      <w:pPr>
        <w:pStyle w:val="CommentText"/>
      </w:pPr>
      <w:r>
        <w:t>Further I had initial confusion on “corresponding graphical plot”. I changed it “graphical plot above”</w:t>
      </w:r>
    </w:p>
    <w:p w14:paraId="6092FCDB" w14:textId="77777777" w:rsidR="00086856" w:rsidRDefault="00086856" w:rsidP="00146B2B">
      <w:pPr>
        <w:pStyle w:val="CommentText"/>
      </w:pPr>
    </w:p>
    <w:p w14:paraId="01FB584C" w14:textId="77777777" w:rsidR="00086856" w:rsidRDefault="00086856" w:rsidP="00146B2B">
      <w:pPr>
        <w:pStyle w:val="CommentText"/>
      </w:pPr>
      <w:r>
        <w:t>This editorial applied to all plots and their text in section 8</w:t>
      </w:r>
    </w:p>
    <w:p w14:paraId="7F475044" w14:textId="2276FCF4" w:rsidR="00086856" w:rsidRDefault="00086856">
      <w:pPr>
        <w:pStyle w:val="CommentText"/>
      </w:pPr>
    </w:p>
  </w:comment>
  <w:comment w:id="638" w:author="Hannu Peiponen" w:date="2022-11-24T19:53:00Z" w:initials="HP">
    <w:p w14:paraId="3C88868A" w14:textId="77777777" w:rsidR="00086856" w:rsidRDefault="00086856" w:rsidP="00146B2B">
      <w:pPr>
        <w:pStyle w:val="CommentText"/>
      </w:pPr>
      <w:r>
        <w:rPr>
          <w:rStyle w:val="CommentReference"/>
        </w:rPr>
        <w:annotationRef/>
      </w:r>
      <w:r>
        <w:t>Editorial</w:t>
      </w:r>
    </w:p>
    <w:p w14:paraId="5C9E3AC4" w14:textId="77777777" w:rsidR="00086856" w:rsidRDefault="00086856" w:rsidP="00146B2B">
      <w:pPr>
        <w:pStyle w:val="CommentText"/>
      </w:pPr>
      <w:r>
        <w:t>Moved before the plot to be after the plot. Result is that both plot and related text are in same page</w:t>
      </w:r>
    </w:p>
    <w:p w14:paraId="3D415ADA" w14:textId="77777777" w:rsidR="00086856" w:rsidRDefault="00086856" w:rsidP="00146B2B">
      <w:pPr>
        <w:pStyle w:val="CommentText"/>
      </w:pPr>
    </w:p>
    <w:p w14:paraId="0F473B62" w14:textId="77777777" w:rsidR="00086856" w:rsidRDefault="00086856" w:rsidP="00146B2B">
      <w:pPr>
        <w:pStyle w:val="CommentText"/>
      </w:pPr>
      <w:r>
        <w:t>Further I had initial confusion on “corresponding graphical plot”. I changed it “graphical plot above”</w:t>
      </w:r>
    </w:p>
    <w:p w14:paraId="3ABDDE71" w14:textId="77777777" w:rsidR="00086856" w:rsidRDefault="00086856" w:rsidP="00146B2B">
      <w:pPr>
        <w:pStyle w:val="CommentText"/>
      </w:pPr>
    </w:p>
    <w:p w14:paraId="210B659A" w14:textId="77777777" w:rsidR="00086856" w:rsidRDefault="00086856" w:rsidP="00146B2B">
      <w:pPr>
        <w:pStyle w:val="CommentText"/>
      </w:pPr>
      <w:r>
        <w:t>This editorial applied to all plots and their text in section 8</w:t>
      </w:r>
    </w:p>
    <w:p w14:paraId="24F19742" w14:textId="4D458289" w:rsidR="00086856" w:rsidRDefault="00086856">
      <w:pPr>
        <w:pStyle w:val="CommentText"/>
      </w:pPr>
    </w:p>
  </w:comment>
  <w:comment w:id="700" w:author="Hannu Peiponen" w:date="2022-11-24T19:53:00Z" w:initials="HP">
    <w:p w14:paraId="091D380E" w14:textId="77777777" w:rsidR="00086856" w:rsidRDefault="00086856" w:rsidP="00146B2B">
      <w:pPr>
        <w:pStyle w:val="CommentText"/>
      </w:pPr>
      <w:r>
        <w:rPr>
          <w:rStyle w:val="CommentReference"/>
        </w:rPr>
        <w:annotationRef/>
      </w:r>
      <w:r>
        <w:t>Editorial</w:t>
      </w:r>
    </w:p>
    <w:p w14:paraId="40FC192C" w14:textId="77777777" w:rsidR="00086856" w:rsidRDefault="00086856" w:rsidP="00146B2B">
      <w:pPr>
        <w:pStyle w:val="CommentText"/>
      </w:pPr>
      <w:r>
        <w:t>Moved before the plot to be after the plot. Result is that both plot and related text are in same page</w:t>
      </w:r>
    </w:p>
    <w:p w14:paraId="225E8DA5" w14:textId="77777777" w:rsidR="00086856" w:rsidRDefault="00086856" w:rsidP="00146B2B">
      <w:pPr>
        <w:pStyle w:val="CommentText"/>
      </w:pPr>
    </w:p>
    <w:p w14:paraId="206CB28F" w14:textId="77777777" w:rsidR="00086856" w:rsidRDefault="00086856" w:rsidP="00146B2B">
      <w:pPr>
        <w:pStyle w:val="CommentText"/>
      </w:pPr>
      <w:r>
        <w:t>Further I had initial confusion on “corresponding graphical plot”. I changed it “graphical plot above”</w:t>
      </w:r>
    </w:p>
    <w:p w14:paraId="050AD399" w14:textId="77777777" w:rsidR="00086856" w:rsidRDefault="00086856" w:rsidP="00146B2B">
      <w:pPr>
        <w:pStyle w:val="CommentText"/>
      </w:pPr>
    </w:p>
    <w:p w14:paraId="0B64382D" w14:textId="77777777" w:rsidR="00086856" w:rsidRDefault="00086856" w:rsidP="00146B2B">
      <w:pPr>
        <w:pStyle w:val="CommentText"/>
      </w:pPr>
      <w:r>
        <w:t>This editorial applied to all plots and their text in section 8</w:t>
      </w:r>
    </w:p>
    <w:p w14:paraId="6409E32F" w14:textId="1ECBD48A" w:rsidR="00086856" w:rsidRDefault="00086856">
      <w:pPr>
        <w:pStyle w:val="CommentText"/>
      </w:pPr>
    </w:p>
  </w:comment>
  <w:comment w:id="707" w:author="Hannu Peiponen" w:date="2022-11-24T19:53:00Z" w:initials="HP">
    <w:p w14:paraId="3EB6CA82" w14:textId="77777777" w:rsidR="00086856" w:rsidRDefault="00086856" w:rsidP="00146B2B">
      <w:pPr>
        <w:pStyle w:val="CommentText"/>
      </w:pPr>
      <w:r>
        <w:rPr>
          <w:rStyle w:val="CommentReference"/>
        </w:rPr>
        <w:annotationRef/>
      </w:r>
      <w:r>
        <w:t>Editorial</w:t>
      </w:r>
    </w:p>
    <w:p w14:paraId="0583B98B" w14:textId="77777777" w:rsidR="00086856" w:rsidRDefault="00086856" w:rsidP="00146B2B">
      <w:pPr>
        <w:pStyle w:val="CommentText"/>
      </w:pPr>
      <w:r>
        <w:t>Moved before the plot to be after the plot. Result is that both plot and related text are in same page</w:t>
      </w:r>
    </w:p>
    <w:p w14:paraId="2971B495" w14:textId="77777777" w:rsidR="00086856" w:rsidRDefault="00086856" w:rsidP="00146B2B">
      <w:pPr>
        <w:pStyle w:val="CommentText"/>
      </w:pPr>
    </w:p>
    <w:p w14:paraId="0A297C9E" w14:textId="77777777" w:rsidR="00086856" w:rsidRDefault="00086856" w:rsidP="00146B2B">
      <w:pPr>
        <w:pStyle w:val="CommentText"/>
      </w:pPr>
      <w:r>
        <w:t>Further I had initial confusion on “corresponding graphical plot”. I changed it “graphical plot above”</w:t>
      </w:r>
    </w:p>
    <w:p w14:paraId="749E6D9F" w14:textId="77777777" w:rsidR="00086856" w:rsidRDefault="00086856" w:rsidP="00146B2B">
      <w:pPr>
        <w:pStyle w:val="CommentText"/>
      </w:pPr>
    </w:p>
    <w:p w14:paraId="7CE05DC0" w14:textId="77777777" w:rsidR="00086856" w:rsidRDefault="00086856" w:rsidP="00146B2B">
      <w:pPr>
        <w:pStyle w:val="CommentText"/>
      </w:pPr>
      <w:r>
        <w:t>This editorial applied to all plots and their text in section 8</w:t>
      </w:r>
    </w:p>
    <w:p w14:paraId="32D79621" w14:textId="46798BA8" w:rsidR="00086856" w:rsidRDefault="00086856">
      <w:pPr>
        <w:pStyle w:val="CommentText"/>
      </w:pPr>
    </w:p>
  </w:comment>
  <w:comment w:id="722" w:author="Hannu Peiponen" w:date="2022-11-24T19:53:00Z" w:initials="HP">
    <w:p w14:paraId="7E43B9F9" w14:textId="77777777" w:rsidR="00086856" w:rsidRDefault="00086856" w:rsidP="00146B2B">
      <w:pPr>
        <w:pStyle w:val="CommentText"/>
      </w:pPr>
      <w:r>
        <w:rPr>
          <w:rStyle w:val="CommentReference"/>
        </w:rPr>
        <w:annotationRef/>
      </w:r>
      <w:r>
        <w:t>Editorial</w:t>
      </w:r>
    </w:p>
    <w:p w14:paraId="07427D0C" w14:textId="77777777" w:rsidR="00086856" w:rsidRDefault="00086856" w:rsidP="00146B2B">
      <w:pPr>
        <w:pStyle w:val="CommentText"/>
      </w:pPr>
      <w:r>
        <w:t>Moved before the plot to be after the plot. Result is that both plot and related text are in same page</w:t>
      </w:r>
    </w:p>
    <w:p w14:paraId="1CC3E4F1" w14:textId="77777777" w:rsidR="00086856" w:rsidRDefault="00086856" w:rsidP="00146B2B">
      <w:pPr>
        <w:pStyle w:val="CommentText"/>
      </w:pPr>
    </w:p>
    <w:p w14:paraId="2232B224" w14:textId="77777777" w:rsidR="00086856" w:rsidRDefault="00086856" w:rsidP="00146B2B">
      <w:pPr>
        <w:pStyle w:val="CommentText"/>
      </w:pPr>
      <w:r>
        <w:t>Further I had initial confusion on “corresponding graphical plot”. I changed it “graphical plot above”</w:t>
      </w:r>
    </w:p>
    <w:p w14:paraId="0DE8D896" w14:textId="77777777" w:rsidR="00086856" w:rsidRDefault="00086856" w:rsidP="00146B2B">
      <w:pPr>
        <w:pStyle w:val="CommentText"/>
      </w:pPr>
    </w:p>
    <w:p w14:paraId="38C9AD3D" w14:textId="77777777" w:rsidR="00086856" w:rsidRDefault="00086856" w:rsidP="00146B2B">
      <w:pPr>
        <w:pStyle w:val="CommentText"/>
      </w:pPr>
      <w:r>
        <w:t>This editorial applied to all plots and their text in section 8</w:t>
      </w:r>
    </w:p>
    <w:p w14:paraId="23EE7E84" w14:textId="2C07C039" w:rsidR="00086856" w:rsidRDefault="00086856">
      <w:pPr>
        <w:pStyle w:val="CommentText"/>
      </w:pP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6C7704AC" w15:done="0"/>
  <w15:commentEx w15:paraId="00C00CE2" w15:done="0"/>
  <w15:commentEx w15:paraId="69C371FF" w15:done="0"/>
  <w15:commentEx w15:paraId="42B5350D" w15:done="0"/>
  <w15:commentEx w15:paraId="1B587676" w15:done="0"/>
  <w15:commentEx w15:paraId="035B8553" w15:done="0"/>
  <w15:commentEx w15:paraId="680B19F8" w15:done="0"/>
  <w15:commentEx w15:paraId="7960F3F5" w15:done="0"/>
  <w15:commentEx w15:paraId="50436433" w15:done="0"/>
  <w15:commentEx w15:paraId="131943E0" w15:done="0"/>
  <w15:commentEx w15:paraId="713458A6" w15:done="0"/>
  <w15:commentEx w15:paraId="6052D97D" w15:done="0"/>
  <w15:commentEx w15:paraId="419F119F" w15:done="0"/>
  <w15:commentEx w15:paraId="36D8D75C" w15:done="0"/>
  <w15:commentEx w15:paraId="6D78FE30" w15:done="0"/>
  <w15:commentEx w15:paraId="30E6F782" w15:done="0"/>
  <w15:commentEx w15:paraId="22EE8DF2" w15:done="0"/>
  <w15:commentEx w15:paraId="59CDF0D7" w15:done="0"/>
  <w15:commentEx w15:paraId="73A50BB8" w15:done="0"/>
  <w15:commentEx w15:paraId="6F1CEBF6" w15:done="0"/>
  <w15:commentEx w15:paraId="1A879AE5" w15:done="0"/>
  <w15:commentEx w15:paraId="029A3215" w15:done="0"/>
  <w15:commentEx w15:paraId="46F0373F" w15:done="0"/>
  <w15:commentEx w15:paraId="44B40A09" w15:done="0"/>
  <w15:commentEx w15:paraId="6E6D13D6" w15:done="0"/>
  <w15:commentEx w15:paraId="65BF0CC2" w15:done="0"/>
  <w15:commentEx w15:paraId="7F475044" w15:done="0"/>
  <w15:commentEx w15:paraId="24F19742" w15:done="0"/>
  <w15:commentEx w15:paraId="6409E32F" w15:done="0"/>
  <w15:commentEx w15:paraId="32D79621" w15:done="0"/>
  <w15:commentEx w15:paraId="23EE7E84"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2A4726" w16cex:dateUtc="2022-11-24T17:40:00Z"/>
  <w16cex:commentExtensible w16cex:durableId="272A49D9" w16cex:dateUtc="2022-11-24T17:51:00Z"/>
  <w16cex:commentExtensible w16cex:durableId="272A49E3" w16cex:dateUtc="2022-11-24T17:52:00Z"/>
  <w16cex:commentExtensible w16cex:durableId="272A49EA" w16cex:dateUtc="2022-11-24T17:52:00Z"/>
  <w16cex:commentExtensible w16cex:durableId="272A49F2" w16cex:dateUtc="2022-11-24T17:52:00Z"/>
  <w16cex:commentExtensible w16cex:durableId="272A49FA" w16cex:dateUtc="2022-11-24T17:52:00Z"/>
  <w16cex:commentExtensible w16cex:durableId="272A4A09" w16cex:dateUtc="2022-11-24T17:52:00Z"/>
  <w16cex:commentExtensible w16cex:durableId="272A4A10" w16cex:dateUtc="2022-11-24T17:52:00Z"/>
  <w16cex:commentExtensible w16cex:durableId="272A4A17" w16cex:dateUtc="2022-11-24T17:52:00Z"/>
  <w16cex:commentExtensible w16cex:durableId="272A4A1E" w16cex:dateUtc="2022-11-24T17:53:00Z"/>
  <w16cex:commentExtensible w16cex:durableId="272A4A25" w16cex:dateUtc="2022-11-24T17:53:00Z"/>
  <w16cex:commentExtensible w16cex:durableId="272A4A2C" w16cex:dateUtc="2022-11-24T17:53:00Z"/>
  <w16cex:commentExtensible w16cex:durableId="272A4A33" w16cex:dateUtc="2022-11-24T17:53:00Z"/>
  <w16cex:commentExtensible w16cex:durableId="272A4A3B" w16cex:dateUtc="2022-11-24T17:53:00Z"/>
  <w16cex:commentExtensible w16cex:durableId="272A4A56" w16cex:dateUtc="2022-11-24T17:5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2EE8DF2" w16cid:durableId="272A4726"/>
  <w16cid:commentId w16cid:paraId="59CDF0D7" w16cid:durableId="272A49D9"/>
  <w16cid:commentId w16cid:paraId="73A50BB8" w16cid:durableId="272A49E3"/>
  <w16cid:commentId w16cid:paraId="6F1CEBF6" w16cid:durableId="272A49EA"/>
  <w16cid:commentId w16cid:paraId="1A879AE5" w16cid:durableId="272A49F2"/>
  <w16cid:commentId w16cid:paraId="029A3215" w16cid:durableId="272A49FA"/>
  <w16cid:commentId w16cid:paraId="46F0373F" w16cid:durableId="272A4A09"/>
  <w16cid:commentId w16cid:paraId="44B40A09" w16cid:durableId="272A4A10"/>
  <w16cid:commentId w16cid:paraId="6E6D13D6" w16cid:durableId="272A4A17"/>
  <w16cid:commentId w16cid:paraId="65BF0CC2" w16cid:durableId="272A4A1E"/>
  <w16cid:commentId w16cid:paraId="7F475044" w16cid:durableId="272A4A25"/>
  <w16cid:commentId w16cid:paraId="24F19742" w16cid:durableId="272A4A2C"/>
  <w16cid:commentId w16cid:paraId="6409E32F" w16cid:durableId="272A4A33"/>
  <w16cid:commentId w16cid:paraId="32D79621" w16cid:durableId="272A4A3B"/>
  <w16cid:commentId w16cid:paraId="23EE7E84" w16cid:durableId="272A4A56"/>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931D437" w14:textId="77777777" w:rsidR="0006121E" w:rsidRDefault="0006121E" w:rsidP="00EB5479">
      <w:r>
        <w:separator/>
      </w:r>
    </w:p>
  </w:endnote>
  <w:endnote w:type="continuationSeparator" w:id="0">
    <w:p w14:paraId="10DD5939" w14:textId="77777777" w:rsidR="0006121E" w:rsidRDefault="0006121E" w:rsidP="00EB5479">
      <w:r>
        <w:continuationSeparator/>
      </w:r>
    </w:p>
  </w:endnote>
  <w:endnote w:type="continuationNotice" w:id="1">
    <w:p w14:paraId="29AA364C" w14:textId="77777777" w:rsidR="0006121E" w:rsidRDefault="0006121E" w:rsidP="00EB547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Malgun Gothic">
    <w:altName w:val="맑은 고딕"/>
    <w:panose1 w:val="020B0503020000020004"/>
    <w:charset w:val="81"/>
    <w:family w:val="swiss"/>
    <w:pitch w:val="variable"/>
    <w:sig w:usb0="9000002F" w:usb1="29D77CFB" w:usb2="00000012" w:usb3="00000000" w:csb0="00080001" w:csb1="00000000"/>
  </w:font>
  <w:font w:name="Cambria">
    <w:panose1 w:val="02040503050406030204"/>
    <w:charset w:val="00"/>
    <w:family w:val="roman"/>
    <w:pitch w:val="variable"/>
    <w:sig w:usb0="E00006FF" w:usb1="420024FF" w:usb2="02000000" w:usb3="00000000" w:csb0="0000019F" w:csb1="00000000"/>
  </w:font>
  <w:font w:name="Times">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4002EFF" w:usb1="C000247B" w:usb2="00000009" w:usb3="00000000" w:csb0="000001FF" w:csb1="00000000"/>
  </w:font>
  <w:font w:name="HelveticaNeueLT Std Med">
    <w:altName w:val="Arial"/>
    <w:panose1 w:val="00000000000000000000"/>
    <w:charset w:val="4D"/>
    <w:family w:val="auto"/>
    <w:notTrueType/>
    <w:pitch w:val="default"/>
    <w:sig w:usb0="00000003" w:usb1="00000000" w:usb2="00000000" w:usb3="00000000" w:csb0="00000001" w:csb1="00000000"/>
  </w:font>
  <w:font w:name="Helvetica">
    <w:panose1 w:val="020B0604020202020204"/>
    <w:charset w:val="00"/>
    <w:family w:val="swiss"/>
    <w:pitch w:val="variable"/>
    <w:sig w:usb0="E0002EFF" w:usb1="C000785B" w:usb2="00000009" w:usb3="00000000" w:csb0="000001FF" w:csb1="00000000"/>
  </w:font>
  <w:font w:name="MS Mincho">
    <w:altName w:val="MS Gothic"/>
    <w:panose1 w:val="02020609040205080304"/>
    <w:charset w:val="80"/>
    <w:family w:val="roman"/>
    <w:notTrueType/>
    <w:pitch w:val="fixed"/>
    <w:sig w:usb0="00000000" w:usb1="08070000" w:usb2="00000010" w:usb3="00000000" w:csb0="00020000" w:csb1="00000000"/>
  </w:font>
  <w:font w:name="Courier">
    <w:panose1 w:val="02070409020205020404"/>
    <w:charset w:val="00"/>
    <w:family w:val="modern"/>
    <w:notTrueType/>
    <w:pitch w:val="fixed"/>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2EF7789" w14:textId="6702C025" w:rsidR="00086856" w:rsidRPr="00CE1972" w:rsidRDefault="00086856" w:rsidP="00CE1972">
    <w:pPr>
      <w:tabs>
        <w:tab w:val="center" w:pos="4395"/>
        <w:tab w:val="right" w:pos="8931"/>
      </w:tabs>
      <w:spacing w:line="220" w:lineRule="exact"/>
      <w:jc w:val="center"/>
      <w:rPr>
        <w:rFonts w:eastAsia="MS Mincho" w:cs="Arial"/>
        <w:sz w:val="16"/>
        <w:lang w:eastAsia="ja-JP"/>
      </w:rPr>
    </w:pPr>
    <w:r w:rsidRPr="007F4B61">
      <w:rPr>
        <w:rFonts w:eastAsia="MS Mincho" w:cs="Arial"/>
        <w:sz w:val="16"/>
        <w:lang w:eastAsia="ja-JP"/>
      </w:rPr>
      <w:t>S-</w:t>
    </w:r>
    <w:r>
      <w:rPr>
        <w:rFonts w:eastAsia="MS Mincho" w:cs="Arial"/>
        <w:sz w:val="16"/>
        <w:lang w:eastAsia="ja-JP"/>
      </w:rPr>
      <w:t>64</w:t>
    </w:r>
    <w:r w:rsidRPr="007F4B61">
      <w:rPr>
        <w:rFonts w:eastAsia="MS Mincho" w:cs="Arial"/>
        <w:sz w:val="16"/>
        <w:lang w:eastAsia="ja-JP"/>
      </w:rPr>
      <w:tab/>
    </w:r>
    <w:r>
      <w:rPr>
        <w:rFonts w:eastAsia="MS Mincho" w:cs="Arial"/>
        <w:color w:val="FF0000"/>
        <w:sz w:val="16"/>
        <w:lang w:eastAsia="ja-JP"/>
      </w:rPr>
      <w:t>Xxxx</w:t>
    </w:r>
    <w:r w:rsidRPr="007F4B61">
      <w:rPr>
        <w:rFonts w:eastAsia="MS Mincho" w:cs="Arial"/>
        <w:sz w:val="16"/>
        <w:lang w:eastAsia="ja-JP"/>
      </w:rPr>
      <w:t xml:space="preserve"> 20</w:t>
    </w:r>
    <w:r>
      <w:rPr>
        <w:rFonts w:eastAsia="MS Mincho" w:cs="Arial"/>
        <w:sz w:val="16"/>
        <w:lang w:eastAsia="ja-JP"/>
      </w:rPr>
      <w:t>23</w:t>
    </w:r>
    <w:r w:rsidRPr="007F4B61">
      <w:rPr>
        <w:rFonts w:eastAsia="MS Mincho" w:cs="Arial"/>
        <w:sz w:val="16"/>
        <w:lang w:eastAsia="ja-JP"/>
      </w:rPr>
      <w:tab/>
      <w:t xml:space="preserve">Edition </w:t>
    </w:r>
    <w:ins w:id="8" w:author="Thomas Mellor" w:date="2022-11-23T23:06:00Z">
      <w:r>
        <w:rPr>
          <w:rFonts w:eastAsia="MS Mincho" w:cs="Arial"/>
          <w:sz w:val="16"/>
          <w:lang w:eastAsia="ja-JP"/>
        </w:rPr>
        <w:t>4.0</w:t>
      </w:r>
    </w:ins>
    <w:del w:id="9" w:author="Thomas Mellor" w:date="2022-11-23T23:06:00Z">
      <w:r w:rsidDel="00F77DA0">
        <w:rPr>
          <w:rFonts w:eastAsia="MS Mincho" w:cs="Arial"/>
          <w:sz w:val="16"/>
          <w:lang w:eastAsia="ja-JP"/>
        </w:rPr>
        <w:delText>3.0(.4)</w:delText>
      </w:r>
    </w:del>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D9F2DEB" w14:textId="7E0085E9" w:rsidR="00086856" w:rsidRPr="00CE1972" w:rsidRDefault="00086856" w:rsidP="00CE1972">
    <w:pPr>
      <w:tabs>
        <w:tab w:val="center" w:pos="4395"/>
        <w:tab w:val="right" w:pos="8931"/>
      </w:tabs>
      <w:spacing w:line="220" w:lineRule="exact"/>
      <w:jc w:val="center"/>
      <w:rPr>
        <w:rFonts w:eastAsia="MS Mincho" w:cs="Arial"/>
        <w:sz w:val="16"/>
        <w:lang w:eastAsia="ja-JP"/>
      </w:rPr>
    </w:pPr>
    <w:r w:rsidRPr="007F4B61">
      <w:rPr>
        <w:rFonts w:eastAsia="MS Mincho" w:cs="Arial"/>
        <w:sz w:val="16"/>
        <w:lang w:eastAsia="ja-JP"/>
      </w:rPr>
      <w:t>S-</w:t>
    </w:r>
    <w:r>
      <w:rPr>
        <w:rFonts w:eastAsia="MS Mincho" w:cs="Arial"/>
        <w:sz w:val="16"/>
        <w:lang w:eastAsia="ja-JP"/>
      </w:rPr>
      <w:t>64</w:t>
    </w:r>
    <w:r w:rsidRPr="007F4B61">
      <w:rPr>
        <w:rFonts w:eastAsia="MS Mincho" w:cs="Arial"/>
        <w:sz w:val="16"/>
        <w:lang w:eastAsia="ja-JP"/>
      </w:rPr>
      <w:tab/>
    </w:r>
    <w:r>
      <w:rPr>
        <w:rFonts w:eastAsia="MS Mincho" w:cs="Arial"/>
        <w:sz w:val="16"/>
        <w:lang w:eastAsia="ja-JP"/>
      </w:rPr>
      <w:t>December</w:t>
    </w:r>
    <w:r w:rsidRPr="007F4B61">
      <w:rPr>
        <w:rFonts w:eastAsia="MS Mincho" w:cs="Arial"/>
        <w:sz w:val="16"/>
        <w:lang w:eastAsia="ja-JP"/>
      </w:rPr>
      <w:t xml:space="preserve"> </w:t>
    </w:r>
    <w:r>
      <w:rPr>
        <w:rFonts w:eastAsia="MS Mincho" w:cs="Arial"/>
        <w:color w:val="FF0000"/>
        <w:sz w:val="16"/>
        <w:lang w:eastAsia="ja-JP"/>
      </w:rPr>
      <w:t>Xxxx</w:t>
    </w:r>
    <w:r w:rsidRPr="007F4B61">
      <w:rPr>
        <w:rFonts w:eastAsia="MS Mincho" w:cs="Arial"/>
        <w:sz w:val="16"/>
        <w:lang w:eastAsia="ja-JP"/>
      </w:rPr>
      <w:tab/>
      <w:t xml:space="preserve">Edition </w:t>
    </w:r>
    <w:r>
      <w:rPr>
        <w:rFonts w:eastAsia="MS Mincho" w:cs="Arial"/>
        <w:sz w:val="16"/>
        <w:lang w:eastAsia="ja-JP"/>
      </w:rPr>
      <w:t>3.0(.4)</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9B4D5F3" w14:textId="77777777" w:rsidR="0006121E" w:rsidRDefault="0006121E" w:rsidP="00EB5479">
      <w:r>
        <w:separator/>
      </w:r>
    </w:p>
  </w:footnote>
  <w:footnote w:type="continuationSeparator" w:id="0">
    <w:p w14:paraId="05AA7454" w14:textId="77777777" w:rsidR="0006121E" w:rsidRDefault="0006121E" w:rsidP="00EB5479">
      <w:r>
        <w:continuationSeparator/>
      </w:r>
    </w:p>
  </w:footnote>
  <w:footnote w:type="continuationNotice" w:id="1">
    <w:p w14:paraId="083077CA" w14:textId="77777777" w:rsidR="0006121E" w:rsidRDefault="0006121E" w:rsidP="00EB5479"/>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8407852" w14:textId="1D64EF70" w:rsidR="00086856" w:rsidRPr="00CE1972" w:rsidRDefault="00086856" w:rsidP="00CE1972">
    <w:pPr>
      <w:tabs>
        <w:tab w:val="center" w:pos="4395"/>
        <w:tab w:val="right" w:pos="8928"/>
      </w:tabs>
      <w:rPr>
        <w:rFonts w:cs="Arial"/>
        <w:sz w:val="16"/>
        <w:szCs w:val="16"/>
      </w:rPr>
    </w:pPr>
    <w:r w:rsidRPr="009D3A32">
      <w:rPr>
        <w:rFonts w:cs="Arial"/>
        <w:sz w:val="16"/>
        <w:szCs w:val="16"/>
      </w:rPr>
      <w:fldChar w:fldCharType="begin"/>
    </w:r>
    <w:r w:rsidRPr="009D3A32">
      <w:rPr>
        <w:rFonts w:cs="Arial"/>
        <w:sz w:val="16"/>
        <w:szCs w:val="16"/>
      </w:rPr>
      <w:instrText xml:space="preserve"> PAGE </w:instrText>
    </w:r>
    <w:r w:rsidRPr="009D3A32">
      <w:rPr>
        <w:rFonts w:cs="Arial"/>
        <w:sz w:val="16"/>
        <w:szCs w:val="16"/>
      </w:rPr>
      <w:fldChar w:fldCharType="separate"/>
    </w:r>
    <w:r w:rsidR="005075FC">
      <w:rPr>
        <w:rFonts w:cs="Arial"/>
        <w:noProof/>
        <w:sz w:val="16"/>
        <w:szCs w:val="16"/>
      </w:rPr>
      <w:t>16</w:t>
    </w:r>
    <w:r w:rsidRPr="009D3A32">
      <w:rPr>
        <w:rFonts w:cs="Arial"/>
        <w:sz w:val="16"/>
        <w:szCs w:val="16"/>
      </w:rPr>
      <w:fldChar w:fldCharType="end"/>
    </w:r>
    <w:r w:rsidRPr="009D3A32">
      <w:rPr>
        <w:rFonts w:cs="Arial"/>
        <w:sz w:val="16"/>
        <w:szCs w:val="16"/>
      </w:rPr>
      <w:tab/>
    </w:r>
    <w:r>
      <w:rPr>
        <w:rFonts w:cs="Arial"/>
        <w:sz w:val="16"/>
        <w:szCs w:val="16"/>
      </w:rPr>
      <w:t>IHO Test Datasets in ECDIS</w:t>
    </w:r>
    <w:r w:rsidRPr="009D3A32">
      <w:rPr>
        <w:rFonts w:cs="Arial"/>
        <w:sz w:val="16"/>
        <w:szCs w:val="16"/>
      </w:rPr>
      <w:tab/>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751503B" w14:textId="21C94250" w:rsidR="00086856" w:rsidRPr="00CE1972" w:rsidRDefault="00086856" w:rsidP="00CE1972">
    <w:pPr>
      <w:tabs>
        <w:tab w:val="center" w:pos="4395"/>
        <w:tab w:val="right" w:pos="9072"/>
      </w:tabs>
      <w:ind w:right="-2"/>
      <w:rPr>
        <w:rFonts w:cs="Arial"/>
        <w:sz w:val="16"/>
        <w:szCs w:val="16"/>
      </w:rPr>
    </w:pPr>
    <w:r w:rsidRPr="007F4B61">
      <w:rPr>
        <w:rFonts w:eastAsia="MS Mincho"/>
        <w:sz w:val="16"/>
        <w:szCs w:val="16"/>
        <w:lang w:eastAsia="ja-JP"/>
      </w:rPr>
      <w:tab/>
    </w:r>
    <w:r>
      <w:rPr>
        <w:rFonts w:cs="Arial"/>
        <w:sz w:val="16"/>
        <w:szCs w:val="16"/>
      </w:rPr>
      <w:t>IHO Test Datasets in ECDIS</w:t>
    </w:r>
    <w:r w:rsidRPr="007F4B61">
      <w:rPr>
        <w:rFonts w:cs="Arial"/>
        <w:sz w:val="16"/>
        <w:szCs w:val="16"/>
      </w:rPr>
      <w:tab/>
    </w:r>
    <w:r w:rsidRPr="007F4B61">
      <w:rPr>
        <w:rFonts w:cs="Arial"/>
        <w:sz w:val="16"/>
        <w:szCs w:val="16"/>
      </w:rPr>
      <w:fldChar w:fldCharType="begin"/>
    </w:r>
    <w:r w:rsidRPr="007F4B61">
      <w:rPr>
        <w:rFonts w:cs="Arial"/>
        <w:sz w:val="16"/>
        <w:szCs w:val="16"/>
      </w:rPr>
      <w:instrText xml:space="preserve"> PAGE </w:instrText>
    </w:r>
    <w:r w:rsidRPr="007F4B61">
      <w:rPr>
        <w:rFonts w:cs="Arial"/>
        <w:sz w:val="16"/>
        <w:szCs w:val="16"/>
      </w:rPr>
      <w:fldChar w:fldCharType="separate"/>
    </w:r>
    <w:r w:rsidR="005075FC">
      <w:rPr>
        <w:rFonts w:cs="Arial"/>
        <w:noProof/>
        <w:sz w:val="16"/>
        <w:szCs w:val="16"/>
      </w:rPr>
      <w:t>17</w:t>
    </w:r>
    <w:r w:rsidRPr="007F4B61">
      <w:rPr>
        <w:rFonts w:cs="Arial"/>
        <w:sz w:val="16"/>
        <w:szCs w:val="16"/>
      </w:rPr>
      <w:fldChar w:fldCharType="end"/>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66D5D42" w14:textId="61E08097" w:rsidR="00086856" w:rsidRDefault="00086856" w:rsidP="00EB5479">
    <w:pPr>
      <w:pStyle w:val="Header"/>
    </w:pPr>
    <w:r>
      <w:rPr>
        <w:noProof/>
        <w:snapToGrid/>
        <w:lang w:val="en-US" w:eastAsia="ko-KR"/>
      </w:rPr>
      <mc:AlternateContent>
        <mc:Choice Requires="wps">
          <w:drawing>
            <wp:anchor distT="0" distB="0" distL="114300" distR="114300" simplePos="0" relativeHeight="251655168" behindDoc="1" locked="0" layoutInCell="0" allowOverlap="1" wp14:anchorId="6853AEF4" wp14:editId="7B6761ED">
              <wp:simplePos x="0" y="0"/>
              <wp:positionH relativeFrom="margin">
                <wp:align>center</wp:align>
              </wp:positionH>
              <wp:positionV relativeFrom="margin">
                <wp:align>center</wp:align>
              </wp:positionV>
              <wp:extent cx="5771515" cy="2308225"/>
              <wp:effectExtent l="0" t="0" r="0" b="0"/>
              <wp:wrapNone/>
              <wp:docPr id="107" name="WordArt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5771515" cy="230822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5ACDD09C" w14:textId="77777777" w:rsidR="00086856" w:rsidRDefault="00086856" w:rsidP="0018522C">
                          <w:pPr>
                            <w:pStyle w:val="NormalWeb"/>
                            <w:spacing w:before="0" w:beforeAutospacing="0" w:after="0" w:afterAutospacing="0"/>
                            <w:jc w:val="center"/>
                          </w:pPr>
                          <w:r>
                            <w:rPr>
                              <w:rFonts w:ascii="Arial" w:hAnsi="Arial" w:cs="Arial"/>
                              <w:color w:val="A5A5A5"/>
                              <w:sz w:val="2"/>
                              <w:szCs w:val="2"/>
                            </w:rPr>
                            <w:t>DRAFT</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type w14:anchorId="6853AEF4" id="_x0000_t202" coordsize="21600,21600" o:spt="202" path="m,l,21600r21600,l21600,xe">
              <v:stroke joinstyle="miter"/>
              <v:path gradientshapeok="t" o:connecttype="rect"/>
            </v:shapetype>
            <v:shape id="WordArt 13" o:spid="_x0000_s1033" type="#_x0000_t202" style="position:absolute;left:0;text-align:left;margin-left:0;margin-top:0;width:454.45pt;height:181.75pt;rotation:-45;z-index:-251661312;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" o:allowincell="f" filled="f" stroked="f">
              <v:stroke joinstyle="round"/>
              <o:lock v:ext="edit" shapetype="t"/>
              <v:textbox style="mso-fit-shape-to-text:t">
                <w:txbxContent>
                  <w:p w14:paraId="5ACDD09C" w14:textId="77777777" w:rsidR="00086856" w:rsidRDefault="00086856" w:rsidP="0018522C">
                    <w:pPr>
                      <w:pStyle w:val="NormalWeb"/>
                      <w:spacing w:before="0" w:beforeAutospacing="0" w:after="0" w:afterAutospacing="0"/>
                      <w:jc w:val="center"/>
                    </w:pPr>
                    <w:r>
                      <w:rPr>
                        <w:rFonts w:ascii="Arial" w:hAnsi="Arial" w:cs="Arial"/>
                        <w:color w:val="A5A5A5"/>
                        <w:sz w:val="2"/>
                        <w:szCs w:val="2"/>
                      </w:rPr>
                      <w:t>DRAFT</w:t>
                    </w:r>
                  </w:p>
                </w:txbxContent>
              </v:textbox>
              <w10:wrap anchorx="margin" anchory="margin"/>
            </v:shap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A4259A"/>
    <w:multiLevelType w:val="hybridMultilevel"/>
    <w:tmpl w:val="73B210BE"/>
    <w:lvl w:ilvl="0" w:tplc="43A2FBE2">
      <w:start w:val="1"/>
      <w:numFmt w:val="decimal"/>
      <w:lvlText w:val="%1."/>
      <w:lvlJc w:val="center"/>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nsid w:val="09AE005F"/>
    <w:multiLevelType w:val="hybridMultilevel"/>
    <w:tmpl w:val="F3A0FDFA"/>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nsid w:val="09B223AD"/>
    <w:multiLevelType w:val="hybridMultilevel"/>
    <w:tmpl w:val="5F303E48"/>
    <w:lvl w:ilvl="0" w:tplc="04090011">
      <w:start w:val="1"/>
      <w:numFmt w:val="decimal"/>
      <w:lvlText w:val="%1)"/>
      <w:lvlJc w:val="left"/>
      <w:pPr>
        <w:ind w:left="360" w:hanging="360"/>
      </w:pPr>
    </w:lvl>
    <w:lvl w:ilvl="1" w:tplc="ED7A006C">
      <w:start w:val="1"/>
      <w:numFmt w:val="decimal"/>
      <w:lvlText w:val="%2."/>
      <w:lvlJc w:val="left"/>
      <w:pPr>
        <w:ind w:left="1080" w:hanging="360"/>
      </w:pPr>
      <w:rPr>
        <w:rFonts w:hint="default"/>
      </w:rPr>
    </w:lvl>
    <w:lvl w:ilvl="2" w:tplc="DE226318">
      <w:start w:val="1"/>
      <w:numFmt w:val="lowerLetter"/>
      <w:lvlText w:val="%3."/>
      <w:lvlJc w:val="left"/>
      <w:pPr>
        <w:ind w:left="1980" w:hanging="360"/>
      </w:pPr>
      <w:rPr>
        <w:rFonts w:hint="default"/>
      </w:r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nsid w:val="0FD16CB2"/>
    <w:multiLevelType w:val="hybridMultilevel"/>
    <w:tmpl w:val="E9AC0A9C"/>
    <w:lvl w:ilvl="0" w:tplc="43A2FBE2">
      <w:start w:val="1"/>
      <w:numFmt w:val="decimal"/>
      <w:lvlText w:val="%1."/>
      <w:lvlJc w:val="center"/>
      <w:pPr>
        <w:ind w:left="360" w:hanging="360"/>
      </w:pPr>
      <w:rPr>
        <w:rFonts w:hint="default"/>
      </w:rPr>
    </w:lvl>
    <w:lvl w:ilvl="1" w:tplc="537E9B78">
      <w:start w:val="1"/>
      <w:numFmt w:val="lowerLetter"/>
      <w:lvlText w:val="%2)"/>
      <w:lvlJc w:val="left"/>
      <w:pPr>
        <w:ind w:left="1080" w:hanging="360"/>
      </w:pPr>
      <w:rPr>
        <w:rFonts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nsid w:val="1B9A2A8A"/>
    <w:multiLevelType w:val="hybridMultilevel"/>
    <w:tmpl w:val="651E9178"/>
    <w:lvl w:ilvl="0" w:tplc="9C26DA56">
      <w:start w:val="1"/>
      <w:numFmt w:val="bullet"/>
      <w:lvlText w:val="-"/>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301F494A"/>
    <w:multiLevelType w:val="hybridMultilevel"/>
    <w:tmpl w:val="BFE440DE"/>
    <w:lvl w:ilvl="0" w:tplc="5674021E">
      <w:numFmt w:val="bullet"/>
      <w:lvlText w:val="•"/>
      <w:lvlJc w:val="left"/>
      <w:pPr>
        <w:ind w:left="360" w:hanging="360"/>
      </w:pPr>
      <w:rPr>
        <w:rFonts w:ascii="Arial" w:eastAsia="Times New Roman" w:hAnsi="Arial" w:cs="Aria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nsid w:val="35AA7A91"/>
    <w:multiLevelType w:val="hybridMultilevel"/>
    <w:tmpl w:val="DC4E1B94"/>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nsid w:val="35D7472F"/>
    <w:multiLevelType w:val="hybridMultilevel"/>
    <w:tmpl w:val="27320FFC"/>
    <w:lvl w:ilvl="0" w:tplc="9C26DA56">
      <w:start w:val="1"/>
      <w:numFmt w:val="bullet"/>
      <w:lvlText w:val="-"/>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457C63EA"/>
    <w:multiLevelType w:val="hybridMultilevel"/>
    <w:tmpl w:val="9D345A6A"/>
    <w:lvl w:ilvl="0" w:tplc="543CE58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nsid w:val="4C675F5A"/>
    <w:multiLevelType w:val="hybridMultilevel"/>
    <w:tmpl w:val="ACE08EEC"/>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nsid w:val="51E91FCC"/>
    <w:multiLevelType w:val="hybridMultilevel"/>
    <w:tmpl w:val="24E02690"/>
    <w:lvl w:ilvl="0" w:tplc="9C26DA56">
      <w:start w:val="1"/>
      <w:numFmt w:val="bullet"/>
      <w:lvlText w:val="-"/>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58FE5C48"/>
    <w:multiLevelType w:val="hybridMultilevel"/>
    <w:tmpl w:val="19BE15E2"/>
    <w:lvl w:ilvl="0" w:tplc="43A2FBE2">
      <w:start w:val="1"/>
      <w:numFmt w:val="decimal"/>
      <w:lvlText w:val="%1."/>
      <w:lvlJc w:val="center"/>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nsid w:val="5AE41FF6"/>
    <w:multiLevelType w:val="hybridMultilevel"/>
    <w:tmpl w:val="F1B40E7E"/>
    <w:lvl w:ilvl="0" w:tplc="180C000F">
      <w:start w:val="1"/>
      <w:numFmt w:val="decimal"/>
      <w:lvlText w:val="%1."/>
      <w:lvlJc w:val="left"/>
      <w:pPr>
        <w:ind w:left="720" w:hanging="360"/>
      </w:pPr>
      <w:rPr>
        <w:rFonts w:hint="default"/>
      </w:rPr>
    </w:lvl>
    <w:lvl w:ilvl="1" w:tplc="180C0019" w:tentative="1">
      <w:start w:val="1"/>
      <w:numFmt w:val="lowerLetter"/>
      <w:lvlText w:val="%2."/>
      <w:lvlJc w:val="left"/>
      <w:pPr>
        <w:ind w:left="1440" w:hanging="360"/>
      </w:pPr>
    </w:lvl>
    <w:lvl w:ilvl="2" w:tplc="180C001B" w:tentative="1">
      <w:start w:val="1"/>
      <w:numFmt w:val="lowerRoman"/>
      <w:lvlText w:val="%3."/>
      <w:lvlJc w:val="right"/>
      <w:pPr>
        <w:ind w:left="2160" w:hanging="180"/>
      </w:pPr>
    </w:lvl>
    <w:lvl w:ilvl="3" w:tplc="180C000F" w:tentative="1">
      <w:start w:val="1"/>
      <w:numFmt w:val="decimal"/>
      <w:lvlText w:val="%4."/>
      <w:lvlJc w:val="left"/>
      <w:pPr>
        <w:ind w:left="2880" w:hanging="360"/>
      </w:pPr>
    </w:lvl>
    <w:lvl w:ilvl="4" w:tplc="180C0019" w:tentative="1">
      <w:start w:val="1"/>
      <w:numFmt w:val="lowerLetter"/>
      <w:lvlText w:val="%5."/>
      <w:lvlJc w:val="left"/>
      <w:pPr>
        <w:ind w:left="3600" w:hanging="360"/>
      </w:pPr>
    </w:lvl>
    <w:lvl w:ilvl="5" w:tplc="180C001B" w:tentative="1">
      <w:start w:val="1"/>
      <w:numFmt w:val="lowerRoman"/>
      <w:lvlText w:val="%6."/>
      <w:lvlJc w:val="right"/>
      <w:pPr>
        <w:ind w:left="4320" w:hanging="180"/>
      </w:pPr>
    </w:lvl>
    <w:lvl w:ilvl="6" w:tplc="180C000F" w:tentative="1">
      <w:start w:val="1"/>
      <w:numFmt w:val="decimal"/>
      <w:lvlText w:val="%7."/>
      <w:lvlJc w:val="left"/>
      <w:pPr>
        <w:ind w:left="5040" w:hanging="360"/>
      </w:pPr>
    </w:lvl>
    <w:lvl w:ilvl="7" w:tplc="180C0019" w:tentative="1">
      <w:start w:val="1"/>
      <w:numFmt w:val="lowerLetter"/>
      <w:lvlText w:val="%8."/>
      <w:lvlJc w:val="left"/>
      <w:pPr>
        <w:ind w:left="5760" w:hanging="360"/>
      </w:pPr>
    </w:lvl>
    <w:lvl w:ilvl="8" w:tplc="180C001B" w:tentative="1">
      <w:start w:val="1"/>
      <w:numFmt w:val="lowerRoman"/>
      <w:lvlText w:val="%9."/>
      <w:lvlJc w:val="right"/>
      <w:pPr>
        <w:ind w:left="6480" w:hanging="180"/>
      </w:pPr>
    </w:lvl>
  </w:abstractNum>
  <w:abstractNum w:abstractNumId="13">
    <w:nsid w:val="5E9961C5"/>
    <w:multiLevelType w:val="hybridMultilevel"/>
    <w:tmpl w:val="3B664C22"/>
    <w:lvl w:ilvl="0" w:tplc="43A2FBE2">
      <w:start w:val="1"/>
      <w:numFmt w:val="decimal"/>
      <w:lvlText w:val="%1."/>
      <w:lvlJc w:val="center"/>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nsid w:val="62AC39E0"/>
    <w:multiLevelType w:val="hybridMultilevel"/>
    <w:tmpl w:val="06E28906"/>
    <w:lvl w:ilvl="0" w:tplc="43A2FBE2">
      <w:start w:val="1"/>
      <w:numFmt w:val="decimal"/>
      <w:lvlText w:val="%1."/>
      <w:lvlJc w:val="center"/>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nsid w:val="66CA1209"/>
    <w:multiLevelType w:val="multilevel"/>
    <w:tmpl w:val="DB04CC10"/>
    <w:lvl w:ilvl="0">
      <w:start w:val="1"/>
      <w:numFmt w:val="decimal"/>
      <w:pStyle w:val="Heading1"/>
      <w:isLgl/>
      <w:lvlText w:val="%1"/>
      <w:lvlJc w:val="left"/>
      <w:pPr>
        <w:tabs>
          <w:tab w:val="num" w:pos="432"/>
        </w:tabs>
        <w:ind w:left="432" w:hanging="432"/>
      </w:pPr>
      <w:rPr>
        <w:rFonts w:ascii="Arial" w:hAnsi="Arial" w:hint="default"/>
      </w:r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16">
    <w:nsid w:val="71826130"/>
    <w:multiLevelType w:val="hybridMultilevel"/>
    <w:tmpl w:val="82C2C410"/>
    <w:lvl w:ilvl="0" w:tplc="5674021E">
      <w:numFmt w:val="bullet"/>
      <w:lvlText w:val="•"/>
      <w:lvlJc w:val="left"/>
      <w:pPr>
        <w:ind w:left="720" w:hanging="720"/>
      </w:pPr>
      <w:rPr>
        <w:rFonts w:ascii="Arial" w:eastAsia="Times New Roman" w:hAnsi="Arial" w:cs="Aria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nsid w:val="7E567678"/>
    <w:multiLevelType w:val="hybridMultilevel"/>
    <w:tmpl w:val="ABEAE0F6"/>
    <w:lvl w:ilvl="0" w:tplc="5B9E56AE">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nsid w:val="7FB46AFA"/>
    <w:multiLevelType w:val="hybridMultilevel"/>
    <w:tmpl w:val="041A93AA"/>
    <w:lvl w:ilvl="0" w:tplc="43A2FBE2">
      <w:start w:val="1"/>
      <w:numFmt w:val="decimal"/>
      <w:lvlText w:val="%1."/>
      <w:lvlJc w:val="center"/>
      <w:pPr>
        <w:ind w:left="360" w:hanging="360"/>
      </w:pPr>
      <w:rPr>
        <w:rFonts w:hint="default"/>
      </w:rPr>
    </w:lvl>
    <w:lvl w:ilvl="1" w:tplc="D0166D8C">
      <w:start w:val="1"/>
      <w:numFmt w:val="decimal"/>
      <w:lvlText w:val="%2."/>
      <w:lvlJc w:val="left"/>
      <w:pPr>
        <w:ind w:left="1080" w:hanging="360"/>
      </w:pPr>
      <w:rPr>
        <w:rFonts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15"/>
  </w:num>
  <w:num w:numId="2">
    <w:abstractNumId w:val="12"/>
  </w:num>
  <w:num w:numId="3">
    <w:abstractNumId w:val="16"/>
  </w:num>
  <w:num w:numId="4">
    <w:abstractNumId w:val="11"/>
  </w:num>
  <w:num w:numId="5">
    <w:abstractNumId w:val="0"/>
  </w:num>
  <w:num w:numId="6">
    <w:abstractNumId w:val="7"/>
  </w:num>
  <w:num w:numId="7">
    <w:abstractNumId w:val="1"/>
  </w:num>
  <w:num w:numId="8">
    <w:abstractNumId w:val="2"/>
  </w:num>
  <w:num w:numId="9">
    <w:abstractNumId w:val="18"/>
  </w:num>
  <w:num w:numId="10">
    <w:abstractNumId w:val="14"/>
  </w:num>
  <w:num w:numId="11">
    <w:abstractNumId w:val="3"/>
  </w:num>
  <w:num w:numId="12">
    <w:abstractNumId w:val="9"/>
  </w:num>
  <w:num w:numId="13">
    <w:abstractNumId w:val="6"/>
  </w:num>
  <w:num w:numId="14">
    <w:abstractNumId w:val="17"/>
  </w:num>
  <w:num w:numId="15">
    <w:abstractNumId w:val="10"/>
  </w:num>
  <w:num w:numId="16">
    <w:abstractNumId w:val="13"/>
  </w:num>
  <w:num w:numId="17">
    <w:abstractNumId w:val="5"/>
  </w:num>
  <w:num w:numId="18">
    <w:abstractNumId w:val="4"/>
  </w:num>
  <w:num w:numId="19">
    <w:abstractNumId w:val="8"/>
  </w:num>
  <w:numIdMacAtCleanup w:val="18"/>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Thomas Mellor">
    <w15:presenceInfo w15:providerId="AD" w15:userId="S::Thomas.Mellor@ukho.gov.uk::c46c253d-5b52-4c29-82c7-19cff9b3a04d"/>
  </w15:person>
  <w15:person w15:author="Teh Stand">
    <w15:presenceInfo w15:providerId="None" w15:userId="Teh Stand"/>
  </w15:person>
  <w15:person w15:author="Yong">
    <w15:presenceInfo w15:providerId="None" w15:userId="Yong"/>
  </w15:person>
  <w15:person w15:author="Hannu Peiponen">
    <w15:presenceInfo w15:providerId="AD" w15:userId="S::hannu.peiponen@furuno.fi::829b500a-8413-42f4-b0dd-5a45553d462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bordersDoNotSurroundHeader/>
  <w:bordersDoNotSurroundFooter/>
  <w:trackRevisions/>
  <w:defaultTabStop w:val="720"/>
  <w:hyphenationZone w:val="357"/>
  <w:doNotHyphenateCaps/>
  <w:evenAndOddHeaders/>
  <w:drawingGridHorizontalSpacing w:val="120"/>
  <w:drawingGridVerticalSpacing w:val="0"/>
  <w:displayHorizontalDrawingGridEvery w:val="0"/>
  <w:displayVerticalDrawingGridEvery w:val="0"/>
  <w:doNotShadeFormData/>
  <w:noPunctuationKerning/>
  <w:characterSpacingControl w:val="doNotCompress"/>
  <w:hdrShapeDefaults>
    <o:shapedefaults v:ext="edit" spidmax="2049"/>
  </w:hdrShapeDefaults>
  <w:footnotePr>
    <w:footnote w:id="-1"/>
    <w:footnote w:id="0"/>
    <w:footnote w:id="1"/>
  </w:footnotePr>
  <w:endnotePr>
    <w:numFmt w:val="decimal"/>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219A4"/>
    <w:rsid w:val="00000AB3"/>
    <w:rsid w:val="0000122C"/>
    <w:rsid w:val="00002883"/>
    <w:rsid w:val="000115C9"/>
    <w:rsid w:val="0001457E"/>
    <w:rsid w:val="0002213D"/>
    <w:rsid w:val="000226E1"/>
    <w:rsid w:val="0002581D"/>
    <w:rsid w:val="00027A42"/>
    <w:rsid w:val="000332DF"/>
    <w:rsid w:val="0003522C"/>
    <w:rsid w:val="00036CC9"/>
    <w:rsid w:val="00036EF3"/>
    <w:rsid w:val="000403E1"/>
    <w:rsid w:val="00041F6C"/>
    <w:rsid w:val="00043632"/>
    <w:rsid w:val="000457CB"/>
    <w:rsid w:val="00051DB3"/>
    <w:rsid w:val="00052C2D"/>
    <w:rsid w:val="0005530E"/>
    <w:rsid w:val="000560FA"/>
    <w:rsid w:val="00060857"/>
    <w:rsid w:val="0006121E"/>
    <w:rsid w:val="0006133F"/>
    <w:rsid w:val="00066AA7"/>
    <w:rsid w:val="000707F1"/>
    <w:rsid w:val="00072951"/>
    <w:rsid w:val="00076547"/>
    <w:rsid w:val="000773E4"/>
    <w:rsid w:val="00077F07"/>
    <w:rsid w:val="00085C89"/>
    <w:rsid w:val="00086856"/>
    <w:rsid w:val="00086CE0"/>
    <w:rsid w:val="00087722"/>
    <w:rsid w:val="000877C8"/>
    <w:rsid w:val="0009326C"/>
    <w:rsid w:val="00093846"/>
    <w:rsid w:val="000942D7"/>
    <w:rsid w:val="000946D3"/>
    <w:rsid w:val="00094FC8"/>
    <w:rsid w:val="000963AC"/>
    <w:rsid w:val="00097CCC"/>
    <w:rsid w:val="000A066E"/>
    <w:rsid w:val="000A11AD"/>
    <w:rsid w:val="000A26E2"/>
    <w:rsid w:val="000A3AC3"/>
    <w:rsid w:val="000A3BD3"/>
    <w:rsid w:val="000A3F90"/>
    <w:rsid w:val="000A408F"/>
    <w:rsid w:val="000A705B"/>
    <w:rsid w:val="000A72CE"/>
    <w:rsid w:val="000A7A57"/>
    <w:rsid w:val="000B13A7"/>
    <w:rsid w:val="000B3DBA"/>
    <w:rsid w:val="000B4A0D"/>
    <w:rsid w:val="000B5196"/>
    <w:rsid w:val="000B7169"/>
    <w:rsid w:val="000B79A0"/>
    <w:rsid w:val="000C6A75"/>
    <w:rsid w:val="000C71C3"/>
    <w:rsid w:val="000C7C16"/>
    <w:rsid w:val="000D3B2C"/>
    <w:rsid w:val="000D42ED"/>
    <w:rsid w:val="000D5D3E"/>
    <w:rsid w:val="000D6B9E"/>
    <w:rsid w:val="000D6C9F"/>
    <w:rsid w:val="000D7CE0"/>
    <w:rsid w:val="000E00FB"/>
    <w:rsid w:val="000E2C4C"/>
    <w:rsid w:val="000E559D"/>
    <w:rsid w:val="000E57C5"/>
    <w:rsid w:val="000E5BE9"/>
    <w:rsid w:val="000E6B5C"/>
    <w:rsid w:val="000E6E70"/>
    <w:rsid w:val="000E72B5"/>
    <w:rsid w:val="000F235E"/>
    <w:rsid w:val="000F28C8"/>
    <w:rsid w:val="000F30A4"/>
    <w:rsid w:val="000F3CA3"/>
    <w:rsid w:val="000F4CAA"/>
    <w:rsid w:val="001001B5"/>
    <w:rsid w:val="00100E70"/>
    <w:rsid w:val="00101011"/>
    <w:rsid w:val="0010194B"/>
    <w:rsid w:val="00103E4C"/>
    <w:rsid w:val="00107C49"/>
    <w:rsid w:val="00110A40"/>
    <w:rsid w:val="00111A09"/>
    <w:rsid w:val="001137FA"/>
    <w:rsid w:val="0011716B"/>
    <w:rsid w:val="0011768B"/>
    <w:rsid w:val="00117A15"/>
    <w:rsid w:val="00124586"/>
    <w:rsid w:val="001248CD"/>
    <w:rsid w:val="0012511C"/>
    <w:rsid w:val="00131FA7"/>
    <w:rsid w:val="00133480"/>
    <w:rsid w:val="00134523"/>
    <w:rsid w:val="0014065B"/>
    <w:rsid w:val="00141657"/>
    <w:rsid w:val="00142B0A"/>
    <w:rsid w:val="00146B2B"/>
    <w:rsid w:val="00150F8E"/>
    <w:rsid w:val="0015217D"/>
    <w:rsid w:val="0015247B"/>
    <w:rsid w:val="00152EB7"/>
    <w:rsid w:val="001534AD"/>
    <w:rsid w:val="0015459E"/>
    <w:rsid w:val="001546CA"/>
    <w:rsid w:val="001549A7"/>
    <w:rsid w:val="00156416"/>
    <w:rsid w:val="00156774"/>
    <w:rsid w:val="00156E0C"/>
    <w:rsid w:val="001632D6"/>
    <w:rsid w:val="001663A8"/>
    <w:rsid w:val="00166FA8"/>
    <w:rsid w:val="00167D62"/>
    <w:rsid w:val="0017264E"/>
    <w:rsid w:val="0017374B"/>
    <w:rsid w:val="001752C8"/>
    <w:rsid w:val="00180039"/>
    <w:rsid w:val="001818A1"/>
    <w:rsid w:val="001825B9"/>
    <w:rsid w:val="00182725"/>
    <w:rsid w:val="00183074"/>
    <w:rsid w:val="001832C3"/>
    <w:rsid w:val="001835F6"/>
    <w:rsid w:val="00183E1F"/>
    <w:rsid w:val="0018522C"/>
    <w:rsid w:val="0018738D"/>
    <w:rsid w:val="00187591"/>
    <w:rsid w:val="0019380D"/>
    <w:rsid w:val="00194E86"/>
    <w:rsid w:val="001A3E24"/>
    <w:rsid w:val="001A4004"/>
    <w:rsid w:val="001A42C6"/>
    <w:rsid w:val="001A6E66"/>
    <w:rsid w:val="001B1461"/>
    <w:rsid w:val="001B372A"/>
    <w:rsid w:val="001B3E9A"/>
    <w:rsid w:val="001C12DF"/>
    <w:rsid w:val="001C18F8"/>
    <w:rsid w:val="001C6AFF"/>
    <w:rsid w:val="001D04F7"/>
    <w:rsid w:val="001D21FC"/>
    <w:rsid w:val="001D2647"/>
    <w:rsid w:val="001D342A"/>
    <w:rsid w:val="001D52EE"/>
    <w:rsid w:val="001D738E"/>
    <w:rsid w:val="001E1415"/>
    <w:rsid w:val="001E1C86"/>
    <w:rsid w:val="001E2A73"/>
    <w:rsid w:val="001E4C6D"/>
    <w:rsid w:val="001F1F20"/>
    <w:rsid w:val="001F2EAE"/>
    <w:rsid w:val="001F40CF"/>
    <w:rsid w:val="00200DBE"/>
    <w:rsid w:val="0020100D"/>
    <w:rsid w:val="00201912"/>
    <w:rsid w:val="00206150"/>
    <w:rsid w:val="00210A8F"/>
    <w:rsid w:val="00211F86"/>
    <w:rsid w:val="00211FAF"/>
    <w:rsid w:val="00212F85"/>
    <w:rsid w:val="00215EA5"/>
    <w:rsid w:val="002164D3"/>
    <w:rsid w:val="002167A1"/>
    <w:rsid w:val="00216AA7"/>
    <w:rsid w:val="00220412"/>
    <w:rsid w:val="0022241E"/>
    <w:rsid w:val="002230A4"/>
    <w:rsid w:val="002233FE"/>
    <w:rsid w:val="0023014D"/>
    <w:rsid w:val="00232EC3"/>
    <w:rsid w:val="00234CCD"/>
    <w:rsid w:val="0023617C"/>
    <w:rsid w:val="00236ADE"/>
    <w:rsid w:val="002370DA"/>
    <w:rsid w:val="00240F70"/>
    <w:rsid w:val="002472BC"/>
    <w:rsid w:val="002525A2"/>
    <w:rsid w:val="00252F5C"/>
    <w:rsid w:val="00253AAA"/>
    <w:rsid w:val="00253FA7"/>
    <w:rsid w:val="002621FE"/>
    <w:rsid w:val="002677A4"/>
    <w:rsid w:val="00267D48"/>
    <w:rsid w:val="00273E6E"/>
    <w:rsid w:val="0027657D"/>
    <w:rsid w:val="00282B19"/>
    <w:rsid w:val="002840A4"/>
    <w:rsid w:val="0028418F"/>
    <w:rsid w:val="0028506E"/>
    <w:rsid w:val="0028582D"/>
    <w:rsid w:val="0029561C"/>
    <w:rsid w:val="0029728D"/>
    <w:rsid w:val="002A3358"/>
    <w:rsid w:val="002A675F"/>
    <w:rsid w:val="002A79B8"/>
    <w:rsid w:val="002B1885"/>
    <w:rsid w:val="002B1FFA"/>
    <w:rsid w:val="002B39B2"/>
    <w:rsid w:val="002B3B8E"/>
    <w:rsid w:val="002B6EFA"/>
    <w:rsid w:val="002B779B"/>
    <w:rsid w:val="002C0A48"/>
    <w:rsid w:val="002C1DB7"/>
    <w:rsid w:val="002C2191"/>
    <w:rsid w:val="002D19DB"/>
    <w:rsid w:val="002D4301"/>
    <w:rsid w:val="002E0BF0"/>
    <w:rsid w:val="002E243F"/>
    <w:rsid w:val="002E3559"/>
    <w:rsid w:val="002E64C0"/>
    <w:rsid w:val="002F1C4E"/>
    <w:rsid w:val="002F3C9A"/>
    <w:rsid w:val="002F4C9E"/>
    <w:rsid w:val="00301B4D"/>
    <w:rsid w:val="00304008"/>
    <w:rsid w:val="00304FD3"/>
    <w:rsid w:val="00305CC0"/>
    <w:rsid w:val="00305E8C"/>
    <w:rsid w:val="00306992"/>
    <w:rsid w:val="00307678"/>
    <w:rsid w:val="0031330C"/>
    <w:rsid w:val="00314282"/>
    <w:rsid w:val="00321D95"/>
    <w:rsid w:val="00323597"/>
    <w:rsid w:val="0032474D"/>
    <w:rsid w:val="00324BFF"/>
    <w:rsid w:val="00332F15"/>
    <w:rsid w:val="003417A2"/>
    <w:rsid w:val="00342E0B"/>
    <w:rsid w:val="003454FC"/>
    <w:rsid w:val="00345746"/>
    <w:rsid w:val="00350439"/>
    <w:rsid w:val="003530D7"/>
    <w:rsid w:val="00360E2A"/>
    <w:rsid w:val="003614B7"/>
    <w:rsid w:val="00361F58"/>
    <w:rsid w:val="0037502F"/>
    <w:rsid w:val="003751D4"/>
    <w:rsid w:val="00375CA4"/>
    <w:rsid w:val="00375F09"/>
    <w:rsid w:val="00375FE6"/>
    <w:rsid w:val="00375FF2"/>
    <w:rsid w:val="0037654E"/>
    <w:rsid w:val="00376877"/>
    <w:rsid w:val="003772CE"/>
    <w:rsid w:val="003776F0"/>
    <w:rsid w:val="00377851"/>
    <w:rsid w:val="00380B4B"/>
    <w:rsid w:val="0038197C"/>
    <w:rsid w:val="0038381D"/>
    <w:rsid w:val="00385D95"/>
    <w:rsid w:val="003866E1"/>
    <w:rsid w:val="00390FBC"/>
    <w:rsid w:val="00395921"/>
    <w:rsid w:val="00396FC1"/>
    <w:rsid w:val="003A111F"/>
    <w:rsid w:val="003A2B12"/>
    <w:rsid w:val="003A2B4B"/>
    <w:rsid w:val="003A3413"/>
    <w:rsid w:val="003A42F5"/>
    <w:rsid w:val="003B2565"/>
    <w:rsid w:val="003B472D"/>
    <w:rsid w:val="003B51A2"/>
    <w:rsid w:val="003C560C"/>
    <w:rsid w:val="003C57A2"/>
    <w:rsid w:val="003C7BA3"/>
    <w:rsid w:val="003D3505"/>
    <w:rsid w:val="003D4510"/>
    <w:rsid w:val="003D7971"/>
    <w:rsid w:val="003E4B96"/>
    <w:rsid w:val="003F1DB8"/>
    <w:rsid w:val="003F23DB"/>
    <w:rsid w:val="003F30BF"/>
    <w:rsid w:val="003F44FC"/>
    <w:rsid w:val="003F6967"/>
    <w:rsid w:val="00400116"/>
    <w:rsid w:val="0040292B"/>
    <w:rsid w:val="00403C41"/>
    <w:rsid w:val="0040453D"/>
    <w:rsid w:val="0040561B"/>
    <w:rsid w:val="00406386"/>
    <w:rsid w:val="004064FE"/>
    <w:rsid w:val="004065B1"/>
    <w:rsid w:val="00406826"/>
    <w:rsid w:val="004075AB"/>
    <w:rsid w:val="00413780"/>
    <w:rsid w:val="004143DB"/>
    <w:rsid w:val="00416770"/>
    <w:rsid w:val="00420885"/>
    <w:rsid w:val="0042393A"/>
    <w:rsid w:val="00425A4F"/>
    <w:rsid w:val="004265B8"/>
    <w:rsid w:val="004266FB"/>
    <w:rsid w:val="00427E6B"/>
    <w:rsid w:val="0043279F"/>
    <w:rsid w:val="00432E43"/>
    <w:rsid w:val="00434CD3"/>
    <w:rsid w:val="00434E63"/>
    <w:rsid w:val="00441D0D"/>
    <w:rsid w:val="00442D0A"/>
    <w:rsid w:val="00443314"/>
    <w:rsid w:val="00443DC2"/>
    <w:rsid w:val="00445B9F"/>
    <w:rsid w:val="00453830"/>
    <w:rsid w:val="0045556D"/>
    <w:rsid w:val="00455FA6"/>
    <w:rsid w:val="00457656"/>
    <w:rsid w:val="00460822"/>
    <w:rsid w:val="004612E1"/>
    <w:rsid w:val="004643EA"/>
    <w:rsid w:val="004655D2"/>
    <w:rsid w:val="00466095"/>
    <w:rsid w:val="0047002D"/>
    <w:rsid w:val="004723B2"/>
    <w:rsid w:val="00473C6E"/>
    <w:rsid w:val="00482E5C"/>
    <w:rsid w:val="00483D3F"/>
    <w:rsid w:val="00484E57"/>
    <w:rsid w:val="00493185"/>
    <w:rsid w:val="00495E99"/>
    <w:rsid w:val="0049774F"/>
    <w:rsid w:val="0049784C"/>
    <w:rsid w:val="004A082C"/>
    <w:rsid w:val="004A095C"/>
    <w:rsid w:val="004A0AB5"/>
    <w:rsid w:val="004A0D0A"/>
    <w:rsid w:val="004A2533"/>
    <w:rsid w:val="004B08CD"/>
    <w:rsid w:val="004B280E"/>
    <w:rsid w:val="004B2EB9"/>
    <w:rsid w:val="004C0BA9"/>
    <w:rsid w:val="004C21B6"/>
    <w:rsid w:val="004C2C3E"/>
    <w:rsid w:val="004C34C9"/>
    <w:rsid w:val="004C757E"/>
    <w:rsid w:val="004D04AE"/>
    <w:rsid w:val="004D0FA6"/>
    <w:rsid w:val="004D1EFA"/>
    <w:rsid w:val="004D30CA"/>
    <w:rsid w:val="004D3631"/>
    <w:rsid w:val="004D4BFB"/>
    <w:rsid w:val="004E1F13"/>
    <w:rsid w:val="004E2176"/>
    <w:rsid w:val="004E5329"/>
    <w:rsid w:val="004F0B9B"/>
    <w:rsid w:val="004F0C71"/>
    <w:rsid w:val="004F18B7"/>
    <w:rsid w:val="004F2889"/>
    <w:rsid w:val="004F368D"/>
    <w:rsid w:val="004F43D6"/>
    <w:rsid w:val="004F4C28"/>
    <w:rsid w:val="004F4F49"/>
    <w:rsid w:val="004F520D"/>
    <w:rsid w:val="004F582E"/>
    <w:rsid w:val="004F74A4"/>
    <w:rsid w:val="005075FC"/>
    <w:rsid w:val="00507F2E"/>
    <w:rsid w:val="00514509"/>
    <w:rsid w:val="0051670B"/>
    <w:rsid w:val="00516C19"/>
    <w:rsid w:val="00517158"/>
    <w:rsid w:val="005219A4"/>
    <w:rsid w:val="00522864"/>
    <w:rsid w:val="00523203"/>
    <w:rsid w:val="00524367"/>
    <w:rsid w:val="0052529C"/>
    <w:rsid w:val="00537726"/>
    <w:rsid w:val="005425D0"/>
    <w:rsid w:val="00544135"/>
    <w:rsid w:val="00544852"/>
    <w:rsid w:val="0054564F"/>
    <w:rsid w:val="0055119E"/>
    <w:rsid w:val="005516BE"/>
    <w:rsid w:val="00551701"/>
    <w:rsid w:val="005517BB"/>
    <w:rsid w:val="00560E66"/>
    <w:rsid w:val="00563145"/>
    <w:rsid w:val="005711A9"/>
    <w:rsid w:val="005714BE"/>
    <w:rsid w:val="00574DB9"/>
    <w:rsid w:val="00575260"/>
    <w:rsid w:val="00575479"/>
    <w:rsid w:val="005758A5"/>
    <w:rsid w:val="00580809"/>
    <w:rsid w:val="00587210"/>
    <w:rsid w:val="0059108F"/>
    <w:rsid w:val="005A0665"/>
    <w:rsid w:val="005A53A0"/>
    <w:rsid w:val="005A7AD6"/>
    <w:rsid w:val="005B1E23"/>
    <w:rsid w:val="005B4573"/>
    <w:rsid w:val="005B511C"/>
    <w:rsid w:val="005B78AB"/>
    <w:rsid w:val="005C1409"/>
    <w:rsid w:val="005C2581"/>
    <w:rsid w:val="005C6B84"/>
    <w:rsid w:val="005C7F62"/>
    <w:rsid w:val="005D2431"/>
    <w:rsid w:val="005D3135"/>
    <w:rsid w:val="005D4448"/>
    <w:rsid w:val="005D6704"/>
    <w:rsid w:val="005D75B7"/>
    <w:rsid w:val="005E08FD"/>
    <w:rsid w:val="005E3D87"/>
    <w:rsid w:val="005F0F17"/>
    <w:rsid w:val="005F0FC3"/>
    <w:rsid w:val="005F1F2E"/>
    <w:rsid w:val="005F250A"/>
    <w:rsid w:val="005F2867"/>
    <w:rsid w:val="005F351C"/>
    <w:rsid w:val="005F61FA"/>
    <w:rsid w:val="005F6978"/>
    <w:rsid w:val="00603A9F"/>
    <w:rsid w:val="00611881"/>
    <w:rsid w:val="00623D5B"/>
    <w:rsid w:val="006307C2"/>
    <w:rsid w:val="006316D6"/>
    <w:rsid w:val="0063294C"/>
    <w:rsid w:val="006344BA"/>
    <w:rsid w:val="00635587"/>
    <w:rsid w:val="006356F2"/>
    <w:rsid w:val="006364AF"/>
    <w:rsid w:val="00640C02"/>
    <w:rsid w:val="006421AE"/>
    <w:rsid w:val="00643BB6"/>
    <w:rsid w:val="00652EB8"/>
    <w:rsid w:val="0065318C"/>
    <w:rsid w:val="00654877"/>
    <w:rsid w:val="006549EF"/>
    <w:rsid w:val="0065673D"/>
    <w:rsid w:val="00660A8D"/>
    <w:rsid w:val="0066136C"/>
    <w:rsid w:val="00663960"/>
    <w:rsid w:val="00663DAA"/>
    <w:rsid w:val="006670E0"/>
    <w:rsid w:val="00667697"/>
    <w:rsid w:val="00667F4D"/>
    <w:rsid w:val="006734BA"/>
    <w:rsid w:val="00673F49"/>
    <w:rsid w:val="00676BF0"/>
    <w:rsid w:val="00677408"/>
    <w:rsid w:val="0068367B"/>
    <w:rsid w:val="00686906"/>
    <w:rsid w:val="0069033B"/>
    <w:rsid w:val="00693B45"/>
    <w:rsid w:val="00695354"/>
    <w:rsid w:val="00695756"/>
    <w:rsid w:val="00696819"/>
    <w:rsid w:val="006A3776"/>
    <w:rsid w:val="006A5604"/>
    <w:rsid w:val="006A6290"/>
    <w:rsid w:val="006A6323"/>
    <w:rsid w:val="006A7FCA"/>
    <w:rsid w:val="006B04D3"/>
    <w:rsid w:val="006B07D1"/>
    <w:rsid w:val="006B26D2"/>
    <w:rsid w:val="006B28CE"/>
    <w:rsid w:val="006B6747"/>
    <w:rsid w:val="006B683D"/>
    <w:rsid w:val="006C0555"/>
    <w:rsid w:val="006C11DB"/>
    <w:rsid w:val="006C1F49"/>
    <w:rsid w:val="006C334D"/>
    <w:rsid w:val="006C7E36"/>
    <w:rsid w:val="006D30C1"/>
    <w:rsid w:val="006D392E"/>
    <w:rsid w:val="006D3ED7"/>
    <w:rsid w:val="006D45F1"/>
    <w:rsid w:val="006D6859"/>
    <w:rsid w:val="006D7F17"/>
    <w:rsid w:val="006E0D80"/>
    <w:rsid w:val="006E138F"/>
    <w:rsid w:val="006E397F"/>
    <w:rsid w:val="006F5730"/>
    <w:rsid w:val="00700992"/>
    <w:rsid w:val="00701B42"/>
    <w:rsid w:val="00702C7D"/>
    <w:rsid w:val="007044FE"/>
    <w:rsid w:val="00707003"/>
    <w:rsid w:val="0071266D"/>
    <w:rsid w:val="007132F4"/>
    <w:rsid w:val="007142DC"/>
    <w:rsid w:val="00714F8B"/>
    <w:rsid w:val="00717F30"/>
    <w:rsid w:val="0072021A"/>
    <w:rsid w:val="00730835"/>
    <w:rsid w:val="00731C0D"/>
    <w:rsid w:val="00731CA6"/>
    <w:rsid w:val="0073251B"/>
    <w:rsid w:val="00732FA0"/>
    <w:rsid w:val="00733ACB"/>
    <w:rsid w:val="0074078A"/>
    <w:rsid w:val="00743D7E"/>
    <w:rsid w:val="00744C93"/>
    <w:rsid w:val="007523A4"/>
    <w:rsid w:val="007528DF"/>
    <w:rsid w:val="007571FC"/>
    <w:rsid w:val="0076129A"/>
    <w:rsid w:val="0076683D"/>
    <w:rsid w:val="00771C3D"/>
    <w:rsid w:val="00771E4D"/>
    <w:rsid w:val="00771F14"/>
    <w:rsid w:val="007730B5"/>
    <w:rsid w:val="00773ABB"/>
    <w:rsid w:val="00774AFD"/>
    <w:rsid w:val="00774D30"/>
    <w:rsid w:val="007769DC"/>
    <w:rsid w:val="00782194"/>
    <w:rsid w:val="00782EB8"/>
    <w:rsid w:val="0078740F"/>
    <w:rsid w:val="0079068D"/>
    <w:rsid w:val="00790704"/>
    <w:rsid w:val="00790A53"/>
    <w:rsid w:val="00790E68"/>
    <w:rsid w:val="007916FE"/>
    <w:rsid w:val="007944FC"/>
    <w:rsid w:val="007A24D9"/>
    <w:rsid w:val="007A29C9"/>
    <w:rsid w:val="007A7590"/>
    <w:rsid w:val="007B0452"/>
    <w:rsid w:val="007B1FD6"/>
    <w:rsid w:val="007B3FF6"/>
    <w:rsid w:val="007B5983"/>
    <w:rsid w:val="007C2B55"/>
    <w:rsid w:val="007C3939"/>
    <w:rsid w:val="007C4FB5"/>
    <w:rsid w:val="007C611A"/>
    <w:rsid w:val="007C721D"/>
    <w:rsid w:val="007D0469"/>
    <w:rsid w:val="007E0AA0"/>
    <w:rsid w:val="007E3EE8"/>
    <w:rsid w:val="007E463B"/>
    <w:rsid w:val="007E4B5C"/>
    <w:rsid w:val="007E59B7"/>
    <w:rsid w:val="007E6407"/>
    <w:rsid w:val="007E7868"/>
    <w:rsid w:val="007F04B1"/>
    <w:rsid w:val="007F10D8"/>
    <w:rsid w:val="007F1C8E"/>
    <w:rsid w:val="007F1E7D"/>
    <w:rsid w:val="007F57FC"/>
    <w:rsid w:val="00800F68"/>
    <w:rsid w:val="0080367A"/>
    <w:rsid w:val="00803812"/>
    <w:rsid w:val="008115A3"/>
    <w:rsid w:val="008122CD"/>
    <w:rsid w:val="00813848"/>
    <w:rsid w:val="0081417F"/>
    <w:rsid w:val="00815245"/>
    <w:rsid w:val="008173CB"/>
    <w:rsid w:val="00822C90"/>
    <w:rsid w:val="00823D35"/>
    <w:rsid w:val="00825D20"/>
    <w:rsid w:val="008270EA"/>
    <w:rsid w:val="0083030C"/>
    <w:rsid w:val="00831FF9"/>
    <w:rsid w:val="0083331C"/>
    <w:rsid w:val="008355C1"/>
    <w:rsid w:val="00840CD2"/>
    <w:rsid w:val="008452CA"/>
    <w:rsid w:val="00846536"/>
    <w:rsid w:val="00850E5D"/>
    <w:rsid w:val="00852562"/>
    <w:rsid w:val="00853239"/>
    <w:rsid w:val="008612D1"/>
    <w:rsid w:val="008613AA"/>
    <w:rsid w:val="0086253B"/>
    <w:rsid w:val="00865F2F"/>
    <w:rsid w:val="00867805"/>
    <w:rsid w:val="00867C9D"/>
    <w:rsid w:val="00875154"/>
    <w:rsid w:val="008761A1"/>
    <w:rsid w:val="00880186"/>
    <w:rsid w:val="00883887"/>
    <w:rsid w:val="0088603E"/>
    <w:rsid w:val="0088798A"/>
    <w:rsid w:val="00887CE6"/>
    <w:rsid w:val="00890ADE"/>
    <w:rsid w:val="00895CD0"/>
    <w:rsid w:val="00896590"/>
    <w:rsid w:val="0089707E"/>
    <w:rsid w:val="008A1BCC"/>
    <w:rsid w:val="008A3835"/>
    <w:rsid w:val="008A450D"/>
    <w:rsid w:val="008B0AFB"/>
    <w:rsid w:val="008B2D5E"/>
    <w:rsid w:val="008B4A34"/>
    <w:rsid w:val="008B51BD"/>
    <w:rsid w:val="008C1FCA"/>
    <w:rsid w:val="008C28AD"/>
    <w:rsid w:val="008D1ACF"/>
    <w:rsid w:val="008D1CB3"/>
    <w:rsid w:val="008D2865"/>
    <w:rsid w:val="008D426E"/>
    <w:rsid w:val="008D4FB9"/>
    <w:rsid w:val="008D6E47"/>
    <w:rsid w:val="008E2521"/>
    <w:rsid w:val="008E4368"/>
    <w:rsid w:val="008E4E49"/>
    <w:rsid w:val="008E73D3"/>
    <w:rsid w:val="008E7A3C"/>
    <w:rsid w:val="008F0730"/>
    <w:rsid w:val="008F108C"/>
    <w:rsid w:val="008F23A8"/>
    <w:rsid w:val="008F2B43"/>
    <w:rsid w:val="008F5242"/>
    <w:rsid w:val="008F69C7"/>
    <w:rsid w:val="008F6C0C"/>
    <w:rsid w:val="009000AE"/>
    <w:rsid w:val="00900AF6"/>
    <w:rsid w:val="00903A4B"/>
    <w:rsid w:val="00906F21"/>
    <w:rsid w:val="00910C15"/>
    <w:rsid w:val="00911F6B"/>
    <w:rsid w:val="00912D4D"/>
    <w:rsid w:val="009131F0"/>
    <w:rsid w:val="00915DE8"/>
    <w:rsid w:val="00917F3A"/>
    <w:rsid w:val="0092264B"/>
    <w:rsid w:val="0092425C"/>
    <w:rsid w:val="00926740"/>
    <w:rsid w:val="0092743B"/>
    <w:rsid w:val="009300E2"/>
    <w:rsid w:val="00932857"/>
    <w:rsid w:val="009352D1"/>
    <w:rsid w:val="00936458"/>
    <w:rsid w:val="00943705"/>
    <w:rsid w:val="00947C75"/>
    <w:rsid w:val="00953901"/>
    <w:rsid w:val="00954983"/>
    <w:rsid w:val="009555DF"/>
    <w:rsid w:val="00955937"/>
    <w:rsid w:val="0096074A"/>
    <w:rsid w:val="0096281C"/>
    <w:rsid w:val="00964EB2"/>
    <w:rsid w:val="009653EC"/>
    <w:rsid w:val="00965DB8"/>
    <w:rsid w:val="00971763"/>
    <w:rsid w:val="00971D42"/>
    <w:rsid w:val="00973573"/>
    <w:rsid w:val="009746AB"/>
    <w:rsid w:val="0097567C"/>
    <w:rsid w:val="00975AB1"/>
    <w:rsid w:val="009760CF"/>
    <w:rsid w:val="00981793"/>
    <w:rsid w:val="009849AA"/>
    <w:rsid w:val="00986128"/>
    <w:rsid w:val="00992547"/>
    <w:rsid w:val="00993026"/>
    <w:rsid w:val="0099516F"/>
    <w:rsid w:val="00997F29"/>
    <w:rsid w:val="009A020C"/>
    <w:rsid w:val="009A076E"/>
    <w:rsid w:val="009A7552"/>
    <w:rsid w:val="009B1DB5"/>
    <w:rsid w:val="009B2388"/>
    <w:rsid w:val="009B256C"/>
    <w:rsid w:val="009B5B9C"/>
    <w:rsid w:val="009B7ADA"/>
    <w:rsid w:val="009C05DA"/>
    <w:rsid w:val="009C1291"/>
    <w:rsid w:val="009C137A"/>
    <w:rsid w:val="009C1D9B"/>
    <w:rsid w:val="009C386B"/>
    <w:rsid w:val="009C68D0"/>
    <w:rsid w:val="009C6F71"/>
    <w:rsid w:val="009D286E"/>
    <w:rsid w:val="009D2C41"/>
    <w:rsid w:val="009D3E90"/>
    <w:rsid w:val="009E1939"/>
    <w:rsid w:val="009E772F"/>
    <w:rsid w:val="009F4954"/>
    <w:rsid w:val="009F591D"/>
    <w:rsid w:val="009F5969"/>
    <w:rsid w:val="009F701A"/>
    <w:rsid w:val="009F79C7"/>
    <w:rsid w:val="00A015E1"/>
    <w:rsid w:val="00A06C38"/>
    <w:rsid w:val="00A073C1"/>
    <w:rsid w:val="00A105D7"/>
    <w:rsid w:val="00A12488"/>
    <w:rsid w:val="00A14AEB"/>
    <w:rsid w:val="00A16E57"/>
    <w:rsid w:val="00A2121E"/>
    <w:rsid w:val="00A2173F"/>
    <w:rsid w:val="00A25BFE"/>
    <w:rsid w:val="00A268EA"/>
    <w:rsid w:val="00A309AC"/>
    <w:rsid w:val="00A32091"/>
    <w:rsid w:val="00A3324B"/>
    <w:rsid w:val="00A33CF6"/>
    <w:rsid w:val="00A358C9"/>
    <w:rsid w:val="00A40A6D"/>
    <w:rsid w:val="00A43CAA"/>
    <w:rsid w:val="00A522AF"/>
    <w:rsid w:val="00A52CD5"/>
    <w:rsid w:val="00A536A1"/>
    <w:rsid w:val="00A53E84"/>
    <w:rsid w:val="00A54DA2"/>
    <w:rsid w:val="00A55FBA"/>
    <w:rsid w:val="00A60D08"/>
    <w:rsid w:val="00A706E3"/>
    <w:rsid w:val="00A70DB5"/>
    <w:rsid w:val="00A757D8"/>
    <w:rsid w:val="00A77F40"/>
    <w:rsid w:val="00A81B0B"/>
    <w:rsid w:val="00A833E6"/>
    <w:rsid w:val="00A84CA6"/>
    <w:rsid w:val="00A85201"/>
    <w:rsid w:val="00A858AD"/>
    <w:rsid w:val="00A86384"/>
    <w:rsid w:val="00A86A1B"/>
    <w:rsid w:val="00A90557"/>
    <w:rsid w:val="00A91250"/>
    <w:rsid w:val="00A937F2"/>
    <w:rsid w:val="00A93D3B"/>
    <w:rsid w:val="00A945F0"/>
    <w:rsid w:val="00A94715"/>
    <w:rsid w:val="00A94802"/>
    <w:rsid w:val="00AA153C"/>
    <w:rsid w:val="00AA18DD"/>
    <w:rsid w:val="00AA3791"/>
    <w:rsid w:val="00AA37BC"/>
    <w:rsid w:val="00AA4A2A"/>
    <w:rsid w:val="00AA4DE2"/>
    <w:rsid w:val="00AA4ED1"/>
    <w:rsid w:val="00AA754B"/>
    <w:rsid w:val="00AB06FB"/>
    <w:rsid w:val="00AB1C73"/>
    <w:rsid w:val="00AB57F1"/>
    <w:rsid w:val="00AB7C72"/>
    <w:rsid w:val="00AC06B2"/>
    <w:rsid w:val="00AC2B70"/>
    <w:rsid w:val="00AC2FED"/>
    <w:rsid w:val="00AC465B"/>
    <w:rsid w:val="00AC608D"/>
    <w:rsid w:val="00AD1DA9"/>
    <w:rsid w:val="00AE1DDC"/>
    <w:rsid w:val="00AE3E88"/>
    <w:rsid w:val="00AE55DD"/>
    <w:rsid w:val="00AE5603"/>
    <w:rsid w:val="00AE5F1E"/>
    <w:rsid w:val="00AF1722"/>
    <w:rsid w:val="00AF229E"/>
    <w:rsid w:val="00AF6FF4"/>
    <w:rsid w:val="00B021AA"/>
    <w:rsid w:val="00B0330D"/>
    <w:rsid w:val="00B0511A"/>
    <w:rsid w:val="00B05507"/>
    <w:rsid w:val="00B07313"/>
    <w:rsid w:val="00B10677"/>
    <w:rsid w:val="00B1102B"/>
    <w:rsid w:val="00B12872"/>
    <w:rsid w:val="00B17575"/>
    <w:rsid w:val="00B210FB"/>
    <w:rsid w:val="00B21B05"/>
    <w:rsid w:val="00B22F0B"/>
    <w:rsid w:val="00B33112"/>
    <w:rsid w:val="00B33736"/>
    <w:rsid w:val="00B3420E"/>
    <w:rsid w:val="00B3462C"/>
    <w:rsid w:val="00B3606A"/>
    <w:rsid w:val="00B378A6"/>
    <w:rsid w:val="00B4269B"/>
    <w:rsid w:val="00B47E63"/>
    <w:rsid w:val="00B51CEB"/>
    <w:rsid w:val="00B52357"/>
    <w:rsid w:val="00B558AD"/>
    <w:rsid w:val="00B600A7"/>
    <w:rsid w:val="00B61E07"/>
    <w:rsid w:val="00B62E96"/>
    <w:rsid w:val="00B66068"/>
    <w:rsid w:val="00B67047"/>
    <w:rsid w:val="00B72039"/>
    <w:rsid w:val="00B724CB"/>
    <w:rsid w:val="00B7535B"/>
    <w:rsid w:val="00B765DF"/>
    <w:rsid w:val="00B76BAB"/>
    <w:rsid w:val="00B808A7"/>
    <w:rsid w:val="00B858F7"/>
    <w:rsid w:val="00B85AF0"/>
    <w:rsid w:val="00B9015B"/>
    <w:rsid w:val="00B92956"/>
    <w:rsid w:val="00B94952"/>
    <w:rsid w:val="00BA107B"/>
    <w:rsid w:val="00BA1A6A"/>
    <w:rsid w:val="00BA31DE"/>
    <w:rsid w:val="00BA33C2"/>
    <w:rsid w:val="00BA3606"/>
    <w:rsid w:val="00BA53E3"/>
    <w:rsid w:val="00BA6043"/>
    <w:rsid w:val="00BA64AD"/>
    <w:rsid w:val="00BA78F0"/>
    <w:rsid w:val="00BB2DDE"/>
    <w:rsid w:val="00BC5CA8"/>
    <w:rsid w:val="00BD0DAB"/>
    <w:rsid w:val="00BD44B7"/>
    <w:rsid w:val="00BE2CA5"/>
    <w:rsid w:val="00BF15E7"/>
    <w:rsid w:val="00BF1613"/>
    <w:rsid w:val="00BF1988"/>
    <w:rsid w:val="00BF1D30"/>
    <w:rsid w:val="00BF24CF"/>
    <w:rsid w:val="00BF482D"/>
    <w:rsid w:val="00C025D2"/>
    <w:rsid w:val="00C0449F"/>
    <w:rsid w:val="00C04D60"/>
    <w:rsid w:val="00C10D3A"/>
    <w:rsid w:val="00C12779"/>
    <w:rsid w:val="00C13D33"/>
    <w:rsid w:val="00C14EFF"/>
    <w:rsid w:val="00C21451"/>
    <w:rsid w:val="00C22632"/>
    <w:rsid w:val="00C22E61"/>
    <w:rsid w:val="00C254BB"/>
    <w:rsid w:val="00C2760D"/>
    <w:rsid w:val="00C311A8"/>
    <w:rsid w:val="00C33EE6"/>
    <w:rsid w:val="00C36B0F"/>
    <w:rsid w:val="00C43F91"/>
    <w:rsid w:val="00C500C8"/>
    <w:rsid w:val="00C51E61"/>
    <w:rsid w:val="00C526F9"/>
    <w:rsid w:val="00C5388E"/>
    <w:rsid w:val="00C602BE"/>
    <w:rsid w:val="00C63E77"/>
    <w:rsid w:val="00C6452F"/>
    <w:rsid w:val="00C6478C"/>
    <w:rsid w:val="00C65796"/>
    <w:rsid w:val="00C65B65"/>
    <w:rsid w:val="00C66806"/>
    <w:rsid w:val="00C67254"/>
    <w:rsid w:val="00C67994"/>
    <w:rsid w:val="00C70072"/>
    <w:rsid w:val="00C7047F"/>
    <w:rsid w:val="00C70567"/>
    <w:rsid w:val="00C72B08"/>
    <w:rsid w:val="00C75065"/>
    <w:rsid w:val="00C76201"/>
    <w:rsid w:val="00C80224"/>
    <w:rsid w:val="00C84493"/>
    <w:rsid w:val="00C85148"/>
    <w:rsid w:val="00C86627"/>
    <w:rsid w:val="00C87648"/>
    <w:rsid w:val="00C901D1"/>
    <w:rsid w:val="00C90408"/>
    <w:rsid w:val="00C97227"/>
    <w:rsid w:val="00CA3B0D"/>
    <w:rsid w:val="00CA42CD"/>
    <w:rsid w:val="00CA42EB"/>
    <w:rsid w:val="00CA5276"/>
    <w:rsid w:val="00CA6842"/>
    <w:rsid w:val="00CA79D6"/>
    <w:rsid w:val="00CB0EA1"/>
    <w:rsid w:val="00CB4150"/>
    <w:rsid w:val="00CB42FB"/>
    <w:rsid w:val="00CB4AAC"/>
    <w:rsid w:val="00CC360F"/>
    <w:rsid w:val="00CC4D9A"/>
    <w:rsid w:val="00CC685F"/>
    <w:rsid w:val="00CC7AC6"/>
    <w:rsid w:val="00CD2A15"/>
    <w:rsid w:val="00CD45B1"/>
    <w:rsid w:val="00CD53B7"/>
    <w:rsid w:val="00CD6511"/>
    <w:rsid w:val="00CE04C8"/>
    <w:rsid w:val="00CE1972"/>
    <w:rsid w:val="00CE380E"/>
    <w:rsid w:val="00CE3A09"/>
    <w:rsid w:val="00CE49E6"/>
    <w:rsid w:val="00CE60ED"/>
    <w:rsid w:val="00CE69AF"/>
    <w:rsid w:val="00CF1F46"/>
    <w:rsid w:val="00CF2F67"/>
    <w:rsid w:val="00CF305A"/>
    <w:rsid w:val="00CF3DFB"/>
    <w:rsid w:val="00D021C6"/>
    <w:rsid w:val="00D06525"/>
    <w:rsid w:val="00D06DFD"/>
    <w:rsid w:val="00D20294"/>
    <w:rsid w:val="00D21978"/>
    <w:rsid w:val="00D23291"/>
    <w:rsid w:val="00D244D9"/>
    <w:rsid w:val="00D24D07"/>
    <w:rsid w:val="00D24F4F"/>
    <w:rsid w:val="00D2662D"/>
    <w:rsid w:val="00D267BA"/>
    <w:rsid w:val="00D30614"/>
    <w:rsid w:val="00D32568"/>
    <w:rsid w:val="00D32A6E"/>
    <w:rsid w:val="00D33B69"/>
    <w:rsid w:val="00D33FCF"/>
    <w:rsid w:val="00D371FE"/>
    <w:rsid w:val="00D37532"/>
    <w:rsid w:val="00D37973"/>
    <w:rsid w:val="00D414C3"/>
    <w:rsid w:val="00D426DF"/>
    <w:rsid w:val="00D42842"/>
    <w:rsid w:val="00D42C6D"/>
    <w:rsid w:val="00D441A5"/>
    <w:rsid w:val="00D45B8C"/>
    <w:rsid w:val="00D471B1"/>
    <w:rsid w:val="00D51C33"/>
    <w:rsid w:val="00D51C78"/>
    <w:rsid w:val="00D52232"/>
    <w:rsid w:val="00D562D2"/>
    <w:rsid w:val="00D6212C"/>
    <w:rsid w:val="00D63CDE"/>
    <w:rsid w:val="00D6480F"/>
    <w:rsid w:val="00D71608"/>
    <w:rsid w:val="00D7676B"/>
    <w:rsid w:val="00D773A1"/>
    <w:rsid w:val="00D841EA"/>
    <w:rsid w:val="00D84731"/>
    <w:rsid w:val="00D86784"/>
    <w:rsid w:val="00D902CF"/>
    <w:rsid w:val="00D906B5"/>
    <w:rsid w:val="00D92B4F"/>
    <w:rsid w:val="00D9584F"/>
    <w:rsid w:val="00DA0B57"/>
    <w:rsid w:val="00DA104E"/>
    <w:rsid w:val="00DA6219"/>
    <w:rsid w:val="00DA76D4"/>
    <w:rsid w:val="00DB5095"/>
    <w:rsid w:val="00DB68FE"/>
    <w:rsid w:val="00DC09F6"/>
    <w:rsid w:val="00DC1BA8"/>
    <w:rsid w:val="00DC3259"/>
    <w:rsid w:val="00DC4578"/>
    <w:rsid w:val="00DC752B"/>
    <w:rsid w:val="00DD0D96"/>
    <w:rsid w:val="00DD1073"/>
    <w:rsid w:val="00DD1D5C"/>
    <w:rsid w:val="00DD2C28"/>
    <w:rsid w:val="00DD517A"/>
    <w:rsid w:val="00DE09B9"/>
    <w:rsid w:val="00DE128D"/>
    <w:rsid w:val="00DE1DCC"/>
    <w:rsid w:val="00DE470F"/>
    <w:rsid w:val="00DE5F53"/>
    <w:rsid w:val="00DE7209"/>
    <w:rsid w:val="00DE76C6"/>
    <w:rsid w:val="00DF002C"/>
    <w:rsid w:val="00DF02B0"/>
    <w:rsid w:val="00DF3241"/>
    <w:rsid w:val="00DF455B"/>
    <w:rsid w:val="00DF4BEA"/>
    <w:rsid w:val="00DF5922"/>
    <w:rsid w:val="00DF5E15"/>
    <w:rsid w:val="00DF7467"/>
    <w:rsid w:val="00E05FCD"/>
    <w:rsid w:val="00E0664B"/>
    <w:rsid w:val="00E13127"/>
    <w:rsid w:val="00E1378F"/>
    <w:rsid w:val="00E163B3"/>
    <w:rsid w:val="00E163FA"/>
    <w:rsid w:val="00E21298"/>
    <w:rsid w:val="00E230F1"/>
    <w:rsid w:val="00E24E83"/>
    <w:rsid w:val="00E27EF4"/>
    <w:rsid w:val="00E30334"/>
    <w:rsid w:val="00E30B8F"/>
    <w:rsid w:val="00E31245"/>
    <w:rsid w:val="00E35905"/>
    <w:rsid w:val="00E41C2C"/>
    <w:rsid w:val="00E45F3B"/>
    <w:rsid w:val="00E46DD0"/>
    <w:rsid w:val="00E54F89"/>
    <w:rsid w:val="00E54FB3"/>
    <w:rsid w:val="00E57E2B"/>
    <w:rsid w:val="00E60214"/>
    <w:rsid w:val="00E6095F"/>
    <w:rsid w:val="00E60AEB"/>
    <w:rsid w:val="00E60DCD"/>
    <w:rsid w:val="00E6119C"/>
    <w:rsid w:val="00E6139E"/>
    <w:rsid w:val="00E6163D"/>
    <w:rsid w:val="00E63C15"/>
    <w:rsid w:val="00E66884"/>
    <w:rsid w:val="00E70490"/>
    <w:rsid w:val="00E71261"/>
    <w:rsid w:val="00E720E8"/>
    <w:rsid w:val="00E7364E"/>
    <w:rsid w:val="00E7434A"/>
    <w:rsid w:val="00E75DFE"/>
    <w:rsid w:val="00E8069D"/>
    <w:rsid w:val="00E81D2E"/>
    <w:rsid w:val="00E86E85"/>
    <w:rsid w:val="00E90FDD"/>
    <w:rsid w:val="00E92486"/>
    <w:rsid w:val="00E9404B"/>
    <w:rsid w:val="00E944A0"/>
    <w:rsid w:val="00E960A0"/>
    <w:rsid w:val="00EA0F32"/>
    <w:rsid w:val="00EA171E"/>
    <w:rsid w:val="00EA188E"/>
    <w:rsid w:val="00EA5B8C"/>
    <w:rsid w:val="00EB115C"/>
    <w:rsid w:val="00EB5479"/>
    <w:rsid w:val="00EB5D86"/>
    <w:rsid w:val="00EB5E82"/>
    <w:rsid w:val="00EC09A6"/>
    <w:rsid w:val="00EC2F22"/>
    <w:rsid w:val="00EC3E13"/>
    <w:rsid w:val="00ED0D85"/>
    <w:rsid w:val="00ED4075"/>
    <w:rsid w:val="00ED5AF2"/>
    <w:rsid w:val="00ED668D"/>
    <w:rsid w:val="00EE02BB"/>
    <w:rsid w:val="00EE0A91"/>
    <w:rsid w:val="00EE1ECD"/>
    <w:rsid w:val="00EE23F9"/>
    <w:rsid w:val="00EE352B"/>
    <w:rsid w:val="00EE705E"/>
    <w:rsid w:val="00EF287F"/>
    <w:rsid w:val="00EF49BE"/>
    <w:rsid w:val="00F12D27"/>
    <w:rsid w:val="00F13A17"/>
    <w:rsid w:val="00F1487B"/>
    <w:rsid w:val="00F156D5"/>
    <w:rsid w:val="00F15E16"/>
    <w:rsid w:val="00F16A78"/>
    <w:rsid w:val="00F17887"/>
    <w:rsid w:val="00F22357"/>
    <w:rsid w:val="00F234B7"/>
    <w:rsid w:val="00F24525"/>
    <w:rsid w:val="00F261E1"/>
    <w:rsid w:val="00F3435F"/>
    <w:rsid w:val="00F347EA"/>
    <w:rsid w:val="00F34A21"/>
    <w:rsid w:val="00F366EE"/>
    <w:rsid w:val="00F43646"/>
    <w:rsid w:val="00F46A6E"/>
    <w:rsid w:val="00F51781"/>
    <w:rsid w:val="00F527C0"/>
    <w:rsid w:val="00F54FB5"/>
    <w:rsid w:val="00F57AFA"/>
    <w:rsid w:val="00F6156D"/>
    <w:rsid w:val="00F61BF0"/>
    <w:rsid w:val="00F63A84"/>
    <w:rsid w:val="00F63EFA"/>
    <w:rsid w:val="00F70695"/>
    <w:rsid w:val="00F7079C"/>
    <w:rsid w:val="00F711B5"/>
    <w:rsid w:val="00F7151D"/>
    <w:rsid w:val="00F723E7"/>
    <w:rsid w:val="00F76945"/>
    <w:rsid w:val="00F77DA0"/>
    <w:rsid w:val="00F81F43"/>
    <w:rsid w:val="00F870A1"/>
    <w:rsid w:val="00F9171D"/>
    <w:rsid w:val="00F9288A"/>
    <w:rsid w:val="00F94300"/>
    <w:rsid w:val="00F9633B"/>
    <w:rsid w:val="00FA3D80"/>
    <w:rsid w:val="00FA4CED"/>
    <w:rsid w:val="00FA50E5"/>
    <w:rsid w:val="00FA6F2A"/>
    <w:rsid w:val="00FB277D"/>
    <w:rsid w:val="00FB2EDA"/>
    <w:rsid w:val="00FB476F"/>
    <w:rsid w:val="00FB6C6D"/>
    <w:rsid w:val="00FC0B49"/>
    <w:rsid w:val="00FC2A00"/>
    <w:rsid w:val="00FC5A9F"/>
    <w:rsid w:val="00FD23F7"/>
    <w:rsid w:val="00FD59D8"/>
    <w:rsid w:val="00FD5F78"/>
    <w:rsid w:val="00FD66EF"/>
    <w:rsid w:val="00FD77FC"/>
    <w:rsid w:val="00FE1259"/>
    <w:rsid w:val="00FF0929"/>
    <w:rsid w:val="00FF3C65"/>
    <w:rsid w:val="00FF3E83"/>
    <w:rsid w:val="00FF43AD"/>
    <w:rsid w:val="00FF44E8"/>
    <w:rsid w:val="00FF590E"/>
    <w:rsid w:val="00FF70C8"/>
    <w:rsid w:val="00FF73EB"/>
  </w:rsids>
  <m:mathPr>
    <m:mathFont m:val="Cambria Math"/>
    <m:brkBin m:val="before"/>
    <m:brkBinSub m:val="--"/>
    <m:smallFrac/>
    <m:dispDef/>
    <m:lMargin m:val="0"/>
    <m:rMargin m:val="0"/>
    <m:defJc m:val="centerGroup"/>
    <m:wrapIndent m:val="1440"/>
    <m:intLim m:val="subSup"/>
    <m:naryLim m:val="undOvr"/>
  </m:mathPr>
  <w:themeFontLang w:val="fr-FR" w:eastAsia="ko-K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B9E944F"/>
  <w15:docId w15:val="{617FDF17-66C5-41CB-91E3-B4A4B083B9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B5479"/>
    <w:pPr>
      <w:widowControl w:val="0"/>
      <w:spacing w:line="276" w:lineRule="auto"/>
      <w:jc w:val="both"/>
    </w:pPr>
    <w:rPr>
      <w:rFonts w:ascii="Arial" w:hAnsi="Arial"/>
      <w:snapToGrid w:val="0"/>
      <w:lang w:val="en-GB"/>
    </w:rPr>
  </w:style>
  <w:style w:type="paragraph" w:styleId="Heading1">
    <w:name w:val="heading 1"/>
    <w:basedOn w:val="Normal"/>
    <w:next w:val="Normal"/>
    <w:link w:val="Heading1Char"/>
    <w:qFormat/>
    <w:rsid w:val="00E30B8F"/>
    <w:pPr>
      <w:keepNext/>
      <w:widowControl/>
      <w:numPr>
        <w:numId w:val="1"/>
      </w:numPr>
      <w:spacing w:after="240"/>
      <w:outlineLvl w:val="0"/>
    </w:pPr>
    <w:rPr>
      <w:b/>
    </w:rPr>
  </w:style>
  <w:style w:type="paragraph" w:styleId="Heading2">
    <w:name w:val="heading 2"/>
    <w:basedOn w:val="Normal"/>
    <w:next w:val="Normal"/>
    <w:qFormat/>
    <w:rsid w:val="00E30B8F"/>
    <w:pPr>
      <w:keepNext/>
      <w:numPr>
        <w:ilvl w:val="1"/>
        <w:numId w:val="1"/>
      </w:numPr>
      <w:snapToGrid w:val="0"/>
      <w:spacing w:before="120" w:after="240"/>
      <w:outlineLvl w:val="1"/>
    </w:pPr>
    <w:rPr>
      <w:b/>
    </w:rPr>
  </w:style>
  <w:style w:type="paragraph" w:styleId="Heading3">
    <w:name w:val="heading 3"/>
    <w:basedOn w:val="Normal"/>
    <w:next w:val="Normal"/>
    <w:qFormat/>
    <w:rsid w:val="00E30B8F"/>
    <w:pPr>
      <w:keepNext/>
      <w:numPr>
        <w:ilvl w:val="2"/>
        <w:numId w:val="1"/>
      </w:numPr>
      <w:tabs>
        <w:tab w:val="left" w:pos="540"/>
        <w:tab w:val="left" w:pos="993"/>
        <w:tab w:val="left" w:pos="2835"/>
        <w:tab w:val="left" w:pos="6480"/>
        <w:tab w:val="left" w:pos="7200"/>
        <w:tab w:val="left" w:pos="7920"/>
        <w:tab w:val="left" w:pos="8640"/>
      </w:tabs>
      <w:snapToGrid w:val="0"/>
      <w:spacing w:before="120" w:after="120"/>
      <w:outlineLvl w:val="2"/>
    </w:pPr>
    <w:rPr>
      <w:b/>
    </w:rPr>
  </w:style>
  <w:style w:type="paragraph" w:styleId="Heading4">
    <w:name w:val="heading 4"/>
    <w:basedOn w:val="Normal"/>
    <w:next w:val="Normal"/>
    <w:qFormat/>
    <w:rsid w:val="001D52EE"/>
    <w:pPr>
      <w:keepNext/>
      <w:tabs>
        <w:tab w:val="left" w:pos="540"/>
        <w:tab w:val="left" w:pos="1080"/>
        <w:tab w:val="left" w:pos="6480"/>
        <w:tab w:val="left" w:pos="7200"/>
        <w:tab w:val="left" w:pos="7920"/>
        <w:tab w:val="left" w:pos="8640"/>
      </w:tabs>
      <w:snapToGrid w:val="0"/>
      <w:spacing w:before="120" w:after="120"/>
      <w:jc w:val="left"/>
      <w:outlineLvl w:val="3"/>
    </w:pPr>
    <w:rPr>
      <w:rFonts w:cs="Arial"/>
      <w:b/>
      <w:bCs/>
    </w:rPr>
  </w:style>
  <w:style w:type="paragraph" w:styleId="Heading5">
    <w:name w:val="heading 5"/>
    <w:basedOn w:val="Normal"/>
    <w:next w:val="Normal"/>
    <w:qFormat/>
    <w:rsid w:val="00D902CF"/>
    <w:pPr>
      <w:keepNext/>
      <w:numPr>
        <w:ilvl w:val="4"/>
        <w:numId w:val="1"/>
      </w:numPr>
      <w:tabs>
        <w:tab w:val="left" w:pos="851"/>
        <w:tab w:val="left" w:pos="1080"/>
        <w:tab w:val="left" w:pos="1417"/>
        <w:tab w:val="left" w:pos="1620"/>
        <w:tab w:val="left" w:pos="2268"/>
        <w:tab w:val="left" w:pos="2700"/>
        <w:tab w:val="left" w:pos="2880"/>
        <w:tab w:val="left" w:pos="3600"/>
        <w:tab w:val="left" w:pos="4320"/>
        <w:tab w:val="left" w:pos="5040"/>
        <w:tab w:val="left" w:pos="5760"/>
        <w:tab w:val="left" w:pos="6480"/>
        <w:tab w:val="left" w:pos="7200"/>
        <w:tab w:val="left" w:pos="7920"/>
      </w:tabs>
      <w:snapToGrid w:val="0"/>
      <w:ind w:right="-360"/>
      <w:outlineLvl w:val="4"/>
    </w:pPr>
    <w:rPr>
      <w:rFonts w:ascii="Times New Roman" w:hAnsi="Times New Roman"/>
      <w:i/>
      <w:sz w:val="22"/>
    </w:rPr>
  </w:style>
  <w:style w:type="paragraph" w:styleId="Heading6">
    <w:name w:val="heading 6"/>
    <w:basedOn w:val="Normal"/>
    <w:next w:val="Normal"/>
    <w:qFormat/>
    <w:rsid w:val="00D902CF"/>
    <w:pPr>
      <w:keepNext/>
      <w:numPr>
        <w:ilvl w:val="5"/>
        <w:numId w:val="1"/>
      </w:numPr>
      <w:tabs>
        <w:tab w:val="right" w:pos="9071"/>
      </w:tabs>
      <w:jc w:val="right"/>
      <w:outlineLvl w:val="5"/>
    </w:pPr>
    <w:rPr>
      <w:rFonts w:ascii="Times New Roman" w:hAnsi="Times New Roman"/>
      <w:b/>
      <w:sz w:val="22"/>
    </w:rPr>
  </w:style>
  <w:style w:type="paragraph" w:styleId="Heading7">
    <w:name w:val="heading 7"/>
    <w:basedOn w:val="Normal"/>
    <w:next w:val="Normal"/>
    <w:qFormat/>
    <w:rsid w:val="00D902CF"/>
    <w:pPr>
      <w:keepNext/>
      <w:widowControl/>
      <w:numPr>
        <w:ilvl w:val="6"/>
        <w:numId w:val="1"/>
      </w:numPr>
      <w:tabs>
        <w:tab w:val="center" w:pos="4512"/>
        <w:tab w:val="left" w:pos="5040"/>
        <w:tab w:val="left" w:pos="5760"/>
        <w:tab w:val="left" w:pos="6480"/>
        <w:tab w:val="left" w:pos="7200"/>
        <w:tab w:val="left" w:pos="7920"/>
        <w:tab w:val="left" w:pos="8640"/>
      </w:tabs>
      <w:outlineLvl w:val="6"/>
    </w:pPr>
    <w:rPr>
      <w:b/>
      <w:snapToGrid/>
      <w:sz w:val="28"/>
      <w:lang w:eastAsia="fr-FR"/>
    </w:rPr>
  </w:style>
  <w:style w:type="paragraph" w:styleId="Heading8">
    <w:name w:val="heading 8"/>
    <w:basedOn w:val="Normal"/>
    <w:next w:val="Normal"/>
    <w:qFormat/>
    <w:rsid w:val="00D902CF"/>
    <w:pPr>
      <w:keepNext/>
      <w:numPr>
        <w:ilvl w:val="7"/>
        <w:numId w:val="1"/>
      </w:numPr>
      <w:tabs>
        <w:tab w:val="center" w:pos="4512"/>
        <w:tab w:val="left" w:pos="5040"/>
        <w:tab w:val="left" w:pos="5760"/>
        <w:tab w:val="left" w:pos="6480"/>
        <w:tab w:val="left" w:pos="7200"/>
        <w:tab w:val="left" w:pos="7920"/>
        <w:tab w:val="left" w:pos="8640"/>
      </w:tabs>
      <w:jc w:val="center"/>
      <w:outlineLvl w:val="7"/>
    </w:pPr>
    <w:rPr>
      <w:b/>
      <w:bCs/>
      <w:sz w:val="28"/>
    </w:rPr>
  </w:style>
  <w:style w:type="paragraph" w:styleId="Heading9">
    <w:name w:val="heading 9"/>
    <w:basedOn w:val="Normal"/>
    <w:next w:val="Normal"/>
    <w:qFormat/>
    <w:rsid w:val="00D902CF"/>
    <w:pPr>
      <w:numPr>
        <w:ilvl w:val="8"/>
        <w:numId w:val="1"/>
      </w:numPr>
      <w:spacing w:before="240" w:after="60"/>
      <w:outlineLvl w:val="8"/>
    </w:pPr>
    <w:rPr>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FootnoteReference">
    <w:name w:val="footnote reference"/>
    <w:semiHidden/>
    <w:rsid w:val="00D902CF"/>
  </w:style>
  <w:style w:type="paragraph" w:styleId="TOC2">
    <w:name w:val="toc 2"/>
    <w:basedOn w:val="Normal"/>
    <w:next w:val="Normal"/>
    <w:autoRedefine/>
    <w:uiPriority w:val="39"/>
    <w:rsid w:val="00AF1722"/>
    <w:pPr>
      <w:tabs>
        <w:tab w:val="left" w:pos="720"/>
        <w:tab w:val="right" w:leader="dot" w:pos="9015"/>
      </w:tabs>
    </w:pPr>
    <w:rPr>
      <w:sz w:val="22"/>
    </w:rPr>
  </w:style>
  <w:style w:type="paragraph" w:styleId="TOC3">
    <w:name w:val="toc 3"/>
    <w:basedOn w:val="Normal"/>
    <w:next w:val="Normal"/>
    <w:autoRedefine/>
    <w:uiPriority w:val="39"/>
    <w:rsid w:val="00D902CF"/>
    <w:rPr>
      <w:sz w:val="22"/>
    </w:rPr>
  </w:style>
  <w:style w:type="paragraph" w:styleId="TOC1">
    <w:name w:val="toc 1"/>
    <w:basedOn w:val="Normal"/>
    <w:next w:val="Normal"/>
    <w:autoRedefine/>
    <w:uiPriority w:val="39"/>
    <w:rsid w:val="00AF1722"/>
    <w:pPr>
      <w:tabs>
        <w:tab w:val="left" w:pos="720"/>
        <w:tab w:val="right" w:leader="dot" w:pos="9015"/>
      </w:tabs>
      <w:spacing w:before="120" w:after="120"/>
      <w:jc w:val="left"/>
    </w:pPr>
    <w:rPr>
      <w:b/>
      <w:caps/>
      <w:sz w:val="22"/>
    </w:rPr>
  </w:style>
  <w:style w:type="paragraph" w:styleId="Header">
    <w:name w:val="header"/>
    <w:basedOn w:val="Normal"/>
    <w:link w:val="HeaderChar"/>
    <w:uiPriority w:val="99"/>
    <w:rsid w:val="00D902CF"/>
    <w:pPr>
      <w:tabs>
        <w:tab w:val="center" w:pos="4320"/>
        <w:tab w:val="right" w:pos="8640"/>
      </w:tabs>
    </w:pPr>
    <w:rPr>
      <w:sz w:val="24"/>
    </w:rPr>
  </w:style>
  <w:style w:type="paragraph" w:styleId="Footer">
    <w:name w:val="footer"/>
    <w:basedOn w:val="Normal"/>
    <w:link w:val="FooterChar"/>
    <w:uiPriority w:val="99"/>
    <w:rsid w:val="00D902CF"/>
    <w:pPr>
      <w:tabs>
        <w:tab w:val="center" w:pos="4320"/>
        <w:tab w:val="right" w:pos="8640"/>
      </w:tabs>
    </w:pPr>
    <w:rPr>
      <w:sz w:val="24"/>
    </w:rPr>
  </w:style>
  <w:style w:type="character" w:styleId="Hyperlink">
    <w:name w:val="Hyperlink"/>
    <w:uiPriority w:val="99"/>
    <w:rsid w:val="00D902CF"/>
    <w:rPr>
      <w:color w:val="0000FF"/>
      <w:u w:val="single"/>
    </w:rPr>
  </w:style>
  <w:style w:type="character" w:styleId="CommentReference">
    <w:name w:val="annotation reference"/>
    <w:semiHidden/>
    <w:rsid w:val="00D902CF"/>
    <w:rPr>
      <w:sz w:val="16"/>
    </w:rPr>
  </w:style>
  <w:style w:type="paragraph" w:styleId="CommentText">
    <w:name w:val="annotation text"/>
    <w:basedOn w:val="Normal"/>
    <w:link w:val="CommentTextChar"/>
    <w:semiHidden/>
    <w:rsid w:val="00D902CF"/>
    <w:pPr>
      <w:widowControl/>
      <w:spacing w:line="240" w:lineRule="atLeast"/>
    </w:pPr>
    <w:rPr>
      <w:snapToGrid/>
      <w:color w:val="000000"/>
    </w:rPr>
  </w:style>
  <w:style w:type="paragraph" w:styleId="BlockText">
    <w:name w:val="Block Text"/>
    <w:basedOn w:val="Normal"/>
    <w:semiHidden/>
    <w:rsid w:val="00D902CF"/>
    <w:pPr>
      <w:tabs>
        <w:tab w:val="left" w:pos="993"/>
        <w:tab w:val="left" w:pos="1080"/>
        <w:tab w:val="left" w:pos="1620"/>
        <w:tab w:val="left" w:pos="2160"/>
        <w:tab w:val="left" w:pos="2700"/>
        <w:tab w:val="left" w:pos="2880"/>
        <w:tab w:val="left" w:pos="3600"/>
        <w:tab w:val="left" w:pos="4320"/>
        <w:tab w:val="left" w:pos="5040"/>
        <w:tab w:val="left" w:pos="5760"/>
        <w:tab w:val="left" w:pos="6480"/>
        <w:tab w:val="left" w:pos="7200"/>
        <w:tab w:val="left" w:pos="7920"/>
      </w:tabs>
      <w:ind w:left="993" w:right="-360"/>
    </w:pPr>
    <w:rPr>
      <w:rFonts w:ascii="Times New Roman" w:hAnsi="Times New Roman"/>
      <w:bCs/>
      <w:i/>
      <w:sz w:val="22"/>
    </w:rPr>
  </w:style>
  <w:style w:type="paragraph" w:styleId="BodyText">
    <w:name w:val="Body Text"/>
    <w:basedOn w:val="Normal"/>
    <w:semiHidden/>
    <w:rsid w:val="00D902CF"/>
    <w:pPr>
      <w:spacing w:line="240" w:lineRule="atLeast"/>
    </w:pPr>
    <w:rPr>
      <w:rFonts w:ascii="Times New Roman" w:hAnsi="Times New Roman"/>
      <w:color w:val="000000"/>
      <w:sz w:val="22"/>
    </w:rPr>
  </w:style>
  <w:style w:type="paragraph" w:styleId="BodyText2">
    <w:name w:val="Body Text 2"/>
    <w:basedOn w:val="Normal"/>
    <w:semiHidden/>
    <w:rsid w:val="00D902CF"/>
    <w:pPr>
      <w:widowControl/>
      <w:tabs>
        <w:tab w:val="left" w:pos="0"/>
        <w:tab w:val="left" w:pos="345"/>
        <w:tab w:val="left" w:pos="855"/>
        <w:tab w:val="left" w:pos="1536"/>
        <w:tab w:val="left" w:pos="2386"/>
      </w:tabs>
      <w:snapToGrid w:val="0"/>
    </w:pPr>
    <w:rPr>
      <w:rFonts w:ascii="Times New Roman" w:hAnsi="Times New Roman"/>
      <w:bCs/>
      <w:snapToGrid/>
      <w:sz w:val="22"/>
    </w:rPr>
  </w:style>
  <w:style w:type="paragraph" w:styleId="BodyTextIndent3">
    <w:name w:val="Body Text Indent 3"/>
    <w:basedOn w:val="Normal"/>
    <w:semiHidden/>
    <w:rsid w:val="00D902CF"/>
    <w:pPr>
      <w:tabs>
        <w:tab w:val="left" w:pos="1418"/>
      </w:tabs>
      <w:ind w:left="1418" w:hanging="1418"/>
    </w:pPr>
    <w:rPr>
      <w:snapToGrid/>
      <w:lang w:eastAsia="fr-FR"/>
    </w:rPr>
  </w:style>
  <w:style w:type="paragraph" w:styleId="BodyTextIndent">
    <w:name w:val="Body Text Indent"/>
    <w:basedOn w:val="Normal"/>
    <w:semiHidden/>
    <w:rsid w:val="00D902CF"/>
    <w:pPr>
      <w:widowControl/>
      <w:tabs>
        <w:tab w:val="left" w:pos="850"/>
        <w:tab w:val="left" w:pos="1134"/>
        <w:tab w:val="left" w:pos="1417"/>
        <w:tab w:val="left" w:pos="1700"/>
        <w:tab w:val="left" w:pos="1927"/>
        <w:tab w:val="left" w:pos="2948"/>
        <w:tab w:val="left" w:pos="5102"/>
        <w:tab w:val="left" w:pos="6632"/>
      </w:tabs>
      <w:snapToGrid w:val="0"/>
      <w:ind w:left="1644" w:hanging="510"/>
    </w:pPr>
    <w:rPr>
      <w:rFonts w:ascii="Times New Roman" w:hAnsi="Times New Roman"/>
      <w:snapToGrid/>
      <w:sz w:val="22"/>
    </w:rPr>
  </w:style>
  <w:style w:type="paragraph" w:styleId="BodyText3">
    <w:name w:val="Body Text 3"/>
    <w:basedOn w:val="Normal"/>
    <w:semiHidden/>
    <w:rsid w:val="00D902CF"/>
    <w:pPr>
      <w:tabs>
        <w:tab w:val="left" w:pos="540"/>
        <w:tab w:val="left" w:pos="709"/>
        <w:tab w:val="left" w:pos="1440"/>
        <w:tab w:val="left" w:pos="2160"/>
        <w:tab w:val="left" w:pos="2880"/>
        <w:tab w:val="left" w:pos="3600"/>
        <w:tab w:val="left" w:pos="4320"/>
        <w:tab w:val="left" w:pos="5040"/>
        <w:tab w:val="left" w:pos="5760"/>
        <w:tab w:val="left" w:pos="6480"/>
        <w:tab w:val="left" w:pos="7200"/>
        <w:tab w:val="left" w:pos="7920"/>
      </w:tabs>
      <w:snapToGrid w:val="0"/>
    </w:pPr>
    <w:rPr>
      <w:rFonts w:ascii="Times New Roman" w:hAnsi="Times New Roman"/>
      <w:bCs/>
      <w:i/>
      <w:snapToGrid/>
      <w:sz w:val="22"/>
    </w:rPr>
  </w:style>
  <w:style w:type="paragraph" w:styleId="BodyTextIndent2">
    <w:name w:val="Body Text Indent 2"/>
    <w:basedOn w:val="Normal"/>
    <w:semiHidden/>
    <w:rsid w:val="00D902CF"/>
    <w:pPr>
      <w:snapToGrid w:val="0"/>
      <w:ind w:firstLine="851"/>
    </w:pPr>
    <w:rPr>
      <w:rFonts w:ascii="Times New Roman" w:hAnsi="Times New Roman"/>
      <w:bCs/>
      <w:snapToGrid/>
      <w:sz w:val="22"/>
    </w:rPr>
  </w:style>
  <w:style w:type="character" w:styleId="PageNumber">
    <w:name w:val="page number"/>
    <w:basedOn w:val="DefaultParagraphFont"/>
    <w:semiHidden/>
    <w:rsid w:val="00D902CF"/>
  </w:style>
  <w:style w:type="paragraph" w:styleId="TOC4">
    <w:name w:val="toc 4"/>
    <w:basedOn w:val="Normal"/>
    <w:next w:val="Normal"/>
    <w:autoRedefine/>
    <w:uiPriority w:val="39"/>
    <w:rsid w:val="00D902CF"/>
    <w:pPr>
      <w:ind w:left="720"/>
    </w:pPr>
    <w:rPr>
      <w:rFonts w:ascii="Times New Roman" w:hAnsi="Times New Roman"/>
      <w:sz w:val="18"/>
    </w:rPr>
  </w:style>
  <w:style w:type="paragraph" w:styleId="TOC5">
    <w:name w:val="toc 5"/>
    <w:basedOn w:val="Normal"/>
    <w:next w:val="Normal"/>
    <w:autoRedefine/>
    <w:uiPriority w:val="39"/>
    <w:rsid w:val="00D902CF"/>
    <w:pPr>
      <w:ind w:left="960"/>
    </w:pPr>
    <w:rPr>
      <w:rFonts w:ascii="Times New Roman" w:hAnsi="Times New Roman"/>
      <w:sz w:val="18"/>
    </w:rPr>
  </w:style>
  <w:style w:type="paragraph" w:styleId="TOC6">
    <w:name w:val="toc 6"/>
    <w:basedOn w:val="Normal"/>
    <w:next w:val="Normal"/>
    <w:autoRedefine/>
    <w:uiPriority w:val="39"/>
    <w:rsid w:val="00D902CF"/>
    <w:pPr>
      <w:ind w:left="1200"/>
    </w:pPr>
    <w:rPr>
      <w:rFonts w:ascii="Times New Roman" w:hAnsi="Times New Roman"/>
      <w:sz w:val="18"/>
    </w:rPr>
  </w:style>
  <w:style w:type="paragraph" w:styleId="TOC7">
    <w:name w:val="toc 7"/>
    <w:basedOn w:val="Normal"/>
    <w:next w:val="Normal"/>
    <w:autoRedefine/>
    <w:uiPriority w:val="39"/>
    <w:rsid w:val="00D902CF"/>
    <w:pPr>
      <w:ind w:left="1440"/>
    </w:pPr>
    <w:rPr>
      <w:rFonts w:ascii="Times New Roman" w:hAnsi="Times New Roman"/>
      <w:sz w:val="18"/>
    </w:rPr>
  </w:style>
  <w:style w:type="paragraph" w:styleId="TOC8">
    <w:name w:val="toc 8"/>
    <w:basedOn w:val="Normal"/>
    <w:next w:val="Normal"/>
    <w:autoRedefine/>
    <w:uiPriority w:val="39"/>
    <w:rsid w:val="00D902CF"/>
    <w:pPr>
      <w:ind w:left="1680"/>
    </w:pPr>
    <w:rPr>
      <w:rFonts w:ascii="Times New Roman" w:hAnsi="Times New Roman"/>
      <w:sz w:val="18"/>
    </w:rPr>
  </w:style>
  <w:style w:type="paragraph" w:styleId="TOC9">
    <w:name w:val="toc 9"/>
    <w:basedOn w:val="Normal"/>
    <w:next w:val="Normal"/>
    <w:autoRedefine/>
    <w:uiPriority w:val="39"/>
    <w:rsid w:val="00D902CF"/>
    <w:pPr>
      <w:ind w:left="1920"/>
    </w:pPr>
    <w:rPr>
      <w:rFonts w:ascii="Times New Roman" w:hAnsi="Times New Roman"/>
      <w:sz w:val="18"/>
    </w:rPr>
  </w:style>
  <w:style w:type="paragraph" w:styleId="FootnoteText">
    <w:name w:val="footnote text"/>
    <w:basedOn w:val="Normal"/>
    <w:semiHidden/>
    <w:rsid w:val="00D902CF"/>
    <w:pPr>
      <w:widowControl/>
    </w:pPr>
    <w:rPr>
      <w:snapToGrid/>
      <w:lang w:val="en-AU"/>
    </w:rPr>
  </w:style>
  <w:style w:type="paragraph" w:styleId="Title">
    <w:name w:val="Title"/>
    <w:basedOn w:val="Normal"/>
    <w:qFormat/>
    <w:rsid w:val="00D902CF"/>
    <w:pPr>
      <w:snapToGrid w:val="0"/>
    </w:pPr>
    <w:rPr>
      <w:b/>
      <w:sz w:val="22"/>
    </w:rPr>
  </w:style>
  <w:style w:type="paragraph" w:styleId="BalloonText">
    <w:name w:val="Balloon Text"/>
    <w:basedOn w:val="Normal"/>
    <w:semiHidden/>
    <w:rsid w:val="00D902CF"/>
    <w:rPr>
      <w:rFonts w:ascii="Tahoma" w:hAnsi="Tahoma" w:cs="Tahoma"/>
      <w:sz w:val="16"/>
      <w:szCs w:val="16"/>
    </w:rPr>
  </w:style>
  <w:style w:type="paragraph" w:customStyle="1" w:styleId="BalloonText1">
    <w:name w:val="Balloon Text1"/>
    <w:basedOn w:val="Normal"/>
    <w:semiHidden/>
    <w:unhideWhenUsed/>
    <w:rsid w:val="00D902CF"/>
    <w:rPr>
      <w:rFonts w:ascii="Tahoma" w:hAnsi="Tahoma" w:cs="Tahoma"/>
      <w:sz w:val="16"/>
      <w:szCs w:val="16"/>
    </w:rPr>
  </w:style>
  <w:style w:type="character" w:customStyle="1" w:styleId="BalloonTextChar">
    <w:name w:val="Balloon Text Char"/>
    <w:semiHidden/>
    <w:rsid w:val="00D902CF"/>
    <w:rPr>
      <w:rFonts w:ascii="Tahoma" w:hAnsi="Tahoma" w:cs="Tahoma"/>
      <w:snapToGrid w:val="0"/>
      <w:sz w:val="16"/>
      <w:szCs w:val="16"/>
    </w:rPr>
  </w:style>
  <w:style w:type="paragraph" w:styleId="Revision">
    <w:name w:val="Revision"/>
    <w:hidden/>
    <w:uiPriority w:val="99"/>
    <w:semiHidden/>
    <w:rsid w:val="00A32091"/>
    <w:rPr>
      <w:rFonts w:ascii="Arial" w:hAnsi="Arial"/>
      <w:snapToGrid w:val="0"/>
      <w:sz w:val="24"/>
    </w:rPr>
  </w:style>
  <w:style w:type="character" w:customStyle="1" w:styleId="Heading1Char">
    <w:name w:val="Heading 1 Char"/>
    <w:link w:val="Heading1"/>
    <w:rsid w:val="00E30B8F"/>
    <w:rPr>
      <w:rFonts w:ascii="Arial" w:hAnsi="Arial"/>
      <w:b/>
      <w:snapToGrid w:val="0"/>
      <w:lang w:val="en-GB"/>
    </w:rPr>
  </w:style>
  <w:style w:type="paragraph" w:customStyle="1" w:styleId="Default">
    <w:name w:val="Default"/>
    <w:rsid w:val="001F40CF"/>
    <w:pPr>
      <w:autoSpaceDE w:val="0"/>
      <w:autoSpaceDN w:val="0"/>
      <w:adjustRightInd w:val="0"/>
    </w:pPr>
    <w:rPr>
      <w:rFonts w:ascii="Arial" w:hAnsi="Arial" w:cs="Arial"/>
      <w:color w:val="000000"/>
      <w:sz w:val="24"/>
      <w:szCs w:val="24"/>
      <w:lang w:val="en-GB" w:eastAsia="en-GB"/>
    </w:rPr>
  </w:style>
  <w:style w:type="paragraph" w:styleId="CommentSubject">
    <w:name w:val="annotation subject"/>
    <w:basedOn w:val="CommentText"/>
    <w:next w:val="CommentText"/>
    <w:link w:val="CommentSubjectChar"/>
    <w:semiHidden/>
    <w:unhideWhenUsed/>
    <w:rsid w:val="00DB68FE"/>
    <w:pPr>
      <w:widowControl w:val="0"/>
      <w:spacing w:line="240" w:lineRule="auto"/>
    </w:pPr>
  </w:style>
  <w:style w:type="character" w:customStyle="1" w:styleId="CommentTextChar">
    <w:name w:val="Comment Text Char"/>
    <w:link w:val="CommentText"/>
    <w:semiHidden/>
    <w:rsid w:val="00DB68FE"/>
    <w:rPr>
      <w:rFonts w:ascii="Arial" w:hAnsi="Arial"/>
      <w:color w:val="000000"/>
    </w:rPr>
  </w:style>
  <w:style w:type="character" w:customStyle="1" w:styleId="CommentSubjectChar">
    <w:name w:val="Comment Subject Char"/>
    <w:link w:val="CommentSubject"/>
    <w:rsid w:val="00DB68FE"/>
    <w:rPr>
      <w:rFonts w:ascii="Arial" w:hAnsi="Arial"/>
      <w:color w:val="000000"/>
    </w:rPr>
  </w:style>
  <w:style w:type="character" w:customStyle="1" w:styleId="FooterChar">
    <w:name w:val="Footer Char"/>
    <w:link w:val="Footer"/>
    <w:uiPriority w:val="99"/>
    <w:rsid w:val="00790704"/>
    <w:rPr>
      <w:rFonts w:ascii="Arial" w:hAnsi="Arial"/>
      <w:snapToGrid w:val="0"/>
      <w:sz w:val="24"/>
    </w:rPr>
  </w:style>
  <w:style w:type="character" w:customStyle="1" w:styleId="HeaderChar">
    <w:name w:val="Header Char"/>
    <w:link w:val="Header"/>
    <w:uiPriority w:val="99"/>
    <w:rsid w:val="007A29C9"/>
    <w:rPr>
      <w:rFonts w:ascii="Arial" w:hAnsi="Arial"/>
      <w:snapToGrid w:val="0"/>
      <w:sz w:val="24"/>
    </w:rPr>
  </w:style>
  <w:style w:type="table" w:styleId="TableGrid">
    <w:name w:val="Table Grid"/>
    <w:basedOn w:val="TableNormal"/>
    <w:uiPriority w:val="59"/>
    <w:rsid w:val="00AE1DD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semiHidden/>
    <w:unhideWhenUsed/>
    <w:rsid w:val="0018522C"/>
    <w:pPr>
      <w:widowControl/>
      <w:spacing w:before="100" w:beforeAutospacing="1" w:after="100" w:afterAutospacing="1" w:line="240" w:lineRule="auto"/>
      <w:jc w:val="left"/>
    </w:pPr>
    <w:rPr>
      <w:rFonts w:ascii="Times New Roman" w:eastAsiaTheme="minorEastAsia" w:hAnsi="Times New Roman"/>
      <w:snapToGrid/>
      <w:sz w:val="24"/>
      <w:szCs w:val="24"/>
      <w:lang w:eastAsia="en-GB"/>
    </w:rPr>
  </w:style>
  <w:style w:type="paragraph" w:styleId="ListParagraph">
    <w:name w:val="List Paragraph"/>
    <w:basedOn w:val="Normal"/>
    <w:uiPriority w:val="34"/>
    <w:qFormat/>
    <w:rsid w:val="00350439"/>
    <w:pPr>
      <w:ind w:left="720"/>
      <w:contextualSpacing/>
    </w:pPr>
  </w:style>
  <w:style w:type="paragraph" w:styleId="TOCHeading">
    <w:name w:val="TOC Heading"/>
    <w:basedOn w:val="Heading1"/>
    <w:next w:val="Normal"/>
    <w:uiPriority w:val="39"/>
    <w:unhideWhenUsed/>
    <w:qFormat/>
    <w:rsid w:val="00F723E7"/>
    <w:pPr>
      <w:keepLines/>
      <w:numPr>
        <w:numId w:val="0"/>
      </w:numPr>
      <w:spacing w:before="240" w:after="0" w:line="259" w:lineRule="auto"/>
      <w:jc w:val="left"/>
      <w:outlineLvl w:val="9"/>
    </w:pPr>
    <w:rPr>
      <w:rFonts w:asciiTheme="majorHAnsi" w:eastAsiaTheme="majorEastAsia" w:hAnsiTheme="majorHAnsi" w:cstheme="majorBidi"/>
      <w:b w:val="0"/>
      <w:snapToGrid/>
      <w:color w:val="365F91" w:themeColor="accent1" w:themeShade="BF"/>
      <w:sz w:val="32"/>
      <w:szCs w:val="32"/>
      <w:lang w:val="en-US"/>
    </w:rPr>
  </w:style>
  <w:style w:type="character" w:customStyle="1" w:styleId="module">
    <w:name w:val="module"/>
    <w:rsid w:val="009A076E"/>
  </w:style>
  <w:style w:type="paragraph" w:customStyle="1" w:styleId="HEADING1-NEW">
    <w:name w:val="HEADING 1 - NEW"/>
    <w:basedOn w:val="Normal"/>
    <w:rsid w:val="00714F8B"/>
    <w:pPr>
      <w:autoSpaceDE w:val="0"/>
      <w:autoSpaceDN w:val="0"/>
      <w:adjustRightInd w:val="0"/>
      <w:spacing w:before="283" w:after="113" w:line="288" w:lineRule="auto"/>
      <w:ind w:left="283"/>
      <w:jc w:val="left"/>
      <w:textAlignment w:val="center"/>
    </w:pPr>
    <w:rPr>
      <w:rFonts w:cs="Arial"/>
      <w:b/>
      <w:bCs/>
      <w:snapToGrid/>
      <w:color w:val="761329"/>
      <w:sz w:val="28"/>
      <w:szCs w:val="28"/>
      <w:lang w:val="en-AU" w:eastAsia="en-AU"/>
    </w:rPr>
  </w:style>
  <w:style w:type="character" w:customStyle="1" w:styleId="HEADING1NEW">
    <w:name w:val="HEADING 1 NEW"/>
    <w:rsid w:val="00714F8B"/>
    <w:rPr>
      <w:rFonts w:ascii="Arial" w:hAnsi="Arial"/>
      <w:b/>
      <w:color w:val="761329"/>
      <w:sz w:val="28"/>
    </w:rPr>
  </w:style>
  <w:style w:type="paragraph" w:customStyle="1" w:styleId="Basisalinea">
    <w:name w:val="[Basisalinea]"/>
    <w:basedOn w:val="Normal"/>
    <w:uiPriority w:val="99"/>
    <w:rsid w:val="00714F8B"/>
    <w:pPr>
      <w:widowControl/>
      <w:spacing w:line="288" w:lineRule="auto"/>
      <w:jc w:val="left"/>
    </w:pPr>
    <w:rPr>
      <w:rFonts w:ascii="Times" w:eastAsiaTheme="minorHAnsi" w:hAnsi="Times" w:cs="Times"/>
      <w:snapToGrid/>
      <w:sz w:val="24"/>
      <w:szCs w:val="24"/>
      <w:lang w:val="nl-NL"/>
    </w:rPr>
  </w:style>
  <w:style w:type="character" w:customStyle="1" w:styleId="UnresolvedMention">
    <w:name w:val="Unresolved Mention"/>
    <w:basedOn w:val="DefaultParagraphFont"/>
    <w:uiPriority w:val="99"/>
    <w:semiHidden/>
    <w:unhideWhenUsed/>
    <w:rsid w:val="00F77DA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829177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9.png"/><Relationship Id="rId63" Type="http://schemas.openxmlformats.org/officeDocument/2006/relationships/image" Target="media/image50.png"/><Relationship Id="rId159" Type="http://schemas.openxmlformats.org/officeDocument/2006/relationships/image" Target="media/image143.png"/><Relationship Id="rId170" Type="http://schemas.openxmlformats.org/officeDocument/2006/relationships/image" Target="media/image154.png"/><Relationship Id="rId226" Type="http://schemas.openxmlformats.org/officeDocument/2006/relationships/image" Target="media/image209.png"/><Relationship Id="rId268" Type="http://schemas.openxmlformats.org/officeDocument/2006/relationships/image" Target="media/image251.png"/><Relationship Id="rId32" Type="http://schemas.openxmlformats.org/officeDocument/2006/relationships/image" Target="media/image19.png"/><Relationship Id="rId74" Type="http://schemas.openxmlformats.org/officeDocument/2006/relationships/image" Target="media/image61.png"/><Relationship Id="rId128" Type="http://schemas.openxmlformats.org/officeDocument/2006/relationships/image" Target="media/image113.png"/><Relationship Id="rId5" Type="http://schemas.openxmlformats.org/officeDocument/2006/relationships/webSettings" Target="webSettings.xml"/><Relationship Id="rId181" Type="http://schemas.openxmlformats.org/officeDocument/2006/relationships/image" Target="media/image165.png"/><Relationship Id="rId237" Type="http://schemas.openxmlformats.org/officeDocument/2006/relationships/image" Target="media/image220.png"/><Relationship Id="rId258" Type="http://schemas.openxmlformats.org/officeDocument/2006/relationships/image" Target="media/image241.png"/><Relationship Id="rId279" Type="http://schemas.microsoft.com/office/2018/08/relationships/commentsExtensible" Target="commentsExtensible.xml"/><Relationship Id="rId22" Type="http://schemas.openxmlformats.org/officeDocument/2006/relationships/image" Target="media/image10.png"/><Relationship Id="rId43" Type="http://schemas.openxmlformats.org/officeDocument/2006/relationships/image" Target="media/image30.png"/><Relationship Id="rId64" Type="http://schemas.openxmlformats.org/officeDocument/2006/relationships/image" Target="media/image51.png"/><Relationship Id="rId118" Type="http://schemas.openxmlformats.org/officeDocument/2006/relationships/image" Target="media/image103.png"/><Relationship Id="rId139" Type="http://schemas.openxmlformats.org/officeDocument/2006/relationships/image" Target="media/image124.PNG"/><Relationship Id="rId85" Type="http://schemas.openxmlformats.org/officeDocument/2006/relationships/image" Target="media/image72.png"/><Relationship Id="rId150" Type="http://schemas.openxmlformats.org/officeDocument/2006/relationships/image" Target="media/image134.png"/><Relationship Id="rId171" Type="http://schemas.openxmlformats.org/officeDocument/2006/relationships/image" Target="media/image155.png"/><Relationship Id="rId192" Type="http://schemas.openxmlformats.org/officeDocument/2006/relationships/image" Target="media/image175.png"/><Relationship Id="rId206" Type="http://schemas.openxmlformats.org/officeDocument/2006/relationships/image" Target="media/image189.png"/><Relationship Id="rId227" Type="http://schemas.openxmlformats.org/officeDocument/2006/relationships/image" Target="media/image210.png"/><Relationship Id="rId248" Type="http://schemas.openxmlformats.org/officeDocument/2006/relationships/image" Target="media/image231.png"/><Relationship Id="rId269" Type="http://schemas.openxmlformats.org/officeDocument/2006/relationships/image" Target="media/image252.png"/><Relationship Id="rId12" Type="http://schemas.openxmlformats.org/officeDocument/2006/relationships/image" Target="media/image5.png"/><Relationship Id="rId33" Type="http://schemas.openxmlformats.org/officeDocument/2006/relationships/image" Target="media/image20.png"/><Relationship Id="rId108" Type="http://schemas.openxmlformats.org/officeDocument/2006/relationships/image" Target="media/image93.png"/><Relationship Id="rId129" Type="http://schemas.openxmlformats.org/officeDocument/2006/relationships/image" Target="media/image114.png"/><Relationship Id="rId54" Type="http://schemas.openxmlformats.org/officeDocument/2006/relationships/image" Target="media/image41.png"/><Relationship Id="rId75" Type="http://schemas.openxmlformats.org/officeDocument/2006/relationships/image" Target="media/image62.png"/><Relationship Id="rId96" Type="http://schemas.openxmlformats.org/officeDocument/2006/relationships/image" Target="media/image83.png"/><Relationship Id="rId140" Type="http://schemas.openxmlformats.org/officeDocument/2006/relationships/image" Target="media/image125.png"/><Relationship Id="rId161" Type="http://schemas.openxmlformats.org/officeDocument/2006/relationships/image" Target="media/image145.png"/><Relationship Id="rId182" Type="http://schemas.openxmlformats.org/officeDocument/2006/relationships/image" Target="media/image166.png"/><Relationship Id="rId217" Type="http://schemas.openxmlformats.org/officeDocument/2006/relationships/image" Target="media/image200.png"/><Relationship Id="rId6" Type="http://schemas.openxmlformats.org/officeDocument/2006/relationships/footnotes" Target="footnotes.xml"/><Relationship Id="rId238" Type="http://schemas.openxmlformats.org/officeDocument/2006/relationships/image" Target="media/image221.png"/><Relationship Id="rId259" Type="http://schemas.openxmlformats.org/officeDocument/2006/relationships/image" Target="media/image242.png"/><Relationship Id="rId23" Type="http://schemas.openxmlformats.org/officeDocument/2006/relationships/hyperlink" Target="http://www.iho.int" TargetMode="External"/><Relationship Id="rId119" Type="http://schemas.openxmlformats.org/officeDocument/2006/relationships/image" Target="media/image104.PNG"/><Relationship Id="rId270" Type="http://schemas.openxmlformats.org/officeDocument/2006/relationships/image" Target="media/image253.png"/><Relationship Id="rId44" Type="http://schemas.openxmlformats.org/officeDocument/2006/relationships/image" Target="media/image31.png"/><Relationship Id="rId65" Type="http://schemas.openxmlformats.org/officeDocument/2006/relationships/image" Target="media/image52.png"/><Relationship Id="rId86" Type="http://schemas.openxmlformats.org/officeDocument/2006/relationships/image" Target="media/image73.png"/><Relationship Id="rId130" Type="http://schemas.openxmlformats.org/officeDocument/2006/relationships/image" Target="media/image115.png"/><Relationship Id="rId151" Type="http://schemas.openxmlformats.org/officeDocument/2006/relationships/image" Target="media/image135.png"/><Relationship Id="rId172" Type="http://schemas.openxmlformats.org/officeDocument/2006/relationships/image" Target="media/image156.png"/><Relationship Id="rId193" Type="http://schemas.openxmlformats.org/officeDocument/2006/relationships/image" Target="media/image176.png"/><Relationship Id="rId207" Type="http://schemas.openxmlformats.org/officeDocument/2006/relationships/image" Target="media/image190.png"/><Relationship Id="rId228" Type="http://schemas.openxmlformats.org/officeDocument/2006/relationships/image" Target="media/image211.png"/><Relationship Id="rId249" Type="http://schemas.openxmlformats.org/officeDocument/2006/relationships/image" Target="media/image232.png"/><Relationship Id="rId13" Type="http://schemas.openxmlformats.org/officeDocument/2006/relationships/image" Target="media/image6.png"/><Relationship Id="rId109" Type="http://schemas.openxmlformats.org/officeDocument/2006/relationships/image" Target="media/image94.PNG"/><Relationship Id="rId260" Type="http://schemas.openxmlformats.org/officeDocument/2006/relationships/image" Target="media/image243.png"/><Relationship Id="rId34" Type="http://schemas.openxmlformats.org/officeDocument/2006/relationships/image" Target="media/image21.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20" Type="http://schemas.openxmlformats.org/officeDocument/2006/relationships/image" Target="media/image105.png"/><Relationship Id="rId141" Type="http://schemas.openxmlformats.org/officeDocument/2006/relationships/image" Target="media/image126.PNG"/><Relationship Id="rId7" Type="http://schemas.openxmlformats.org/officeDocument/2006/relationships/endnotes" Target="endnotes.xml"/><Relationship Id="rId162" Type="http://schemas.openxmlformats.org/officeDocument/2006/relationships/image" Target="media/image146.png"/><Relationship Id="rId183" Type="http://schemas.openxmlformats.org/officeDocument/2006/relationships/image" Target="media/image167.png"/><Relationship Id="rId218" Type="http://schemas.openxmlformats.org/officeDocument/2006/relationships/image" Target="media/image201.png"/><Relationship Id="rId239" Type="http://schemas.openxmlformats.org/officeDocument/2006/relationships/image" Target="media/image222.png"/><Relationship Id="rId250" Type="http://schemas.openxmlformats.org/officeDocument/2006/relationships/image" Target="media/image233.png"/><Relationship Id="rId271" Type="http://schemas.openxmlformats.org/officeDocument/2006/relationships/image" Target="media/image254.png"/><Relationship Id="rId24" Type="http://schemas.openxmlformats.org/officeDocument/2006/relationships/image" Target="media/image11.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5.png"/><Relationship Id="rId131" Type="http://schemas.openxmlformats.org/officeDocument/2006/relationships/image" Target="media/image116.png"/><Relationship Id="rId152" Type="http://schemas.openxmlformats.org/officeDocument/2006/relationships/image" Target="media/image136.png"/><Relationship Id="rId173" Type="http://schemas.openxmlformats.org/officeDocument/2006/relationships/image" Target="media/image157.png"/><Relationship Id="rId194" Type="http://schemas.openxmlformats.org/officeDocument/2006/relationships/image" Target="media/image177.png"/><Relationship Id="rId208" Type="http://schemas.openxmlformats.org/officeDocument/2006/relationships/image" Target="media/image191.png"/><Relationship Id="rId229" Type="http://schemas.openxmlformats.org/officeDocument/2006/relationships/image" Target="media/image212.png"/><Relationship Id="rId240" Type="http://schemas.openxmlformats.org/officeDocument/2006/relationships/image" Target="media/image223.png"/><Relationship Id="rId261" Type="http://schemas.openxmlformats.org/officeDocument/2006/relationships/image" Target="media/image244.png"/><Relationship Id="rId14" Type="http://schemas.openxmlformats.org/officeDocument/2006/relationships/hyperlink" Target="http://www.wipo.int/treaties/en/ip/berne/trtdocs_wo001.html" TargetMode="External"/><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8" Type="http://schemas.openxmlformats.org/officeDocument/2006/relationships/image" Target="media/image1.png"/><Relationship Id="rId98" Type="http://schemas.openxmlformats.org/officeDocument/2006/relationships/image" Target="media/image85.png"/><Relationship Id="rId121" Type="http://schemas.openxmlformats.org/officeDocument/2006/relationships/image" Target="media/image106.PNG"/><Relationship Id="rId142" Type="http://schemas.openxmlformats.org/officeDocument/2006/relationships/image" Target="media/image127.png"/><Relationship Id="rId163" Type="http://schemas.openxmlformats.org/officeDocument/2006/relationships/image" Target="media/image147.png"/><Relationship Id="rId184" Type="http://schemas.openxmlformats.org/officeDocument/2006/relationships/image" Target="media/image168.png"/><Relationship Id="rId219" Type="http://schemas.openxmlformats.org/officeDocument/2006/relationships/image" Target="media/image202.png"/><Relationship Id="rId230" Type="http://schemas.openxmlformats.org/officeDocument/2006/relationships/image" Target="media/image213.png"/><Relationship Id="rId251" Type="http://schemas.openxmlformats.org/officeDocument/2006/relationships/image" Target="media/image234.png"/><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4.png"/><Relationship Id="rId272" Type="http://schemas.openxmlformats.org/officeDocument/2006/relationships/image" Target="media/image255.png"/><Relationship Id="rId88" Type="http://schemas.openxmlformats.org/officeDocument/2006/relationships/image" Target="media/image75.png"/><Relationship Id="rId111" Type="http://schemas.openxmlformats.org/officeDocument/2006/relationships/image" Target="media/image96.PNG"/><Relationship Id="rId132" Type="http://schemas.openxmlformats.org/officeDocument/2006/relationships/image" Target="media/image117.png"/><Relationship Id="rId153" Type="http://schemas.openxmlformats.org/officeDocument/2006/relationships/image" Target="media/image137.png"/><Relationship Id="rId174" Type="http://schemas.openxmlformats.org/officeDocument/2006/relationships/image" Target="media/image158.png"/><Relationship Id="rId195" Type="http://schemas.openxmlformats.org/officeDocument/2006/relationships/image" Target="media/image178.png"/><Relationship Id="rId209" Type="http://schemas.openxmlformats.org/officeDocument/2006/relationships/image" Target="media/image192.png"/><Relationship Id="rId220" Type="http://schemas.openxmlformats.org/officeDocument/2006/relationships/image" Target="media/image203.png"/><Relationship Id="rId241" Type="http://schemas.openxmlformats.org/officeDocument/2006/relationships/image" Target="media/image224.png"/><Relationship Id="rId15" Type="http://schemas.openxmlformats.org/officeDocument/2006/relationships/header" Target="header1.xml"/><Relationship Id="rId36" Type="http://schemas.openxmlformats.org/officeDocument/2006/relationships/image" Target="media/image23.png"/><Relationship Id="rId57" Type="http://schemas.openxmlformats.org/officeDocument/2006/relationships/image" Target="media/image44.png"/><Relationship Id="rId262" Type="http://schemas.openxmlformats.org/officeDocument/2006/relationships/image" Target="media/image245.png"/><Relationship Id="rId78" Type="http://schemas.openxmlformats.org/officeDocument/2006/relationships/image" Target="media/image65.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7.png"/><Relationship Id="rId143" Type="http://schemas.openxmlformats.org/officeDocument/2006/relationships/image" Target="media/image128.PNG"/><Relationship Id="rId164" Type="http://schemas.openxmlformats.org/officeDocument/2006/relationships/image" Target="media/image148.png"/><Relationship Id="rId185" Type="http://schemas.openxmlformats.org/officeDocument/2006/relationships/image" Target="media/image169.png"/><Relationship Id="rId9" Type="http://schemas.openxmlformats.org/officeDocument/2006/relationships/image" Target="media/image2.png"/><Relationship Id="rId210" Type="http://schemas.openxmlformats.org/officeDocument/2006/relationships/image" Target="media/image193.png"/><Relationship Id="rId26" Type="http://schemas.openxmlformats.org/officeDocument/2006/relationships/image" Target="media/image13.png"/><Relationship Id="rId231" Type="http://schemas.openxmlformats.org/officeDocument/2006/relationships/image" Target="media/image214.png"/><Relationship Id="rId252" Type="http://schemas.openxmlformats.org/officeDocument/2006/relationships/image" Target="media/image235.png"/><Relationship Id="rId273" Type="http://schemas.openxmlformats.org/officeDocument/2006/relationships/image" Target="media/image256.png"/><Relationship Id="rId47" Type="http://schemas.openxmlformats.org/officeDocument/2006/relationships/image" Target="media/image34.png"/><Relationship Id="rId68" Type="http://schemas.openxmlformats.org/officeDocument/2006/relationships/image" Target="media/image55.png"/><Relationship Id="rId89" Type="http://schemas.openxmlformats.org/officeDocument/2006/relationships/image" Target="media/image76.png"/><Relationship Id="rId112" Type="http://schemas.openxmlformats.org/officeDocument/2006/relationships/image" Target="media/image97.png"/><Relationship Id="rId133" Type="http://schemas.openxmlformats.org/officeDocument/2006/relationships/image" Target="media/image118.png"/><Relationship Id="rId154" Type="http://schemas.openxmlformats.org/officeDocument/2006/relationships/image" Target="media/image138.png"/><Relationship Id="rId175" Type="http://schemas.openxmlformats.org/officeDocument/2006/relationships/image" Target="media/image159.png"/><Relationship Id="rId196" Type="http://schemas.openxmlformats.org/officeDocument/2006/relationships/image" Target="media/image179.png"/><Relationship Id="rId200" Type="http://schemas.openxmlformats.org/officeDocument/2006/relationships/image" Target="media/image183.png"/><Relationship Id="rId16" Type="http://schemas.openxmlformats.org/officeDocument/2006/relationships/header" Target="header2.xml"/><Relationship Id="rId221" Type="http://schemas.openxmlformats.org/officeDocument/2006/relationships/image" Target="media/image204.png"/><Relationship Id="rId242" Type="http://schemas.openxmlformats.org/officeDocument/2006/relationships/image" Target="media/image225.png"/><Relationship Id="rId263" Type="http://schemas.openxmlformats.org/officeDocument/2006/relationships/image" Target="media/image246.png"/><Relationship Id="rId37" Type="http://schemas.openxmlformats.org/officeDocument/2006/relationships/image" Target="media/image24.png"/><Relationship Id="rId58" Type="http://schemas.openxmlformats.org/officeDocument/2006/relationships/image" Target="media/image45.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08.PNG"/><Relationship Id="rId144" Type="http://schemas.openxmlformats.org/officeDocument/2006/relationships/image" Target="media/image129.png"/><Relationship Id="rId90" Type="http://schemas.openxmlformats.org/officeDocument/2006/relationships/image" Target="media/image77.png"/><Relationship Id="rId165" Type="http://schemas.openxmlformats.org/officeDocument/2006/relationships/image" Target="media/image149.png"/><Relationship Id="rId186" Type="http://schemas.openxmlformats.org/officeDocument/2006/relationships/image" Target="media/image170.png"/><Relationship Id="rId211" Type="http://schemas.openxmlformats.org/officeDocument/2006/relationships/image" Target="media/image194.png"/><Relationship Id="rId232" Type="http://schemas.openxmlformats.org/officeDocument/2006/relationships/image" Target="media/image215.png"/><Relationship Id="rId253" Type="http://schemas.openxmlformats.org/officeDocument/2006/relationships/image" Target="media/image236.png"/><Relationship Id="rId274" Type="http://schemas.openxmlformats.org/officeDocument/2006/relationships/header" Target="header3.xml"/><Relationship Id="rId27" Type="http://schemas.openxmlformats.org/officeDocument/2006/relationships/image" Target="media/image14.png"/><Relationship Id="rId48" Type="http://schemas.openxmlformats.org/officeDocument/2006/relationships/image" Target="media/image35.png"/><Relationship Id="rId69" Type="http://schemas.openxmlformats.org/officeDocument/2006/relationships/image" Target="media/image56.png"/><Relationship Id="rId113" Type="http://schemas.openxmlformats.org/officeDocument/2006/relationships/image" Target="media/image98.PNG"/><Relationship Id="rId134" Type="http://schemas.openxmlformats.org/officeDocument/2006/relationships/image" Target="media/image119.png"/><Relationship Id="rId80" Type="http://schemas.openxmlformats.org/officeDocument/2006/relationships/image" Target="media/image67.png"/><Relationship Id="rId155" Type="http://schemas.openxmlformats.org/officeDocument/2006/relationships/image" Target="media/image139.png"/><Relationship Id="rId176" Type="http://schemas.openxmlformats.org/officeDocument/2006/relationships/image" Target="media/image160.png"/><Relationship Id="rId197" Type="http://schemas.openxmlformats.org/officeDocument/2006/relationships/image" Target="media/image180.png"/><Relationship Id="rId201" Type="http://schemas.openxmlformats.org/officeDocument/2006/relationships/image" Target="media/image184.png"/><Relationship Id="rId222" Type="http://schemas.openxmlformats.org/officeDocument/2006/relationships/image" Target="media/image205.png"/><Relationship Id="rId243" Type="http://schemas.openxmlformats.org/officeDocument/2006/relationships/image" Target="media/image226.png"/><Relationship Id="rId264" Type="http://schemas.openxmlformats.org/officeDocument/2006/relationships/image" Target="media/image247.png"/><Relationship Id="rId17" Type="http://schemas.openxmlformats.org/officeDocument/2006/relationships/footer" Target="footer1.xml"/><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90.png"/><Relationship Id="rId124" Type="http://schemas.openxmlformats.org/officeDocument/2006/relationships/image" Target="media/image109.png"/><Relationship Id="rId70" Type="http://schemas.openxmlformats.org/officeDocument/2006/relationships/image" Target="media/image57.png"/><Relationship Id="rId91" Type="http://schemas.openxmlformats.org/officeDocument/2006/relationships/image" Target="media/image78.png"/><Relationship Id="rId145" Type="http://schemas.openxmlformats.org/officeDocument/2006/relationships/image" Target="media/image130.png"/><Relationship Id="rId166" Type="http://schemas.openxmlformats.org/officeDocument/2006/relationships/image" Target="media/image150.png"/><Relationship Id="rId187" Type="http://schemas.openxmlformats.org/officeDocument/2006/relationships/oleObject" Target="embeddings/oleObject2.bin"/><Relationship Id="rId1" Type="http://schemas.openxmlformats.org/officeDocument/2006/relationships/customXml" Target="../customXml/item1.xml"/><Relationship Id="rId212" Type="http://schemas.openxmlformats.org/officeDocument/2006/relationships/image" Target="media/image195.png"/><Relationship Id="rId233" Type="http://schemas.openxmlformats.org/officeDocument/2006/relationships/image" Target="media/image216.png"/><Relationship Id="rId254" Type="http://schemas.openxmlformats.org/officeDocument/2006/relationships/image" Target="media/image237.png"/><Relationship Id="rId28" Type="http://schemas.openxmlformats.org/officeDocument/2006/relationships/image" Target="media/image15.png"/><Relationship Id="rId49" Type="http://schemas.openxmlformats.org/officeDocument/2006/relationships/image" Target="media/image36.png"/><Relationship Id="rId114" Type="http://schemas.openxmlformats.org/officeDocument/2006/relationships/image" Target="media/image99.png"/><Relationship Id="rId275" Type="http://schemas.openxmlformats.org/officeDocument/2006/relationships/fontTable" Target="fontTable.xml"/><Relationship Id="rId60" Type="http://schemas.openxmlformats.org/officeDocument/2006/relationships/image" Target="media/image47.png"/><Relationship Id="rId81" Type="http://schemas.openxmlformats.org/officeDocument/2006/relationships/image" Target="media/image68.png"/><Relationship Id="rId135" Type="http://schemas.openxmlformats.org/officeDocument/2006/relationships/image" Target="media/image120.png"/><Relationship Id="rId156" Type="http://schemas.openxmlformats.org/officeDocument/2006/relationships/image" Target="media/image140.png"/><Relationship Id="rId177" Type="http://schemas.openxmlformats.org/officeDocument/2006/relationships/image" Target="media/image161.png"/><Relationship Id="rId198" Type="http://schemas.openxmlformats.org/officeDocument/2006/relationships/image" Target="media/image181.png"/><Relationship Id="rId202" Type="http://schemas.openxmlformats.org/officeDocument/2006/relationships/image" Target="media/image185.png"/><Relationship Id="rId223" Type="http://schemas.openxmlformats.org/officeDocument/2006/relationships/image" Target="media/image206.png"/><Relationship Id="rId244" Type="http://schemas.openxmlformats.org/officeDocument/2006/relationships/image" Target="media/image227.png"/><Relationship Id="rId18" Type="http://schemas.openxmlformats.org/officeDocument/2006/relationships/footer" Target="footer2.xml"/><Relationship Id="rId39" Type="http://schemas.openxmlformats.org/officeDocument/2006/relationships/image" Target="media/image26.png"/><Relationship Id="rId265" Type="http://schemas.openxmlformats.org/officeDocument/2006/relationships/image" Target="media/image248.png"/><Relationship Id="rId50" Type="http://schemas.openxmlformats.org/officeDocument/2006/relationships/image" Target="media/image37.png"/><Relationship Id="rId104" Type="http://schemas.openxmlformats.org/officeDocument/2006/relationships/image" Target="media/image91.png"/><Relationship Id="rId125" Type="http://schemas.openxmlformats.org/officeDocument/2006/relationships/image" Target="media/image110.PNG"/><Relationship Id="rId146" Type="http://schemas.openxmlformats.org/officeDocument/2006/relationships/image" Target="media/image131.png"/><Relationship Id="rId167" Type="http://schemas.openxmlformats.org/officeDocument/2006/relationships/image" Target="media/image151.png"/><Relationship Id="rId188" Type="http://schemas.openxmlformats.org/officeDocument/2006/relationships/image" Target="media/image171.png"/><Relationship Id="rId71" Type="http://schemas.openxmlformats.org/officeDocument/2006/relationships/image" Target="media/image58.png"/><Relationship Id="rId92" Type="http://schemas.openxmlformats.org/officeDocument/2006/relationships/image" Target="media/image79.png"/><Relationship Id="rId213" Type="http://schemas.openxmlformats.org/officeDocument/2006/relationships/image" Target="media/image196.png"/><Relationship Id="rId234" Type="http://schemas.openxmlformats.org/officeDocument/2006/relationships/image" Target="media/image217.png"/><Relationship Id="rId2" Type="http://schemas.openxmlformats.org/officeDocument/2006/relationships/numbering" Target="numbering.xml"/><Relationship Id="rId29" Type="http://schemas.openxmlformats.org/officeDocument/2006/relationships/image" Target="media/image16.png"/><Relationship Id="rId255" Type="http://schemas.openxmlformats.org/officeDocument/2006/relationships/image" Target="media/image238.png"/><Relationship Id="rId276" Type="http://schemas.microsoft.com/office/2011/relationships/people" Target="people.xml"/><Relationship Id="rId40" Type="http://schemas.openxmlformats.org/officeDocument/2006/relationships/image" Target="media/image27.png"/><Relationship Id="rId115" Type="http://schemas.openxmlformats.org/officeDocument/2006/relationships/image" Target="media/image100.PNG"/><Relationship Id="rId136" Type="http://schemas.openxmlformats.org/officeDocument/2006/relationships/image" Target="media/image121.png"/><Relationship Id="rId157" Type="http://schemas.openxmlformats.org/officeDocument/2006/relationships/image" Target="media/image141.png"/><Relationship Id="rId178" Type="http://schemas.openxmlformats.org/officeDocument/2006/relationships/image" Target="media/image162.png"/><Relationship Id="rId61" Type="http://schemas.openxmlformats.org/officeDocument/2006/relationships/image" Target="media/image48.png"/><Relationship Id="rId82" Type="http://schemas.openxmlformats.org/officeDocument/2006/relationships/image" Target="media/image69.png"/><Relationship Id="rId199" Type="http://schemas.openxmlformats.org/officeDocument/2006/relationships/image" Target="media/image182.png"/><Relationship Id="rId203" Type="http://schemas.openxmlformats.org/officeDocument/2006/relationships/image" Target="media/image186.png"/><Relationship Id="rId19" Type="http://schemas.openxmlformats.org/officeDocument/2006/relationships/image" Target="media/image7.png"/><Relationship Id="rId224" Type="http://schemas.openxmlformats.org/officeDocument/2006/relationships/image" Target="media/image207.png"/><Relationship Id="rId245" Type="http://schemas.openxmlformats.org/officeDocument/2006/relationships/image" Target="media/image228.png"/><Relationship Id="rId266" Type="http://schemas.openxmlformats.org/officeDocument/2006/relationships/image" Target="media/image249.png"/><Relationship Id="rId30" Type="http://schemas.openxmlformats.org/officeDocument/2006/relationships/image" Target="media/image17.png"/><Relationship Id="rId105" Type="http://schemas.openxmlformats.org/officeDocument/2006/relationships/image" Target="media/image92.PNG"/><Relationship Id="rId126" Type="http://schemas.openxmlformats.org/officeDocument/2006/relationships/image" Target="media/image111.png"/><Relationship Id="rId147" Type="http://schemas.openxmlformats.org/officeDocument/2006/relationships/oleObject" Target="embeddings/oleObject1.bin"/><Relationship Id="rId168" Type="http://schemas.openxmlformats.org/officeDocument/2006/relationships/image" Target="media/image152.png"/><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189" Type="http://schemas.openxmlformats.org/officeDocument/2006/relationships/image" Target="media/image172.png"/><Relationship Id="rId3" Type="http://schemas.openxmlformats.org/officeDocument/2006/relationships/styles" Target="styles.xml"/><Relationship Id="rId214" Type="http://schemas.openxmlformats.org/officeDocument/2006/relationships/image" Target="media/image197.png"/><Relationship Id="rId235" Type="http://schemas.openxmlformats.org/officeDocument/2006/relationships/image" Target="media/image218.png"/><Relationship Id="rId256" Type="http://schemas.openxmlformats.org/officeDocument/2006/relationships/image" Target="media/image239.png"/><Relationship Id="rId277" Type="http://schemas.openxmlformats.org/officeDocument/2006/relationships/theme" Target="theme/theme1.xml"/><Relationship Id="rId116" Type="http://schemas.openxmlformats.org/officeDocument/2006/relationships/image" Target="media/image101.png"/><Relationship Id="rId137" Type="http://schemas.openxmlformats.org/officeDocument/2006/relationships/image" Target="media/image122.PNG"/><Relationship Id="rId158" Type="http://schemas.openxmlformats.org/officeDocument/2006/relationships/image" Target="media/image142.png"/><Relationship Id="rId20" Type="http://schemas.openxmlformats.org/officeDocument/2006/relationships/image" Target="media/image8.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png"/><Relationship Id="rId179" Type="http://schemas.openxmlformats.org/officeDocument/2006/relationships/image" Target="media/image163.png"/><Relationship Id="rId190" Type="http://schemas.openxmlformats.org/officeDocument/2006/relationships/image" Target="media/image173.png"/><Relationship Id="rId204" Type="http://schemas.openxmlformats.org/officeDocument/2006/relationships/image" Target="media/image187.png"/><Relationship Id="rId225" Type="http://schemas.openxmlformats.org/officeDocument/2006/relationships/image" Target="media/image208.png"/><Relationship Id="rId246" Type="http://schemas.openxmlformats.org/officeDocument/2006/relationships/image" Target="media/image229.png"/><Relationship Id="rId267" Type="http://schemas.openxmlformats.org/officeDocument/2006/relationships/image" Target="media/image250.png"/><Relationship Id="rId106" Type="http://schemas.openxmlformats.org/officeDocument/2006/relationships/comments" Target="comments.xml"/><Relationship Id="rId127" Type="http://schemas.openxmlformats.org/officeDocument/2006/relationships/image" Target="media/image112.PNG"/><Relationship Id="rId10" Type="http://schemas.openxmlformats.org/officeDocument/2006/relationships/image" Target="media/image3.png"/><Relationship Id="rId31" Type="http://schemas.openxmlformats.org/officeDocument/2006/relationships/image" Target="media/image18.png"/><Relationship Id="rId52" Type="http://schemas.openxmlformats.org/officeDocument/2006/relationships/image" Target="media/image39.png"/><Relationship Id="rId73" Type="http://schemas.openxmlformats.org/officeDocument/2006/relationships/image" Target="media/image60.png"/><Relationship Id="rId94" Type="http://schemas.openxmlformats.org/officeDocument/2006/relationships/image" Target="media/image81.png"/><Relationship Id="rId148" Type="http://schemas.openxmlformats.org/officeDocument/2006/relationships/image" Target="media/image132.png"/><Relationship Id="rId169" Type="http://schemas.openxmlformats.org/officeDocument/2006/relationships/image" Target="media/image153.png"/><Relationship Id="rId4" Type="http://schemas.openxmlformats.org/officeDocument/2006/relationships/settings" Target="settings.xml"/><Relationship Id="rId180" Type="http://schemas.openxmlformats.org/officeDocument/2006/relationships/image" Target="media/image164.png"/><Relationship Id="rId215" Type="http://schemas.openxmlformats.org/officeDocument/2006/relationships/image" Target="media/image198.png"/><Relationship Id="rId236" Type="http://schemas.openxmlformats.org/officeDocument/2006/relationships/image" Target="media/image219.png"/><Relationship Id="rId257" Type="http://schemas.openxmlformats.org/officeDocument/2006/relationships/image" Target="media/image240.png"/><Relationship Id="rId278" Type="http://schemas.microsoft.com/office/2016/09/relationships/commentsIds" Target="commentsIds.xml"/><Relationship Id="rId42" Type="http://schemas.openxmlformats.org/officeDocument/2006/relationships/image" Target="media/image29.png"/><Relationship Id="rId84" Type="http://schemas.openxmlformats.org/officeDocument/2006/relationships/image" Target="media/image71.png"/><Relationship Id="rId138" Type="http://schemas.openxmlformats.org/officeDocument/2006/relationships/image" Target="media/image123.png"/><Relationship Id="rId191" Type="http://schemas.openxmlformats.org/officeDocument/2006/relationships/image" Target="media/image174.png"/><Relationship Id="rId205" Type="http://schemas.openxmlformats.org/officeDocument/2006/relationships/image" Target="media/image188.png"/><Relationship Id="rId247" Type="http://schemas.openxmlformats.org/officeDocument/2006/relationships/image" Target="media/image230.png"/><Relationship Id="rId107" Type="http://schemas.microsoft.com/office/2011/relationships/commentsExtended" Target="commentsExtended.xml"/><Relationship Id="rId11" Type="http://schemas.openxmlformats.org/officeDocument/2006/relationships/image" Target="media/image4.png"/><Relationship Id="rId53" Type="http://schemas.openxmlformats.org/officeDocument/2006/relationships/image" Target="media/image40.png"/><Relationship Id="rId149" Type="http://schemas.openxmlformats.org/officeDocument/2006/relationships/image" Target="media/image133.png"/><Relationship Id="rId95" Type="http://schemas.openxmlformats.org/officeDocument/2006/relationships/image" Target="media/image82.png"/><Relationship Id="rId160" Type="http://schemas.openxmlformats.org/officeDocument/2006/relationships/image" Target="media/image144.png"/><Relationship Id="rId216" Type="http://schemas.openxmlformats.org/officeDocument/2006/relationships/image" Target="media/image19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51A1610-661C-48DE-8D23-D0E5E51DBF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TotalTime>
  <Pages>1</Pages>
  <Words>35080</Words>
  <Characters>199958</Characters>
  <Application>Microsoft Office Word</Application>
  <DocSecurity>0</DocSecurity>
  <Lines>1666</Lines>
  <Paragraphs>469</Paragraphs>
  <ScaleCrop>false</ScaleCrop>
  <HeadingPairs>
    <vt:vector size="6" baseType="variant">
      <vt:variant>
        <vt:lpstr>Title</vt:lpstr>
      </vt:variant>
      <vt:variant>
        <vt:i4>1</vt:i4>
      </vt:variant>
      <vt:variant>
        <vt:lpstr>Otsikko</vt:lpstr>
      </vt:variant>
      <vt:variant>
        <vt:i4>1</vt:i4>
      </vt:variant>
      <vt:variant>
        <vt:lpstr>Titre</vt:lpstr>
      </vt:variant>
      <vt:variant>
        <vt:i4>1</vt:i4>
      </vt:variant>
    </vt:vector>
  </HeadingPairs>
  <TitlesOfParts>
    <vt:vector size="3" baseType="lpstr">
      <vt:lpstr>S-52 Appendix 2</vt:lpstr>
      <vt:lpstr>S-52 Appendix 2</vt:lpstr>
      <vt:lpstr>S-52 Appendix 2</vt:lpstr>
    </vt:vector>
  </TitlesOfParts>
  <Company>NOS</Company>
  <LinksUpToDate>false</LinksUpToDate>
  <CharactersWithSpaces>234569</CharactersWithSpaces>
  <SharedDoc>false</SharedDoc>
  <HLinks>
    <vt:vector size="30" baseType="variant">
      <vt:variant>
        <vt:i4>524333</vt:i4>
      </vt:variant>
      <vt:variant>
        <vt:i4>84</vt:i4>
      </vt:variant>
      <vt:variant>
        <vt:i4>0</vt:i4>
      </vt:variant>
      <vt:variant>
        <vt:i4>5</vt:i4>
      </vt:variant>
      <vt:variant>
        <vt:lpwstr>mailto:info@ihb.mc</vt:lpwstr>
      </vt:variant>
      <vt:variant>
        <vt:lpwstr/>
      </vt:variant>
      <vt:variant>
        <vt:i4>3145848</vt:i4>
      </vt:variant>
      <vt:variant>
        <vt:i4>81</vt:i4>
      </vt:variant>
      <vt:variant>
        <vt:i4>0</vt:i4>
      </vt:variant>
      <vt:variant>
        <vt:i4>5</vt:i4>
      </vt:variant>
      <vt:variant>
        <vt:lpwstr>http://www.iho.int/</vt:lpwstr>
      </vt:variant>
      <vt:variant>
        <vt:lpwstr/>
      </vt:variant>
      <vt:variant>
        <vt:i4>3145848</vt:i4>
      </vt:variant>
      <vt:variant>
        <vt:i4>78</vt:i4>
      </vt:variant>
      <vt:variant>
        <vt:i4>0</vt:i4>
      </vt:variant>
      <vt:variant>
        <vt:i4>5</vt:i4>
      </vt:variant>
      <vt:variant>
        <vt:lpwstr>http://www.iho.int/</vt:lpwstr>
      </vt:variant>
      <vt:variant>
        <vt:lpwstr/>
      </vt:variant>
      <vt:variant>
        <vt:i4>3145848</vt:i4>
      </vt:variant>
      <vt:variant>
        <vt:i4>75</vt:i4>
      </vt:variant>
      <vt:variant>
        <vt:i4>0</vt:i4>
      </vt:variant>
      <vt:variant>
        <vt:i4>5</vt:i4>
      </vt:variant>
      <vt:variant>
        <vt:lpwstr>http://www.iho.int/</vt:lpwstr>
      </vt:variant>
      <vt:variant>
        <vt:lpwstr/>
      </vt:variant>
      <vt:variant>
        <vt:i4>327716</vt:i4>
      </vt:variant>
      <vt:variant>
        <vt:i4>0</vt:i4>
      </vt:variant>
      <vt:variant>
        <vt:i4>0</vt:i4>
      </vt:variant>
      <vt:variant>
        <vt:i4>5</vt:i4>
      </vt:variant>
      <vt:variant>
        <vt:lpwstr>mailto:info@iho.int</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S-52 Appendix 2</dc:title>
  <dc:subject>Colours and Symbols Specifications for ECDIS</dc:subject>
  <dc:creator>IHO C&amp;SMWG</dc:creator>
  <cp:lastModifiedBy>Yong</cp:lastModifiedBy>
  <cp:revision>5</cp:revision>
  <cp:lastPrinted>2020-12-18T08:38:00Z</cp:lastPrinted>
  <dcterms:created xsi:type="dcterms:W3CDTF">2022-11-24T20:03:00Z</dcterms:created>
  <dcterms:modified xsi:type="dcterms:W3CDTF">2023-04-19T11:49:00Z</dcterms:modified>
</cp:coreProperties>
</file>