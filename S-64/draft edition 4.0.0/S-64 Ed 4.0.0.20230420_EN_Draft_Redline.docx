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70"/>
      </w:tblGrid>
      <w:tr w:rsidR="00714F8B" w:rsidRPr="00ED30A9" w14:paraId="334F68DF" w14:textId="77777777" w:rsidTr="00714F8B">
        <w:tc>
          <w:tcPr>
            <w:tcW w:w="9070" w:type="dxa"/>
            <w:tcBorders>
              <w:top w:val="nil"/>
              <w:left w:val="nil"/>
              <w:bottom w:val="nil"/>
              <w:right w:val="nil"/>
            </w:tcBorders>
          </w:tcPr>
          <w:p w14:paraId="2DA5237E"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5B34AD5B" w14:textId="77777777" w:rsidTr="00714F8B">
        <w:tc>
          <w:tcPr>
            <w:tcW w:w="9070" w:type="dxa"/>
            <w:tcBorders>
              <w:top w:val="nil"/>
              <w:left w:val="nil"/>
              <w:bottom w:val="nil"/>
              <w:right w:val="nil"/>
            </w:tcBorders>
          </w:tcPr>
          <w:p w14:paraId="08771386" w14:textId="77777777" w:rsidR="00714F8B" w:rsidRPr="00ED30A9" w:rsidRDefault="00714F8B" w:rsidP="00714F8B">
            <w:pPr>
              <w:pStyle w:val="HEADING1-NEW"/>
              <w:suppressAutoHyphens/>
              <w:ind w:left="0"/>
              <w:jc w:val="center"/>
              <w:rPr>
                <w:rStyle w:val="HEADING1NEW"/>
                <w:b/>
                <w:color w:val="auto"/>
                <w:sz w:val="36"/>
                <w:szCs w:val="36"/>
                <w:lang w:val="en-GB"/>
              </w:rPr>
            </w:pPr>
          </w:p>
        </w:tc>
      </w:tr>
      <w:tr w:rsidR="00714F8B" w:rsidRPr="00ED30A9" w14:paraId="77C0ADE7" w14:textId="77777777" w:rsidTr="00714F8B">
        <w:tc>
          <w:tcPr>
            <w:tcW w:w="9070" w:type="dxa"/>
            <w:tcBorders>
              <w:top w:val="nil"/>
              <w:left w:val="nil"/>
              <w:bottom w:val="nil"/>
              <w:right w:val="nil"/>
            </w:tcBorders>
          </w:tcPr>
          <w:p w14:paraId="0EEB664F"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714F8B" w:rsidRPr="00ED30A9" w14:paraId="62BC357F" w14:textId="77777777" w:rsidTr="00714F8B">
        <w:tc>
          <w:tcPr>
            <w:tcW w:w="9070" w:type="dxa"/>
            <w:tcBorders>
              <w:top w:val="nil"/>
              <w:left w:val="nil"/>
              <w:bottom w:val="nil"/>
              <w:right w:val="nil"/>
            </w:tcBorders>
          </w:tcPr>
          <w:p w14:paraId="35DC6284" w14:textId="77777777" w:rsidR="00714F8B" w:rsidRPr="00ED30A9" w:rsidRDefault="00714F8B" w:rsidP="00714F8B">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0D713A20" w14:textId="3271C219" w:rsidR="009A076E" w:rsidRPr="00714F8B" w:rsidRDefault="00714F8B" w:rsidP="00714F8B">
      <w:pPr>
        <w:rPr>
          <w:rStyle w:val="module"/>
          <w:rFonts w:cs="Arial"/>
          <w:sz w:val="22"/>
          <w:szCs w:val="22"/>
        </w:rPr>
      </w:pPr>
      <w:r w:rsidRPr="00ED30A9">
        <w:rPr>
          <w:noProof/>
          <w:lang w:val="fr-FR" w:eastAsia="fr-FR"/>
        </w:rPr>
        <mc:AlternateContent>
          <mc:Choice Requires="wpg">
            <w:drawing>
              <wp:anchor distT="0" distB="0" distL="114300" distR="114300" simplePos="0" relativeHeight="251658752" behindDoc="0" locked="0" layoutInCell="1" allowOverlap="1" wp14:anchorId="381E9F72" wp14:editId="09D7AD89">
                <wp:simplePos x="0" y="0"/>
                <wp:positionH relativeFrom="margin">
                  <wp:align>center</wp:align>
                </wp:positionH>
                <wp:positionV relativeFrom="paragraph">
                  <wp:posOffset>-2691130</wp:posOffset>
                </wp:positionV>
                <wp:extent cx="6530340" cy="9363710"/>
                <wp:effectExtent l="0" t="0" r="3810" b="8890"/>
                <wp:wrapNone/>
                <wp:docPr id="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9" name="Tekstvak 2"/>
                        <wps:cNvSpPr txBox="1"/>
                        <wps:spPr>
                          <a:xfrm>
                            <a:off x="934605" y="28343"/>
                            <a:ext cx="634966" cy="750001"/>
                          </a:xfrm>
                          <a:prstGeom prst="rect">
                            <a:avLst/>
                          </a:prstGeom>
                          <a:solidFill>
                            <a:srgbClr val="F1EACA"/>
                          </a:solidFill>
                          <a:ln w="6350">
                            <a:noFill/>
                          </a:ln>
                        </wps:spPr>
                        <wps:txbx>
                          <w:txbxContent>
                            <w:p w14:paraId="14E53C7B" w14:textId="25C7FFD5" w:rsidR="00582E06" w:rsidRPr="00B94B05" w:rsidRDefault="00582E06" w:rsidP="00714F8B">
                              <w:pPr>
                                <w:rPr>
                                  <w:rFonts w:cs="Arial"/>
                                  <w:b/>
                                </w:rPr>
                              </w:pPr>
                              <w:r w:rsidRPr="00B94B05">
                                <w:rPr>
                                  <w:rFonts w:cs="Arial"/>
                                  <w:b/>
                                </w:rPr>
                                <w:t>S-</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582E06" w:rsidRPr="00B94B05" w:rsidRDefault="00582E06"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582E06" w:rsidRPr="00B94B05" w:rsidRDefault="00582E06"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11AED42" w:rsidR="00582E06" w:rsidRDefault="00582E06"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239040E2"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6D0C32B8" w14:textId="66D6C687" w:rsidR="00582E06" w:rsidRDefault="00582E06"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0" w:author="Thomas Mellor" w:date="2022-11-23T21:33:00Z">
                                <w:r w:rsidDel="003F44FC">
                                  <w:rPr>
                                    <w:rFonts w:ascii="Arial" w:hAnsi="Arial" w:cs="HelveticaNeueLT Std Med"/>
                                    <w:b/>
                                    <w:color w:val="00004C"/>
                                    <w:sz w:val="28"/>
                                    <w:szCs w:val="28"/>
                                  </w:rPr>
                                  <w:delText>3.0(.4)</w:delText>
                                </w:r>
                              </w:del>
                              <w:ins w:id="1" w:author="Thomas Mellor" w:date="2022-11-23T21:33:00Z">
                                <w:r>
                                  <w:rPr>
                                    <w:rFonts w:ascii="Arial" w:hAnsi="Arial" w:cs="HelveticaNeueLT Std Med"/>
                                    <w:b/>
                                    <w:color w:val="00004C"/>
                                    <w:sz w:val="28"/>
                                    <w:szCs w:val="28"/>
                                  </w:rPr>
                                  <w:t>4.0</w:t>
                                </w:r>
                              </w:ins>
                              <w:ins w:id="2" w:author="Teh Stand" w:date="2023-04-20T09:36:00Z">
                                <w:r>
                                  <w:rPr>
                                    <w:rFonts w:ascii="Arial" w:hAnsi="Arial" w:cs="HelveticaNeueLT Std Med"/>
                                    <w:b/>
                                    <w:color w:val="00004C"/>
                                    <w:sz w:val="28"/>
                                    <w:szCs w:val="28"/>
                                  </w:rPr>
                                  <w:t>(.0)</w:t>
                                </w:r>
                              </w:ins>
                              <w:r>
                                <w:rPr>
                                  <w:rFonts w:ascii="Arial" w:hAnsi="Arial" w:cs="HelveticaNeueLT Std Med"/>
                                  <w:b/>
                                  <w:color w:val="00004C"/>
                                  <w:sz w:val="28"/>
                                  <w:szCs w:val="28"/>
                                </w:rPr>
                                <w:t xml:space="preserve"> – </w:t>
                              </w:r>
                              <w:r>
                                <w:rPr>
                                  <w:rFonts w:ascii="Arial" w:hAnsi="Arial" w:cs="HelveticaNeueLT Std Med"/>
                                  <w:b/>
                                  <w:color w:val="FF0000"/>
                                  <w:sz w:val="28"/>
                                  <w:szCs w:val="28"/>
                                </w:rPr>
                                <w:t>Xxxx</w:t>
                              </w:r>
                              <w:r>
                                <w:rPr>
                                  <w:rFonts w:ascii="Arial" w:hAnsi="Arial" w:cs="HelveticaNeueLT Std Med"/>
                                  <w:b/>
                                  <w:color w:val="00004C"/>
                                  <w:sz w:val="28"/>
                                  <w:szCs w:val="28"/>
                                </w:rPr>
                                <w:t xml:space="preserve"> 2023</w:t>
                              </w:r>
                            </w:p>
                            <w:p w14:paraId="110CCB21"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32D975C6"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7015DB2A" w14:textId="77777777" w:rsidR="00582E06" w:rsidRDefault="00582E06" w:rsidP="00714F8B">
                              <w:pPr>
                                <w:pStyle w:val="Basisalinea"/>
                                <w:suppressAutoHyphens/>
                                <w:spacing w:line="240" w:lineRule="auto"/>
                                <w:rPr>
                                  <w:rFonts w:ascii="Arial" w:hAnsi="Arial" w:cs="HelveticaNeueLT Std Med"/>
                                  <w:b/>
                                  <w:color w:val="00004C"/>
                                  <w:sz w:val="40"/>
                                  <w:szCs w:val="40"/>
                                </w:rPr>
                              </w:pPr>
                            </w:p>
                            <w:p w14:paraId="5B87FD07" w14:textId="19D123F0" w:rsidR="00582E06" w:rsidRPr="00947C75" w:rsidRDefault="00582E06"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3" w:author="Teh Stand" w:date="2022-08-30T10:59:00Z">
                                <w:r w:rsidRPr="00947C75" w:rsidDel="003A42F5">
                                  <w:rPr>
                                    <w:rFonts w:ascii="Arial" w:hAnsi="Arial" w:cs="HelveticaNeueLT Std Med"/>
                                    <w:b/>
                                    <w:color w:val="00004C"/>
                                    <w:sz w:val="40"/>
                                    <w:szCs w:val="40"/>
                                  </w:rPr>
                                  <w:delText xml:space="preserve">Datasets </w:delText>
                                </w:r>
                              </w:del>
                              <w:ins w:id="4" w:author="Teh Stand" w:date="2022-08-30T10:59:00Z">
                                <w:r w:rsidRPr="00947C75">
                                  <w:rPr>
                                    <w:rFonts w:ascii="Arial" w:hAnsi="Arial" w:cs="HelveticaNeueLT Std Med"/>
                                    <w:b/>
                                    <w:color w:val="00004C"/>
                                    <w:sz w:val="40"/>
                                    <w:szCs w:val="40"/>
                                  </w:rPr>
                                  <w:t>Data</w:t>
                                </w:r>
                                <w:r>
                                  <w:rPr>
                                    <w:rFonts w:ascii="Arial" w:hAnsi="Arial" w:cs="HelveticaNeueLT Std Med"/>
                                    <w:b/>
                                    <w:color w:val="00004C"/>
                                    <w:sz w:val="40"/>
                                    <w:szCs w:val="40"/>
                                  </w:rPr>
                                  <w:t xml:space="preserve"> S</w:t>
                                </w:r>
                                <w:r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6B12D300"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4C35A93A" w14:textId="77777777" w:rsidR="00582E06" w:rsidRPr="00FD27EE" w:rsidRDefault="00582E06" w:rsidP="00714F8B">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E9F72" id="Groep 11"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">
                <v:shapetype id="_x0000_t202" coordsize="21600,21600" o:spt="202" path="m,l,21600r21600,l21600,xe">
                  <v:stroke joinstyle="miter"/>
                  <v:path gradientshapeok="t" o:connecttype="rect"/>
                </v:shapetype>
                <v:shape id="Tekstvak 2" o:spid="_x0000_s1027" type="#_x0000_t202" style="position:absolute;left:9346;top:283;width:6349;height:75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KsIA&#10;AADbAAAADwAAAGRycy9kb3ducmV2LnhtbERP22oCMRB9F/oPYQp9Ec1W26pbo4goig/eP2DYTHeX&#10;biZhk+r696Yg+DaHc53xtDGVuFDtS8sK3rsJCOLM6pJzBefTsjME4QOyxsoyKbiRh+nkpTXGVNsr&#10;H+hyDLmIIexTVFCE4FIpfVaQQd+1jjhyP7Y2GCKsc6lrvMZwU8leknxJgyXHhgIdzQvKfo9/RsF+&#10;t/vcfizcclDd5pu23vbZu5VSb6/N7BtEoCY8xQ/3Wsf5I/j/JR4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OYqwgAAANsAAAAPAAAAAAAAAAAAAAAAAJgCAABkcnMvZG93&#10;bnJldi54bWxQSwUGAAAAAAQABAD1AAAAhwMAAAAA&#10;" fillcolor="#f1eaca" stroked="f" strokeweight=".5pt">
                  <v:textbox style="mso-fit-shape-to-text:t" inset="5mm,8mm,5mm,8mm">
                    <w:txbxContent>
                      <w:p w14:paraId="14E53C7B" w14:textId="25C7FFD5" w:rsidR="00582E06" w:rsidRPr="00B94B05" w:rsidRDefault="00582E06" w:rsidP="00714F8B">
                        <w:pPr>
                          <w:rPr>
                            <w:rFonts w:cs="Arial"/>
                            <w:b/>
                          </w:rPr>
                        </w:pPr>
                        <w:r w:rsidRPr="00B94B05">
                          <w:rPr>
                            <w:rFonts w:cs="Arial"/>
                            <w:b/>
                          </w:rPr>
                          <w:t>S-</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O9AAAA2wAAAA8AAABkcnMvZG93bnJldi54bWxET82KwjAQvi/4DmEEb2vaoot0jWUpCF5t&#10;9wGGZmy720xKE9P69uYgePz4/o/FYgYRaHK9ZQXpNgFB3Fjdc6vgtz5/HkA4j6xxsEwKHuSgOK0+&#10;jphrO/OVQuVbEUPY5aig837MpXRNRwbd1o7EkbvZyaCPcGqlnnCO4WaQWZJ8SYM9x4YORyo7av6r&#10;u1Hwt0v1bczKdAmh2td1eJiyqZTarJefbxCeFv8Wv9wXrSCL6+OX+APk6Qk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wrb470AAADbAAAADwAAAAAAAAAAAAAAAACfAgAAZHJz&#10;L2Rvd25yZXYueG1sUEsFBgAAAAAEAAQA9wAAAIkDAAAAAA==&#10;">
                  <v:imagedata r:id="rId11" o:title=""/>
                  <v:path arrowok="t"/>
                </v:shape>
                <v:shape id="Afbeelding 6" o:spid="_x0000_s1029" type="#_x0000_t75" style="position:absolute;left:105;top:68001;width:9340;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haLzCAAAA2wAAAA8AAABkcnMvZG93bnJldi54bWxEj0Frg0AUhO+F/IflBXqrqx5ssW5CCcT0&#10;kEttyPnhvrpS9624G7X/vhso9DjMzDdMtV/tIGaafO9YQZakIIhbp3vuFFw+j08vIHxA1jg4JgU/&#10;5GG/2zxUWGq38AfNTehEhLAvUYEJYSyl9K0hiz5xI3H0vtxkMUQ5dVJPuES4HWSepoW02HNcMDjS&#10;wVD73dysgro4X7NDZo9LfTLOtfnc189Sqcft+vYKItAa/sN/7XetIM/g/iX+AL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4Wi8wgAAANsAAAAPAAAAAAAAAAAAAAAAAJ8C&#10;AABkcnMvZG93bnJldi54bWxQSwUGAAAAAAQABAD3AAAAjgMAAAAA&#10;">
                  <v:imagedata r:id="rId12" o:title=""/>
                  <v:path arrowok="t"/>
                </v:shape>
                <v:shape id="Afbeelding 7" o:spid="_x0000_s1030" type="#_x0000_t75" style="position:absolute;left:9459;top:68001;width:9271;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HYbFAAAA3AAAAA8AAABkcnMvZG93bnJldi54bWxEj0FrwkAUhO8F/8PyCr3ppgGlpq4iwZai&#10;9WD04PGRfc0Gs29Ddqupv94VhB6HmfmGmS1624gzdb52rOB1lIAgLp2uuVJw2H8M30D4gKyxcUwK&#10;/sjDYj54mmGm3YV3dC5CJSKEfYYKTAhtJqUvDVn0I9cSR+/HdRZDlF0ldYeXCLeNTJNkIi3WHBcM&#10;tpQbKk/Fr1VA4wPtOQ+r9ef2+m2O48JvjrlSL8/98h1EoD78hx/tL60gTad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uh2GxQAAANwAAAAPAAAAAAAAAAAAAAAA&#10;AJ8CAABkcnMvZG93bnJldi54bWxQSwUGAAAAAAQABAD3AAAAkQMAAAAA&#10;">
                  <v:imagedata r:id="rId13" o:title=""/>
                  <v:path arrowok="t"/>
                </v:shape>
                <v:shape id="Tekstvak 10" o:spid="_x0000_s1031" type="#_x0000_t202" style="position:absolute;left:36891;top:68001;width:28512;height:259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vRMIA&#10;AADcAAAADwAAAGRycy9kb3ducmV2LnhtbERPy2rCQBTdC/2H4QrdmYkp1BIzihULXVb7SJfXzM0D&#10;M3dCZpqkf+8sBJeH8862k2nFQL1rLCtYRjEI4sLqhisFX59vixcQziNrbC2Tgn9ysN08zDJMtR35&#10;SMPJVyKEsEtRQe19l0rpipoMush2xIErbW/QB9hXUvc4hnDTyiSOn6XBhkNDjR3tayoupz+j4CfJ&#10;v8+HY7srf+NyylcffvlaaqUe59NuDcLT5O/im/tdK0iewvxwJhwBub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y9EwgAAANwAAAAPAAAAAAAAAAAAAAAAAJgCAABkcnMvZG93&#10;bnJldi54bWxQSwUGAAAAAAQABAD1AAAAhwMAAAAA&#10;" fillcolor="#00ac9e" stroked="f" strokeweight=".5pt">
                  <v:textbox inset="5mm,5mm,5mm,5mm">
                    <w:txbxContent>
                      <w:p w14:paraId="7D323283"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582E06" w:rsidRPr="00B94B05" w:rsidRDefault="00582E06"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582E06" w:rsidRPr="00B94B05" w:rsidRDefault="00582E06"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582E06" w:rsidRPr="00B94B05" w:rsidRDefault="00582E06"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CmMUA&#10;AADcAAAADwAAAGRycy9kb3ducmV2LnhtbESPQWvCQBSE74X+h+UVvOmmilWiq1hREArSGi/entnX&#10;bGj2bciumvTXuwWhx2FmvmHmy9ZW4kqNLx0reB0kIIhzp0suFByzbX8KwgdkjZVjUtCRh+Xi+WmO&#10;qXY3/qLrIRQiQtinqMCEUKdS+tyQRT9wNXH0vl1jMUTZFFI3eItwW8lhkrxJiyXHBYM1rQ3lP4eL&#10;VVBuus6804enyb5dnT9/s1NBmVK9l3Y1AxGoDf/hR3unFQxHY/g7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kKYxQAAANwAAAAPAAAAAAAAAAAAAAAAAJgCAABkcnMv&#10;ZG93bnJldi54bWxQSwUGAAAAAAQABAD1AAAAigMAAAAA&#10;" fillcolor="white [3201]" strokecolor="#001532" strokeweight=".5pt">
                  <v:textbox inset="10mm,10mm,10mm,10mm">
                    <w:txbxContent>
                      <w:p w14:paraId="4DBB3FAA" w14:textId="511AED42" w:rsidR="00582E06" w:rsidRDefault="00582E06" w:rsidP="00714F8B">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Test Data Sets in ECDIS</w:t>
                        </w:r>
                      </w:p>
                      <w:p w14:paraId="23862A29"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239040E2"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6D0C32B8" w14:textId="66D6C687" w:rsidR="00582E06" w:rsidRDefault="00582E06" w:rsidP="00714F8B">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del w:id="5" w:author="Thomas Mellor" w:date="2022-11-23T21:33:00Z">
                          <w:r w:rsidDel="003F44FC">
                            <w:rPr>
                              <w:rFonts w:ascii="Arial" w:hAnsi="Arial" w:cs="HelveticaNeueLT Std Med"/>
                              <w:b/>
                              <w:color w:val="00004C"/>
                              <w:sz w:val="28"/>
                              <w:szCs w:val="28"/>
                            </w:rPr>
                            <w:delText>3.0(.4)</w:delText>
                          </w:r>
                        </w:del>
                        <w:ins w:id="6" w:author="Thomas Mellor" w:date="2022-11-23T21:33:00Z">
                          <w:r>
                            <w:rPr>
                              <w:rFonts w:ascii="Arial" w:hAnsi="Arial" w:cs="HelveticaNeueLT Std Med"/>
                              <w:b/>
                              <w:color w:val="00004C"/>
                              <w:sz w:val="28"/>
                              <w:szCs w:val="28"/>
                            </w:rPr>
                            <w:t>4.0</w:t>
                          </w:r>
                        </w:ins>
                        <w:ins w:id="7" w:author="Teh Stand" w:date="2023-04-20T09:36:00Z">
                          <w:r>
                            <w:rPr>
                              <w:rFonts w:ascii="Arial" w:hAnsi="Arial" w:cs="HelveticaNeueLT Std Med"/>
                              <w:b/>
                              <w:color w:val="00004C"/>
                              <w:sz w:val="28"/>
                              <w:szCs w:val="28"/>
                            </w:rPr>
                            <w:t>(.0)</w:t>
                          </w:r>
                        </w:ins>
                        <w:r>
                          <w:rPr>
                            <w:rFonts w:ascii="Arial" w:hAnsi="Arial" w:cs="HelveticaNeueLT Std Med"/>
                            <w:b/>
                            <w:color w:val="00004C"/>
                            <w:sz w:val="28"/>
                            <w:szCs w:val="28"/>
                          </w:rPr>
                          <w:t xml:space="preserve"> – </w:t>
                        </w:r>
                        <w:r>
                          <w:rPr>
                            <w:rFonts w:ascii="Arial" w:hAnsi="Arial" w:cs="HelveticaNeueLT Std Med"/>
                            <w:b/>
                            <w:color w:val="FF0000"/>
                            <w:sz w:val="28"/>
                            <w:szCs w:val="28"/>
                          </w:rPr>
                          <w:t>Xxxx</w:t>
                        </w:r>
                        <w:r>
                          <w:rPr>
                            <w:rFonts w:ascii="Arial" w:hAnsi="Arial" w:cs="HelveticaNeueLT Std Med"/>
                            <w:b/>
                            <w:color w:val="00004C"/>
                            <w:sz w:val="28"/>
                            <w:szCs w:val="28"/>
                          </w:rPr>
                          <w:t xml:space="preserve"> 2023</w:t>
                        </w:r>
                      </w:p>
                      <w:p w14:paraId="110CCB21"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32D975C6" w14:textId="77777777" w:rsidR="00582E06" w:rsidRDefault="00582E06" w:rsidP="00714F8B">
                        <w:pPr>
                          <w:pStyle w:val="Basisalinea"/>
                          <w:suppressAutoHyphens/>
                          <w:spacing w:line="240" w:lineRule="auto"/>
                          <w:rPr>
                            <w:rFonts w:ascii="Arial" w:hAnsi="Arial" w:cs="HelveticaNeueLT Std Med"/>
                            <w:b/>
                            <w:color w:val="00004C"/>
                            <w:sz w:val="28"/>
                            <w:szCs w:val="28"/>
                          </w:rPr>
                        </w:pPr>
                      </w:p>
                      <w:p w14:paraId="7015DB2A" w14:textId="77777777" w:rsidR="00582E06" w:rsidRDefault="00582E06" w:rsidP="00714F8B">
                        <w:pPr>
                          <w:pStyle w:val="Basisalinea"/>
                          <w:suppressAutoHyphens/>
                          <w:spacing w:line="240" w:lineRule="auto"/>
                          <w:rPr>
                            <w:rFonts w:ascii="Arial" w:hAnsi="Arial" w:cs="HelveticaNeueLT Std Med"/>
                            <w:b/>
                            <w:color w:val="00004C"/>
                            <w:sz w:val="40"/>
                            <w:szCs w:val="40"/>
                          </w:rPr>
                        </w:pPr>
                      </w:p>
                      <w:p w14:paraId="5B87FD07" w14:textId="19D123F0" w:rsidR="00582E06" w:rsidRPr="00947C75" w:rsidRDefault="00582E06" w:rsidP="00714F8B">
                        <w:pPr>
                          <w:pStyle w:val="Basisalinea"/>
                          <w:suppressAutoHyphens/>
                          <w:spacing w:line="240" w:lineRule="auto"/>
                          <w:rPr>
                            <w:rFonts w:ascii="Arial" w:hAnsi="Arial" w:cs="HelveticaNeueLT Std Med"/>
                            <w:b/>
                            <w:color w:val="00004C"/>
                            <w:sz w:val="40"/>
                            <w:szCs w:val="40"/>
                          </w:rPr>
                        </w:pPr>
                        <w:r w:rsidRPr="00947C75">
                          <w:rPr>
                            <w:rFonts w:ascii="Arial" w:hAnsi="Arial" w:cs="HelveticaNeueLT Std Med"/>
                            <w:b/>
                            <w:color w:val="00004C"/>
                            <w:sz w:val="40"/>
                            <w:szCs w:val="40"/>
                          </w:rPr>
                          <w:t xml:space="preserve">Instruction Manual for the Use of IHO Test </w:t>
                        </w:r>
                        <w:del w:id="8" w:author="Teh Stand" w:date="2022-08-30T10:59:00Z">
                          <w:r w:rsidRPr="00947C75" w:rsidDel="003A42F5">
                            <w:rPr>
                              <w:rFonts w:ascii="Arial" w:hAnsi="Arial" w:cs="HelveticaNeueLT Std Med"/>
                              <w:b/>
                              <w:color w:val="00004C"/>
                              <w:sz w:val="40"/>
                              <w:szCs w:val="40"/>
                            </w:rPr>
                            <w:delText xml:space="preserve">Datasets </w:delText>
                          </w:r>
                        </w:del>
                        <w:ins w:id="9" w:author="Teh Stand" w:date="2022-08-30T10:59:00Z">
                          <w:r w:rsidRPr="00947C75">
                            <w:rPr>
                              <w:rFonts w:ascii="Arial" w:hAnsi="Arial" w:cs="HelveticaNeueLT Std Med"/>
                              <w:b/>
                              <w:color w:val="00004C"/>
                              <w:sz w:val="40"/>
                              <w:szCs w:val="40"/>
                            </w:rPr>
                            <w:t>Data</w:t>
                          </w:r>
                          <w:r>
                            <w:rPr>
                              <w:rFonts w:ascii="Arial" w:hAnsi="Arial" w:cs="HelveticaNeueLT Std Med"/>
                              <w:b/>
                              <w:color w:val="00004C"/>
                              <w:sz w:val="40"/>
                              <w:szCs w:val="40"/>
                            </w:rPr>
                            <w:t xml:space="preserve"> S</w:t>
                          </w:r>
                          <w:r w:rsidRPr="00947C75">
                            <w:rPr>
                              <w:rFonts w:ascii="Arial" w:hAnsi="Arial" w:cs="HelveticaNeueLT Std Med"/>
                              <w:b/>
                              <w:color w:val="00004C"/>
                              <w:sz w:val="40"/>
                              <w:szCs w:val="40"/>
                            </w:rPr>
                            <w:t xml:space="preserve">ets </w:t>
                          </w:r>
                        </w:ins>
                        <w:r w:rsidRPr="00947C75">
                          <w:rPr>
                            <w:rFonts w:ascii="Arial" w:hAnsi="Arial" w:cs="HelveticaNeueLT Std Med"/>
                            <w:b/>
                            <w:color w:val="00004C"/>
                            <w:sz w:val="40"/>
                            <w:szCs w:val="40"/>
                          </w:rPr>
                          <w:t>in ECDIS</w:t>
                        </w:r>
                      </w:p>
                      <w:p w14:paraId="0802B628"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6B12D300" w14:textId="77777777" w:rsidR="00582E06" w:rsidRDefault="00582E06" w:rsidP="00714F8B">
                        <w:pPr>
                          <w:pStyle w:val="Basisalinea"/>
                          <w:suppressAutoHyphens/>
                          <w:spacing w:line="240" w:lineRule="auto"/>
                          <w:rPr>
                            <w:rFonts w:ascii="Arial" w:hAnsi="Arial" w:cs="HelveticaNeueLT Std Med"/>
                            <w:b/>
                            <w:color w:val="00004C"/>
                            <w:sz w:val="56"/>
                            <w:szCs w:val="56"/>
                          </w:rPr>
                        </w:pPr>
                      </w:p>
                      <w:p w14:paraId="4C35A93A" w14:textId="77777777" w:rsidR="00582E06" w:rsidRPr="00FD27EE" w:rsidRDefault="00582E06" w:rsidP="00714F8B">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009A076E">
        <w:rPr>
          <w:rStyle w:val="module"/>
          <w:rFonts w:cs="Arial"/>
          <w:lang w:val="fr-FR"/>
        </w:rPr>
        <w:br w:type="page"/>
      </w:r>
    </w:p>
    <w:p w14:paraId="43F11F63" w14:textId="77777777" w:rsidR="009A076E" w:rsidRPr="00385978"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lang w:val="fr-FR"/>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07"/>
      </w:tblGrid>
      <w:tr w:rsidR="00AF1722" w:rsidRPr="00DC6E9A" w14:paraId="334EE5C3" w14:textId="77777777" w:rsidTr="00FA4CED">
        <w:tc>
          <w:tcPr>
            <w:tcW w:w="9253" w:type="dxa"/>
            <w:tcBorders>
              <w:top w:val="single" w:sz="4" w:space="0" w:color="000000"/>
            </w:tcBorders>
          </w:tcPr>
          <w:p w14:paraId="02DEAAE6" w14:textId="2C530B86" w:rsidR="00AF1722" w:rsidRPr="00385978" w:rsidRDefault="00AF1722" w:rsidP="00582E06">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 xml:space="preserve">Organization </w:t>
            </w:r>
            <w:del w:id="10" w:author="Teh Stand" w:date="2023-04-20T09:37:00Z">
              <w:r w:rsidRPr="00702C7D" w:rsidDel="00582E06">
                <w:rPr>
                  <w:rFonts w:ascii="Helvetica" w:hAnsi="Helvetica"/>
                  <w:sz w:val="22"/>
                  <w:szCs w:val="22"/>
                  <w:lang w:val="en-AU"/>
                </w:rPr>
                <w:delText>20</w:delText>
              </w:r>
              <w:r w:rsidR="00714F8B" w:rsidDel="00582E06">
                <w:rPr>
                  <w:rFonts w:ascii="Helvetica" w:hAnsi="Helvetica"/>
                  <w:sz w:val="22"/>
                  <w:szCs w:val="22"/>
                  <w:lang w:val="en-AU"/>
                </w:rPr>
                <w:delText>20</w:delText>
              </w:r>
            </w:del>
            <w:ins w:id="11" w:author="Teh Stand" w:date="2023-04-20T09:37:00Z">
              <w:r w:rsidR="00582E06" w:rsidRPr="00702C7D">
                <w:rPr>
                  <w:rFonts w:ascii="Helvetica" w:hAnsi="Helvetica"/>
                  <w:sz w:val="22"/>
                  <w:szCs w:val="22"/>
                  <w:lang w:val="en-AU"/>
                </w:rPr>
                <w:t>20</w:t>
              </w:r>
              <w:r w:rsidR="00582E06">
                <w:rPr>
                  <w:rFonts w:ascii="Helvetica" w:hAnsi="Helvetica"/>
                  <w:sz w:val="22"/>
                  <w:szCs w:val="22"/>
                  <w:lang w:val="en-AU"/>
                </w:rPr>
                <w:t>23</w:t>
              </w:r>
            </w:ins>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2164D3">
      <w:pPr>
        <w:pStyle w:val="TOC2"/>
        <w:sectPr w:rsidR="00A40A6D" w:rsidRPr="00C33EE6" w:rsidSect="00CE1972">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59638046" w14:textId="072A19C1" w:rsidR="0032474D" w:rsidRDefault="004C757E">
      <w:pPr>
        <w:pStyle w:val="TOC1"/>
        <w:rPr>
          <w:ins w:id="15" w:author="Thomas Mellor" w:date="2022-11-24T20:02:00Z"/>
          <w:rFonts w:asciiTheme="minorHAnsi" w:eastAsiaTheme="minorEastAsia" w:hAnsiTheme="minorHAnsi" w:cstheme="minorBidi"/>
          <w:b w:val="0"/>
          <w:caps w:val="0"/>
          <w:noProof/>
          <w:snapToGrid/>
          <w:szCs w:val="22"/>
          <w:lang w:eastAsia="en-GB"/>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ins w:id="16" w:author="Thomas Mellor" w:date="2022-11-24T20:02:00Z">
        <w:r w:rsidR="0032474D">
          <w:rPr>
            <w:noProof/>
          </w:rPr>
          <w:t>1</w:t>
        </w:r>
        <w:r w:rsidR="0032474D">
          <w:rPr>
            <w:rFonts w:asciiTheme="minorHAnsi" w:eastAsiaTheme="minorEastAsia" w:hAnsiTheme="minorHAnsi" w:cstheme="minorBidi"/>
            <w:b w:val="0"/>
            <w:caps w:val="0"/>
            <w:noProof/>
            <w:snapToGrid/>
            <w:szCs w:val="22"/>
            <w:lang w:eastAsia="en-GB"/>
          </w:rPr>
          <w:tab/>
        </w:r>
        <w:r w:rsidR="0032474D">
          <w:rPr>
            <w:noProof/>
          </w:rPr>
          <w:t>Introduction</w:t>
        </w:r>
        <w:r w:rsidR="0032474D">
          <w:rPr>
            <w:noProof/>
          </w:rPr>
          <w:tab/>
        </w:r>
        <w:r w:rsidR="0032474D">
          <w:rPr>
            <w:noProof/>
          </w:rPr>
          <w:fldChar w:fldCharType="begin"/>
        </w:r>
        <w:r w:rsidR="0032474D">
          <w:rPr>
            <w:noProof/>
          </w:rPr>
          <w:instrText xml:space="preserve"> PAGEREF _Toc120212587 \h </w:instrText>
        </w:r>
      </w:ins>
      <w:r w:rsidR="0032474D">
        <w:rPr>
          <w:noProof/>
        </w:rPr>
      </w:r>
      <w:r w:rsidR="0032474D">
        <w:rPr>
          <w:noProof/>
        </w:rPr>
        <w:fldChar w:fldCharType="separate"/>
      </w:r>
      <w:ins w:id="17" w:author="Thomas Mellor" w:date="2022-11-24T20:02:00Z">
        <w:r w:rsidR="0032474D">
          <w:rPr>
            <w:noProof/>
          </w:rPr>
          <w:t>1</w:t>
        </w:r>
        <w:r w:rsidR="0032474D">
          <w:rPr>
            <w:noProof/>
          </w:rPr>
          <w:fldChar w:fldCharType="end"/>
        </w:r>
      </w:ins>
    </w:p>
    <w:p w14:paraId="593CF431" w14:textId="16C22AF8" w:rsidR="0032474D" w:rsidRDefault="0032474D">
      <w:pPr>
        <w:pStyle w:val="TOC2"/>
        <w:rPr>
          <w:ins w:id="18" w:author="Thomas Mellor" w:date="2022-11-24T20:02:00Z"/>
          <w:rFonts w:asciiTheme="minorHAnsi" w:eastAsiaTheme="minorEastAsia" w:hAnsiTheme="minorHAnsi" w:cstheme="minorBidi"/>
          <w:noProof/>
          <w:snapToGrid/>
          <w:szCs w:val="22"/>
          <w:lang w:eastAsia="en-GB"/>
        </w:rPr>
      </w:pPr>
      <w:ins w:id="19" w:author="Thomas Mellor" w:date="2022-11-24T20:02:00Z">
        <w:r>
          <w:rPr>
            <w:noProof/>
          </w:rPr>
          <w:t>1.1</w:t>
        </w:r>
        <w:r>
          <w:rPr>
            <w:rFonts w:asciiTheme="minorHAnsi" w:eastAsiaTheme="minorEastAsia" w:hAnsiTheme="minorHAnsi" w:cstheme="minorBidi"/>
            <w:noProof/>
            <w:snapToGrid/>
            <w:szCs w:val="22"/>
            <w:lang w:eastAsia="en-GB"/>
          </w:rPr>
          <w:tab/>
        </w:r>
        <w:r>
          <w:rPr>
            <w:noProof/>
          </w:rPr>
          <w:t>Change Control History</w:t>
        </w:r>
        <w:r>
          <w:rPr>
            <w:noProof/>
          </w:rPr>
          <w:tab/>
        </w:r>
        <w:r>
          <w:rPr>
            <w:noProof/>
          </w:rPr>
          <w:fldChar w:fldCharType="begin"/>
        </w:r>
        <w:r>
          <w:rPr>
            <w:noProof/>
          </w:rPr>
          <w:instrText xml:space="preserve"> PAGEREF _Toc120212588 \h </w:instrText>
        </w:r>
      </w:ins>
      <w:r>
        <w:rPr>
          <w:noProof/>
        </w:rPr>
      </w:r>
      <w:r>
        <w:rPr>
          <w:noProof/>
        </w:rPr>
        <w:fldChar w:fldCharType="separate"/>
      </w:r>
      <w:ins w:id="20" w:author="Thomas Mellor" w:date="2022-11-24T20:02:00Z">
        <w:r>
          <w:rPr>
            <w:noProof/>
          </w:rPr>
          <w:t>1</w:t>
        </w:r>
        <w:r>
          <w:rPr>
            <w:noProof/>
          </w:rPr>
          <w:fldChar w:fldCharType="end"/>
        </w:r>
      </w:ins>
    </w:p>
    <w:p w14:paraId="1270D1D2" w14:textId="65071CFE" w:rsidR="0032474D" w:rsidRDefault="0032474D">
      <w:pPr>
        <w:pStyle w:val="TOC2"/>
        <w:rPr>
          <w:ins w:id="21" w:author="Thomas Mellor" w:date="2022-11-24T20:02:00Z"/>
          <w:rFonts w:asciiTheme="minorHAnsi" w:eastAsiaTheme="minorEastAsia" w:hAnsiTheme="minorHAnsi" w:cstheme="minorBidi"/>
          <w:noProof/>
          <w:snapToGrid/>
          <w:szCs w:val="22"/>
          <w:lang w:eastAsia="en-GB"/>
        </w:rPr>
      </w:pPr>
      <w:ins w:id="22" w:author="Thomas Mellor" w:date="2022-11-24T20:02:00Z">
        <w:r>
          <w:rPr>
            <w:noProof/>
          </w:rPr>
          <w:t>1.2</w:t>
        </w:r>
        <w:r>
          <w:rPr>
            <w:rFonts w:asciiTheme="minorHAnsi" w:eastAsiaTheme="minorEastAsia" w:hAnsiTheme="minorHAnsi" w:cstheme="minorBidi"/>
            <w:noProof/>
            <w:snapToGrid/>
            <w:szCs w:val="22"/>
            <w:lang w:eastAsia="en-GB"/>
          </w:rPr>
          <w:tab/>
        </w:r>
        <w:r>
          <w:rPr>
            <w:noProof/>
          </w:rPr>
          <w:t>Introduction</w:t>
        </w:r>
        <w:r>
          <w:rPr>
            <w:noProof/>
          </w:rPr>
          <w:tab/>
        </w:r>
        <w:r>
          <w:rPr>
            <w:noProof/>
          </w:rPr>
          <w:fldChar w:fldCharType="begin"/>
        </w:r>
        <w:r>
          <w:rPr>
            <w:noProof/>
          </w:rPr>
          <w:instrText xml:space="preserve"> PAGEREF _Toc120212589 \h </w:instrText>
        </w:r>
      </w:ins>
      <w:r>
        <w:rPr>
          <w:noProof/>
        </w:rPr>
      </w:r>
      <w:r>
        <w:rPr>
          <w:noProof/>
        </w:rPr>
        <w:fldChar w:fldCharType="separate"/>
      </w:r>
      <w:ins w:id="23" w:author="Thomas Mellor" w:date="2022-11-24T20:02:00Z">
        <w:r>
          <w:rPr>
            <w:noProof/>
          </w:rPr>
          <w:t>1</w:t>
        </w:r>
        <w:r>
          <w:rPr>
            <w:noProof/>
          </w:rPr>
          <w:fldChar w:fldCharType="end"/>
        </w:r>
      </w:ins>
    </w:p>
    <w:p w14:paraId="0D2E2CD9" w14:textId="3C502408" w:rsidR="0032474D" w:rsidRDefault="0032474D">
      <w:pPr>
        <w:pStyle w:val="TOC2"/>
        <w:rPr>
          <w:ins w:id="24" w:author="Thomas Mellor" w:date="2022-11-24T20:02:00Z"/>
          <w:rFonts w:asciiTheme="minorHAnsi" w:eastAsiaTheme="minorEastAsia" w:hAnsiTheme="minorHAnsi" w:cstheme="minorBidi"/>
          <w:noProof/>
          <w:snapToGrid/>
          <w:szCs w:val="22"/>
          <w:lang w:eastAsia="en-GB"/>
        </w:rPr>
      </w:pPr>
      <w:ins w:id="25" w:author="Thomas Mellor" w:date="2022-11-24T20:02:00Z">
        <w:r>
          <w:rPr>
            <w:noProof/>
          </w:rPr>
          <w:t>1.3</w:t>
        </w:r>
        <w:r>
          <w:rPr>
            <w:rFonts w:asciiTheme="minorHAnsi" w:eastAsiaTheme="minorEastAsia" w:hAnsiTheme="minorHAnsi" w:cstheme="minorBidi"/>
            <w:noProof/>
            <w:snapToGrid/>
            <w:szCs w:val="22"/>
            <w:lang w:eastAsia="en-GB"/>
          </w:rPr>
          <w:tab/>
        </w:r>
        <w:r>
          <w:rPr>
            <w:noProof/>
          </w:rPr>
          <w:t>Acknowledgements</w:t>
        </w:r>
        <w:r>
          <w:rPr>
            <w:noProof/>
          </w:rPr>
          <w:tab/>
        </w:r>
        <w:r>
          <w:rPr>
            <w:noProof/>
          </w:rPr>
          <w:fldChar w:fldCharType="begin"/>
        </w:r>
        <w:r>
          <w:rPr>
            <w:noProof/>
          </w:rPr>
          <w:instrText xml:space="preserve"> PAGEREF _Toc120212590 \h </w:instrText>
        </w:r>
      </w:ins>
      <w:r>
        <w:rPr>
          <w:noProof/>
        </w:rPr>
      </w:r>
      <w:r>
        <w:rPr>
          <w:noProof/>
        </w:rPr>
        <w:fldChar w:fldCharType="separate"/>
      </w:r>
      <w:ins w:id="26" w:author="Thomas Mellor" w:date="2022-11-24T20:02:00Z">
        <w:r>
          <w:rPr>
            <w:noProof/>
          </w:rPr>
          <w:t>1</w:t>
        </w:r>
        <w:r>
          <w:rPr>
            <w:noProof/>
          </w:rPr>
          <w:fldChar w:fldCharType="end"/>
        </w:r>
      </w:ins>
    </w:p>
    <w:p w14:paraId="3F7B4637" w14:textId="4C6CE7A8" w:rsidR="0032474D" w:rsidRDefault="0032474D">
      <w:pPr>
        <w:pStyle w:val="TOC2"/>
        <w:rPr>
          <w:ins w:id="27" w:author="Thomas Mellor" w:date="2022-11-24T20:02:00Z"/>
          <w:rFonts w:asciiTheme="minorHAnsi" w:eastAsiaTheme="minorEastAsia" w:hAnsiTheme="minorHAnsi" w:cstheme="minorBidi"/>
          <w:noProof/>
          <w:snapToGrid/>
          <w:szCs w:val="22"/>
          <w:lang w:eastAsia="en-GB"/>
        </w:rPr>
      </w:pPr>
      <w:ins w:id="28" w:author="Thomas Mellor" w:date="2022-11-24T20:02:00Z">
        <w:r>
          <w:rPr>
            <w:noProof/>
          </w:rPr>
          <w:t>1.4</w:t>
        </w:r>
        <w:r>
          <w:rPr>
            <w:rFonts w:asciiTheme="minorHAnsi" w:eastAsiaTheme="minorEastAsia" w:hAnsiTheme="minorHAnsi" w:cstheme="minorBidi"/>
            <w:noProof/>
            <w:snapToGrid/>
            <w:szCs w:val="22"/>
            <w:lang w:eastAsia="en-GB"/>
          </w:rPr>
          <w:tab/>
        </w:r>
        <w:r>
          <w:rPr>
            <w:noProof/>
          </w:rPr>
          <w:t>Acronyms and Terms</w:t>
        </w:r>
        <w:r>
          <w:rPr>
            <w:noProof/>
          </w:rPr>
          <w:tab/>
        </w:r>
        <w:r>
          <w:rPr>
            <w:noProof/>
          </w:rPr>
          <w:fldChar w:fldCharType="begin"/>
        </w:r>
        <w:r>
          <w:rPr>
            <w:noProof/>
          </w:rPr>
          <w:instrText xml:space="preserve"> PAGEREF _Toc120212591 \h </w:instrText>
        </w:r>
      </w:ins>
      <w:r>
        <w:rPr>
          <w:noProof/>
        </w:rPr>
      </w:r>
      <w:r>
        <w:rPr>
          <w:noProof/>
        </w:rPr>
        <w:fldChar w:fldCharType="separate"/>
      </w:r>
      <w:ins w:id="29" w:author="Thomas Mellor" w:date="2022-11-24T20:02:00Z">
        <w:r>
          <w:rPr>
            <w:noProof/>
          </w:rPr>
          <w:t>1</w:t>
        </w:r>
        <w:r>
          <w:rPr>
            <w:noProof/>
          </w:rPr>
          <w:fldChar w:fldCharType="end"/>
        </w:r>
      </w:ins>
    </w:p>
    <w:p w14:paraId="77418D76" w14:textId="4C617C0E" w:rsidR="0032474D" w:rsidRDefault="0032474D">
      <w:pPr>
        <w:pStyle w:val="TOC2"/>
        <w:rPr>
          <w:ins w:id="30" w:author="Thomas Mellor" w:date="2022-11-24T20:02:00Z"/>
          <w:rFonts w:asciiTheme="minorHAnsi" w:eastAsiaTheme="minorEastAsia" w:hAnsiTheme="minorHAnsi" w:cstheme="minorBidi"/>
          <w:noProof/>
          <w:snapToGrid/>
          <w:szCs w:val="22"/>
          <w:lang w:eastAsia="en-GB"/>
        </w:rPr>
      </w:pPr>
      <w:ins w:id="31" w:author="Thomas Mellor" w:date="2022-11-24T20:02:00Z">
        <w:r>
          <w:rPr>
            <w:noProof/>
          </w:rPr>
          <w:t>1.5</w:t>
        </w:r>
        <w:r>
          <w:rPr>
            <w:rFonts w:asciiTheme="minorHAnsi" w:eastAsiaTheme="minorEastAsia" w:hAnsiTheme="minorHAnsi" w:cstheme="minorBidi"/>
            <w:noProof/>
            <w:snapToGrid/>
            <w:szCs w:val="22"/>
            <w:lang w:eastAsia="en-GB"/>
          </w:rPr>
          <w:tab/>
        </w:r>
        <w:r>
          <w:rPr>
            <w:noProof/>
          </w:rPr>
          <w:t>References</w:t>
        </w:r>
        <w:r>
          <w:rPr>
            <w:noProof/>
          </w:rPr>
          <w:tab/>
        </w:r>
        <w:r>
          <w:rPr>
            <w:noProof/>
          </w:rPr>
          <w:fldChar w:fldCharType="begin"/>
        </w:r>
        <w:r>
          <w:rPr>
            <w:noProof/>
          </w:rPr>
          <w:instrText xml:space="preserve"> PAGEREF _Toc120212592 \h </w:instrText>
        </w:r>
      </w:ins>
      <w:r>
        <w:rPr>
          <w:noProof/>
        </w:rPr>
      </w:r>
      <w:r>
        <w:rPr>
          <w:noProof/>
        </w:rPr>
        <w:fldChar w:fldCharType="separate"/>
      </w:r>
      <w:ins w:id="32" w:author="Thomas Mellor" w:date="2022-11-24T20:02:00Z">
        <w:r>
          <w:rPr>
            <w:noProof/>
          </w:rPr>
          <w:t>1</w:t>
        </w:r>
        <w:r>
          <w:rPr>
            <w:noProof/>
          </w:rPr>
          <w:fldChar w:fldCharType="end"/>
        </w:r>
      </w:ins>
    </w:p>
    <w:p w14:paraId="28DCCDC5" w14:textId="3EF14D61" w:rsidR="0032474D" w:rsidRDefault="0032474D">
      <w:pPr>
        <w:pStyle w:val="TOC2"/>
        <w:rPr>
          <w:ins w:id="33" w:author="Thomas Mellor" w:date="2022-11-24T20:02:00Z"/>
          <w:rFonts w:asciiTheme="minorHAnsi" w:eastAsiaTheme="minorEastAsia" w:hAnsiTheme="minorHAnsi" w:cstheme="minorBidi"/>
          <w:noProof/>
          <w:snapToGrid/>
          <w:szCs w:val="22"/>
          <w:lang w:eastAsia="en-GB"/>
        </w:rPr>
      </w:pPr>
      <w:ins w:id="34" w:author="Thomas Mellor" w:date="2022-11-24T20:02:00Z">
        <w:r>
          <w:rPr>
            <w:noProof/>
          </w:rPr>
          <w:t>1.6</w:t>
        </w:r>
        <w:r>
          <w:rPr>
            <w:rFonts w:asciiTheme="minorHAnsi" w:eastAsiaTheme="minorEastAsia" w:hAnsiTheme="minorHAnsi" w:cstheme="minorBidi"/>
            <w:noProof/>
            <w:snapToGrid/>
            <w:szCs w:val="22"/>
            <w:lang w:eastAsia="en-GB"/>
          </w:rPr>
          <w:tab/>
        </w:r>
        <w:r>
          <w:rPr>
            <w:noProof/>
          </w:rPr>
          <w:t>Key Documents Organizations and Relationships</w:t>
        </w:r>
        <w:r>
          <w:rPr>
            <w:noProof/>
          </w:rPr>
          <w:tab/>
        </w:r>
        <w:r>
          <w:rPr>
            <w:noProof/>
          </w:rPr>
          <w:fldChar w:fldCharType="begin"/>
        </w:r>
        <w:r>
          <w:rPr>
            <w:noProof/>
          </w:rPr>
          <w:instrText xml:space="preserve"> PAGEREF _Toc120212593 \h </w:instrText>
        </w:r>
      </w:ins>
      <w:r>
        <w:rPr>
          <w:noProof/>
        </w:rPr>
      </w:r>
      <w:r>
        <w:rPr>
          <w:noProof/>
        </w:rPr>
        <w:fldChar w:fldCharType="separate"/>
      </w:r>
      <w:ins w:id="35" w:author="Thomas Mellor" w:date="2022-11-24T20:02:00Z">
        <w:r>
          <w:rPr>
            <w:noProof/>
          </w:rPr>
          <w:t>2</w:t>
        </w:r>
        <w:r>
          <w:rPr>
            <w:noProof/>
          </w:rPr>
          <w:fldChar w:fldCharType="end"/>
        </w:r>
      </w:ins>
    </w:p>
    <w:p w14:paraId="39CED99B" w14:textId="17C29CA2" w:rsidR="0032474D" w:rsidRDefault="0032474D">
      <w:pPr>
        <w:pStyle w:val="TOC2"/>
        <w:rPr>
          <w:ins w:id="36" w:author="Thomas Mellor" w:date="2022-11-24T20:02:00Z"/>
          <w:rFonts w:asciiTheme="minorHAnsi" w:eastAsiaTheme="minorEastAsia" w:hAnsiTheme="minorHAnsi" w:cstheme="minorBidi"/>
          <w:noProof/>
          <w:snapToGrid/>
          <w:szCs w:val="22"/>
          <w:lang w:eastAsia="en-GB"/>
        </w:rPr>
      </w:pPr>
      <w:ins w:id="37" w:author="Thomas Mellor" w:date="2022-11-24T20:02:00Z">
        <w:r>
          <w:rPr>
            <w:noProof/>
          </w:rPr>
          <w:t>1.7</w:t>
        </w:r>
        <w:r>
          <w:rPr>
            <w:rFonts w:asciiTheme="minorHAnsi" w:eastAsiaTheme="minorEastAsia" w:hAnsiTheme="minorHAnsi" w:cstheme="minorBidi"/>
            <w:noProof/>
            <w:snapToGrid/>
            <w:szCs w:val="22"/>
            <w:lang w:eastAsia="en-GB"/>
          </w:rPr>
          <w:tab/>
        </w:r>
        <w:r>
          <w:rPr>
            <w:noProof/>
          </w:rPr>
          <w:t>Structure of the Instruction Manual</w:t>
        </w:r>
        <w:r>
          <w:rPr>
            <w:noProof/>
          </w:rPr>
          <w:tab/>
        </w:r>
        <w:r>
          <w:rPr>
            <w:noProof/>
          </w:rPr>
          <w:fldChar w:fldCharType="begin"/>
        </w:r>
        <w:r>
          <w:rPr>
            <w:noProof/>
          </w:rPr>
          <w:instrText xml:space="preserve"> PAGEREF _Toc120212594 \h </w:instrText>
        </w:r>
      </w:ins>
      <w:r>
        <w:rPr>
          <w:noProof/>
        </w:rPr>
      </w:r>
      <w:r>
        <w:rPr>
          <w:noProof/>
        </w:rPr>
        <w:fldChar w:fldCharType="separate"/>
      </w:r>
      <w:ins w:id="38" w:author="Thomas Mellor" w:date="2022-11-24T20:02:00Z">
        <w:r>
          <w:rPr>
            <w:noProof/>
          </w:rPr>
          <w:t>2</w:t>
        </w:r>
        <w:r>
          <w:rPr>
            <w:noProof/>
          </w:rPr>
          <w:fldChar w:fldCharType="end"/>
        </w:r>
      </w:ins>
    </w:p>
    <w:p w14:paraId="4F7EDD62" w14:textId="7B50641A" w:rsidR="0032474D" w:rsidRDefault="0032474D">
      <w:pPr>
        <w:pStyle w:val="TOC2"/>
        <w:rPr>
          <w:ins w:id="39" w:author="Thomas Mellor" w:date="2022-11-24T20:02:00Z"/>
          <w:rFonts w:asciiTheme="minorHAnsi" w:eastAsiaTheme="minorEastAsia" w:hAnsiTheme="minorHAnsi" w:cstheme="minorBidi"/>
          <w:noProof/>
          <w:snapToGrid/>
          <w:szCs w:val="22"/>
          <w:lang w:eastAsia="en-GB"/>
        </w:rPr>
      </w:pPr>
      <w:ins w:id="40" w:author="Thomas Mellor" w:date="2022-11-24T20:02:00Z">
        <w:r>
          <w:rPr>
            <w:noProof/>
          </w:rPr>
          <w:t>1.8</w:t>
        </w:r>
        <w:r>
          <w:rPr>
            <w:rFonts w:asciiTheme="minorHAnsi" w:eastAsiaTheme="minorEastAsia" w:hAnsiTheme="minorHAnsi" w:cstheme="minorBidi"/>
            <w:noProof/>
            <w:snapToGrid/>
            <w:szCs w:val="22"/>
            <w:lang w:eastAsia="en-GB"/>
          </w:rPr>
          <w:tab/>
        </w:r>
        <w:r>
          <w:rPr>
            <w:noProof/>
          </w:rPr>
          <w:t>Organization and Coverage of the TDS</w:t>
        </w:r>
        <w:r>
          <w:rPr>
            <w:noProof/>
          </w:rPr>
          <w:tab/>
        </w:r>
        <w:r>
          <w:rPr>
            <w:noProof/>
          </w:rPr>
          <w:fldChar w:fldCharType="begin"/>
        </w:r>
        <w:r>
          <w:rPr>
            <w:noProof/>
          </w:rPr>
          <w:instrText xml:space="preserve"> PAGEREF _Toc120212595 \h </w:instrText>
        </w:r>
      </w:ins>
      <w:r>
        <w:rPr>
          <w:noProof/>
        </w:rPr>
      </w:r>
      <w:r>
        <w:rPr>
          <w:noProof/>
        </w:rPr>
        <w:fldChar w:fldCharType="separate"/>
      </w:r>
      <w:ins w:id="41" w:author="Thomas Mellor" w:date="2022-11-24T20:02:00Z">
        <w:r>
          <w:rPr>
            <w:noProof/>
          </w:rPr>
          <w:t>3</w:t>
        </w:r>
        <w:r>
          <w:rPr>
            <w:noProof/>
          </w:rPr>
          <w:fldChar w:fldCharType="end"/>
        </w:r>
      </w:ins>
    </w:p>
    <w:p w14:paraId="50FFDCC8" w14:textId="1488F15B" w:rsidR="0032474D" w:rsidRDefault="0032474D">
      <w:pPr>
        <w:pStyle w:val="TOC2"/>
        <w:rPr>
          <w:ins w:id="42" w:author="Thomas Mellor" w:date="2022-11-24T20:02:00Z"/>
          <w:rFonts w:asciiTheme="minorHAnsi" w:eastAsiaTheme="minorEastAsia" w:hAnsiTheme="minorHAnsi" w:cstheme="minorBidi"/>
          <w:noProof/>
          <w:snapToGrid/>
          <w:szCs w:val="22"/>
          <w:lang w:eastAsia="en-GB"/>
        </w:rPr>
      </w:pPr>
      <w:ins w:id="43" w:author="Thomas Mellor" w:date="2022-11-24T20:02:00Z">
        <w:r>
          <w:rPr>
            <w:noProof/>
          </w:rPr>
          <w:t>1.9</w:t>
        </w:r>
        <w:r>
          <w:rPr>
            <w:rFonts w:asciiTheme="minorHAnsi" w:eastAsiaTheme="minorEastAsia" w:hAnsiTheme="minorHAnsi" w:cstheme="minorBidi"/>
            <w:noProof/>
            <w:snapToGrid/>
            <w:szCs w:val="22"/>
            <w:lang w:eastAsia="en-GB"/>
          </w:rPr>
          <w:tab/>
        </w:r>
        <w:r>
          <w:rPr>
            <w:noProof/>
          </w:rPr>
          <w:t>Required Test Items and Use of the TDS</w:t>
        </w:r>
        <w:r>
          <w:rPr>
            <w:noProof/>
          </w:rPr>
          <w:tab/>
        </w:r>
        <w:r>
          <w:rPr>
            <w:noProof/>
          </w:rPr>
          <w:fldChar w:fldCharType="begin"/>
        </w:r>
        <w:r>
          <w:rPr>
            <w:noProof/>
          </w:rPr>
          <w:instrText xml:space="preserve"> PAGEREF _Toc120212596 \h </w:instrText>
        </w:r>
      </w:ins>
      <w:r>
        <w:rPr>
          <w:noProof/>
        </w:rPr>
      </w:r>
      <w:r>
        <w:rPr>
          <w:noProof/>
        </w:rPr>
        <w:fldChar w:fldCharType="separate"/>
      </w:r>
      <w:ins w:id="44" w:author="Thomas Mellor" w:date="2022-11-24T20:02:00Z">
        <w:r>
          <w:rPr>
            <w:noProof/>
          </w:rPr>
          <w:t>5</w:t>
        </w:r>
        <w:r>
          <w:rPr>
            <w:noProof/>
          </w:rPr>
          <w:fldChar w:fldCharType="end"/>
        </w:r>
      </w:ins>
    </w:p>
    <w:p w14:paraId="02C5B8E1" w14:textId="05F653D1" w:rsidR="0032474D" w:rsidRDefault="0032474D">
      <w:pPr>
        <w:pStyle w:val="TOC2"/>
        <w:rPr>
          <w:ins w:id="45" w:author="Thomas Mellor" w:date="2022-11-24T20:02:00Z"/>
          <w:rFonts w:asciiTheme="minorHAnsi" w:eastAsiaTheme="minorEastAsia" w:hAnsiTheme="minorHAnsi" w:cstheme="minorBidi"/>
          <w:noProof/>
          <w:snapToGrid/>
          <w:szCs w:val="22"/>
          <w:lang w:eastAsia="en-GB"/>
        </w:rPr>
      </w:pPr>
      <w:ins w:id="46" w:author="Thomas Mellor" w:date="2022-11-24T20:02:00Z">
        <w:r>
          <w:rPr>
            <w:noProof/>
          </w:rPr>
          <w:t>1.10</w:t>
        </w:r>
        <w:r>
          <w:rPr>
            <w:rFonts w:asciiTheme="minorHAnsi" w:eastAsiaTheme="minorEastAsia" w:hAnsiTheme="minorHAnsi" w:cstheme="minorBidi"/>
            <w:noProof/>
            <w:snapToGrid/>
            <w:szCs w:val="22"/>
            <w:lang w:eastAsia="en-GB"/>
          </w:rPr>
          <w:tab/>
        </w:r>
        <w:r>
          <w:rPr>
            <w:noProof/>
          </w:rPr>
          <w:t>Notes on ECDIS screen samples</w:t>
        </w:r>
        <w:r>
          <w:rPr>
            <w:noProof/>
          </w:rPr>
          <w:tab/>
        </w:r>
        <w:r>
          <w:rPr>
            <w:noProof/>
          </w:rPr>
          <w:fldChar w:fldCharType="begin"/>
        </w:r>
        <w:r>
          <w:rPr>
            <w:noProof/>
          </w:rPr>
          <w:instrText xml:space="preserve"> PAGEREF _Toc120212597 \h </w:instrText>
        </w:r>
      </w:ins>
      <w:r>
        <w:rPr>
          <w:noProof/>
        </w:rPr>
      </w:r>
      <w:r>
        <w:rPr>
          <w:noProof/>
        </w:rPr>
        <w:fldChar w:fldCharType="separate"/>
      </w:r>
      <w:ins w:id="47" w:author="Thomas Mellor" w:date="2022-11-24T20:02:00Z">
        <w:r>
          <w:rPr>
            <w:noProof/>
          </w:rPr>
          <w:t>6</w:t>
        </w:r>
        <w:r>
          <w:rPr>
            <w:noProof/>
          </w:rPr>
          <w:fldChar w:fldCharType="end"/>
        </w:r>
      </w:ins>
    </w:p>
    <w:p w14:paraId="76524981" w14:textId="770D0890" w:rsidR="0032474D" w:rsidRDefault="0032474D">
      <w:pPr>
        <w:pStyle w:val="TOC1"/>
        <w:rPr>
          <w:ins w:id="48" w:author="Thomas Mellor" w:date="2022-11-24T20:02:00Z"/>
          <w:rFonts w:asciiTheme="minorHAnsi" w:eastAsiaTheme="minorEastAsia" w:hAnsiTheme="minorHAnsi" w:cstheme="minorBidi"/>
          <w:b w:val="0"/>
          <w:caps w:val="0"/>
          <w:noProof/>
          <w:snapToGrid/>
          <w:szCs w:val="22"/>
          <w:lang w:eastAsia="en-GB"/>
        </w:rPr>
      </w:pPr>
      <w:ins w:id="49" w:author="Thomas Mellor" w:date="2022-11-24T20:02:00Z">
        <w:r>
          <w:rPr>
            <w:noProof/>
          </w:rPr>
          <w:t>2</w:t>
        </w:r>
        <w:r>
          <w:rPr>
            <w:rFonts w:asciiTheme="minorHAnsi" w:eastAsiaTheme="minorEastAsia" w:hAnsiTheme="minorHAnsi" w:cstheme="minorBidi"/>
            <w:b w:val="0"/>
            <w:caps w:val="0"/>
            <w:noProof/>
            <w:snapToGrid/>
            <w:szCs w:val="22"/>
            <w:lang w:eastAsia="en-GB"/>
          </w:rPr>
          <w:tab/>
        </w:r>
        <w:r>
          <w:rPr>
            <w:noProof/>
          </w:rPr>
          <w:t>Chart Loading and Updating</w:t>
        </w:r>
        <w:r>
          <w:rPr>
            <w:noProof/>
          </w:rPr>
          <w:tab/>
        </w:r>
        <w:r>
          <w:rPr>
            <w:noProof/>
          </w:rPr>
          <w:fldChar w:fldCharType="begin"/>
        </w:r>
        <w:r>
          <w:rPr>
            <w:noProof/>
          </w:rPr>
          <w:instrText xml:space="preserve"> PAGEREF _Toc120212598 \h </w:instrText>
        </w:r>
      </w:ins>
      <w:r>
        <w:rPr>
          <w:noProof/>
        </w:rPr>
      </w:r>
      <w:r>
        <w:rPr>
          <w:noProof/>
        </w:rPr>
        <w:fldChar w:fldCharType="separate"/>
      </w:r>
      <w:ins w:id="50" w:author="Thomas Mellor" w:date="2022-11-24T20:02:00Z">
        <w:r>
          <w:rPr>
            <w:noProof/>
          </w:rPr>
          <w:t>7</w:t>
        </w:r>
        <w:r>
          <w:rPr>
            <w:noProof/>
          </w:rPr>
          <w:fldChar w:fldCharType="end"/>
        </w:r>
      </w:ins>
    </w:p>
    <w:p w14:paraId="4DDADBCA" w14:textId="4707CE43" w:rsidR="0032474D" w:rsidRDefault="0032474D">
      <w:pPr>
        <w:pStyle w:val="TOC2"/>
        <w:rPr>
          <w:ins w:id="51" w:author="Thomas Mellor" w:date="2022-11-24T20:02:00Z"/>
          <w:rFonts w:asciiTheme="minorHAnsi" w:eastAsiaTheme="minorEastAsia" w:hAnsiTheme="minorHAnsi" w:cstheme="minorBidi"/>
          <w:noProof/>
          <w:snapToGrid/>
          <w:szCs w:val="22"/>
          <w:lang w:eastAsia="en-GB"/>
        </w:rPr>
      </w:pPr>
      <w:ins w:id="52" w:author="Thomas Mellor" w:date="2022-11-24T20:02:00Z">
        <w:r>
          <w:rPr>
            <w:noProof/>
          </w:rPr>
          <w:t>2.1</w:t>
        </w:r>
        <w:r>
          <w:rPr>
            <w:rFonts w:asciiTheme="minorHAnsi" w:eastAsiaTheme="minorEastAsia" w:hAnsiTheme="minorHAnsi" w:cstheme="minorBidi"/>
            <w:noProof/>
            <w:snapToGrid/>
            <w:szCs w:val="22"/>
            <w:lang w:eastAsia="en-GB"/>
          </w:rPr>
          <w:tab/>
        </w:r>
        <w:r>
          <w:rPr>
            <w:noProof/>
          </w:rPr>
          <w:t>Chart Loading of Unencrypted ENCs</w:t>
        </w:r>
        <w:r>
          <w:rPr>
            <w:noProof/>
          </w:rPr>
          <w:tab/>
        </w:r>
        <w:r>
          <w:rPr>
            <w:noProof/>
          </w:rPr>
          <w:fldChar w:fldCharType="begin"/>
        </w:r>
        <w:r>
          <w:rPr>
            <w:noProof/>
          </w:rPr>
          <w:instrText xml:space="preserve"> PAGEREF _Toc120212599 \h </w:instrText>
        </w:r>
      </w:ins>
      <w:r>
        <w:rPr>
          <w:noProof/>
        </w:rPr>
      </w:r>
      <w:r>
        <w:rPr>
          <w:noProof/>
        </w:rPr>
        <w:fldChar w:fldCharType="separate"/>
      </w:r>
      <w:ins w:id="53" w:author="Thomas Mellor" w:date="2022-11-24T20:02:00Z">
        <w:r>
          <w:rPr>
            <w:noProof/>
          </w:rPr>
          <w:t>7</w:t>
        </w:r>
        <w:r>
          <w:rPr>
            <w:noProof/>
          </w:rPr>
          <w:fldChar w:fldCharType="end"/>
        </w:r>
      </w:ins>
    </w:p>
    <w:p w14:paraId="602EC3F3" w14:textId="12EDA557" w:rsidR="0032474D" w:rsidRDefault="0032474D">
      <w:pPr>
        <w:pStyle w:val="TOC2"/>
        <w:rPr>
          <w:ins w:id="54" w:author="Thomas Mellor" w:date="2022-11-24T20:02:00Z"/>
          <w:rFonts w:asciiTheme="minorHAnsi" w:eastAsiaTheme="minorEastAsia" w:hAnsiTheme="minorHAnsi" w:cstheme="minorBidi"/>
          <w:noProof/>
          <w:snapToGrid/>
          <w:szCs w:val="22"/>
          <w:lang w:eastAsia="en-GB"/>
        </w:rPr>
      </w:pPr>
      <w:ins w:id="55" w:author="Thomas Mellor" w:date="2022-11-24T20:02:00Z">
        <w:r>
          <w:rPr>
            <w:noProof/>
          </w:rPr>
          <w:t>2.2</w:t>
        </w:r>
        <w:r>
          <w:rPr>
            <w:rFonts w:asciiTheme="minorHAnsi" w:eastAsiaTheme="minorEastAsia" w:hAnsiTheme="minorHAnsi" w:cstheme="minorBidi"/>
            <w:noProof/>
            <w:snapToGrid/>
            <w:szCs w:val="22"/>
            <w:lang w:eastAsia="en-GB"/>
          </w:rPr>
          <w:tab/>
        </w:r>
        <w:r>
          <w:rPr>
            <w:noProof/>
          </w:rPr>
          <w:t>Automatic updates of Unencrypted ENCs</w:t>
        </w:r>
        <w:r>
          <w:rPr>
            <w:noProof/>
          </w:rPr>
          <w:tab/>
        </w:r>
        <w:r>
          <w:rPr>
            <w:noProof/>
          </w:rPr>
          <w:fldChar w:fldCharType="begin"/>
        </w:r>
        <w:r>
          <w:rPr>
            <w:noProof/>
          </w:rPr>
          <w:instrText xml:space="preserve"> PAGEREF _Toc120212600 \h </w:instrText>
        </w:r>
      </w:ins>
      <w:r>
        <w:rPr>
          <w:noProof/>
        </w:rPr>
      </w:r>
      <w:r>
        <w:rPr>
          <w:noProof/>
        </w:rPr>
        <w:fldChar w:fldCharType="separate"/>
      </w:r>
      <w:ins w:id="56" w:author="Thomas Mellor" w:date="2022-11-24T20:02:00Z">
        <w:r>
          <w:rPr>
            <w:noProof/>
          </w:rPr>
          <w:t>13</w:t>
        </w:r>
        <w:r>
          <w:rPr>
            <w:noProof/>
          </w:rPr>
          <w:fldChar w:fldCharType="end"/>
        </w:r>
      </w:ins>
    </w:p>
    <w:p w14:paraId="7D202CDF" w14:textId="1F7C650B" w:rsidR="0032474D" w:rsidRDefault="0032474D">
      <w:pPr>
        <w:pStyle w:val="TOC2"/>
        <w:rPr>
          <w:ins w:id="57" w:author="Thomas Mellor" w:date="2022-11-24T20:02:00Z"/>
          <w:rFonts w:asciiTheme="minorHAnsi" w:eastAsiaTheme="minorEastAsia" w:hAnsiTheme="minorHAnsi" w:cstheme="minorBidi"/>
          <w:noProof/>
          <w:snapToGrid/>
          <w:szCs w:val="22"/>
          <w:lang w:eastAsia="en-GB"/>
        </w:rPr>
      </w:pPr>
      <w:ins w:id="58" w:author="Thomas Mellor" w:date="2022-11-24T20:02:00Z">
        <w:r>
          <w:rPr>
            <w:noProof/>
          </w:rPr>
          <w:t>2.3</w:t>
        </w:r>
        <w:r>
          <w:rPr>
            <w:rFonts w:asciiTheme="minorHAnsi" w:eastAsiaTheme="minorEastAsia" w:hAnsiTheme="minorHAnsi" w:cstheme="minorBidi"/>
            <w:noProof/>
            <w:snapToGrid/>
            <w:szCs w:val="22"/>
            <w:lang w:eastAsia="en-GB"/>
          </w:rPr>
          <w:tab/>
        </w:r>
        <w:r>
          <w:rPr>
            <w:noProof/>
          </w:rPr>
          <w:t>Manual Updates</w:t>
        </w:r>
        <w:r>
          <w:rPr>
            <w:noProof/>
          </w:rPr>
          <w:tab/>
        </w:r>
        <w:r>
          <w:rPr>
            <w:noProof/>
          </w:rPr>
          <w:fldChar w:fldCharType="begin"/>
        </w:r>
        <w:r>
          <w:rPr>
            <w:noProof/>
          </w:rPr>
          <w:instrText xml:space="preserve"> PAGEREF _Toc120212601 \h </w:instrText>
        </w:r>
      </w:ins>
      <w:r>
        <w:rPr>
          <w:noProof/>
        </w:rPr>
      </w:r>
      <w:r>
        <w:rPr>
          <w:noProof/>
        </w:rPr>
        <w:fldChar w:fldCharType="separate"/>
      </w:r>
      <w:ins w:id="59" w:author="Thomas Mellor" w:date="2022-11-24T20:02:00Z">
        <w:r>
          <w:rPr>
            <w:noProof/>
          </w:rPr>
          <w:t>25</w:t>
        </w:r>
        <w:r>
          <w:rPr>
            <w:noProof/>
          </w:rPr>
          <w:fldChar w:fldCharType="end"/>
        </w:r>
      </w:ins>
    </w:p>
    <w:p w14:paraId="566660EB" w14:textId="027B8135" w:rsidR="0032474D" w:rsidRDefault="0032474D">
      <w:pPr>
        <w:pStyle w:val="TOC2"/>
        <w:rPr>
          <w:ins w:id="60" w:author="Thomas Mellor" w:date="2022-11-24T20:02:00Z"/>
          <w:rFonts w:asciiTheme="minorHAnsi" w:eastAsiaTheme="minorEastAsia" w:hAnsiTheme="minorHAnsi" w:cstheme="minorBidi"/>
          <w:noProof/>
          <w:snapToGrid/>
          <w:szCs w:val="22"/>
          <w:lang w:eastAsia="en-GB"/>
        </w:rPr>
      </w:pPr>
      <w:ins w:id="61" w:author="Thomas Mellor" w:date="2022-11-24T20:02:00Z">
        <w:r>
          <w:rPr>
            <w:noProof/>
          </w:rPr>
          <w:t>2.4</w:t>
        </w:r>
        <w:r>
          <w:rPr>
            <w:rFonts w:asciiTheme="minorHAnsi" w:eastAsiaTheme="minorEastAsia" w:hAnsiTheme="minorHAnsi" w:cstheme="minorBidi"/>
            <w:noProof/>
            <w:snapToGrid/>
            <w:szCs w:val="22"/>
            <w:lang w:eastAsia="en-GB"/>
          </w:rPr>
          <w:tab/>
        </w:r>
        <w:r>
          <w:rPr>
            <w:noProof/>
          </w:rPr>
          <w:t>Loading and Updating using SENC delivery (if provided)</w:t>
        </w:r>
        <w:r>
          <w:rPr>
            <w:noProof/>
          </w:rPr>
          <w:tab/>
        </w:r>
        <w:r>
          <w:rPr>
            <w:noProof/>
          </w:rPr>
          <w:fldChar w:fldCharType="begin"/>
        </w:r>
        <w:r>
          <w:rPr>
            <w:noProof/>
          </w:rPr>
          <w:instrText xml:space="preserve"> PAGEREF _Toc120212602 \h </w:instrText>
        </w:r>
      </w:ins>
      <w:r>
        <w:rPr>
          <w:noProof/>
        </w:rPr>
      </w:r>
      <w:r>
        <w:rPr>
          <w:noProof/>
        </w:rPr>
        <w:fldChar w:fldCharType="separate"/>
      </w:r>
      <w:ins w:id="62" w:author="Thomas Mellor" w:date="2022-11-24T20:02:00Z">
        <w:r>
          <w:rPr>
            <w:noProof/>
          </w:rPr>
          <w:t>32</w:t>
        </w:r>
        <w:r>
          <w:rPr>
            <w:noProof/>
          </w:rPr>
          <w:fldChar w:fldCharType="end"/>
        </w:r>
      </w:ins>
    </w:p>
    <w:p w14:paraId="30A10598" w14:textId="744715A4" w:rsidR="0032474D" w:rsidRDefault="0032474D">
      <w:pPr>
        <w:pStyle w:val="TOC2"/>
        <w:rPr>
          <w:ins w:id="63" w:author="Thomas Mellor" w:date="2022-11-24T20:02:00Z"/>
          <w:rFonts w:asciiTheme="minorHAnsi" w:eastAsiaTheme="minorEastAsia" w:hAnsiTheme="minorHAnsi" w:cstheme="minorBidi"/>
          <w:noProof/>
          <w:snapToGrid/>
          <w:szCs w:val="22"/>
          <w:lang w:eastAsia="en-GB"/>
        </w:rPr>
      </w:pPr>
      <w:ins w:id="64" w:author="Thomas Mellor" w:date="2022-11-24T20:02:00Z">
        <w:r w:rsidRPr="00941EDE">
          <w:rPr>
            <w:noProof/>
            <w:lang w:val="en-US"/>
          </w:rPr>
          <w:t>2.5</w:t>
        </w:r>
        <w:r>
          <w:rPr>
            <w:rFonts w:asciiTheme="minorHAnsi" w:eastAsiaTheme="minorEastAsia" w:hAnsiTheme="minorHAnsi" w:cstheme="minorBidi"/>
            <w:noProof/>
            <w:snapToGrid/>
            <w:szCs w:val="22"/>
            <w:lang w:eastAsia="en-GB"/>
          </w:rPr>
          <w:tab/>
        </w:r>
        <w:r w:rsidRPr="00941EDE">
          <w:rPr>
            <w:noProof/>
            <w:lang w:val="en-US"/>
          </w:rPr>
          <w:t>Loading and Updating of Encrypted ENCs</w:t>
        </w:r>
        <w:r>
          <w:rPr>
            <w:noProof/>
          </w:rPr>
          <w:tab/>
        </w:r>
        <w:r>
          <w:rPr>
            <w:noProof/>
          </w:rPr>
          <w:fldChar w:fldCharType="begin"/>
        </w:r>
        <w:r>
          <w:rPr>
            <w:noProof/>
          </w:rPr>
          <w:instrText xml:space="preserve"> PAGEREF _Toc120212603 \h </w:instrText>
        </w:r>
      </w:ins>
      <w:r>
        <w:rPr>
          <w:noProof/>
        </w:rPr>
      </w:r>
      <w:r>
        <w:rPr>
          <w:noProof/>
        </w:rPr>
        <w:fldChar w:fldCharType="separate"/>
      </w:r>
      <w:ins w:id="65" w:author="Thomas Mellor" w:date="2022-11-24T20:02:00Z">
        <w:r>
          <w:rPr>
            <w:noProof/>
          </w:rPr>
          <w:t>33</w:t>
        </w:r>
        <w:r>
          <w:rPr>
            <w:noProof/>
          </w:rPr>
          <w:fldChar w:fldCharType="end"/>
        </w:r>
      </w:ins>
    </w:p>
    <w:p w14:paraId="2C60531D" w14:textId="394336A7" w:rsidR="0032474D" w:rsidRDefault="0032474D">
      <w:pPr>
        <w:pStyle w:val="TOC1"/>
        <w:rPr>
          <w:ins w:id="66" w:author="Thomas Mellor" w:date="2022-11-24T20:02:00Z"/>
          <w:rFonts w:asciiTheme="minorHAnsi" w:eastAsiaTheme="minorEastAsia" w:hAnsiTheme="minorHAnsi" w:cstheme="minorBidi"/>
          <w:b w:val="0"/>
          <w:caps w:val="0"/>
          <w:noProof/>
          <w:snapToGrid/>
          <w:szCs w:val="22"/>
          <w:lang w:eastAsia="en-GB"/>
        </w:rPr>
      </w:pPr>
      <w:ins w:id="67" w:author="Thomas Mellor" w:date="2022-11-24T20:02:00Z">
        <w:r>
          <w:rPr>
            <w:noProof/>
          </w:rPr>
          <w:t>3</w:t>
        </w:r>
        <w:r>
          <w:rPr>
            <w:rFonts w:asciiTheme="minorHAnsi" w:eastAsiaTheme="minorEastAsia" w:hAnsiTheme="minorHAnsi" w:cstheme="minorBidi"/>
            <w:b w:val="0"/>
            <w:caps w:val="0"/>
            <w:noProof/>
            <w:snapToGrid/>
            <w:szCs w:val="22"/>
            <w:lang w:eastAsia="en-GB"/>
          </w:rPr>
          <w:tab/>
        </w:r>
        <w:r>
          <w:rPr>
            <w:noProof/>
          </w:rPr>
          <w:t>Chart Display</w:t>
        </w:r>
        <w:r>
          <w:rPr>
            <w:noProof/>
          </w:rPr>
          <w:tab/>
        </w:r>
        <w:r>
          <w:rPr>
            <w:noProof/>
          </w:rPr>
          <w:fldChar w:fldCharType="begin"/>
        </w:r>
        <w:r>
          <w:rPr>
            <w:noProof/>
          </w:rPr>
          <w:instrText xml:space="preserve"> PAGEREF _Toc120212604 \h </w:instrText>
        </w:r>
      </w:ins>
      <w:r>
        <w:rPr>
          <w:noProof/>
        </w:rPr>
      </w:r>
      <w:r>
        <w:rPr>
          <w:noProof/>
        </w:rPr>
        <w:fldChar w:fldCharType="separate"/>
      </w:r>
      <w:ins w:id="68" w:author="Thomas Mellor" w:date="2022-11-24T20:02:00Z">
        <w:r>
          <w:rPr>
            <w:noProof/>
          </w:rPr>
          <w:t>69</w:t>
        </w:r>
        <w:r>
          <w:rPr>
            <w:noProof/>
          </w:rPr>
          <w:fldChar w:fldCharType="end"/>
        </w:r>
      </w:ins>
    </w:p>
    <w:p w14:paraId="06615089" w14:textId="7699460F" w:rsidR="0032474D" w:rsidRDefault="0032474D">
      <w:pPr>
        <w:pStyle w:val="TOC2"/>
        <w:rPr>
          <w:ins w:id="69" w:author="Thomas Mellor" w:date="2022-11-24T20:02:00Z"/>
          <w:rFonts w:asciiTheme="minorHAnsi" w:eastAsiaTheme="minorEastAsia" w:hAnsiTheme="minorHAnsi" w:cstheme="minorBidi"/>
          <w:noProof/>
          <w:snapToGrid/>
          <w:szCs w:val="22"/>
          <w:lang w:eastAsia="en-GB"/>
        </w:rPr>
      </w:pPr>
      <w:ins w:id="70" w:author="Thomas Mellor" w:date="2022-11-24T20:02:00Z">
        <w:r>
          <w:rPr>
            <w:noProof/>
          </w:rPr>
          <w:t>3.1</w:t>
        </w:r>
        <w:r>
          <w:rPr>
            <w:rFonts w:asciiTheme="minorHAnsi" w:eastAsiaTheme="minorEastAsia" w:hAnsiTheme="minorHAnsi" w:cstheme="minorBidi"/>
            <w:noProof/>
            <w:snapToGrid/>
            <w:szCs w:val="22"/>
            <w:lang w:eastAsia="en-GB"/>
          </w:rPr>
          <w:tab/>
        </w:r>
        <w:r>
          <w:rPr>
            <w:noProof/>
          </w:rPr>
          <w:t>Display of ENC data</w:t>
        </w:r>
        <w:r>
          <w:rPr>
            <w:noProof/>
          </w:rPr>
          <w:tab/>
        </w:r>
        <w:r>
          <w:rPr>
            <w:noProof/>
          </w:rPr>
          <w:fldChar w:fldCharType="begin"/>
        </w:r>
        <w:r>
          <w:rPr>
            <w:noProof/>
          </w:rPr>
          <w:instrText xml:space="preserve"> PAGEREF _Toc120212605 \h </w:instrText>
        </w:r>
      </w:ins>
      <w:r>
        <w:rPr>
          <w:noProof/>
        </w:rPr>
      </w:r>
      <w:r>
        <w:rPr>
          <w:noProof/>
        </w:rPr>
        <w:fldChar w:fldCharType="separate"/>
      </w:r>
      <w:ins w:id="71" w:author="Thomas Mellor" w:date="2022-11-24T20:02:00Z">
        <w:r>
          <w:rPr>
            <w:noProof/>
          </w:rPr>
          <w:t>69</w:t>
        </w:r>
        <w:r>
          <w:rPr>
            <w:noProof/>
          </w:rPr>
          <w:fldChar w:fldCharType="end"/>
        </w:r>
      </w:ins>
    </w:p>
    <w:p w14:paraId="5E5B58CE" w14:textId="77510464" w:rsidR="0032474D" w:rsidRDefault="0032474D">
      <w:pPr>
        <w:pStyle w:val="TOC2"/>
        <w:rPr>
          <w:ins w:id="72" w:author="Thomas Mellor" w:date="2022-11-24T20:02:00Z"/>
          <w:rFonts w:asciiTheme="minorHAnsi" w:eastAsiaTheme="minorEastAsia" w:hAnsiTheme="minorHAnsi" w:cstheme="minorBidi"/>
          <w:noProof/>
          <w:snapToGrid/>
          <w:szCs w:val="22"/>
          <w:lang w:eastAsia="en-GB"/>
        </w:rPr>
      </w:pPr>
      <w:ins w:id="73" w:author="Thomas Mellor" w:date="2022-11-24T20:02:00Z">
        <w:r>
          <w:rPr>
            <w:noProof/>
          </w:rPr>
          <w:t>3.2</w:t>
        </w:r>
        <w:r>
          <w:rPr>
            <w:rFonts w:asciiTheme="minorHAnsi" w:eastAsiaTheme="minorEastAsia" w:hAnsiTheme="minorHAnsi" w:cstheme="minorBidi"/>
            <w:noProof/>
            <w:snapToGrid/>
            <w:szCs w:val="22"/>
            <w:lang w:eastAsia="en-GB"/>
          </w:rPr>
          <w:tab/>
        </w:r>
        <w:r>
          <w:rPr>
            <w:noProof/>
          </w:rPr>
          <w:t>Invalid objects</w:t>
        </w:r>
        <w:r>
          <w:rPr>
            <w:noProof/>
          </w:rPr>
          <w:tab/>
        </w:r>
        <w:r>
          <w:rPr>
            <w:noProof/>
          </w:rPr>
          <w:fldChar w:fldCharType="begin"/>
        </w:r>
        <w:r>
          <w:rPr>
            <w:noProof/>
          </w:rPr>
          <w:instrText xml:space="preserve"> PAGEREF _Toc120212606 \h </w:instrText>
        </w:r>
      </w:ins>
      <w:r>
        <w:rPr>
          <w:noProof/>
        </w:rPr>
      </w:r>
      <w:r>
        <w:rPr>
          <w:noProof/>
        </w:rPr>
        <w:fldChar w:fldCharType="separate"/>
      </w:r>
      <w:ins w:id="74" w:author="Thomas Mellor" w:date="2022-11-24T20:02:00Z">
        <w:r>
          <w:rPr>
            <w:noProof/>
          </w:rPr>
          <w:t>103</w:t>
        </w:r>
        <w:r>
          <w:rPr>
            <w:noProof/>
          </w:rPr>
          <w:fldChar w:fldCharType="end"/>
        </w:r>
      </w:ins>
    </w:p>
    <w:p w14:paraId="716ACA26" w14:textId="29B2D0E0" w:rsidR="0032474D" w:rsidRDefault="0032474D">
      <w:pPr>
        <w:pStyle w:val="TOC2"/>
        <w:rPr>
          <w:ins w:id="75" w:author="Thomas Mellor" w:date="2022-11-24T20:02:00Z"/>
          <w:rFonts w:asciiTheme="minorHAnsi" w:eastAsiaTheme="minorEastAsia" w:hAnsiTheme="minorHAnsi" w:cstheme="minorBidi"/>
          <w:noProof/>
          <w:snapToGrid/>
          <w:szCs w:val="22"/>
          <w:lang w:eastAsia="en-GB"/>
        </w:rPr>
      </w:pPr>
      <w:ins w:id="76" w:author="Thomas Mellor" w:date="2022-11-24T20:02:00Z">
        <w:r>
          <w:rPr>
            <w:noProof/>
          </w:rPr>
          <w:t>3.3</w:t>
        </w:r>
        <w:r>
          <w:rPr>
            <w:rFonts w:asciiTheme="minorHAnsi" w:eastAsiaTheme="minorEastAsia" w:hAnsiTheme="minorHAnsi" w:cstheme="minorBidi"/>
            <w:noProof/>
            <w:snapToGrid/>
            <w:szCs w:val="22"/>
            <w:lang w:eastAsia="en-GB"/>
          </w:rPr>
          <w:tab/>
        </w:r>
        <w:r>
          <w:rPr>
            <w:noProof/>
          </w:rPr>
          <w:t>Independent Mariner Selections</w:t>
        </w:r>
        <w:r>
          <w:rPr>
            <w:noProof/>
          </w:rPr>
          <w:tab/>
        </w:r>
        <w:r>
          <w:rPr>
            <w:noProof/>
          </w:rPr>
          <w:fldChar w:fldCharType="begin"/>
        </w:r>
        <w:r>
          <w:rPr>
            <w:noProof/>
          </w:rPr>
          <w:instrText xml:space="preserve"> PAGEREF _Toc120212607 \h </w:instrText>
        </w:r>
      </w:ins>
      <w:r>
        <w:rPr>
          <w:noProof/>
        </w:rPr>
      </w:r>
      <w:r>
        <w:rPr>
          <w:noProof/>
        </w:rPr>
        <w:fldChar w:fldCharType="separate"/>
      </w:r>
      <w:ins w:id="77" w:author="Thomas Mellor" w:date="2022-11-24T20:02:00Z">
        <w:r>
          <w:rPr>
            <w:noProof/>
          </w:rPr>
          <w:t>107</w:t>
        </w:r>
        <w:r>
          <w:rPr>
            <w:noProof/>
          </w:rPr>
          <w:fldChar w:fldCharType="end"/>
        </w:r>
      </w:ins>
    </w:p>
    <w:p w14:paraId="28DA028D" w14:textId="29F97E89" w:rsidR="0032474D" w:rsidRDefault="0032474D">
      <w:pPr>
        <w:pStyle w:val="TOC2"/>
        <w:rPr>
          <w:ins w:id="78" w:author="Thomas Mellor" w:date="2022-11-24T20:02:00Z"/>
          <w:rFonts w:asciiTheme="minorHAnsi" w:eastAsiaTheme="minorEastAsia" w:hAnsiTheme="minorHAnsi" w:cstheme="minorBidi"/>
          <w:noProof/>
          <w:snapToGrid/>
          <w:szCs w:val="22"/>
          <w:lang w:eastAsia="en-GB"/>
        </w:rPr>
      </w:pPr>
      <w:ins w:id="79" w:author="Thomas Mellor" w:date="2022-11-24T20:02:00Z">
        <w:r>
          <w:rPr>
            <w:noProof/>
          </w:rPr>
          <w:t>3.4</w:t>
        </w:r>
        <w:r>
          <w:rPr>
            <w:rFonts w:asciiTheme="minorHAnsi" w:eastAsiaTheme="minorEastAsia" w:hAnsiTheme="minorHAnsi" w:cstheme="minorBidi"/>
            <w:noProof/>
            <w:snapToGrid/>
            <w:szCs w:val="22"/>
            <w:lang w:eastAsia="en-GB"/>
          </w:rPr>
          <w:tab/>
        </w:r>
        <w:r>
          <w:rPr>
            <w:noProof/>
          </w:rPr>
          <w:t>Non-Official Data</w:t>
        </w:r>
        <w:r>
          <w:rPr>
            <w:noProof/>
          </w:rPr>
          <w:tab/>
        </w:r>
        <w:r>
          <w:rPr>
            <w:noProof/>
          </w:rPr>
          <w:fldChar w:fldCharType="begin"/>
        </w:r>
        <w:r>
          <w:rPr>
            <w:noProof/>
          </w:rPr>
          <w:instrText xml:space="preserve"> PAGEREF _Toc120212608 \h </w:instrText>
        </w:r>
      </w:ins>
      <w:r>
        <w:rPr>
          <w:noProof/>
        </w:rPr>
      </w:r>
      <w:r>
        <w:rPr>
          <w:noProof/>
        </w:rPr>
        <w:fldChar w:fldCharType="separate"/>
      </w:r>
      <w:ins w:id="80" w:author="Thomas Mellor" w:date="2022-11-24T20:02:00Z">
        <w:r>
          <w:rPr>
            <w:noProof/>
          </w:rPr>
          <w:t>143</w:t>
        </w:r>
        <w:r>
          <w:rPr>
            <w:noProof/>
          </w:rPr>
          <w:fldChar w:fldCharType="end"/>
        </w:r>
      </w:ins>
    </w:p>
    <w:p w14:paraId="4EA0A0AE" w14:textId="1467BFBD" w:rsidR="0032474D" w:rsidRDefault="0032474D">
      <w:pPr>
        <w:pStyle w:val="TOC2"/>
        <w:rPr>
          <w:ins w:id="81" w:author="Thomas Mellor" w:date="2022-11-24T20:02:00Z"/>
          <w:rFonts w:asciiTheme="minorHAnsi" w:eastAsiaTheme="minorEastAsia" w:hAnsiTheme="minorHAnsi" w:cstheme="minorBidi"/>
          <w:noProof/>
          <w:snapToGrid/>
          <w:szCs w:val="22"/>
          <w:lang w:eastAsia="en-GB"/>
        </w:rPr>
      </w:pPr>
      <w:ins w:id="82" w:author="Thomas Mellor" w:date="2022-11-24T20:02:00Z">
        <w:r>
          <w:rPr>
            <w:noProof/>
          </w:rPr>
          <w:t>3.5</w:t>
        </w:r>
        <w:r>
          <w:rPr>
            <w:rFonts w:asciiTheme="minorHAnsi" w:eastAsiaTheme="minorEastAsia" w:hAnsiTheme="minorHAnsi" w:cstheme="minorBidi"/>
            <w:noProof/>
            <w:snapToGrid/>
            <w:szCs w:val="22"/>
            <w:lang w:eastAsia="en-GB"/>
          </w:rPr>
          <w:tab/>
        </w:r>
        <w:r>
          <w:rPr>
            <w:noProof/>
          </w:rPr>
          <w:t>Area of No Data</w:t>
        </w:r>
        <w:r>
          <w:rPr>
            <w:noProof/>
          </w:rPr>
          <w:tab/>
        </w:r>
        <w:r>
          <w:rPr>
            <w:noProof/>
          </w:rPr>
          <w:fldChar w:fldCharType="begin"/>
        </w:r>
        <w:r>
          <w:rPr>
            <w:noProof/>
          </w:rPr>
          <w:instrText xml:space="preserve"> PAGEREF _Toc120212609 \h </w:instrText>
        </w:r>
      </w:ins>
      <w:r>
        <w:rPr>
          <w:noProof/>
        </w:rPr>
      </w:r>
      <w:r>
        <w:rPr>
          <w:noProof/>
        </w:rPr>
        <w:fldChar w:fldCharType="separate"/>
      </w:r>
      <w:ins w:id="83" w:author="Thomas Mellor" w:date="2022-11-24T20:02:00Z">
        <w:r>
          <w:rPr>
            <w:noProof/>
          </w:rPr>
          <w:t>143</w:t>
        </w:r>
        <w:r>
          <w:rPr>
            <w:noProof/>
          </w:rPr>
          <w:fldChar w:fldCharType="end"/>
        </w:r>
      </w:ins>
    </w:p>
    <w:p w14:paraId="03411BAA" w14:textId="024D7643" w:rsidR="0032474D" w:rsidRDefault="0032474D">
      <w:pPr>
        <w:pStyle w:val="TOC2"/>
        <w:rPr>
          <w:ins w:id="84" w:author="Thomas Mellor" w:date="2022-11-24T20:02:00Z"/>
          <w:rFonts w:asciiTheme="minorHAnsi" w:eastAsiaTheme="minorEastAsia" w:hAnsiTheme="minorHAnsi" w:cstheme="minorBidi"/>
          <w:noProof/>
          <w:snapToGrid/>
          <w:szCs w:val="22"/>
          <w:lang w:eastAsia="en-GB"/>
        </w:rPr>
      </w:pPr>
      <w:ins w:id="85" w:author="Thomas Mellor" w:date="2022-11-24T20:02:00Z">
        <w:r>
          <w:rPr>
            <w:noProof/>
          </w:rPr>
          <w:t>3.6</w:t>
        </w:r>
        <w:r>
          <w:rPr>
            <w:rFonts w:asciiTheme="minorHAnsi" w:eastAsiaTheme="minorEastAsia" w:hAnsiTheme="minorHAnsi" w:cstheme="minorBidi"/>
            <w:noProof/>
            <w:snapToGrid/>
            <w:szCs w:val="22"/>
            <w:lang w:eastAsia="en-GB"/>
          </w:rPr>
          <w:tab/>
        </w:r>
        <w:r>
          <w:rPr>
            <w:noProof/>
          </w:rPr>
          <w:t>Display priority</w:t>
        </w:r>
        <w:r>
          <w:rPr>
            <w:noProof/>
          </w:rPr>
          <w:tab/>
        </w:r>
        <w:r>
          <w:rPr>
            <w:noProof/>
          </w:rPr>
          <w:fldChar w:fldCharType="begin"/>
        </w:r>
        <w:r>
          <w:rPr>
            <w:noProof/>
          </w:rPr>
          <w:instrText xml:space="preserve"> PAGEREF _Toc120212610 \h </w:instrText>
        </w:r>
      </w:ins>
      <w:r>
        <w:rPr>
          <w:noProof/>
        </w:rPr>
      </w:r>
      <w:r>
        <w:rPr>
          <w:noProof/>
        </w:rPr>
        <w:fldChar w:fldCharType="separate"/>
      </w:r>
      <w:ins w:id="86" w:author="Thomas Mellor" w:date="2022-11-24T20:02:00Z">
        <w:r>
          <w:rPr>
            <w:noProof/>
          </w:rPr>
          <w:t>143</w:t>
        </w:r>
        <w:r>
          <w:rPr>
            <w:noProof/>
          </w:rPr>
          <w:fldChar w:fldCharType="end"/>
        </w:r>
      </w:ins>
    </w:p>
    <w:p w14:paraId="73CF042C" w14:textId="53453FE3" w:rsidR="0032474D" w:rsidRDefault="0032474D">
      <w:pPr>
        <w:pStyle w:val="TOC2"/>
        <w:rPr>
          <w:ins w:id="87" w:author="Thomas Mellor" w:date="2022-11-24T20:02:00Z"/>
          <w:rFonts w:asciiTheme="minorHAnsi" w:eastAsiaTheme="minorEastAsia" w:hAnsiTheme="minorHAnsi" w:cstheme="minorBidi"/>
          <w:noProof/>
          <w:snapToGrid/>
          <w:szCs w:val="22"/>
          <w:lang w:eastAsia="en-GB"/>
        </w:rPr>
      </w:pPr>
      <w:ins w:id="88" w:author="Thomas Mellor" w:date="2022-11-24T20:02:00Z">
        <w:r>
          <w:rPr>
            <w:noProof/>
          </w:rPr>
          <w:t>3.7</w:t>
        </w:r>
        <w:r>
          <w:rPr>
            <w:rFonts w:asciiTheme="minorHAnsi" w:eastAsiaTheme="minorEastAsia" w:hAnsiTheme="minorHAnsi" w:cstheme="minorBidi"/>
            <w:noProof/>
            <w:snapToGrid/>
            <w:szCs w:val="22"/>
            <w:lang w:eastAsia="en-GB"/>
          </w:rPr>
          <w:tab/>
        </w:r>
        <w:r>
          <w:rPr>
            <w:noProof/>
          </w:rPr>
          <w:t>Scale and navigation purpose</w:t>
        </w:r>
        <w:r>
          <w:rPr>
            <w:noProof/>
          </w:rPr>
          <w:tab/>
        </w:r>
        <w:r>
          <w:rPr>
            <w:noProof/>
          </w:rPr>
          <w:fldChar w:fldCharType="begin"/>
        </w:r>
        <w:r>
          <w:rPr>
            <w:noProof/>
          </w:rPr>
          <w:instrText xml:space="preserve"> PAGEREF _Toc120212611 \h </w:instrText>
        </w:r>
      </w:ins>
      <w:r>
        <w:rPr>
          <w:noProof/>
        </w:rPr>
      </w:r>
      <w:r>
        <w:rPr>
          <w:noProof/>
        </w:rPr>
        <w:fldChar w:fldCharType="separate"/>
      </w:r>
      <w:ins w:id="89" w:author="Thomas Mellor" w:date="2022-11-24T20:02:00Z">
        <w:r>
          <w:rPr>
            <w:noProof/>
          </w:rPr>
          <w:t>163</w:t>
        </w:r>
        <w:r>
          <w:rPr>
            <w:noProof/>
          </w:rPr>
          <w:fldChar w:fldCharType="end"/>
        </w:r>
      </w:ins>
    </w:p>
    <w:p w14:paraId="67E00DC3" w14:textId="1F25EEEB" w:rsidR="0032474D" w:rsidRDefault="0032474D">
      <w:pPr>
        <w:pStyle w:val="TOC2"/>
        <w:rPr>
          <w:ins w:id="90" w:author="Thomas Mellor" w:date="2022-11-24T20:02:00Z"/>
          <w:rFonts w:asciiTheme="minorHAnsi" w:eastAsiaTheme="minorEastAsia" w:hAnsiTheme="minorHAnsi" w:cstheme="minorBidi"/>
          <w:noProof/>
          <w:snapToGrid/>
          <w:szCs w:val="22"/>
          <w:lang w:eastAsia="en-GB"/>
        </w:rPr>
      </w:pPr>
      <w:ins w:id="91" w:author="Thomas Mellor" w:date="2022-11-24T20:02:00Z">
        <w:r>
          <w:rPr>
            <w:noProof/>
          </w:rPr>
          <w:t>3.8</w:t>
        </w:r>
        <w:r>
          <w:rPr>
            <w:rFonts w:asciiTheme="minorHAnsi" w:eastAsiaTheme="minorEastAsia" w:hAnsiTheme="minorHAnsi" w:cstheme="minorBidi"/>
            <w:noProof/>
            <w:snapToGrid/>
            <w:szCs w:val="22"/>
            <w:lang w:eastAsia="en-GB"/>
          </w:rPr>
          <w:tab/>
        </w:r>
        <w:r>
          <w:rPr>
            <w:noProof/>
          </w:rPr>
          <w:t>Additional Display Functions</w:t>
        </w:r>
        <w:r>
          <w:rPr>
            <w:noProof/>
          </w:rPr>
          <w:tab/>
        </w:r>
        <w:r>
          <w:rPr>
            <w:noProof/>
          </w:rPr>
          <w:fldChar w:fldCharType="begin"/>
        </w:r>
        <w:r>
          <w:rPr>
            <w:noProof/>
          </w:rPr>
          <w:instrText xml:space="preserve"> PAGEREF _Toc120212612 \h </w:instrText>
        </w:r>
      </w:ins>
      <w:r>
        <w:rPr>
          <w:noProof/>
        </w:rPr>
      </w:r>
      <w:r>
        <w:rPr>
          <w:noProof/>
        </w:rPr>
        <w:fldChar w:fldCharType="separate"/>
      </w:r>
      <w:ins w:id="92" w:author="Thomas Mellor" w:date="2022-11-24T20:02:00Z">
        <w:r>
          <w:rPr>
            <w:noProof/>
          </w:rPr>
          <w:t>171</w:t>
        </w:r>
        <w:r>
          <w:rPr>
            <w:noProof/>
          </w:rPr>
          <w:fldChar w:fldCharType="end"/>
        </w:r>
      </w:ins>
    </w:p>
    <w:p w14:paraId="197CD379" w14:textId="2FEDCC33" w:rsidR="0032474D" w:rsidRDefault="0032474D">
      <w:pPr>
        <w:pStyle w:val="TOC2"/>
        <w:rPr>
          <w:ins w:id="93" w:author="Thomas Mellor" w:date="2022-11-24T20:02:00Z"/>
          <w:rFonts w:asciiTheme="minorHAnsi" w:eastAsiaTheme="minorEastAsia" w:hAnsiTheme="minorHAnsi" w:cstheme="minorBidi"/>
          <w:noProof/>
          <w:snapToGrid/>
          <w:szCs w:val="22"/>
          <w:lang w:eastAsia="en-GB"/>
        </w:rPr>
      </w:pPr>
      <w:ins w:id="94" w:author="Thomas Mellor" w:date="2022-11-24T20:02:00Z">
        <w:r>
          <w:rPr>
            <w:noProof/>
          </w:rPr>
          <w:t>3.9</w:t>
        </w:r>
        <w:r>
          <w:rPr>
            <w:rFonts w:asciiTheme="minorHAnsi" w:eastAsiaTheme="minorEastAsia" w:hAnsiTheme="minorHAnsi" w:cstheme="minorBidi"/>
            <w:noProof/>
            <w:snapToGrid/>
            <w:szCs w:val="22"/>
            <w:lang w:eastAsia="en-GB"/>
          </w:rPr>
          <w:tab/>
        </w:r>
        <w:r>
          <w:rPr>
            <w:noProof/>
          </w:rPr>
          <w:t>Display of ENC covering Polar Regions</w:t>
        </w:r>
        <w:r>
          <w:rPr>
            <w:noProof/>
          </w:rPr>
          <w:tab/>
        </w:r>
        <w:r>
          <w:rPr>
            <w:noProof/>
          </w:rPr>
          <w:fldChar w:fldCharType="begin"/>
        </w:r>
        <w:r>
          <w:rPr>
            <w:noProof/>
          </w:rPr>
          <w:instrText xml:space="preserve"> PAGEREF _Toc120212613 \h </w:instrText>
        </w:r>
      </w:ins>
      <w:r>
        <w:rPr>
          <w:noProof/>
        </w:rPr>
      </w:r>
      <w:r>
        <w:rPr>
          <w:noProof/>
        </w:rPr>
        <w:fldChar w:fldCharType="separate"/>
      </w:r>
      <w:ins w:id="95" w:author="Thomas Mellor" w:date="2022-11-24T20:02:00Z">
        <w:r>
          <w:rPr>
            <w:noProof/>
          </w:rPr>
          <w:t>172</w:t>
        </w:r>
        <w:r>
          <w:rPr>
            <w:noProof/>
          </w:rPr>
          <w:fldChar w:fldCharType="end"/>
        </w:r>
      </w:ins>
    </w:p>
    <w:p w14:paraId="64C9966E" w14:textId="2BA37951" w:rsidR="0032474D" w:rsidRDefault="0032474D">
      <w:pPr>
        <w:pStyle w:val="TOC1"/>
        <w:rPr>
          <w:ins w:id="96" w:author="Thomas Mellor" w:date="2022-11-24T20:02:00Z"/>
          <w:rFonts w:asciiTheme="minorHAnsi" w:eastAsiaTheme="minorEastAsia" w:hAnsiTheme="minorHAnsi" w:cstheme="minorBidi"/>
          <w:b w:val="0"/>
          <w:caps w:val="0"/>
          <w:noProof/>
          <w:snapToGrid/>
          <w:szCs w:val="22"/>
          <w:lang w:eastAsia="en-GB"/>
        </w:rPr>
      </w:pPr>
      <w:ins w:id="97" w:author="Thomas Mellor" w:date="2022-11-24T20:02:00Z">
        <w:r>
          <w:rPr>
            <w:noProof/>
          </w:rPr>
          <w:t>4</w:t>
        </w:r>
        <w:r>
          <w:rPr>
            <w:rFonts w:asciiTheme="minorHAnsi" w:eastAsiaTheme="minorEastAsia" w:hAnsiTheme="minorHAnsi" w:cstheme="minorBidi"/>
            <w:b w:val="0"/>
            <w:caps w:val="0"/>
            <w:noProof/>
            <w:snapToGrid/>
            <w:szCs w:val="22"/>
            <w:lang w:eastAsia="en-GB"/>
          </w:rPr>
          <w:tab/>
        </w:r>
        <w:r>
          <w:rPr>
            <w:noProof/>
          </w:rPr>
          <w:t>Chart related functions</w:t>
        </w:r>
        <w:r>
          <w:rPr>
            <w:noProof/>
          </w:rPr>
          <w:tab/>
        </w:r>
        <w:r>
          <w:rPr>
            <w:noProof/>
          </w:rPr>
          <w:fldChar w:fldCharType="begin"/>
        </w:r>
        <w:r>
          <w:rPr>
            <w:noProof/>
          </w:rPr>
          <w:instrText xml:space="preserve"> PAGEREF _Toc120212614 \h </w:instrText>
        </w:r>
      </w:ins>
      <w:r>
        <w:rPr>
          <w:noProof/>
        </w:rPr>
      </w:r>
      <w:r>
        <w:rPr>
          <w:noProof/>
        </w:rPr>
        <w:fldChar w:fldCharType="separate"/>
      </w:r>
      <w:ins w:id="98" w:author="Thomas Mellor" w:date="2022-11-24T20:02:00Z">
        <w:r>
          <w:rPr>
            <w:noProof/>
          </w:rPr>
          <w:t>179</w:t>
        </w:r>
        <w:r>
          <w:rPr>
            <w:noProof/>
          </w:rPr>
          <w:fldChar w:fldCharType="end"/>
        </w:r>
      </w:ins>
    </w:p>
    <w:p w14:paraId="249CF31F" w14:textId="4670406B" w:rsidR="0032474D" w:rsidRDefault="0032474D">
      <w:pPr>
        <w:pStyle w:val="TOC2"/>
        <w:rPr>
          <w:ins w:id="99" w:author="Thomas Mellor" w:date="2022-11-24T20:02:00Z"/>
          <w:rFonts w:asciiTheme="minorHAnsi" w:eastAsiaTheme="minorEastAsia" w:hAnsiTheme="minorHAnsi" w:cstheme="minorBidi"/>
          <w:noProof/>
          <w:snapToGrid/>
          <w:szCs w:val="22"/>
          <w:lang w:eastAsia="en-GB"/>
        </w:rPr>
      </w:pPr>
      <w:ins w:id="100" w:author="Thomas Mellor" w:date="2022-11-24T20:02:00Z">
        <w:r>
          <w:rPr>
            <w:noProof/>
          </w:rPr>
          <w:t>4.1</w:t>
        </w:r>
        <w:r>
          <w:rPr>
            <w:rFonts w:asciiTheme="minorHAnsi" w:eastAsiaTheme="minorEastAsia" w:hAnsiTheme="minorHAnsi" w:cstheme="minorBidi"/>
            <w:noProof/>
            <w:snapToGrid/>
            <w:szCs w:val="22"/>
            <w:lang w:eastAsia="en-GB"/>
          </w:rPr>
          <w:tab/>
        </w:r>
        <w:r>
          <w:rPr>
            <w:noProof/>
          </w:rPr>
          <w:t>Mode and orientation</w:t>
        </w:r>
        <w:r>
          <w:rPr>
            <w:noProof/>
          </w:rPr>
          <w:tab/>
        </w:r>
        <w:r>
          <w:rPr>
            <w:noProof/>
          </w:rPr>
          <w:fldChar w:fldCharType="begin"/>
        </w:r>
        <w:r>
          <w:rPr>
            <w:noProof/>
          </w:rPr>
          <w:instrText xml:space="preserve"> PAGEREF _Toc120212615 \h </w:instrText>
        </w:r>
      </w:ins>
      <w:r>
        <w:rPr>
          <w:noProof/>
        </w:rPr>
      </w:r>
      <w:r>
        <w:rPr>
          <w:noProof/>
        </w:rPr>
        <w:fldChar w:fldCharType="separate"/>
      </w:r>
      <w:ins w:id="101" w:author="Thomas Mellor" w:date="2022-11-24T20:02:00Z">
        <w:r>
          <w:rPr>
            <w:noProof/>
          </w:rPr>
          <w:t>179</w:t>
        </w:r>
        <w:r>
          <w:rPr>
            <w:noProof/>
          </w:rPr>
          <w:fldChar w:fldCharType="end"/>
        </w:r>
      </w:ins>
    </w:p>
    <w:p w14:paraId="3427BB16" w14:textId="68CD3F83" w:rsidR="0032474D" w:rsidRDefault="0032474D">
      <w:pPr>
        <w:pStyle w:val="TOC2"/>
        <w:rPr>
          <w:ins w:id="102" w:author="Thomas Mellor" w:date="2022-11-24T20:02:00Z"/>
          <w:rFonts w:asciiTheme="minorHAnsi" w:eastAsiaTheme="minorEastAsia" w:hAnsiTheme="minorHAnsi" w:cstheme="minorBidi"/>
          <w:noProof/>
          <w:snapToGrid/>
          <w:szCs w:val="22"/>
          <w:lang w:eastAsia="en-GB"/>
        </w:rPr>
      </w:pPr>
      <w:ins w:id="103" w:author="Thomas Mellor" w:date="2022-11-24T20:02:00Z">
        <w:r>
          <w:rPr>
            <w:noProof/>
          </w:rPr>
          <w:t>4.2</w:t>
        </w:r>
        <w:r>
          <w:rPr>
            <w:rFonts w:asciiTheme="minorHAnsi" w:eastAsiaTheme="minorEastAsia" w:hAnsiTheme="minorHAnsi" w:cstheme="minorBidi"/>
            <w:noProof/>
            <w:snapToGrid/>
            <w:szCs w:val="22"/>
            <w:lang w:eastAsia="en-GB"/>
          </w:rPr>
          <w:tab/>
        </w:r>
        <w:r>
          <w:rPr>
            <w:noProof/>
          </w:rPr>
          <w:t>Display of scale bar</w:t>
        </w:r>
        <w:r>
          <w:rPr>
            <w:noProof/>
          </w:rPr>
          <w:tab/>
        </w:r>
        <w:r>
          <w:rPr>
            <w:noProof/>
          </w:rPr>
          <w:fldChar w:fldCharType="begin"/>
        </w:r>
        <w:r>
          <w:rPr>
            <w:noProof/>
          </w:rPr>
          <w:instrText xml:space="preserve"> PAGEREF _Toc120212616 \h </w:instrText>
        </w:r>
      </w:ins>
      <w:r>
        <w:rPr>
          <w:noProof/>
        </w:rPr>
      </w:r>
      <w:r>
        <w:rPr>
          <w:noProof/>
        </w:rPr>
        <w:fldChar w:fldCharType="separate"/>
      </w:r>
      <w:ins w:id="104" w:author="Thomas Mellor" w:date="2022-11-24T20:02:00Z">
        <w:r>
          <w:rPr>
            <w:noProof/>
          </w:rPr>
          <w:t>180</w:t>
        </w:r>
        <w:r>
          <w:rPr>
            <w:noProof/>
          </w:rPr>
          <w:fldChar w:fldCharType="end"/>
        </w:r>
      </w:ins>
    </w:p>
    <w:p w14:paraId="73411820" w14:textId="0AF764E0" w:rsidR="0032474D" w:rsidRDefault="0032474D">
      <w:pPr>
        <w:pStyle w:val="TOC2"/>
        <w:rPr>
          <w:ins w:id="105" w:author="Thomas Mellor" w:date="2022-11-24T20:02:00Z"/>
          <w:rFonts w:asciiTheme="minorHAnsi" w:eastAsiaTheme="minorEastAsia" w:hAnsiTheme="minorHAnsi" w:cstheme="minorBidi"/>
          <w:noProof/>
          <w:snapToGrid/>
          <w:szCs w:val="22"/>
          <w:lang w:eastAsia="en-GB"/>
        </w:rPr>
      </w:pPr>
      <w:ins w:id="106" w:author="Thomas Mellor" w:date="2022-11-24T20:02:00Z">
        <w:r>
          <w:rPr>
            <w:noProof/>
          </w:rPr>
          <w:t>4.3</w:t>
        </w:r>
        <w:r>
          <w:rPr>
            <w:rFonts w:asciiTheme="minorHAnsi" w:eastAsiaTheme="minorEastAsia" w:hAnsiTheme="minorHAnsi" w:cstheme="minorBidi"/>
            <w:noProof/>
            <w:snapToGrid/>
            <w:szCs w:val="22"/>
            <w:lang w:eastAsia="en-GB"/>
          </w:rPr>
          <w:tab/>
        </w:r>
        <w:r>
          <w:rPr>
            <w:noProof/>
          </w:rPr>
          <w:t>Display of latitude bar</w:t>
        </w:r>
        <w:r>
          <w:rPr>
            <w:noProof/>
          </w:rPr>
          <w:tab/>
        </w:r>
        <w:r>
          <w:rPr>
            <w:noProof/>
          </w:rPr>
          <w:fldChar w:fldCharType="begin"/>
        </w:r>
        <w:r>
          <w:rPr>
            <w:noProof/>
          </w:rPr>
          <w:instrText xml:space="preserve"> PAGEREF _Toc120212617 \h </w:instrText>
        </w:r>
      </w:ins>
      <w:r>
        <w:rPr>
          <w:noProof/>
        </w:rPr>
      </w:r>
      <w:r>
        <w:rPr>
          <w:noProof/>
        </w:rPr>
        <w:fldChar w:fldCharType="separate"/>
      </w:r>
      <w:ins w:id="107" w:author="Thomas Mellor" w:date="2022-11-24T20:02:00Z">
        <w:r>
          <w:rPr>
            <w:noProof/>
          </w:rPr>
          <w:t>181</w:t>
        </w:r>
        <w:r>
          <w:rPr>
            <w:noProof/>
          </w:rPr>
          <w:fldChar w:fldCharType="end"/>
        </w:r>
      </w:ins>
    </w:p>
    <w:p w14:paraId="23477B5D" w14:textId="652E111F" w:rsidR="0032474D" w:rsidRDefault="0032474D">
      <w:pPr>
        <w:pStyle w:val="TOC2"/>
        <w:rPr>
          <w:ins w:id="108" w:author="Thomas Mellor" w:date="2022-11-24T20:02:00Z"/>
          <w:rFonts w:asciiTheme="minorHAnsi" w:eastAsiaTheme="minorEastAsia" w:hAnsiTheme="minorHAnsi" w:cstheme="minorBidi"/>
          <w:noProof/>
          <w:snapToGrid/>
          <w:szCs w:val="22"/>
          <w:lang w:eastAsia="en-GB"/>
        </w:rPr>
      </w:pPr>
      <w:ins w:id="109" w:author="Thomas Mellor" w:date="2022-11-24T20:02:00Z">
        <w:r>
          <w:rPr>
            <w:noProof/>
          </w:rPr>
          <w:t>4.4</w:t>
        </w:r>
        <w:r>
          <w:rPr>
            <w:rFonts w:asciiTheme="minorHAnsi" w:eastAsiaTheme="minorEastAsia" w:hAnsiTheme="minorHAnsi" w:cstheme="minorBidi"/>
            <w:noProof/>
            <w:snapToGrid/>
            <w:szCs w:val="22"/>
            <w:lang w:eastAsia="en-GB"/>
          </w:rPr>
          <w:tab/>
        </w:r>
        <w:r>
          <w:rPr>
            <w:noProof/>
          </w:rPr>
          <w:t>Object information</w:t>
        </w:r>
        <w:r>
          <w:rPr>
            <w:noProof/>
          </w:rPr>
          <w:tab/>
        </w:r>
        <w:r>
          <w:rPr>
            <w:noProof/>
          </w:rPr>
          <w:fldChar w:fldCharType="begin"/>
        </w:r>
        <w:r>
          <w:rPr>
            <w:noProof/>
          </w:rPr>
          <w:instrText xml:space="preserve"> PAGEREF _Toc120212618 \h </w:instrText>
        </w:r>
      </w:ins>
      <w:r>
        <w:rPr>
          <w:noProof/>
        </w:rPr>
      </w:r>
      <w:r>
        <w:rPr>
          <w:noProof/>
        </w:rPr>
        <w:fldChar w:fldCharType="separate"/>
      </w:r>
      <w:ins w:id="110" w:author="Thomas Mellor" w:date="2022-11-24T20:02:00Z">
        <w:r>
          <w:rPr>
            <w:noProof/>
          </w:rPr>
          <w:t>181</w:t>
        </w:r>
        <w:r>
          <w:rPr>
            <w:noProof/>
          </w:rPr>
          <w:fldChar w:fldCharType="end"/>
        </w:r>
      </w:ins>
    </w:p>
    <w:p w14:paraId="08545C74" w14:textId="1C71C5A4" w:rsidR="0032474D" w:rsidRDefault="0032474D">
      <w:pPr>
        <w:pStyle w:val="TOC2"/>
        <w:rPr>
          <w:ins w:id="111" w:author="Thomas Mellor" w:date="2022-11-24T20:02:00Z"/>
          <w:rFonts w:asciiTheme="minorHAnsi" w:eastAsiaTheme="minorEastAsia" w:hAnsiTheme="minorHAnsi" w:cstheme="minorBidi"/>
          <w:noProof/>
          <w:snapToGrid/>
          <w:szCs w:val="22"/>
          <w:lang w:eastAsia="en-GB"/>
        </w:rPr>
      </w:pPr>
      <w:ins w:id="112" w:author="Thomas Mellor" w:date="2022-11-24T20:02:00Z">
        <w:r>
          <w:rPr>
            <w:noProof/>
          </w:rPr>
          <w:t>4.5</w:t>
        </w:r>
        <w:r>
          <w:rPr>
            <w:rFonts w:asciiTheme="minorHAnsi" w:eastAsiaTheme="minorEastAsia" w:hAnsiTheme="minorHAnsi" w:cstheme="minorBidi"/>
            <w:noProof/>
            <w:snapToGrid/>
            <w:szCs w:val="22"/>
            <w:lang w:eastAsia="en-GB"/>
          </w:rPr>
          <w:tab/>
        </w:r>
        <w:r>
          <w:rPr>
            <w:noProof/>
          </w:rPr>
          <w:t>Radar and Plotting Information</w:t>
        </w:r>
        <w:r>
          <w:rPr>
            <w:noProof/>
          </w:rPr>
          <w:tab/>
        </w:r>
        <w:r>
          <w:rPr>
            <w:noProof/>
          </w:rPr>
          <w:fldChar w:fldCharType="begin"/>
        </w:r>
        <w:r>
          <w:rPr>
            <w:noProof/>
          </w:rPr>
          <w:instrText xml:space="preserve"> PAGEREF _Toc120212619 \h </w:instrText>
        </w:r>
      </w:ins>
      <w:r>
        <w:rPr>
          <w:noProof/>
        </w:rPr>
      </w:r>
      <w:r>
        <w:rPr>
          <w:noProof/>
        </w:rPr>
        <w:fldChar w:fldCharType="separate"/>
      </w:r>
      <w:ins w:id="113" w:author="Thomas Mellor" w:date="2022-11-24T20:02:00Z">
        <w:r>
          <w:rPr>
            <w:noProof/>
          </w:rPr>
          <w:t>192</w:t>
        </w:r>
        <w:r>
          <w:rPr>
            <w:noProof/>
          </w:rPr>
          <w:fldChar w:fldCharType="end"/>
        </w:r>
      </w:ins>
    </w:p>
    <w:p w14:paraId="276B946D" w14:textId="66F9208C" w:rsidR="0032474D" w:rsidRDefault="0032474D">
      <w:pPr>
        <w:pStyle w:val="TOC2"/>
        <w:rPr>
          <w:ins w:id="114" w:author="Thomas Mellor" w:date="2022-11-24T20:02:00Z"/>
          <w:rFonts w:asciiTheme="minorHAnsi" w:eastAsiaTheme="minorEastAsia" w:hAnsiTheme="minorHAnsi" w:cstheme="minorBidi"/>
          <w:noProof/>
          <w:snapToGrid/>
          <w:szCs w:val="22"/>
          <w:lang w:eastAsia="en-GB"/>
        </w:rPr>
      </w:pPr>
      <w:ins w:id="115" w:author="Thomas Mellor" w:date="2022-11-24T20:02:00Z">
        <w:r>
          <w:rPr>
            <w:noProof/>
          </w:rPr>
          <w:t>4.6</w:t>
        </w:r>
        <w:r>
          <w:rPr>
            <w:rFonts w:asciiTheme="minorHAnsi" w:eastAsiaTheme="minorEastAsia" w:hAnsiTheme="minorHAnsi" w:cstheme="minorBidi"/>
            <w:noProof/>
            <w:snapToGrid/>
            <w:szCs w:val="22"/>
            <w:lang w:eastAsia="en-GB"/>
          </w:rPr>
          <w:tab/>
        </w:r>
        <w:r>
          <w:rPr>
            <w:noProof/>
          </w:rPr>
          <w:t>Accuracy</w:t>
        </w:r>
        <w:r>
          <w:rPr>
            <w:noProof/>
          </w:rPr>
          <w:tab/>
        </w:r>
        <w:r>
          <w:rPr>
            <w:noProof/>
          </w:rPr>
          <w:fldChar w:fldCharType="begin"/>
        </w:r>
        <w:r>
          <w:rPr>
            <w:noProof/>
          </w:rPr>
          <w:instrText xml:space="preserve"> PAGEREF _Toc120212620 \h </w:instrText>
        </w:r>
      </w:ins>
      <w:r>
        <w:rPr>
          <w:noProof/>
        </w:rPr>
      </w:r>
      <w:r>
        <w:rPr>
          <w:noProof/>
        </w:rPr>
        <w:fldChar w:fldCharType="separate"/>
      </w:r>
      <w:ins w:id="116" w:author="Thomas Mellor" w:date="2022-11-24T20:02:00Z">
        <w:r>
          <w:rPr>
            <w:noProof/>
          </w:rPr>
          <w:t>198</w:t>
        </w:r>
        <w:r>
          <w:rPr>
            <w:noProof/>
          </w:rPr>
          <w:fldChar w:fldCharType="end"/>
        </w:r>
      </w:ins>
    </w:p>
    <w:p w14:paraId="6529DB9C" w14:textId="21C3ACE6" w:rsidR="0032474D" w:rsidRDefault="0032474D">
      <w:pPr>
        <w:pStyle w:val="TOC2"/>
        <w:rPr>
          <w:ins w:id="117" w:author="Thomas Mellor" w:date="2022-11-24T20:02:00Z"/>
          <w:rFonts w:asciiTheme="minorHAnsi" w:eastAsiaTheme="minorEastAsia" w:hAnsiTheme="minorHAnsi" w:cstheme="minorBidi"/>
          <w:noProof/>
          <w:snapToGrid/>
          <w:szCs w:val="22"/>
          <w:lang w:eastAsia="en-GB"/>
        </w:rPr>
      </w:pPr>
      <w:ins w:id="118" w:author="Thomas Mellor" w:date="2022-11-24T20:02:00Z">
        <w:r>
          <w:rPr>
            <w:noProof/>
          </w:rPr>
          <w:t>4.7</w:t>
        </w:r>
        <w:r>
          <w:rPr>
            <w:rFonts w:asciiTheme="minorHAnsi" w:eastAsiaTheme="minorEastAsia" w:hAnsiTheme="minorHAnsi" w:cstheme="minorBidi"/>
            <w:noProof/>
            <w:snapToGrid/>
            <w:szCs w:val="22"/>
            <w:lang w:eastAsia="en-GB"/>
          </w:rPr>
          <w:tab/>
        </w:r>
        <w:r>
          <w:rPr>
            <w:noProof/>
          </w:rPr>
          <w:t>Symbols</w:t>
        </w:r>
        <w:r>
          <w:rPr>
            <w:noProof/>
          </w:rPr>
          <w:tab/>
        </w:r>
        <w:r>
          <w:rPr>
            <w:noProof/>
          </w:rPr>
          <w:fldChar w:fldCharType="begin"/>
        </w:r>
        <w:r>
          <w:rPr>
            <w:noProof/>
          </w:rPr>
          <w:instrText xml:space="preserve"> PAGEREF _Toc120212621 \h </w:instrText>
        </w:r>
      </w:ins>
      <w:r>
        <w:rPr>
          <w:noProof/>
        </w:rPr>
      </w:r>
      <w:r>
        <w:rPr>
          <w:noProof/>
        </w:rPr>
        <w:fldChar w:fldCharType="separate"/>
      </w:r>
      <w:ins w:id="119" w:author="Thomas Mellor" w:date="2022-11-24T20:02:00Z">
        <w:r>
          <w:rPr>
            <w:noProof/>
          </w:rPr>
          <w:t>213</w:t>
        </w:r>
        <w:r>
          <w:rPr>
            <w:noProof/>
          </w:rPr>
          <w:fldChar w:fldCharType="end"/>
        </w:r>
      </w:ins>
    </w:p>
    <w:p w14:paraId="11DACA7D" w14:textId="45A20668" w:rsidR="0032474D" w:rsidRDefault="0032474D">
      <w:pPr>
        <w:pStyle w:val="TOC2"/>
        <w:rPr>
          <w:ins w:id="120" w:author="Thomas Mellor" w:date="2022-11-24T20:02:00Z"/>
          <w:rFonts w:asciiTheme="minorHAnsi" w:eastAsiaTheme="minorEastAsia" w:hAnsiTheme="minorHAnsi" w:cstheme="minorBidi"/>
          <w:noProof/>
          <w:snapToGrid/>
          <w:szCs w:val="22"/>
          <w:lang w:eastAsia="en-GB"/>
        </w:rPr>
      </w:pPr>
      <w:ins w:id="121" w:author="Thomas Mellor" w:date="2022-11-24T20:02:00Z">
        <w:r>
          <w:rPr>
            <w:noProof/>
          </w:rPr>
          <w:t>4.8</w:t>
        </w:r>
        <w:r>
          <w:rPr>
            <w:rFonts w:asciiTheme="minorHAnsi" w:eastAsiaTheme="minorEastAsia" w:hAnsiTheme="minorHAnsi" w:cstheme="minorBidi"/>
            <w:noProof/>
            <w:snapToGrid/>
            <w:szCs w:val="22"/>
            <w:lang w:eastAsia="en-GB"/>
          </w:rPr>
          <w:tab/>
        </w:r>
        <w:r>
          <w:rPr>
            <w:noProof/>
          </w:rPr>
          <w:t>Units and Legend</w:t>
        </w:r>
        <w:r>
          <w:rPr>
            <w:noProof/>
          </w:rPr>
          <w:tab/>
        </w:r>
        <w:r>
          <w:rPr>
            <w:noProof/>
          </w:rPr>
          <w:fldChar w:fldCharType="begin"/>
        </w:r>
        <w:r>
          <w:rPr>
            <w:noProof/>
          </w:rPr>
          <w:instrText xml:space="preserve"> PAGEREF _Toc120212622 \h </w:instrText>
        </w:r>
      </w:ins>
      <w:r>
        <w:rPr>
          <w:noProof/>
        </w:rPr>
      </w:r>
      <w:r>
        <w:rPr>
          <w:noProof/>
        </w:rPr>
        <w:fldChar w:fldCharType="separate"/>
      </w:r>
      <w:ins w:id="122" w:author="Thomas Mellor" w:date="2022-11-24T20:02:00Z">
        <w:r>
          <w:rPr>
            <w:noProof/>
          </w:rPr>
          <w:t>215</w:t>
        </w:r>
        <w:r>
          <w:rPr>
            <w:noProof/>
          </w:rPr>
          <w:fldChar w:fldCharType="end"/>
        </w:r>
      </w:ins>
    </w:p>
    <w:p w14:paraId="1196D695" w14:textId="33556171" w:rsidR="0032474D" w:rsidRDefault="0032474D">
      <w:pPr>
        <w:pStyle w:val="TOC2"/>
        <w:rPr>
          <w:ins w:id="123" w:author="Thomas Mellor" w:date="2022-11-24T20:02:00Z"/>
          <w:rFonts w:asciiTheme="minorHAnsi" w:eastAsiaTheme="minorEastAsia" w:hAnsiTheme="minorHAnsi" w:cstheme="minorBidi"/>
          <w:noProof/>
          <w:snapToGrid/>
          <w:szCs w:val="22"/>
          <w:lang w:eastAsia="en-GB"/>
        </w:rPr>
      </w:pPr>
      <w:ins w:id="124" w:author="Thomas Mellor" w:date="2022-11-24T20:02:00Z">
        <w:r>
          <w:rPr>
            <w:noProof/>
          </w:rPr>
          <w:t>4.9</w:t>
        </w:r>
        <w:r>
          <w:rPr>
            <w:rFonts w:asciiTheme="minorHAnsi" w:eastAsiaTheme="minorEastAsia" w:hAnsiTheme="minorHAnsi" w:cstheme="minorBidi"/>
            <w:noProof/>
            <w:snapToGrid/>
            <w:szCs w:val="22"/>
            <w:lang w:eastAsia="en-GB"/>
          </w:rPr>
          <w:tab/>
        </w:r>
        <w:r>
          <w:rPr>
            <w:noProof/>
          </w:rPr>
          <w:t>Other Chart Related Functionality</w:t>
        </w:r>
        <w:r>
          <w:rPr>
            <w:noProof/>
          </w:rPr>
          <w:tab/>
        </w:r>
        <w:r>
          <w:rPr>
            <w:noProof/>
          </w:rPr>
          <w:fldChar w:fldCharType="begin"/>
        </w:r>
        <w:r>
          <w:rPr>
            <w:noProof/>
          </w:rPr>
          <w:instrText xml:space="preserve"> PAGEREF _Toc120212623 \h </w:instrText>
        </w:r>
      </w:ins>
      <w:r>
        <w:rPr>
          <w:noProof/>
        </w:rPr>
      </w:r>
      <w:r>
        <w:rPr>
          <w:noProof/>
        </w:rPr>
        <w:fldChar w:fldCharType="separate"/>
      </w:r>
      <w:ins w:id="125" w:author="Thomas Mellor" w:date="2022-11-24T20:02:00Z">
        <w:r>
          <w:rPr>
            <w:noProof/>
          </w:rPr>
          <w:t>216</w:t>
        </w:r>
        <w:r>
          <w:rPr>
            <w:noProof/>
          </w:rPr>
          <w:fldChar w:fldCharType="end"/>
        </w:r>
      </w:ins>
    </w:p>
    <w:p w14:paraId="62B2DC4E" w14:textId="3F445BE6" w:rsidR="0032474D" w:rsidRDefault="0032474D">
      <w:pPr>
        <w:pStyle w:val="TOC1"/>
        <w:rPr>
          <w:ins w:id="126" w:author="Thomas Mellor" w:date="2022-11-24T20:02:00Z"/>
          <w:rFonts w:asciiTheme="minorHAnsi" w:eastAsiaTheme="minorEastAsia" w:hAnsiTheme="minorHAnsi" w:cstheme="minorBidi"/>
          <w:b w:val="0"/>
          <w:caps w:val="0"/>
          <w:noProof/>
          <w:snapToGrid/>
          <w:szCs w:val="22"/>
          <w:lang w:eastAsia="en-GB"/>
        </w:rPr>
      </w:pPr>
      <w:ins w:id="127" w:author="Thomas Mellor" w:date="2022-11-24T20:02:00Z">
        <w:r>
          <w:rPr>
            <w:noProof/>
          </w:rPr>
          <w:t>5</w:t>
        </w:r>
        <w:r>
          <w:rPr>
            <w:rFonts w:asciiTheme="minorHAnsi" w:eastAsiaTheme="minorEastAsia" w:hAnsiTheme="minorHAnsi" w:cstheme="minorBidi"/>
            <w:b w:val="0"/>
            <w:caps w:val="0"/>
            <w:noProof/>
            <w:snapToGrid/>
            <w:szCs w:val="22"/>
            <w:lang w:eastAsia="en-GB"/>
          </w:rPr>
          <w:tab/>
        </w:r>
        <w:r>
          <w:rPr>
            <w:noProof/>
          </w:rPr>
          <w:t>Detection and Notification of Navigational Hazards</w:t>
        </w:r>
        <w:r>
          <w:rPr>
            <w:noProof/>
          </w:rPr>
          <w:tab/>
        </w:r>
        <w:r>
          <w:rPr>
            <w:noProof/>
          </w:rPr>
          <w:fldChar w:fldCharType="begin"/>
        </w:r>
        <w:r>
          <w:rPr>
            <w:noProof/>
          </w:rPr>
          <w:instrText xml:space="preserve"> PAGEREF _Toc120212624 \h </w:instrText>
        </w:r>
      </w:ins>
      <w:r>
        <w:rPr>
          <w:noProof/>
        </w:rPr>
      </w:r>
      <w:r>
        <w:rPr>
          <w:noProof/>
        </w:rPr>
        <w:fldChar w:fldCharType="separate"/>
      </w:r>
      <w:ins w:id="128" w:author="Thomas Mellor" w:date="2022-11-24T20:02:00Z">
        <w:r>
          <w:rPr>
            <w:noProof/>
          </w:rPr>
          <w:t>218</w:t>
        </w:r>
        <w:r>
          <w:rPr>
            <w:noProof/>
          </w:rPr>
          <w:fldChar w:fldCharType="end"/>
        </w:r>
      </w:ins>
    </w:p>
    <w:p w14:paraId="02BA95CC" w14:textId="3797062A" w:rsidR="0032474D" w:rsidRDefault="0032474D">
      <w:pPr>
        <w:pStyle w:val="TOC2"/>
        <w:rPr>
          <w:ins w:id="129" w:author="Thomas Mellor" w:date="2022-11-24T20:02:00Z"/>
          <w:rFonts w:asciiTheme="minorHAnsi" w:eastAsiaTheme="minorEastAsia" w:hAnsiTheme="minorHAnsi" w:cstheme="minorBidi"/>
          <w:noProof/>
          <w:snapToGrid/>
          <w:szCs w:val="22"/>
          <w:lang w:eastAsia="en-GB"/>
        </w:rPr>
      </w:pPr>
      <w:ins w:id="130" w:author="Thomas Mellor" w:date="2022-11-24T20:02:00Z">
        <w:r>
          <w:rPr>
            <w:noProof/>
          </w:rPr>
          <w:t>5.1</w:t>
        </w:r>
        <w:r>
          <w:rPr>
            <w:rFonts w:asciiTheme="minorHAnsi" w:eastAsiaTheme="minorEastAsia" w:hAnsiTheme="minorHAnsi" w:cstheme="minorBidi"/>
            <w:noProof/>
            <w:snapToGrid/>
            <w:szCs w:val="22"/>
            <w:lang w:eastAsia="en-GB"/>
          </w:rPr>
          <w:tab/>
        </w:r>
        <w:r>
          <w:rPr>
            <w:noProof/>
          </w:rPr>
          <w:t>Detection and Notification of Navigational Hazards - Basic test</w:t>
        </w:r>
        <w:r>
          <w:rPr>
            <w:noProof/>
          </w:rPr>
          <w:tab/>
        </w:r>
        <w:r>
          <w:rPr>
            <w:noProof/>
          </w:rPr>
          <w:fldChar w:fldCharType="begin"/>
        </w:r>
        <w:r>
          <w:rPr>
            <w:noProof/>
          </w:rPr>
          <w:instrText xml:space="preserve"> PAGEREF _Toc120212625 \h </w:instrText>
        </w:r>
      </w:ins>
      <w:r>
        <w:rPr>
          <w:noProof/>
        </w:rPr>
      </w:r>
      <w:r>
        <w:rPr>
          <w:noProof/>
        </w:rPr>
        <w:fldChar w:fldCharType="separate"/>
      </w:r>
      <w:ins w:id="131" w:author="Thomas Mellor" w:date="2022-11-24T20:02:00Z">
        <w:r>
          <w:rPr>
            <w:noProof/>
          </w:rPr>
          <w:t>218</w:t>
        </w:r>
        <w:r>
          <w:rPr>
            <w:noProof/>
          </w:rPr>
          <w:fldChar w:fldCharType="end"/>
        </w:r>
      </w:ins>
    </w:p>
    <w:p w14:paraId="4B117772" w14:textId="65BC785F" w:rsidR="0032474D" w:rsidRDefault="0032474D">
      <w:pPr>
        <w:pStyle w:val="TOC2"/>
        <w:rPr>
          <w:ins w:id="132" w:author="Thomas Mellor" w:date="2022-11-24T20:02:00Z"/>
          <w:rFonts w:asciiTheme="minorHAnsi" w:eastAsiaTheme="minorEastAsia" w:hAnsiTheme="minorHAnsi" w:cstheme="minorBidi"/>
          <w:noProof/>
          <w:snapToGrid/>
          <w:szCs w:val="22"/>
          <w:lang w:eastAsia="en-GB"/>
        </w:rPr>
      </w:pPr>
      <w:ins w:id="133" w:author="Thomas Mellor" w:date="2022-11-24T20:02:00Z">
        <w:r>
          <w:rPr>
            <w:noProof/>
          </w:rPr>
          <w:t>5.2</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w:t>
        </w:r>
        <w:r>
          <w:rPr>
            <w:noProof/>
          </w:rPr>
          <w:lastRenderedPageBreak/>
          <w:tab/>
        </w:r>
        <w:r>
          <w:rPr>
            <w:noProof/>
          </w:rPr>
          <w:fldChar w:fldCharType="begin"/>
        </w:r>
        <w:r>
          <w:rPr>
            <w:noProof/>
          </w:rPr>
          <w:instrText xml:space="preserve"> PAGEREF _Toc120212626 \h </w:instrText>
        </w:r>
      </w:ins>
      <w:r>
        <w:rPr>
          <w:noProof/>
        </w:rPr>
      </w:r>
      <w:r>
        <w:rPr>
          <w:noProof/>
        </w:rPr>
        <w:fldChar w:fldCharType="separate"/>
      </w:r>
      <w:ins w:id="134" w:author="Thomas Mellor" w:date="2022-11-24T20:02:00Z">
        <w:r>
          <w:rPr>
            <w:noProof/>
          </w:rPr>
          <w:t>234</w:t>
        </w:r>
        <w:r>
          <w:rPr>
            <w:noProof/>
          </w:rPr>
          <w:fldChar w:fldCharType="end"/>
        </w:r>
      </w:ins>
    </w:p>
    <w:p w14:paraId="78201D11" w14:textId="712E6DE2" w:rsidR="0032474D" w:rsidRDefault="0032474D">
      <w:pPr>
        <w:pStyle w:val="TOC2"/>
        <w:rPr>
          <w:ins w:id="135" w:author="Thomas Mellor" w:date="2022-11-24T20:02:00Z"/>
          <w:rFonts w:asciiTheme="minorHAnsi" w:eastAsiaTheme="minorEastAsia" w:hAnsiTheme="minorHAnsi" w:cstheme="minorBidi"/>
          <w:noProof/>
          <w:snapToGrid/>
          <w:szCs w:val="22"/>
          <w:lang w:eastAsia="en-GB"/>
        </w:rPr>
      </w:pPr>
      <w:ins w:id="136" w:author="Thomas Mellor" w:date="2022-11-24T20:02:00Z">
        <w:r>
          <w:rPr>
            <w:noProof/>
          </w:rPr>
          <w:t>5.3</w:t>
        </w:r>
        <w:r>
          <w:rPr>
            <w:rFonts w:asciiTheme="minorHAnsi" w:eastAsiaTheme="minorEastAsia" w:hAnsiTheme="minorHAnsi" w:cstheme="minorBidi"/>
            <w:noProof/>
            <w:snapToGrid/>
            <w:szCs w:val="22"/>
            <w:lang w:eastAsia="en-GB"/>
          </w:rPr>
          <w:tab/>
        </w:r>
        <w:r>
          <w:rPr>
            <w:noProof/>
          </w:rPr>
          <w:t>Detection and Notification of Navigational Hazards – Basic test Monitoring Mode</w:t>
        </w:r>
        <w:r>
          <w:rPr>
            <w:noProof/>
          </w:rPr>
          <w:tab/>
        </w:r>
        <w:r>
          <w:rPr>
            <w:noProof/>
          </w:rPr>
          <w:fldChar w:fldCharType="begin"/>
        </w:r>
        <w:r>
          <w:rPr>
            <w:noProof/>
          </w:rPr>
          <w:instrText xml:space="preserve"> PAGEREF _Toc120212627 \h </w:instrText>
        </w:r>
      </w:ins>
      <w:r>
        <w:rPr>
          <w:noProof/>
        </w:rPr>
      </w:r>
      <w:r>
        <w:rPr>
          <w:noProof/>
        </w:rPr>
        <w:fldChar w:fldCharType="separate"/>
      </w:r>
      <w:ins w:id="137" w:author="Thomas Mellor" w:date="2022-11-24T20:02:00Z">
        <w:r>
          <w:rPr>
            <w:noProof/>
          </w:rPr>
          <w:t>236</w:t>
        </w:r>
        <w:r>
          <w:rPr>
            <w:noProof/>
          </w:rPr>
          <w:fldChar w:fldCharType="end"/>
        </w:r>
      </w:ins>
    </w:p>
    <w:p w14:paraId="0307FF0E" w14:textId="41435D93" w:rsidR="0032474D" w:rsidRDefault="0032474D">
      <w:pPr>
        <w:pStyle w:val="TOC2"/>
        <w:rPr>
          <w:ins w:id="138" w:author="Thomas Mellor" w:date="2022-11-24T20:02:00Z"/>
          <w:rFonts w:asciiTheme="minorHAnsi" w:eastAsiaTheme="minorEastAsia" w:hAnsiTheme="minorHAnsi" w:cstheme="minorBidi"/>
          <w:noProof/>
          <w:snapToGrid/>
          <w:szCs w:val="22"/>
          <w:lang w:eastAsia="en-GB"/>
        </w:rPr>
      </w:pPr>
      <w:ins w:id="139" w:author="Thomas Mellor" w:date="2022-11-24T20:02:00Z">
        <w:r>
          <w:rPr>
            <w:noProof/>
          </w:rPr>
          <w:t>5.4</w:t>
        </w:r>
        <w:r>
          <w:rPr>
            <w:rFonts w:asciiTheme="minorHAnsi" w:eastAsiaTheme="minorEastAsia" w:hAnsiTheme="minorHAnsi" w:cstheme="minorBidi"/>
            <w:noProof/>
            <w:snapToGrid/>
            <w:szCs w:val="22"/>
            <w:lang w:eastAsia="en-GB"/>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_Toc120212628 \h </w:instrText>
        </w:r>
      </w:ins>
      <w:r>
        <w:rPr>
          <w:noProof/>
        </w:rPr>
      </w:r>
      <w:r>
        <w:rPr>
          <w:noProof/>
        </w:rPr>
        <w:fldChar w:fldCharType="separate"/>
      </w:r>
      <w:ins w:id="140" w:author="Thomas Mellor" w:date="2022-11-24T20:02:00Z">
        <w:r>
          <w:rPr>
            <w:noProof/>
          </w:rPr>
          <w:t>238</w:t>
        </w:r>
        <w:r>
          <w:rPr>
            <w:noProof/>
          </w:rPr>
          <w:fldChar w:fldCharType="end"/>
        </w:r>
      </w:ins>
    </w:p>
    <w:p w14:paraId="64D06286" w14:textId="33D6197E" w:rsidR="0032474D" w:rsidRDefault="0032474D">
      <w:pPr>
        <w:pStyle w:val="TOC1"/>
        <w:rPr>
          <w:ins w:id="141" w:author="Thomas Mellor" w:date="2022-11-24T20:02:00Z"/>
          <w:rFonts w:asciiTheme="minorHAnsi" w:eastAsiaTheme="minorEastAsia" w:hAnsiTheme="minorHAnsi" w:cstheme="minorBidi"/>
          <w:b w:val="0"/>
          <w:caps w:val="0"/>
          <w:noProof/>
          <w:snapToGrid/>
          <w:szCs w:val="22"/>
          <w:lang w:eastAsia="en-GB"/>
        </w:rPr>
      </w:pPr>
      <w:ins w:id="142" w:author="Thomas Mellor" w:date="2022-11-24T20:02:00Z">
        <w:r>
          <w:rPr>
            <w:noProof/>
          </w:rPr>
          <w:t>6</w:t>
        </w:r>
        <w:r>
          <w:rPr>
            <w:rFonts w:asciiTheme="minorHAnsi" w:eastAsiaTheme="minorEastAsia" w:hAnsiTheme="minorHAnsi" w:cstheme="minorBidi"/>
            <w:b w:val="0"/>
            <w:caps w:val="0"/>
            <w:noProof/>
            <w:snapToGrid/>
            <w:szCs w:val="22"/>
            <w:lang w:eastAsia="en-GB"/>
          </w:rPr>
          <w:tab/>
        </w:r>
        <w:r>
          <w:rPr>
            <w:noProof/>
          </w:rPr>
          <w:t>Detection of Areas for which Special Conditions Exist</w:t>
        </w:r>
        <w:r>
          <w:rPr>
            <w:noProof/>
          </w:rPr>
          <w:tab/>
        </w:r>
        <w:r>
          <w:rPr>
            <w:noProof/>
          </w:rPr>
          <w:fldChar w:fldCharType="begin"/>
        </w:r>
        <w:r>
          <w:rPr>
            <w:noProof/>
          </w:rPr>
          <w:instrText xml:space="preserve"> PAGEREF _Toc120212629 \h </w:instrText>
        </w:r>
      </w:ins>
      <w:r>
        <w:rPr>
          <w:noProof/>
        </w:rPr>
      </w:r>
      <w:r>
        <w:rPr>
          <w:noProof/>
        </w:rPr>
        <w:fldChar w:fldCharType="separate"/>
      </w:r>
      <w:ins w:id="143" w:author="Thomas Mellor" w:date="2022-11-24T20:02:00Z">
        <w:r>
          <w:rPr>
            <w:noProof/>
          </w:rPr>
          <w:t>240</w:t>
        </w:r>
        <w:r>
          <w:rPr>
            <w:noProof/>
          </w:rPr>
          <w:fldChar w:fldCharType="end"/>
        </w:r>
      </w:ins>
    </w:p>
    <w:p w14:paraId="29608F7E" w14:textId="301E96F1" w:rsidR="0032474D" w:rsidRDefault="0032474D">
      <w:pPr>
        <w:pStyle w:val="TOC2"/>
        <w:rPr>
          <w:ins w:id="144" w:author="Thomas Mellor" w:date="2022-11-24T20:02:00Z"/>
          <w:rFonts w:asciiTheme="minorHAnsi" w:eastAsiaTheme="minorEastAsia" w:hAnsiTheme="minorHAnsi" w:cstheme="minorBidi"/>
          <w:noProof/>
          <w:snapToGrid/>
          <w:szCs w:val="22"/>
          <w:lang w:eastAsia="en-GB"/>
        </w:rPr>
      </w:pPr>
      <w:ins w:id="145" w:author="Thomas Mellor" w:date="2022-11-24T20:02:00Z">
        <w:r>
          <w:rPr>
            <w:noProof/>
          </w:rPr>
          <w:t>6.1</w:t>
        </w:r>
        <w:r>
          <w:rPr>
            <w:rFonts w:asciiTheme="minorHAnsi" w:eastAsiaTheme="minorEastAsia" w:hAnsiTheme="minorHAnsi" w:cstheme="minorBidi"/>
            <w:noProof/>
            <w:snapToGrid/>
            <w:szCs w:val="22"/>
            <w:lang w:eastAsia="en-GB"/>
          </w:rPr>
          <w:tab/>
        </w:r>
        <w:r>
          <w:rPr>
            <w:noProof/>
          </w:rPr>
          <w:t>Detection of Areas for which Special Conditions Exist - Basic test</w:t>
        </w:r>
        <w:r>
          <w:rPr>
            <w:noProof/>
          </w:rPr>
          <w:tab/>
        </w:r>
        <w:r>
          <w:rPr>
            <w:noProof/>
          </w:rPr>
          <w:fldChar w:fldCharType="begin"/>
        </w:r>
        <w:r>
          <w:rPr>
            <w:noProof/>
          </w:rPr>
          <w:instrText xml:space="preserve"> PAGEREF _Toc120212630 \h </w:instrText>
        </w:r>
      </w:ins>
      <w:r>
        <w:rPr>
          <w:noProof/>
        </w:rPr>
      </w:r>
      <w:r>
        <w:rPr>
          <w:noProof/>
        </w:rPr>
        <w:fldChar w:fldCharType="separate"/>
      </w:r>
      <w:ins w:id="146" w:author="Thomas Mellor" w:date="2022-11-24T20:02:00Z">
        <w:r>
          <w:rPr>
            <w:noProof/>
          </w:rPr>
          <w:t>240</w:t>
        </w:r>
        <w:r>
          <w:rPr>
            <w:noProof/>
          </w:rPr>
          <w:fldChar w:fldCharType="end"/>
        </w:r>
      </w:ins>
    </w:p>
    <w:p w14:paraId="786D92F6" w14:textId="65425B8A" w:rsidR="0032474D" w:rsidRDefault="0032474D">
      <w:pPr>
        <w:pStyle w:val="TOC2"/>
        <w:rPr>
          <w:ins w:id="147" w:author="Thomas Mellor" w:date="2022-11-24T20:02:00Z"/>
          <w:rFonts w:asciiTheme="minorHAnsi" w:eastAsiaTheme="minorEastAsia" w:hAnsiTheme="minorHAnsi" w:cstheme="minorBidi"/>
          <w:noProof/>
          <w:snapToGrid/>
          <w:szCs w:val="22"/>
          <w:lang w:eastAsia="en-GB"/>
        </w:rPr>
      </w:pPr>
      <w:ins w:id="148" w:author="Thomas Mellor" w:date="2022-11-24T20:02:00Z">
        <w:r>
          <w:rPr>
            <w:noProof/>
          </w:rPr>
          <w:t>6.2</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w:t>
        </w:r>
        <w:r>
          <w:rPr>
            <w:noProof/>
          </w:rPr>
          <w:tab/>
        </w:r>
        <w:r>
          <w:rPr>
            <w:noProof/>
          </w:rPr>
          <w:fldChar w:fldCharType="begin"/>
        </w:r>
        <w:r>
          <w:rPr>
            <w:noProof/>
          </w:rPr>
          <w:instrText xml:space="preserve"> PAGEREF _Toc120212631 \h </w:instrText>
        </w:r>
      </w:ins>
      <w:r>
        <w:rPr>
          <w:noProof/>
        </w:rPr>
      </w:r>
      <w:r>
        <w:rPr>
          <w:noProof/>
        </w:rPr>
        <w:fldChar w:fldCharType="separate"/>
      </w:r>
      <w:ins w:id="149" w:author="Thomas Mellor" w:date="2022-11-24T20:02:00Z">
        <w:r>
          <w:rPr>
            <w:noProof/>
          </w:rPr>
          <w:t>242</w:t>
        </w:r>
        <w:r>
          <w:rPr>
            <w:noProof/>
          </w:rPr>
          <w:fldChar w:fldCharType="end"/>
        </w:r>
      </w:ins>
    </w:p>
    <w:p w14:paraId="1EABDE6E" w14:textId="2B746A21" w:rsidR="0032474D" w:rsidRDefault="0032474D">
      <w:pPr>
        <w:pStyle w:val="TOC2"/>
        <w:rPr>
          <w:ins w:id="150" w:author="Thomas Mellor" w:date="2022-11-24T20:02:00Z"/>
          <w:rFonts w:asciiTheme="minorHAnsi" w:eastAsiaTheme="minorEastAsia" w:hAnsiTheme="minorHAnsi" w:cstheme="minorBidi"/>
          <w:noProof/>
          <w:snapToGrid/>
          <w:szCs w:val="22"/>
          <w:lang w:eastAsia="en-GB"/>
        </w:rPr>
      </w:pPr>
      <w:ins w:id="151" w:author="Thomas Mellor" w:date="2022-11-24T20:02:00Z">
        <w:r>
          <w:rPr>
            <w:noProof/>
          </w:rPr>
          <w:t>6.3</w:t>
        </w:r>
        <w:r>
          <w:rPr>
            <w:rFonts w:asciiTheme="minorHAnsi" w:eastAsiaTheme="minorEastAsia" w:hAnsiTheme="minorHAnsi" w:cstheme="minorBidi"/>
            <w:noProof/>
            <w:snapToGrid/>
            <w:szCs w:val="22"/>
            <w:lang w:eastAsia="en-GB"/>
          </w:rPr>
          <w:tab/>
        </w:r>
        <w:r>
          <w:rPr>
            <w:noProof/>
          </w:rPr>
          <w:t>Detection of Areas for which Special Conditions Exist - Monitoring Mode</w:t>
        </w:r>
        <w:r>
          <w:rPr>
            <w:noProof/>
          </w:rPr>
          <w:tab/>
        </w:r>
        <w:r>
          <w:rPr>
            <w:noProof/>
          </w:rPr>
          <w:fldChar w:fldCharType="begin"/>
        </w:r>
        <w:r>
          <w:rPr>
            <w:noProof/>
          </w:rPr>
          <w:instrText xml:space="preserve"> PAGEREF _Toc120212632 \h </w:instrText>
        </w:r>
      </w:ins>
      <w:r>
        <w:rPr>
          <w:noProof/>
        </w:rPr>
      </w:r>
      <w:r>
        <w:rPr>
          <w:noProof/>
        </w:rPr>
        <w:fldChar w:fldCharType="separate"/>
      </w:r>
      <w:ins w:id="152" w:author="Thomas Mellor" w:date="2022-11-24T20:02:00Z">
        <w:r>
          <w:rPr>
            <w:noProof/>
          </w:rPr>
          <w:t>244</w:t>
        </w:r>
        <w:r>
          <w:rPr>
            <w:noProof/>
          </w:rPr>
          <w:fldChar w:fldCharType="end"/>
        </w:r>
      </w:ins>
    </w:p>
    <w:p w14:paraId="4280ED90" w14:textId="5B5268EF" w:rsidR="0032474D" w:rsidRDefault="0032474D">
      <w:pPr>
        <w:pStyle w:val="TOC2"/>
        <w:rPr>
          <w:ins w:id="153" w:author="Thomas Mellor" w:date="2022-11-24T20:02:00Z"/>
          <w:rFonts w:asciiTheme="minorHAnsi" w:eastAsiaTheme="minorEastAsia" w:hAnsiTheme="minorHAnsi" w:cstheme="minorBidi"/>
          <w:noProof/>
          <w:snapToGrid/>
          <w:szCs w:val="22"/>
          <w:lang w:eastAsia="en-GB"/>
        </w:rPr>
      </w:pPr>
      <w:ins w:id="154" w:author="Thomas Mellor" w:date="2022-11-24T20:02:00Z">
        <w:r>
          <w:rPr>
            <w:noProof/>
          </w:rPr>
          <w:t>6.4</w:t>
        </w:r>
        <w:r>
          <w:rPr>
            <w:rFonts w:asciiTheme="minorHAnsi" w:eastAsiaTheme="minorEastAsia" w:hAnsiTheme="minorHAnsi" w:cstheme="minorBidi"/>
            <w:noProof/>
            <w:snapToGrid/>
            <w:szCs w:val="22"/>
            <w:lang w:eastAsia="en-GB"/>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_Toc120212633 \h </w:instrText>
        </w:r>
      </w:ins>
      <w:r>
        <w:rPr>
          <w:noProof/>
        </w:rPr>
      </w:r>
      <w:r>
        <w:rPr>
          <w:noProof/>
        </w:rPr>
        <w:fldChar w:fldCharType="separate"/>
      </w:r>
      <w:ins w:id="155" w:author="Thomas Mellor" w:date="2022-11-24T20:02:00Z">
        <w:r>
          <w:rPr>
            <w:noProof/>
          </w:rPr>
          <w:t>245</w:t>
        </w:r>
        <w:r>
          <w:rPr>
            <w:noProof/>
          </w:rPr>
          <w:fldChar w:fldCharType="end"/>
        </w:r>
      </w:ins>
    </w:p>
    <w:p w14:paraId="672691B7" w14:textId="60211071" w:rsidR="0032474D" w:rsidRDefault="0032474D">
      <w:pPr>
        <w:pStyle w:val="TOC1"/>
        <w:rPr>
          <w:ins w:id="156" w:author="Thomas Mellor" w:date="2022-11-24T20:02:00Z"/>
          <w:rFonts w:asciiTheme="minorHAnsi" w:eastAsiaTheme="minorEastAsia" w:hAnsiTheme="minorHAnsi" w:cstheme="minorBidi"/>
          <w:b w:val="0"/>
          <w:caps w:val="0"/>
          <w:noProof/>
          <w:snapToGrid/>
          <w:szCs w:val="22"/>
          <w:lang w:eastAsia="en-GB"/>
        </w:rPr>
      </w:pPr>
      <w:ins w:id="157" w:author="Thomas Mellor" w:date="2022-11-24T20:02:00Z">
        <w:r>
          <w:rPr>
            <w:noProof/>
          </w:rPr>
          <w:t>7</w:t>
        </w:r>
        <w:r>
          <w:rPr>
            <w:rFonts w:asciiTheme="minorHAnsi" w:eastAsiaTheme="minorEastAsia" w:hAnsiTheme="minorHAnsi" w:cstheme="minorBidi"/>
            <w:b w:val="0"/>
            <w:caps w:val="0"/>
            <w:noProof/>
            <w:snapToGrid/>
            <w:szCs w:val="22"/>
            <w:lang w:eastAsia="en-GB"/>
          </w:rPr>
          <w:tab/>
        </w:r>
        <w:r>
          <w:rPr>
            <w:noProof/>
          </w:rPr>
          <w:t>Detection and Notification of the Safety Contour</w:t>
        </w:r>
        <w:r>
          <w:rPr>
            <w:noProof/>
          </w:rPr>
          <w:tab/>
        </w:r>
        <w:r>
          <w:rPr>
            <w:noProof/>
          </w:rPr>
          <w:fldChar w:fldCharType="begin"/>
        </w:r>
        <w:r>
          <w:rPr>
            <w:noProof/>
          </w:rPr>
          <w:instrText xml:space="preserve"> PAGEREF _Toc120212634 \h </w:instrText>
        </w:r>
      </w:ins>
      <w:r>
        <w:rPr>
          <w:noProof/>
        </w:rPr>
      </w:r>
      <w:r>
        <w:rPr>
          <w:noProof/>
        </w:rPr>
        <w:fldChar w:fldCharType="separate"/>
      </w:r>
      <w:ins w:id="158" w:author="Thomas Mellor" w:date="2022-11-24T20:02:00Z">
        <w:r>
          <w:rPr>
            <w:noProof/>
          </w:rPr>
          <w:t>246</w:t>
        </w:r>
        <w:r>
          <w:rPr>
            <w:noProof/>
          </w:rPr>
          <w:fldChar w:fldCharType="end"/>
        </w:r>
      </w:ins>
    </w:p>
    <w:p w14:paraId="4DB1029B" w14:textId="11A4593E" w:rsidR="0032474D" w:rsidRDefault="0032474D">
      <w:pPr>
        <w:pStyle w:val="TOC2"/>
        <w:rPr>
          <w:ins w:id="159" w:author="Thomas Mellor" w:date="2022-11-24T20:02:00Z"/>
          <w:rFonts w:asciiTheme="minorHAnsi" w:eastAsiaTheme="minorEastAsia" w:hAnsiTheme="minorHAnsi" w:cstheme="minorBidi"/>
          <w:noProof/>
          <w:snapToGrid/>
          <w:szCs w:val="22"/>
          <w:lang w:eastAsia="en-GB"/>
        </w:rPr>
      </w:pPr>
      <w:ins w:id="160" w:author="Thomas Mellor" w:date="2022-11-24T20:02:00Z">
        <w:r>
          <w:rPr>
            <w:noProof/>
          </w:rPr>
          <w:t>7.1</w:t>
        </w:r>
        <w:r>
          <w:rPr>
            <w:rFonts w:asciiTheme="minorHAnsi" w:eastAsiaTheme="minorEastAsia" w:hAnsiTheme="minorHAnsi" w:cstheme="minorBidi"/>
            <w:noProof/>
            <w:snapToGrid/>
            <w:szCs w:val="22"/>
            <w:lang w:eastAsia="en-GB"/>
          </w:rPr>
          <w:tab/>
        </w:r>
        <w:r>
          <w:rPr>
            <w:noProof/>
          </w:rPr>
          <w:t>Detection and Notification of the Safety Contour - Basic test</w:t>
        </w:r>
        <w:r>
          <w:rPr>
            <w:noProof/>
          </w:rPr>
          <w:tab/>
        </w:r>
        <w:r>
          <w:rPr>
            <w:noProof/>
          </w:rPr>
          <w:fldChar w:fldCharType="begin"/>
        </w:r>
        <w:r>
          <w:rPr>
            <w:noProof/>
          </w:rPr>
          <w:instrText xml:space="preserve"> PAGEREF _Toc120212635 \h </w:instrText>
        </w:r>
      </w:ins>
      <w:r>
        <w:rPr>
          <w:noProof/>
        </w:rPr>
      </w:r>
      <w:r>
        <w:rPr>
          <w:noProof/>
        </w:rPr>
        <w:fldChar w:fldCharType="separate"/>
      </w:r>
      <w:ins w:id="161" w:author="Thomas Mellor" w:date="2022-11-24T20:02:00Z">
        <w:r>
          <w:rPr>
            <w:noProof/>
          </w:rPr>
          <w:t>246</w:t>
        </w:r>
        <w:r>
          <w:rPr>
            <w:noProof/>
          </w:rPr>
          <w:fldChar w:fldCharType="end"/>
        </w:r>
      </w:ins>
    </w:p>
    <w:p w14:paraId="1ABDC815" w14:textId="3C2FF58C" w:rsidR="0032474D" w:rsidRDefault="0032474D">
      <w:pPr>
        <w:pStyle w:val="TOC2"/>
        <w:rPr>
          <w:ins w:id="162" w:author="Thomas Mellor" w:date="2022-11-24T20:02:00Z"/>
          <w:rFonts w:asciiTheme="minorHAnsi" w:eastAsiaTheme="minorEastAsia" w:hAnsiTheme="minorHAnsi" w:cstheme="minorBidi"/>
          <w:noProof/>
          <w:snapToGrid/>
          <w:szCs w:val="22"/>
          <w:lang w:eastAsia="en-GB"/>
        </w:rPr>
      </w:pPr>
      <w:ins w:id="163" w:author="Thomas Mellor" w:date="2022-11-24T20:02:00Z">
        <w:r>
          <w:rPr>
            <w:noProof/>
          </w:rPr>
          <w:t>7.2</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w:t>
        </w:r>
        <w:r>
          <w:rPr>
            <w:noProof/>
          </w:rPr>
          <w:tab/>
        </w:r>
        <w:r>
          <w:rPr>
            <w:noProof/>
          </w:rPr>
          <w:fldChar w:fldCharType="begin"/>
        </w:r>
        <w:r>
          <w:rPr>
            <w:noProof/>
          </w:rPr>
          <w:instrText xml:space="preserve"> PAGEREF _Toc120212636 \h </w:instrText>
        </w:r>
      </w:ins>
      <w:r>
        <w:rPr>
          <w:noProof/>
        </w:rPr>
      </w:r>
      <w:r>
        <w:rPr>
          <w:noProof/>
        </w:rPr>
        <w:fldChar w:fldCharType="separate"/>
      </w:r>
      <w:ins w:id="164" w:author="Thomas Mellor" w:date="2022-11-24T20:02:00Z">
        <w:r>
          <w:rPr>
            <w:noProof/>
          </w:rPr>
          <w:t>248</w:t>
        </w:r>
        <w:r>
          <w:rPr>
            <w:noProof/>
          </w:rPr>
          <w:fldChar w:fldCharType="end"/>
        </w:r>
      </w:ins>
    </w:p>
    <w:p w14:paraId="7DB183F3" w14:textId="12CF94BA" w:rsidR="0032474D" w:rsidRDefault="0032474D">
      <w:pPr>
        <w:pStyle w:val="TOC2"/>
        <w:rPr>
          <w:ins w:id="165" w:author="Thomas Mellor" w:date="2022-11-24T20:02:00Z"/>
          <w:rFonts w:asciiTheme="minorHAnsi" w:eastAsiaTheme="minorEastAsia" w:hAnsiTheme="minorHAnsi" w:cstheme="minorBidi"/>
          <w:noProof/>
          <w:snapToGrid/>
          <w:szCs w:val="22"/>
          <w:lang w:eastAsia="en-GB"/>
        </w:rPr>
      </w:pPr>
      <w:ins w:id="166" w:author="Thomas Mellor" w:date="2022-11-24T20:02:00Z">
        <w:r>
          <w:rPr>
            <w:noProof/>
          </w:rPr>
          <w:t>7.3</w:t>
        </w:r>
        <w:r>
          <w:rPr>
            <w:rFonts w:asciiTheme="minorHAnsi" w:eastAsiaTheme="minorEastAsia" w:hAnsiTheme="minorHAnsi" w:cstheme="minorBidi"/>
            <w:noProof/>
            <w:snapToGrid/>
            <w:szCs w:val="22"/>
            <w:lang w:eastAsia="en-GB"/>
          </w:rPr>
          <w:tab/>
        </w:r>
        <w:r>
          <w:rPr>
            <w:noProof/>
          </w:rPr>
          <w:t>Detection and Notification of the Safety Contour - Basic test – Monitoring Mode</w:t>
        </w:r>
        <w:r>
          <w:rPr>
            <w:noProof/>
          </w:rPr>
          <w:tab/>
        </w:r>
        <w:r>
          <w:rPr>
            <w:noProof/>
          </w:rPr>
          <w:fldChar w:fldCharType="begin"/>
        </w:r>
        <w:r>
          <w:rPr>
            <w:noProof/>
          </w:rPr>
          <w:instrText xml:space="preserve"> PAGEREF _Toc120212637 \h </w:instrText>
        </w:r>
      </w:ins>
      <w:r>
        <w:rPr>
          <w:noProof/>
        </w:rPr>
      </w:r>
      <w:r>
        <w:rPr>
          <w:noProof/>
        </w:rPr>
        <w:fldChar w:fldCharType="separate"/>
      </w:r>
      <w:ins w:id="167" w:author="Thomas Mellor" w:date="2022-11-24T20:02:00Z">
        <w:r>
          <w:rPr>
            <w:noProof/>
          </w:rPr>
          <w:t>250</w:t>
        </w:r>
        <w:r>
          <w:rPr>
            <w:noProof/>
          </w:rPr>
          <w:fldChar w:fldCharType="end"/>
        </w:r>
      </w:ins>
    </w:p>
    <w:p w14:paraId="1E1FF592" w14:textId="4FA412B5" w:rsidR="0032474D" w:rsidRDefault="0032474D">
      <w:pPr>
        <w:pStyle w:val="TOC2"/>
        <w:rPr>
          <w:ins w:id="168" w:author="Thomas Mellor" w:date="2022-11-24T20:02:00Z"/>
          <w:rFonts w:asciiTheme="minorHAnsi" w:eastAsiaTheme="minorEastAsia" w:hAnsiTheme="minorHAnsi" w:cstheme="minorBidi"/>
          <w:noProof/>
          <w:snapToGrid/>
          <w:szCs w:val="22"/>
          <w:lang w:eastAsia="en-GB"/>
        </w:rPr>
      </w:pPr>
      <w:ins w:id="169" w:author="Thomas Mellor" w:date="2022-11-24T20:02:00Z">
        <w:r>
          <w:rPr>
            <w:noProof/>
          </w:rPr>
          <w:t>7.4</w:t>
        </w:r>
        <w:r>
          <w:rPr>
            <w:rFonts w:asciiTheme="minorHAnsi" w:eastAsiaTheme="minorEastAsia" w:hAnsiTheme="minorHAnsi" w:cstheme="minorBidi"/>
            <w:noProof/>
            <w:snapToGrid/>
            <w:szCs w:val="22"/>
            <w:lang w:eastAsia="en-GB"/>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_Toc120212638 \h </w:instrText>
        </w:r>
      </w:ins>
      <w:r>
        <w:rPr>
          <w:noProof/>
        </w:rPr>
      </w:r>
      <w:r>
        <w:rPr>
          <w:noProof/>
        </w:rPr>
        <w:fldChar w:fldCharType="separate"/>
      </w:r>
      <w:ins w:id="170" w:author="Thomas Mellor" w:date="2022-11-24T20:02:00Z">
        <w:r>
          <w:rPr>
            <w:noProof/>
          </w:rPr>
          <w:t>251</w:t>
        </w:r>
        <w:r>
          <w:rPr>
            <w:noProof/>
          </w:rPr>
          <w:fldChar w:fldCharType="end"/>
        </w:r>
      </w:ins>
    </w:p>
    <w:p w14:paraId="4B1C91EB" w14:textId="30C5331A" w:rsidR="0032474D" w:rsidRDefault="0032474D">
      <w:pPr>
        <w:pStyle w:val="TOC1"/>
        <w:rPr>
          <w:ins w:id="171" w:author="Thomas Mellor" w:date="2022-11-24T20:02:00Z"/>
          <w:rFonts w:asciiTheme="minorHAnsi" w:eastAsiaTheme="minorEastAsia" w:hAnsiTheme="minorHAnsi" w:cstheme="minorBidi"/>
          <w:b w:val="0"/>
          <w:caps w:val="0"/>
          <w:noProof/>
          <w:snapToGrid/>
          <w:szCs w:val="22"/>
          <w:lang w:eastAsia="en-GB"/>
        </w:rPr>
      </w:pPr>
      <w:ins w:id="172" w:author="Thomas Mellor" w:date="2022-11-24T20:02:00Z">
        <w:r w:rsidRPr="00941EDE">
          <w:rPr>
            <w:noProof/>
            <w:lang w:val="en-US"/>
          </w:rPr>
          <w:t>8</w:t>
        </w:r>
        <w:r>
          <w:rPr>
            <w:rFonts w:asciiTheme="minorHAnsi" w:eastAsiaTheme="minorEastAsia" w:hAnsiTheme="minorHAnsi" w:cstheme="minorBidi"/>
            <w:b w:val="0"/>
            <w:caps w:val="0"/>
            <w:noProof/>
            <w:snapToGrid/>
            <w:szCs w:val="22"/>
            <w:lang w:eastAsia="en-GB"/>
          </w:rPr>
          <w:tab/>
        </w:r>
        <w:r w:rsidRPr="00941EDE">
          <w:rPr>
            <w:noProof/>
            <w:lang w:val="en-US"/>
          </w:rPr>
          <w:t>Skin of the earth tests</w:t>
        </w:r>
        <w:r>
          <w:rPr>
            <w:noProof/>
          </w:rPr>
          <w:tab/>
        </w:r>
        <w:r>
          <w:rPr>
            <w:noProof/>
          </w:rPr>
          <w:fldChar w:fldCharType="begin"/>
        </w:r>
        <w:r>
          <w:rPr>
            <w:noProof/>
          </w:rPr>
          <w:instrText xml:space="preserve"> PAGEREF _Toc120212639 \h </w:instrText>
        </w:r>
      </w:ins>
      <w:r>
        <w:rPr>
          <w:noProof/>
        </w:rPr>
      </w:r>
      <w:r>
        <w:rPr>
          <w:noProof/>
        </w:rPr>
        <w:fldChar w:fldCharType="separate"/>
      </w:r>
      <w:ins w:id="173" w:author="Thomas Mellor" w:date="2022-11-24T20:02:00Z">
        <w:r>
          <w:rPr>
            <w:noProof/>
          </w:rPr>
          <w:t>252</w:t>
        </w:r>
        <w:r>
          <w:rPr>
            <w:noProof/>
          </w:rPr>
          <w:fldChar w:fldCharType="end"/>
        </w:r>
      </w:ins>
    </w:p>
    <w:p w14:paraId="7A9BE9D8" w14:textId="2216C0D6"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CE1972">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178" w:name="_Toc120212587"/>
      <w:r w:rsidRPr="00E30B8F">
        <w:lastRenderedPageBreak/>
        <w:t>Introduction</w:t>
      </w:r>
      <w:bookmarkEnd w:id="178"/>
    </w:p>
    <w:p w14:paraId="6770925C" w14:textId="77777777" w:rsidR="00212F85" w:rsidRPr="00E30B8F" w:rsidRDefault="00212F85" w:rsidP="00E30B8F">
      <w:pPr>
        <w:pStyle w:val="Heading2"/>
      </w:pPr>
      <w:bookmarkStart w:id="179" w:name="_Toc120212588"/>
      <w:r w:rsidRPr="00E30B8F">
        <w:t>Change Control History</w:t>
      </w:r>
      <w:bookmarkEnd w:id="179"/>
    </w:p>
    <w:tbl>
      <w:tblPr>
        <w:tblW w:w="88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8"/>
        <w:gridCol w:w="1667"/>
        <w:gridCol w:w="1406"/>
        <w:gridCol w:w="3886"/>
        <w:gridCol w:w="110"/>
      </w:tblGrid>
      <w:tr w:rsidR="00212F85" w:rsidRPr="00C33EE6" w14:paraId="6D6767DC" w14:textId="77777777" w:rsidTr="00ED668D">
        <w:trPr>
          <w:gridAfter w:val="1"/>
          <w:wAfter w:w="113" w:type="dxa"/>
          <w:cantSplit/>
          <w:trHeight w:val="360"/>
          <w:jc w:val="center"/>
        </w:trPr>
        <w:tc>
          <w:tcPr>
            <w:tcW w:w="1823" w:type="dxa"/>
            <w:shd w:val="clear" w:color="auto" w:fill="CCFFCC"/>
            <w:vAlign w:val="center"/>
          </w:tcPr>
          <w:p w14:paraId="64ABCE74" w14:textId="77777777" w:rsidR="00212F85" w:rsidRPr="00C33EE6" w:rsidRDefault="00212F85" w:rsidP="0015247B">
            <w:r w:rsidRPr="00DC752B">
              <w:t>Version Number</w:t>
            </w:r>
          </w:p>
        </w:tc>
        <w:tc>
          <w:tcPr>
            <w:tcW w:w="1680" w:type="dxa"/>
            <w:shd w:val="clear" w:color="auto" w:fill="CCFFCC"/>
            <w:vAlign w:val="center"/>
          </w:tcPr>
          <w:p w14:paraId="2E1C1BB9" w14:textId="77777777" w:rsidR="00212F85" w:rsidRPr="00C33EE6" w:rsidRDefault="00212F85" w:rsidP="0015247B">
            <w:r w:rsidRPr="00DC752B">
              <w:t>Date of Issue</w:t>
            </w:r>
          </w:p>
        </w:tc>
        <w:tc>
          <w:tcPr>
            <w:tcW w:w="1417" w:type="dxa"/>
            <w:shd w:val="clear" w:color="auto" w:fill="CCFFCC"/>
            <w:vAlign w:val="center"/>
          </w:tcPr>
          <w:p w14:paraId="07604B0C" w14:textId="77777777" w:rsidR="00212F85" w:rsidRPr="00C33EE6" w:rsidRDefault="00212F85" w:rsidP="0015247B">
            <w:r w:rsidRPr="00DC752B">
              <w:t>Author(s)</w:t>
            </w:r>
          </w:p>
        </w:tc>
        <w:tc>
          <w:tcPr>
            <w:tcW w:w="3947" w:type="dxa"/>
            <w:shd w:val="clear" w:color="auto" w:fill="CCFFCC"/>
            <w:vAlign w:val="center"/>
          </w:tcPr>
          <w:p w14:paraId="142BBFBD" w14:textId="77777777" w:rsidR="00212F85" w:rsidRPr="00C33EE6" w:rsidRDefault="00212F85" w:rsidP="0015247B">
            <w:r w:rsidRPr="00DC752B">
              <w:t>Brief Description of Change(s)</w:t>
            </w:r>
          </w:p>
        </w:tc>
      </w:tr>
      <w:tr w:rsidR="00212F85" w:rsidRPr="00C33EE6" w14:paraId="2499DD34" w14:textId="77777777" w:rsidTr="00ED668D">
        <w:trPr>
          <w:gridAfter w:val="1"/>
          <w:wAfter w:w="113" w:type="dxa"/>
          <w:cantSplit/>
          <w:trHeight w:val="360"/>
          <w:jc w:val="center"/>
        </w:trPr>
        <w:tc>
          <w:tcPr>
            <w:tcW w:w="1823" w:type="dxa"/>
            <w:vAlign w:val="center"/>
          </w:tcPr>
          <w:p w14:paraId="33085796" w14:textId="77777777" w:rsidR="00212F85" w:rsidRPr="00C33EE6" w:rsidRDefault="00212F85" w:rsidP="0015247B">
            <w:r>
              <w:t>2.0.0</w:t>
            </w:r>
          </w:p>
        </w:tc>
        <w:tc>
          <w:tcPr>
            <w:tcW w:w="1680" w:type="dxa"/>
            <w:vAlign w:val="center"/>
          </w:tcPr>
          <w:p w14:paraId="6214E849" w14:textId="77777777" w:rsidR="00212F85" w:rsidRPr="00C33EE6" w:rsidRDefault="00212F85" w:rsidP="0015247B">
            <w:r w:rsidRPr="00DC752B">
              <w:t>01/01/2011</w:t>
            </w:r>
          </w:p>
        </w:tc>
        <w:tc>
          <w:tcPr>
            <w:tcW w:w="1417" w:type="dxa"/>
            <w:vAlign w:val="center"/>
          </w:tcPr>
          <w:p w14:paraId="57202DB5" w14:textId="05E785B2" w:rsidR="00212F85" w:rsidRPr="00C33EE6" w:rsidRDefault="00F9288A" w:rsidP="0015247B">
            <w:r>
              <w:t>TSMAD</w:t>
            </w:r>
          </w:p>
        </w:tc>
        <w:tc>
          <w:tcPr>
            <w:tcW w:w="3947" w:type="dxa"/>
            <w:vAlign w:val="center"/>
          </w:tcPr>
          <w:p w14:paraId="088655E5" w14:textId="77777777" w:rsidR="00212F85" w:rsidRPr="00C33EE6" w:rsidRDefault="00212F85" w:rsidP="0015247B">
            <w:r w:rsidRPr="00DC752B">
              <w:t>Additional test 7.1 added</w:t>
            </w:r>
          </w:p>
        </w:tc>
      </w:tr>
      <w:tr w:rsidR="00212F85" w:rsidRPr="00C33EE6" w14:paraId="0B23947F" w14:textId="77777777" w:rsidTr="00ED668D">
        <w:trPr>
          <w:gridAfter w:val="1"/>
          <w:wAfter w:w="113" w:type="dxa"/>
          <w:cantSplit/>
          <w:trHeight w:val="360"/>
          <w:jc w:val="center"/>
        </w:trPr>
        <w:tc>
          <w:tcPr>
            <w:tcW w:w="1823" w:type="dxa"/>
            <w:vAlign w:val="center"/>
          </w:tcPr>
          <w:p w14:paraId="3DC7D168" w14:textId="77777777" w:rsidR="00212F85" w:rsidRPr="00C33EE6" w:rsidRDefault="00212F85" w:rsidP="0015247B">
            <w:r w:rsidRPr="00DC752B">
              <w:t>3.0.0</w:t>
            </w:r>
          </w:p>
        </w:tc>
        <w:tc>
          <w:tcPr>
            <w:tcW w:w="1680" w:type="dxa"/>
            <w:vAlign w:val="center"/>
          </w:tcPr>
          <w:p w14:paraId="35B9617E" w14:textId="77777777" w:rsidR="00212F85" w:rsidRPr="00C33EE6" w:rsidRDefault="00212F85" w:rsidP="0015247B">
            <w:r w:rsidRPr="00DC752B">
              <w:t>09/01/2015</w:t>
            </w:r>
          </w:p>
        </w:tc>
        <w:tc>
          <w:tcPr>
            <w:tcW w:w="1417" w:type="dxa"/>
            <w:vAlign w:val="center"/>
          </w:tcPr>
          <w:p w14:paraId="23DDE908" w14:textId="01A31F8A" w:rsidR="00212F85" w:rsidRPr="00C33EE6" w:rsidRDefault="00F9288A" w:rsidP="0015247B">
            <w:r>
              <w:t>TSMAD</w:t>
            </w:r>
          </w:p>
        </w:tc>
        <w:tc>
          <w:tcPr>
            <w:tcW w:w="3947" w:type="dxa"/>
            <w:vAlign w:val="center"/>
          </w:tcPr>
          <w:p w14:paraId="13418B9C" w14:textId="77777777" w:rsidR="00212F85" w:rsidRDefault="00212F85" w:rsidP="0015247B">
            <w:r>
              <w:t>Comprehensively expanded and updated to reflect revised</w:t>
            </w:r>
          </w:p>
          <w:p w14:paraId="54959FE2" w14:textId="77777777" w:rsidR="00212F85" w:rsidRPr="00C33EE6" w:rsidRDefault="00212F85" w:rsidP="0015247B">
            <w:r>
              <w:t>S-52 Presentation Library – Edition 4.0.0</w:t>
            </w:r>
          </w:p>
        </w:tc>
      </w:tr>
      <w:tr w:rsidR="006D45F1" w:rsidRPr="00C33EE6" w14:paraId="490FB4FF" w14:textId="77777777" w:rsidTr="00ED668D">
        <w:trPr>
          <w:gridAfter w:val="1"/>
          <w:wAfter w:w="113" w:type="dxa"/>
          <w:cantSplit/>
          <w:trHeight w:val="360"/>
          <w:jc w:val="center"/>
        </w:trPr>
        <w:tc>
          <w:tcPr>
            <w:tcW w:w="1823" w:type="dxa"/>
            <w:vAlign w:val="center"/>
          </w:tcPr>
          <w:p w14:paraId="6F04751F" w14:textId="74E44463" w:rsidR="006D45F1" w:rsidRPr="00EF287F" w:rsidRDefault="006D45F1" w:rsidP="0015247B">
            <w:r w:rsidRPr="00EF287F">
              <w:t>3.0</w:t>
            </w:r>
            <w:r w:rsidR="00D841EA">
              <w:t>(</w:t>
            </w:r>
            <w:r w:rsidRPr="00EF287F">
              <w:t>.1</w:t>
            </w:r>
            <w:r w:rsidR="00D841EA">
              <w:t>)</w:t>
            </w:r>
          </w:p>
        </w:tc>
        <w:tc>
          <w:tcPr>
            <w:tcW w:w="1680" w:type="dxa"/>
            <w:vAlign w:val="center"/>
          </w:tcPr>
          <w:p w14:paraId="190E0DD1" w14:textId="77D71EB3" w:rsidR="006D45F1" w:rsidRPr="00EF287F" w:rsidRDefault="00D841EA" w:rsidP="0015247B">
            <w:r>
              <w:t xml:space="preserve">June </w:t>
            </w:r>
            <w:r w:rsidR="00773ABB" w:rsidRPr="00EF287F">
              <w:t>2015</w:t>
            </w:r>
          </w:p>
        </w:tc>
        <w:tc>
          <w:tcPr>
            <w:tcW w:w="1417" w:type="dxa"/>
            <w:vAlign w:val="center"/>
          </w:tcPr>
          <w:p w14:paraId="4B34BF9A" w14:textId="0CDC47E8" w:rsidR="006D45F1" w:rsidRPr="00EF287F" w:rsidRDefault="00D841EA" w:rsidP="0015247B">
            <w:r>
              <w:t>ENCWG</w:t>
            </w:r>
          </w:p>
        </w:tc>
        <w:tc>
          <w:tcPr>
            <w:tcW w:w="3947" w:type="dxa"/>
            <w:vAlign w:val="center"/>
          </w:tcPr>
          <w:p w14:paraId="41A74505" w14:textId="1E047E2B" w:rsidR="006D45F1" w:rsidRPr="00EF287F" w:rsidRDefault="00773ABB" w:rsidP="00D33B69">
            <w:r w:rsidRPr="00EF287F">
              <w:t>Clarifications</w:t>
            </w:r>
            <w:r w:rsidR="00D33B69" w:rsidRPr="00EF287F">
              <w:t xml:space="preserve"> and corrections</w:t>
            </w:r>
            <w:r w:rsidR="006D45F1" w:rsidRPr="00EF287F">
              <w:t xml:space="preserve"> agreed by </w:t>
            </w:r>
            <w:r w:rsidRPr="00EF287F">
              <w:t>the ENC Standard Maintenance Working Group</w:t>
            </w:r>
          </w:p>
        </w:tc>
      </w:tr>
      <w:tr w:rsidR="00846536" w:rsidRPr="00C33EE6" w14:paraId="0F82F3DE" w14:textId="77777777" w:rsidTr="00ED668D">
        <w:trPr>
          <w:gridAfter w:val="1"/>
          <w:wAfter w:w="113" w:type="dxa"/>
          <w:cantSplit/>
          <w:trHeight w:val="360"/>
          <w:jc w:val="center"/>
        </w:trPr>
        <w:tc>
          <w:tcPr>
            <w:tcW w:w="1823" w:type="dxa"/>
            <w:vAlign w:val="center"/>
          </w:tcPr>
          <w:p w14:paraId="2B8FCAC4" w14:textId="518D4949" w:rsidR="00846536" w:rsidRPr="00EF287F" w:rsidRDefault="00846536" w:rsidP="0015247B">
            <w:r>
              <w:t>3.0</w:t>
            </w:r>
            <w:r w:rsidR="00D841EA">
              <w:t>(</w:t>
            </w:r>
            <w:r>
              <w:t>.2</w:t>
            </w:r>
            <w:r w:rsidR="00D841EA">
              <w:t>)</w:t>
            </w:r>
          </w:p>
        </w:tc>
        <w:tc>
          <w:tcPr>
            <w:tcW w:w="1680" w:type="dxa"/>
            <w:vAlign w:val="center"/>
          </w:tcPr>
          <w:p w14:paraId="466286BD" w14:textId="616F6948" w:rsidR="00846536" w:rsidRPr="00EF287F" w:rsidRDefault="00D841EA" w:rsidP="0015247B">
            <w:r>
              <w:t>July 2017</w:t>
            </w:r>
          </w:p>
        </w:tc>
        <w:tc>
          <w:tcPr>
            <w:tcW w:w="1417" w:type="dxa"/>
            <w:vAlign w:val="center"/>
          </w:tcPr>
          <w:p w14:paraId="4CD7C9B7" w14:textId="7EF53207" w:rsidR="00846536" w:rsidRPr="00EF287F" w:rsidRDefault="00D841EA" w:rsidP="0015247B">
            <w:r>
              <w:t>ENCWG</w:t>
            </w:r>
          </w:p>
        </w:tc>
        <w:tc>
          <w:tcPr>
            <w:tcW w:w="3947" w:type="dxa"/>
            <w:vAlign w:val="center"/>
          </w:tcPr>
          <w:p w14:paraId="0D624F25" w14:textId="60C73C4C" w:rsidR="00846536" w:rsidRPr="00EF287F" w:rsidRDefault="00846536" w:rsidP="00D33B69">
            <w:r w:rsidRPr="00EF287F">
              <w:t>Clarifications and corrections agreed by the ENC Standard Maintenance Working Group</w:t>
            </w:r>
          </w:p>
        </w:tc>
      </w:tr>
      <w:tr w:rsidR="00375FF2" w:rsidRPr="00C33EE6" w14:paraId="2CAD0DEA" w14:textId="77777777" w:rsidTr="00ED668D">
        <w:trPr>
          <w:gridAfter w:val="1"/>
          <w:wAfter w:w="113" w:type="dxa"/>
          <w:cantSplit/>
          <w:trHeight w:val="360"/>
          <w:jc w:val="center"/>
        </w:trPr>
        <w:tc>
          <w:tcPr>
            <w:tcW w:w="1823" w:type="dxa"/>
            <w:vAlign w:val="center"/>
          </w:tcPr>
          <w:p w14:paraId="66220086" w14:textId="41F83F4F" w:rsidR="00375FF2" w:rsidRDefault="00375FF2" w:rsidP="00375FF2">
            <w:r>
              <w:t>3.0(.3)</w:t>
            </w:r>
          </w:p>
        </w:tc>
        <w:tc>
          <w:tcPr>
            <w:tcW w:w="1680" w:type="dxa"/>
            <w:vAlign w:val="center"/>
          </w:tcPr>
          <w:p w14:paraId="417B0CB7" w14:textId="0AAA1B34" w:rsidR="00375FF2" w:rsidRDefault="00375FF2" w:rsidP="00375FF2">
            <w:r>
              <w:t>Dec 2020</w:t>
            </w:r>
          </w:p>
        </w:tc>
        <w:tc>
          <w:tcPr>
            <w:tcW w:w="1417" w:type="dxa"/>
            <w:vAlign w:val="center"/>
          </w:tcPr>
          <w:p w14:paraId="28A3A1DF" w14:textId="28C47CE4" w:rsidR="00375FF2" w:rsidRDefault="00375FF2" w:rsidP="00375FF2">
            <w:r>
              <w:t>ENCWG</w:t>
            </w:r>
          </w:p>
        </w:tc>
        <w:tc>
          <w:tcPr>
            <w:tcW w:w="3947" w:type="dxa"/>
            <w:vAlign w:val="center"/>
          </w:tcPr>
          <w:p w14:paraId="2885B63D" w14:textId="14F7F732" w:rsidR="00375FF2" w:rsidRPr="00EF287F" w:rsidRDefault="00375FF2" w:rsidP="00375FF2">
            <w:r w:rsidRPr="00EF287F">
              <w:t>Clarifications and corrections agreed by the ENC Standard Maintenance Working Group</w:t>
            </w:r>
          </w:p>
        </w:tc>
      </w:tr>
      <w:tr w:rsidR="00146B2B" w:rsidRPr="00C33EE6" w14:paraId="47A00BC8" w14:textId="77777777" w:rsidTr="00ED668D">
        <w:trPr>
          <w:cantSplit/>
          <w:trHeight w:val="360"/>
          <w:jc w:val="center"/>
          <w:ins w:id="180" w:author="Thomas Mellor" w:date="2022-11-23T21:31:00Z"/>
        </w:trPr>
        <w:tc>
          <w:tcPr>
            <w:tcW w:w="1823" w:type="dxa"/>
            <w:vAlign w:val="center"/>
          </w:tcPr>
          <w:p w14:paraId="27B2F182" w14:textId="08EDD133" w:rsidR="003F44FC" w:rsidRDefault="003F44FC" w:rsidP="00375FF2">
            <w:pPr>
              <w:rPr>
                <w:ins w:id="181" w:author="Thomas Mellor" w:date="2022-11-23T21:31:00Z"/>
              </w:rPr>
            </w:pPr>
            <w:ins w:id="182" w:author="Thomas Mellor" w:date="2022-11-23T21:31:00Z">
              <w:r>
                <w:t>4.0</w:t>
              </w:r>
            </w:ins>
            <w:ins w:id="183" w:author="Teh Stand" w:date="2023-04-20T09:37:00Z">
              <w:r w:rsidR="00582E06">
                <w:t>(.0)</w:t>
              </w:r>
            </w:ins>
          </w:p>
        </w:tc>
        <w:tc>
          <w:tcPr>
            <w:tcW w:w="1680" w:type="dxa"/>
            <w:vAlign w:val="center"/>
          </w:tcPr>
          <w:p w14:paraId="16E7D182" w14:textId="77777777" w:rsidR="003F44FC" w:rsidRDefault="003F44FC" w:rsidP="00375FF2">
            <w:pPr>
              <w:rPr>
                <w:ins w:id="184" w:author="Thomas Mellor" w:date="2022-11-23T21:31:00Z"/>
              </w:rPr>
            </w:pPr>
          </w:p>
        </w:tc>
        <w:tc>
          <w:tcPr>
            <w:tcW w:w="1417" w:type="dxa"/>
            <w:vAlign w:val="center"/>
          </w:tcPr>
          <w:p w14:paraId="565D346D" w14:textId="51303FB1" w:rsidR="003F44FC" w:rsidRDefault="003F44FC" w:rsidP="00375FF2">
            <w:pPr>
              <w:rPr>
                <w:ins w:id="185" w:author="Thomas Mellor" w:date="2022-11-23T21:31:00Z"/>
              </w:rPr>
            </w:pPr>
            <w:ins w:id="186" w:author="Thomas Mellor" w:date="2022-11-23T21:31:00Z">
              <w:r>
                <w:t>ENCWG</w:t>
              </w:r>
            </w:ins>
          </w:p>
        </w:tc>
        <w:tc>
          <w:tcPr>
            <w:tcW w:w="3947" w:type="dxa"/>
            <w:gridSpan w:val="2"/>
            <w:vAlign w:val="center"/>
          </w:tcPr>
          <w:p w14:paraId="50B12F62" w14:textId="21B17F61" w:rsidR="003F44FC" w:rsidRPr="00EF287F" w:rsidRDefault="003F44FC" w:rsidP="00375FF2">
            <w:pPr>
              <w:rPr>
                <w:ins w:id="187" w:author="Thomas Mellor" w:date="2022-11-23T21:31:00Z"/>
              </w:rPr>
            </w:pPr>
            <w:ins w:id="188" w:author="Thomas Mellor" w:date="2022-11-23T21:31:00Z">
              <w:r>
                <w:t xml:space="preserve">New edition to add </w:t>
              </w:r>
            </w:ins>
            <w:ins w:id="189" w:author="Thomas Mellor" w:date="2022-11-23T21:32:00Z">
              <w:r>
                <w:t xml:space="preserve">a new section 8 which includes </w:t>
              </w:r>
            </w:ins>
            <w:ins w:id="190" w:author="Thomas Mellor" w:date="2022-11-23T21:31:00Z">
              <w:r>
                <w:t>tests for skin of the earth</w:t>
              </w:r>
            </w:ins>
          </w:p>
        </w:tc>
      </w:tr>
    </w:tbl>
    <w:p w14:paraId="7A9F6EDA" w14:textId="77777777" w:rsidR="006E138F" w:rsidRDefault="006E138F" w:rsidP="006E138F"/>
    <w:p w14:paraId="516CA7B1" w14:textId="77777777" w:rsidR="00212F85" w:rsidRDefault="00212F85" w:rsidP="00E30B8F">
      <w:pPr>
        <w:pStyle w:val="Heading2"/>
      </w:pPr>
      <w:bookmarkStart w:id="191" w:name="_Toc120212589"/>
      <w:r>
        <w:t>Introduction</w:t>
      </w:r>
      <w:bookmarkEnd w:id="191"/>
    </w:p>
    <w:p w14:paraId="506A0CF0" w14:textId="77777777" w:rsidR="00852562" w:rsidRPr="00EB5479" w:rsidRDefault="00EB5479" w:rsidP="00EB5479">
      <w:r w:rsidRPr="00EB5479">
        <w:t>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0F7F32A6" w14:textId="77777777" w:rsidR="00A757D8" w:rsidRDefault="00EB5479" w:rsidP="00E30B8F">
      <w:pPr>
        <w:pStyle w:val="Heading2"/>
      </w:pPr>
      <w:bookmarkStart w:id="192" w:name="_Toc120212590"/>
      <w:r w:rsidRPr="00EB5479">
        <w:t>Acknowledgements</w:t>
      </w:r>
      <w:bookmarkEnd w:id="192"/>
    </w:p>
    <w:p w14:paraId="1DC6CD85" w14:textId="6309E0B9" w:rsidR="009E772F" w:rsidRPr="00A3324B" w:rsidRDefault="00406826" w:rsidP="00EB5479">
      <w:r>
        <w:t xml:space="preserve">Edition </w:t>
      </w:r>
      <w:del w:id="193" w:author="Teh Stand" w:date="2023-04-20T09:38:00Z">
        <w:r w:rsidDel="00582E06">
          <w:delText>3</w:delText>
        </w:r>
      </w:del>
      <w:ins w:id="194" w:author="Teh Stand" w:date="2023-04-20T09:38:00Z">
        <w:r w:rsidR="00582E06">
          <w:t>4</w:t>
        </w:r>
      </w:ins>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w:t>
      </w:r>
      <w:r w:rsidR="00B9015B" w:rsidRPr="00EF287F">
        <w:t>ENC Standard Maintenance Working Group</w:t>
      </w:r>
      <w:r w:rsidR="00B9015B" w:rsidRPr="00406826">
        <w:t xml:space="preserve"> </w:t>
      </w:r>
      <w:r w:rsidR="00B9015B">
        <w:t>(</w:t>
      </w:r>
      <w:r w:rsidRPr="00406826">
        <w:t>ENCWG</w:t>
      </w:r>
      <w:r w:rsidR="00B9015B">
        <w:t>)</w:t>
      </w:r>
      <w:r w:rsidR="00F9288A">
        <w:t>;</w:t>
      </w:r>
      <w:r>
        <w:t xml:space="preserve"> their input during the revision process has been invaluable.  </w:t>
      </w:r>
    </w:p>
    <w:p w14:paraId="6EC7182B" w14:textId="77777777" w:rsidR="00EB5479" w:rsidRPr="00EB5479" w:rsidRDefault="00EB5479" w:rsidP="00E30B8F">
      <w:pPr>
        <w:pStyle w:val="Heading2"/>
      </w:pPr>
      <w:bookmarkStart w:id="195" w:name="_Toc120212591"/>
      <w:r w:rsidRPr="00EB5479">
        <w:t>Acronyms and Terms</w:t>
      </w:r>
      <w:bookmarkEnd w:id="195"/>
    </w:p>
    <w:p w14:paraId="66F713F1" w14:textId="77777777" w:rsidR="00EB5479" w:rsidRDefault="00EB5479" w:rsidP="00EB5479">
      <w:r>
        <w:t>This publication makes extensive use of terms and acronyms described in the IHO S-32 Standard. Additionally, the following acronyms are frequently used:</w:t>
      </w:r>
    </w:p>
    <w:p w14:paraId="2FC4FB2A" w14:textId="77777777" w:rsidR="00EB5479" w:rsidRDefault="00EB5479" w:rsidP="00EB5479"/>
    <w:p w14:paraId="32E44257" w14:textId="77777777" w:rsidR="00EB5479" w:rsidRDefault="00EB5479" w:rsidP="00EB5479">
      <w:r>
        <w:t>TDS – Test Data Sets</w:t>
      </w:r>
    </w:p>
    <w:p w14:paraId="79D1D367" w14:textId="77777777" w:rsidR="00EB5479" w:rsidRDefault="00EB5479" w:rsidP="00EB5479">
      <w:r>
        <w:t>TIM - TDS Instruction Manual</w:t>
      </w:r>
    </w:p>
    <w:p w14:paraId="01A8016B" w14:textId="77777777" w:rsidR="00EB5479" w:rsidRDefault="00AE1DDC" w:rsidP="00EB5479">
      <w:r>
        <w:t xml:space="preserve">EUT – Equipment Under </w:t>
      </w:r>
      <w:r w:rsidR="00EB5479">
        <w:t>Test</w:t>
      </w:r>
    </w:p>
    <w:p w14:paraId="254B2809" w14:textId="77777777" w:rsidR="00EB5479" w:rsidRDefault="00EB5479" w:rsidP="00E30B8F">
      <w:pPr>
        <w:pStyle w:val="Heading2"/>
      </w:pPr>
      <w:bookmarkStart w:id="196" w:name="_Toc120212592"/>
      <w:r>
        <w:t>References</w:t>
      </w:r>
      <w:bookmarkEnd w:id="196"/>
    </w:p>
    <w:p w14:paraId="4F4BA3A8" w14:textId="77777777" w:rsidR="00EB5479" w:rsidRDefault="00EB5479" w:rsidP="00EB5479">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23D246D4" w14:textId="77777777" w:rsidR="00EB5479" w:rsidRDefault="00EB5479" w:rsidP="00EB5479"/>
    <w:p w14:paraId="54F3E644" w14:textId="77777777" w:rsidR="00EB5479" w:rsidRDefault="00EB5479" w:rsidP="00EB5479">
      <w:r>
        <w:t>Normative References:</w:t>
      </w:r>
    </w:p>
    <w:p w14:paraId="2BD5A1D6" w14:textId="77777777" w:rsidR="00EB5479" w:rsidRDefault="00EB5479" w:rsidP="00EB5479">
      <w:r>
        <w:t xml:space="preserve">IHO S-52 - Specifications for Chart Content and Display Aspects of ECDIS </w:t>
      </w:r>
    </w:p>
    <w:p w14:paraId="3DAE4E22" w14:textId="77777777" w:rsidR="00EB5479" w:rsidRDefault="00EB5479" w:rsidP="00EB5479">
      <w:r>
        <w:t>IHO S-57 - Transfer Standard for Digital Hydrographic Data</w:t>
      </w:r>
    </w:p>
    <w:p w14:paraId="62F83B73" w14:textId="77777777" w:rsidR="00EB5479" w:rsidRDefault="00EB5479" w:rsidP="00EB5479">
      <w:r>
        <w:lastRenderedPageBreak/>
        <w:t>IHO S-62 - List of Data Producer Codes</w:t>
      </w:r>
    </w:p>
    <w:p w14:paraId="680DA775" w14:textId="77777777" w:rsidR="00EB5479" w:rsidRDefault="00EB5479" w:rsidP="00EB5479">
      <w:r>
        <w:t>IHO S-63 - Data Protection Scheme</w:t>
      </w:r>
    </w:p>
    <w:p w14:paraId="6EDE16EE" w14:textId="77777777" w:rsidR="00EB5479" w:rsidRDefault="00EB5479" w:rsidP="00EB5479"/>
    <w:p w14:paraId="5922AA16" w14:textId="4C25A08C" w:rsidR="00EB5479" w:rsidRDefault="00EB5479" w:rsidP="00375FF2">
      <w:r>
        <w:t>Informative References:</w:t>
      </w:r>
    </w:p>
    <w:p w14:paraId="21E3F120" w14:textId="77777777" w:rsidR="00EB5479" w:rsidRDefault="00EB5479" w:rsidP="00375FF2">
      <w:r>
        <w:t xml:space="preserve">IHO S-32 - Hydrographic Dictionary (provides ECDIS related definitions) </w:t>
      </w:r>
    </w:p>
    <w:p w14:paraId="40A61804" w14:textId="77777777" w:rsidR="00A757D8" w:rsidRDefault="00EB5479" w:rsidP="00375FF2">
      <w:r>
        <w:t>IHO S-65 – ENC Production Guidance</w:t>
      </w:r>
    </w:p>
    <w:p w14:paraId="3EF41E8E" w14:textId="77777777" w:rsidR="006E138F" w:rsidRPr="00C33EE6" w:rsidRDefault="006E138F" w:rsidP="00375FF2"/>
    <w:p w14:paraId="364503E7" w14:textId="77777777" w:rsidR="00A757D8" w:rsidRPr="00C33EE6" w:rsidRDefault="00EB5479" w:rsidP="00375FF2">
      <w:pPr>
        <w:pStyle w:val="Heading2"/>
        <w:keepNext w:val="0"/>
      </w:pPr>
      <w:bookmarkStart w:id="197" w:name="_Toc120212593"/>
      <w:r w:rsidRPr="00EB5479">
        <w:t>Key Documents Organizations and Relationships</w:t>
      </w:r>
      <w:bookmarkEnd w:id="197"/>
    </w:p>
    <w:p w14:paraId="10B3985A" w14:textId="77777777" w:rsidR="00EB5479" w:rsidRDefault="00EB5479" w:rsidP="00EB5479">
      <w:r>
        <w:t>The development and application of the TDS involves several organizations and related specifications (see Figure 1). The TDS was produced by the IHO to allow for the complete testing of ECDIS equipment (hardware and software) vis-à-vis the ECDIS Performance Standard. The ECDIS Performance Standard is specified by the International Maritime Organization (IMO) in MSC.232(82), and methods for testing this standard are the responsibility of the International Electrotechnical Commission (IEC) which publishes these requirements in document IEC 61174.</w:t>
      </w:r>
    </w:p>
    <w:p w14:paraId="5D0DEC94" w14:textId="77777777" w:rsidR="00D841EA" w:rsidRDefault="00D841EA" w:rsidP="00EB5479"/>
    <w:p w14:paraId="54E86998" w14:textId="77777777" w:rsidR="00EB5479" w:rsidRDefault="00EB5479" w:rsidP="00EB5479">
      <w:r>
        <w:t>All standards are subject to revision. Therefore, users of these standards must use the most recent editions of the standards indicated below. Members of IEC and ISO maintain registers of currently valid international standards.</w:t>
      </w:r>
    </w:p>
    <w:p w14:paraId="7327CF32" w14:textId="77777777" w:rsidR="00EB5479" w:rsidRDefault="00EB5479" w:rsidP="00EB5479"/>
    <w:p w14:paraId="5944AF58" w14:textId="77777777" w:rsidR="00EB5479" w:rsidRDefault="0018522C" w:rsidP="00EB5479">
      <w:pPr>
        <w:jc w:val="center"/>
      </w:pPr>
      <w:r>
        <w:rPr>
          <w:noProof/>
          <w:sz w:val="24"/>
          <w:szCs w:val="24"/>
          <w:lang w:val="fr-FR" w:eastAsia="fr-FR"/>
        </w:rPr>
        <w:drawing>
          <wp:inline distT="0" distB="0" distL="0" distR="0" wp14:anchorId="40AE3289" wp14:editId="75D58B88">
            <wp:extent cx="3533775" cy="3152775"/>
            <wp:effectExtent l="0" t="0" r="9525"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3775" cy="3152775"/>
                    </a:xfrm>
                    <a:prstGeom prst="rect">
                      <a:avLst/>
                    </a:prstGeom>
                    <a:noFill/>
                    <a:ln>
                      <a:noFill/>
                    </a:ln>
                  </pic:spPr>
                </pic:pic>
              </a:graphicData>
            </a:graphic>
          </wp:inline>
        </w:drawing>
      </w:r>
    </w:p>
    <w:p w14:paraId="3B079850" w14:textId="77777777" w:rsidR="00EB5479" w:rsidRPr="00ED668D" w:rsidRDefault="00EB5479" w:rsidP="00EB5479">
      <w:pPr>
        <w:jc w:val="center"/>
        <w:rPr>
          <w:sz w:val="18"/>
          <w:szCs w:val="18"/>
        </w:rPr>
      </w:pPr>
      <w:r w:rsidRPr="00ED668D">
        <w:rPr>
          <w:sz w:val="18"/>
          <w:szCs w:val="18"/>
        </w:rPr>
        <w:t>Figure 1 – The TDS and its relationship to other standards</w:t>
      </w:r>
    </w:p>
    <w:p w14:paraId="2D6B0AA2" w14:textId="77777777" w:rsidR="00EB5479" w:rsidRDefault="00EB5479" w:rsidP="00EB5479"/>
    <w:p w14:paraId="7E83ACF5" w14:textId="77777777" w:rsidR="00AE1DDC" w:rsidRDefault="00AE1DDC" w:rsidP="00EB5479">
      <w:r w:rsidRPr="00AE1DDC">
        <w:t>The S-64 test data set contains both encrypted and unencrypted data. The inclusion of an encrypted dataset, conforming to the ENC encryption standard S-63, is so that ECDIS data loading and management operations can be tested under IEC 61174. There is also an unencrypted dataset which tests visualisation and operation aspects of the ECDIS.</w:t>
      </w:r>
    </w:p>
    <w:p w14:paraId="1C8F377B" w14:textId="77777777" w:rsidR="00AE1DDC" w:rsidRDefault="00AE1DDC" w:rsidP="00E30B8F">
      <w:pPr>
        <w:pStyle w:val="Heading2"/>
      </w:pPr>
      <w:bookmarkStart w:id="198" w:name="_Toc120212594"/>
      <w:r w:rsidRPr="00AE1DDC">
        <w:t>Structure of the Instruction Manual</w:t>
      </w:r>
      <w:bookmarkEnd w:id="198"/>
    </w:p>
    <w:p w14:paraId="3D50228E" w14:textId="77777777" w:rsidR="00AE1DDC" w:rsidRDefault="00AE1DDC" w:rsidP="00AE1DDC">
      <w:r w:rsidRPr="00AE1DDC">
        <w:t>This document consists of an introduction followed by tests arranged over 6 sections in a task based layout. All tests are listed in a common format which is shown in the example below:</w:t>
      </w:r>
    </w:p>
    <w:p w14:paraId="464A7641" w14:textId="77777777" w:rsidR="00FF590E" w:rsidRPr="00AE1DDC" w:rsidRDefault="00FF590E" w:rsidP="00AE1DD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E4E49" w14:paraId="307A5360" w14:textId="77777777" w:rsidTr="00A53E84">
        <w:trPr>
          <w:trHeight w:val="454"/>
          <w:tblHeader/>
        </w:trPr>
        <w:tc>
          <w:tcPr>
            <w:tcW w:w="2381" w:type="dxa"/>
            <w:shd w:val="clear" w:color="auto" w:fill="CCFFCC"/>
            <w:vAlign w:val="center"/>
          </w:tcPr>
          <w:p w14:paraId="31A77F32" w14:textId="77777777" w:rsidR="008E4E49" w:rsidRPr="004065B1" w:rsidRDefault="008E4E49" w:rsidP="008E4E49">
            <w:r w:rsidRPr="000A066E">
              <w:rPr>
                <w:b/>
              </w:rPr>
              <w:lastRenderedPageBreak/>
              <w:t>Test Reference</w:t>
            </w:r>
          </w:p>
        </w:tc>
        <w:tc>
          <w:tcPr>
            <w:tcW w:w="2381" w:type="dxa"/>
            <w:shd w:val="clear" w:color="auto" w:fill="CCFFCC"/>
            <w:vAlign w:val="center"/>
          </w:tcPr>
          <w:p w14:paraId="01C76401" w14:textId="77777777" w:rsidR="008E4E49" w:rsidRPr="004065B1" w:rsidRDefault="008E4E49" w:rsidP="004065B1">
            <w:r w:rsidRPr="00413780">
              <w:t>(S-64 reference)</w:t>
            </w:r>
          </w:p>
        </w:tc>
        <w:tc>
          <w:tcPr>
            <w:tcW w:w="2382" w:type="dxa"/>
            <w:shd w:val="clear" w:color="auto" w:fill="CCFFCC"/>
            <w:vAlign w:val="center"/>
          </w:tcPr>
          <w:p w14:paraId="59542EBD" w14:textId="77777777" w:rsidR="008E4E49" w:rsidRPr="004065B1" w:rsidRDefault="008E4E49" w:rsidP="008E4E49">
            <w:r w:rsidRPr="000A066E">
              <w:rPr>
                <w:b/>
              </w:rPr>
              <w:t>IHO Reference</w:t>
            </w:r>
          </w:p>
        </w:tc>
        <w:tc>
          <w:tcPr>
            <w:tcW w:w="2382" w:type="dxa"/>
            <w:shd w:val="clear" w:color="auto" w:fill="CCFFCC"/>
            <w:vAlign w:val="center"/>
          </w:tcPr>
          <w:p w14:paraId="0D91E13B" w14:textId="77777777" w:rsidR="008E4E49" w:rsidRPr="004065B1" w:rsidRDefault="008E4E49" w:rsidP="00EB5479">
            <w:r>
              <w:t>(</w:t>
            </w:r>
            <w:r w:rsidRPr="00413780">
              <w:t>S-52 Part I/S-52)*</w:t>
            </w:r>
          </w:p>
        </w:tc>
      </w:tr>
      <w:tr w:rsidR="00AE1DDC" w14:paraId="48DA5116" w14:textId="77777777" w:rsidTr="00A53E84">
        <w:trPr>
          <w:tblHeader/>
        </w:trPr>
        <w:tc>
          <w:tcPr>
            <w:tcW w:w="9526" w:type="dxa"/>
            <w:gridSpan w:val="4"/>
            <w:shd w:val="clear" w:color="auto" w:fill="CCFFCC"/>
            <w:vAlign w:val="center"/>
          </w:tcPr>
          <w:p w14:paraId="5FDD5387" w14:textId="77777777" w:rsidR="00AE1DDC" w:rsidRDefault="004065B1" w:rsidP="008E4E49">
            <w:r w:rsidRPr="000A066E">
              <w:rPr>
                <w:b/>
              </w:rPr>
              <w:t>Test description</w:t>
            </w:r>
          </w:p>
        </w:tc>
      </w:tr>
      <w:tr w:rsidR="008E4E49" w14:paraId="26D87A61" w14:textId="77777777" w:rsidTr="00A53E84">
        <w:trPr>
          <w:tblHeader/>
        </w:trPr>
        <w:tc>
          <w:tcPr>
            <w:tcW w:w="9526" w:type="dxa"/>
            <w:gridSpan w:val="4"/>
            <w:vAlign w:val="center"/>
          </w:tcPr>
          <w:p w14:paraId="7A659A2C" w14:textId="77777777" w:rsidR="008E4E49" w:rsidRPr="00EF287F" w:rsidRDefault="008E4E49" w:rsidP="00EB5479">
            <w:pPr>
              <w:rPr>
                <w:i/>
              </w:rPr>
            </w:pPr>
            <w:r w:rsidRPr="00EF287F">
              <w:rPr>
                <w:i/>
              </w:rPr>
              <w:t>A short description of what the test covers.</w:t>
            </w:r>
          </w:p>
        </w:tc>
      </w:tr>
      <w:tr w:rsidR="008E4E49" w14:paraId="59A535A1" w14:textId="77777777" w:rsidTr="00A53E84">
        <w:trPr>
          <w:tblHeader/>
        </w:trPr>
        <w:tc>
          <w:tcPr>
            <w:tcW w:w="9526" w:type="dxa"/>
            <w:gridSpan w:val="4"/>
            <w:shd w:val="clear" w:color="auto" w:fill="CCFFCC"/>
            <w:vAlign w:val="center"/>
          </w:tcPr>
          <w:p w14:paraId="59DBA065" w14:textId="77777777" w:rsidR="008E4E49" w:rsidRPr="004065B1" w:rsidRDefault="008E4E49" w:rsidP="00EB5479">
            <w:r w:rsidRPr="000A066E">
              <w:rPr>
                <w:b/>
              </w:rPr>
              <w:t>Setup</w:t>
            </w:r>
          </w:p>
        </w:tc>
      </w:tr>
      <w:tr w:rsidR="00AE1DDC" w14:paraId="5E24ED07" w14:textId="77777777" w:rsidTr="00A53E84">
        <w:trPr>
          <w:tblHeader/>
        </w:trPr>
        <w:tc>
          <w:tcPr>
            <w:tcW w:w="9526" w:type="dxa"/>
            <w:gridSpan w:val="4"/>
            <w:vAlign w:val="center"/>
          </w:tcPr>
          <w:p w14:paraId="28B4214E" w14:textId="77777777" w:rsidR="004065B1" w:rsidRDefault="004065B1" w:rsidP="002164D3">
            <w:pPr>
              <w:jc w:val="left"/>
              <w:rPr>
                <w:i/>
              </w:rPr>
            </w:pPr>
            <w:r w:rsidRPr="00EF287F">
              <w:rPr>
                <w:i/>
              </w:rPr>
              <w:t>The configuration required to perform the test including cells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2138D7E8" w14:textId="77777777" w:rsidR="00B66068" w:rsidRDefault="00B66068" w:rsidP="002164D3">
            <w:pPr>
              <w:jc w:val="left"/>
              <w:rPr>
                <w:i/>
              </w:rPr>
            </w:pPr>
            <w:r w:rsidRPr="00B66068">
              <w:rPr>
                <w:i/>
              </w:rPr>
              <w:t>Note: All Independent Mariner selectors must be switched Off, setup will specify when these selectors must be turned on to conduct a test.</w:t>
            </w:r>
          </w:p>
          <w:p w14:paraId="1CBF98C1" w14:textId="77777777" w:rsidR="00B66068" w:rsidRDefault="00B66068" w:rsidP="002164D3">
            <w:pPr>
              <w:jc w:val="left"/>
              <w:rPr>
                <w:i/>
              </w:rPr>
            </w:pPr>
          </w:p>
          <w:p w14:paraId="320753C1" w14:textId="0FC43B5D" w:rsidR="00B66068" w:rsidRPr="00EF287F" w:rsidRDefault="00B66068" w:rsidP="002164D3">
            <w:pPr>
              <w:jc w:val="left"/>
              <w:rPr>
                <w:i/>
              </w:rPr>
            </w:pPr>
            <w:r>
              <w:rPr>
                <w:i/>
              </w:rPr>
              <w:t xml:space="preserve">Where the term ‘Select’ is used in the test setup it refers to the selection of a named </w:t>
            </w:r>
            <w:r w:rsidR="00F723E7" w:rsidRPr="00F723E7">
              <w:rPr>
                <w:i/>
              </w:rPr>
              <w:t>viewing group layer, selection of independent mariner selector or selection of named</w:t>
            </w:r>
            <w:r w:rsidR="00F723E7" w:rsidRPr="00F723E7" w:rsidDel="00DE09B9">
              <w:rPr>
                <w:i/>
              </w:rPr>
              <w:t xml:space="preserve"> </w:t>
            </w:r>
            <w:r w:rsidR="00F723E7">
              <w:rPr>
                <w:i/>
              </w:rPr>
              <w:t>display c</w:t>
            </w:r>
            <w:r w:rsidR="00DE09B9">
              <w:rPr>
                <w:i/>
              </w:rPr>
              <w:t>ategory</w:t>
            </w:r>
          </w:p>
        </w:tc>
      </w:tr>
      <w:tr w:rsidR="004065B1" w14:paraId="00152659" w14:textId="77777777" w:rsidTr="00A53E84">
        <w:trPr>
          <w:tblHeader/>
        </w:trPr>
        <w:tc>
          <w:tcPr>
            <w:tcW w:w="9526" w:type="dxa"/>
            <w:gridSpan w:val="4"/>
            <w:shd w:val="clear" w:color="auto" w:fill="CCFFCC"/>
            <w:vAlign w:val="center"/>
          </w:tcPr>
          <w:p w14:paraId="49A5FE2F" w14:textId="77777777" w:rsidR="004065B1" w:rsidRPr="004065B1" w:rsidRDefault="004065B1" w:rsidP="008E4E49">
            <w:r w:rsidRPr="000A066E">
              <w:rPr>
                <w:b/>
              </w:rPr>
              <w:t>Action</w:t>
            </w:r>
          </w:p>
        </w:tc>
      </w:tr>
      <w:tr w:rsidR="008E4E49" w14:paraId="56F0C545" w14:textId="77777777" w:rsidTr="00A53E84">
        <w:trPr>
          <w:tblHeader/>
        </w:trPr>
        <w:tc>
          <w:tcPr>
            <w:tcW w:w="9526" w:type="dxa"/>
            <w:gridSpan w:val="4"/>
            <w:vAlign w:val="center"/>
          </w:tcPr>
          <w:p w14:paraId="466CCC92" w14:textId="77777777" w:rsidR="008E4E49" w:rsidRPr="00EF287F" w:rsidRDefault="008E4E49" w:rsidP="004065B1">
            <w:pPr>
              <w:rPr>
                <w:i/>
              </w:rPr>
            </w:pPr>
            <w:r w:rsidRPr="00EF287F">
              <w:rPr>
                <w:i/>
              </w:rPr>
              <w:t>The action which the test executor must perform.</w:t>
            </w:r>
          </w:p>
        </w:tc>
      </w:tr>
      <w:tr w:rsidR="004065B1" w14:paraId="65D854B0" w14:textId="77777777" w:rsidTr="00A53E84">
        <w:trPr>
          <w:tblHeader/>
        </w:trPr>
        <w:tc>
          <w:tcPr>
            <w:tcW w:w="9526" w:type="dxa"/>
            <w:gridSpan w:val="4"/>
            <w:shd w:val="clear" w:color="auto" w:fill="CCFFCC"/>
            <w:vAlign w:val="center"/>
          </w:tcPr>
          <w:p w14:paraId="6DCCD370" w14:textId="77777777" w:rsidR="004065B1" w:rsidRPr="004065B1" w:rsidRDefault="004065B1" w:rsidP="008E4E49">
            <w:r w:rsidRPr="000A066E">
              <w:rPr>
                <w:b/>
              </w:rPr>
              <w:t>Results</w:t>
            </w:r>
          </w:p>
        </w:tc>
      </w:tr>
      <w:tr w:rsidR="004065B1" w14:paraId="28A39495" w14:textId="77777777" w:rsidTr="00A53E84">
        <w:trPr>
          <w:tblHeader/>
        </w:trPr>
        <w:tc>
          <w:tcPr>
            <w:tcW w:w="9526" w:type="dxa"/>
            <w:gridSpan w:val="4"/>
            <w:vAlign w:val="center"/>
          </w:tcPr>
          <w:p w14:paraId="3735DE72" w14:textId="77777777" w:rsidR="004065B1" w:rsidRPr="00514509" w:rsidRDefault="008E4E49" w:rsidP="008E4E49">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2687D173" w14:textId="77777777" w:rsidR="00A757D8" w:rsidRDefault="00413780" w:rsidP="00EB5479">
      <w:r w:rsidRPr="00413780">
        <w:t>*</w:t>
      </w:r>
      <w:r>
        <w:t xml:space="preserve"> </w:t>
      </w:r>
      <w:r w:rsidRPr="00413780">
        <w:t xml:space="preserve">References to S-52 </w:t>
      </w:r>
      <w:r>
        <w:t>without brackets are to Annex A - Part I; r</w:t>
      </w:r>
      <w:r w:rsidRPr="00413780">
        <w:t>eferences in square brackets refer to the main S-52 document itself.</w:t>
      </w:r>
    </w:p>
    <w:p w14:paraId="437B00E5" w14:textId="77777777" w:rsidR="006E138F" w:rsidRPr="00C33EE6" w:rsidRDefault="006E138F" w:rsidP="00EB5479"/>
    <w:p w14:paraId="60DE1C0B" w14:textId="77777777" w:rsidR="00A757D8" w:rsidRDefault="00413780" w:rsidP="00E30B8F">
      <w:pPr>
        <w:pStyle w:val="Heading2"/>
      </w:pPr>
      <w:bookmarkStart w:id="199" w:name="_Toc120212595"/>
      <w:r w:rsidRPr="00413780">
        <w:t>Organization and Coverage of the TDS</w:t>
      </w:r>
      <w:bookmarkEnd w:id="199"/>
    </w:p>
    <w:p w14:paraId="43E6BD71" w14:textId="4BBBD8D5" w:rsidR="00413780" w:rsidRDefault="00413780" w:rsidP="00413780">
      <w:r w:rsidRPr="00413780">
        <w:t>The TDS contains a folder/directory for each section of the TIM which requires test data. Depending on the test requirement, the folder may also contain an ENC_ROOT directory containing the files o</w:t>
      </w:r>
      <w:r w:rsidR="00C36B0F">
        <w:t>f the exchange set (CATALOG.031</w:t>
      </w:r>
      <w:r w:rsidRPr="00413780">
        <w:t xml:space="preserve">.000, plus any updates or other optional/related files, e.g. .TIF, .TXT necessary). Each ENC_ROOT directory also contains a README.TXT file, which may have additional information regarding the content or usage of the files. The TDS data for encrypted data, located in section 2.5, contains multiple exchange sets, each with their own ENC_ROOT directory and full test scripts describing how to use the data. The location (or path) of ENC exchange set and/or ENC cell will be indicated using italic notation, e.g. </w:t>
      </w:r>
      <w:r w:rsidRPr="00C36B0F">
        <w:rPr>
          <w:i/>
        </w:rPr>
        <w:t>2.1.1 Power Up\ENC_ROOT\GB4X000.000</w:t>
      </w:r>
      <w:r w:rsidRPr="00413780">
        <w:t>. The manual frequently refers to test data “location” using a drive prefix of “D:” – this is because usually the test data is loaded from a hard media drive on the ECDIS but this may vary between systems and according to how the data is being imported onto the ECDIS. To conform to the directory structure as defined in S-57 Appendix B.1 Section 5.4.3, the ENC_ROOT directory should be located in the media’s root directory. This should be viewed as a requirement. However, in practical terms, many systems can “browse” and load files from almost any location and removable media. Consult with the equipment manufacturer for further information.</w:t>
      </w:r>
    </w:p>
    <w:p w14:paraId="05FE8407" w14:textId="77777777" w:rsidR="00413780" w:rsidRDefault="00413780" w:rsidP="00413780"/>
    <w:p w14:paraId="101BAA35" w14:textId="77777777" w:rsidR="00413780" w:rsidRDefault="0018522C" w:rsidP="00F61BF0">
      <w:pPr>
        <w:jc w:val="center"/>
      </w:pPr>
      <w:r>
        <w:rPr>
          <w:noProof/>
          <w:lang w:val="fr-FR" w:eastAsia="fr-FR"/>
        </w:rPr>
        <w:lastRenderedPageBreak/>
        <w:drawing>
          <wp:inline distT="0" distB="0" distL="0" distR="0" wp14:anchorId="1C56D17A" wp14:editId="49AEEC8B">
            <wp:extent cx="4048125" cy="3057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8125" cy="3057525"/>
                    </a:xfrm>
                    <a:prstGeom prst="rect">
                      <a:avLst/>
                    </a:prstGeom>
                    <a:noFill/>
                    <a:ln>
                      <a:noFill/>
                    </a:ln>
                  </pic:spPr>
                </pic:pic>
              </a:graphicData>
            </a:graphic>
          </wp:inline>
        </w:drawing>
      </w:r>
    </w:p>
    <w:p w14:paraId="105D666F" w14:textId="77777777" w:rsidR="00F61BF0" w:rsidRDefault="0018522C" w:rsidP="00F61BF0">
      <w:pPr>
        <w:jc w:val="center"/>
      </w:pPr>
      <w:r>
        <w:rPr>
          <w:noProof/>
          <w:lang w:val="fr-FR" w:eastAsia="fr-FR"/>
        </w:rPr>
        <w:drawing>
          <wp:inline distT="0" distB="0" distL="0" distR="0" wp14:anchorId="56B56550" wp14:editId="07FC9F95">
            <wp:extent cx="5724525" cy="456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6A2F661F" w14:textId="77777777" w:rsidR="00F61BF0" w:rsidRDefault="00F61BF0" w:rsidP="00F61BF0">
      <w:pPr>
        <w:jc w:val="center"/>
      </w:pPr>
    </w:p>
    <w:p w14:paraId="376D9D23" w14:textId="77777777" w:rsidR="00212F85" w:rsidRDefault="0018522C" w:rsidP="00F61BF0">
      <w:pPr>
        <w:jc w:val="center"/>
      </w:pPr>
      <w:r>
        <w:rPr>
          <w:noProof/>
          <w:lang w:val="fr-FR" w:eastAsia="fr-FR"/>
        </w:rPr>
        <w:lastRenderedPageBreak/>
        <w:drawing>
          <wp:inline distT="0" distB="0" distL="0" distR="0" wp14:anchorId="0182D1BA" wp14:editId="12B481B3">
            <wp:extent cx="5724525" cy="2505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03321472" w14:textId="77777777" w:rsidR="00212F85" w:rsidRDefault="00212F85" w:rsidP="00F61BF0">
      <w:pPr>
        <w:jc w:val="center"/>
      </w:pPr>
    </w:p>
    <w:p w14:paraId="33470CE4" w14:textId="77777777" w:rsidR="00413780" w:rsidRPr="00ED668D" w:rsidRDefault="00F61BF0" w:rsidP="00F61BF0">
      <w:pPr>
        <w:jc w:val="center"/>
        <w:rPr>
          <w:sz w:val="18"/>
          <w:szCs w:val="18"/>
        </w:rPr>
      </w:pPr>
      <w:r w:rsidRPr="00ED668D">
        <w:rPr>
          <w:sz w:val="18"/>
          <w:szCs w:val="18"/>
        </w:rPr>
        <w:t>Figure 2 – ENC TDS Cell Coverage</w:t>
      </w:r>
    </w:p>
    <w:p w14:paraId="47C65881" w14:textId="77777777" w:rsidR="006E138F" w:rsidRPr="00F61BF0" w:rsidRDefault="006E138F" w:rsidP="00F61BF0">
      <w:pPr>
        <w:jc w:val="center"/>
        <w:rPr>
          <w:i/>
          <w:sz w:val="18"/>
          <w:szCs w:val="18"/>
        </w:rPr>
      </w:pPr>
    </w:p>
    <w:p w14:paraId="1F3E16E5" w14:textId="77777777" w:rsidR="00F61BF0" w:rsidRDefault="00F61BF0" w:rsidP="00E30B8F">
      <w:pPr>
        <w:pStyle w:val="Heading2"/>
      </w:pPr>
      <w:bookmarkStart w:id="200" w:name="_Toc120212596"/>
      <w:r w:rsidRPr="00F61BF0">
        <w:t>Required Test Items and Use of the TDS</w:t>
      </w:r>
      <w:bookmarkEnd w:id="200"/>
    </w:p>
    <w:p w14:paraId="2C01145A" w14:textId="77777777" w:rsidR="00F61BF0" w:rsidRDefault="00F61BF0" w:rsidP="00F61BF0">
      <w:r>
        <w:t>This section lists the items required for the execution of Tests specified in this document and how the TDS should be used. The following items are required:</w:t>
      </w:r>
    </w:p>
    <w:p w14:paraId="40768D46" w14:textId="77777777" w:rsidR="00F61BF0" w:rsidRDefault="00F61BF0" w:rsidP="00F61BF0"/>
    <w:p w14:paraId="1F168256" w14:textId="0C4D95D0" w:rsidR="00F61BF0" w:rsidRPr="00F61BF0" w:rsidRDefault="00F61BF0" w:rsidP="003866E1">
      <w:pPr>
        <w:numPr>
          <w:ilvl w:val="0"/>
          <w:numId w:val="2"/>
        </w:numPr>
        <w:rPr>
          <w:i/>
        </w:rPr>
      </w:pPr>
      <w:r w:rsidRPr="00F61BF0">
        <w:rPr>
          <w:i/>
        </w:rPr>
        <w:t xml:space="preserve">IHO ECDIS Presentation Library contained in S-52, </w:t>
      </w:r>
      <w:r w:rsidR="004F74A4">
        <w:rPr>
          <w:i/>
        </w:rPr>
        <w:t>Annex A</w:t>
      </w:r>
      <w:r w:rsidRPr="00F61BF0">
        <w:rPr>
          <w:i/>
        </w:rPr>
        <w:t xml:space="preserve"> including an ECDIS </w:t>
      </w:r>
      <w:r w:rsidR="004F74A4">
        <w:rPr>
          <w:i/>
        </w:rPr>
        <w:t>C</w:t>
      </w:r>
      <w:r w:rsidRPr="00F61BF0">
        <w:rPr>
          <w:i/>
        </w:rPr>
        <w:t>hart 1 and colour differentiation diagrams. If the manufacturer provides his own presentation library, Chart 1 has to be adapted accordingly.</w:t>
      </w:r>
    </w:p>
    <w:p w14:paraId="3D92D0CB" w14:textId="77777777" w:rsidR="00F61BF0" w:rsidRPr="00F61BF0" w:rsidRDefault="00F61BF0" w:rsidP="00F61BF0">
      <w:pPr>
        <w:rPr>
          <w:i/>
        </w:rPr>
      </w:pPr>
    </w:p>
    <w:p w14:paraId="4460D463" w14:textId="77777777" w:rsidR="00F61BF0" w:rsidRPr="00F61BF0" w:rsidRDefault="00F61BF0" w:rsidP="003866E1">
      <w:pPr>
        <w:numPr>
          <w:ilvl w:val="0"/>
          <w:numId w:val="2"/>
        </w:numPr>
        <w:rPr>
          <w:i/>
        </w:rPr>
      </w:pPr>
      <w:r w:rsidRPr="00F61BF0">
        <w:rPr>
          <w:i/>
        </w:rPr>
        <w:t>IHO S-64 test data sets for ECDIS which includes ENC data, both encrypted and unencrypted, and its updates, together with the associated instruction manual.</w:t>
      </w:r>
    </w:p>
    <w:p w14:paraId="51C0AF3C" w14:textId="77777777" w:rsidR="00F61BF0" w:rsidRPr="00F61BF0" w:rsidRDefault="00F61BF0" w:rsidP="00F61BF0">
      <w:pPr>
        <w:rPr>
          <w:i/>
        </w:rPr>
      </w:pPr>
    </w:p>
    <w:p w14:paraId="680F5F65" w14:textId="77777777" w:rsidR="00F61BF0" w:rsidRPr="00F61BF0" w:rsidRDefault="00F61BF0" w:rsidP="003866E1">
      <w:pPr>
        <w:numPr>
          <w:ilvl w:val="0"/>
          <w:numId w:val="2"/>
        </w:numPr>
        <w:rPr>
          <w:i/>
        </w:rPr>
      </w:pPr>
      <w:r w:rsidRPr="00F61BF0">
        <w:rPr>
          <w:i/>
        </w:rPr>
        <w:t>SENC test data sets, if supported from each SENC distributor.</w:t>
      </w:r>
    </w:p>
    <w:p w14:paraId="30CB9449" w14:textId="77777777" w:rsidR="00F61BF0" w:rsidRDefault="00F61BF0" w:rsidP="00F61BF0"/>
    <w:p w14:paraId="0D049242" w14:textId="6BF5E5DB" w:rsidR="00F61BF0" w:rsidRDefault="00F61BF0" w:rsidP="00F61BF0">
      <w:r>
        <w:t>The first item in the list, the IHO ECDIS Presentation Library (S-52, A</w:t>
      </w:r>
      <w:r w:rsidR="004F74A4">
        <w:t>nnex A</w:t>
      </w:r>
      <w:r>
        <w:t>)</w:t>
      </w:r>
      <w:r w:rsidR="00E960A0">
        <w:t xml:space="preserve"> </w:t>
      </w:r>
      <w:r>
        <w:t>including an ECDIS Chart 1 and colour differentiation diagrams must be acquired and installed on the equipment under test (EUT) by the manufacturer, prior to the beginning of the tests.</w:t>
      </w:r>
    </w:p>
    <w:p w14:paraId="036BAA5F" w14:textId="77777777" w:rsidR="00F61BF0" w:rsidRDefault="00F61BF0" w:rsidP="00F61BF0"/>
    <w:p w14:paraId="5473C16C" w14:textId="6B928D65" w:rsidR="00F61BF0" w:rsidRDefault="00F61BF0" w:rsidP="00F61BF0">
      <w:r>
        <w:t xml:space="preserve">The second item, the IHO TDS, is provided as part of S-64, including the encrypted data and its test scripts. This document is to be considered the “Instruction Manual”. The IHO TDS may be upgraded from time to time to correct residual anomalies and ensure that the results of the tests conform to the description in this Manual. It is important to ensure that the tests are conducted with the latest version posted on the IHO web site at </w:t>
      </w:r>
      <w:hyperlink r:id="rId23" w:history="1">
        <w:r w:rsidR="00E30334" w:rsidRPr="0036258B">
          <w:rPr>
            <w:rStyle w:val="Hyperlink"/>
          </w:rPr>
          <w:t>http://www.iho.int</w:t>
        </w:r>
      </w:hyperlink>
      <w:r w:rsidR="00E30334">
        <w:t xml:space="preserve"> &gt; </w:t>
      </w:r>
      <w:r w:rsidR="00E960A0" w:rsidRPr="00E960A0">
        <w:t>(ENCs &amp; ECDIS)</w:t>
      </w:r>
      <w:r w:rsidR="00E30334">
        <w:t>.</w:t>
      </w:r>
      <w:r>
        <w:t xml:space="preserve">  </w:t>
      </w:r>
      <w:r w:rsidRPr="00D244D9">
        <w:t>The version number (3.0</w:t>
      </w:r>
      <w:r w:rsidR="00395921">
        <w:t>(</w:t>
      </w:r>
      <w:r w:rsidRPr="00D244D9">
        <w:t>.</w:t>
      </w:r>
      <w:r w:rsidR="00395921">
        <w:t>3)</w:t>
      </w:r>
      <w:r w:rsidRPr="00D244D9">
        <w:t>) will remain the same as long as the corrections do not impact this document</w:t>
      </w:r>
      <w:r w:rsidRPr="00E960A0">
        <w:t>.</w:t>
      </w:r>
    </w:p>
    <w:p w14:paraId="77D02DF0" w14:textId="77777777" w:rsidR="00F61BF0" w:rsidRDefault="00F61BF0" w:rsidP="00F61BF0"/>
    <w:p w14:paraId="087F4B00" w14:textId="77777777" w:rsidR="00F61BF0" w:rsidRDefault="00F61BF0" w:rsidP="00F61BF0">
      <w:r>
        <w:t>The third item on the list, SENC test data set, if supported, must be provided by the manufacturer.</w:t>
      </w:r>
    </w:p>
    <w:p w14:paraId="166CE764" w14:textId="77777777" w:rsidR="00F61BF0" w:rsidRPr="00413780" w:rsidRDefault="00F61BF0" w:rsidP="00413780"/>
    <w:p w14:paraId="38BFE00A" w14:textId="77777777" w:rsidR="00DC3259" w:rsidRDefault="00DC3259">
      <w:pPr>
        <w:widowControl/>
        <w:spacing w:line="240" w:lineRule="auto"/>
        <w:jc w:val="left"/>
        <w:rPr>
          <w:b/>
        </w:rPr>
      </w:pPr>
      <w:r>
        <w:br w:type="page"/>
      </w:r>
    </w:p>
    <w:p w14:paraId="663B3115" w14:textId="7BBDBB1A" w:rsidR="006B6747" w:rsidRDefault="006B6747" w:rsidP="006B6747">
      <w:pPr>
        <w:pStyle w:val="Heading2"/>
      </w:pPr>
      <w:bookmarkStart w:id="201" w:name="_Toc120212597"/>
      <w:r>
        <w:lastRenderedPageBreak/>
        <w:t>Notes on ECDIS screen samples</w:t>
      </w:r>
      <w:bookmarkEnd w:id="201"/>
    </w:p>
    <w:p w14:paraId="140E4F46" w14:textId="77777777" w:rsidR="006B6747" w:rsidRPr="0032474D" w:rsidRDefault="006B6747" w:rsidP="00582E06">
      <w:r w:rsidRPr="0032474D">
        <w:t>The following notes may be applicable to the ECDIS screen samples within this document:</w:t>
      </w:r>
    </w:p>
    <w:p w14:paraId="121FDE30" w14:textId="77777777" w:rsidR="0032474D" w:rsidRDefault="0032474D" w:rsidP="0032474D">
      <w:pPr>
        <w:rPr>
          <w:ins w:id="202" w:author="Thomas Mellor" w:date="2022-11-24T20:00:00Z"/>
        </w:rPr>
      </w:pPr>
    </w:p>
    <w:p w14:paraId="45276581" w14:textId="1D16E36F" w:rsidR="00DC3259" w:rsidRPr="00582E06" w:rsidRDefault="00DC3259" w:rsidP="00582E06">
      <w:pPr>
        <w:rPr>
          <w:bCs/>
        </w:rPr>
      </w:pPr>
      <w:r w:rsidRPr="00582E06">
        <w:rPr>
          <w:b/>
          <w:bCs/>
        </w:rPr>
        <w:t>Light Descriptions</w:t>
      </w:r>
    </w:p>
    <w:p w14:paraId="3D68F3D2" w14:textId="5EC1964E" w:rsidR="006B6747" w:rsidRPr="0032474D" w:rsidRDefault="006B6747" w:rsidP="00582E06">
      <w:r w:rsidRPr="0032474D">
        <w:t>Between the light characteristics abbreviation and the colour attribute it is acceptable for the ECDIS to display the light description text with or without a space. There must be a space between the</w:t>
      </w:r>
      <w:r w:rsidR="00DC3259" w:rsidRPr="0032474D">
        <w:t xml:space="preserve"> light colour and signal period, f</w:t>
      </w:r>
      <w:r w:rsidRPr="0032474D">
        <w:t>or example:</w:t>
      </w:r>
    </w:p>
    <w:p w14:paraId="70AF5367" w14:textId="77777777" w:rsidR="006B6747" w:rsidRPr="00582E06" w:rsidRDefault="006B6747" w:rsidP="00582E06">
      <w:r w:rsidRPr="0032474D">
        <w:t xml:space="preserve">Fl W 30s7m10M or FlW 30s7m10M </w:t>
      </w:r>
      <w:r w:rsidRPr="00582E06">
        <w:t>are both acceptable options</w:t>
      </w:r>
    </w:p>
    <w:p w14:paraId="4260DEBF" w14:textId="54056EB5" w:rsidR="00350439" w:rsidRPr="0032474D" w:rsidRDefault="006B6747" w:rsidP="00582E06">
      <w:r w:rsidRPr="0032474D">
        <w:t xml:space="preserve">Further details are </w:t>
      </w:r>
      <w:r w:rsidR="00DC3259" w:rsidRPr="0032474D">
        <w:t>given</w:t>
      </w:r>
      <w:r w:rsidRPr="0032474D">
        <w:t xml:space="preserve"> in S-52 Presentation Library </w:t>
      </w:r>
      <w:r w:rsidR="00350439" w:rsidRPr="0032474D">
        <w:t xml:space="preserve">edition 4.0.2 </w:t>
      </w:r>
      <w:r w:rsidRPr="0032474D">
        <w:t>Part 1 10.6.3 Light Description Text Strings</w:t>
      </w:r>
    </w:p>
    <w:p w14:paraId="1E9E7909" w14:textId="77777777" w:rsidR="00350439" w:rsidRPr="0032474D" w:rsidRDefault="00350439" w:rsidP="00582E06"/>
    <w:p w14:paraId="2621C9E3" w14:textId="44EB87F4" w:rsidR="00350439" w:rsidRPr="00582E06" w:rsidRDefault="00350439" w:rsidP="0032474D">
      <w:pPr>
        <w:rPr>
          <w:b/>
          <w:bCs/>
        </w:rPr>
      </w:pPr>
      <w:r w:rsidRPr="00582E06">
        <w:rPr>
          <w:b/>
          <w:bCs/>
        </w:rPr>
        <w:t>Light Descriptions for Sectored Lights</w:t>
      </w:r>
    </w:p>
    <w:p w14:paraId="194E13C4" w14:textId="454E29D1" w:rsidR="00350439" w:rsidRPr="0032474D" w:rsidRDefault="00350439" w:rsidP="0032474D">
      <w:r w:rsidRPr="0032474D">
        <w:t xml:space="preserve">The light description text string is normally not used for sector lights because it would cause clutter however OEMs are not prevented from doing so. Where OEMs have displayed the text strings in their ECDIS they must provide a method to select/deselect them from the ECDIS display. Further details are available in S-52 Presentation Library edition 4.0.2 Part 1 LIGHTS06 conditional symbology procedure. </w:t>
      </w:r>
    </w:p>
    <w:p w14:paraId="4FB3CC91" w14:textId="77777777" w:rsidR="00350439" w:rsidRPr="0032474D" w:rsidRDefault="00350439" w:rsidP="0032474D"/>
    <w:p w14:paraId="3FBBBF93" w14:textId="6B9B8823" w:rsidR="00350439" w:rsidRPr="00582E06" w:rsidRDefault="00350439" w:rsidP="0032474D">
      <w:pPr>
        <w:rPr>
          <w:b/>
          <w:bCs/>
        </w:rPr>
      </w:pPr>
      <w:r w:rsidRPr="00582E06">
        <w:rPr>
          <w:b/>
          <w:bCs/>
        </w:rPr>
        <w:t>Centred Symbols</w:t>
      </w:r>
    </w:p>
    <w:p w14:paraId="20B14FA2" w14:textId="6F74F955" w:rsidR="00350439" w:rsidRPr="0032474D" w:rsidRDefault="006356F2" w:rsidP="0032474D">
      <w:r w:rsidRPr="0032474D">
        <w:t>There is no algorithm specified by S-52</w:t>
      </w:r>
      <w:r w:rsidR="00DC3259" w:rsidRPr="0032474D">
        <w:t xml:space="preserve"> for OEMs</w:t>
      </w:r>
      <w:r w:rsidRPr="0032474D">
        <w:t xml:space="preserve"> to calculate the centre of an area. Therefore depending on the ECDIS there maybe instances where the centred symbol is not visible. If the centred symbol is not visible in the ECDIS display the zoom level should be increased </w:t>
      </w:r>
      <w:r w:rsidR="00A81B0B" w:rsidRPr="0032474D">
        <w:t>until</w:t>
      </w:r>
      <w:r w:rsidRPr="0032474D">
        <w:t xml:space="preserve"> the symbol becomes visible. </w:t>
      </w:r>
    </w:p>
    <w:p w14:paraId="7A75C6EE" w14:textId="77777777" w:rsidR="00350439" w:rsidRDefault="00350439" w:rsidP="00350439">
      <w:pPr>
        <w:pStyle w:val="ListParagraph"/>
      </w:pPr>
    </w:p>
    <w:p w14:paraId="62A6FF14" w14:textId="77777777" w:rsidR="00350439" w:rsidRDefault="00350439" w:rsidP="00350439">
      <w:pPr>
        <w:pStyle w:val="ListParagraph"/>
      </w:pPr>
    </w:p>
    <w:p w14:paraId="3B949F65" w14:textId="77777777" w:rsidR="00350439" w:rsidRPr="006B6747" w:rsidRDefault="00350439" w:rsidP="00350439">
      <w:pPr>
        <w:pStyle w:val="ListParagraph"/>
      </w:pPr>
    </w:p>
    <w:p w14:paraId="6AF59721" w14:textId="1D369FD2" w:rsidR="00A757D8" w:rsidRPr="00E9404B" w:rsidRDefault="00C6478C" w:rsidP="002164D3">
      <w:pPr>
        <w:pStyle w:val="Heading1"/>
      </w:pPr>
      <w:r w:rsidRPr="00C33EE6">
        <w:br w:type="page"/>
      </w:r>
      <w:bookmarkStart w:id="203" w:name="_Toc120212598"/>
      <w:r w:rsidR="00575479" w:rsidRPr="00E9404B">
        <w:lastRenderedPageBreak/>
        <w:t>Chart Loading and Updating</w:t>
      </w:r>
      <w:bookmarkEnd w:id="203"/>
    </w:p>
    <w:p w14:paraId="6AB3C8D8" w14:textId="77777777" w:rsidR="00575479" w:rsidRPr="00575479" w:rsidRDefault="00575479" w:rsidP="002164D3">
      <w:pPr>
        <w:pStyle w:val="Heading2"/>
      </w:pPr>
      <w:bookmarkStart w:id="204" w:name="_Toc120212599"/>
      <w:r w:rsidRPr="00575479">
        <w:t>Chart Loading of Unencrypted ENCs</w:t>
      </w:r>
      <w:bookmarkEnd w:id="204"/>
    </w:p>
    <w:p w14:paraId="0E2CEA0D" w14:textId="77777777" w:rsidR="00575479" w:rsidRPr="00E30B8F" w:rsidRDefault="00575479" w:rsidP="00E30B8F">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53E84">
        <w:trPr>
          <w:tblHeader/>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77777777" w:rsidR="00345746" w:rsidRPr="00575479" w:rsidRDefault="00345746" w:rsidP="0015247B">
            <w:r>
              <w:t>2.1.1</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53E84">
        <w:trPr>
          <w:tblHeader/>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53E84">
        <w:trPr>
          <w:tblHeader/>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53E84">
        <w:trPr>
          <w:tblHeader/>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53E84">
        <w:trPr>
          <w:tblHeader/>
        </w:trPr>
        <w:tc>
          <w:tcPr>
            <w:tcW w:w="9526" w:type="dxa"/>
            <w:gridSpan w:val="4"/>
            <w:vAlign w:val="center"/>
          </w:tcPr>
          <w:p w14:paraId="233F5054" w14:textId="77777777" w:rsidR="00575479" w:rsidRPr="00C36B0F" w:rsidRDefault="00575479" w:rsidP="00DF5922">
            <w:pPr>
              <w:rPr>
                <w:i/>
              </w:rPr>
            </w:pPr>
            <w:r w:rsidRPr="00C36B0F">
              <w:rPr>
                <w:i/>
              </w:rPr>
              <w:t>Load cells</w:t>
            </w:r>
          </w:p>
          <w:p w14:paraId="4EF9768A" w14:textId="77777777" w:rsidR="00575479" w:rsidRPr="00C36B0F" w:rsidRDefault="00575479" w:rsidP="00DF5922">
            <w:pPr>
              <w:rPr>
                <w:i/>
              </w:rPr>
            </w:pPr>
            <w:r w:rsidRPr="00C36B0F">
              <w:rPr>
                <w:i/>
              </w:rPr>
              <w:t>2.1.1 Power Up\ENC_ROOT\GB4X0000.000</w:t>
            </w:r>
          </w:p>
          <w:p w14:paraId="534565AC" w14:textId="77777777" w:rsidR="00575479" w:rsidRPr="00C36B0F" w:rsidRDefault="00575479" w:rsidP="00DF5922">
            <w:pPr>
              <w:rPr>
                <w:i/>
              </w:rPr>
            </w:pPr>
            <w:r w:rsidRPr="00C36B0F">
              <w:rPr>
                <w:i/>
              </w:rPr>
              <w:t>2.1.1 Power Up\ENC_ROOT\GB5X01NW.000 with the following settings:</w:t>
            </w:r>
          </w:p>
          <w:p w14:paraId="285A53A6" w14:textId="643D9368" w:rsidR="00575479" w:rsidRPr="00C36B0F" w:rsidRDefault="00575479" w:rsidP="00DF5922">
            <w:pPr>
              <w:rPr>
                <w:i/>
              </w:rPr>
            </w:pPr>
            <w:r w:rsidRPr="00C36B0F">
              <w:rPr>
                <w:i/>
              </w:rPr>
              <w:t xml:space="preserve">Select </w:t>
            </w:r>
            <w:r w:rsidR="00DE09B9">
              <w:rPr>
                <w:i/>
              </w:rPr>
              <w:t>Display Category</w:t>
            </w:r>
            <w:r w:rsidRPr="00C36B0F">
              <w:rPr>
                <w:i/>
              </w:rPr>
              <w:t xml:space="preserve"> Other</w:t>
            </w:r>
          </w:p>
          <w:p w14:paraId="2C47CAD1" w14:textId="294CE036" w:rsidR="00575479" w:rsidRPr="00C36B0F" w:rsidRDefault="00575479" w:rsidP="00DF5922">
            <w:pPr>
              <w:rPr>
                <w:i/>
              </w:rPr>
            </w:pPr>
            <w:r w:rsidRPr="00C36B0F">
              <w:rPr>
                <w:i/>
              </w:rPr>
              <w:t xml:space="preserve">Set the </w:t>
            </w:r>
            <w:r w:rsidR="0069033B">
              <w:rPr>
                <w:i/>
              </w:rPr>
              <w:t xml:space="preserve">Safety Contour </w:t>
            </w:r>
            <w:r w:rsidRPr="00C36B0F">
              <w:rPr>
                <w:i/>
              </w:rPr>
              <w:t>value to 8 m</w:t>
            </w:r>
          </w:p>
          <w:p w14:paraId="593C80A7" w14:textId="054252E2" w:rsidR="00575479" w:rsidRPr="00C36B0F" w:rsidRDefault="00575479" w:rsidP="00DF5922">
            <w:pPr>
              <w:rPr>
                <w:i/>
              </w:rPr>
            </w:pPr>
            <w:r w:rsidRPr="00C36B0F">
              <w:rPr>
                <w:i/>
              </w:rPr>
              <w:t xml:space="preserve">Set the </w:t>
            </w:r>
            <w:r w:rsidR="0069033B">
              <w:rPr>
                <w:i/>
              </w:rPr>
              <w:t xml:space="preserve">Safety Depth  </w:t>
            </w:r>
            <w:r w:rsidRPr="00C36B0F">
              <w:rPr>
                <w:i/>
              </w:rPr>
              <w:t xml:space="preserve">value to 8 m </w:t>
            </w:r>
          </w:p>
          <w:p w14:paraId="01206083" w14:textId="77777777" w:rsidR="00575479" w:rsidRPr="00C36B0F" w:rsidRDefault="00575479" w:rsidP="00DF5922">
            <w:pPr>
              <w:rPr>
                <w:i/>
              </w:rPr>
            </w:pPr>
            <w:r w:rsidRPr="00C36B0F">
              <w:rPr>
                <w:i/>
              </w:rPr>
              <w:t>Select Symbolized Boundaries</w:t>
            </w:r>
          </w:p>
          <w:p w14:paraId="52232CE6" w14:textId="77777777" w:rsidR="00575479" w:rsidRDefault="00575479" w:rsidP="00DF5922">
            <w:pPr>
              <w:rPr>
                <w:i/>
              </w:rPr>
            </w:pPr>
            <w:r w:rsidRPr="00C36B0F">
              <w:rPr>
                <w:i/>
              </w:rPr>
              <w:t xml:space="preserve">Select Paper chart symbols </w:t>
            </w:r>
          </w:p>
          <w:p w14:paraId="7122FF66" w14:textId="77777777" w:rsidR="00B765DF" w:rsidRPr="00B765DF" w:rsidRDefault="00B765DF" w:rsidP="00B765DF">
            <w:pPr>
              <w:rPr>
                <w:i/>
              </w:rPr>
            </w:pPr>
            <w:r w:rsidRPr="00B765DF">
              <w:rPr>
                <w:i/>
              </w:rPr>
              <w:t>Select all Text groups</w:t>
            </w:r>
          </w:p>
          <w:p w14:paraId="66ACEC8E" w14:textId="77777777" w:rsidR="00B765DF" w:rsidRPr="00B765DF" w:rsidRDefault="00B765DF" w:rsidP="00B765DF">
            <w:pPr>
              <w:rPr>
                <w:i/>
              </w:rPr>
            </w:pPr>
            <w:r w:rsidRPr="00B765DF">
              <w:rPr>
                <w:i/>
              </w:rPr>
              <w:t>Select Accuracy</w:t>
            </w:r>
          </w:p>
          <w:p w14:paraId="12FBF136" w14:textId="77777777" w:rsidR="00B765DF" w:rsidRPr="00B765DF" w:rsidRDefault="00B765DF" w:rsidP="00B765DF">
            <w:pPr>
              <w:rPr>
                <w:i/>
              </w:rPr>
            </w:pPr>
            <w:r w:rsidRPr="00B765DF">
              <w:rPr>
                <w:i/>
              </w:rPr>
              <w:t>Select Highlight info</w:t>
            </w:r>
          </w:p>
          <w:p w14:paraId="66614E20" w14:textId="77777777" w:rsidR="00B765DF" w:rsidRPr="00B765DF" w:rsidRDefault="00B765DF" w:rsidP="00B765DF">
            <w:pPr>
              <w:rPr>
                <w:i/>
              </w:rPr>
            </w:pPr>
            <w:r w:rsidRPr="00B765DF">
              <w:rPr>
                <w:i/>
              </w:rPr>
              <w:t>Select Highlight date dependent</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53E84">
        <w:trPr>
          <w:tblHeader/>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53E84">
        <w:trPr>
          <w:tblHeader/>
        </w:trPr>
        <w:tc>
          <w:tcPr>
            <w:tcW w:w="9526" w:type="dxa"/>
            <w:gridSpan w:val="4"/>
            <w:vAlign w:val="center"/>
          </w:tcPr>
          <w:p w14:paraId="7880ED86" w14:textId="77777777" w:rsidR="00345746" w:rsidRPr="00C36B0F" w:rsidRDefault="00345746" w:rsidP="00DF5922">
            <w:pPr>
              <w:rPr>
                <w:i/>
              </w:rPr>
            </w:pPr>
            <w:r w:rsidRPr="00C36B0F">
              <w:rPr>
                <w:i/>
              </w:rPr>
              <w:t>Load cells and view the chart display.</w:t>
            </w:r>
          </w:p>
        </w:tc>
      </w:tr>
      <w:tr w:rsidR="00575479" w14:paraId="26149F65" w14:textId="77777777" w:rsidTr="00A53E84">
        <w:trPr>
          <w:tblHeader/>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53E84">
        <w:trPr>
          <w:tblHeader/>
        </w:trPr>
        <w:tc>
          <w:tcPr>
            <w:tcW w:w="9526" w:type="dxa"/>
            <w:gridSpan w:val="4"/>
            <w:tcBorders>
              <w:bottom w:val="nil"/>
            </w:tcBorders>
            <w:vAlign w:val="center"/>
          </w:tcPr>
          <w:p w14:paraId="0033A35D" w14:textId="77777777" w:rsidR="00345746" w:rsidRPr="00C36B0F" w:rsidRDefault="00345746" w:rsidP="00DF5922">
            <w:pPr>
              <w:rPr>
                <w:b/>
                <w:i/>
              </w:rPr>
            </w:pPr>
            <w:r w:rsidRPr="00C36B0F">
              <w:rPr>
                <w:i/>
              </w:rPr>
              <w:t>With the charts displayed the own ship shall be placed at the jetty in Micklefirth.</w:t>
            </w:r>
          </w:p>
        </w:tc>
      </w:tr>
      <w:tr w:rsidR="001549A7" w14:paraId="29D47B67" w14:textId="77777777" w:rsidTr="00A53E84">
        <w:trPr>
          <w:tblHeader/>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val="fr-FR" w:eastAsia="fr-FR"/>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53E84">
        <w:trPr>
          <w:tblHeader/>
        </w:trPr>
        <w:tc>
          <w:tcPr>
            <w:tcW w:w="9526" w:type="dxa"/>
            <w:gridSpan w:val="4"/>
            <w:tcBorders>
              <w:top w:val="nil"/>
              <w:bottom w:val="single" w:sz="4" w:space="0" w:color="auto"/>
            </w:tcBorders>
            <w:vAlign w:val="center"/>
          </w:tcPr>
          <w:p w14:paraId="578EF928" w14:textId="77777777" w:rsidR="00575479" w:rsidRPr="00C36B0F" w:rsidRDefault="001549A7" w:rsidP="001549A7">
            <w:pPr>
              <w:rPr>
                <w:i/>
              </w:rPr>
            </w:pPr>
            <w:r w:rsidRPr="00C36B0F">
              <w:rPr>
                <w:i/>
              </w:rPr>
              <w:t>After loading of GB4X0000.000, displayed scale 1:50 000</w:t>
            </w:r>
          </w:p>
          <w:p w14:paraId="0B0C0FD1" w14:textId="77777777" w:rsidR="00E9404B" w:rsidRDefault="00E9404B" w:rsidP="002164D3">
            <w:pPr>
              <w:jc w:val="left"/>
              <w:rPr>
                <w:i/>
              </w:rPr>
            </w:pPr>
            <w:r w:rsidRPr="00EF287F">
              <w:rPr>
                <w:i/>
              </w:rPr>
              <w:t xml:space="preserve">Note: Screen </w:t>
            </w:r>
            <w:r w:rsidR="00A60D08" w:rsidRPr="00EF287F">
              <w:rPr>
                <w:i/>
              </w:rPr>
              <w:t>plot</w:t>
            </w:r>
            <w:r w:rsidRPr="00EF287F">
              <w:rPr>
                <w:i/>
              </w:rPr>
              <w:t xml:space="preserve"> above is based on the full text NATSUR attribute.  </w:t>
            </w:r>
            <w:r w:rsidR="00ED4075" w:rsidRPr="00EF287F">
              <w:rPr>
                <w:i/>
              </w:rPr>
              <w:t>To reduce undue clutter in the ECDIS chart display, the use of the abbreviations of the NATSUR attribute is recommended</w:t>
            </w:r>
            <w:r w:rsidRPr="00EF287F">
              <w:rPr>
                <w:i/>
              </w:rPr>
              <w:t xml:space="preserve"> </w:t>
            </w:r>
            <w:r w:rsidR="00ED4075" w:rsidRPr="00EF287F">
              <w:rPr>
                <w:i/>
              </w:rPr>
              <w:t>(</w:t>
            </w:r>
            <w:r w:rsidRPr="00EF287F">
              <w:rPr>
                <w:i/>
              </w:rPr>
              <w:t xml:space="preserve">see screen </w:t>
            </w:r>
            <w:r w:rsidR="00A60D08" w:rsidRPr="00EF287F">
              <w:rPr>
                <w:i/>
              </w:rPr>
              <w:t>plot</w:t>
            </w:r>
            <w:r w:rsidRPr="00EF287F">
              <w:rPr>
                <w:i/>
              </w:rPr>
              <w:t xml:space="preserve"> </w:t>
            </w:r>
            <w:r w:rsidR="00AA4DE2" w:rsidRPr="00EF287F">
              <w:rPr>
                <w:i/>
              </w:rPr>
              <w:t>o</w:t>
            </w:r>
            <w:r w:rsidRPr="00EF287F">
              <w:rPr>
                <w:i/>
              </w:rPr>
              <w:t>n next page)</w:t>
            </w:r>
            <w:r w:rsidR="00ED4075" w:rsidRPr="00EF287F">
              <w:rPr>
                <w:i/>
              </w:rPr>
              <w:t>.</w:t>
            </w:r>
          </w:p>
          <w:p w14:paraId="532C090B" w14:textId="77777777" w:rsidR="00EC09A6" w:rsidRDefault="00EC09A6" w:rsidP="00AA4DE2">
            <w:pPr>
              <w:rPr>
                <w:i/>
              </w:rPr>
            </w:pPr>
          </w:p>
          <w:p w14:paraId="22F94C19" w14:textId="782877AB" w:rsidR="00EC09A6" w:rsidRPr="002164D3" w:rsidRDefault="00EC09A6" w:rsidP="002164D3">
            <w:pPr>
              <w:jc w:val="left"/>
              <w:rPr>
                <w:i/>
              </w:rPr>
            </w:pPr>
            <w:r w:rsidRPr="002164D3">
              <w:rPr>
                <w:i/>
              </w:rPr>
              <w:t>Note: Within this test dataset there are two omni directional lights co-located at 32º34.688S, 060º54.955E, this case is not a real-world example, as such the ECDIS may show a red-light sector.</w:t>
            </w:r>
          </w:p>
        </w:tc>
      </w:tr>
      <w:tr w:rsidR="00E9404B" w14:paraId="4AB9A302" w14:textId="77777777" w:rsidTr="00A53E84">
        <w:trPr>
          <w:tblHeader/>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val="fr-FR" w:eastAsia="fr-FR"/>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53E84">
        <w:trPr>
          <w:tblHeader/>
        </w:trPr>
        <w:tc>
          <w:tcPr>
            <w:tcW w:w="9526" w:type="dxa"/>
            <w:gridSpan w:val="4"/>
            <w:tcBorders>
              <w:top w:val="nil"/>
              <w:bottom w:val="single" w:sz="4" w:space="0" w:color="auto"/>
            </w:tcBorders>
            <w:vAlign w:val="center"/>
          </w:tcPr>
          <w:p w14:paraId="4EAF64FC" w14:textId="26AAB633" w:rsidR="00E9404B" w:rsidRPr="00E9404B" w:rsidRDefault="00E9404B" w:rsidP="00E9404B"/>
        </w:tc>
      </w:tr>
      <w:tr w:rsidR="001549A7" w14:paraId="11B95B82" w14:textId="77777777" w:rsidTr="00A53E84">
        <w:trPr>
          <w:tblHeader/>
        </w:trPr>
        <w:tc>
          <w:tcPr>
            <w:tcW w:w="9526" w:type="dxa"/>
            <w:gridSpan w:val="4"/>
            <w:tcBorders>
              <w:bottom w:val="nil"/>
            </w:tcBorders>
            <w:vAlign w:val="center"/>
          </w:tcPr>
          <w:p w14:paraId="5F0303E5" w14:textId="303C3B3D" w:rsidR="001549A7" w:rsidRPr="001549A7" w:rsidRDefault="000D7CE0" w:rsidP="000A066E">
            <w:pPr>
              <w:jc w:val="center"/>
            </w:pPr>
            <w:r>
              <w:rPr>
                <w:noProof/>
                <w:lang w:val="fr-FR" w:eastAsia="fr-FR"/>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53E84">
        <w:trPr>
          <w:tblHeader/>
        </w:trPr>
        <w:tc>
          <w:tcPr>
            <w:tcW w:w="9526" w:type="dxa"/>
            <w:gridSpan w:val="4"/>
            <w:tcBorders>
              <w:top w:val="nil"/>
            </w:tcBorders>
            <w:vAlign w:val="center"/>
          </w:tcPr>
          <w:p w14:paraId="0EF8529C" w14:textId="77777777" w:rsidR="001549A7" w:rsidRPr="000A066E" w:rsidRDefault="001549A7" w:rsidP="001549A7">
            <w:pPr>
              <w:rPr>
                <w:i/>
              </w:rPr>
            </w:pPr>
            <w:r w:rsidRPr="000A066E">
              <w:rPr>
                <w:i/>
              </w:rPr>
              <w:t>After loading of GB5X01NW.000, displayed scale 1:20 000</w:t>
            </w:r>
          </w:p>
        </w:tc>
      </w:tr>
    </w:tbl>
    <w:p w14:paraId="18544AB3" w14:textId="77777777" w:rsidR="00FF590E" w:rsidRPr="00C33EE6" w:rsidRDefault="00FF590E" w:rsidP="00FF590E"/>
    <w:p w14:paraId="74C278AF" w14:textId="77777777" w:rsidR="00A757D8" w:rsidRPr="00C33EE6" w:rsidRDefault="00A757D8" w:rsidP="00EB5479"/>
    <w:p w14:paraId="639CD299" w14:textId="77777777" w:rsidR="00A757D8" w:rsidRPr="00DF5922" w:rsidRDefault="00FF590E" w:rsidP="00E30B8F">
      <w:pPr>
        <w:pStyle w:val="Heading3"/>
      </w:pPr>
      <w:r>
        <w:br w:type="page"/>
      </w:r>
      <w:r w:rsidR="00DF5922" w:rsidRPr="00DF5922">
        <w:lastRenderedPageBreak/>
        <w:t>Number and date in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0"/>
        <w:gridCol w:w="1843"/>
        <w:gridCol w:w="287"/>
        <w:gridCol w:w="847"/>
        <w:gridCol w:w="1535"/>
        <w:gridCol w:w="308"/>
        <w:gridCol w:w="2073"/>
        <w:gridCol w:w="195"/>
        <w:gridCol w:w="1842"/>
        <w:gridCol w:w="346"/>
      </w:tblGrid>
      <w:tr w:rsidR="000A066E" w14:paraId="0583BCD2" w14:textId="77777777" w:rsidTr="00A53E84">
        <w:trPr>
          <w:tblHeader/>
        </w:trPr>
        <w:tc>
          <w:tcPr>
            <w:tcW w:w="2380" w:type="dxa"/>
            <w:gridSpan w:val="3"/>
            <w:shd w:val="clear" w:color="auto" w:fill="CCFFCC"/>
            <w:vAlign w:val="center"/>
          </w:tcPr>
          <w:p w14:paraId="12482FB2" w14:textId="77777777" w:rsidR="00ED5AF2" w:rsidRPr="00575479" w:rsidRDefault="00ED5AF2" w:rsidP="0015247B">
            <w:r w:rsidRPr="000A066E">
              <w:rPr>
                <w:b/>
              </w:rPr>
              <w:t>Test Reference</w:t>
            </w:r>
          </w:p>
        </w:tc>
        <w:tc>
          <w:tcPr>
            <w:tcW w:w="2382" w:type="dxa"/>
            <w:gridSpan w:val="2"/>
            <w:shd w:val="clear" w:color="auto" w:fill="CCFFCC"/>
            <w:vAlign w:val="center"/>
          </w:tcPr>
          <w:p w14:paraId="765A79A8" w14:textId="77777777" w:rsidR="00ED5AF2" w:rsidRPr="00575479" w:rsidRDefault="00ED5AF2" w:rsidP="0015247B">
            <w:r>
              <w:t>2.1.2</w:t>
            </w:r>
          </w:p>
        </w:tc>
        <w:tc>
          <w:tcPr>
            <w:tcW w:w="2381" w:type="dxa"/>
            <w:gridSpan w:val="2"/>
            <w:shd w:val="clear" w:color="auto" w:fill="CCFFCC"/>
            <w:vAlign w:val="center"/>
          </w:tcPr>
          <w:p w14:paraId="07FA1281" w14:textId="77777777" w:rsidR="00ED5AF2" w:rsidRPr="00575479" w:rsidRDefault="00ED5AF2" w:rsidP="0015247B">
            <w:r w:rsidRPr="000A066E">
              <w:rPr>
                <w:b/>
              </w:rPr>
              <w:t>IHO Reference</w:t>
            </w:r>
          </w:p>
        </w:tc>
        <w:tc>
          <w:tcPr>
            <w:tcW w:w="2383"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77777777" w:rsidR="00ED5AF2" w:rsidRPr="00C36B0F" w:rsidRDefault="00ED5AF2" w:rsidP="0015247B">
            <w:pPr>
              <w:rPr>
                <w:i/>
              </w:rPr>
            </w:pPr>
            <w:r w:rsidRPr="00C36B0F">
              <w:rPr>
                <w:i/>
              </w:rPr>
              <w:t>Loading of initial datasets and confirmation of information in chart library.</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737D5EF" w14:textId="77777777" w:rsidR="00ED5AF2" w:rsidRPr="00C36B0F" w:rsidRDefault="00ED5AF2" w:rsidP="00ED5AF2">
            <w:pPr>
              <w:rPr>
                <w:i/>
              </w:rPr>
            </w:pPr>
            <w:r w:rsidRPr="00C36B0F">
              <w:rPr>
                <w:i/>
              </w:rPr>
              <w:t>Load all cells from</w:t>
            </w:r>
          </w:p>
          <w:p w14:paraId="441712B5" w14:textId="77777777" w:rsidR="00ED5AF2" w:rsidRPr="004065B1" w:rsidRDefault="00ED5AF2" w:rsidP="000A066E">
            <w:pPr>
              <w:jc w:val="left"/>
            </w:pPr>
            <w:r w:rsidRPr="00C36B0F">
              <w:rPr>
                <w:i/>
              </w:rPr>
              <w:t>2.1.1 Power Up\ENC_ROOT</w:t>
            </w:r>
          </w:p>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77777777" w:rsidR="00ED5AF2" w:rsidRPr="00345746" w:rsidRDefault="00ED5AF2" w:rsidP="0015247B">
            <w:r w:rsidRPr="00ED5AF2">
              <w:t>Check that in the chart library the information about the cells is provided as follows</w:t>
            </w:r>
          </w:p>
        </w:tc>
      </w:tr>
      <w:tr w:rsidR="00ED668D" w14:paraId="67319E31" w14:textId="77777777" w:rsidTr="00A53E84">
        <w:trPr>
          <w:tblHeader/>
        </w:trPr>
        <w:tc>
          <w:tcPr>
            <w:tcW w:w="250"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184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34"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843"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268"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84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46"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ED668D" w14:paraId="56F30737"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1843" w:type="dxa"/>
            <w:tcBorders>
              <w:left w:val="single" w:sz="4" w:space="0" w:color="auto"/>
            </w:tcBorders>
            <w:shd w:val="clear" w:color="auto" w:fill="DBE5F1"/>
            <w:vAlign w:val="center"/>
          </w:tcPr>
          <w:p w14:paraId="7C19CC33" w14:textId="77777777" w:rsidR="00ED668D" w:rsidRPr="008B51BD" w:rsidRDefault="00ED668D" w:rsidP="00ED668D">
            <w:pPr>
              <w:rPr>
                <w:sz w:val="18"/>
                <w:szCs w:val="18"/>
              </w:rPr>
            </w:pPr>
            <w:r w:rsidRPr="008B51BD">
              <w:rPr>
                <w:sz w:val="18"/>
                <w:szCs w:val="18"/>
              </w:rPr>
              <w:t>GB4X0000.000</w:t>
            </w:r>
          </w:p>
        </w:tc>
        <w:tc>
          <w:tcPr>
            <w:tcW w:w="1134"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10ECC78C" w14:textId="0F575059" w:rsidR="00ED668D" w:rsidRPr="008B51BD" w:rsidRDefault="00ED668D" w:rsidP="00ED668D">
            <w:pPr>
              <w:rPr>
                <w:sz w:val="18"/>
                <w:szCs w:val="18"/>
              </w:rPr>
            </w:pPr>
            <w:r w:rsidRPr="008B51BD">
              <w:rPr>
                <w:sz w:val="18"/>
                <w:szCs w:val="18"/>
              </w:rPr>
              <w:t>20010409</w:t>
            </w:r>
          </w:p>
        </w:tc>
        <w:tc>
          <w:tcPr>
            <w:tcW w:w="1842" w:type="dxa"/>
            <w:tcBorders>
              <w:right w:val="single" w:sz="4" w:space="0" w:color="auto"/>
            </w:tcBorders>
            <w:shd w:val="clear" w:color="auto" w:fill="DBE5F1"/>
            <w:vAlign w:val="center"/>
          </w:tcPr>
          <w:p w14:paraId="66B0046C" w14:textId="79E46580" w:rsidR="00ED668D" w:rsidRPr="008B51BD" w:rsidRDefault="00ED668D" w:rsidP="00ED668D">
            <w:pPr>
              <w:rPr>
                <w:sz w:val="18"/>
                <w:szCs w:val="18"/>
              </w:rPr>
            </w:pPr>
            <w:r w:rsidRPr="008B51BD">
              <w:rPr>
                <w:sz w:val="18"/>
                <w:szCs w:val="18"/>
              </w:rPr>
              <w:t>20010409</w:t>
            </w:r>
          </w:p>
        </w:tc>
        <w:tc>
          <w:tcPr>
            <w:tcW w:w="346"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ED668D" w14:paraId="407E54C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1843" w:type="dxa"/>
            <w:tcBorders>
              <w:left w:val="single" w:sz="4" w:space="0" w:color="auto"/>
            </w:tcBorders>
            <w:shd w:val="clear" w:color="auto" w:fill="DBE5F1"/>
            <w:vAlign w:val="center"/>
          </w:tcPr>
          <w:p w14:paraId="7E0CFA84" w14:textId="77777777" w:rsidR="00ED668D" w:rsidRPr="008B51BD" w:rsidRDefault="00ED668D" w:rsidP="00ED668D">
            <w:pPr>
              <w:rPr>
                <w:sz w:val="18"/>
                <w:szCs w:val="18"/>
              </w:rPr>
            </w:pPr>
            <w:r w:rsidRPr="008B51BD">
              <w:rPr>
                <w:sz w:val="18"/>
                <w:szCs w:val="18"/>
              </w:rPr>
              <w:t>GB5X01NE.000</w:t>
            </w:r>
          </w:p>
        </w:tc>
        <w:tc>
          <w:tcPr>
            <w:tcW w:w="1134"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A66E3D2" w14:textId="4755A2F3"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083ED160" w14:textId="3FD0E9D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ED668D" w14:paraId="7D0607F8"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1843" w:type="dxa"/>
            <w:tcBorders>
              <w:left w:val="single" w:sz="4" w:space="0" w:color="auto"/>
            </w:tcBorders>
            <w:shd w:val="clear" w:color="auto" w:fill="DBE5F1"/>
            <w:vAlign w:val="center"/>
          </w:tcPr>
          <w:p w14:paraId="44423419" w14:textId="77777777" w:rsidR="00ED668D" w:rsidRPr="008B51BD" w:rsidRDefault="00ED668D" w:rsidP="00ED668D">
            <w:pPr>
              <w:rPr>
                <w:sz w:val="18"/>
                <w:szCs w:val="18"/>
              </w:rPr>
            </w:pPr>
            <w:r w:rsidRPr="008B51BD">
              <w:rPr>
                <w:sz w:val="18"/>
                <w:szCs w:val="18"/>
              </w:rPr>
              <w:t>GB5X01NW.000</w:t>
            </w:r>
          </w:p>
        </w:tc>
        <w:tc>
          <w:tcPr>
            <w:tcW w:w="1134"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843"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8050107" w14:textId="237E33CD"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43051AD9" w14:textId="057D3661"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ED668D" w14:paraId="49C8E911"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1843" w:type="dxa"/>
            <w:tcBorders>
              <w:left w:val="single" w:sz="4" w:space="0" w:color="auto"/>
            </w:tcBorders>
            <w:shd w:val="clear" w:color="auto" w:fill="DBE5F1"/>
            <w:vAlign w:val="center"/>
          </w:tcPr>
          <w:p w14:paraId="41159D27" w14:textId="77777777" w:rsidR="00ED668D" w:rsidRPr="008B51BD" w:rsidRDefault="00ED668D" w:rsidP="00ED668D">
            <w:pPr>
              <w:rPr>
                <w:sz w:val="18"/>
                <w:szCs w:val="18"/>
              </w:rPr>
            </w:pPr>
            <w:r w:rsidRPr="008B51BD">
              <w:rPr>
                <w:sz w:val="18"/>
                <w:szCs w:val="18"/>
              </w:rPr>
              <w:t>GB5X01SE.000</w:t>
            </w:r>
          </w:p>
        </w:tc>
        <w:tc>
          <w:tcPr>
            <w:tcW w:w="1134"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2D9C3D4A" w14:textId="77777777" w:rsidR="00ED668D" w:rsidRPr="008B51BD" w:rsidRDefault="00ED668D" w:rsidP="00ED668D">
            <w:pPr>
              <w:rPr>
                <w:sz w:val="18"/>
                <w:szCs w:val="18"/>
              </w:rPr>
            </w:pPr>
            <w:r w:rsidRPr="008B51BD">
              <w:rPr>
                <w:sz w:val="18"/>
                <w:szCs w:val="18"/>
              </w:rPr>
              <w:t>20010406</w:t>
            </w:r>
          </w:p>
        </w:tc>
        <w:tc>
          <w:tcPr>
            <w:tcW w:w="1842" w:type="dxa"/>
            <w:tcBorders>
              <w:right w:val="single" w:sz="4" w:space="0" w:color="auto"/>
            </w:tcBorders>
            <w:shd w:val="clear" w:color="auto" w:fill="DBE5F1"/>
            <w:vAlign w:val="center"/>
          </w:tcPr>
          <w:p w14:paraId="5DE81BD1" w14:textId="77777777" w:rsidR="00ED668D" w:rsidRPr="008B51BD" w:rsidRDefault="00ED668D" w:rsidP="00ED668D">
            <w:pPr>
              <w:rPr>
                <w:sz w:val="18"/>
                <w:szCs w:val="18"/>
              </w:rPr>
            </w:pPr>
            <w:r w:rsidRPr="008B51BD">
              <w:rPr>
                <w:sz w:val="18"/>
                <w:szCs w:val="18"/>
              </w:rPr>
              <w:t>20010406</w:t>
            </w:r>
          </w:p>
        </w:tc>
        <w:tc>
          <w:tcPr>
            <w:tcW w:w="346"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ED668D" w14:paraId="7FB62EE2"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1843" w:type="dxa"/>
            <w:tcBorders>
              <w:left w:val="single" w:sz="4" w:space="0" w:color="auto"/>
              <w:bottom w:val="single" w:sz="4" w:space="0" w:color="auto"/>
            </w:tcBorders>
            <w:shd w:val="clear" w:color="auto" w:fill="DBE5F1"/>
            <w:vAlign w:val="center"/>
          </w:tcPr>
          <w:p w14:paraId="52624C10" w14:textId="2B8EBEA9" w:rsidR="00ED668D" w:rsidRPr="008B51BD" w:rsidRDefault="00ED668D" w:rsidP="00ED668D">
            <w:pPr>
              <w:rPr>
                <w:sz w:val="18"/>
                <w:szCs w:val="18"/>
              </w:rPr>
            </w:pPr>
            <w:r w:rsidRPr="008B51BD">
              <w:rPr>
                <w:sz w:val="18"/>
                <w:szCs w:val="18"/>
              </w:rPr>
              <w:t>GB5X01SW.000</w:t>
            </w:r>
          </w:p>
        </w:tc>
        <w:tc>
          <w:tcPr>
            <w:tcW w:w="1134"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61214A6D" w14:textId="77777777" w:rsidR="00ED668D" w:rsidRPr="008B51BD" w:rsidRDefault="00ED668D" w:rsidP="00ED668D">
            <w:pPr>
              <w:rPr>
                <w:sz w:val="18"/>
                <w:szCs w:val="18"/>
              </w:rPr>
            </w:pPr>
            <w:r w:rsidRPr="008B51BD">
              <w:rPr>
                <w:sz w:val="18"/>
                <w:szCs w:val="18"/>
              </w:rPr>
              <w:t>20010408</w:t>
            </w:r>
          </w:p>
        </w:tc>
        <w:tc>
          <w:tcPr>
            <w:tcW w:w="1842" w:type="dxa"/>
            <w:tcBorders>
              <w:bottom w:val="single" w:sz="4" w:space="0" w:color="auto"/>
              <w:right w:val="single" w:sz="4" w:space="0" w:color="auto"/>
            </w:tcBorders>
            <w:shd w:val="clear" w:color="auto" w:fill="DBE5F1"/>
            <w:vAlign w:val="center"/>
          </w:tcPr>
          <w:p w14:paraId="55312C1C" w14:textId="77777777" w:rsidR="00ED668D" w:rsidRPr="008B51BD" w:rsidRDefault="00ED668D" w:rsidP="00ED668D">
            <w:pPr>
              <w:rPr>
                <w:sz w:val="18"/>
                <w:szCs w:val="18"/>
              </w:rPr>
            </w:pPr>
            <w:r w:rsidRPr="008B51BD">
              <w:rPr>
                <w:sz w:val="18"/>
                <w:szCs w:val="18"/>
              </w:rPr>
              <w:t>20010408</w:t>
            </w:r>
          </w:p>
        </w:tc>
        <w:tc>
          <w:tcPr>
            <w:tcW w:w="346"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ED668D" w14:paraId="4F3887F6" w14:textId="77777777" w:rsidTr="00A53E84">
        <w:trPr>
          <w:tblHeader/>
        </w:trPr>
        <w:tc>
          <w:tcPr>
            <w:tcW w:w="250"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1843" w:type="dxa"/>
            <w:tcBorders>
              <w:left w:val="single" w:sz="4" w:space="0" w:color="auto"/>
            </w:tcBorders>
            <w:shd w:val="clear" w:color="auto" w:fill="DBE5F1"/>
            <w:vAlign w:val="center"/>
          </w:tcPr>
          <w:p w14:paraId="09131A80" w14:textId="1E352EBE" w:rsidR="00ED668D" w:rsidRPr="008B51BD" w:rsidRDefault="00ED668D" w:rsidP="00ED668D">
            <w:pPr>
              <w:rPr>
                <w:sz w:val="18"/>
                <w:szCs w:val="18"/>
              </w:rPr>
            </w:pPr>
            <w:r w:rsidRPr="008B51BD">
              <w:rPr>
                <w:sz w:val="18"/>
                <w:szCs w:val="18"/>
              </w:rPr>
              <w:t>GB5X02SE.000</w:t>
            </w:r>
          </w:p>
        </w:tc>
        <w:tc>
          <w:tcPr>
            <w:tcW w:w="1134" w:type="dxa"/>
            <w:gridSpan w:val="2"/>
            <w:shd w:val="clear" w:color="auto" w:fill="DBE5F1"/>
            <w:vAlign w:val="center"/>
          </w:tcPr>
          <w:p w14:paraId="3CEC6463" w14:textId="77777777" w:rsidR="00ED668D" w:rsidRPr="008B51BD" w:rsidRDefault="00ED668D" w:rsidP="00ED668D">
            <w:pPr>
              <w:rPr>
                <w:sz w:val="18"/>
                <w:szCs w:val="18"/>
              </w:rPr>
            </w:pPr>
            <w:r w:rsidRPr="008B51BD">
              <w:rPr>
                <w:sz w:val="18"/>
                <w:szCs w:val="18"/>
              </w:rPr>
              <w:t>1</w:t>
            </w:r>
          </w:p>
        </w:tc>
        <w:tc>
          <w:tcPr>
            <w:tcW w:w="1843" w:type="dxa"/>
            <w:gridSpan w:val="2"/>
            <w:shd w:val="clear" w:color="auto" w:fill="DBE5F1"/>
            <w:vAlign w:val="center"/>
          </w:tcPr>
          <w:p w14:paraId="53D3F32B" w14:textId="77777777" w:rsidR="00ED668D" w:rsidRPr="008B51BD" w:rsidRDefault="00ED668D" w:rsidP="00ED668D">
            <w:pPr>
              <w:rPr>
                <w:sz w:val="18"/>
                <w:szCs w:val="18"/>
              </w:rPr>
            </w:pPr>
            <w:r w:rsidRPr="008B51BD">
              <w:rPr>
                <w:sz w:val="18"/>
                <w:szCs w:val="18"/>
              </w:rPr>
              <w:t>0</w:t>
            </w:r>
          </w:p>
        </w:tc>
        <w:tc>
          <w:tcPr>
            <w:tcW w:w="2268" w:type="dxa"/>
            <w:gridSpan w:val="2"/>
            <w:shd w:val="clear" w:color="auto" w:fill="DBE5F1"/>
            <w:vAlign w:val="center"/>
          </w:tcPr>
          <w:p w14:paraId="0524A439" w14:textId="77777777" w:rsidR="00ED668D" w:rsidRPr="008B51BD" w:rsidRDefault="00ED668D" w:rsidP="00ED668D">
            <w:pPr>
              <w:rPr>
                <w:sz w:val="18"/>
                <w:szCs w:val="18"/>
              </w:rPr>
            </w:pPr>
            <w:r w:rsidRPr="008B51BD">
              <w:rPr>
                <w:sz w:val="18"/>
                <w:szCs w:val="18"/>
              </w:rPr>
              <w:t>20010407</w:t>
            </w:r>
          </w:p>
        </w:tc>
        <w:tc>
          <w:tcPr>
            <w:tcW w:w="1842" w:type="dxa"/>
            <w:tcBorders>
              <w:right w:val="single" w:sz="4" w:space="0" w:color="auto"/>
            </w:tcBorders>
            <w:shd w:val="clear" w:color="auto" w:fill="DBE5F1"/>
            <w:vAlign w:val="center"/>
          </w:tcPr>
          <w:p w14:paraId="69BCCBE3" w14:textId="77777777" w:rsidR="00ED668D" w:rsidRPr="008B51BD" w:rsidRDefault="00ED668D" w:rsidP="00ED668D">
            <w:pPr>
              <w:rPr>
                <w:sz w:val="18"/>
                <w:szCs w:val="18"/>
              </w:rPr>
            </w:pPr>
            <w:r w:rsidRPr="008B51BD">
              <w:rPr>
                <w:sz w:val="18"/>
                <w:szCs w:val="18"/>
              </w:rPr>
              <w:t>20010407</w:t>
            </w:r>
          </w:p>
        </w:tc>
        <w:tc>
          <w:tcPr>
            <w:tcW w:w="346"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77777777" w:rsidR="00ED668D" w:rsidRPr="00C36B0F" w:rsidRDefault="00ED668D" w:rsidP="00ED668D">
            <w:pPr>
              <w:rPr>
                <w:b/>
                <w:i/>
              </w:rPr>
            </w:pPr>
            <w:r w:rsidRPr="00C36B0F">
              <w:rPr>
                <w:i/>
              </w:rPr>
              <w:t>The information in the chart library shall be identical to the above table.</w:t>
            </w:r>
          </w:p>
        </w:tc>
      </w:tr>
    </w:tbl>
    <w:p w14:paraId="38892F95" w14:textId="77777777" w:rsidR="00ED668D" w:rsidRDefault="00ED668D" w:rsidP="00EB5479"/>
    <w:p w14:paraId="01F338CE" w14:textId="77777777" w:rsidR="00DF5922" w:rsidRDefault="00DF5922" w:rsidP="00E30B8F">
      <w:pPr>
        <w:pStyle w:val="Heading3"/>
      </w:pPr>
      <w:r w:rsidRPr="00DF5922">
        <w:t>Load additional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7777777" w:rsidR="0015247B" w:rsidRPr="004065B1" w:rsidRDefault="0015247B" w:rsidP="0015247B">
            <w:r>
              <w:t>2.1.3</w:t>
            </w:r>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77777777" w:rsidR="0015247B" w:rsidRPr="00C36B0F" w:rsidRDefault="006C11DB" w:rsidP="006C11DB">
            <w:pPr>
              <w:rPr>
                <w:i/>
              </w:rPr>
            </w:pPr>
            <w:r w:rsidRPr="00C36B0F">
              <w:rPr>
                <w:i/>
              </w:rPr>
              <w:t>As for test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118DE8E4" w14:textId="77777777" w:rsidR="006C11DB" w:rsidRPr="00C36B0F" w:rsidRDefault="006C11DB" w:rsidP="006C11DB">
            <w:pPr>
              <w:rPr>
                <w:i/>
              </w:rPr>
            </w:pPr>
            <w:r w:rsidRPr="00C36B0F">
              <w:rPr>
                <w:i/>
              </w:rPr>
              <w:t>Load the following cell 3.3 Settings\ENC_ROOT\GB4X0001.000</w:t>
            </w:r>
          </w:p>
          <w:p w14:paraId="0C2C2855" w14:textId="77777777" w:rsidR="0015247B" w:rsidRPr="00C36B0F" w:rsidRDefault="006C11DB" w:rsidP="006C11DB">
            <w:pPr>
              <w:rPr>
                <w:i/>
              </w:rPr>
            </w:pPr>
            <w:r w:rsidRPr="00C36B0F">
              <w:rPr>
                <w:i/>
              </w:rPr>
              <w:t>Check that in the chart library the details of the cell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794EDE3A" w:rsidR="0015247B" w:rsidRPr="00C36B0F" w:rsidRDefault="006C11DB" w:rsidP="00635587">
            <w:pPr>
              <w:jc w:val="left"/>
              <w:rPr>
                <w:i/>
              </w:rPr>
            </w:pPr>
            <w:r w:rsidRPr="00C36B0F">
              <w:rPr>
                <w:i/>
              </w:rPr>
              <w:t xml:space="preserve">The information in the chart library shall reflect the cell </w:t>
            </w:r>
            <w:r w:rsidR="00635587">
              <w:rPr>
                <w:i/>
              </w:rPr>
              <w:t>loaded</w:t>
            </w:r>
            <w:r w:rsidR="00635587" w:rsidRPr="00C36B0F">
              <w:rPr>
                <w:i/>
              </w:rPr>
              <w:t xml:space="preserve"> </w:t>
            </w:r>
            <w:r w:rsidRPr="00C36B0F">
              <w:rPr>
                <w:i/>
              </w:rPr>
              <w:t>and the chart coverage shall have changed accordingly.</w:t>
            </w:r>
          </w:p>
        </w:tc>
      </w:tr>
    </w:tbl>
    <w:p w14:paraId="44F86A08" w14:textId="77777777" w:rsidR="00DF5922" w:rsidRDefault="00DF5922" w:rsidP="00EB5479"/>
    <w:p w14:paraId="0908A0BB" w14:textId="77777777" w:rsidR="00DF5922" w:rsidRDefault="00DF5922" w:rsidP="00E30B8F">
      <w:pPr>
        <w:pStyle w:val="Heading3"/>
      </w:pPr>
      <w:r w:rsidRPr="00DF5922">
        <w:t>Remove cell 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77777777" w:rsidR="0015247B" w:rsidRPr="004065B1" w:rsidRDefault="0015247B" w:rsidP="0015247B">
            <w:r>
              <w:t>2.1.</w:t>
            </w:r>
            <w:r w:rsidR="008A1BCC">
              <w:t>4</w:t>
            </w:r>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77777777" w:rsidR="0015247B" w:rsidRPr="00C36B0F" w:rsidRDefault="006C11DB" w:rsidP="0015247B">
            <w:pPr>
              <w:rPr>
                <w:i/>
              </w:rPr>
            </w:pPr>
            <w:r w:rsidRPr="00C36B0F">
              <w:rPr>
                <w:i/>
              </w:rPr>
              <w:t>As on completion of test 2.1.3</w:t>
            </w:r>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77777777" w:rsidR="006C11DB" w:rsidRPr="00C36B0F" w:rsidRDefault="006C11DB" w:rsidP="006C11DB">
            <w:pPr>
              <w:rPr>
                <w:i/>
              </w:rPr>
            </w:pPr>
            <w:r w:rsidRPr="00C36B0F">
              <w:rPr>
                <w:i/>
              </w:rPr>
              <w:t>Remove the following cell GB4X0001.000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lastRenderedPageBreak/>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7777777" w:rsidR="0015247B" w:rsidRPr="004065B1" w:rsidRDefault="0015247B" w:rsidP="0015247B">
            <w:r>
              <w:t>2.1.</w:t>
            </w:r>
            <w:r w:rsidR="008A1BCC">
              <w:t>5</w:t>
            </w:r>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7777777" w:rsidR="0015247B" w:rsidRPr="00C36B0F" w:rsidRDefault="006C11DB" w:rsidP="0015247B">
            <w:pPr>
              <w:rPr>
                <w:i/>
              </w:rPr>
            </w:pPr>
            <w:r w:rsidRPr="00C36B0F">
              <w:rPr>
                <w:i/>
              </w:rPr>
              <w:t>Loading corrupt data.</w:t>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77777777" w:rsidR="0015247B" w:rsidRPr="004065B1" w:rsidRDefault="006C11DB" w:rsidP="0015247B">
            <w:r>
              <w:t>-</w:t>
            </w:r>
          </w:p>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C0C63ED" w14:textId="77777777" w:rsidR="006C11DB" w:rsidRPr="00C36B0F" w:rsidRDefault="006C11DB" w:rsidP="006C11DB">
            <w:pPr>
              <w:rPr>
                <w:i/>
              </w:rPr>
            </w:pPr>
            <w:r w:rsidRPr="00C36B0F">
              <w:rPr>
                <w:i/>
              </w:rPr>
              <w:t>Load the following cell:</w:t>
            </w:r>
          </w:p>
          <w:p w14:paraId="42625CA8" w14:textId="77777777" w:rsidR="0015247B" w:rsidRPr="0015247B" w:rsidRDefault="006C11DB" w:rsidP="006C11DB">
            <w:r w:rsidRPr="00C36B0F">
              <w:rPr>
                <w:i/>
              </w:rPr>
              <w:t>2.1.5 Loading Corrupt Data\ENC_ROOT\GB5X01NE.000</w:t>
            </w:r>
          </w:p>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77777777" w:rsidR="0015247B" w:rsidRPr="00C36B0F" w:rsidRDefault="006C11DB" w:rsidP="0015247B">
            <w:pPr>
              <w:jc w:val="left"/>
              <w:rPr>
                <w:i/>
              </w:rPr>
            </w:pPr>
            <w:r w:rsidRPr="00C36B0F">
              <w:rPr>
                <w:i/>
              </w:rPr>
              <w:t>The EUT shall generate a warning when loading of this file is attempted and reject installation.</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205" w:name="_Toc120212600"/>
      <w:r w:rsidR="0023617C" w:rsidRPr="0023617C">
        <w:lastRenderedPageBreak/>
        <w:t>Automatic updates of Unencrypted ENCs</w:t>
      </w:r>
      <w:bookmarkEnd w:id="205"/>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77777777" w:rsidR="0015247B" w:rsidRPr="004065B1" w:rsidRDefault="008A1BCC" w:rsidP="0015247B">
            <w:r>
              <w:t>2.2.1</w:t>
            </w:r>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43D25C65" w14:textId="77777777" w:rsidR="008A1BCC" w:rsidRDefault="008A1BCC" w:rsidP="008A1BCC">
            <w:r>
              <w:t>S-52 appendix 1/ 3.4.1f, 3.4.2d and</w:t>
            </w:r>
          </w:p>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77777777" w:rsidR="008A1BCC" w:rsidRPr="00C36B0F" w:rsidRDefault="008A1BCC" w:rsidP="00C36B0F">
            <w:pPr>
              <w:rPr>
                <w:i/>
              </w:rPr>
            </w:pPr>
            <w:r w:rsidRPr="00C36B0F">
              <w:rPr>
                <w:i/>
              </w:rPr>
              <w:t>Load the following cell:</w:t>
            </w:r>
          </w:p>
          <w:p w14:paraId="6D4A2710" w14:textId="77777777" w:rsidR="0015247B" w:rsidRDefault="008A1BCC" w:rsidP="00C36B0F">
            <w:pPr>
              <w:rPr>
                <w:i/>
              </w:rPr>
            </w:pPr>
            <w:r w:rsidRPr="00C36B0F">
              <w:rPr>
                <w:i/>
              </w:rPr>
              <w:t>2.1.1 Power Up\ENC_ROOT\GB5X01SW.000</w:t>
            </w:r>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211A3432" w14:textId="77777777" w:rsidR="008A1BCC" w:rsidRPr="00C36B0F" w:rsidRDefault="008A1BCC" w:rsidP="00C36B0F">
            <w:pPr>
              <w:rPr>
                <w:i/>
              </w:rPr>
            </w:pPr>
            <w:r w:rsidRPr="00C36B0F">
              <w:rPr>
                <w:i/>
              </w:rPr>
              <w:t>Load the following updates:</w:t>
            </w:r>
          </w:p>
          <w:p w14:paraId="055129B9" w14:textId="77777777" w:rsidR="0015247B" w:rsidRPr="0015247B" w:rsidRDefault="008A1BCC" w:rsidP="00C36B0F">
            <w:r w:rsidRPr="00C36B0F">
              <w:rPr>
                <w:i/>
              </w:rPr>
              <w:t>2.2.1 Corrupt Update\ENC_ROOT\</w:t>
            </w:r>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A53E84">
        <w:trPr>
          <w:trHeight w:val="454"/>
          <w:tblHeader/>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77777777" w:rsidR="008A1BCC" w:rsidRPr="004065B1" w:rsidRDefault="008A1BCC" w:rsidP="0015247B">
            <w:r>
              <w:t>2.2.2</w:t>
            </w:r>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77777777" w:rsidR="008A1BCC" w:rsidRPr="004065B1" w:rsidRDefault="008A1BCC" w:rsidP="00CB0EA1">
            <w:r>
              <w:t xml:space="preserve">S-52 appendix 1/ </w:t>
            </w:r>
            <w:r w:rsidR="00314282">
              <w:t>3.4.2f</w:t>
            </w:r>
            <w:r>
              <w:t xml:space="preserve"> and</w:t>
            </w:r>
            <w:r w:rsidR="00CB0EA1">
              <w:t xml:space="preserve"> </w:t>
            </w:r>
            <w:r>
              <w:t>IEC 61174/ 4.4.2</w:t>
            </w:r>
          </w:p>
        </w:tc>
      </w:tr>
      <w:tr w:rsidR="0015247B" w14:paraId="24B6092B" w14:textId="77777777" w:rsidTr="00A53E84">
        <w:trPr>
          <w:tblHeader/>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A53E84">
        <w:trPr>
          <w:tblHeader/>
        </w:trPr>
        <w:tc>
          <w:tcPr>
            <w:tcW w:w="9526" w:type="dxa"/>
            <w:gridSpan w:val="4"/>
            <w:vAlign w:val="center"/>
          </w:tcPr>
          <w:p w14:paraId="768A83CB" w14:textId="77777777" w:rsidR="0015247B" w:rsidRPr="005D2431" w:rsidRDefault="008A1BCC" w:rsidP="0015247B">
            <w:pPr>
              <w:rPr>
                <w:i/>
              </w:rPr>
            </w:pPr>
            <w:r w:rsidRPr="005D2431">
              <w:rPr>
                <w:i/>
              </w:rPr>
              <w:t>Loading correct sequential update files.</w:t>
            </w:r>
          </w:p>
        </w:tc>
      </w:tr>
      <w:tr w:rsidR="0015247B" w14:paraId="53A22B82" w14:textId="77777777" w:rsidTr="00A53E84">
        <w:trPr>
          <w:tblHeader/>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A53E84">
        <w:trPr>
          <w:tblHeader/>
        </w:trPr>
        <w:tc>
          <w:tcPr>
            <w:tcW w:w="9526" w:type="dxa"/>
            <w:gridSpan w:val="4"/>
            <w:vAlign w:val="center"/>
          </w:tcPr>
          <w:p w14:paraId="380F5FB7" w14:textId="77777777" w:rsidR="0015247B" w:rsidRDefault="008A1BCC" w:rsidP="0015247B">
            <w:pPr>
              <w:rPr>
                <w:i/>
              </w:rPr>
            </w:pPr>
            <w:r w:rsidRPr="005D2431">
              <w:rPr>
                <w:i/>
              </w:rPr>
              <w:t>As for test 2.1.2</w:t>
            </w:r>
          </w:p>
          <w:p w14:paraId="20CFD9F6" w14:textId="77777777" w:rsidR="00635587" w:rsidRPr="00635587" w:rsidRDefault="00635587" w:rsidP="00635587">
            <w:pPr>
              <w:rPr>
                <w:i/>
              </w:rPr>
            </w:pPr>
            <w:r w:rsidRPr="00635587">
              <w:rPr>
                <w:i/>
              </w:rPr>
              <w:t>Load the following 5 updates one by one and check the plots after each successfully applied update</w:t>
            </w:r>
          </w:p>
          <w:p w14:paraId="60E96671" w14:textId="77777777" w:rsidR="00635587" w:rsidRPr="00635587" w:rsidRDefault="00635587" w:rsidP="00635587">
            <w:pPr>
              <w:rPr>
                <w:i/>
              </w:rPr>
            </w:pPr>
          </w:p>
          <w:p w14:paraId="750BE01A" w14:textId="77777777" w:rsidR="00635587" w:rsidRPr="00635587" w:rsidRDefault="00635587" w:rsidP="00635587">
            <w:pPr>
              <w:rPr>
                <w:i/>
              </w:rPr>
            </w:pPr>
            <w:r w:rsidRPr="00635587">
              <w:rPr>
                <w:i/>
              </w:rPr>
              <w:t>To create the same results as the S-64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77777777" w:rsidR="00635587" w:rsidRPr="00635587" w:rsidRDefault="00635587" w:rsidP="00635587">
            <w:pPr>
              <w:rPr>
                <w:i/>
              </w:rPr>
            </w:pPr>
            <w:r w:rsidRPr="00635587">
              <w:rPr>
                <w:i/>
              </w:rPr>
              <w:t>Update review date range: 1st May 2001 – 21st May 2001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77777777" w:rsidR="00635587" w:rsidRPr="00635587" w:rsidRDefault="00635587" w:rsidP="00635587">
            <w:pPr>
              <w:rPr>
                <w:i/>
              </w:rPr>
            </w:pPr>
            <w:r w:rsidRPr="00635587">
              <w:rPr>
                <w:i/>
              </w:rPr>
              <w:t>Update review date range: 1st Dec 2004 – 1st Mar 2005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77777777" w:rsidR="00635587" w:rsidRPr="00635587" w:rsidRDefault="00635587" w:rsidP="00635587">
            <w:pPr>
              <w:rPr>
                <w:i/>
              </w:rPr>
            </w:pPr>
            <w:r w:rsidRPr="00635587">
              <w:rPr>
                <w:i/>
              </w:rPr>
              <w:t>Update review date range: 1st Sep 2005 – 14th Sep 2005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77777777" w:rsidR="00635587" w:rsidRPr="00635587" w:rsidRDefault="00635587" w:rsidP="00635587">
            <w:pPr>
              <w:rPr>
                <w:i/>
              </w:rPr>
            </w:pPr>
            <w:r w:rsidRPr="00635587">
              <w:rPr>
                <w:i/>
              </w:rPr>
              <w:t>Update review date range: 15th Sep 2005 – 30th Sep 2005</w:t>
            </w:r>
          </w:p>
          <w:p w14:paraId="514D3B59" w14:textId="77777777" w:rsidR="00635587" w:rsidRPr="00635587" w:rsidRDefault="00635587" w:rsidP="00635587">
            <w:pPr>
              <w:rPr>
                <w:i/>
              </w:rPr>
            </w:pPr>
          </w:p>
          <w:p w14:paraId="6C4DB7DE" w14:textId="77777777" w:rsidR="00635587" w:rsidRDefault="00635587" w:rsidP="00635587">
            <w:pPr>
              <w:rPr>
                <w:i/>
              </w:rPr>
            </w:pPr>
            <w:r w:rsidRPr="00635587">
              <w:rPr>
                <w:i/>
              </w:rPr>
              <w:t>.005</w:t>
            </w:r>
          </w:p>
          <w:p w14:paraId="0F6BF591" w14:textId="7C93B788" w:rsidR="00635587" w:rsidRPr="005D2431" w:rsidRDefault="00635587" w:rsidP="00635587">
            <w:pPr>
              <w:rPr>
                <w:i/>
              </w:rPr>
            </w:pPr>
            <w:r>
              <w:t>Update review date range: 1</w:t>
            </w:r>
            <w:r w:rsidRPr="00B76937">
              <w:rPr>
                <w:vertAlign w:val="superscript"/>
              </w:rPr>
              <w:t>st</w:t>
            </w:r>
            <w:r>
              <w:t xml:space="preserve"> Oct 2005 – 14</w:t>
            </w:r>
            <w:r w:rsidRPr="00B76937">
              <w:rPr>
                <w:vertAlign w:val="superscript"/>
              </w:rPr>
              <w:t>th</w:t>
            </w:r>
            <w:r>
              <w:t xml:space="preserve"> Oct 2005</w:t>
            </w:r>
          </w:p>
        </w:tc>
      </w:tr>
      <w:tr w:rsidR="0015247B" w14:paraId="31EF8BFD" w14:textId="77777777" w:rsidTr="00A53E84">
        <w:trPr>
          <w:tblHeader/>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A53E84">
        <w:trPr>
          <w:tblHeader/>
        </w:trPr>
        <w:tc>
          <w:tcPr>
            <w:tcW w:w="9526" w:type="dxa"/>
            <w:gridSpan w:val="4"/>
            <w:vAlign w:val="center"/>
          </w:tcPr>
          <w:p w14:paraId="4DDA3AF5" w14:textId="77777777" w:rsidR="008A1BCC" w:rsidRPr="005D2431" w:rsidRDefault="008A1BCC" w:rsidP="008A1BCC">
            <w:pPr>
              <w:rPr>
                <w:i/>
              </w:rPr>
            </w:pPr>
            <w:r w:rsidRPr="005D2431">
              <w:rPr>
                <w:i/>
              </w:rPr>
              <w:t>Load the following five updates:</w:t>
            </w:r>
          </w:p>
          <w:p w14:paraId="48149EDF" w14:textId="77777777" w:rsidR="0015247B" w:rsidRPr="0015247B" w:rsidRDefault="008A1BCC" w:rsidP="008A1BCC">
            <w:r w:rsidRPr="005D2431">
              <w:rPr>
                <w:i/>
              </w:rPr>
              <w:t>2.2.2 Loading of Updates\ENC_ROOT\</w:t>
            </w:r>
          </w:p>
        </w:tc>
      </w:tr>
      <w:tr w:rsidR="0015247B" w14:paraId="07088F13" w14:textId="77777777" w:rsidTr="00A53E84">
        <w:trPr>
          <w:tblHeader/>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A53E84">
        <w:trPr>
          <w:tblHeader/>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77777777" w:rsidR="008A1BCC" w:rsidRPr="005D2431" w:rsidRDefault="008A1BCC" w:rsidP="006C11DB">
            <w:pPr>
              <w:ind w:left="720"/>
              <w:rPr>
                <w:i/>
              </w:rPr>
            </w:pPr>
            <w:r w:rsidRPr="005D2431">
              <w:rPr>
                <w:i/>
              </w:rPr>
              <w:t>-     cell identifiers of cells affected;</w:t>
            </w:r>
          </w:p>
          <w:p w14:paraId="70F51326" w14:textId="77777777" w:rsidR="008A1BCC" w:rsidRPr="005D2431" w:rsidRDefault="008A1BCC" w:rsidP="006C11DB">
            <w:pPr>
              <w:ind w:left="720"/>
              <w:rPr>
                <w:i/>
              </w:rPr>
            </w:pPr>
            <w:r w:rsidRPr="005D2431">
              <w:rPr>
                <w:i/>
              </w:rPr>
              <w:t>-     edition number and date of cell involved;</w:t>
            </w:r>
          </w:p>
          <w:p w14:paraId="04EC877A" w14:textId="77777777" w:rsidR="008A1BCC" w:rsidRPr="005D2431" w:rsidRDefault="008A1BCC" w:rsidP="006C11DB">
            <w:pPr>
              <w:ind w:left="720"/>
              <w:rPr>
                <w:i/>
              </w:rPr>
            </w:pPr>
            <w:r w:rsidRPr="005D2431">
              <w:rPr>
                <w:i/>
              </w:rPr>
              <w:t>-     number of updates in the affected cells.</w:t>
            </w:r>
          </w:p>
          <w:p w14:paraId="011611BD" w14:textId="77777777" w:rsidR="008A1BCC" w:rsidRPr="005D2431" w:rsidRDefault="008A1BCC" w:rsidP="008A1BCC">
            <w:pPr>
              <w:rPr>
                <w:i/>
              </w:rPr>
            </w:pPr>
          </w:p>
          <w:p w14:paraId="3C19F830" w14:textId="77777777" w:rsidR="0015247B" w:rsidRDefault="008A1BCC" w:rsidP="00A2121E">
            <w:pPr>
              <w:jc w:val="left"/>
              <w:rPr>
                <w:i/>
              </w:rPr>
            </w:pPr>
            <w:r w:rsidRPr="005D2431">
              <w:rPr>
                <w:i/>
              </w:rPr>
              <w:t xml:space="preserve">Review of updates shall be performed after the update process is completed and the updates have been applied to the SENC. Review the updates by selecting the given date range and confirm that display is as available in the corresponding screen </w:t>
            </w:r>
            <w:r w:rsidR="00A2121E">
              <w:rPr>
                <w:i/>
              </w:rPr>
              <w:t>plot</w:t>
            </w:r>
            <w:r w:rsidRPr="005D2431">
              <w:rPr>
                <w:i/>
              </w:rPr>
              <w:t>.</w:t>
            </w:r>
          </w:p>
          <w:p w14:paraId="1047A42D" w14:textId="77777777" w:rsidR="0019380D" w:rsidRDefault="0019380D" w:rsidP="00A2121E">
            <w:pPr>
              <w:jc w:val="left"/>
              <w:rPr>
                <w:i/>
              </w:rPr>
            </w:pPr>
          </w:p>
          <w:p w14:paraId="46B33EE6" w14:textId="13104FBF" w:rsidR="0019380D" w:rsidRPr="0015247B" w:rsidRDefault="0019380D" w:rsidP="00A2121E">
            <w:pPr>
              <w:jc w:val="left"/>
            </w:pPr>
            <w:r w:rsidRPr="0019380D">
              <w:t xml:space="preserve">Note Manufacturers can use their own algorithms for calculating </w:t>
            </w:r>
            <w:r w:rsidR="000D3B2C">
              <w:t xml:space="preserve">the position of centred symbols S-52 PL </w:t>
            </w:r>
            <w:r w:rsidR="000D3B2C" w:rsidRPr="000D3B2C">
              <w:t>8.5.1</w:t>
            </w:r>
            <w:r w:rsidR="00B3462C">
              <w:t>.</w:t>
            </w:r>
          </w:p>
        </w:tc>
      </w:tr>
      <w:tr w:rsidR="008A1BCC" w14:paraId="08FE8F56" w14:textId="77777777" w:rsidTr="00A53E84">
        <w:trPr>
          <w:tblHeader/>
        </w:trPr>
        <w:tc>
          <w:tcPr>
            <w:tcW w:w="9526" w:type="dxa"/>
            <w:gridSpan w:val="4"/>
            <w:tcBorders>
              <w:bottom w:val="nil"/>
            </w:tcBorders>
            <w:vAlign w:val="center"/>
          </w:tcPr>
          <w:p w14:paraId="1C9486A8" w14:textId="60A83163" w:rsidR="008A1BCC" w:rsidRPr="000E559D" w:rsidRDefault="000D7CE0" w:rsidP="008A1BCC">
            <w:pPr>
              <w:jc w:val="center"/>
            </w:pPr>
            <w:r>
              <w:rPr>
                <w:noProof/>
                <w:lang w:val="fr-FR" w:eastAsia="fr-FR"/>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A53E84">
        <w:trPr>
          <w:tblHeader/>
        </w:trPr>
        <w:tc>
          <w:tcPr>
            <w:tcW w:w="9526" w:type="dxa"/>
            <w:gridSpan w:val="4"/>
            <w:tcBorders>
              <w:top w:val="nil"/>
              <w:bottom w:val="nil"/>
            </w:tcBorders>
            <w:vAlign w:val="center"/>
          </w:tcPr>
          <w:p w14:paraId="28CD817A" w14:textId="77777777" w:rsidR="008A1BCC" w:rsidRPr="005D2431" w:rsidRDefault="008A1BCC" w:rsidP="008A1BCC">
            <w:pPr>
              <w:jc w:val="left"/>
              <w:rPr>
                <w:i/>
              </w:rPr>
            </w:pPr>
            <w:r w:rsidRPr="005D2431">
              <w:rPr>
                <w:i/>
              </w:rPr>
              <w:t>Before loading of updates, displayed scale 1:20 000</w:t>
            </w:r>
          </w:p>
          <w:p w14:paraId="6EECF7BD" w14:textId="47BC7F97" w:rsidR="006C11DB" w:rsidRPr="00EF287F" w:rsidRDefault="006C11DB" w:rsidP="008A1BCC">
            <w:pPr>
              <w:jc w:val="left"/>
              <w:rPr>
                <w:i/>
              </w:rPr>
            </w:pPr>
            <w:r w:rsidRPr="00EF287F">
              <w:rPr>
                <w:i/>
              </w:rPr>
              <w:t xml:space="preserve">Note: Screen </w:t>
            </w:r>
            <w:r w:rsidR="00A2121E" w:rsidRPr="00EF287F">
              <w:rPr>
                <w:i/>
              </w:rPr>
              <w:t>plots are</w:t>
            </w:r>
            <w:r w:rsidRPr="00EF287F">
              <w:rPr>
                <w:i/>
              </w:rPr>
              <w:t xml:space="preserve"> based on the full text NATSUR attribute.  </w:t>
            </w:r>
            <w:r w:rsidR="00ED4075" w:rsidRPr="00EF287F">
              <w:rPr>
                <w:i/>
              </w:rPr>
              <w:t>To reduce undue clutter in the ECDIS chart display, the use of the abbreviations of the NATSUR attribute is recommended.</w:t>
            </w:r>
          </w:p>
          <w:p w14:paraId="13E9065F" w14:textId="77777777" w:rsidR="008B51BD" w:rsidRPr="008B51BD" w:rsidRDefault="008B51BD" w:rsidP="008A1BCC">
            <w:pPr>
              <w:jc w:val="left"/>
            </w:pPr>
          </w:p>
        </w:tc>
      </w:tr>
      <w:tr w:rsidR="008A1BCC" w14:paraId="3A2D3EAE" w14:textId="77777777" w:rsidTr="00A53E84">
        <w:trPr>
          <w:tblHeader/>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val="fr-FR" w:eastAsia="fr-FR"/>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A53E84">
        <w:trPr>
          <w:tblHeader/>
        </w:trPr>
        <w:tc>
          <w:tcPr>
            <w:tcW w:w="9526" w:type="dxa"/>
            <w:gridSpan w:val="4"/>
            <w:tcBorders>
              <w:top w:val="nil"/>
              <w:bottom w:val="single" w:sz="4" w:space="0" w:color="auto"/>
            </w:tcBorders>
            <w:vAlign w:val="center"/>
          </w:tcPr>
          <w:p w14:paraId="74CA7A2A" w14:textId="77777777" w:rsidR="006C11DB" w:rsidRPr="005D2431" w:rsidRDefault="000E559D" w:rsidP="000A066E">
            <w:pPr>
              <w:jc w:val="left"/>
              <w:rPr>
                <w:i/>
              </w:rPr>
            </w:pPr>
            <w:r w:rsidRPr="005D2431">
              <w:rPr>
                <w:i/>
              </w:rPr>
              <w:t>After loading of GB5X01SW.001, displayed scale 1:20 000, date range include 9thMay 2001</w:t>
            </w:r>
          </w:p>
        </w:tc>
      </w:tr>
      <w:tr w:rsidR="000E559D" w14:paraId="710F45FC" w14:textId="77777777" w:rsidTr="00A53E84">
        <w:trPr>
          <w:tblHeader/>
        </w:trPr>
        <w:tc>
          <w:tcPr>
            <w:tcW w:w="9526" w:type="dxa"/>
            <w:gridSpan w:val="4"/>
            <w:tcBorders>
              <w:bottom w:val="nil"/>
            </w:tcBorders>
            <w:vAlign w:val="center"/>
          </w:tcPr>
          <w:p w14:paraId="038DC6C6" w14:textId="154B049A" w:rsidR="000E559D" w:rsidRPr="000E559D" w:rsidRDefault="008452CA" w:rsidP="000A066E">
            <w:pPr>
              <w:jc w:val="center"/>
            </w:pPr>
            <w:r>
              <w:rPr>
                <w:noProof/>
                <w:lang w:val="fr-FR" w:eastAsia="fr-FR"/>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A53E84">
        <w:trPr>
          <w:tblHeader/>
        </w:trPr>
        <w:tc>
          <w:tcPr>
            <w:tcW w:w="9526" w:type="dxa"/>
            <w:gridSpan w:val="4"/>
            <w:tcBorders>
              <w:top w:val="nil"/>
              <w:bottom w:val="nil"/>
            </w:tcBorders>
            <w:vAlign w:val="center"/>
          </w:tcPr>
          <w:p w14:paraId="71FCCD41" w14:textId="77777777" w:rsidR="000E559D" w:rsidRPr="005D2431" w:rsidRDefault="000E559D" w:rsidP="000A066E">
            <w:pPr>
              <w:jc w:val="left"/>
              <w:rPr>
                <w:i/>
              </w:rPr>
            </w:pPr>
            <w:r w:rsidRPr="005D2431">
              <w:rPr>
                <w:i/>
              </w:rPr>
              <w:t>After loading of GB5X01SW.002, displayed scale 1:20 000, date range 1st Jan 2005 - 21st Feb 2005</w:t>
            </w:r>
          </w:p>
          <w:p w14:paraId="0A5B286F" w14:textId="77777777" w:rsidR="008B51BD" w:rsidRPr="006C11DB" w:rsidRDefault="008B51BD" w:rsidP="000A066E">
            <w:pPr>
              <w:jc w:val="left"/>
            </w:pPr>
          </w:p>
        </w:tc>
      </w:tr>
      <w:tr w:rsidR="000E559D" w14:paraId="3C15D8A4" w14:textId="77777777" w:rsidTr="00A53E84">
        <w:trPr>
          <w:tblHeader/>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val="fr-FR" w:eastAsia="fr-FR"/>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A53E84">
        <w:trPr>
          <w:tblHeader/>
        </w:trPr>
        <w:tc>
          <w:tcPr>
            <w:tcW w:w="9526" w:type="dxa"/>
            <w:gridSpan w:val="4"/>
            <w:tcBorders>
              <w:top w:val="single" w:sz="4" w:space="0" w:color="auto"/>
              <w:bottom w:val="single" w:sz="4" w:space="0" w:color="auto"/>
            </w:tcBorders>
            <w:vAlign w:val="center"/>
          </w:tcPr>
          <w:p w14:paraId="2D24EFAF" w14:textId="62BD304C" w:rsidR="000E559D" w:rsidRPr="005D2431" w:rsidRDefault="0023617C" w:rsidP="000A066E">
            <w:pPr>
              <w:jc w:val="left"/>
              <w:rPr>
                <w:i/>
              </w:rPr>
            </w:pPr>
            <w:r w:rsidRPr="005D2431">
              <w:rPr>
                <w:i/>
              </w:rPr>
              <w:t>After loading of GB5X01SW.00</w:t>
            </w:r>
            <w:r w:rsidR="00A2121E">
              <w:rPr>
                <w:i/>
              </w:rPr>
              <w:t>3</w:t>
            </w:r>
            <w:r w:rsidRPr="005D2431">
              <w:rPr>
                <w:i/>
              </w:rPr>
              <w:t xml:space="preserve">, displayed scale 1:20 000, date range include </w:t>
            </w:r>
            <w:r w:rsidR="00A2121E">
              <w:rPr>
                <w:i/>
              </w:rPr>
              <w:t>8</w:t>
            </w:r>
            <w:r w:rsidRPr="005D2431">
              <w:rPr>
                <w:i/>
              </w:rPr>
              <w:t xml:space="preserve">th </w:t>
            </w:r>
            <w:r w:rsidR="00A2121E">
              <w:rPr>
                <w:i/>
              </w:rPr>
              <w:t>Sep</w:t>
            </w:r>
            <w:r w:rsidRPr="005D2431">
              <w:rPr>
                <w:i/>
              </w:rPr>
              <w:t xml:space="preserve"> 2005</w:t>
            </w:r>
          </w:p>
          <w:p w14:paraId="7D0BD9D2" w14:textId="77777777" w:rsidR="008B51BD" w:rsidRPr="006C11DB" w:rsidRDefault="008B51BD" w:rsidP="000A066E">
            <w:pPr>
              <w:jc w:val="left"/>
            </w:pPr>
          </w:p>
        </w:tc>
      </w:tr>
      <w:tr w:rsidR="0023617C" w14:paraId="4ABAA959" w14:textId="77777777" w:rsidTr="00A53E84">
        <w:trPr>
          <w:tblHeader/>
        </w:trPr>
        <w:tc>
          <w:tcPr>
            <w:tcW w:w="9526" w:type="dxa"/>
            <w:gridSpan w:val="4"/>
            <w:tcBorders>
              <w:bottom w:val="nil"/>
            </w:tcBorders>
            <w:vAlign w:val="center"/>
          </w:tcPr>
          <w:p w14:paraId="6A293A9E" w14:textId="69C976F9" w:rsidR="0023617C" w:rsidRPr="0023617C" w:rsidRDefault="008452CA" w:rsidP="000A066E">
            <w:pPr>
              <w:jc w:val="center"/>
            </w:pPr>
            <w:r>
              <w:rPr>
                <w:noProof/>
                <w:lang w:val="fr-FR" w:eastAsia="fr-FR"/>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A53E84">
        <w:trPr>
          <w:tblHeader/>
        </w:trPr>
        <w:tc>
          <w:tcPr>
            <w:tcW w:w="9526" w:type="dxa"/>
            <w:gridSpan w:val="4"/>
            <w:tcBorders>
              <w:top w:val="nil"/>
              <w:bottom w:val="nil"/>
            </w:tcBorders>
            <w:vAlign w:val="center"/>
          </w:tcPr>
          <w:p w14:paraId="75FF8F06" w14:textId="77777777" w:rsidR="0023617C" w:rsidRPr="005D2431" w:rsidRDefault="0023617C" w:rsidP="000A066E">
            <w:pPr>
              <w:jc w:val="left"/>
              <w:rPr>
                <w:i/>
              </w:rPr>
            </w:pPr>
            <w:r w:rsidRPr="005D2431">
              <w:rPr>
                <w:i/>
              </w:rPr>
              <w:t>After loading of GB5X01SW.004, displayed scale 1:20 000, date range include 22nd Sep 2005</w:t>
            </w:r>
          </w:p>
          <w:p w14:paraId="681ED542" w14:textId="77777777" w:rsidR="008B51BD" w:rsidRPr="006C11DB" w:rsidRDefault="008B51BD" w:rsidP="000A066E">
            <w:pPr>
              <w:jc w:val="left"/>
            </w:pPr>
          </w:p>
        </w:tc>
      </w:tr>
      <w:tr w:rsidR="0023617C" w14:paraId="06FCCF5E" w14:textId="77777777" w:rsidTr="00A53E84">
        <w:trPr>
          <w:tblHeader/>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val="fr-FR" w:eastAsia="fr-FR"/>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A53E84">
        <w:trPr>
          <w:tblHeader/>
        </w:trPr>
        <w:tc>
          <w:tcPr>
            <w:tcW w:w="9526" w:type="dxa"/>
            <w:gridSpan w:val="4"/>
            <w:tcBorders>
              <w:top w:val="nil"/>
            </w:tcBorders>
            <w:vAlign w:val="center"/>
          </w:tcPr>
          <w:p w14:paraId="2BAC076A" w14:textId="77777777" w:rsidR="0023617C" w:rsidRPr="005D2431" w:rsidRDefault="0023617C" w:rsidP="000A066E">
            <w:pPr>
              <w:jc w:val="left"/>
              <w:rPr>
                <w:i/>
              </w:rPr>
            </w:pPr>
            <w:r w:rsidRPr="005D2431">
              <w:rPr>
                <w:i/>
              </w:rPr>
              <w:t>After loading of GB5X01SW.005, displayed scale 1:20 000, date range include 6th Oct 2005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r w:rsidRPr="008A1BCC">
        <w:t>Loading update in an invalid sequence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777777" w:rsidR="0015247B" w:rsidRPr="004065B1" w:rsidRDefault="008A1BCC" w:rsidP="0015247B">
            <w:r>
              <w:t>2.2</w:t>
            </w:r>
            <w:r w:rsidR="0015247B">
              <w:t>.3</w:t>
            </w:r>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7777777" w:rsidR="0015247B" w:rsidRPr="004065B1" w:rsidRDefault="006C11DB" w:rsidP="00CB0EA1">
            <w:r>
              <w:t>S-52 appendix</w:t>
            </w:r>
            <w:r w:rsidR="00CB0EA1">
              <w:t xml:space="preserve"> </w:t>
            </w:r>
            <w:r>
              <w:t>1/</w:t>
            </w:r>
            <w:r w:rsidR="00CB0EA1">
              <w:t xml:space="preserve"> </w:t>
            </w:r>
            <w:r>
              <w:t>3.4.2c and 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3580F2B9" w14:textId="77777777" w:rsidR="006C11DB" w:rsidRPr="005D2431" w:rsidRDefault="006C11DB" w:rsidP="006C11DB">
            <w:pPr>
              <w:rPr>
                <w:i/>
              </w:rPr>
            </w:pPr>
            <w:r w:rsidRPr="005D2431">
              <w:rPr>
                <w:i/>
              </w:rPr>
              <w:t>Load the following cell:</w:t>
            </w:r>
          </w:p>
          <w:p w14:paraId="2EEC6E10" w14:textId="77777777" w:rsidR="0015247B" w:rsidRPr="004065B1" w:rsidRDefault="006C11DB" w:rsidP="006C11DB">
            <w:r w:rsidRPr="005D2431">
              <w:rPr>
                <w:i/>
              </w:rPr>
              <w:t>2.1.1 Power Up\ENC_ROOT\GB5X01SW.000</w:t>
            </w:r>
          </w:p>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77777777" w:rsidR="006C11DB" w:rsidRPr="005D2431" w:rsidRDefault="006C11DB" w:rsidP="006C11DB">
            <w:pPr>
              <w:rPr>
                <w:i/>
              </w:rPr>
            </w:pPr>
            <w:r w:rsidRPr="005D2431">
              <w:rPr>
                <w:i/>
              </w:rPr>
              <w:t>Load the following five updates:</w:t>
            </w:r>
          </w:p>
          <w:p w14:paraId="746443D3" w14:textId="77777777" w:rsidR="0015247B" w:rsidRPr="0015247B" w:rsidRDefault="006C11DB" w:rsidP="006C11DB">
            <w:r w:rsidRPr="005D2431">
              <w:rPr>
                <w:i/>
              </w:rPr>
              <w:t>2.2.3 Loading of Invalid Sequence\00x\ENC_ROOT\ with x=1, 2, 3, 4, 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12488">
        <w:trPr>
          <w:trHeight w:val="454"/>
          <w:tblHeader/>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77777777" w:rsidR="00CB0EA1" w:rsidRPr="004065B1" w:rsidRDefault="00CB0EA1" w:rsidP="0015247B">
            <w:r>
              <w:t>2.2.4</w:t>
            </w:r>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77777777" w:rsidR="00CB0EA1" w:rsidRPr="004065B1" w:rsidRDefault="00CB0EA1" w:rsidP="00CB0EA1">
            <w:pPr>
              <w:jc w:val="left"/>
            </w:pPr>
            <w:r>
              <w:t xml:space="preserve">S-52 appendix 1/ </w:t>
            </w:r>
            <w:r w:rsidR="005B1E23">
              <w:t>3.4.2c</w:t>
            </w:r>
            <w:r>
              <w:t xml:space="preserve"> and IEC 61174/ 6.8.16.1</w:t>
            </w:r>
          </w:p>
        </w:tc>
      </w:tr>
      <w:tr w:rsidR="00CB0EA1" w14:paraId="603F186C" w14:textId="77777777" w:rsidTr="00A12488">
        <w:trPr>
          <w:tblHeader/>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12488">
        <w:trPr>
          <w:tblHeader/>
        </w:trPr>
        <w:tc>
          <w:tcPr>
            <w:tcW w:w="9526" w:type="dxa"/>
            <w:gridSpan w:val="4"/>
            <w:vAlign w:val="center"/>
          </w:tcPr>
          <w:p w14:paraId="6F98DA8C" w14:textId="77777777" w:rsidR="00CB0EA1" w:rsidRPr="005D2431" w:rsidRDefault="00CB0EA1" w:rsidP="0015247B">
            <w:pPr>
              <w:rPr>
                <w:i/>
              </w:rPr>
            </w:pPr>
            <w:r w:rsidRPr="005D2431">
              <w:rPr>
                <w:i/>
              </w:rPr>
              <w:t>Loading update file of a newer edition than base cell installed.</w:t>
            </w:r>
          </w:p>
        </w:tc>
      </w:tr>
      <w:tr w:rsidR="00CB0EA1" w14:paraId="43091DA7" w14:textId="77777777" w:rsidTr="00A12488">
        <w:trPr>
          <w:tblHeader/>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12488">
        <w:trPr>
          <w:tblHeader/>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61B0418B" w:rsidR="00CB0EA1" w:rsidRPr="005D2431" w:rsidRDefault="00635587" w:rsidP="00CB0EA1">
            <w:pPr>
              <w:rPr>
                <w:i/>
              </w:rPr>
            </w:pPr>
            <w:r>
              <w:t>Note: Following cell is already loaded</w:t>
            </w:r>
            <w:r w:rsidR="00CB0EA1" w:rsidRPr="005D2431">
              <w:rPr>
                <w:i/>
              </w:rPr>
              <w:t>:</w:t>
            </w:r>
          </w:p>
          <w:p w14:paraId="264D365B" w14:textId="77777777" w:rsidR="00CB0EA1" w:rsidRPr="004065B1" w:rsidRDefault="00CB0EA1" w:rsidP="00CB0EA1">
            <w:r w:rsidRPr="005D2431">
              <w:rPr>
                <w:i/>
              </w:rPr>
              <w:t>2.1.1 Power Up\ENC_ROOT\GB5X01SW.000 (edition 1)</w:t>
            </w:r>
          </w:p>
        </w:tc>
      </w:tr>
      <w:tr w:rsidR="00CB0EA1" w14:paraId="6973CE83" w14:textId="77777777" w:rsidTr="00A12488">
        <w:trPr>
          <w:tblHeader/>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12488">
        <w:trPr>
          <w:tblHeader/>
        </w:trPr>
        <w:tc>
          <w:tcPr>
            <w:tcW w:w="9526" w:type="dxa"/>
            <w:gridSpan w:val="4"/>
            <w:vAlign w:val="center"/>
          </w:tcPr>
          <w:p w14:paraId="1AC66630" w14:textId="77777777" w:rsidR="00CB0EA1" w:rsidRPr="005D2431" w:rsidRDefault="00CB0EA1" w:rsidP="00D371FE">
            <w:pPr>
              <w:ind w:left="142"/>
              <w:rPr>
                <w:i/>
              </w:rPr>
            </w:pPr>
            <w:r w:rsidRPr="005D2431">
              <w:rPr>
                <w:i/>
              </w:rPr>
              <w:t>1. Load the following update:</w:t>
            </w:r>
          </w:p>
          <w:p w14:paraId="484AF6CF" w14:textId="77777777" w:rsidR="00CB0EA1" w:rsidRPr="005D2431" w:rsidRDefault="00CB0EA1" w:rsidP="00D371FE">
            <w:pPr>
              <w:ind w:left="720"/>
              <w:rPr>
                <w:i/>
              </w:rPr>
            </w:pPr>
            <w:r w:rsidRPr="005D2431">
              <w:rPr>
                <w:i/>
              </w:rPr>
              <w:t>2.2.4 Loading of New Update\ENC_ROOT|GB5X01SW.001 (edition 2)</w:t>
            </w:r>
          </w:p>
          <w:p w14:paraId="7EEB45F4" w14:textId="77777777" w:rsidR="00CB0EA1" w:rsidRPr="005D2431" w:rsidRDefault="00CB0EA1" w:rsidP="00D371FE">
            <w:pPr>
              <w:rPr>
                <w:i/>
              </w:rPr>
            </w:pPr>
            <w:r w:rsidRPr="005D2431">
              <w:rPr>
                <w:i/>
              </w:rPr>
              <w:t>2. Display installed chart.</w:t>
            </w:r>
          </w:p>
          <w:p w14:paraId="22E78AEB" w14:textId="77777777" w:rsidR="00CB0EA1" w:rsidRPr="005D2431" w:rsidRDefault="00CB0EA1" w:rsidP="00D371FE">
            <w:pPr>
              <w:rPr>
                <w:i/>
              </w:rPr>
            </w:pPr>
            <w:r w:rsidRPr="005D2431">
              <w:rPr>
                <w:i/>
              </w:rPr>
              <w:t>3. Install the following base cell:</w:t>
            </w:r>
          </w:p>
          <w:p w14:paraId="27C914CB" w14:textId="77777777" w:rsidR="00CB0EA1" w:rsidRPr="005D2431" w:rsidRDefault="00CB0EA1" w:rsidP="00D371FE">
            <w:pPr>
              <w:ind w:left="720"/>
              <w:rPr>
                <w:i/>
              </w:rPr>
            </w:pPr>
            <w:r w:rsidRPr="005D2431">
              <w:rPr>
                <w:i/>
              </w:rPr>
              <w:t>2.2.5 Good Base Cells\ENC_ROOT\GB5X01SW.000 (edition 2); and load the following update:</w:t>
            </w:r>
          </w:p>
          <w:p w14:paraId="682F64CB" w14:textId="77777777" w:rsidR="00CB0EA1" w:rsidRPr="005D2431" w:rsidRDefault="00CB0EA1" w:rsidP="00D371FE">
            <w:pPr>
              <w:ind w:left="720"/>
              <w:rPr>
                <w:i/>
              </w:rPr>
            </w:pPr>
            <w:r w:rsidRPr="005D2431">
              <w:rPr>
                <w:i/>
              </w:rPr>
              <w:t>2.2.4 Loading of New Update\ENC_ROOT|GB5X01SW.001 (edition 2)</w:t>
            </w:r>
          </w:p>
          <w:p w14:paraId="7D3AB0A9" w14:textId="77777777" w:rsidR="00CB0EA1" w:rsidRPr="0015247B" w:rsidRDefault="00CB0EA1" w:rsidP="00D371FE">
            <w:r w:rsidRPr="005D2431">
              <w:rPr>
                <w:i/>
              </w:rPr>
              <w:t>4. Display installed chart.</w:t>
            </w:r>
          </w:p>
        </w:tc>
      </w:tr>
      <w:tr w:rsidR="00CB0EA1" w14:paraId="26C7A9BA" w14:textId="77777777" w:rsidTr="00A12488">
        <w:trPr>
          <w:tblHeader/>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12488">
        <w:trPr>
          <w:tblHeader/>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12488">
        <w:trPr>
          <w:tblHeader/>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val="fr-FR" w:eastAsia="fr-FR"/>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12488">
        <w:trPr>
          <w:tblHeader/>
        </w:trPr>
        <w:tc>
          <w:tcPr>
            <w:tcW w:w="9526" w:type="dxa"/>
            <w:gridSpan w:val="4"/>
            <w:tcBorders>
              <w:top w:val="nil"/>
              <w:bottom w:val="single" w:sz="4" w:space="0" w:color="auto"/>
            </w:tcBorders>
            <w:vAlign w:val="center"/>
          </w:tcPr>
          <w:p w14:paraId="63491E16" w14:textId="77777777" w:rsidR="005B1E23" w:rsidRPr="005D2431" w:rsidRDefault="005B1E23" w:rsidP="005B1E23">
            <w:pPr>
              <w:jc w:val="left"/>
              <w:rPr>
                <w:i/>
              </w:rPr>
            </w:pPr>
            <w:r w:rsidRPr="005D2431">
              <w:rPr>
                <w:i/>
              </w:rPr>
              <w:t>After loading of GB5X01SW.000 2nd edition, displayed scale 1:20 000</w:t>
            </w:r>
          </w:p>
          <w:p w14:paraId="07141EF1" w14:textId="68076B4B" w:rsidR="00CB0EA1" w:rsidRPr="00EF287F" w:rsidRDefault="005B1E23" w:rsidP="00A2121E">
            <w:pPr>
              <w:jc w:val="left"/>
            </w:pPr>
            <w:r w:rsidRPr="00EF287F">
              <w:rPr>
                <w:i/>
              </w:rPr>
              <w:t xml:space="preserve">Note: Screen </w:t>
            </w:r>
            <w:r w:rsidR="00A2121E"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tc>
      </w:tr>
      <w:tr w:rsidR="00CB0EA1" w14:paraId="2862C278" w14:textId="77777777" w:rsidTr="00A12488">
        <w:trPr>
          <w:tblHeader/>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val="fr-FR" w:eastAsia="fr-FR"/>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12488">
        <w:trPr>
          <w:tblHeader/>
        </w:trPr>
        <w:tc>
          <w:tcPr>
            <w:tcW w:w="9526" w:type="dxa"/>
            <w:gridSpan w:val="4"/>
            <w:tcBorders>
              <w:top w:val="nil"/>
            </w:tcBorders>
            <w:vAlign w:val="center"/>
          </w:tcPr>
          <w:p w14:paraId="6FCB31AF" w14:textId="41A09E9F" w:rsidR="005B1E23" w:rsidRPr="005D2431" w:rsidRDefault="00210A8F" w:rsidP="0015247B">
            <w:pPr>
              <w:jc w:val="left"/>
              <w:rPr>
                <w:i/>
              </w:rPr>
            </w:pPr>
            <w:r w:rsidRPr="005D2431">
              <w:rPr>
                <w:i/>
              </w:rPr>
              <w:t>After loading of GB5X01SW.001 2nd edition, displayed scale 1:20 000</w:t>
            </w:r>
            <w:r w:rsidR="00F9633B">
              <w:rPr>
                <w:i/>
              </w:rPr>
              <w:t>, all</w:t>
            </w:r>
            <w:r>
              <w:rPr>
                <w:i/>
              </w:rPr>
              <w:t xml:space="preserve"> objects and their geometries being subject to this update review are highlighted</w:t>
            </w:r>
          </w:p>
        </w:tc>
      </w:tr>
      <w:tr w:rsidR="00F9633B" w14:paraId="7DBBA44D"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val="fr-FR" w:eastAsia="fr-FR"/>
              </w:rPr>
              <w:drawing>
                <wp:inline distT="0" distB="0" distL="0" distR="0" wp14:anchorId="644E46A0" wp14:editId="5733AD69">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229B25D2" w14:textId="641B786F" w:rsidR="00F9633B" w:rsidRPr="005D2431" w:rsidRDefault="00210A8F" w:rsidP="00FA50E5">
            <w:pPr>
              <w:jc w:val="left"/>
              <w:rPr>
                <w:i/>
              </w:rPr>
            </w:pPr>
            <w:r w:rsidRPr="005D2431">
              <w:rPr>
                <w:i/>
              </w:rPr>
              <w:t>After loading of GB5X01SW.001 2nd edition, displayed scale 1:20 000</w:t>
            </w:r>
            <w:r>
              <w:rPr>
                <w:i/>
              </w:rPr>
              <w:t>, update review highlight filtered for real changes (example 1)</w:t>
            </w:r>
          </w:p>
        </w:tc>
      </w:tr>
      <w:tr w:rsidR="00F9633B" w14:paraId="201570A5"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val="fr-FR" w:eastAsia="fr-FR"/>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F9633B">
        <w:trPr>
          <w:tblHeader/>
        </w:trPr>
        <w:tc>
          <w:tcPr>
            <w:tcW w:w="9526" w:type="dxa"/>
            <w:gridSpan w:val="4"/>
            <w:tcBorders>
              <w:top w:val="nil"/>
              <w:left w:val="single" w:sz="4" w:space="0" w:color="auto"/>
              <w:bottom w:val="single" w:sz="4" w:space="0" w:color="auto"/>
              <w:right w:val="single" w:sz="4" w:space="0" w:color="auto"/>
            </w:tcBorders>
            <w:vAlign w:val="center"/>
          </w:tcPr>
          <w:p w14:paraId="718F1D0A" w14:textId="73F01AA5" w:rsidR="00F9633B" w:rsidRPr="005D2431" w:rsidRDefault="00F9633B" w:rsidP="00FA50E5">
            <w:pPr>
              <w:jc w:val="left"/>
              <w:rPr>
                <w:i/>
              </w:rPr>
            </w:pPr>
            <w:r w:rsidRPr="005D2431">
              <w:rPr>
                <w:i/>
              </w:rPr>
              <w:t>After loading of GB5X01SW.001 2nd edition, displayed scale 1:20 000</w:t>
            </w:r>
            <w:r w:rsidR="00210A8F">
              <w:rPr>
                <w:i/>
              </w:rPr>
              <w:t>, update review highlight filtered for real changes (example 2)</w:t>
            </w:r>
          </w:p>
        </w:tc>
      </w:tr>
    </w:tbl>
    <w:p w14:paraId="21B9A783" w14:textId="77777777" w:rsidR="0015247B" w:rsidRDefault="0015247B" w:rsidP="0015247B"/>
    <w:p w14:paraId="6A5C0023" w14:textId="77777777"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77777777" w:rsidR="0015247B" w:rsidRPr="004065B1" w:rsidRDefault="0015247B" w:rsidP="0015247B">
            <w:r>
              <w:t>2.</w:t>
            </w:r>
            <w:r w:rsidR="008A1BCC">
              <w:t>2.5</w:t>
            </w:r>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77777777" w:rsidR="0015247B" w:rsidRPr="004065B1" w:rsidRDefault="005B1E23" w:rsidP="005B1E23">
            <w:pPr>
              <w:jc w:val="left"/>
            </w:pPr>
            <w:r>
              <w:t>S-52 appendix 1/ 3.4.2c and 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77777777" w:rsidR="0015247B" w:rsidRPr="005D2431" w:rsidRDefault="005B1E23" w:rsidP="0015247B">
            <w:pPr>
              <w:rPr>
                <w:i/>
              </w:rPr>
            </w:pPr>
            <w:r w:rsidRPr="005D2431">
              <w:rPr>
                <w:i/>
              </w:rPr>
              <w:t>Loading update file of an older edition than base cell 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5E03973D" w14:textId="77777777" w:rsidR="005B1E23" w:rsidRPr="005D2431" w:rsidRDefault="005B1E23" w:rsidP="005B1E23">
            <w:pPr>
              <w:rPr>
                <w:i/>
              </w:rPr>
            </w:pPr>
            <w:r w:rsidRPr="005D2431">
              <w:rPr>
                <w:i/>
              </w:rPr>
              <w:t>Load the following cell:</w:t>
            </w:r>
          </w:p>
          <w:p w14:paraId="4ACDE24A" w14:textId="77777777" w:rsidR="0015247B" w:rsidRPr="005D2431" w:rsidRDefault="005B1E23" w:rsidP="005B1E23">
            <w:pPr>
              <w:rPr>
                <w:i/>
              </w:rPr>
            </w:pPr>
            <w:r w:rsidRPr="005D2431">
              <w:rPr>
                <w:i/>
              </w:rPr>
              <w:t>2.2.5 Good Base Cells\ENC_ROOT\GB5X01SW.000 (edition 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77777777" w:rsidR="005B1E23" w:rsidRPr="005D2431" w:rsidRDefault="005B1E23" w:rsidP="005B1E23">
            <w:pPr>
              <w:rPr>
                <w:i/>
              </w:rPr>
            </w:pPr>
            <w:r w:rsidRPr="005D2431">
              <w:rPr>
                <w:i/>
              </w:rPr>
              <w:t>Load the following update:</w:t>
            </w:r>
          </w:p>
          <w:p w14:paraId="58D24267" w14:textId="77777777" w:rsidR="0015247B" w:rsidRPr="0015247B" w:rsidRDefault="005B1E23" w:rsidP="005B1E23">
            <w:r w:rsidRPr="005D2431">
              <w:rPr>
                <w:i/>
              </w:rPr>
              <w:t>2.2.5 Old Update\ENC_ROOT\ (edition 1)</w:t>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A12488">
        <w:trPr>
          <w:trHeight w:val="454"/>
          <w:tblHeader/>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77777777" w:rsidR="005B1E23" w:rsidRPr="004065B1" w:rsidRDefault="005B1E23" w:rsidP="0015247B">
            <w:r>
              <w:t>2.2.6</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77777777" w:rsidR="005B1E23" w:rsidRPr="004065B1" w:rsidRDefault="005B1E23" w:rsidP="002D19DB">
            <w:pPr>
              <w:jc w:val="left"/>
            </w:pPr>
            <w:r>
              <w:t>S-52 appendix 1/ 3.4.1a and IEC 61174/ 4.4.2</w:t>
            </w:r>
          </w:p>
        </w:tc>
      </w:tr>
      <w:tr w:rsidR="005B1E23" w14:paraId="73A86964" w14:textId="77777777" w:rsidTr="00A12488">
        <w:trPr>
          <w:tblHeader/>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A12488">
        <w:trPr>
          <w:tblHeader/>
        </w:trPr>
        <w:tc>
          <w:tcPr>
            <w:tcW w:w="9526" w:type="dxa"/>
            <w:gridSpan w:val="4"/>
            <w:vAlign w:val="center"/>
          </w:tcPr>
          <w:p w14:paraId="1EE01DC9" w14:textId="77777777" w:rsidR="005B1E23" w:rsidRPr="005D2431" w:rsidRDefault="005B1E23" w:rsidP="0015247B">
            <w:pPr>
              <w:rPr>
                <w:i/>
              </w:rPr>
            </w:pPr>
            <w:r w:rsidRPr="005D2431">
              <w:rPr>
                <w:i/>
              </w:rPr>
              <w:t>Loading a re-issue of a data set.</w:t>
            </w:r>
          </w:p>
        </w:tc>
      </w:tr>
      <w:tr w:rsidR="005B1E23" w14:paraId="5736E302" w14:textId="77777777" w:rsidTr="00A12488">
        <w:trPr>
          <w:tblHeader/>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lastRenderedPageBreak/>
              <w:t>Setup</w:t>
            </w:r>
          </w:p>
        </w:tc>
      </w:tr>
      <w:tr w:rsidR="005B1E23" w14:paraId="6AB3BF6E" w14:textId="77777777" w:rsidTr="00A12488">
        <w:trPr>
          <w:tblHeader/>
        </w:trPr>
        <w:tc>
          <w:tcPr>
            <w:tcW w:w="9526" w:type="dxa"/>
            <w:gridSpan w:val="4"/>
            <w:vAlign w:val="center"/>
          </w:tcPr>
          <w:p w14:paraId="6FAFA67B" w14:textId="77777777" w:rsidR="005B1E23" w:rsidRPr="005D2431" w:rsidRDefault="005B1E23" w:rsidP="005B1E23">
            <w:pPr>
              <w:rPr>
                <w:i/>
              </w:rPr>
            </w:pPr>
            <w:r w:rsidRPr="005D2431">
              <w:rPr>
                <w:i/>
              </w:rPr>
              <w:t>As result of test 2.1.1</w:t>
            </w:r>
          </w:p>
          <w:p w14:paraId="4092A5F5" w14:textId="77777777" w:rsidR="005B1E23" w:rsidRPr="005D2431" w:rsidRDefault="005B1E23" w:rsidP="005B1E23">
            <w:pPr>
              <w:rPr>
                <w:i/>
              </w:rPr>
            </w:pPr>
            <w:r w:rsidRPr="005D2431">
              <w:rPr>
                <w:i/>
              </w:rPr>
              <w:t>Load the following cell:</w:t>
            </w:r>
          </w:p>
          <w:p w14:paraId="3ECA397B" w14:textId="77777777" w:rsidR="005B1E23" w:rsidRDefault="005B1E23" w:rsidP="0015247B">
            <w:pPr>
              <w:rPr>
                <w:i/>
              </w:rPr>
            </w:pPr>
            <w:r w:rsidRPr="005D2431">
              <w:rPr>
                <w:i/>
              </w:rPr>
              <w:t>2.1.1 Power Up\ENC_ROOT\GB5X01SW.000 (edition 1)</w:t>
            </w:r>
          </w:p>
          <w:p w14:paraId="6E85869F" w14:textId="77777777" w:rsidR="00635587" w:rsidRPr="00635587" w:rsidRDefault="00635587" w:rsidP="00635587">
            <w:pPr>
              <w:rPr>
                <w:i/>
              </w:rPr>
            </w:pPr>
            <w:r w:rsidRPr="00635587">
              <w:rPr>
                <w:i/>
              </w:rPr>
              <w:t>2.1.1 Power Up\ENC_ROOT\GB5X01SE.000</w:t>
            </w:r>
          </w:p>
          <w:p w14:paraId="54F589C9" w14:textId="138A7B00" w:rsidR="00635587" w:rsidRPr="004065B1" w:rsidRDefault="00635587" w:rsidP="00635587">
            <w:r w:rsidRPr="00635587">
              <w:rPr>
                <w:i/>
              </w:rPr>
              <w:t>2.1.1 Power Up\ENC_ROOT\GB5X01NE.000</w:t>
            </w:r>
          </w:p>
        </w:tc>
      </w:tr>
      <w:tr w:rsidR="005B1E23" w14:paraId="4F0ABA50" w14:textId="77777777" w:rsidTr="00A12488">
        <w:trPr>
          <w:tblHeader/>
        </w:trPr>
        <w:tc>
          <w:tcPr>
            <w:tcW w:w="9526" w:type="dxa"/>
            <w:gridSpan w:val="4"/>
            <w:shd w:val="clear" w:color="auto" w:fill="CCFFCC"/>
            <w:vAlign w:val="center"/>
          </w:tcPr>
          <w:p w14:paraId="0CC3CFE2" w14:textId="77777777" w:rsidR="005B1E23" w:rsidRPr="004065B1" w:rsidRDefault="005B1E23" w:rsidP="0015247B">
            <w:r w:rsidRPr="000A066E">
              <w:rPr>
                <w:b/>
              </w:rPr>
              <w:t>Action</w:t>
            </w:r>
          </w:p>
        </w:tc>
      </w:tr>
      <w:tr w:rsidR="005B1E23" w14:paraId="56676547" w14:textId="77777777" w:rsidTr="00A12488">
        <w:trPr>
          <w:tblHeader/>
        </w:trPr>
        <w:tc>
          <w:tcPr>
            <w:tcW w:w="9526" w:type="dxa"/>
            <w:gridSpan w:val="4"/>
            <w:vAlign w:val="center"/>
          </w:tcPr>
          <w:p w14:paraId="699A6527" w14:textId="77777777" w:rsidR="005B1E23" w:rsidRPr="005D2431" w:rsidRDefault="005B1E23" w:rsidP="005B1E23">
            <w:pPr>
              <w:rPr>
                <w:i/>
              </w:rPr>
            </w:pPr>
            <w:r w:rsidRPr="005D2431">
              <w:rPr>
                <w:i/>
              </w:rPr>
              <w:t>Load the following updates in sequence:</w:t>
            </w:r>
          </w:p>
          <w:p w14:paraId="63277E0E" w14:textId="77777777" w:rsidR="005B1E23" w:rsidRPr="005D2431" w:rsidRDefault="005B1E23" w:rsidP="005B1E23">
            <w:pPr>
              <w:rPr>
                <w:i/>
              </w:rPr>
            </w:pPr>
            <w:r w:rsidRPr="005D2431">
              <w:rPr>
                <w:i/>
              </w:rPr>
              <w:t>2.2.6 Re-issue\GB5X01SW_001\ENC_ROOT\GB5X01SW.001 (edition 1)</w:t>
            </w:r>
          </w:p>
          <w:p w14:paraId="7D1BC6B5" w14:textId="77777777" w:rsidR="005B1E23" w:rsidRPr="005D2431" w:rsidRDefault="005B1E23" w:rsidP="005B1E23">
            <w:pPr>
              <w:rPr>
                <w:i/>
              </w:rPr>
            </w:pPr>
            <w:r w:rsidRPr="005D2431">
              <w:rPr>
                <w:i/>
              </w:rPr>
              <w:t>2.2.6 Re-issue\GB5X01SW_RE-ISSUE\ENC_ROOT\GB5X01SW.000 (re-issue, edition 1, update 3 included)</w:t>
            </w:r>
          </w:p>
          <w:p w14:paraId="2DA315FA" w14:textId="77777777" w:rsidR="005B1E23" w:rsidRPr="005D2431" w:rsidRDefault="005B1E23" w:rsidP="005B1E23">
            <w:pPr>
              <w:rPr>
                <w:i/>
              </w:rPr>
            </w:pPr>
            <w:r w:rsidRPr="005D2431">
              <w:rPr>
                <w:i/>
              </w:rPr>
              <w:t>2.2.6 Re-issue\GB5X01SW_004 \ENC_ROOT\GB5X01SW.004 (edition 1)</w:t>
            </w:r>
          </w:p>
          <w:p w14:paraId="648ED3FC" w14:textId="1B3CC993" w:rsidR="005B1E23" w:rsidRPr="0015247B" w:rsidRDefault="005B1E23" w:rsidP="005B1E23">
            <w:r w:rsidRPr="00EF287F">
              <w:rPr>
                <w:i/>
              </w:rPr>
              <w:t>Note: Data for updates 2 and 3 of GB5X01SW are included within the reissue GB5X01SW.000 and therefore GB5X01</w:t>
            </w:r>
            <w:r w:rsidR="00D371FE" w:rsidRPr="00EF287F">
              <w:rPr>
                <w:i/>
              </w:rPr>
              <w:t>SW.002 and GB5X01SW.003 are not</w:t>
            </w:r>
            <w:r w:rsidRPr="00EF287F">
              <w:rPr>
                <w:i/>
              </w:rPr>
              <w:t xml:space="preserve"> included in the dataset.</w:t>
            </w:r>
          </w:p>
        </w:tc>
      </w:tr>
      <w:tr w:rsidR="005B1E23" w14:paraId="7A02EB9A" w14:textId="77777777" w:rsidTr="00A12488">
        <w:trPr>
          <w:tblHeader/>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A12488">
        <w:trPr>
          <w:tblHeader/>
        </w:trPr>
        <w:tc>
          <w:tcPr>
            <w:tcW w:w="9526" w:type="dxa"/>
            <w:gridSpan w:val="4"/>
            <w:tcBorders>
              <w:bottom w:val="nil"/>
            </w:tcBorders>
            <w:vAlign w:val="center"/>
          </w:tcPr>
          <w:p w14:paraId="5D15728C" w14:textId="3956B08A" w:rsidR="005B1E23" w:rsidRPr="0015247B" w:rsidRDefault="008452CA" w:rsidP="001C6AFF">
            <w:pPr>
              <w:jc w:val="center"/>
            </w:pPr>
            <w:r>
              <w:rPr>
                <w:noProof/>
                <w:lang w:val="fr-FR" w:eastAsia="fr-FR"/>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A12488">
        <w:trPr>
          <w:tblHeader/>
        </w:trPr>
        <w:tc>
          <w:tcPr>
            <w:tcW w:w="9526" w:type="dxa"/>
            <w:gridSpan w:val="4"/>
            <w:tcBorders>
              <w:top w:val="nil"/>
              <w:bottom w:val="single" w:sz="4" w:space="0" w:color="auto"/>
            </w:tcBorders>
            <w:vAlign w:val="center"/>
          </w:tcPr>
          <w:p w14:paraId="76D89474" w14:textId="6410C518" w:rsidR="005B1E23" w:rsidRPr="00076547" w:rsidRDefault="005B1E23" w:rsidP="005B1E23">
            <w:pPr>
              <w:jc w:val="left"/>
              <w:rPr>
                <w:i/>
              </w:rPr>
            </w:pPr>
            <w:r w:rsidRPr="00076547">
              <w:rPr>
                <w:i/>
              </w:rPr>
              <w:t>After loading of GB5X01SW.001 1st edition, displayed scale 1:20 000</w:t>
            </w:r>
          </w:p>
          <w:p w14:paraId="66FBC711" w14:textId="0559C128" w:rsidR="00ED4075" w:rsidRPr="00EF287F" w:rsidRDefault="005B1E23" w:rsidP="00ED4075">
            <w:pPr>
              <w:jc w:val="left"/>
              <w:rPr>
                <w:i/>
              </w:rPr>
            </w:pPr>
            <w:r w:rsidRPr="00EF287F">
              <w:rPr>
                <w:i/>
              </w:rPr>
              <w:t xml:space="preserve">Note: Screen </w:t>
            </w:r>
            <w:r w:rsidR="00ED4075" w:rsidRPr="00EF287F">
              <w:rPr>
                <w:i/>
              </w:rPr>
              <w:t>plot</w:t>
            </w:r>
            <w:r w:rsidRPr="00EF287F">
              <w:rPr>
                <w:i/>
              </w:rPr>
              <w:t xml:space="preserve"> is based on the full text NATSUR attribute.  </w:t>
            </w:r>
            <w:r w:rsidR="00ED4075" w:rsidRPr="00EF287F">
              <w:rPr>
                <w:i/>
              </w:rPr>
              <w:t xml:space="preserve">To reduce undue clutter in the ECDIS chart display, the use of the abbreviations of the NATSUR attribute is recommended. </w:t>
            </w:r>
          </w:p>
          <w:p w14:paraId="6DC4139C" w14:textId="5F53CDCE" w:rsidR="005B1E23" w:rsidRPr="001C6AFF" w:rsidRDefault="005B1E23" w:rsidP="00ED4075">
            <w:pPr>
              <w:jc w:val="left"/>
              <w:rPr>
                <w:color w:val="FF0000"/>
              </w:rPr>
            </w:pPr>
          </w:p>
        </w:tc>
      </w:tr>
      <w:tr w:rsidR="005B1E23" w14:paraId="2941B264" w14:textId="77777777" w:rsidTr="00A12488">
        <w:trPr>
          <w:tblHeader/>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val="fr-FR" w:eastAsia="fr-FR"/>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A12488">
        <w:trPr>
          <w:tblHeader/>
        </w:trPr>
        <w:tc>
          <w:tcPr>
            <w:tcW w:w="9526" w:type="dxa"/>
            <w:gridSpan w:val="4"/>
            <w:tcBorders>
              <w:top w:val="nil"/>
              <w:bottom w:val="nil"/>
            </w:tcBorders>
            <w:vAlign w:val="center"/>
          </w:tcPr>
          <w:p w14:paraId="58656C63" w14:textId="77777777" w:rsidR="005B1E23" w:rsidRPr="00076547" w:rsidRDefault="005B1E23" w:rsidP="0015247B">
            <w:pPr>
              <w:jc w:val="left"/>
              <w:rPr>
                <w:i/>
              </w:rPr>
            </w:pPr>
            <w:r w:rsidRPr="00076547">
              <w:rPr>
                <w:i/>
              </w:rPr>
              <w:t>After loading of GB5X01SW.000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A12488">
        <w:trPr>
          <w:tblHeader/>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val="fr-FR" w:eastAsia="fr-FR"/>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A12488">
        <w:trPr>
          <w:tblHeader/>
        </w:trPr>
        <w:tc>
          <w:tcPr>
            <w:tcW w:w="9526" w:type="dxa"/>
            <w:gridSpan w:val="4"/>
            <w:tcBorders>
              <w:top w:val="nil"/>
            </w:tcBorders>
            <w:vAlign w:val="center"/>
          </w:tcPr>
          <w:p w14:paraId="1C383184" w14:textId="77777777" w:rsidR="005B1E23" w:rsidRPr="00076547" w:rsidRDefault="005B1E23" w:rsidP="0015247B">
            <w:pPr>
              <w:jc w:val="left"/>
              <w:rPr>
                <w:i/>
              </w:rPr>
            </w:pPr>
            <w:r w:rsidRPr="00076547">
              <w:rPr>
                <w:i/>
              </w:rPr>
              <w:t>After loading of GB5X01SW.004, displayed scale 1:20 000</w:t>
            </w:r>
          </w:p>
        </w:tc>
      </w:tr>
    </w:tbl>
    <w:p w14:paraId="7D2C61F9" w14:textId="77777777" w:rsidR="0015247B" w:rsidRDefault="0015247B" w:rsidP="0015247B"/>
    <w:p w14:paraId="2AB780A0" w14:textId="77777777" w:rsidR="0015247B" w:rsidRDefault="008A1BCC" w:rsidP="00E30B8F">
      <w:pPr>
        <w:pStyle w:val="Heading3"/>
      </w:pPr>
      <w:r w:rsidRPr="008A1BCC">
        <w:lastRenderedPageBreak/>
        <w:t>Loading cancellation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B1E23" w14:paraId="3852740E" w14:textId="77777777" w:rsidTr="00A12488">
        <w:trPr>
          <w:trHeight w:val="454"/>
          <w:tblHeader/>
        </w:trPr>
        <w:tc>
          <w:tcPr>
            <w:tcW w:w="2381" w:type="dxa"/>
            <w:shd w:val="clear" w:color="auto" w:fill="CCFFCC"/>
            <w:vAlign w:val="center"/>
          </w:tcPr>
          <w:p w14:paraId="5CCE34A4" w14:textId="77777777" w:rsidR="005B1E23" w:rsidRPr="004065B1" w:rsidRDefault="005B1E23" w:rsidP="0015247B">
            <w:r w:rsidRPr="000A066E">
              <w:rPr>
                <w:b/>
              </w:rPr>
              <w:t>Test Reference</w:t>
            </w:r>
          </w:p>
        </w:tc>
        <w:tc>
          <w:tcPr>
            <w:tcW w:w="2381" w:type="dxa"/>
            <w:shd w:val="clear" w:color="auto" w:fill="CCFFCC"/>
            <w:vAlign w:val="center"/>
          </w:tcPr>
          <w:p w14:paraId="6DC67275" w14:textId="77777777" w:rsidR="005B1E23" w:rsidRPr="004065B1" w:rsidRDefault="005B1E23" w:rsidP="0015247B">
            <w:r>
              <w:t>2.2.7</w:t>
            </w:r>
          </w:p>
        </w:tc>
        <w:tc>
          <w:tcPr>
            <w:tcW w:w="2382" w:type="dxa"/>
            <w:shd w:val="clear" w:color="auto" w:fill="CCFFCC"/>
            <w:vAlign w:val="center"/>
          </w:tcPr>
          <w:p w14:paraId="7121EE82" w14:textId="77777777" w:rsidR="005B1E23" w:rsidRPr="004065B1" w:rsidRDefault="005B1E23" w:rsidP="0015247B">
            <w:r w:rsidRPr="000A066E">
              <w:rPr>
                <w:b/>
              </w:rPr>
              <w:t>IHO Reference</w:t>
            </w:r>
          </w:p>
        </w:tc>
        <w:tc>
          <w:tcPr>
            <w:tcW w:w="2382" w:type="dxa"/>
            <w:shd w:val="clear" w:color="auto" w:fill="CCFFCC"/>
            <w:vAlign w:val="center"/>
          </w:tcPr>
          <w:p w14:paraId="3DC7E2BE" w14:textId="77777777" w:rsidR="005B1E23" w:rsidRPr="004065B1" w:rsidRDefault="005B1E23" w:rsidP="002D19DB">
            <w:pPr>
              <w:jc w:val="left"/>
            </w:pPr>
            <w:r>
              <w:t>S-52 appendix 1/ 3.4.1a and IEC 61174/ 4.4.2</w:t>
            </w:r>
          </w:p>
        </w:tc>
      </w:tr>
      <w:tr w:rsidR="005B1E23" w14:paraId="4D35E4E6" w14:textId="77777777" w:rsidTr="00A12488">
        <w:trPr>
          <w:tblHeader/>
        </w:trPr>
        <w:tc>
          <w:tcPr>
            <w:tcW w:w="9526" w:type="dxa"/>
            <w:gridSpan w:val="4"/>
            <w:shd w:val="clear" w:color="auto" w:fill="CCFFCC"/>
            <w:vAlign w:val="center"/>
          </w:tcPr>
          <w:p w14:paraId="4E3B1F8B" w14:textId="77777777" w:rsidR="005B1E23" w:rsidRDefault="005B1E23" w:rsidP="0015247B">
            <w:r w:rsidRPr="000A066E">
              <w:rPr>
                <w:b/>
              </w:rPr>
              <w:t>Test description</w:t>
            </w:r>
          </w:p>
        </w:tc>
      </w:tr>
      <w:tr w:rsidR="005B1E23" w14:paraId="03DCDD8D" w14:textId="77777777" w:rsidTr="00A12488">
        <w:trPr>
          <w:tblHeader/>
        </w:trPr>
        <w:tc>
          <w:tcPr>
            <w:tcW w:w="9526" w:type="dxa"/>
            <w:gridSpan w:val="4"/>
            <w:vAlign w:val="center"/>
          </w:tcPr>
          <w:p w14:paraId="279B1762" w14:textId="77777777" w:rsidR="005B1E23" w:rsidRPr="00076547" w:rsidRDefault="005B1E23" w:rsidP="0015247B">
            <w:pPr>
              <w:rPr>
                <w:i/>
              </w:rPr>
            </w:pPr>
            <w:r w:rsidRPr="00076547">
              <w:rPr>
                <w:i/>
              </w:rPr>
              <w:t>Loading cancellation update.</w:t>
            </w:r>
          </w:p>
        </w:tc>
      </w:tr>
      <w:tr w:rsidR="005B1E23" w14:paraId="76EC48A7" w14:textId="77777777" w:rsidTr="00A12488">
        <w:trPr>
          <w:tblHeader/>
        </w:trPr>
        <w:tc>
          <w:tcPr>
            <w:tcW w:w="9526" w:type="dxa"/>
            <w:gridSpan w:val="4"/>
            <w:shd w:val="clear" w:color="auto" w:fill="CCFFCC"/>
            <w:vAlign w:val="center"/>
          </w:tcPr>
          <w:p w14:paraId="4B2C209F" w14:textId="77777777" w:rsidR="005B1E23" w:rsidRPr="004065B1" w:rsidRDefault="005B1E23" w:rsidP="0015247B">
            <w:r w:rsidRPr="000A066E">
              <w:rPr>
                <w:b/>
              </w:rPr>
              <w:t>Setup</w:t>
            </w:r>
          </w:p>
        </w:tc>
      </w:tr>
      <w:tr w:rsidR="005B1E23" w14:paraId="19AC623A" w14:textId="77777777" w:rsidTr="00A12488">
        <w:trPr>
          <w:tblHeader/>
        </w:trPr>
        <w:tc>
          <w:tcPr>
            <w:tcW w:w="9526" w:type="dxa"/>
            <w:gridSpan w:val="4"/>
            <w:vAlign w:val="center"/>
          </w:tcPr>
          <w:p w14:paraId="61AC2727" w14:textId="77777777" w:rsidR="005B1E23" w:rsidRPr="00076547" w:rsidRDefault="005B1E23" w:rsidP="005B1E23">
            <w:pPr>
              <w:rPr>
                <w:i/>
              </w:rPr>
            </w:pPr>
            <w:r w:rsidRPr="00076547">
              <w:rPr>
                <w:i/>
              </w:rPr>
              <w:t>Load the following cell:</w:t>
            </w:r>
          </w:p>
          <w:p w14:paraId="2466E002" w14:textId="77777777" w:rsidR="005B1E23" w:rsidRPr="00076547" w:rsidRDefault="005B1E23" w:rsidP="005B1E23">
            <w:pPr>
              <w:rPr>
                <w:i/>
              </w:rPr>
            </w:pPr>
            <w:r w:rsidRPr="00076547">
              <w:rPr>
                <w:i/>
              </w:rPr>
              <w:t>2.1.1 Power Up\ENC_ROOT\GB4X0000.000</w:t>
            </w:r>
          </w:p>
        </w:tc>
      </w:tr>
      <w:tr w:rsidR="005B1E23" w14:paraId="2D6BA4C0" w14:textId="77777777" w:rsidTr="00A12488">
        <w:trPr>
          <w:tblHeader/>
        </w:trPr>
        <w:tc>
          <w:tcPr>
            <w:tcW w:w="9526" w:type="dxa"/>
            <w:gridSpan w:val="4"/>
            <w:shd w:val="clear" w:color="auto" w:fill="CCFFCC"/>
            <w:vAlign w:val="center"/>
          </w:tcPr>
          <w:p w14:paraId="05411913" w14:textId="77777777" w:rsidR="005B1E23" w:rsidRPr="004065B1" w:rsidRDefault="005B1E23" w:rsidP="0015247B">
            <w:r w:rsidRPr="000A066E">
              <w:rPr>
                <w:b/>
              </w:rPr>
              <w:t>Action</w:t>
            </w:r>
          </w:p>
        </w:tc>
      </w:tr>
      <w:tr w:rsidR="005B1E23" w14:paraId="72B8439E" w14:textId="77777777" w:rsidTr="00A12488">
        <w:trPr>
          <w:tblHeader/>
        </w:trPr>
        <w:tc>
          <w:tcPr>
            <w:tcW w:w="9526" w:type="dxa"/>
            <w:gridSpan w:val="4"/>
            <w:vAlign w:val="center"/>
          </w:tcPr>
          <w:p w14:paraId="159C3218" w14:textId="77777777" w:rsidR="005B1E23" w:rsidRPr="00076547" w:rsidRDefault="005B1E23" w:rsidP="005B1E23">
            <w:pPr>
              <w:rPr>
                <w:i/>
              </w:rPr>
            </w:pPr>
            <w:r w:rsidRPr="00076547">
              <w:rPr>
                <w:i/>
              </w:rPr>
              <w:t>Load the following update:</w:t>
            </w:r>
          </w:p>
          <w:p w14:paraId="243A7C1E" w14:textId="77777777" w:rsidR="005B1E23" w:rsidRPr="0015247B" w:rsidRDefault="005B1E23" w:rsidP="005B1E23">
            <w:r w:rsidRPr="00076547">
              <w:rPr>
                <w:i/>
              </w:rPr>
              <w:t>2.2.7 Cancellation\ENC_ROOT\GB4X0000.001</w:t>
            </w:r>
          </w:p>
        </w:tc>
      </w:tr>
      <w:tr w:rsidR="005B1E23" w14:paraId="7F6B5A97" w14:textId="77777777" w:rsidTr="00A12488">
        <w:trPr>
          <w:tblHeader/>
        </w:trPr>
        <w:tc>
          <w:tcPr>
            <w:tcW w:w="9526" w:type="dxa"/>
            <w:gridSpan w:val="4"/>
            <w:shd w:val="clear" w:color="auto" w:fill="CCFFCC"/>
            <w:vAlign w:val="center"/>
          </w:tcPr>
          <w:p w14:paraId="2206F17F" w14:textId="77777777" w:rsidR="005B1E23" w:rsidRPr="004065B1" w:rsidRDefault="005B1E23" w:rsidP="0015247B">
            <w:r w:rsidRPr="000A066E">
              <w:rPr>
                <w:b/>
              </w:rPr>
              <w:t>Results</w:t>
            </w:r>
          </w:p>
        </w:tc>
      </w:tr>
      <w:tr w:rsidR="005B1E23" w14:paraId="1630910C" w14:textId="77777777" w:rsidTr="00A12488">
        <w:trPr>
          <w:tblHeader/>
        </w:trPr>
        <w:tc>
          <w:tcPr>
            <w:tcW w:w="9526" w:type="dxa"/>
            <w:gridSpan w:val="4"/>
            <w:vAlign w:val="center"/>
          </w:tcPr>
          <w:p w14:paraId="547F61AB" w14:textId="77777777" w:rsidR="005B1E23" w:rsidRPr="00076547" w:rsidRDefault="005B1E23" w:rsidP="005B1E23">
            <w:pPr>
              <w:jc w:val="left"/>
              <w:rPr>
                <w:i/>
              </w:rPr>
            </w:pPr>
            <w:r w:rsidRPr="00076547">
              <w:rPr>
                <w:i/>
              </w:rPr>
              <w:t>The system shall report any cell(s) that have been identified as cancelled at load time. A message shall be displayed informing the user of the cell name.</w:t>
            </w:r>
          </w:p>
          <w:p w14:paraId="35D2BF0E" w14:textId="77777777" w:rsidR="005B1E23" w:rsidRPr="00076547" w:rsidRDefault="005B1E23" w:rsidP="005B1E23">
            <w:pPr>
              <w:jc w:val="left"/>
              <w:rPr>
                <w:i/>
              </w:rPr>
            </w:pPr>
            <w:r w:rsidRPr="00076547">
              <w:rPr>
                <w:i/>
              </w:rPr>
              <w:t>Depending on the method adopted by the OEM for managing cancelled cells one of the following conditions must be observed:</w:t>
            </w:r>
          </w:p>
          <w:p w14:paraId="70F83F12" w14:textId="77777777" w:rsidR="005B1E23" w:rsidRPr="00076547" w:rsidRDefault="005B1E23" w:rsidP="003866E1">
            <w:pPr>
              <w:numPr>
                <w:ilvl w:val="0"/>
                <w:numId w:val="5"/>
              </w:numPr>
              <w:jc w:val="left"/>
              <w:rPr>
                <w:i/>
              </w:rPr>
            </w:pPr>
            <w:r w:rsidRPr="00076547">
              <w:rPr>
                <w:i/>
              </w:rPr>
              <w:t>The cancelled cell cannot be viewed in the ECDIS</w:t>
            </w:r>
          </w:p>
          <w:p w14:paraId="7E987E36" w14:textId="77777777" w:rsidR="005B1E23" w:rsidRPr="00076547" w:rsidRDefault="005B1E23" w:rsidP="003866E1">
            <w:pPr>
              <w:numPr>
                <w:ilvl w:val="0"/>
                <w:numId w:val="5"/>
              </w:numPr>
              <w:jc w:val="left"/>
              <w:rPr>
                <w:i/>
              </w:rPr>
            </w:pPr>
            <w:r w:rsidRPr="00076547">
              <w:rPr>
                <w:i/>
              </w:rPr>
              <w:t>The cancelled cell can be viewed in the ECDIS with the warning message defined in S-63 and specified below:</w:t>
            </w:r>
          </w:p>
          <w:p w14:paraId="3B2ED461" w14:textId="77777777" w:rsidR="005B1E23" w:rsidRPr="00076547" w:rsidRDefault="005B1E23" w:rsidP="005B1E23">
            <w:pPr>
              <w:jc w:val="left"/>
              <w:rPr>
                <w:i/>
              </w:rPr>
            </w:pPr>
            <w:r w:rsidRPr="00076547">
              <w:rPr>
                <w:i/>
              </w:rPr>
              <w:t>“Cell &lt;name&gt; has been cancelled and may not be up to date. Under no circumstances should it be used for primary navigation”.</w:t>
            </w:r>
          </w:p>
          <w:p w14:paraId="0E966356" w14:textId="77777777" w:rsidR="005B1E23" w:rsidRPr="00076547" w:rsidRDefault="005B1E23" w:rsidP="005B1E23">
            <w:pPr>
              <w:jc w:val="left"/>
              <w:rPr>
                <w:i/>
              </w:rPr>
            </w:pPr>
          </w:p>
          <w:p w14:paraId="3A6D8268" w14:textId="77777777" w:rsidR="005B1E23" w:rsidRPr="0015247B" w:rsidRDefault="005B1E23" w:rsidP="005B1E23">
            <w:pPr>
              <w:jc w:val="left"/>
            </w:pPr>
            <w:r w:rsidRPr="00076547">
              <w:rPr>
                <w:b/>
                <w:i/>
              </w:rPr>
              <w:t>Clarification</w:t>
            </w:r>
            <w:r w:rsidRPr="00076547">
              <w:rPr>
                <w:i/>
              </w:rPr>
              <w:t>: Systems that remove cells without consulting the user do not have to provide a warning message at load time.</w:t>
            </w:r>
          </w:p>
        </w:tc>
      </w:tr>
    </w:tbl>
    <w:p w14:paraId="603934DA" w14:textId="77777777" w:rsidR="0015247B" w:rsidRDefault="0015247B" w:rsidP="0015247B"/>
    <w:p w14:paraId="0DAD7194" w14:textId="77777777" w:rsidR="0015247B" w:rsidRDefault="001E2A73" w:rsidP="00E30B8F">
      <w:pPr>
        <w:pStyle w:val="Heading3"/>
      </w:pPr>
      <w:r w:rsidRPr="001E2A73">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A12488">
        <w:trPr>
          <w:trHeight w:val="454"/>
          <w:tblHeader/>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77777777" w:rsidR="0027657D" w:rsidRPr="004065B1" w:rsidRDefault="0027657D" w:rsidP="002D19DB">
            <w:r>
              <w:t>2.2.8</w:t>
            </w:r>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77777777" w:rsidR="0027657D" w:rsidRPr="004065B1" w:rsidRDefault="0027657D" w:rsidP="002D19DB">
            <w:pPr>
              <w:jc w:val="left"/>
            </w:pPr>
            <w:r>
              <w:t>S-52 appendix 1/ 3.4.2h and IEC 61174/ 4.4.2</w:t>
            </w:r>
          </w:p>
        </w:tc>
      </w:tr>
      <w:tr w:rsidR="0027657D" w14:paraId="5F0E9ED7" w14:textId="77777777" w:rsidTr="00A12488">
        <w:trPr>
          <w:tblHeader/>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A12488">
        <w:trPr>
          <w:tblHeader/>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A12488">
        <w:trPr>
          <w:tblHeader/>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A12488">
        <w:trPr>
          <w:tblHeader/>
        </w:trPr>
        <w:tc>
          <w:tcPr>
            <w:tcW w:w="9526" w:type="dxa"/>
            <w:gridSpan w:val="4"/>
            <w:vAlign w:val="center"/>
          </w:tcPr>
          <w:p w14:paraId="05104D82" w14:textId="77777777" w:rsidR="0027657D" w:rsidRPr="00076547" w:rsidRDefault="0027657D" w:rsidP="003B51A2">
            <w:pPr>
              <w:jc w:val="left"/>
              <w:rPr>
                <w:i/>
              </w:rPr>
            </w:pPr>
            <w:r w:rsidRPr="00076547">
              <w:rPr>
                <w:i/>
              </w:rPr>
              <w:t>As result of test 2.1.1</w:t>
            </w:r>
          </w:p>
          <w:p w14:paraId="15C7B6C7" w14:textId="77777777" w:rsidR="0027657D" w:rsidRDefault="0027657D" w:rsidP="003B51A2">
            <w:pPr>
              <w:jc w:val="left"/>
              <w:rPr>
                <w:i/>
              </w:rPr>
            </w:pPr>
            <w:r w:rsidRPr="00076547">
              <w:rPr>
                <w:i/>
              </w:rPr>
              <w:t>Load the following cell:</w:t>
            </w:r>
            <w:r w:rsidR="003B51A2">
              <w:rPr>
                <w:i/>
              </w:rPr>
              <w:br/>
            </w:r>
            <w:r w:rsidR="003B51A2" w:rsidRPr="00EF287F">
              <w:rPr>
                <w:i/>
              </w:rPr>
              <w:t>2.1.1 Power Up\ENC_ROOT\GB5X01SW.000 (edition 1)</w:t>
            </w:r>
          </w:p>
          <w:p w14:paraId="47341464" w14:textId="77777777" w:rsidR="004F4F49" w:rsidRPr="004F4F49" w:rsidRDefault="004F4F49" w:rsidP="004F4F49">
            <w:pPr>
              <w:jc w:val="left"/>
              <w:rPr>
                <w:i/>
              </w:rPr>
            </w:pPr>
            <w:r w:rsidRPr="004F4F49">
              <w:rPr>
                <w:i/>
              </w:rPr>
              <w:t>2.1.1 Power Up\ENC_ROOT\GB5X01SE.000</w:t>
            </w:r>
          </w:p>
          <w:p w14:paraId="5D7A387C" w14:textId="33FF2781" w:rsidR="004F4F49" w:rsidRPr="004065B1" w:rsidRDefault="004F4F49" w:rsidP="004F4F49">
            <w:pPr>
              <w:jc w:val="left"/>
            </w:pPr>
            <w:r w:rsidRPr="004F4F49">
              <w:rPr>
                <w:i/>
              </w:rPr>
              <w:t>2.1.1 Power Up\ENC_ROOT\GB5X01NE.000</w:t>
            </w:r>
          </w:p>
        </w:tc>
      </w:tr>
      <w:tr w:rsidR="0027657D" w14:paraId="24B6CF8A" w14:textId="77777777" w:rsidTr="00A12488">
        <w:trPr>
          <w:tblHeader/>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A12488">
        <w:trPr>
          <w:tblHeader/>
        </w:trPr>
        <w:tc>
          <w:tcPr>
            <w:tcW w:w="9526" w:type="dxa"/>
            <w:gridSpan w:val="4"/>
            <w:vAlign w:val="center"/>
          </w:tcPr>
          <w:p w14:paraId="1444974F" w14:textId="77777777" w:rsidR="0027657D" w:rsidRPr="00076547" w:rsidRDefault="0027657D" w:rsidP="002D19DB">
            <w:pPr>
              <w:rPr>
                <w:i/>
              </w:rPr>
            </w:pPr>
            <w:r w:rsidRPr="00076547">
              <w:rPr>
                <w:i/>
              </w:rPr>
              <w:t>Load the following update:</w:t>
            </w:r>
          </w:p>
          <w:p w14:paraId="266D71B1" w14:textId="77777777" w:rsidR="0027657D" w:rsidRPr="00076547" w:rsidRDefault="0027657D" w:rsidP="002D19DB">
            <w:pPr>
              <w:rPr>
                <w:i/>
              </w:rPr>
            </w:pPr>
            <w:r w:rsidRPr="00076547">
              <w:rPr>
                <w:i/>
              </w:rPr>
              <w:t>2.2.2 Loading of Updates\ENC_ROOT\GB5X01SW.001 (edition 1, update 1)</w:t>
            </w:r>
          </w:p>
          <w:p w14:paraId="4FAF4B6C" w14:textId="77777777" w:rsidR="0027657D" w:rsidRPr="0015247B" w:rsidRDefault="0027657D" w:rsidP="002164D3">
            <w:pPr>
              <w:jc w:val="left"/>
            </w:pPr>
            <w:r w:rsidRPr="00076547">
              <w:rPr>
                <w:i/>
              </w:rPr>
              <w:t>After loading of the update, manually annotate the objects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77777777" w:rsidR="005B1E23" w:rsidRPr="00076547" w:rsidRDefault="0027657D" w:rsidP="0015247B">
            <w:pPr>
              <w:jc w:val="left"/>
              <w:rPr>
                <w:i/>
              </w:rPr>
            </w:pPr>
            <w:r w:rsidRPr="00076547">
              <w:rPr>
                <w:i/>
              </w:rPr>
              <w:t>The objects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val="fr-FR" w:eastAsia="fr-FR"/>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77777777" w:rsidR="0027657D" w:rsidRPr="00076547" w:rsidRDefault="0027657D" w:rsidP="0027657D">
            <w:pPr>
              <w:jc w:val="left"/>
              <w:rPr>
                <w:i/>
              </w:rPr>
            </w:pPr>
            <w:r w:rsidRPr="00076547">
              <w:rPr>
                <w:i/>
              </w:rPr>
              <w:t xml:space="preserve">Before loading of update, displayed scale 1:20 000 </w:t>
            </w:r>
          </w:p>
          <w:p w14:paraId="314DC5D7" w14:textId="533CA76D" w:rsidR="0027657D" w:rsidRPr="00EF287F" w:rsidRDefault="0027657D" w:rsidP="0027657D">
            <w:pPr>
              <w:jc w:val="left"/>
              <w:rPr>
                <w:i/>
              </w:rPr>
            </w:pPr>
            <w:r w:rsidRPr="00EF287F">
              <w:rPr>
                <w:i/>
              </w:rPr>
              <w:t xml:space="preserve">Note: Screen </w:t>
            </w:r>
            <w:r w:rsidR="00A2121E" w:rsidRPr="00EF287F">
              <w:rPr>
                <w:i/>
              </w:rPr>
              <w:t>plot</w:t>
            </w:r>
            <w:r w:rsidRPr="00EF287F">
              <w:rPr>
                <w:i/>
              </w:rPr>
              <w:t xml:space="preserve"> </w:t>
            </w:r>
            <w:r w:rsidR="00A2121E" w:rsidRPr="00EF287F">
              <w:rPr>
                <w:i/>
              </w:rPr>
              <w:t>are</w:t>
            </w:r>
            <w:r w:rsidRPr="00EF287F">
              <w:rPr>
                <w:i/>
              </w:rPr>
              <w:t xml:space="preserve"> based on the full text NATSUR attribute.</w:t>
            </w:r>
            <w:r w:rsidR="00ED4075" w:rsidRPr="00E30334">
              <w:t xml:space="preserve">  </w:t>
            </w:r>
            <w:r w:rsidR="00ED4075" w:rsidRPr="00EF287F">
              <w:rPr>
                <w:i/>
              </w:rPr>
              <w:t>To reduce undue clutter in the ECDIS chart display, the use of the abbreviations of the NATSUR attribute is recommended.</w:t>
            </w:r>
          </w:p>
          <w:p w14:paraId="0FAB94C9" w14:textId="77777777" w:rsidR="008B51BD" w:rsidRPr="00076547" w:rsidRDefault="008B51BD" w:rsidP="0027657D">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val="fr-FR" w:eastAsia="fr-FR"/>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77777777" w:rsidR="0027657D" w:rsidRPr="00076547" w:rsidRDefault="0027657D" w:rsidP="0015247B">
            <w:pPr>
              <w:jc w:val="left"/>
              <w:rPr>
                <w:i/>
              </w:rPr>
            </w:pPr>
            <w:r w:rsidRPr="00076547">
              <w:rPr>
                <w:i/>
              </w:rPr>
              <w:t>After loading of GB5X01SW.001,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val="fr-FR" w:eastAsia="fr-FR"/>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77777777" w:rsidR="0027657D" w:rsidRPr="00076547" w:rsidRDefault="0027657D" w:rsidP="00D33FCF">
            <w:pPr>
              <w:jc w:val="left"/>
              <w:rPr>
                <w:i/>
              </w:rPr>
            </w:pPr>
            <w:r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206" w:name="_Toc120212601"/>
      <w:r>
        <w:t>Manual Updates</w:t>
      </w:r>
      <w:bookmarkEnd w:id="20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DF7467">
        <w:trPr>
          <w:trHeight w:val="454"/>
          <w:tblHeader/>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77777777" w:rsidR="00867C9D" w:rsidRPr="004065B1" w:rsidRDefault="00867C9D" w:rsidP="002D19DB">
            <w:r>
              <w:t>2.3</w:t>
            </w:r>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7777777" w:rsidR="00867C9D" w:rsidRPr="004065B1" w:rsidRDefault="00867C9D" w:rsidP="002D19DB">
            <w:pPr>
              <w:jc w:val="left"/>
            </w:pPr>
            <w:r>
              <w:t>S-52 appendix 1/ 3.4.4 and 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2BB315E0" w14:textId="77777777" w:rsidR="00867C9D" w:rsidRPr="00076547" w:rsidRDefault="00867C9D" w:rsidP="002D19DB">
            <w:pPr>
              <w:rPr>
                <w:i/>
              </w:rPr>
            </w:pPr>
            <w:r w:rsidRPr="00076547">
              <w:rPr>
                <w:i/>
              </w:rPr>
              <w:t>Load the following cell:</w:t>
            </w:r>
          </w:p>
          <w:p w14:paraId="69007B36" w14:textId="77777777" w:rsidR="00867C9D" w:rsidRDefault="00867C9D" w:rsidP="002D19DB">
            <w:pPr>
              <w:rPr>
                <w:i/>
              </w:rPr>
            </w:pPr>
            <w:r w:rsidRPr="00076547">
              <w:rPr>
                <w:i/>
              </w:rPr>
              <w:t>2.1.1 Power Up\ENC_ROOT\GB5X01SW.000</w:t>
            </w:r>
          </w:p>
          <w:p w14:paraId="403FF7FB" w14:textId="4930AC6A" w:rsidR="004F4F49" w:rsidRPr="004F4F49" w:rsidRDefault="004F4F49" w:rsidP="004F4F49">
            <w:pPr>
              <w:rPr>
                <w:i/>
              </w:rPr>
            </w:pPr>
            <w:r w:rsidRPr="004F4F49">
              <w:rPr>
                <w:i/>
              </w:rPr>
              <w:t xml:space="preserve">Select </w:t>
            </w:r>
            <w:r w:rsidR="00DE09B9">
              <w:rPr>
                <w:i/>
              </w:rPr>
              <w:t>Display Category</w:t>
            </w:r>
            <w:r w:rsidRPr="004F4F49">
              <w:rPr>
                <w:i/>
              </w:rPr>
              <w:t xml:space="preserve"> Standard</w:t>
            </w:r>
          </w:p>
          <w:p w14:paraId="71192FC6" w14:textId="6B532F0E" w:rsidR="004F4F49" w:rsidRPr="004F4F49" w:rsidRDefault="004F4F49" w:rsidP="004F4F49">
            <w:pPr>
              <w:rPr>
                <w:i/>
              </w:rPr>
            </w:pPr>
            <w:r w:rsidRPr="004F4F49">
              <w:rPr>
                <w:i/>
              </w:rPr>
              <w:t xml:space="preserve">Set the </w:t>
            </w:r>
            <w:r w:rsidR="0069033B">
              <w:rPr>
                <w:i/>
              </w:rPr>
              <w:t xml:space="preserve">Safety Contour </w:t>
            </w:r>
            <w:r w:rsidRPr="004F4F49">
              <w:rPr>
                <w:i/>
              </w:rPr>
              <w:t>value to 8 m</w:t>
            </w:r>
          </w:p>
          <w:p w14:paraId="6E4AA5BB" w14:textId="7141100A" w:rsidR="004F4F49" w:rsidRPr="004F4F49" w:rsidRDefault="004F4F49" w:rsidP="004F4F49">
            <w:pPr>
              <w:rPr>
                <w:i/>
              </w:rPr>
            </w:pPr>
            <w:r w:rsidRPr="004F4F49">
              <w:rPr>
                <w:i/>
              </w:rPr>
              <w:t xml:space="preserve">Set the </w:t>
            </w:r>
            <w:r w:rsidR="0069033B">
              <w:rPr>
                <w:i/>
              </w:rPr>
              <w:t xml:space="preserve">Safety Depth  </w:t>
            </w:r>
            <w:r w:rsidRPr="004F4F49">
              <w:rPr>
                <w:i/>
              </w:rPr>
              <w:t>value to 8 m</w:t>
            </w:r>
          </w:p>
          <w:p w14:paraId="40C4D8DD" w14:textId="77777777" w:rsidR="004F4F49" w:rsidRPr="004F4F49" w:rsidRDefault="004F4F49" w:rsidP="004F4F49">
            <w:pPr>
              <w:rPr>
                <w:i/>
              </w:rPr>
            </w:pPr>
            <w:r w:rsidRPr="004F4F49">
              <w:rPr>
                <w:i/>
              </w:rPr>
              <w:t>Select Symbolized Boundaries</w:t>
            </w:r>
          </w:p>
          <w:p w14:paraId="5AC07FB5" w14:textId="77777777" w:rsidR="004F4F49" w:rsidRPr="004F4F49" w:rsidRDefault="004F4F49" w:rsidP="004F4F49">
            <w:pPr>
              <w:rPr>
                <w:i/>
              </w:rPr>
            </w:pPr>
            <w:r w:rsidRPr="004F4F49">
              <w:rPr>
                <w:i/>
              </w:rPr>
              <w:t>Select Paper chart symbols</w:t>
            </w:r>
          </w:p>
          <w:p w14:paraId="25F03266" w14:textId="77777777" w:rsidR="004F4F49" w:rsidRPr="004F4F49" w:rsidRDefault="004F4F49" w:rsidP="004F4F49">
            <w:pPr>
              <w:rPr>
                <w:i/>
              </w:rPr>
            </w:pPr>
            <w:r w:rsidRPr="004F4F49">
              <w:rPr>
                <w:i/>
              </w:rPr>
              <w:t>Select Highlight date dependent</w:t>
            </w:r>
          </w:p>
          <w:p w14:paraId="105B05EC" w14:textId="0ACA3F43" w:rsidR="004F4F49" w:rsidRPr="004065B1" w:rsidRDefault="004F4F49" w:rsidP="004F4F49">
            <w:r w:rsidRPr="004F4F49">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076547" w:rsidRDefault="00867C9D" w:rsidP="002D19DB">
            <w:pPr>
              <w:rPr>
                <w:i/>
              </w:rPr>
            </w:pPr>
            <w:r>
              <w:lastRenderedPageBreak/>
              <w:t xml:space="preserve">1. </w:t>
            </w:r>
            <w:r w:rsidRPr="00076547">
              <w:rPr>
                <w:i/>
              </w:rPr>
              <w:t>Using the editing tools available with the EUT, make the following changes and include a short textual description of the action to a-g:</w:t>
            </w:r>
          </w:p>
          <w:p w14:paraId="6172B3C8" w14:textId="77777777" w:rsidR="00867C9D" w:rsidRPr="00076547" w:rsidRDefault="00867C9D" w:rsidP="003B51A2">
            <w:pPr>
              <w:ind w:left="709" w:hanging="425"/>
              <w:rPr>
                <w:i/>
              </w:rPr>
            </w:pPr>
            <w:r w:rsidRPr="00076547">
              <w:rPr>
                <w:i/>
              </w:rPr>
              <w:t>a. insert a dangerous wreck near: 32 31.5S, 60 57.3E</w:t>
            </w:r>
          </w:p>
          <w:p w14:paraId="0867DCA5" w14:textId="5B0FC009" w:rsidR="00867C9D" w:rsidRPr="00076547" w:rsidRDefault="00867C9D" w:rsidP="003B51A2">
            <w:pPr>
              <w:ind w:left="720" w:hanging="425"/>
              <w:rPr>
                <w:i/>
              </w:rPr>
            </w:pPr>
            <w:r w:rsidRPr="00076547">
              <w:rPr>
                <w:i/>
              </w:rPr>
              <w:t xml:space="preserve">b. insert East Cardinal buoys </w:t>
            </w:r>
            <w:r w:rsidR="004F4F49">
              <w:rPr>
                <w:i/>
              </w:rPr>
              <w:t xml:space="preserve">including topmarks </w:t>
            </w:r>
            <w:r w:rsidRPr="00076547">
              <w:rPr>
                <w:i/>
              </w:rPr>
              <w:t>near: 32 31.5S, 60 57.46E</w:t>
            </w:r>
          </w:p>
          <w:p w14:paraId="13886961" w14:textId="0B99B99A" w:rsidR="00867C9D" w:rsidRPr="00076547" w:rsidRDefault="00867C9D" w:rsidP="003B51A2">
            <w:pPr>
              <w:ind w:left="720" w:hanging="425"/>
              <w:rPr>
                <w:i/>
              </w:rPr>
            </w:pPr>
            <w:r w:rsidRPr="00076547">
              <w:rPr>
                <w:i/>
              </w:rPr>
              <w:t xml:space="preserve">c. insert West Cardinal buoy </w:t>
            </w:r>
            <w:r w:rsidR="004F4F49">
              <w:rPr>
                <w:i/>
              </w:rPr>
              <w:t xml:space="preserve">including topmark </w:t>
            </w:r>
            <w:r w:rsidRPr="00076547">
              <w:rPr>
                <w:i/>
              </w:rPr>
              <w:t>near: 32 31.5S, 60 57.16E;</w:t>
            </w:r>
          </w:p>
          <w:p w14:paraId="733F73FE" w14:textId="77777777" w:rsidR="00867C9D" w:rsidRPr="00076547" w:rsidRDefault="00867C9D" w:rsidP="003B51A2">
            <w:pPr>
              <w:ind w:left="567" w:hanging="283"/>
              <w:rPr>
                <w:i/>
              </w:rPr>
            </w:pPr>
            <w:r w:rsidRPr="00076547">
              <w:rPr>
                <w:i/>
              </w:rPr>
              <w:t>d. insert a prohibited entry area between Panther and Tinker Shoals timed to come into force at 20150220;</w:t>
            </w:r>
          </w:p>
          <w:p w14:paraId="6451DB98" w14:textId="77777777" w:rsidR="00867C9D" w:rsidRPr="00076547" w:rsidRDefault="00867C9D" w:rsidP="003B51A2">
            <w:pPr>
              <w:ind w:left="720" w:hanging="425"/>
              <w:rPr>
                <w:i/>
              </w:rPr>
            </w:pPr>
            <w:r w:rsidRPr="00076547">
              <w:rPr>
                <w:i/>
              </w:rPr>
              <w:t>e. insert a cautionary area in the same location being in force from date of issue to 20150220;</w:t>
            </w:r>
          </w:p>
          <w:p w14:paraId="33624E08" w14:textId="77777777" w:rsidR="00867C9D" w:rsidRPr="00076547" w:rsidRDefault="00867C9D" w:rsidP="003B51A2">
            <w:pPr>
              <w:ind w:left="720" w:hanging="425"/>
              <w:rPr>
                <w:i/>
              </w:rPr>
            </w:pPr>
            <w:r w:rsidRPr="00076547">
              <w:rPr>
                <w:i/>
              </w:rPr>
              <w:t>f. insert 15 metre sounding at 32 31.7S, 60 57.4E.</w:t>
            </w:r>
          </w:p>
          <w:p w14:paraId="5D584D64" w14:textId="77777777" w:rsidR="00867C9D" w:rsidRPr="00076547" w:rsidRDefault="00867C9D" w:rsidP="003B51A2">
            <w:pPr>
              <w:ind w:left="720" w:hanging="425"/>
              <w:rPr>
                <w:i/>
              </w:rPr>
            </w:pPr>
            <w:r w:rsidRPr="00076547">
              <w:rPr>
                <w:i/>
              </w:rPr>
              <w:t>g. delete fog signal of cardinal buoy at 32 31.444S, 60 55.842E</w:t>
            </w:r>
          </w:p>
          <w:p w14:paraId="1F9DCFEB" w14:textId="68113575" w:rsidR="00867C9D" w:rsidRPr="00076547" w:rsidRDefault="00867C9D" w:rsidP="002D19DB">
            <w:pPr>
              <w:rPr>
                <w:i/>
              </w:rPr>
            </w:pPr>
            <w:r w:rsidRPr="00076547">
              <w:rPr>
                <w:i/>
              </w:rPr>
              <w:t>2. Set viewing date before 20150220. Display chart cell with manual updates.</w:t>
            </w:r>
          </w:p>
          <w:p w14:paraId="043E3501" w14:textId="773CC402" w:rsidR="00867C9D" w:rsidRPr="00076547" w:rsidRDefault="00867C9D" w:rsidP="002D19DB">
            <w:pPr>
              <w:rPr>
                <w:i/>
              </w:rPr>
            </w:pPr>
            <w:r w:rsidRPr="00076547">
              <w:rPr>
                <w:i/>
              </w:rPr>
              <w:t>3. Set viewing date after 20150220. Display chart cell with manual updates.</w:t>
            </w:r>
          </w:p>
          <w:p w14:paraId="6184178A" w14:textId="77777777" w:rsidR="00867C9D" w:rsidRPr="00076547" w:rsidRDefault="00867C9D" w:rsidP="002D19DB">
            <w:pPr>
              <w:rPr>
                <w:i/>
              </w:rPr>
            </w:pPr>
            <w:r w:rsidRPr="00076547">
              <w:rPr>
                <w:i/>
              </w:rPr>
              <w:t>4. Using the editing tools available with the EUT, make the following changes and include a short textual description of the action to h-j:</w:t>
            </w:r>
          </w:p>
          <w:p w14:paraId="23880178" w14:textId="77777777" w:rsidR="00867C9D" w:rsidRPr="00076547" w:rsidRDefault="00867C9D" w:rsidP="003B51A2">
            <w:pPr>
              <w:ind w:left="720" w:hanging="436"/>
              <w:rPr>
                <w:i/>
              </w:rPr>
            </w:pPr>
            <w:r w:rsidRPr="00076547">
              <w:rPr>
                <w:i/>
              </w:rPr>
              <w:t>h. extend western limits of the prohibited entry area;</w:t>
            </w:r>
          </w:p>
          <w:p w14:paraId="73FF8A22" w14:textId="77777777" w:rsidR="001C6AFF" w:rsidRDefault="00867C9D" w:rsidP="003B51A2">
            <w:pPr>
              <w:ind w:left="720" w:hanging="436"/>
              <w:rPr>
                <w:i/>
              </w:rPr>
            </w:pPr>
            <w:r w:rsidRPr="00076547">
              <w:rPr>
                <w:i/>
              </w:rPr>
              <w:t>i. delete cautionary area;</w:t>
            </w:r>
          </w:p>
          <w:p w14:paraId="3EB9ED1D" w14:textId="77777777" w:rsidR="00DF7467" w:rsidRPr="00076547" w:rsidRDefault="00DF7467" w:rsidP="00DF7467">
            <w:pPr>
              <w:ind w:left="284"/>
              <w:rPr>
                <w:i/>
              </w:rPr>
            </w:pPr>
            <w:r>
              <w:t xml:space="preserve">j. </w:t>
            </w:r>
            <w:r w:rsidRPr="00076547">
              <w:rPr>
                <w:i/>
              </w:rPr>
              <w:t>move cardinal buoy at 32 31.444S, 60 55.842E, including top mark and light, to 32 31.500S,  60 55.700E.</w:t>
            </w:r>
          </w:p>
          <w:p w14:paraId="7DCA38A3" w14:textId="71388040" w:rsidR="00DF7467" w:rsidRPr="00076547" w:rsidRDefault="00DF7467" w:rsidP="00DF7467">
            <w:pPr>
              <w:rPr>
                <w:i/>
              </w:rPr>
            </w:pPr>
            <w:r w:rsidRPr="00076547">
              <w:rPr>
                <w:i/>
              </w:rPr>
              <w:t>5. Set viewing date before 20150220. Display chart cell with manual updates.</w:t>
            </w:r>
          </w:p>
          <w:p w14:paraId="51EBD3E1" w14:textId="1F9D1D73" w:rsidR="00DF7467" w:rsidRPr="00076547" w:rsidRDefault="00DF7467" w:rsidP="00DF7467">
            <w:pPr>
              <w:rPr>
                <w:i/>
              </w:rPr>
            </w:pPr>
            <w:r w:rsidRPr="00076547">
              <w:rPr>
                <w:i/>
              </w:rPr>
              <w:t>6. Set viewing date after 20150220. Display chart cell with manual updates.</w:t>
            </w:r>
          </w:p>
          <w:p w14:paraId="5F2C3295" w14:textId="77777777" w:rsidR="00DF7467" w:rsidRPr="00076547" w:rsidRDefault="00DF7467" w:rsidP="00DF7467">
            <w:pPr>
              <w:rPr>
                <w:i/>
              </w:rPr>
            </w:pPr>
            <w:r w:rsidRPr="00076547">
              <w:rPr>
                <w:i/>
              </w:rPr>
              <w:t>7. Review manual updates.</w:t>
            </w:r>
          </w:p>
          <w:p w14:paraId="3D9D61C9" w14:textId="77777777" w:rsidR="00DF7467" w:rsidRPr="00076547" w:rsidRDefault="00DF7467" w:rsidP="00DF7467">
            <w:pPr>
              <w:rPr>
                <w:i/>
              </w:rPr>
            </w:pPr>
            <w:r w:rsidRPr="00076547">
              <w:rPr>
                <w:i/>
              </w:rPr>
              <w:t>8. Retrieve textual description from record.</w:t>
            </w:r>
          </w:p>
          <w:p w14:paraId="33AD277F" w14:textId="59BD25D3" w:rsidR="00DF7467" w:rsidRPr="0015247B" w:rsidRDefault="00DF7467" w:rsidP="00DF7467">
            <w:pPr>
              <w:ind w:left="720" w:hanging="436"/>
            </w:pPr>
            <w:r w:rsidRPr="00076547">
              <w:rPr>
                <w:i/>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t>Results</w:t>
            </w:r>
          </w:p>
        </w:tc>
      </w:tr>
      <w:tr w:rsidR="005B1E23" w14:paraId="023CF8A8" w14:textId="77777777" w:rsidTr="00DF7467">
        <w:trPr>
          <w:tblHeader/>
        </w:trPr>
        <w:tc>
          <w:tcPr>
            <w:tcW w:w="9526" w:type="dxa"/>
            <w:gridSpan w:val="4"/>
            <w:vAlign w:val="center"/>
          </w:tcPr>
          <w:p w14:paraId="0E1CCEFA" w14:textId="58EFE35A" w:rsidR="005B1E23" w:rsidRPr="00076547" w:rsidRDefault="00253FA7" w:rsidP="002370DA">
            <w:pPr>
              <w:jc w:val="left"/>
              <w:rPr>
                <w:i/>
              </w:rPr>
            </w:pPr>
            <w:r w:rsidRPr="00076547">
              <w:rPr>
                <w:i/>
              </w:rPr>
              <w:t>2. Set viewing date before 20150220. The ENC in the ECDIS should match the corresponding graphical plot shown below. Manual updates shall be distinguishable as described in S-52</w:t>
            </w:r>
            <w:r w:rsidR="002370DA">
              <w:rPr>
                <w:i/>
              </w:rPr>
              <w:t>,</w:t>
            </w:r>
            <w:r w:rsidRPr="00076547">
              <w:rPr>
                <w:i/>
              </w:rPr>
              <w:t xml:space="preserve"> 2.3.4.</w:t>
            </w:r>
          </w:p>
        </w:tc>
      </w:tr>
      <w:tr w:rsidR="00253FA7" w14:paraId="6597B3B3" w14:textId="77777777" w:rsidTr="00DF7467">
        <w:trPr>
          <w:tblHeader/>
        </w:trPr>
        <w:tc>
          <w:tcPr>
            <w:tcW w:w="9526" w:type="dxa"/>
            <w:gridSpan w:val="4"/>
            <w:vAlign w:val="center"/>
          </w:tcPr>
          <w:p w14:paraId="781C0278" w14:textId="77777777" w:rsidR="00253FA7" w:rsidRPr="00076547" w:rsidRDefault="0018522C" w:rsidP="001C6AFF">
            <w:pPr>
              <w:jc w:val="center"/>
              <w:rPr>
                <w:i/>
              </w:rPr>
            </w:pPr>
            <w:r w:rsidRPr="00076547">
              <w:rPr>
                <w:i/>
                <w:noProof/>
                <w:lang w:val="fr-FR" w:eastAsia="fr-FR"/>
              </w:rPr>
              <w:drawing>
                <wp:inline distT="0" distB="0" distL="0" distR="0" wp14:anchorId="31100F24" wp14:editId="5021A002">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val="fr-FR" w:eastAsia="fr-FR"/>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77777777" w:rsidR="00253FA7" w:rsidRPr="00076547" w:rsidRDefault="00253FA7" w:rsidP="0015247B">
            <w:pPr>
              <w:jc w:val="left"/>
              <w:rPr>
                <w:i/>
              </w:rPr>
            </w:pPr>
            <w:r w:rsidRPr="00076547">
              <w:rPr>
                <w:i/>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val="fr-FR" w:eastAsia="fr-FR"/>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697F848A" w:rsidR="00253FA7" w:rsidRPr="00076547" w:rsidRDefault="00167D62" w:rsidP="0015247B">
            <w:pPr>
              <w:jc w:val="left"/>
              <w:rPr>
                <w:i/>
              </w:rPr>
            </w:pPr>
            <w:r>
              <w:rPr>
                <w:i/>
              </w:rPr>
              <w:t>5</w:t>
            </w:r>
            <w:r w:rsidR="00253FA7" w:rsidRPr="00076547">
              <w:rPr>
                <w:i/>
              </w:rPr>
              <w:t>. Set viewing date before 20150220.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val="fr-FR" w:eastAsia="fr-FR"/>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5C0C9213" w:rsidR="00253FA7" w:rsidRPr="00076547" w:rsidRDefault="00167D62" w:rsidP="0015247B">
            <w:pPr>
              <w:jc w:val="left"/>
              <w:rPr>
                <w:i/>
              </w:rPr>
            </w:pPr>
            <w:r>
              <w:rPr>
                <w:i/>
              </w:rPr>
              <w:t>6</w:t>
            </w:r>
            <w:r w:rsidR="00253FA7" w:rsidRPr="00076547">
              <w:rPr>
                <w:i/>
              </w:rPr>
              <w:t>. Set viewing date after 20150220. The ENC in the ECDIS should match the corresponding graphical plot shown above.</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val="fr-FR" w:eastAsia="fr-FR"/>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94CCAFA" w:rsidR="00253FA7" w:rsidRPr="00076547" w:rsidRDefault="00167D62" w:rsidP="0015247B">
            <w:pPr>
              <w:jc w:val="left"/>
              <w:rPr>
                <w:i/>
              </w:rPr>
            </w:pPr>
            <w:r>
              <w:rPr>
                <w:i/>
              </w:rPr>
              <w:t>7.a-g</w:t>
            </w:r>
            <w:r w:rsidR="00253FA7" w:rsidRPr="00076547">
              <w:rPr>
                <w:i/>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503BF229" w14:textId="78B0BA1F" w:rsidR="00253FA7" w:rsidRPr="0015247B" w:rsidRDefault="00167D62" w:rsidP="001D52EE">
            <w:pPr>
              <w:jc w:val="center"/>
            </w:pPr>
            <w:r w:rsidRPr="00167D62">
              <w:rPr>
                <w:noProof/>
                <w:lang w:val="fr-FR" w:eastAsia="fr-FR"/>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tc>
      </w:tr>
      <w:tr w:rsidR="00253FA7" w14:paraId="5130F308" w14:textId="77777777" w:rsidTr="00DF7467">
        <w:trPr>
          <w:tblHeader/>
        </w:trPr>
        <w:tc>
          <w:tcPr>
            <w:tcW w:w="9526" w:type="dxa"/>
            <w:gridSpan w:val="4"/>
            <w:vAlign w:val="center"/>
          </w:tcPr>
          <w:p w14:paraId="1541461D" w14:textId="0F3BD4B9" w:rsidR="00253FA7" w:rsidRPr="00076547" w:rsidRDefault="00253FA7" w:rsidP="00253FA7">
            <w:pPr>
              <w:jc w:val="left"/>
              <w:rPr>
                <w:i/>
              </w:rPr>
            </w:pPr>
            <w:r w:rsidRPr="00076547">
              <w:rPr>
                <w:i/>
              </w:rPr>
              <w:t>7</w:t>
            </w:r>
            <w:r w:rsidR="00167D62">
              <w:rPr>
                <w:i/>
              </w:rPr>
              <w:t>.h-j</w:t>
            </w:r>
            <w:r w:rsidRPr="00076547">
              <w:rPr>
                <w:i/>
              </w:rPr>
              <w:t>. Review of manual updates shall be available on demand. Above is review of updates h-j.</w:t>
            </w:r>
          </w:p>
          <w:p w14:paraId="042B7213" w14:textId="77777777" w:rsidR="00253FA7" w:rsidRPr="00076547" w:rsidRDefault="00253FA7" w:rsidP="00253FA7">
            <w:pPr>
              <w:jc w:val="left"/>
              <w:rPr>
                <w:i/>
              </w:rPr>
            </w:pPr>
          </w:p>
          <w:p w14:paraId="11C3E479" w14:textId="77777777" w:rsidR="00253FA7" w:rsidRPr="00076547" w:rsidRDefault="00253FA7" w:rsidP="00253FA7">
            <w:pPr>
              <w:jc w:val="left"/>
              <w:rPr>
                <w:i/>
              </w:rPr>
            </w:pPr>
            <w:r w:rsidRPr="00076547">
              <w:rPr>
                <w:i/>
              </w:rPr>
              <w:t>8. Textual description of manual update shall be retrievable from record.</w:t>
            </w:r>
          </w:p>
          <w:p w14:paraId="2320B7D2" w14:textId="77777777" w:rsidR="00253FA7" w:rsidRPr="00076547" w:rsidRDefault="00253FA7" w:rsidP="00253FA7">
            <w:pPr>
              <w:jc w:val="left"/>
              <w:rPr>
                <w:i/>
              </w:rPr>
            </w:pPr>
          </w:p>
          <w:p w14:paraId="3938C02B" w14:textId="77777777" w:rsidR="00253FA7" w:rsidRPr="0015247B" w:rsidRDefault="00253FA7" w:rsidP="00253FA7">
            <w:pPr>
              <w:jc w:val="left"/>
            </w:pPr>
            <w:r w:rsidRPr="00076547">
              <w:rPr>
                <w:i/>
              </w:rPr>
              <w:t>9. Manual updates removed from the display during the last 3 months period shall be retained and shall be available for review.</w:t>
            </w:r>
          </w:p>
        </w:tc>
      </w:tr>
    </w:tbl>
    <w:p w14:paraId="5DE869B3" w14:textId="77777777" w:rsidR="0015247B" w:rsidRDefault="0015247B" w:rsidP="0015247B"/>
    <w:p w14:paraId="382BD22B" w14:textId="77777777" w:rsidR="0015247B" w:rsidRDefault="007C3939" w:rsidP="00E30B8F">
      <w:pPr>
        <w:pStyle w:val="Heading2"/>
      </w:pPr>
      <w:r>
        <w:br w:type="page"/>
      </w:r>
      <w:bookmarkStart w:id="207" w:name="_Toc120212602"/>
      <w:r w:rsidR="001E2A73" w:rsidRPr="001E2A73">
        <w:lastRenderedPageBreak/>
        <w:t>Loading and Updating using SENC delivery (if provided)</w:t>
      </w:r>
      <w:bookmarkEnd w:id="20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30895328" w14:textId="77777777" w:rsidTr="00A12488">
        <w:trPr>
          <w:trHeight w:val="454"/>
          <w:tblHeader/>
        </w:trPr>
        <w:tc>
          <w:tcPr>
            <w:tcW w:w="2381" w:type="dxa"/>
            <w:shd w:val="clear" w:color="auto" w:fill="CCFFCC"/>
            <w:vAlign w:val="center"/>
          </w:tcPr>
          <w:p w14:paraId="042A82CF" w14:textId="77777777" w:rsidR="0015247B" w:rsidRPr="004065B1" w:rsidRDefault="0015247B" w:rsidP="0015247B">
            <w:r w:rsidRPr="000A066E">
              <w:rPr>
                <w:b/>
              </w:rPr>
              <w:t>Test Reference</w:t>
            </w:r>
          </w:p>
        </w:tc>
        <w:tc>
          <w:tcPr>
            <w:tcW w:w="2381" w:type="dxa"/>
            <w:shd w:val="clear" w:color="auto" w:fill="CCFFCC"/>
            <w:vAlign w:val="center"/>
          </w:tcPr>
          <w:p w14:paraId="6DE8E1BD" w14:textId="77777777" w:rsidR="0015247B" w:rsidRPr="004065B1" w:rsidRDefault="0015247B" w:rsidP="0015247B">
            <w:r>
              <w:t>2.</w:t>
            </w:r>
            <w:r w:rsidR="001E2A73">
              <w:t>4</w:t>
            </w:r>
          </w:p>
        </w:tc>
        <w:tc>
          <w:tcPr>
            <w:tcW w:w="2382" w:type="dxa"/>
            <w:shd w:val="clear" w:color="auto" w:fill="CCFFCC"/>
            <w:vAlign w:val="center"/>
          </w:tcPr>
          <w:p w14:paraId="1A2905C0" w14:textId="77777777" w:rsidR="0015247B" w:rsidRPr="004065B1" w:rsidRDefault="0015247B" w:rsidP="0015247B">
            <w:r w:rsidRPr="000A066E">
              <w:rPr>
                <w:b/>
              </w:rPr>
              <w:t>IHO Reference</w:t>
            </w:r>
          </w:p>
        </w:tc>
        <w:tc>
          <w:tcPr>
            <w:tcW w:w="2382" w:type="dxa"/>
            <w:shd w:val="clear" w:color="auto" w:fill="CCFFCC"/>
            <w:vAlign w:val="center"/>
          </w:tcPr>
          <w:p w14:paraId="32CE546B" w14:textId="77777777" w:rsidR="0015247B" w:rsidRPr="004065B1" w:rsidRDefault="001E2A73" w:rsidP="0015247B">
            <w:r w:rsidRPr="001E2A73">
              <w:t>IEC 61174/ 6.8.16</w:t>
            </w:r>
          </w:p>
        </w:tc>
      </w:tr>
      <w:tr w:rsidR="0015247B" w14:paraId="248A9A50" w14:textId="77777777" w:rsidTr="00A12488">
        <w:trPr>
          <w:tblHeader/>
        </w:trPr>
        <w:tc>
          <w:tcPr>
            <w:tcW w:w="9526" w:type="dxa"/>
            <w:gridSpan w:val="4"/>
            <w:shd w:val="clear" w:color="auto" w:fill="CCFFCC"/>
            <w:vAlign w:val="center"/>
          </w:tcPr>
          <w:p w14:paraId="1F47E78C" w14:textId="77777777" w:rsidR="0015247B" w:rsidRDefault="0015247B" w:rsidP="0015247B">
            <w:r w:rsidRPr="000A066E">
              <w:rPr>
                <w:b/>
              </w:rPr>
              <w:t>Test description</w:t>
            </w:r>
          </w:p>
        </w:tc>
      </w:tr>
      <w:tr w:rsidR="0015247B" w14:paraId="0898CFFB" w14:textId="77777777" w:rsidTr="00A12488">
        <w:trPr>
          <w:tblHeader/>
        </w:trPr>
        <w:tc>
          <w:tcPr>
            <w:tcW w:w="9526" w:type="dxa"/>
            <w:gridSpan w:val="4"/>
            <w:vAlign w:val="center"/>
          </w:tcPr>
          <w:p w14:paraId="744EA83B" w14:textId="77777777" w:rsidR="0015247B" w:rsidRPr="00076547" w:rsidRDefault="007C3939" w:rsidP="0015247B">
            <w:pPr>
              <w:rPr>
                <w:i/>
              </w:rPr>
            </w:pPr>
            <w:r w:rsidRPr="00076547">
              <w:rPr>
                <w:i/>
              </w:rPr>
              <w:t>Loading and Updating using SENC delivery (if provided).</w:t>
            </w:r>
          </w:p>
        </w:tc>
      </w:tr>
      <w:tr w:rsidR="0015247B" w14:paraId="751DC772" w14:textId="77777777" w:rsidTr="00A12488">
        <w:trPr>
          <w:tblHeader/>
        </w:trPr>
        <w:tc>
          <w:tcPr>
            <w:tcW w:w="9526" w:type="dxa"/>
            <w:gridSpan w:val="4"/>
            <w:shd w:val="clear" w:color="auto" w:fill="CCFFCC"/>
            <w:vAlign w:val="center"/>
          </w:tcPr>
          <w:p w14:paraId="696F7D10" w14:textId="77777777" w:rsidR="0015247B" w:rsidRPr="004065B1" w:rsidRDefault="0015247B" w:rsidP="0015247B">
            <w:r w:rsidRPr="000A066E">
              <w:rPr>
                <w:b/>
              </w:rPr>
              <w:t>Setup</w:t>
            </w:r>
          </w:p>
        </w:tc>
      </w:tr>
      <w:tr w:rsidR="0015247B" w14:paraId="59A7766F" w14:textId="77777777" w:rsidTr="00A12488">
        <w:trPr>
          <w:tblHeader/>
        </w:trPr>
        <w:tc>
          <w:tcPr>
            <w:tcW w:w="9526" w:type="dxa"/>
            <w:gridSpan w:val="4"/>
            <w:vAlign w:val="center"/>
          </w:tcPr>
          <w:p w14:paraId="12794B31" w14:textId="77777777" w:rsidR="007C3939" w:rsidRPr="00076547" w:rsidRDefault="007C3939" w:rsidP="002164D3">
            <w:pPr>
              <w:jc w:val="left"/>
              <w:rPr>
                <w:i/>
              </w:rPr>
            </w:pPr>
            <w:r w:rsidRPr="00076547">
              <w:rPr>
                <w:i/>
              </w:rPr>
              <w:t>If the ECDIS supports SENC delivery (accepting a SENC resulting from conversion of ENC to SENC ashore, in accordance with IHO Resolution 4/2002 as amended (see IHO Publication M-3), then the manufacturer  shall  supply  a SENC version of the IHO S-64 test data set for each SENC format for which SENC delivery is to be approved.</w:t>
            </w:r>
          </w:p>
          <w:p w14:paraId="52464422" w14:textId="77777777" w:rsidR="007C3939" w:rsidRPr="00076547" w:rsidRDefault="007C3939" w:rsidP="002164D3">
            <w:pPr>
              <w:jc w:val="left"/>
              <w:rPr>
                <w:i/>
              </w:rPr>
            </w:pPr>
          </w:p>
          <w:p w14:paraId="4F465E96" w14:textId="2AB6F7CD" w:rsidR="0015247B" w:rsidRPr="004065B1" w:rsidRDefault="007C3939" w:rsidP="002164D3">
            <w:pPr>
              <w:jc w:val="left"/>
            </w:pPr>
            <w:r w:rsidRPr="00EF287F">
              <w:rPr>
                <w:i/>
              </w:rPr>
              <w:t>N</w:t>
            </w:r>
            <w:r w:rsidR="00E30334">
              <w:rPr>
                <w:i/>
              </w:rPr>
              <w:t>ote:</w:t>
            </w:r>
            <w:r w:rsidRPr="00076547">
              <w:rPr>
                <w:b/>
                <w:i/>
              </w:rPr>
              <w:t xml:space="preserve"> </w:t>
            </w:r>
            <w:r w:rsidRPr="00076547">
              <w:rPr>
                <w:i/>
              </w:rPr>
              <w:t>The test data sets should be provided by the SENC producers for each</w:t>
            </w:r>
            <w:r w:rsidR="00E30334">
              <w:rPr>
                <w:i/>
              </w:rPr>
              <w:t xml:space="preserve"> </w:t>
            </w:r>
            <w:r w:rsidRPr="00076547">
              <w:rPr>
                <w:i/>
              </w:rPr>
              <w:t>SENC distributor approved for use with the EUT.</w:t>
            </w:r>
          </w:p>
        </w:tc>
      </w:tr>
      <w:tr w:rsidR="0015247B" w14:paraId="67C1D84C" w14:textId="77777777" w:rsidTr="00A12488">
        <w:trPr>
          <w:tblHeader/>
        </w:trPr>
        <w:tc>
          <w:tcPr>
            <w:tcW w:w="9526" w:type="dxa"/>
            <w:gridSpan w:val="4"/>
            <w:shd w:val="clear" w:color="auto" w:fill="CCFFCC"/>
            <w:vAlign w:val="center"/>
          </w:tcPr>
          <w:p w14:paraId="08776748" w14:textId="77777777" w:rsidR="0015247B" w:rsidRPr="004065B1" w:rsidRDefault="0015247B" w:rsidP="0015247B">
            <w:r w:rsidRPr="000A066E">
              <w:rPr>
                <w:b/>
              </w:rPr>
              <w:t>Action</w:t>
            </w:r>
          </w:p>
        </w:tc>
      </w:tr>
      <w:tr w:rsidR="0015247B" w14:paraId="4A850284" w14:textId="77777777" w:rsidTr="00A12488">
        <w:trPr>
          <w:tblHeader/>
        </w:trPr>
        <w:tc>
          <w:tcPr>
            <w:tcW w:w="9526" w:type="dxa"/>
            <w:gridSpan w:val="4"/>
            <w:vAlign w:val="center"/>
          </w:tcPr>
          <w:p w14:paraId="1293BCB8" w14:textId="77777777" w:rsidR="007C3939" w:rsidRPr="00076547" w:rsidRDefault="007C3939" w:rsidP="007C3939">
            <w:pPr>
              <w:rPr>
                <w:i/>
              </w:rPr>
            </w:pPr>
            <w:r w:rsidRPr="00076547">
              <w:rPr>
                <w:i/>
              </w:rPr>
              <w:t>For each SENC delivery format perform the following tests from section 2.1 and 2.2 :</w:t>
            </w:r>
          </w:p>
          <w:p w14:paraId="48BBA1E8" w14:textId="77777777" w:rsidR="007C3939" w:rsidRPr="00076547" w:rsidRDefault="007C3939" w:rsidP="007C3939">
            <w:pPr>
              <w:rPr>
                <w:i/>
              </w:rPr>
            </w:pPr>
            <w:r w:rsidRPr="00076547">
              <w:rPr>
                <w:i/>
              </w:rPr>
              <w:t>2.1.1, 2.1.2, 2.1.3, 2.1.4, (2.1.5);</w:t>
            </w:r>
          </w:p>
          <w:p w14:paraId="613F0A8F" w14:textId="77777777" w:rsidR="0015247B" w:rsidRPr="0015247B" w:rsidRDefault="007C3939" w:rsidP="007C3939">
            <w:r w:rsidRPr="00076547">
              <w:rPr>
                <w:i/>
              </w:rPr>
              <w:t>(2.2.1), 2.2.2, 2.2.3, 2.2.4, 2.2.5, 2.2.6, 2.2.7, 2.2.8</w:t>
            </w:r>
          </w:p>
        </w:tc>
      </w:tr>
      <w:tr w:rsidR="0015247B" w14:paraId="7F44BE64" w14:textId="77777777" w:rsidTr="00A12488">
        <w:trPr>
          <w:tblHeader/>
        </w:trPr>
        <w:tc>
          <w:tcPr>
            <w:tcW w:w="9526" w:type="dxa"/>
            <w:gridSpan w:val="4"/>
            <w:shd w:val="clear" w:color="auto" w:fill="CCFFCC"/>
            <w:vAlign w:val="center"/>
          </w:tcPr>
          <w:p w14:paraId="6BBE5160" w14:textId="77777777" w:rsidR="0015247B" w:rsidRPr="004065B1" w:rsidRDefault="0015247B" w:rsidP="0015247B">
            <w:r w:rsidRPr="000A066E">
              <w:rPr>
                <w:b/>
              </w:rPr>
              <w:t>Results</w:t>
            </w:r>
          </w:p>
        </w:tc>
      </w:tr>
      <w:tr w:rsidR="0015247B" w14:paraId="698045E6" w14:textId="77777777" w:rsidTr="00A12488">
        <w:trPr>
          <w:tblHeader/>
        </w:trPr>
        <w:tc>
          <w:tcPr>
            <w:tcW w:w="9526" w:type="dxa"/>
            <w:gridSpan w:val="4"/>
            <w:vAlign w:val="center"/>
          </w:tcPr>
          <w:p w14:paraId="0B48FF89" w14:textId="77777777" w:rsidR="007C3939" w:rsidRPr="00076547" w:rsidRDefault="007C3939" w:rsidP="007C3939">
            <w:pPr>
              <w:jc w:val="left"/>
              <w:rPr>
                <w:i/>
              </w:rPr>
            </w:pPr>
            <w:r w:rsidRPr="00076547">
              <w:rPr>
                <w:i/>
              </w:rPr>
              <w:t>For  each  SENC  test  data  set  supplied,  there  shall  be  compliance  with  the corresponding test results noting that the outcome of each resultant update stage should be identical to that which results from application of the updates supplied in the above mentioned tests.</w:t>
            </w:r>
          </w:p>
          <w:p w14:paraId="0A7FF254" w14:textId="77777777" w:rsidR="0015247B" w:rsidRPr="0015247B" w:rsidRDefault="007C3939" w:rsidP="007C3939">
            <w:pPr>
              <w:jc w:val="left"/>
            </w:pPr>
            <w:r w:rsidRPr="00076547">
              <w:rPr>
                <w:i/>
              </w:rPr>
              <w:t>The ECDIS shall provide an update mechanism for delivered SENCs that is not inferior to the update mechanism of ENCs.</w:t>
            </w:r>
          </w:p>
        </w:tc>
      </w:tr>
    </w:tbl>
    <w:p w14:paraId="79066A09" w14:textId="77777777" w:rsidR="0015247B" w:rsidRDefault="0015247B" w:rsidP="0015247B"/>
    <w:p w14:paraId="061EC12D" w14:textId="77777777" w:rsidR="0015247B" w:rsidRPr="0015247B" w:rsidRDefault="001E2A73" w:rsidP="00E30B8F">
      <w:pPr>
        <w:pStyle w:val="Heading2"/>
        <w:rPr>
          <w:lang w:val="en-US"/>
        </w:rPr>
      </w:pPr>
      <w:r>
        <w:rPr>
          <w:lang w:val="en-US"/>
        </w:rPr>
        <w:br w:type="page"/>
      </w:r>
      <w:bookmarkStart w:id="208" w:name="_Toc120212603"/>
      <w:r w:rsidR="0015247B" w:rsidRPr="0015247B">
        <w:rPr>
          <w:lang w:val="en-US"/>
        </w:rPr>
        <w:lastRenderedPageBreak/>
        <w:t>Loading and Updating of Encrypted ENCs</w:t>
      </w:r>
      <w:bookmarkEnd w:id="208"/>
    </w:p>
    <w:p w14:paraId="64E59005" w14:textId="77777777" w:rsidR="0015247B" w:rsidRPr="0015247B" w:rsidRDefault="0015247B" w:rsidP="00E30B8F">
      <w:pPr>
        <w:pStyle w:val="Heading3"/>
        <w:rPr>
          <w:lang w:val="en-US"/>
        </w:rPr>
      </w:pPr>
      <w:r w:rsidRPr="0015247B">
        <w:rPr>
          <w:lang w:val="en-US"/>
        </w:rPr>
        <w:t>Organization of the Encrypted TDS</w:t>
      </w:r>
    </w:p>
    <w:p w14:paraId="55D30441" w14:textId="77777777" w:rsidR="0015247B" w:rsidRPr="0015247B" w:rsidRDefault="0015247B" w:rsidP="0015247B">
      <w:pPr>
        <w:jc w:val="left"/>
        <w:rPr>
          <w:lang w:val="en-US"/>
        </w:rPr>
      </w:pPr>
      <w:r w:rsidRPr="0015247B">
        <w:rPr>
          <w:lang w:val="en-US"/>
        </w:rPr>
        <w:t>The tests for loading encrypted data are stored in the root directory “IHO S-64 [S-63 TDS v1.2.1]”. The tests are subdivided into seven categories. Each category contains a number of tests which have corresponding test scripts provided in this section.</w:t>
      </w:r>
    </w:p>
    <w:p w14:paraId="1B5715CC" w14:textId="77777777" w:rsidR="0015247B" w:rsidRPr="0015247B" w:rsidRDefault="0015247B" w:rsidP="0015247B">
      <w:pPr>
        <w:jc w:val="left"/>
        <w:rPr>
          <w:lang w:val="en-US"/>
        </w:rPr>
      </w:pPr>
    </w:p>
    <w:p w14:paraId="76EBE0F6" w14:textId="77777777" w:rsidR="0015247B" w:rsidRPr="0015247B" w:rsidRDefault="0015247B" w:rsidP="0015247B">
      <w:pPr>
        <w:jc w:val="left"/>
        <w:rPr>
          <w:lang w:val="en-US"/>
        </w:rPr>
      </w:pPr>
      <w:r w:rsidRPr="0015247B">
        <w:rPr>
          <w:lang w:val="en-US"/>
        </w:rPr>
        <w:t>There are additional tests provided in “7 ENC Data Management [Optional]”. These are provided to assist manufacturers who have included additional ENC Data Management functions into their systems and are fully described in sections 2.5.7i), 2.5.7j) and 2.5.7k).</w:t>
      </w:r>
    </w:p>
    <w:p w14:paraId="522243DD" w14:textId="77777777" w:rsidR="0015247B" w:rsidRPr="0015247B" w:rsidRDefault="0015247B" w:rsidP="0015247B">
      <w:pPr>
        <w:jc w:val="left"/>
        <w:rPr>
          <w:lang w:val="en-US"/>
        </w:rPr>
      </w:pPr>
    </w:p>
    <w:p w14:paraId="079250ED" w14:textId="77777777" w:rsidR="0015247B" w:rsidRPr="0015247B" w:rsidRDefault="0015247B" w:rsidP="0015247B">
      <w:pPr>
        <w:jc w:val="left"/>
        <w:rPr>
          <w:lang w:val="en-US"/>
        </w:rPr>
      </w:pPr>
      <w:r w:rsidRPr="0015247B">
        <w:rPr>
          <w:lang w:val="en-US"/>
        </w:rPr>
        <w:t xml:space="preserve"> Test Definitions</w:t>
      </w:r>
    </w:p>
    <w:p w14:paraId="13374D32" w14:textId="77777777" w:rsidR="0015247B" w:rsidRPr="0015247B" w:rsidRDefault="0015247B" w:rsidP="0015247B">
      <w:pPr>
        <w:jc w:val="left"/>
        <w:rPr>
          <w:lang w:val="en-US"/>
        </w:rPr>
      </w:pPr>
    </w:p>
    <w:p w14:paraId="4B993A60" w14:textId="77777777" w:rsidR="0015247B" w:rsidRPr="0015247B" w:rsidRDefault="0015247B" w:rsidP="0015247B">
      <w:pPr>
        <w:jc w:val="left"/>
        <w:rPr>
          <w:lang w:val="en-US"/>
        </w:rPr>
      </w:pPr>
      <w:r w:rsidRPr="0015247B">
        <w:rPr>
          <w:lang w:val="en-US"/>
        </w:rPr>
        <w:t>Default test data parameters</w:t>
      </w:r>
    </w:p>
    <w:p w14:paraId="50614C17" w14:textId="77777777" w:rsidR="0015247B" w:rsidRPr="0015247B" w:rsidRDefault="0015247B" w:rsidP="0015247B">
      <w:pPr>
        <w:jc w:val="left"/>
        <w:rPr>
          <w:lang w:val="en-US"/>
        </w:rPr>
      </w:pPr>
    </w:p>
    <w:p w14:paraId="3FB0F8AE" w14:textId="77777777" w:rsidR="0015247B" w:rsidRPr="0015247B" w:rsidRDefault="0015247B" w:rsidP="0015247B">
      <w:pPr>
        <w:jc w:val="left"/>
        <w:rPr>
          <w:lang w:val="en-US"/>
        </w:rPr>
      </w:pPr>
      <w:r w:rsidRPr="0015247B">
        <w:rPr>
          <w:lang w:val="en-US"/>
        </w:rPr>
        <w:t xml:space="preserve">The ENC permits that accompany the encrypted ENC test data have been generated for the User Permit specified below. To carry out the tests described in this document manufacturers will have to create a hard lock device or program their software with the following manufacturer information and hardware ID (HW_ID). </w:t>
      </w:r>
    </w:p>
    <w:p w14:paraId="0340FB63" w14:textId="77777777" w:rsidR="0015247B" w:rsidRPr="0015247B" w:rsidRDefault="0015247B" w:rsidP="0015247B">
      <w:pPr>
        <w:jc w:val="left"/>
        <w:rPr>
          <w:lang w:val="en-US"/>
        </w:rPr>
      </w:pPr>
    </w:p>
    <w:p w14:paraId="6EF8C613" w14:textId="77777777" w:rsidR="0015247B" w:rsidRPr="0015247B" w:rsidRDefault="0015247B" w:rsidP="0015247B">
      <w:pPr>
        <w:jc w:val="left"/>
        <w:rPr>
          <w:lang w:val="en-US"/>
        </w:rPr>
      </w:pPr>
      <w:r w:rsidRPr="0015247B">
        <w:rPr>
          <w:lang w:val="en-US"/>
        </w:rPr>
        <w:t>Manufacturer ID: (M_ID)</w:t>
      </w:r>
      <w:r w:rsidRPr="0015247B">
        <w:rPr>
          <w:lang w:val="en-US"/>
        </w:rPr>
        <w:tab/>
      </w:r>
      <w:r w:rsidR="00A94802">
        <w:rPr>
          <w:lang w:val="en-US"/>
        </w:rPr>
        <w:tab/>
      </w:r>
      <w:r w:rsidRPr="0015247B">
        <w:rPr>
          <w:lang w:val="en-US"/>
        </w:rPr>
        <w:t>=</w:t>
      </w:r>
      <w:r w:rsidRPr="0015247B">
        <w:rPr>
          <w:lang w:val="en-US"/>
        </w:rPr>
        <w:tab/>
        <w:t xml:space="preserve">10 </w:t>
      </w:r>
      <w:r w:rsidRPr="0015247B">
        <w:rPr>
          <w:lang w:val="en-US"/>
        </w:rPr>
        <w:tab/>
        <w:t>(or 3130 hexadecimal)</w:t>
      </w:r>
    </w:p>
    <w:p w14:paraId="58D3C130" w14:textId="77777777" w:rsidR="0015247B" w:rsidRPr="0015247B" w:rsidRDefault="0015247B" w:rsidP="0015247B">
      <w:pPr>
        <w:jc w:val="left"/>
        <w:rPr>
          <w:lang w:val="en-US"/>
        </w:rPr>
      </w:pPr>
      <w:r w:rsidRPr="0015247B">
        <w:rPr>
          <w:lang w:val="en-US"/>
        </w:rPr>
        <w:t>Manufacturer Key: (M_KEY)</w:t>
      </w:r>
      <w:r w:rsidRPr="0015247B">
        <w:rPr>
          <w:lang w:val="en-US"/>
        </w:rPr>
        <w:tab/>
        <w:t>=</w:t>
      </w:r>
      <w:r w:rsidRPr="0015247B">
        <w:rPr>
          <w:lang w:val="en-US"/>
        </w:rPr>
        <w:tab/>
        <w:t xml:space="preserve">10121 </w:t>
      </w:r>
      <w:r w:rsidRPr="0015247B">
        <w:rPr>
          <w:lang w:val="en-US"/>
        </w:rPr>
        <w:tab/>
        <w:t>(or 3130313231 hexadecimal)</w:t>
      </w:r>
    </w:p>
    <w:p w14:paraId="4EA729C6" w14:textId="77777777" w:rsidR="0015247B" w:rsidRPr="0015247B" w:rsidRDefault="0015247B" w:rsidP="0015247B">
      <w:pPr>
        <w:jc w:val="left"/>
        <w:rPr>
          <w:lang w:val="en-US"/>
        </w:rPr>
      </w:pPr>
      <w:r w:rsidRPr="0015247B">
        <w:rPr>
          <w:lang w:val="en-US"/>
        </w:rPr>
        <w:t>Hardware ID: (HW_ID)</w:t>
      </w:r>
      <w:r w:rsidR="00A94802">
        <w:rPr>
          <w:lang w:val="en-US"/>
        </w:rPr>
        <w:tab/>
      </w:r>
      <w:r w:rsidRPr="0015247B">
        <w:rPr>
          <w:lang w:val="en-US"/>
        </w:rPr>
        <w:tab/>
        <w:t xml:space="preserve">= </w:t>
      </w:r>
      <w:r w:rsidRPr="0015247B">
        <w:rPr>
          <w:lang w:val="en-US"/>
        </w:rPr>
        <w:tab/>
        <w:t xml:space="preserve">12345 </w:t>
      </w:r>
      <w:r w:rsidRPr="0015247B">
        <w:rPr>
          <w:lang w:val="en-US"/>
        </w:rPr>
        <w:tab/>
        <w:t>(or 3132333435 hexadecimal)</w:t>
      </w:r>
    </w:p>
    <w:p w14:paraId="7DFA7AE0" w14:textId="77777777" w:rsidR="0015247B" w:rsidRPr="0015247B" w:rsidRDefault="0015247B" w:rsidP="0015247B">
      <w:pPr>
        <w:jc w:val="left"/>
        <w:rPr>
          <w:lang w:val="en-US"/>
        </w:rPr>
      </w:pPr>
      <w:r w:rsidRPr="0015247B">
        <w:rPr>
          <w:lang w:val="en-US"/>
        </w:rPr>
        <w:t xml:space="preserve">USERPERMIT             </w:t>
      </w:r>
      <w:r w:rsidR="00A94802">
        <w:rPr>
          <w:lang w:val="en-US"/>
        </w:rPr>
        <w:tab/>
      </w:r>
      <w:r w:rsidRPr="0015247B">
        <w:rPr>
          <w:lang w:val="en-US"/>
        </w:rPr>
        <w:tab/>
        <w:t>=</w:t>
      </w:r>
      <w:r w:rsidRPr="0015247B">
        <w:rPr>
          <w:lang w:val="en-US"/>
        </w:rPr>
        <w:tab/>
        <w:t>66B5CBFDF7E4139D5B6086C23130</w:t>
      </w:r>
    </w:p>
    <w:p w14:paraId="0D48DD70" w14:textId="77777777" w:rsidR="0015247B" w:rsidRPr="0015247B" w:rsidRDefault="0015247B" w:rsidP="0015247B">
      <w:pPr>
        <w:jc w:val="left"/>
        <w:rPr>
          <w:lang w:val="en-US"/>
        </w:rPr>
      </w:pPr>
    </w:p>
    <w:p w14:paraId="3F63C11E" w14:textId="77777777" w:rsidR="0015247B" w:rsidRPr="0015247B" w:rsidRDefault="0015247B" w:rsidP="0015247B">
      <w:pPr>
        <w:jc w:val="left"/>
        <w:rPr>
          <w:lang w:val="en-US"/>
        </w:rPr>
      </w:pPr>
      <w:r w:rsidRPr="0015247B">
        <w:rPr>
          <w:lang w:val="en-US"/>
        </w:rPr>
        <w:t>This is the official manufacturer information issued for and by the Scheme Administrator (IHB) and is provided expressly for the purpose of producing encrypted ENC test data. This data is provided specifically for the following purposes:</w:t>
      </w:r>
    </w:p>
    <w:p w14:paraId="70F474E9" w14:textId="77777777" w:rsidR="0015247B" w:rsidRPr="0015247B" w:rsidRDefault="0015247B" w:rsidP="0015247B">
      <w:pPr>
        <w:jc w:val="left"/>
        <w:rPr>
          <w:lang w:val="en-US"/>
        </w:rPr>
      </w:pP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15247B" w:rsidRDefault="0015247B" w:rsidP="0015247B">
      <w:pPr>
        <w:jc w:val="left"/>
        <w:rPr>
          <w:lang w:val="en-US"/>
        </w:rPr>
      </w:pPr>
      <w:r w:rsidRPr="0015247B">
        <w:rPr>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15247B" w:rsidRDefault="0015247B" w:rsidP="0015247B">
      <w:pPr>
        <w:jc w:val="left"/>
        <w:rPr>
          <w:lang w:val="en-US"/>
        </w:rPr>
      </w:pPr>
      <w:r w:rsidRPr="0015247B">
        <w:rPr>
          <w:lang w:val="en-US"/>
        </w:rPr>
        <w:t>The official 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77777777" w:rsidR="00A94802" w:rsidRPr="004065B1" w:rsidRDefault="00A94802" w:rsidP="00CB4150">
            <w:r w:rsidRPr="00A94802">
              <w:t>2.5.2 a)</w:t>
            </w:r>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09831E6B" w14:textId="77777777" w:rsidR="00A94802" w:rsidRPr="004065B1" w:rsidRDefault="002D19DB" w:rsidP="002D19DB">
            <w:r>
              <w:t>S-63 1</w:t>
            </w:r>
            <w:r w:rsidR="00A94802" w:rsidRPr="00A94802">
              <w:t>0.5.</w:t>
            </w:r>
            <w:r>
              <w:t>1</w:t>
            </w:r>
          </w:p>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77777777" w:rsidR="002D19DB" w:rsidRPr="00076547" w:rsidRDefault="002D19DB" w:rsidP="002D19DB">
            <w:pPr>
              <w:rPr>
                <w:i/>
              </w:rPr>
            </w:pPr>
            <w:r w:rsidRPr="00076547">
              <w:rPr>
                <w:i/>
              </w:rPr>
              <w:t>1) PERMIT.TXT file (empty file)</w:t>
            </w:r>
          </w:p>
          <w:p w14:paraId="4CA03D73" w14:textId="77777777" w:rsidR="002D19DB" w:rsidRPr="00076547" w:rsidRDefault="002D19DB" w:rsidP="002D19DB">
            <w:pPr>
              <w:rPr>
                <w:i/>
              </w:rPr>
            </w:pPr>
            <w:r w:rsidRPr="00076547">
              <w:rPr>
                <w:i/>
              </w:rPr>
              <w:t xml:space="preserve">2) TEXT.TXT file (wrong name) </w:t>
            </w:r>
          </w:p>
          <w:p w14:paraId="3A6253BF" w14:textId="77777777" w:rsidR="002D19DB" w:rsidRPr="00076547" w:rsidRDefault="002D19DB" w:rsidP="002D19DB">
            <w:pPr>
              <w:rPr>
                <w:i/>
              </w:rPr>
            </w:pPr>
            <w:r w:rsidRPr="00076547">
              <w:rPr>
                <w:i/>
              </w:rPr>
              <w:t>Test data location:</w:t>
            </w:r>
          </w:p>
          <w:p w14:paraId="6933A099" w14:textId="77777777" w:rsidR="00A94802" w:rsidRPr="004065B1" w:rsidRDefault="002D19DB" w:rsidP="002D19DB">
            <w:r w:rsidRPr="00076547">
              <w:rPr>
                <w:i/>
              </w:rPr>
              <w:t>D:\IHO S-64 [S-63 TDS v1.2.1]\2 ENC Licencing\Test 2a</w:t>
            </w: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7777777" w:rsidR="002D19DB" w:rsidRPr="00076547" w:rsidRDefault="002D19DB" w:rsidP="002D19DB">
            <w:pPr>
              <w:rPr>
                <w:i/>
              </w:rPr>
            </w:pPr>
            <w:r w:rsidRPr="00076547">
              <w:rPr>
                <w:i/>
              </w:rPr>
              <w:t>1) Attempt to load a PERMIT.TXT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77777777" w:rsidR="002D19DB" w:rsidRPr="00076547" w:rsidRDefault="002D19DB" w:rsidP="002D19DB">
            <w:pPr>
              <w:jc w:val="left"/>
              <w:rPr>
                <w:i/>
              </w:rPr>
            </w:pPr>
            <w:r w:rsidRPr="00076547">
              <w:rPr>
                <w:i/>
              </w:rPr>
              <w:t>Security Scheme Error (SSE 11) and accompanying description is displayed in the system at permit installation.</w:t>
            </w:r>
          </w:p>
          <w:p w14:paraId="7D17FEDE" w14:textId="77777777" w:rsidR="00A94802" w:rsidRPr="00076547" w:rsidRDefault="002D19DB" w:rsidP="002D19DB">
            <w:pPr>
              <w:jc w:val="left"/>
              <w:rPr>
                <w:i/>
              </w:rPr>
            </w:pPr>
            <w:r w:rsidRPr="00076547">
              <w:rPr>
                <w:i/>
              </w:rPr>
              <w:t xml:space="preserve">i.e. </w:t>
            </w:r>
            <w:r w:rsidRPr="00076547">
              <w:rPr>
                <w:b/>
                <w:i/>
              </w:rPr>
              <w:t>SSE 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77777777" w:rsidR="00A94802" w:rsidRPr="004065B1" w:rsidRDefault="001E2A73" w:rsidP="00CB4150">
            <w:r>
              <w:t>2.5.2 b</w:t>
            </w:r>
            <w:r w:rsidR="00A94802" w:rsidRPr="00A94802">
              <w:t>)</w:t>
            </w:r>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7777777" w:rsidR="00A94802" w:rsidRPr="004065B1" w:rsidRDefault="002D19DB" w:rsidP="00CB4150">
            <w:r>
              <w:t>S-63 4.3 and 1</w:t>
            </w:r>
            <w:r w:rsidRPr="00A94802">
              <w:t>0.5.</w:t>
            </w:r>
            <w:r>
              <w:t>2</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77777777" w:rsidR="00A94802" w:rsidRPr="0015247B" w:rsidRDefault="002D19DB" w:rsidP="002164D3">
            <w:pPr>
              <w:jc w:val="left"/>
            </w:pPr>
            <w:r w:rsidRPr="00076547">
              <w:rPr>
                <w:i/>
              </w:rPr>
              <w:t>Test how the system performs when loading a PERMIT.TXT 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7777777" w:rsidR="002D19DB" w:rsidRPr="00076547" w:rsidRDefault="002D19DB" w:rsidP="002D19DB">
            <w:pPr>
              <w:rPr>
                <w:i/>
              </w:rPr>
            </w:pPr>
            <w:r w:rsidRPr="00076547">
              <w:rPr>
                <w:i/>
              </w:rPr>
              <w:t xml:space="preserve">No pre-installed permits or ENCs in the SENC. </w:t>
            </w:r>
          </w:p>
          <w:p w14:paraId="3E4B6E14" w14:textId="77777777" w:rsidR="002D19DB" w:rsidRPr="00076547" w:rsidRDefault="002D19DB" w:rsidP="002D19DB">
            <w:pPr>
              <w:rPr>
                <w:i/>
              </w:rPr>
            </w:pPr>
            <w:r w:rsidRPr="00076547">
              <w:rPr>
                <w:i/>
              </w:rPr>
              <w:t>Test data used:</w:t>
            </w:r>
          </w:p>
          <w:p w14:paraId="6ECACDFA" w14:textId="77777777" w:rsidR="002D19DB" w:rsidRPr="00076547" w:rsidRDefault="002D19DB" w:rsidP="002D19DB">
            <w:pPr>
              <w:rPr>
                <w:i/>
              </w:rPr>
            </w:pPr>
            <w:r w:rsidRPr="00076547">
              <w:rPr>
                <w:i/>
              </w:rPr>
              <w:t>1) PERMIT.TXT</w:t>
            </w:r>
          </w:p>
          <w:p w14:paraId="754CF26B" w14:textId="77777777" w:rsidR="002D19DB" w:rsidRPr="00076547" w:rsidRDefault="002D19DB" w:rsidP="002D19DB">
            <w:pPr>
              <w:rPr>
                <w:i/>
              </w:rPr>
            </w:pPr>
            <w:r w:rsidRPr="00076547">
              <w:rPr>
                <w:i/>
              </w:rPr>
              <w:t xml:space="preserve">2) b) V01X01 (Exchange Set - GB100001, GB100002 plus updates) </w:t>
            </w:r>
          </w:p>
          <w:p w14:paraId="23FCE3CA" w14:textId="77777777" w:rsidR="002D19DB" w:rsidRPr="00076547" w:rsidRDefault="002D19DB" w:rsidP="002D19DB">
            <w:pPr>
              <w:rPr>
                <w:i/>
              </w:rPr>
            </w:pPr>
            <w:r w:rsidRPr="00076547">
              <w:rPr>
                <w:i/>
              </w:rPr>
              <w:t>Test data location:</w:t>
            </w:r>
          </w:p>
          <w:p w14:paraId="37BB8C08" w14:textId="77777777" w:rsidR="00A94802" w:rsidRPr="004065B1" w:rsidRDefault="002D19DB" w:rsidP="002D19DB">
            <w:r w:rsidRPr="00076547">
              <w:rPr>
                <w:i/>
              </w:rPr>
              <w:t>D:\IHO S-64 [S-63 TDS v1.2.1]\2 ENC Licencing\Test 2b</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77777777" w:rsidR="00A94802" w:rsidRPr="00076547" w:rsidRDefault="002D19DB" w:rsidP="00CB4150">
            <w:pPr>
              <w:rPr>
                <w:i/>
              </w:rPr>
            </w:pPr>
            <w:r w:rsidRPr="00076547">
              <w:rPr>
                <w:i/>
              </w:rPr>
              <w:t>Load the permit file (PERMIT.TXT) and then the exchange set (V01X01)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77777777" w:rsidR="002D19DB" w:rsidRPr="00076547" w:rsidRDefault="002D19DB" w:rsidP="002D19DB">
            <w:pPr>
              <w:jc w:val="left"/>
              <w:rPr>
                <w:i/>
              </w:rPr>
            </w:pPr>
            <w:r w:rsidRPr="00076547">
              <w:rPr>
                <w:i/>
              </w:rPr>
              <w:t>Security Scheme Error (SSE 12) and accompanying description is displayed in the system at permit installation. That is, GB100012, “</w:t>
            </w:r>
            <w:r w:rsidRPr="00076547">
              <w:rPr>
                <w:b/>
                <w:i/>
              </w:rPr>
              <w:t>SSE 12 – Cell permit format is incorrect</w:t>
            </w:r>
            <w:r w:rsidRPr="00076547">
              <w:rPr>
                <w:i/>
              </w:rPr>
              <w:t xml:space="preserve">” GB100002, valid to 31st Dec 2018 installed OK </w:t>
            </w:r>
          </w:p>
          <w:p w14:paraId="0956E5DB" w14:textId="77777777" w:rsidR="002D19DB" w:rsidRPr="00076547" w:rsidRDefault="002D19DB" w:rsidP="002D19DB">
            <w:pPr>
              <w:jc w:val="left"/>
              <w:rPr>
                <w:i/>
              </w:rPr>
            </w:pPr>
          </w:p>
          <w:p w14:paraId="65BCBA87" w14:textId="77777777" w:rsidR="00A94802" w:rsidRPr="0015247B" w:rsidRDefault="002D19DB" w:rsidP="002D19DB">
            <w:pPr>
              <w:jc w:val="left"/>
            </w:pPr>
            <w:r w:rsidRPr="00076547">
              <w:rPr>
                <w:i/>
              </w:rPr>
              <w:t>(This message is only intended as indication of what should be displayed when a valid permit is installed.) Only GB100002 (edition #13 update # 5) and updates should be loaded into the SENC. The permit string for GB100001 is the wrong length [The cell name has been shortened to GB10001 hence the expected result will return GB100012 because the software should pick up the first character of the expiry date]. The permit string for GB100002 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77777777" w:rsidR="00A94802" w:rsidRPr="004065B1" w:rsidRDefault="001E2A73" w:rsidP="00CB4150">
            <w:r>
              <w:t>2.5.2 c</w:t>
            </w:r>
            <w:r w:rsidR="00A94802" w:rsidRPr="00A94802">
              <w:t>)</w:t>
            </w:r>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77777777" w:rsidR="00A94802" w:rsidRPr="004065B1" w:rsidRDefault="00A94802" w:rsidP="00CB4150">
            <w:r w:rsidRPr="00A94802">
              <w:t>S-63 10.5.</w:t>
            </w:r>
            <w:r w:rsidR="001E2A73">
              <w:t>4</w:t>
            </w:r>
          </w:p>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77777777" w:rsidR="002D19DB" w:rsidRPr="00076547" w:rsidRDefault="002D19DB" w:rsidP="002D19DB">
            <w:pPr>
              <w:rPr>
                <w:i/>
              </w:rPr>
            </w:pPr>
            <w:r w:rsidRPr="00076547">
              <w:rPr>
                <w:i/>
              </w:rPr>
              <w:t>PERMIT.TXT</w:t>
            </w:r>
          </w:p>
          <w:p w14:paraId="21D8BD94" w14:textId="77777777" w:rsidR="002D19DB" w:rsidRPr="00076547" w:rsidRDefault="002D19DB" w:rsidP="002D19DB">
            <w:pPr>
              <w:rPr>
                <w:i/>
              </w:rPr>
            </w:pPr>
            <w:r w:rsidRPr="00076547">
              <w:rPr>
                <w:i/>
              </w:rPr>
              <w:t>Test data location:</w:t>
            </w:r>
          </w:p>
          <w:p w14:paraId="12ED91BD" w14:textId="77777777" w:rsidR="002D19DB" w:rsidRPr="00076547" w:rsidRDefault="002D19DB" w:rsidP="002D19DB">
            <w:pPr>
              <w:rPr>
                <w:i/>
              </w:rPr>
            </w:pPr>
            <w:r w:rsidRPr="00076547">
              <w:rPr>
                <w:i/>
              </w:rPr>
              <w:t xml:space="preserve">a) D:\IHO S-64 [S-63 TDS v1.2.1]\2 ENC Licencing\Test 2c\1 </w:t>
            </w:r>
          </w:p>
          <w:p w14:paraId="3EFCB143" w14:textId="77777777" w:rsidR="00A94802" w:rsidRPr="004065B1" w:rsidRDefault="002D19DB" w:rsidP="002D19DB">
            <w:r w:rsidRPr="00076547">
              <w:rPr>
                <w:i/>
              </w:rPr>
              <w:t>b) D:\IHO S-64 [S-63 TDS v1.2.1]\2 ENC Licencing\Test 2c\2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84D47EB" w:rsidR="00A94802" w:rsidRPr="00076547" w:rsidRDefault="002D19DB" w:rsidP="002D19DB">
            <w:pPr>
              <w:rPr>
                <w:i/>
              </w:rPr>
            </w:pPr>
            <w:r w:rsidRPr="00076547">
              <w:rPr>
                <w:i/>
              </w:rPr>
              <w:t>Attempt to load the PERMIT.TXT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77777777" w:rsidR="002D19DB" w:rsidRPr="00076547" w:rsidRDefault="002D19DB" w:rsidP="002D19DB">
            <w:pPr>
              <w:jc w:val="left"/>
              <w:rPr>
                <w:i/>
              </w:rPr>
            </w:pPr>
            <w:r w:rsidRPr="00076547">
              <w:rPr>
                <w:i/>
              </w:rPr>
              <w:t>The system reports a CRC failure on GB100001 accompanied by the appropriate error message as follows:</w:t>
            </w:r>
          </w:p>
          <w:p w14:paraId="6504C78B" w14:textId="77777777" w:rsidR="002D19DB" w:rsidRPr="00076547" w:rsidRDefault="002D19DB" w:rsidP="002D19DB">
            <w:pPr>
              <w:jc w:val="left"/>
              <w:rPr>
                <w:i/>
              </w:rPr>
            </w:pPr>
            <w:r w:rsidRPr="00076547">
              <w:rPr>
                <w:i/>
              </w:rPr>
              <w:t>“</w:t>
            </w:r>
            <w:r w:rsidRPr="00076547">
              <w:rPr>
                <w:b/>
                <w:i/>
              </w:rPr>
              <w:t>SSE 13 – Cell Permit is invalid (checksum is incorrect)</w:t>
            </w:r>
            <w:r w:rsidRPr="00076547">
              <w:rPr>
                <w:i/>
              </w:rPr>
              <w:t>”</w:t>
            </w:r>
          </w:p>
          <w:p w14:paraId="036818BC" w14:textId="77777777" w:rsidR="002D19DB" w:rsidRPr="00076547" w:rsidRDefault="002D19DB" w:rsidP="002D19DB">
            <w:pPr>
              <w:jc w:val="left"/>
              <w:rPr>
                <w:i/>
              </w:rPr>
            </w:pPr>
            <w:r w:rsidRPr="00076547">
              <w:rPr>
                <w:i/>
              </w:rPr>
              <w:t>In both cases the permit for GB100002 imports without any error or warning.</w:t>
            </w:r>
          </w:p>
          <w:p w14:paraId="4B8993BA" w14:textId="77777777" w:rsidR="002D19DB" w:rsidRPr="00076547" w:rsidRDefault="002D19DB" w:rsidP="002D19DB">
            <w:pPr>
              <w:jc w:val="left"/>
              <w:rPr>
                <w:i/>
              </w:rPr>
            </w:pPr>
          </w:p>
          <w:p w14:paraId="77F51F95" w14:textId="4213BE20" w:rsidR="002D19DB" w:rsidRPr="00076547" w:rsidRDefault="002D19DB" w:rsidP="002D19DB">
            <w:pPr>
              <w:jc w:val="left"/>
              <w:rPr>
                <w:i/>
              </w:rPr>
            </w:pPr>
            <w:r w:rsidRPr="00076547">
              <w:rPr>
                <w:i/>
              </w:rPr>
              <w:t>1)</w:t>
            </w:r>
            <w:r w:rsidRPr="00076547">
              <w:rPr>
                <w:i/>
              </w:rPr>
              <w:tab/>
              <w:t xml:space="preserve">Cell GB100001 has had its CRC changed from </w:t>
            </w:r>
            <w:r w:rsidR="00A14AEB" w:rsidRPr="001E0D4B">
              <w:t>760CD6BA8AAEF1A0 to 760CD6BA8AAEE1A0</w:t>
            </w:r>
            <w:r w:rsidRPr="00076547">
              <w:rPr>
                <w:i/>
              </w:rPr>
              <w:t>.</w:t>
            </w:r>
          </w:p>
          <w:p w14:paraId="11C98F3E" w14:textId="77777777" w:rsidR="002D19DB" w:rsidRPr="00076547" w:rsidRDefault="002D19DB" w:rsidP="002D19DB">
            <w:pPr>
              <w:jc w:val="left"/>
              <w:rPr>
                <w:i/>
              </w:rPr>
            </w:pPr>
            <w:r w:rsidRPr="00076547">
              <w:rPr>
                <w:i/>
              </w:rPr>
              <w:t>2)</w:t>
            </w:r>
            <w:r w:rsidRPr="00076547">
              <w:rPr>
                <w:i/>
              </w:rPr>
              <w:tab/>
              <w:t>Cell GB100001 has had the encrypted cell keys 1 &amp; 2 altered slightly.</w:t>
            </w:r>
          </w:p>
          <w:p w14:paraId="7C88F797" w14:textId="77777777" w:rsidR="00A94802" w:rsidRPr="0015247B" w:rsidRDefault="002D19DB" w:rsidP="002D19DB">
            <w:pPr>
              <w:jc w:val="left"/>
            </w:pPr>
            <w:r w:rsidRPr="00076547">
              <w:rPr>
                <w:i/>
              </w:rPr>
              <w:t>3)</w:t>
            </w:r>
            <w:r w:rsidRPr="00076547">
              <w:rPr>
                <w:i/>
              </w:rPr>
              <w:tab/>
              <w:t>Cell GB100002 has a valid CRC value for both tests.)</w:t>
            </w:r>
          </w:p>
        </w:tc>
      </w:tr>
    </w:tbl>
    <w:p w14:paraId="6E7B2C66" w14:textId="77777777" w:rsidR="00A94802" w:rsidRDefault="00A94802" w:rsidP="00A94802"/>
    <w:p w14:paraId="06634230" w14:textId="77777777" w:rsidR="00A94802" w:rsidRPr="00A94802" w:rsidRDefault="00A94802" w:rsidP="001D52EE">
      <w:pPr>
        <w:pStyle w:val="Heading4"/>
      </w:pPr>
      <w:r>
        <w:t>2.5.2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77777777" w:rsidR="00A94802" w:rsidRPr="004065B1" w:rsidRDefault="001E2A73" w:rsidP="00CB4150">
            <w:r>
              <w:t>2.5.2 d</w:t>
            </w:r>
            <w:r w:rsidR="00A94802" w:rsidRPr="00A94802">
              <w:t>)</w:t>
            </w:r>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385389EF" w14:textId="77777777" w:rsidR="00A94802" w:rsidRPr="004065B1" w:rsidRDefault="00A94802" w:rsidP="00CB4150">
            <w:r w:rsidRPr="00A94802">
              <w:t>S-63 10.5.</w:t>
            </w:r>
            <w:r w:rsidR="001E2A73">
              <w:t>5</w:t>
            </w:r>
          </w:p>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77777777" w:rsidR="002D19DB" w:rsidRPr="00076547" w:rsidRDefault="002D19DB" w:rsidP="002D19DB">
            <w:pPr>
              <w:rPr>
                <w:i/>
              </w:rPr>
            </w:pPr>
            <w:r w:rsidRPr="00076547">
              <w:rPr>
                <w:i/>
              </w:rPr>
              <w:t>PERMIT.TXT</w:t>
            </w:r>
          </w:p>
          <w:p w14:paraId="4450C2A0" w14:textId="77777777" w:rsidR="002D19DB" w:rsidRPr="00076547" w:rsidRDefault="002D19DB" w:rsidP="002D19DB">
            <w:pPr>
              <w:rPr>
                <w:i/>
              </w:rPr>
            </w:pPr>
            <w:r w:rsidRPr="00076547">
              <w:rPr>
                <w:i/>
              </w:rPr>
              <w:t xml:space="preserve">The expiry date set in this test permit is 20121231 (31st December 2012). </w:t>
            </w:r>
          </w:p>
          <w:p w14:paraId="69475947" w14:textId="77777777" w:rsidR="002D19DB" w:rsidRPr="00076547" w:rsidRDefault="002D19DB" w:rsidP="002D19DB">
            <w:pPr>
              <w:rPr>
                <w:i/>
              </w:rPr>
            </w:pPr>
            <w:r w:rsidRPr="00076547">
              <w:rPr>
                <w:i/>
              </w:rPr>
              <w:t>Test data location:</w:t>
            </w:r>
          </w:p>
          <w:p w14:paraId="7138DADF" w14:textId="77777777" w:rsidR="00A94802" w:rsidRPr="004065B1" w:rsidRDefault="002D19DB" w:rsidP="002D19DB">
            <w:r w:rsidRPr="00076547">
              <w:rPr>
                <w:i/>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77777777" w:rsidR="002D19DB" w:rsidRPr="00076547" w:rsidRDefault="002D19DB" w:rsidP="002D19DB">
            <w:pPr>
              <w:rPr>
                <w:b/>
                <w:i/>
              </w:rPr>
            </w:pPr>
            <w:r w:rsidRPr="00076547">
              <w:rPr>
                <w:b/>
                <w:i/>
              </w:rPr>
              <w:t>Set the computer Date/</w:t>
            </w:r>
            <w:r w:rsidR="008B51BD" w:rsidRPr="00076547">
              <w:rPr>
                <w:b/>
                <w:i/>
              </w:rPr>
              <w:t>Time properties to 3rd Dec 2012</w:t>
            </w:r>
          </w:p>
          <w:p w14:paraId="51B2ACB0" w14:textId="77777777" w:rsidR="002D19DB" w:rsidRPr="00076547" w:rsidRDefault="002D19DB" w:rsidP="002D19DB">
            <w:pPr>
              <w:rPr>
                <w:i/>
              </w:rPr>
            </w:pPr>
          </w:p>
          <w:p w14:paraId="4E97CB0E" w14:textId="77777777" w:rsidR="00A94802" w:rsidRPr="0015247B" w:rsidRDefault="002D19DB" w:rsidP="002D19DB">
            <w:r w:rsidRPr="00076547">
              <w:rPr>
                <w:i/>
              </w:rPr>
              <w:t>Install the PERMIT.TXT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77777777" w:rsidR="002D19DB" w:rsidRPr="00076547" w:rsidRDefault="002D19DB" w:rsidP="002D19DB">
            <w:pPr>
              <w:jc w:val="left"/>
              <w:rPr>
                <w:i/>
              </w:rPr>
            </w:pPr>
            <w:r w:rsidRPr="00076547">
              <w:rPr>
                <w:i/>
              </w:rPr>
              <w:t>The system must return a SSE 20 warning message as follows:</w:t>
            </w:r>
          </w:p>
          <w:p w14:paraId="6F019BA9" w14:textId="77777777" w:rsidR="00A94802" w:rsidRPr="0015247B" w:rsidRDefault="002D19DB" w:rsidP="002D19DB">
            <w:pPr>
              <w:jc w:val="left"/>
            </w:pPr>
            <w:r w:rsidRPr="00076547">
              <w:rPr>
                <w:i/>
              </w:rPr>
              <w:t>“</w:t>
            </w:r>
            <w:r w:rsidRPr="00076547">
              <w:rPr>
                <w:b/>
                <w:i/>
              </w:rPr>
              <w:t>SSE 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7777777" w:rsidR="00A94802" w:rsidRPr="004065B1" w:rsidRDefault="001E2A73" w:rsidP="00CB4150">
            <w:r>
              <w:t>2.5.2 e</w:t>
            </w:r>
            <w:r w:rsidR="00A94802" w:rsidRPr="00A94802">
              <w:t>)</w:t>
            </w:r>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77777777" w:rsidR="00A94802" w:rsidRPr="004065B1" w:rsidRDefault="00A94802" w:rsidP="00CB4150">
            <w:r w:rsidRPr="00A94802">
              <w:t>S-63 10.5.</w:t>
            </w:r>
            <w:r w:rsidR="001E2A73">
              <w:t>5</w:t>
            </w:r>
          </w:p>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77777777" w:rsidR="002D19DB" w:rsidRPr="00076547" w:rsidRDefault="002D19DB" w:rsidP="002D19DB">
            <w:pPr>
              <w:rPr>
                <w:i/>
              </w:rPr>
            </w:pPr>
            <w:r w:rsidRPr="00076547">
              <w:rPr>
                <w:i/>
              </w:rPr>
              <w:t>PERMIT.TXT</w:t>
            </w:r>
          </w:p>
          <w:p w14:paraId="58122233" w14:textId="77777777" w:rsidR="002D19DB" w:rsidRPr="00076547" w:rsidRDefault="002D19DB" w:rsidP="002D19DB">
            <w:pPr>
              <w:rPr>
                <w:i/>
              </w:rPr>
            </w:pPr>
            <w:r w:rsidRPr="00076547">
              <w:rPr>
                <w:i/>
              </w:rPr>
              <w:t xml:space="preserve">The expiry date set in this test permit is 20121231 (31st December 2012). </w:t>
            </w:r>
          </w:p>
          <w:p w14:paraId="4AB6E28E" w14:textId="77777777" w:rsidR="002D19DB" w:rsidRPr="00076547" w:rsidRDefault="002D19DB" w:rsidP="002D19DB">
            <w:pPr>
              <w:rPr>
                <w:i/>
              </w:rPr>
            </w:pPr>
            <w:r w:rsidRPr="00076547">
              <w:rPr>
                <w:i/>
              </w:rPr>
              <w:t>Test data location:</w:t>
            </w:r>
          </w:p>
          <w:p w14:paraId="651E4E3B" w14:textId="77777777" w:rsidR="00A94802" w:rsidRPr="004065B1" w:rsidRDefault="002D19DB" w:rsidP="002D19DB">
            <w:r w:rsidRPr="00076547">
              <w:rPr>
                <w:i/>
              </w:rPr>
              <w:t>D:\IHO S-64 [S-63 TDS v1.2.1]\2 ENC Licencing\Test 2e</w:t>
            </w:r>
          </w:p>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77777777" w:rsidR="002D19DB" w:rsidRPr="00076547" w:rsidRDefault="002D19DB" w:rsidP="002D19DB">
            <w:pPr>
              <w:rPr>
                <w:i/>
              </w:rPr>
            </w:pPr>
            <w:r w:rsidRPr="00076547">
              <w:rPr>
                <w:i/>
              </w:rPr>
              <w:t xml:space="preserve">Load the PERMIT.TXT file. [Note The expiry dates for these permits are set to 31st Dec 2012. </w:t>
            </w:r>
          </w:p>
          <w:p w14:paraId="3B569E6F" w14:textId="0A719B48" w:rsidR="00A94802" w:rsidRPr="0015247B" w:rsidRDefault="002D19DB" w:rsidP="001825B9">
            <w:r w:rsidRPr="00076547">
              <w:rPr>
                <w:b/>
                <w:i/>
              </w:rPr>
              <w:t xml:space="preserve">Set the computer Date/Time </w:t>
            </w:r>
            <w:r w:rsidR="001825B9">
              <w:rPr>
                <w:b/>
                <w:i/>
              </w:rPr>
              <w:t>to</w:t>
            </w:r>
            <w:r w:rsidRPr="00076547">
              <w:rPr>
                <w:b/>
                <w:i/>
              </w:rPr>
              <w:t xml:space="preserve"> 1st Jan 2013</w:t>
            </w:r>
            <w:r w:rsidRPr="00076547">
              <w:rPr>
                <w:i/>
              </w:rPr>
              <w:t xml:space="preserve"> and install the PERMIT.TXT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77777777" w:rsidR="002D19DB" w:rsidRPr="00076547" w:rsidRDefault="002D19DB" w:rsidP="002D19DB">
            <w:pPr>
              <w:jc w:val="left"/>
              <w:rPr>
                <w:i/>
              </w:rPr>
            </w:pPr>
            <w:r w:rsidRPr="00076547">
              <w:rPr>
                <w:i/>
              </w:rPr>
              <w:t>The system must report the correct SSE 15 warning message as follows:</w:t>
            </w:r>
          </w:p>
          <w:p w14:paraId="2B826616" w14:textId="77777777" w:rsidR="002D19DB" w:rsidRPr="00076547" w:rsidRDefault="002D19DB" w:rsidP="002D19DB">
            <w:pPr>
              <w:jc w:val="left"/>
              <w:rPr>
                <w:i/>
              </w:rPr>
            </w:pPr>
            <w:r w:rsidRPr="00076547">
              <w:rPr>
                <w:i/>
              </w:rPr>
              <w:t>“</w:t>
            </w:r>
            <w:r w:rsidRPr="00076547">
              <w:rPr>
                <w:b/>
                <w:i/>
              </w:rPr>
              <w:t>SSE 15 – Subscription service has expired. Please contact your data supplier to renew the subscription licence</w:t>
            </w:r>
            <w:r w:rsidRPr="00076547">
              <w:rPr>
                <w:i/>
              </w:rPr>
              <w:t>.”</w:t>
            </w:r>
          </w:p>
          <w:p w14:paraId="44932BBD" w14:textId="77777777" w:rsidR="00A94802" w:rsidRPr="0015247B" w:rsidRDefault="002D19DB" w:rsidP="002D19DB">
            <w:pPr>
              <w:jc w:val="left"/>
            </w:pPr>
            <w:r w:rsidRPr="00076547">
              <w:rPr>
                <w:i/>
              </w:rPr>
              <w:t>It should be possible to install expired permits but the system must display a permanent warning message to the user as described in 10.5.5 of S-63.</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77777777" w:rsidR="00A94802" w:rsidRPr="004065B1" w:rsidRDefault="001E2A73" w:rsidP="00CB4150">
            <w:r>
              <w:t>2.5.2 f</w:t>
            </w:r>
            <w:r w:rsidR="00A94802" w:rsidRPr="00A94802">
              <w:t>)</w:t>
            </w:r>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322B9F13" w14:textId="77777777" w:rsidR="00A94802" w:rsidRPr="004065B1" w:rsidRDefault="002D19DB" w:rsidP="00CB4150">
            <w:r w:rsidRPr="002D19DB">
              <w:t>S-63 4.3 &amp; 10.5</w:t>
            </w:r>
          </w:p>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77777777" w:rsidR="002D19DB" w:rsidRPr="00076547" w:rsidRDefault="002D19DB" w:rsidP="002D19DB">
            <w:pPr>
              <w:rPr>
                <w:i/>
              </w:rPr>
            </w:pPr>
            <w:r w:rsidRPr="00076547">
              <w:rPr>
                <w:i/>
              </w:rPr>
              <w:t>PERMIT.TXT</w:t>
            </w:r>
          </w:p>
          <w:p w14:paraId="72B542B9" w14:textId="77777777" w:rsidR="002D19DB" w:rsidRPr="00076547" w:rsidRDefault="002D19DB" w:rsidP="002D19DB">
            <w:pPr>
              <w:rPr>
                <w:i/>
              </w:rPr>
            </w:pPr>
            <w:r w:rsidRPr="00076547">
              <w:rPr>
                <w:i/>
              </w:rPr>
              <w:t>Test data location:</w:t>
            </w:r>
          </w:p>
          <w:p w14:paraId="2ECDB13D" w14:textId="77777777" w:rsidR="002D19DB" w:rsidRPr="00076547" w:rsidRDefault="002D19DB" w:rsidP="002D19DB">
            <w:pPr>
              <w:rPr>
                <w:i/>
              </w:rPr>
            </w:pPr>
            <w:r w:rsidRPr="00076547">
              <w:rPr>
                <w:i/>
              </w:rPr>
              <w:t>D:\IHO S-64 [S-63 TDS v1.2.1]\2 ENC Licencing\Test 2f</w:t>
            </w:r>
          </w:p>
          <w:p w14:paraId="241538B8" w14:textId="77777777" w:rsidR="002D19DB" w:rsidRPr="00076547" w:rsidRDefault="002D19DB" w:rsidP="002D19DB">
            <w:pPr>
              <w:rPr>
                <w:i/>
              </w:rPr>
            </w:pPr>
          </w:p>
          <w:p w14:paraId="19C79787" w14:textId="77777777" w:rsidR="00EE705E" w:rsidRDefault="002D19DB" w:rsidP="002D19DB">
            <w:pPr>
              <w:rPr>
                <w:i/>
              </w:rPr>
            </w:pPr>
            <w:r w:rsidRPr="00076547">
              <w:rPr>
                <w:i/>
              </w:rPr>
              <w:t xml:space="preserve">The expiry dates for these permits are set to 31st Dec 2018. </w:t>
            </w:r>
          </w:p>
          <w:p w14:paraId="5D2DB03A" w14:textId="57CCD10B" w:rsidR="00A94802" w:rsidRPr="004065B1" w:rsidRDefault="002D19DB" w:rsidP="00EE705E">
            <w:r w:rsidRPr="00076547">
              <w:rPr>
                <w:b/>
                <w:i/>
              </w:rPr>
              <w:t>Set the computer Date/Time prior to 1st Dec 2018</w:t>
            </w:r>
            <w:r w:rsidRPr="00076547">
              <w:rPr>
                <w:i/>
              </w:rPr>
              <w:t xml:space="preserve"> and install the PERMIT.TXT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7777777" w:rsidR="00A94802" w:rsidRPr="00076547" w:rsidRDefault="002D19DB" w:rsidP="00CB4150">
            <w:pPr>
              <w:rPr>
                <w:i/>
              </w:rPr>
            </w:pPr>
            <w:r w:rsidRPr="00076547">
              <w:rPr>
                <w:i/>
              </w:rPr>
              <w:t>Load the file PERMIT.TXT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77777777" w:rsidR="00A94802" w:rsidRPr="00076547" w:rsidRDefault="002D19DB" w:rsidP="002D19DB">
            <w:pPr>
              <w:jc w:val="left"/>
              <w:rPr>
                <w:i/>
              </w:rPr>
            </w:pPr>
            <w:r w:rsidRPr="00076547">
              <w:rPr>
                <w:i/>
              </w:rPr>
              <w:t>(10 ENC Cell permits are provided for this test created using the IHB 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77777777" w:rsidR="00A94802" w:rsidRPr="004065B1" w:rsidRDefault="001E2A73" w:rsidP="00CB4150">
            <w:r>
              <w:t>2.5.2 g</w:t>
            </w:r>
            <w:r w:rsidR="00A94802" w:rsidRPr="00A94802">
              <w:t>)</w:t>
            </w:r>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4EF55760" w14:textId="77777777" w:rsidR="00A94802" w:rsidRPr="004065B1" w:rsidRDefault="002D19DB" w:rsidP="002D19DB">
            <w:r>
              <w:t>S-63 4.3.3 &amp; 10.5.6</w:t>
            </w:r>
          </w:p>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77777777" w:rsidR="002D19DB" w:rsidRPr="00076547" w:rsidRDefault="002D19DB" w:rsidP="002D19DB">
            <w:pPr>
              <w:rPr>
                <w:i/>
              </w:rPr>
            </w:pPr>
            <w:r w:rsidRPr="00076547">
              <w:rPr>
                <w:i/>
              </w:rPr>
              <w:t>PERMIT.TXT</w:t>
            </w:r>
          </w:p>
          <w:p w14:paraId="36078141" w14:textId="77777777" w:rsidR="002D19DB" w:rsidRPr="00076547" w:rsidRDefault="002D19DB" w:rsidP="002D19DB">
            <w:pPr>
              <w:rPr>
                <w:i/>
              </w:rPr>
            </w:pPr>
            <w:r w:rsidRPr="00076547">
              <w:rPr>
                <w:i/>
              </w:rPr>
              <w:t>Test data location:</w:t>
            </w:r>
          </w:p>
          <w:p w14:paraId="58F65FEC" w14:textId="77777777" w:rsidR="002D19DB" w:rsidRPr="00076547" w:rsidRDefault="002D19DB" w:rsidP="002D19DB">
            <w:pPr>
              <w:rPr>
                <w:i/>
              </w:rPr>
            </w:pPr>
            <w:r w:rsidRPr="00076547">
              <w:rPr>
                <w:i/>
              </w:rPr>
              <w:t xml:space="preserve">a) D:\IHO S-64 [S-63 TDS v1.2.1]\2 ENC Licencing\Test 2g\DS1 </w:t>
            </w:r>
          </w:p>
          <w:p w14:paraId="7ECABB3F" w14:textId="77777777" w:rsidR="002D19DB" w:rsidRPr="00076547" w:rsidRDefault="002D19DB" w:rsidP="002D19DB">
            <w:pPr>
              <w:rPr>
                <w:i/>
              </w:rPr>
            </w:pPr>
            <w:r w:rsidRPr="00076547">
              <w:rPr>
                <w:i/>
              </w:rPr>
              <w:t>b) D:\IHO S-64 [S-63 TDS v1.2.1]\2 ENC Licencing\Test 2g\DS2</w:t>
            </w:r>
          </w:p>
          <w:p w14:paraId="427E49E9" w14:textId="77777777" w:rsidR="002D19DB" w:rsidRPr="00076547" w:rsidRDefault="002D19DB" w:rsidP="002D19DB">
            <w:pPr>
              <w:rPr>
                <w:i/>
              </w:rPr>
            </w:pPr>
          </w:p>
          <w:p w14:paraId="01E64A63" w14:textId="77777777" w:rsidR="00A94802" w:rsidRPr="004065B1" w:rsidRDefault="002D19DB" w:rsidP="002D19DB">
            <w:r w:rsidRPr="00076547">
              <w:rPr>
                <w:i/>
              </w:rPr>
              <w:t>There are two ENC cells common to both PERMIT.TXT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77777777" w:rsidR="002D19DB" w:rsidRPr="00076547" w:rsidRDefault="002D19DB" w:rsidP="002D19DB">
            <w:pPr>
              <w:rPr>
                <w:i/>
              </w:rPr>
            </w:pPr>
            <w:r w:rsidRPr="00076547">
              <w:rPr>
                <w:i/>
              </w:rPr>
              <w:t xml:space="preserve">Load the PERMIT.TXT file at the test data location (a) above. </w:t>
            </w:r>
          </w:p>
          <w:p w14:paraId="4F092C1D" w14:textId="77777777" w:rsidR="00A94802" w:rsidRPr="0015247B" w:rsidRDefault="002D19DB" w:rsidP="002D19DB">
            <w:r w:rsidRPr="00076547">
              <w:rPr>
                <w:i/>
              </w:rPr>
              <w:t>Load the PERMIT.TXT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77777777" w:rsidR="00A94802" w:rsidRPr="00076547" w:rsidRDefault="002D19DB" w:rsidP="00CB4150">
            <w:pPr>
              <w:jc w:val="left"/>
              <w:rPr>
                <w:i/>
              </w:rPr>
            </w:pPr>
            <w:r w:rsidRPr="00076547">
              <w:rPr>
                <w:i/>
              </w:rPr>
              <w:t>The two independently supplied permits should be stored in a Data Server specific location within the ECDIS. These permits must be available to view the contents at the user’s request. (There are two ENC cells common to both PERMIT.TXT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77777777" w:rsidR="00A94802" w:rsidRPr="004065B1" w:rsidRDefault="001E2A73" w:rsidP="00CB4150">
            <w:r>
              <w:t>2.5.2 h</w:t>
            </w:r>
            <w:r w:rsidR="00A94802" w:rsidRPr="00A94802">
              <w:t>)</w:t>
            </w:r>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18F6F1FC" w14:textId="77777777" w:rsidR="00A94802" w:rsidRPr="004065B1" w:rsidRDefault="00A94802" w:rsidP="001E2A73">
            <w:r w:rsidRPr="00A94802">
              <w:t xml:space="preserve">S-63 </w:t>
            </w:r>
            <w:r w:rsidR="001E2A73">
              <w:t>4.3</w:t>
            </w:r>
          </w:p>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77777777" w:rsidR="002D19DB" w:rsidRPr="00076547" w:rsidRDefault="002D19DB" w:rsidP="002D19DB">
            <w:pPr>
              <w:rPr>
                <w:i/>
              </w:rPr>
            </w:pPr>
            <w:r w:rsidRPr="00076547">
              <w:rPr>
                <w:i/>
              </w:rPr>
              <w:t>Use the pre-installed permits from the previous test 2.5.2g</w:t>
            </w:r>
          </w:p>
          <w:p w14:paraId="37FB9038" w14:textId="77777777" w:rsidR="002D19DB" w:rsidRPr="00076547" w:rsidRDefault="002D19DB" w:rsidP="002D19DB">
            <w:pPr>
              <w:rPr>
                <w:i/>
              </w:rPr>
            </w:pPr>
            <w:r w:rsidRPr="00076547">
              <w:rPr>
                <w:i/>
              </w:rPr>
              <w:t>Test data used:</w:t>
            </w:r>
          </w:p>
          <w:p w14:paraId="48D87EF9" w14:textId="77777777" w:rsidR="002D19DB" w:rsidRPr="00076547" w:rsidRDefault="002D19DB" w:rsidP="002D19DB">
            <w:pPr>
              <w:rPr>
                <w:i/>
              </w:rPr>
            </w:pPr>
            <w:r w:rsidRPr="00076547">
              <w:rPr>
                <w:i/>
              </w:rPr>
              <w:t>PERMIT.TXT files loaded in the previous test 2.5.2g</w:t>
            </w:r>
          </w:p>
          <w:p w14:paraId="348BED00" w14:textId="77777777" w:rsidR="00A94802" w:rsidRPr="00076547" w:rsidRDefault="002D19DB" w:rsidP="002D19DB">
            <w:pPr>
              <w:rPr>
                <w:i/>
              </w:rPr>
            </w:pPr>
            <w:r w:rsidRPr="00076547">
              <w:rPr>
                <w:i/>
              </w:rPr>
              <w:t>Two permit files have been supplied with this test imitating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77777777" w:rsidR="00A94802" w:rsidRDefault="00AA754B" w:rsidP="00E30B8F">
      <w:pPr>
        <w:pStyle w:val="Heading3"/>
      </w:pPr>
      <w:r>
        <w:br w:type="page"/>
      </w:r>
      <w:r w:rsidR="00A94802">
        <w:lastRenderedPageBreak/>
        <w:t>Not currently used</w:t>
      </w:r>
    </w:p>
    <w:p w14:paraId="41D2915E" w14:textId="77777777" w:rsidR="00A94802" w:rsidRDefault="00A94802" w:rsidP="00E30B8F">
      <w:pPr>
        <w:pStyle w:val="Heading3"/>
      </w:pPr>
      <w:r>
        <w:t>ENC Authentication Part 1</w:t>
      </w:r>
    </w:p>
    <w:p w14:paraId="461F8875" w14:textId="77777777" w:rsidR="00A94802" w:rsidRPr="00A94802" w:rsidRDefault="00A94802" w:rsidP="001D52EE">
      <w:pPr>
        <w:pStyle w:val="Heading4"/>
      </w:pPr>
      <w:r>
        <w:t>2.5.4</w:t>
      </w:r>
      <w:r w:rsidRPr="00A94802">
        <w:t xml:space="preserve"> a) </w:t>
      </w:r>
      <w:r w:rsidR="007F04B1" w:rsidRPr="007F04B1">
        <w:t>Install and validate the SA certificate and/or 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6C7ADC" w14:textId="77777777" w:rsidTr="00A12488">
        <w:trPr>
          <w:trHeight w:val="454"/>
          <w:tblHeader/>
        </w:trPr>
        <w:tc>
          <w:tcPr>
            <w:tcW w:w="2381" w:type="dxa"/>
            <w:shd w:val="clear" w:color="auto" w:fill="CCFFCC"/>
            <w:vAlign w:val="center"/>
          </w:tcPr>
          <w:p w14:paraId="42C2CB04" w14:textId="77777777" w:rsidR="00A94802" w:rsidRPr="004065B1" w:rsidRDefault="00A94802" w:rsidP="00CB4150">
            <w:r w:rsidRPr="000A066E">
              <w:rPr>
                <w:b/>
              </w:rPr>
              <w:t>Test Reference</w:t>
            </w:r>
          </w:p>
        </w:tc>
        <w:tc>
          <w:tcPr>
            <w:tcW w:w="2381" w:type="dxa"/>
            <w:shd w:val="clear" w:color="auto" w:fill="CCFFCC"/>
            <w:vAlign w:val="center"/>
          </w:tcPr>
          <w:p w14:paraId="45F3427A" w14:textId="77777777" w:rsidR="00A94802" w:rsidRPr="004065B1" w:rsidRDefault="00A94802" w:rsidP="001E2A73">
            <w:r w:rsidRPr="00A94802">
              <w:t>2.5.</w:t>
            </w:r>
            <w:r w:rsidR="001E2A73">
              <w:t>4</w:t>
            </w:r>
            <w:r w:rsidRPr="00A94802">
              <w:t xml:space="preserve"> a)</w:t>
            </w:r>
          </w:p>
        </w:tc>
        <w:tc>
          <w:tcPr>
            <w:tcW w:w="2382" w:type="dxa"/>
            <w:shd w:val="clear" w:color="auto" w:fill="CCFFCC"/>
            <w:vAlign w:val="center"/>
          </w:tcPr>
          <w:p w14:paraId="204A1CFC" w14:textId="77777777" w:rsidR="00A94802" w:rsidRPr="004065B1" w:rsidRDefault="00A94802" w:rsidP="00CB4150">
            <w:r w:rsidRPr="000A066E">
              <w:rPr>
                <w:b/>
              </w:rPr>
              <w:t>IHO Reference</w:t>
            </w:r>
          </w:p>
        </w:tc>
        <w:tc>
          <w:tcPr>
            <w:tcW w:w="2382" w:type="dxa"/>
            <w:shd w:val="clear" w:color="auto" w:fill="CCFFCC"/>
            <w:vAlign w:val="center"/>
          </w:tcPr>
          <w:p w14:paraId="5646C125" w14:textId="77777777" w:rsidR="00A94802" w:rsidRPr="004065B1" w:rsidRDefault="00AA754B" w:rsidP="00AA754B">
            <w:r>
              <w:t>S-63 10.6.1 &amp; 10.6.2</w:t>
            </w:r>
          </w:p>
        </w:tc>
      </w:tr>
      <w:tr w:rsidR="00A94802" w14:paraId="08B30C4F" w14:textId="77777777" w:rsidTr="00A12488">
        <w:trPr>
          <w:tblHeader/>
        </w:trPr>
        <w:tc>
          <w:tcPr>
            <w:tcW w:w="9526" w:type="dxa"/>
            <w:gridSpan w:val="4"/>
            <w:shd w:val="clear" w:color="auto" w:fill="CCFFCC"/>
            <w:vAlign w:val="center"/>
          </w:tcPr>
          <w:p w14:paraId="23B242A2" w14:textId="77777777" w:rsidR="00A94802" w:rsidRDefault="00A94802" w:rsidP="00CB4150">
            <w:r w:rsidRPr="000A066E">
              <w:rPr>
                <w:b/>
              </w:rPr>
              <w:t>Test description</w:t>
            </w:r>
          </w:p>
        </w:tc>
      </w:tr>
      <w:tr w:rsidR="00A94802" w14:paraId="0F68C3D8" w14:textId="77777777" w:rsidTr="00A12488">
        <w:trPr>
          <w:tblHeader/>
        </w:trPr>
        <w:tc>
          <w:tcPr>
            <w:tcW w:w="9526" w:type="dxa"/>
            <w:gridSpan w:val="4"/>
            <w:vAlign w:val="center"/>
          </w:tcPr>
          <w:p w14:paraId="57EBE2CD" w14:textId="77777777" w:rsidR="00A94802" w:rsidRPr="00076547" w:rsidRDefault="00AA754B" w:rsidP="002164D3">
            <w:pPr>
              <w:jc w:val="left"/>
              <w:rPr>
                <w:i/>
              </w:rPr>
            </w:pPr>
            <w:r w:rsidRPr="00076547">
              <w:rPr>
                <w:i/>
              </w:rPr>
              <w:t>Confirm that the system can import a valid certificate/public key and supply the user with confirmation. Validate it against the SA signature contained in the ENC signature files of the supplied exchange set.</w:t>
            </w:r>
          </w:p>
        </w:tc>
      </w:tr>
      <w:tr w:rsidR="00A94802" w14:paraId="1848C95B" w14:textId="77777777" w:rsidTr="00A12488">
        <w:trPr>
          <w:tblHeader/>
        </w:trPr>
        <w:tc>
          <w:tcPr>
            <w:tcW w:w="9526" w:type="dxa"/>
            <w:gridSpan w:val="4"/>
            <w:shd w:val="clear" w:color="auto" w:fill="CCFFCC"/>
            <w:vAlign w:val="center"/>
          </w:tcPr>
          <w:p w14:paraId="412DE220" w14:textId="77777777" w:rsidR="00A94802" w:rsidRPr="004065B1" w:rsidRDefault="00A94802" w:rsidP="00CB4150">
            <w:r w:rsidRPr="000A066E">
              <w:rPr>
                <w:b/>
              </w:rPr>
              <w:t>Setup</w:t>
            </w:r>
          </w:p>
        </w:tc>
      </w:tr>
      <w:tr w:rsidR="00A94802" w14:paraId="60AA0F8E" w14:textId="77777777" w:rsidTr="00A12488">
        <w:trPr>
          <w:tblHeader/>
        </w:trPr>
        <w:tc>
          <w:tcPr>
            <w:tcW w:w="9526" w:type="dxa"/>
            <w:gridSpan w:val="4"/>
            <w:vAlign w:val="center"/>
          </w:tcPr>
          <w:p w14:paraId="3B6178D5" w14:textId="77777777" w:rsidR="00AA754B" w:rsidRPr="00076547" w:rsidRDefault="00AA754B" w:rsidP="00AA754B">
            <w:pPr>
              <w:rPr>
                <w:i/>
              </w:rPr>
            </w:pPr>
            <w:r w:rsidRPr="00076547">
              <w:rPr>
                <w:i/>
              </w:rPr>
              <w:t xml:space="preserve">No pre-installed permits, Certificate/Public Key or ENC data. </w:t>
            </w:r>
          </w:p>
          <w:p w14:paraId="256555E0" w14:textId="77777777" w:rsidR="00AA754B" w:rsidRPr="00076547" w:rsidRDefault="00AA754B" w:rsidP="00AA754B">
            <w:pPr>
              <w:rPr>
                <w:i/>
              </w:rPr>
            </w:pPr>
            <w:r w:rsidRPr="00076547">
              <w:rPr>
                <w:i/>
              </w:rPr>
              <w:t>Test data used:</w:t>
            </w:r>
          </w:p>
          <w:p w14:paraId="3B9C4BB1" w14:textId="77777777" w:rsidR="00AA754B" w:rsidRPr="00076547" w:rsidRDefault="00AA754B" w:rsidP="00AA754B">
            <w:pPr>
              <w:rPr>
                <w:i/>
              </w:rPr>
            </w:pPr>
            <w:r w:rsidRPr="00076547">
              <w:rPr>
                <w:i/>
              </w:rPr>
              <w:t>1) UKHO.CRT and/or UKHO.PUB</w:t>
            </w:r>
          </w:p>
          <w:p w14:paraId="76108C8E" w14:textId="77777777" w:rsidR="00AA754B" w:rsidRPr="00076547" w:rsidRDefault="00AA754B" w:rsidP="00AA754B">
            <w:pPr>
              <w:rPr>
                <w:i/>
              </w:rPr>
            </w:pPr>
            <w:r w:rsidRPr="00076547">
              <w:rPr>
                <w:i/>
              </w:rPr>
              <w:t>2) PERMIT.TXT</w:t>
            </w:r>
          </w:p>
          <w:p w14:paraId="73ED19D2" w14:textId="77777777" w:rsidR="00AA754B" w:rsidRPr="00076547" w:rsidRDefault="00AA754B" w:rsidP="00AA754B">
            <w:pPr>
              <w:rPr>
                <w:i/>
              </w:rPr>
            </w:pPr>
            <w:r w:rsidRPr="00076547">
              <w:rPr>
                <w:i/>
              </w:rPr>
              <w:t xml:space="preserve">3) V01X01 (Exchange Set) </w:t>
            </w:r>
          </w:p>
          <w:p w14:paraId="6A047F67" w14:textId="77777777" w:rsidR="00AA754B" w:rsidRPr="00076547" w:rsidRDefault="00AA754B" w:rsidP="00AA754B">
            <w:pPr>
              <w:rPr>
                <w:i/>
              </w:rPr>
            </w:pPr>
            <w:r w:rsidRPr="00076547">
              <w:rPr>
                <w:i/>
              </w:rPr>
              <w:t>Test data location:</w:t>
            </w:r>
          </w:p>
          <w:p w14:paraId="499884D5" w14:textId="77777777" w:rsidR="00AA754B" w:rsidRPr="00076547" w:rsidRDefault="00AA754B" w:rsidP="00AA754B">
            <w:pPr>
              <w:rPr>
                <w:i/>
              </w:rPr>
            </w:pPr>
            <w:r w:rsidRPr="00076547">
              <w:rPr>
                <w:i/>
              </w:rPr>
              <w:t>D:\IHO S-64 [S-63 TDS v1.2.1]\4 Authentication_Part1\Test 4a</w:t>
            </w:r>
          </w:p>
          <w:p w14:paraId="7B2CC73A" w14:textId="77777777" w:rsidR="00AA754B" w:rsidRPr="00076547" w:rsidRDefault="00AA754B" w:rsidP="00AA754B">
            <w:pPr>
              <w:rPr>
                <w:i/>
              </w:rPr>
            </w:pPr>
          </w:p>
          <w:p w14:paraId="7FE3F2D4" w14:textId="77777777" w:rsidR="00AA754B" w:rsidRPr="00076547" w:rsidRDefault="00AA754B" w:rsidP="00AA754B">
            <w:pPr>
              <w:rPr>
                <w:i/>
              </w:rPr>
            </w:pPr>
            <w:r w:rsidRPr="00076547">
              <w:rPr>
                <w:i/>
              </w:rPr>
              <w:t>The signature files within this Exchange Set contain the UKHOs self signed certificate. The SSE 26 warning is displayed because this certificate has not been provided by the Scheme Administrator (IHO). Validation can be carried by the system against the file name and/or the “Issuer” if the certificate file is pre- installed.</w:t>
            </w:r>
          </w:p>
          <w:p w14:paraId="66E7AB78" w14:textId="77777777" w:rsidR="00A94802" w:rsidRPr="004065B1" w:rsidRDefault="00AA754B" w:rsidP="00AA754B">
            <w:r w:rsidRPr="00076547">
              <w:rPr>
                <w:i/>
              </w:rPr>
              <w:t>The certificate expiry date is 16/08/2010. Set the computer Date/Time prior to 16th Aug 2010.</w:t>
            </w:r>
          </w:p>
        </w:tc>
      </w:tr>
      <w:tr w:rsidR="00A94802" w14:paraId="2E1E2773" w14:textId="77777777" w:rsidTr="00A12488">
        <w:trPr>
          <w:tblHeader/>
        </w:trPr>
        <w:tc>
          <w:tcPr>
            <w:tcW w:w="9526" w:type="dxa"/>
            <w:gridSpan w:val="4"/>
            <w:shd w:val="clear" w:color="auto" w:fill="CCFFCC"/>
            <w:vAlign w:val="center"/>
          </w:tcPr>
          <w:p w14:paraId="7723A92D" w14:textId="77777777" w:rsidR="00A94802" w:rsidRPr="004065B1" w:rsidRDefault="00A94802" w:rsidP="00CB4150">
            <w:r w:rsidRPr="000A066E">
              <w:rPr>
                <w:b/>
              </w:rPr>
              <w:t>Action</w:t>
            </w:r>
          </w:p>
        </w:tc>
      </w:tr>
      <w:tr w:rsidR="00A94802" w14:paraId="7940F1C3" w14:textId="77777777" w:rsidTr="00A12488">
        <w:trPr>
          <w:tblHeader/>
        </w:trPr>
        <w:tc>
          <w:tcPr>
            <w:tcW w:w="9526" w:type="dxa"/>
            <w:gridSpan w:val="4"/>
            <w:vAlign w:val="center"/>
          </w:tcPr>
          <w:p w14:paraId="55DC233E" w14:textId="77777777" w:rsidR="00A94802" w:rsidRPr="00076547" w:rsidRDefault="00AA754B" w:rsidP="00CB4150">
            <w:pPr>
              <w:rPr>
                <w:i/>
              </w:rPr>
            </w:pPr>
            <w:r w:rsidRPr="00076547">
              <w:rPr>
                <w:i/>
              </w:rPr>
              <w:t>Depending on the system install the certificate and/or the public key file(s). Install the PERMIT.TXT and install the exchange set from the location above</w:t>
            </w:r>
          </w:p>
        </w:tc>
      </w:tr>
      <w:tr w:rsidR="00A94802" w14:paraId="33551F47" w14:textId="77777777" w:rsidTr="00A12488">
        <w:trPr>
          <w:tblHeader/>
        </w:trPr>
        <w:tc>
          <w:tcPr>
            <w:tcW w:w="9526" w:type="dxa"/>
            <w:gridSpan w:val="4"/>
            <w:shd w:val="clear" w:color="auto" w:fill="CCFFCC"/>
            <w:vAlign w:val="center"/>
          </w:tcPr>
          <w:p w14:paraId="4B87C9CA" w14:textId="77777777" w:rsidR="00A94802" w:rsidRPr="004065B1" w:rsidRDefault="00A94802" w:rsidP="00CB4150">
            <w:r w:rsidRPr="000A066E">
              <w:rPr>
                <w:b/>
              </w:rPr>
              <w:t>Results</w:t>
            </w:r>
          </w:p>
        </w:tc>
      </w:tr>
      <w:tr w:rsidR="00A94802" w14:paraId="5ED5579E" w14:textId="77777777" w:rsidTr="00A12488">
        <w:trPr>
          <w:tblHeader/>
        </w:trPr>
        <w:tc>
          <w:tcPr>
            <w:tcW w:w="9526" w:type="dxa"/>
            <w:gridSpan w:val="4"/>
            <w:vAlign w:val="center"/>
          </w:tcPr>
          <w:p w14:paraId="639DB8EA" w14:textId="2A0AAFED" w:rsidR="00AA754B" w:rsidRPr="00076547" w:rsidRDefault="00AA754B" w:rsidP="00AA754B">
            <w:pPr>
              <w:jc w:val="left"/>
              <w:rPr>
                <w:i/>
              </w:rPr>
            </w:pPr>
            <w:r w:rsidRPr="00076547">
              <w:rPr>
                <w:i/>
              </w:rPr>
              <w:t>1) The appropriate warning must be displayed “</w:t>
            </w:r>
            <w:r w:rsidRPr="00076547">
              <w:rPr>
                <w:b/>
                <w:i/>
              </w:rPr>
              <w:t>SSE 26 - This ENC is not authenticated by the IHO acting as the Scheme Administrator”.</w:t>
            </w:r>
          </w:p>
          <w:p w14:paraId="34CBC5D8" w14:textId="77777777" w:rsidR="00AA754B" w:rsidRPr="00076547" w:rsidRDefault="00AA754B" w:rsidP="00AA754B">
            <w:pPr>
              <w:jc w:val="left"/>
              <w:rPr>
                <w:i/>
              </w:rPr>
            </w:pPr>
          </w:p>
          <w:p w14:paraId="0871CB56" w14:textId="77777777" w:rsidR="00AA754B" w:rsidRPr="00076547" w:rsidRDefault="00AA754B" w:rsidP="00AA754B">
            <w:pPr>
              <w:jc w:val="left"/>
              <w:rPr>
                <w:i/>
              </w:rPr>
            </w:pPr>
            <w:r w:rsidRPr="00076547">
              <w:rPr>
                <w:i/>
              </w:rPr>
              <w:t>2) The permit file installs without error</w:t>
            </w:r>
          </w:p>
          <w:p w14:paraId="109249E2" w14:textId="77777777" w:rsidR="00AA754B" w:rsidRPr="00076547" w:rsidRDefault="00AA754B" w:rsidP="00AA754B">
            <w:pPr>
              <w:jc w:val="left"/>
              <w:rPr>
                <w:i/>
              </w:rPr>
            </w:pPr>
          </w:p>
          <w:p w14:paraId="572919F3" w14:textId="77777777" w:rsidR="00A94802" w:rsidRPr="0015247B" w:rsidRDefault="00AA754B" w:rsidP="00AA754B">
            <w:pPr>
              <w:jc w:val="left"/>
            </w:pPr>
            <w:r w:rsidRPr="00076547">
              <w:rPr>
                <w:i/>
              </w:rPr>
              <w:t>3) When the exchange set is authenticated the system must display the SSE 26 warning, once, to alert the user as in (1) above. The exchange set must load without any authentication failures.</w:t>
            </w:r>
          </w:p>
        </w:tc>
      </w:tr>
    </w:tbl>
    <w:p w14:paraId="398F2828" w14:textId="77777777" w:rsidR="00A94802" w:rsidRDefault="00A94802" w:rsidP="00A94802"/>
    <w:p w14:paraId="4404659E" w14:textId="77777777" w:rsidR="00A94802" w:rsidRPr="00A94802" w:rsidRDefault="005B4573" w:rsidP="001D52EE">
      <w:pPr>
        <w:pStyle w:val="Heading4"/>
      </w:pPr>
      <w:r>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77777777" w:rsidR="00AA754B" w:rsidRPr="004065B1" w:rsidRDefault="00AA754B" w:rsidP="00CB4150">
            <w:r>
              <w:t>2.5.4 b</w:t>
            </w:r>
            <w:r w:rsidRPr="00A94802">
              <w:t>)</w:t>
            </w:r>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5E0AF8F5" w14:textId="77777777" w:rsidR="00AA754B" w:rsidRPr="004065B1" w:rsidRDefault="00AA754B" w:rsidP="00900AF6">
            <w:r>
              <w:t>S-63 10.6.1 &amp; 10.6.2</w:t>
            </w:r>
          </w:p>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77777777" w:rsidR="00AA754B" w:rsidRPr="00076547" w:rsidRDefault="005D75B7" w:rsidP="002164D3">
            <w:pPr>
              <w:jc w:val="left"/>
              <w:rPr>
                <w:i/>
              </w:rPr>
            </w:pPr>
            <w:r w:rsidRPr="00076547">
              <w:rPr>
                <w:i/>
              </w:rPr>
              <w:t>Confirm that the system can import a new certificate/public key and return a report informing the user of the fact. Validate it against the SA signature contained in the ENC signature files of the supplied exchange set.</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77777777" w:rsidR="005D75B7" w:rsidRPr="00076547" w:rsidRDefault="005D75B7" w:rsidP="005D75B7">
            <w:pPr>
              <w:rPr>
                <w:i/>
              </w:rPr>
            </w:pPr>
            <w:r w:rsidRPr="00076547">
              <w:rPr>
                <w:i/>
              </w:rPr>
              <w:t>1) IHO.CRT and/or IHO.PUB</w:t>
            </w:r>
          </w:p>
          <w:p w14:paraId="6C60C138" w14:textId="77777777" w:rsidR="005D75B7" w:rsidRPr="00076547" w:rsidRDefault="005D75B7" w:rsidP="005D75B7">
            <w:pPr>
              <w:rPr>
                <w:i/>
              </w:rPr>
            </w:pPr>
            <w:r w:rsidRPr="00076547">
              <w:rPr>
                <w:i/>
              </w:rPr>
              <w:t>2) PERMIT.TXT</w:t>
            </w:r>
          </w:p>
          <w:p w14:paraId="56E175C8" w14:textId="77777777" w:rsidR="005D75B7" w:rsidRPr="00076547" w:rsidRDefault="005D75B7" w:rsidP="005D75B7">
            <w:pPr>
              <w:rPr>
                <w:i/>
              </w:rPr>
            </w:pPr>
            <w:r w:rsidRPr="00076547">
              <w:rPr>
                <w:i/>
              </w:rPr>
              <w:t xml:space="preserve">3) V01X01 (Exchange Set) </w:t>
            </w:r>
          </w:p>
          <w:p w14:paraId="22705DFD" w14:textId="77777777" w:rsidR="005D75B7" w:rsidRPr="00076547" w:rsidRDefault="005D75B7" w:rsidP="005D75B7">
            <w:pPr>
              <w:rPr>
                <w:i/>
              </w:rPr>
            </w:pPr>
            <w:r w:rsidRPr="00076547">
              <w:rPr>
                <w:i/>
              </w:rPr>
              <w:t>Test data location:</w:t>
            </w:r>
          </w:p>
          <w:p w14:paraId="4BD26EB4" w14:textId="77777777" w:rsidR="005D75B7" w:rsidRPr="00076547" w:rsidRDefault="005D75B7" w:rsidP="005D75B7">
            <w:pPr>
              <w:rPr>
                <w:i/>
              </w:rPr>
            </w:pPr>
            <w:r w:rsidRPr="00076547">
              <w:rPr>
                <w:i/>
              </w:rPr>
              <w:t>D:\IHO S-64 [S-63 TDS v1.2.1]\4 Authentication_Part1\Test 4b</w:t>
            </w:r>
          </w:p>
          <w:p w14:paraId="62EDC748" w14:textId="77777777" w:rsidR="00AA754B" w:rsidRPr="004065B1" w:rsidRDefault="005D75B7" w:rsidP="005D75B7">
            <w:r w:rsidRPr="00076547">
              <w:rPr>
                <w:i/>
              </w:rPr>
              <w:t>IHO Public key used for this is the same as that posted on their website at the time this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77777777" w:rsidR="005D75B7" w:rsidRPr="00076547" w:rsidRDefault="005D75B7" w:rsidP="005D75B7">
            <w:pPr>
              <w:rPr>
                <w:i/>
              </w:rPr>
            </w:pPr>
            <w:r w:rsidRPr="00076547">
              <w:rPr>
                <w:i/>
              </w:rPr>
              <w:t>Note: The certificate or public key file should be manually checked against the corresponding files on the IHO website (www.iho.int). See 10.6.1.1 in S-63.</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77777777" w:rsidR="00AA754B" w:rsidRPr="0015247B" w:rsidRDefault="005D75B7" w:rsidP="005D75B7">
            <w:r w:rsidRPr="00076547">
              <w:rPr>
                <w:i/>
              </w:rPr>
              <w:t>Install the PERMIT.TXT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77777777" w:rsidR="005D75B7" w:rsidRPr="00076547" w:rsidRDefault="005D75B7" w:rsidP="005D75B7">
            <w:pPr>
              <w:jc w:val="left"/>
              <w:rPr>
                <w:i/>
              </w:rPr>
            </w:pPr>
            <w:r w:rsidRPr="00076547">
              <w:rPr>
                <w:i/>
              </w:rPr>
              <w:t>1) The new certificate or public key file should load without error or warning, i.e. no SSE 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77777777" w:rsidR="005D75B7" w:rsidRPr="00076547" w:rsidRDefault="005D75B7" w:rsidP="005D75B7">
            <w:pPr>
              <w:jc w:val="left"/>
              <w:rPr>
                <w:i/>
              </w:rPr>
            </w:pPr>
            <w:r w:rsidRPr="00076547">
              <w:rPr>
                <w:i/>
              </w:rPr>
              <w:t>ENC cell GB100004 (Edition #7, Update #1) installed without error or warning</w:t>
            </w:r>
          </w:p>
          <w:p w14:paraId="09918705" w14:textId="77777777" w:rsidR="00AA754B" w:rsidRPr="0015247B" w:rsidRDefault="005D75B7" w:rsidP="005D75B7">
            <w:pPr>
              <w:jc w:val="left"/>
            </w:pPr>
            <w:r w:rsidRPr="00076547">
              <w:rPr>
                <w:i/>
              </w:rPr>
              <w:t>ENC cell GB100005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77777777" w:rsidR="00A94802" w:rsidRPr="004065B1" w:rsidRDefault="001E2A73" w:rsidP="00CB4150">
            <w:r>
              <w:t>2.5.4 c</w:t>
            </w:r>
            <w:r w:rsidR="00A94802" w:rsidRPr="00A94802">
              <w:t>)</w:t>
            </w:r>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01E2375D" w14:textId="77777777" w:rsidR="00A94802" w:rsidRPr="004065B1" w:rsidRDefault="00A94802" w:rsidP="00CB4150">
            <w:r w:rsidRPr="00A94802">
              <w:t>S-63 10.</w:t>
            </w:r>
            <w:r w:rsidR="001E2A73">
              <w:t>6.2</w:t>
            </w:r>
          </w:p>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7777777" w:rsidR="00A94802" w:rsidRPr="00076547" w:rsidRDefault="005D75B7" w:rsidP="002164D3">
            <w:pPr>
              <w:jc w:val="left"/>
              <w:rPr>
                <w:i/>
              </w:rPr>
            </w:pPr>
            <w:r w:rsidRPr="00076547">
              <w:rPr>
                <w:i/>
              </w:rPr>
              <w:t>Test how the system performs when there is no pre-installed certificate. Confirm that the correct SSE 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77777777" w:rsidR="005D75B7" w:rsidRPr="00076547" w:rsidRDefault="005D75B7" w:rsidP="005D75B7">
            <w:pPr>
              <w:rPr>
                <w:i/>
              </w:rPr>
            </w:pPr>
            <w:r w:rsidRPr="00076547">
              <w:rPr>
                <w:i/>
              </w:rPr>
              <w:t>1) PERMIT.TXT</w:t>
            </w:r>
          </w:p>
          <w:p w14:paraId="36CB0C8A" w14:textId="77777777" w:rsidR="005D75B7" w:rsidRPr="00076547" w:rsidRDefault="005D75B7" w:rsidP="005D75B7">
            <w:pPr>
              <w:rPr>
                <w:i/>
              </w:rPr>
            </w:pPr>
            <w:r w:rsidRPr="00076547">
              <w:rPr>
                <w:i/>
              </w:rPr>
              <w:t xml:space="preserve">2) V01X01 (Exchange Set) </w:t>
            </w:r>
          </w:p>
          <w:p w14:paraId="26ACD92F" w14:textId="77777777" w:rsidR="005D75B7" w:rsidRPr="00076547" w:rsidRDefault="005D75B7" w:rsidP="005D75B7">
            <w:pPr>
              <w:rPr>
                <w:i/>
              </w:rPr>
            </w:pPr>
            <w:r w:rsidRPr="00076547">
              <w:rPr>
                <w:i/>
              </w:rPr>
              <w:t>Test data location:</w:t>
            </w:r>
          </w:p>
          <w:p w14:paraId="5014ABC0" w14:textId="77777777" w:rsidR="005D75B7" w:rsidRPr="00076547" w:rsidRDefault="005D75B7" w:rsidP="005D75B7">
            <w:pPr>
              <w:rPr>
                <w:i/>
              </w:rPr>
            </w:pPr>
            <w:r w:rsidRPr="00076547">
              <w:rPr>
                <w:i/>
              </w:rPr>
              <w:t>D:\IHO S-64 [S-63 TDS v1.2.1]\4 Authentication_Part1\Test 4c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77777777" w:rsidR="00E944A0" w:rsidRPr="00076547" w:rsidRDefault="00E944A0" w:rsidP="00730835">
            <w:pPr>
              <w:jc w:val="left"/>
              <w:rPr>
                <w:i/>
              </w:rPr>
            </w:pPr>
            <w:r w:rsidRPr="00076547">
              <w:rPr>
                <w:i/>
              </w:rPr>
              <w:t>The system must report a SSE 05 error message similar to the one below.</w:t>
            </w:r>
          </w:p>
          <w:p w14:paraId="1037F86B" w14:textId="77777777" w:rsidR="00E944A0" w:rsidRPr="00076547" w:rsidRDefault="00E944A0" w:rsidP="00730835">
            <w:pPr>
              <w:jc w:val="left"/>
              <w:rPr>
                <w:i/>
              </w:rPr>
            </w:pPr>
            <w:r w:rsidRPr="00076547">
              <w:rPr>
                <w:i/>
              </w:rPr>
              <w:t>“</w:t>
            </w:r>
            <w:r w:rsidRPr="00076547">
              <w:rPr>
                <w:b/>
                <w:i/>
              </w:rPr>
              <w:t>SSE 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77777777" w:rsidR="00E944A0" w:rsidRPr="00076547" w:rsidRDefault="00E944A0" w:rsidP="00730835">
            <w:pPr>
              <w:jc w:val="left"/>
              <w:rPr>
                <w:i/>
              </w:rPr>
            </w:pPr>
            <w:r w:rsidRPr="00076547">
              <w:rPr>
                <w:i/>
              </w:rPr>
              <w:t>ENC cell GB100001 (Edition #3, Update #6) not installed. “SSE 05” Error Message</w:t>
            </w:r>
          </w:p>
          <w:p w14:paraId="3B8D805B" w14:textId="77777777" w:rsidR="00E944A0" w:rsidRPr="0015247B" w:rsidRDefault="00E944A0" w:rsidP="00730835">
            <w:pPr>
              <w:jc w:val="left"/>
            </w:pPr>
            <w:r w:rsidRPr="00076547">
              <w:rPr>
                <w:i/>
              </w:rPr>
              <w:t>ENC cell GB100002 (Edition #13, Update #5) not installed. “SSE 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7777777" w:rsidR="00A94802" w:rsidRPr="004065B1" w:rsidRDefault="001E2A73" w:rsidP="00CB4150">
            <w:r>
              <w:t>2.5.4 d</w:t>
            </w:r>
            <w:r w:rsidR="00A94802" w:rsidRPr="00A94802">
              <w:t>)</w:t>
            </w:r>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27AD899D" w14:textId="77777777" w:rsidR="00A94802" w:rsidRPr="004065B1" w:rsidRDefault="00A94802" w:rsidP="00CB4150">
            <w:r w:rsidRPr="00A94802">
              <w:t>S-63 10.</w:t>
            </w:r>
            <w:r w:rsidR="001E2A73">
              <w:t>6.2</w:t>
            </w:r>
          </w:p>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7777777" w:rsidR="005D75B7" w:rsidRPr="00076547" w:rsidRDefault="005D75B7" w:rsidP="002164D3">
            <w:pPr>
              <w:jc w:val="left"/>
              <w:rPr>
                <w:i/>
              </w:rPr>
            </w:pPr>
            <w:r w:rsidRPr="00076547">
              <w:rPr>
                <w:i/>
              </w:rPr>
              <w:t>Test how the system performs if the IHO digital certificate (IHO.CRT) has expired. To confirm that the correct SSE 22 error message is displayed and that the system does not progress to the decompress/decrypt stage.</w:t>
            </w:r>
          </w:p>
          <w:p w14:paraId="75F9B377" w14:textId="77777777" w:rsidR="005D75B7" w:rsidRPr="00076547" w:rsidRDefault="005D75B7" w:rsidP="002164D3">
            <w:pPr>
              <w:jc w:val="left"/>
              <w:rPr>
                <w:i/>
              </w:rPr>
            </w:pPr>
          </w:p>
          <w:p w14:paraId="0766E2A8" w14:textId="677C888E" w:rsidR="00A94802" w:rsidRPr="00EF287F" w:rsidRDefault="005D75B7" w:rsidP="002164D3">
            <w:pPr>
              <w:jc w:val="left"/>
            </w:pPr>
            <w:r w:rsidRPr="00EF287F">
              <w:rPr>
                <w:i/>
              </w:rPr>
              <w:t>N</w:t>
            </w:r>
            <w:r w:rsidR="00E30334">
              <w:rPr>
                <w:i/>
              </w:rPr>
              <w:t>ote</w:t>
            </w:r>
            <w:r w:rsidRPr="00EF287F">
              <w:rPr>
                <w:i/>
              </w:rPr>
              <w:t>: This test is only intended for those systems that authenticate against the .CRT encoding of the certificate file which contains an expiry date.</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77777777" w:rsidR="005D75B7" w:rsidRPr="00076547" w:rsidRDefault="005D75B7" w:rsidP="005D75B7">
            <w:pPr>
              <w:rPr>
                <w:i/>
              </w:rPr>
            </w:pPr>
            <w:r w:rsidRPr="00076547">
              <w:rPr>
                <w:i/>
              </w:rPr>
              <w:t>IHO.CRT PERMIT.TXT</w:t>
            </w:r>
          </w:p>
          <w:p w14:paraId="017164A5" w14:textId="77777777" w:rsidR="005D75B7" w:rsidRPr="00076547" w:rsidRDefault="005D75B7" w:rsidP="005D75B7">
            <w:pPr>
              <w:rPr>
                <w:i/>
              </w:rPr>
            </w:pPr>
            <w:r w:rsidRPr="00076547">
              <w:rPr>
                <w:i/>
              </w:rPr>
              <w:t>V01X01 (Exchange Set)</w:t>
            </w:r>
          </w:p>
          <w:p w14:paraId="762EC0AA" w14:textId="77777777" w:rsidR="005D75B7" w:rsidRPr="00076547" w:rsidRDefault="005D75B7" w:rsidP="005D75B7">
            <w:pPr>
              <w:rPr>
                <w:i/>
              </w:rPr>
            </w:pPr>
            <w:r w:rsidRPr="00076547">
              <w:rPr>
                <w:i/>
              </w:rPr>
              <w:t>Test data location:</w:t>
            </w:r>
          </w:p>
          <w:p w14:paraId="7AA238D6" w14:textId="77777777" w:rsidR="005D75B7" w:rsidRPr="00076547" w:rsidRDefault="005D75B7" w:rsidP="005D75B7">
            <w:pPr>
              <w:rPr>
                <w:i/>
              </w:rPr>
            </w:pPr>
            <w:r w:rsidRPr="00076547">
              <w:rPr>
                <w:i/>
              </w:rPr>
              <w:t xml:space="preserve">a) D:\IHO S-64 [S-63 TDS v1.2.1]\4 Authentication_Part1\Test 4d\Expired </w:t>
            </w:r>
          </w:p>
          <w:p w14:paraId="3C6B5185" w14:textId="77777777" w:rsidR="005D75B7" w:rsidRPr="00076547" w:rsidRDefault="005D75B7" w:rsidP="005D75B7">
            <w:pPr>
              <w:rPr>
                <w:i/>
              </w:rPr>
            </w:pPr>
            <w:r w:rsidRPr="00076547">
              <w:rPr>
                <w:i/>
              </w:rPr>
              <w:t>b) D:\IHO S-64 [S-63 TDS v1.2.1]\4 Authentication_Part1\Test 4d\Current</w:t>
            </w:r>
          </w:p>
          <w:p w14:paraId="7C2324D1" w14:textId="77777777" w:rsidR="005D75B7" w:rsidRPr="00076547" w:rsidRDefault="005D75B7" w:rsidP="005D75B7">
            <w:pPr>
              <w:rPr>
                <w:i/>
              </w:rPr>
            </w:pPr>
            <w:r w:rsidRPr="00076547">
              <w:rPr>
                <w:i/>
              </w:rPr>
              <w:t>The IHO.CRT (Expired) certificate expired on 31st December 2004</w:t>
            </w:r>
          </w:p>
          <w:p w14:paraId="6B486D65" w14:textId="77777777" w:rsidR="00A94802" w:rsidRPr="004065B1" w:rsidRDefault="005D75B7" w:rsidP="005D75B7">
            <w:r w:rsidRPr="00076547">
              <w:rPr>
                <w:i/>
              </w:rPr>
              <w:t>The IHO.CRT (Current) certificate expires on 29th August 2013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77777777" w:rsidR="00A94802" w:rsidRPr="0015247B" w:rsidRDefault="005D75B7" w:rsidP="005D75B7">
            <w:r w:rsidRPr="00076547">
              <w:rPr>
                <w:i/>
              </w:rPr>
              <w:t>2) Then install the certificate and permits at location (b) above then attempt to load the exchange set (this test should result in the certificate &amp; ExSet loading correctly). (Permits for this test expire on 31st Dec 2021)</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7777777" w:rsidR="00E944A0" w:rsidRPr="00076547" w:rsidRDefault="00E944A0" w:rsidP="00730835">
            <w:pPr>
              <w:jc w:val="left"/>
              <w:rPr>
                <w:i/>
              </w:rPr>
            </w:pPr>
            <w:r w:rsidRPr="00076547">
              <w:rPr>
                <w:i/>
              </w:rPr>
              <w:t>1) When installing the expired certificate the system must report a SSE 22 error message similar to the one below.</w:t>
            </w:r>
          </w:p>
          <w:p w14:paraId="364DF04F" w14:textId="77777777" w:rsidR="00E944A0" w:rsidRPr="00076547" w:rsidRDefault="00E944A0" w:rsidP="00730835">
            <w:pPr>
              <w:jc w:val="left"/>
              <w:rPr>
                <w:i/>
              </w:rPr>
            </w:pPr>
            <w:r w:rsidRPr="00076547">
              <w:rPr>
                <w:i/>
              </w:rPr>
              <w:t>“</w:t>
            </w:r>
            <w:r w:rsidRPr="00076547">
              <w:rPr>
                <w:b/>
                <w:i/>
              </w:rPr>
              <w:t>SSE 22 – SA Digital Certificate file has expired. A new SA Public Key (certificate) can be obtained from the IHO website or your data supplier</w:t>
            </w:r>
            <w:r w:rsidRPr="00076547">
              <w:rPr>
                <w:i/>
              </w:rPr>
              <w:t>.” When attempting to install the exchange set the system must report the required SSE 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2) When installing the current certificate this should install OK and load the ExSet without error or warning.</w:t>
            </w:r>
          </w:p>
          <w:p w14:paraId="050B30D4" w14:textId="77777777" w:rsidR="00E944A0" w:rsidRPr="00076547" w:rsidRDefault="00E944A0" w:rsidP="00730835">
            <w:pPr>
              <w:jc w:val="left"/>
              <w:rPr>
                <w:b/>
                <w:i/>
              </w:rPr>
            </w:pPr>
            <w:r w:rsidRPr="00076547">
              <w:rPr>
                <w:b/>
                <w:i/>
              </w:rPr>
              <w:t>Current</w:t>
            </w:r>
          </w:p>
          <w:p w14:paraId="195CE3B3" w14:textId="77777777" w:rsidR="00E944A0" w:rsidRPr="00076547" w:rsidRDefault="00E944A0" w:rsidP="00730835">
            <w:pPr>
              <w:jc w:val="left"/>
              <w:rPr>
                <w:i/>
              </w:rPr>
            </w:pPr>
            <w:r w:rsidRPr="00076547">
              <w:rPr>
                <w:i/>
              </w:rPr>
              <w:t>ENC cell GB100001 (Edition #3, Update #6) installed without errors and warnings</w:t>
            </w:r>
          </w:p>
          <w:p w14:paraId="1B9803BA" w14:textId="77777777" w:rsidR="00E944A0" w:rsidRPr="00076547" w:rsidRDefault="00E944A0" w:rsidP="00730835">
            <w:pPr>
              <w:jc w:val="left"/>
              <w:rPr>
                <w:i/>
              </w:rPr>
            </w:pPr>
            <w:r w:rsidRPr="00076547">
              <w:rPr>
                <w:i/>
              </w:rPr>
              <w:t>ENC cell GB100002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77777777" w:rsidR="00E944A0" w:rsidRPr="00076547" w:rsidRDefault="00E944A0" w:rsidP="00730835">
            <w:pPr>
              <w:jc w:val="left"/>
              <w:rPr>
                <w:i/>
              </w:rPr>
            </w:pPr>
            <w:r w:rsidRPr="00076547">
              <w:rPr>
                <w:i/>
              </w:rPr>
              <w:t>ENC cell GB100001 (Edition #3, Update #1) not installed. “SSE 22 &amp; 05” Error Messages</w:t>
            </w:r>
          </w:p>
          <w:p w14:paraId="2D42F7F3" w14:textId="77777777" w:rsidR="00E944A0" w:rsidRPr="0015247B" w:rsidRDefault="00E944A0" w:rsidP="00730835">
            <w:pPr>
              <w:jc w:val="left"/>
            </w:pPr>
            <w:r w:rsidRPr="00076547">
              <w:rPr>
                <w:i/>
              </w:rPr>
              <w:t>ENC cell GB100002 (Edition #12, Update #7) not installed. “SSE 22 &amp; 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77777777" w:rsidR="00A94802" w:rsidRPr="004065B1" w:rsidRDefault="001E2A73" w:rsidP="00CB4150">
            <w:r>
              <w:t>2.5.4 e</w:t>
            </w:r>
            <w:r w:rsidR="00A94802" w:rsidRPr="00A94802">
              <w:t>)</w:t>
            </w:r>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6B7A6AA0" w14:textId="77777777" w:rsidR="00A94802" w:rsidRPr="004065B1" w:rsidRDefault="00A94802" w:rsidP="001E2A73">
            <w:r w:rsidRPr="00A94802">
              <w:t>S-63 10.</w:t>
            </w:r>
            <w:r w:rsidR="001E2A73">
              <w:t>6.2</w:t>
            </w:r>
          </w:p>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77777777" w:rsidR="00A94802" w:rsidRPr="00076547" w:rsidRDefault="004D1EFA" w:rsidP="002164D3">
            <w:pPr>
              <w:jc w:val="left"/>
              <w:rPr>
                <w:i/>
              </w:rPr>
            </w:pPr>
            <w:r w:rsidRPr="00076547">
              <w:rPr>
                <w:i/>
              </w:rPr>
              <w:t>Test how the system performs if the IHO digital certificate (IHO.CRT) is incorrectly formatted. Confirm that the correct SSE 08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77777777" w:rsidR="004D1EFA" w:rsidRPr="00076547" w:rsidRDefault="004D1EFA" w:rsidP="004D1EFA">
            <w:pPr>
              <w:rPr>
                <w:i/>
              </w:rPr>
            </w:pPr>
            <w:r w:rsidRPr="00076547">
              <w:rPr>
                <w:i/>
              </w:rPr>
              <w:t>IHO.CRT/IHO.PUB</w:t>
            </w:r>
          </w:p>
          <w:p w14:paraId="445EA398" w14:textId="77777777" w:rsidR="004D1EFA" w:rsidRPr="00076547" w:rsidRDefault="004D1EFA" w:rsidP="004D1EFA">
            <w:pPr>
              <w:rPr>
                <w:i/>
              </w:rPr>
            </w:pPr>
            <w:r w:rsidRPr="00076547">
              <w:rPr>
                <w:i/>
              </w:rPr>
              <w:t>PERMIT.TXT</w:t>
            </w:r>
          </w:p>
          <w:p w14:paraId="7DB6D834" w14:textId="77777777" w:rsidR="004D1EFA" w:rsidRPr="00076547" w:rsidRDefault="004D1EFA" w:rsidP="004D1EFA">
            <w:pPr>
              <w:rPr>
                <w:i/>
              </w:rPr>
            </w:pPr>
            <w:r w:rsidRPr="00076547">
              <w:rPr>
                <w:i/>
              </w:rPr>
              <w:t>V01X01 (Exchange Set)</w:t>
            </w:r>
          </w:p>
          <w:p w14:paraId="6A9148DC" w14:textId="77777777" w:rsidR="004D1EFA" w:rsidRPr="00076547" w:rsidRDefault="004D1EFA" w:rsidP="004D1EFA">
            <w:pPr>
              <w:rPr>
                <w:i/>
              </w:rPr>
            </w:pPr>
            <w:r w:rsidRPr="00076547">
              <w:rPr>
                <w:i/>
              </w:rPr>
              <w:t>Test data location:</w:t>
            </w:r>
          </w:p>
          <w:p w14:paraId="62A5176E" w14:textId="77777777" w:rsidR="004D1EFA" w:rsidRPr="00076547" w:rsidRDefault="004D1EFA" w:rsidP="004D1EFA">
            <w:pPr>
              <w:rPr>
                <w:i/>
              </w:rPr>
            </w:pPr>
            <w:r w:rsidRPr="00076547">
              <w:rPr>
                <w:i/>
              </w:rPr>
              <w:t>D:\IHO S-64 [S-63 TDS v1.2.1]\4 Authentication_Part1\Test 4e</w:t>
            </w:r>
          </w:p>
          <w:p w14:paraId="7280CC4C" w14:textId="77777777" w:rsidR="004D1EFA" w:rsidRPr="00076547" w:rsidRDefault="004D1EFA" w:rsidP="004D1EFA">
            <w:pPr>
              <w:rPr>
                <w:i/>
              </w:rPr>
            </w:pPr>
          </w:p>
          <w:p w14:paraId="522A6AAE" w14:textId="77777777" w:rsidR="004D1EFA" w:rsidRPr="00076547" w:rsidRDefault="004D1EFA" w:rsidP="004D1EFA">
            <w:pPr>
              <w:rPr>
                <w:i/>
              </w:rPr>
            </w:pPr>
            <w:r w:rsidRPr="00076547">
              <w:rPr>
                <w:i/>
              </w:rPr>
              <w:t>1) The last hexadecimal pair, “F8”, has been removed from the public key string</w:t>
            </w:r>
            <w:r w:rsidR="0073251B" w:rsidRPr="00076547">
              <w:rPr>
                <w:i/>
              </w:rPr>
              <w:t xml:space="preserve"> </w:t>
            </w:r>
            <w:r w:rsidRPr="00076547">
              <w:rPr>
                <w:i/>
              </w:rPr>
              <w:t>(Big y) in the certificate file (IHO.CRT).</w:t>
            </w:r>
          </w:p>
          <w:p w14:paraId="404B84C8" w14:textId="77777777" w:rsidR="00A94802" w:rsidRPr="00076547" w:rsidRDefault="004D1EFA" w:rsidP="004D1EFA">
            <w:pPr>
              <w:rPr>
                <w:i/>
              </w:rPr>
            </w:pPr>
            <w:r w:rsidRPr="00076547">
              <w:rPr>
                <w:i/>
              </w:rPr>
              <w:t>2) The last hexadecimal pair, “F8”, has been removed from the public key file (IHO.PUB).</w:t>
            </w: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77777777" w:rsidR="00A94802" w:rsidRPr="00EF287F" w:rsidRDefault="004D1EFA" w:rsidP="00CB4150">
            <w:pPr>
              <w:rPr>
                <w:i/>
              </w:rPr>
            </w:pPr>
            <w:r w:rsidRPr="00EF287F">
              <w:rPr>
                <w:i/>
              </w:rPr>
              <w:t>Depending on which file the system uses install the relevant IHO.CRT and/or IHO.PUB file(s).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77777777" w:rsidR="004D1EFA" w:rsidRPr="00076547" w:rsidRDefault="004D1EFA" w:rsidP="004D1EFA">
            <w:pPr>
              <w:jc w:val="left"/>
              <w:rPr>
                <w:i/>
              </w:rPr>
            </w:pPr>
            <w:r w:rsidRPr="00076547">
              <w:rPr>
                <w:i/>
              </w:rPr>
              <w:t>The system must report a SSE 08 error message similar to the one below.</w:t>
            </w:r>
          </w:p>
          <w:p w14:paraId="702FE7E4" w14:textId="77777777" w:rsidR="004D1EFA" w:rsidRPr="00076547" w:rsidRDefault="004D1EFA" w:rsidP="004D1EFA">
            <w:pPr>
              <w:jc w:val="left"/>
              <w:rPr>
                <w:i/>
              </w:rPr>
            </w:pPr>
            <w:r w:rsidRPr="00076547">
              <w:rPr>
                <w:i/>
                <w:lang w:val="fr-FR"/>
              </w:rPr>
              <w:t>“</w:t>
            </w:r>
            <w:r w:rsidRPr="00076547">
              <w:rPr>
                <w:b/>
                <w:i/>
                <w:lang w:val="fr-FR"/>
              </w:rPr>
              <w:t xml:space="preserve">SSE 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SSE 05 – SA Digital Certificate file is not available. A valid certificate can be obtained from the IHO website or your data supplier</w:t>
            </w:r>
            <w:r w:rsidRPr="00076547">
              <w:rPr>
                <w:i/>
              </w:rPr>
              <w:t>.”</w:t>
            </w:r>
          </w:p>
          <w:p w14:paraId="78E001F2" w14:textId="77777777" w:rsidR="004D1EFA" w:rsidRPr="00076547" w:rsidRDefault="004D1EFA" w:rsidP="004D1EFA">
            <w:pPr>
              <w:jc w:val="left"/>
              <w:rPr>
                <w:i/>
              </w:rPr>
            </w:pPr>
            <w:r w:rsidRPr="00076547">
              <w:rPr>
                <w:i/>
              </w:rPr>
              <w:t>ENC cell GB100001 (Edition #3, Update #6) not installed. “SSE 08 &amp; 05” Error Messages</w:t>
            </w:r>
          </w:p>
          <w:p w14:paraId="44B7A550" w14:textId="77777777" w:rsidR="00A94802" w:rsidRPr="0015247B" w:rsidRDefault="004D1EFA" w:rsidP="004D1EFA">
            <w:pPr>
              <w:jc w:val="left"/>
            </w:pPr>
            <w:r w:rsidRPr="00076547">
              <w:rPr>
                <w:i/>
              </w:rPr>
              <w:t>ENC cell GB100002 (Edition #13, Update #5) not installed. “SSE 08 &amp; 05” Error Messages</w:t>
            </w:r>
          </w:p>
        </w:tc>
      </w:tr>
    </w:tbl>
    <w:p w14:paraId="46C13D2D" w14:textId="77777777" w:rsidR="00A94802" w:rsidRDefault="00A94802" w:rsidP="00A94802"/>
    <w:p w14:paraId="7E54C66E" w14:textId="77777777" w:rsidR="00A94802" w:rsidRPr="00A94802" w:rsidRDefault="005B4573" w:rsidP="001D52EE">
      <w:pPr>
        <w:pStyle w:val="Heading4"/>
      </w:pPr>
      <w:r>
        <w:br w:type="page"/>
      </w:r>
      <w:r w:rsidR="00A94802">
        <w:lastRenderedPageBreak/>
        <w:t>2.5.4 f</w:t>
      </w:r>
      <w:r w:rsidR="00A94802" w:rsidRPr="00A94802">
        <w:t xml:space="preserve">) </w:t>
      </w:r>
      <w:r w:rsidR="00732FA0" w:rsidRPr="00732FA0">
        <w:t>Check certificate parameter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A4859E4" w14:textId="77777777" w:rsidTr="00A12488">
        <w:trPr>
          <w:trHeight w:val="454"/>
          <w:tblHeader/>
        </w:trPr>
        <w:tc>
          <w:tcPr>
            <w:tcW w:w="2381" w:type="dxa"/>
            <w:shd w:val="clear" w:color="auto" w:fill="CCFFCC"/>
            <w:vAlign w:val="center"/>
          </w:tcPr>
          <w:p w14:paraId="154D570F" w14:textId="77777777" w:rsidR="00A94802" w:rsidRPr="004065B1" w:rsidRDefault="00A94802" w:rsidP="00CB4150">
            <w:r w:rsidRPr="000A066E">
              <w:rPr>
                <w:b/>
              </w:rPr>
              <w:t>Test Reference</w:t>
            </w:r>
          </w:p>
        </w:tc>
        <w:tc>
          <w:tcPr>
            <w:tcW w:w="2381" w:type="dxa"/>
            <w:shd w:val="clear" w:color="auto" w:fill="CCFFCC"/>
            <w:vAlign w:val="center"/>
          </w:tcPr>
          <w:p w14:paraId="53119FE8" w14:textId="77777777" w:rsidR="00A94802" w:rsidRPr="004065B1" w:rsidRDefault="001E2A73" w:rsidP="00CB4150">
            <w:r>
              <w:t>2.5.4 f</w:t>
            </w:r>
            <w:r w:rsidR="00A94802" w:rsidRPr="00A94802">
              <w:t>)</w:t>
            </w:r>
          </w:p>
        </w:tc>
        <w:tc>
          <w:tcPr>
            <w:tcW w:w="2382" w:type="dxa"/>
            <w:shd w:val="clear" w:color="auto" w:fill="CCFFCC"/>
            <w:vAlign w:val="center"/>
          </w:tcPr>
          <w:p w14:paraId="66306FBB" w14:textId="77777777" w:rsidR="00A94802" w:rsidRPr="004065B1" w:rsidRDefault="00A94802" w:rsidP="00CB4150">
            <w:r w:rsidRPr="000A066E">
              <w:rPr>
                <w:b/>
              </w:rPr>
              <w:t>IHO Reference</w:t>
            </w:r>
          </w:p>
        </w:tc>
        <w:tc>
          <w:tcPr>
            <w:tcW w:w="2382" w:type="dxa"/>
            <w:shd w:val="clear" w:color="auto" w:fill="CCFFCC"/>
            <w:vAlign w:val="center"/>
          </w:tcPr>
          <w:p w14:paraId="6B3B3AB6" w14:textId="77777777" w:rsidR="00A94802" w:rsidRPr="004065B1" w:rsidRDefault="00A94802" w:rsidP="00CB4150">
            <w:r w:rsidRPr="00A94802">
              <w:t>S-63 10.</w:t>
            </w:r>
            <w:r w:rsidR="001E2A73">
              <w:t>6.1.1</w:t>
            </w:r>
          </w:p>
        </w:tc>
      </w:tr>
      <w:tr w:rsidR="00A94802" w14:paraId="2CCB1EF6" w14:textId="77777777" w:rsidTr="00A12488">
        <w:trPr>
          <w:tblHeader/>
        </w:trPr>
        <w:tc>
          <w:tcPr>
            <w:tcW w:w="9526" w:type="dxa"/>
            <w:gridSpan w:val="4"/>
            <w:shd w:val="clear" w:color="auto" w:fill="CCFFCC"/>
            <w:vAlign w:val="center"/>
          </w:tcPr>
          <w:p w14:paraId="24AD70BF" w14:textId="77777777" w:rsidR="00A94802" w:rsidRDefault="00A94802" w:rsidP="00CB4150">
            <w:r w:rsidRPr="000A066E">
              <w:rPr>
                <w:b/>
              </w:rPr>
              <w:t>Test description</w:t>
            </w:r>
          </w:p>
        </w:tc>
      </w:tr>
      <w:tr w:rsidR="00A94802" w14:paraId="5F5F1264" w14:textId="77777777" w:rsidTr="00A12488">
        <w:trPr>
          <w:tblHeader/>
        </w:trPr>
        <w:tc>
          <w:tcPr>
            <w:tcW w:w="9526" w:type="dxa"/>
            <w:gridSpan w:val="4"/>
            <w:vAlign w:val="center"/>
          </w:tcPr>
          <w:p w14:paraId="076F9977" w14:textId="77777777" w:rsidR="00A94802" w:rsidRPr="00076547" w:rsidRDefault="004D1EFA" w:rsidP="002164D3">
            <w:pPr>
              <w:jc w:val="left"/>
              <w:rPr>
                <w:i/>
              </w:rPr>
            </w:pPr>
            <w:r w:rsidRPr="00076547">
              <w:rPr>
                <w:i/>
              </w:rPr>
              <w:t>Test how the system performs if the IHO digital certificate (IHO.CRT) or Public Key file is incorrectly formatted. Confirm that the correct SSE 08 error message is displayed and that the system does not progress to the decompress/decrypt stage. Note that this test is only intended for those systems that authenticate against the .CRT encoding of the certificate file</w:t>
            </w:r>
          </w:p>
        </w:tc>
      </w:tr>
      <w:tr w:rsidR="00A94802" w14:paraId="17F40B80" w14:textId="77777777" w:rsidTr="00A12488">
        <w:trPr>
          <w:tblHeader/>
        </w:trPr>
        <w:tc>
          <w:tcPr>
            <w:tcW w:w="9526" w:type="dxa"/>
            <w:gridSpan w:val="4"/>
            <w:shd w:val="clear" w:color="auto" w:fill="CCFFCC"/>
            <w:vAlign w:val="center"/>
          </w:tcPr>
          <w:p w14:paraId="5D516DF4" w14:textId="77777777" w:rsidR="00A94802" w:rsidRPr="004065B1" w:rsidRDefault="00A94802" w:rsidP="00CB4150">
            <w:r w:rsidRPr="000A066E">
              <w:rPr>
                <w:b/>
              </w:rPr>
              <w:t>Setup</w:t>
            </w:r>
          </w:p>
        </w:tc>
      </w:tr>
      <w:tr w:rsidR="00A94802" w14:paraId="38163DBA" w14:textId="77777777" w:rsidTr="00A12488">
        <w:trPr>
          <w:tblHeader/>
        </w:trPr>
        <w:tc>
          <w:tcPr>
            <w:tcW w:w="9526" w:type="dxa"/>
            <w:gridSpan w:val="4"/>
            <w:vAlign w:val="center"/>
          </w:tcPr>
          <w:p w14:paraId="0869E985" w14:textId="77777777" w:rsidR="004D1EFA" w:rsidRPr="00076547" w:rsidRDefault="004D1EFA" w:rsidP="004D1EFA">
            <w:pPr>
              <w:rPr>
                <w:i/>
              </w:rPr>
            </w:pPr>
            <w:r w:rsidRPr="00076547">
              <w:rPr>
                <w:i/>
              </w:rPr>
              <w:t xml:space="preserve">No pre-installed certificate, permits or ENC data. </w:t>
            </w:r>
          </w:p>
          <w:p w14:paraId="623059BF" w14:textId="77777777" w:rsidR="004D1EFA" w:rsidRPr="00076547" w:rsidRDefault="004D1EFA" w:rsidP="004D1EFA">
            <w:pPr>
              <w:rPr>
                <w:i/>
              </w:rPr>
            </w:pPr>
          </w:p>
          <w:p w14:paraId="73EFEAB2" w14:textId="77777777" w:rsidR="004D1EFA" w:rsidRPr="00076547" w:rsidRDefault="004D1EFA" w:rsidP="004D1EFA">
            <w:pPr>
              <w:rPr>
                <w:i/>
              </w:rPr>
            </w:pPr>
            <w:r w:rsidRPr="00076547">
              <w:rPr>
                <w:i/>
              </w:rPr>
              <w:t>Test data used:</w:t>
            </w:r>
          </w:p>
          <w:p w14:paraId="560BA799" w14:textId="77777777" w:rsidR="004D1EFA" w:rsidRPr="00076547" w:rsidRDefault="004D1EFA" w:rsidP="004D1EFA">
            <w:pPr>
              <w:rPr>
                <w:b/>
                <w:i/>
              </w:rPr>
            </w:pPr>
            <w:r w:rsidRPr="00076547">
              <w:rPr>
                <w:i/>
              </w:rPr>
              <w:t xml:space="preserve">  </w:t>
            </w:r>
            <w:r w:rsidRPr="00076547">
              <w:rPr>
                <w:b/>
                <w:i/>
              </w:rPr>
              <w:t>Data Server 1 (DS1)                    Data Server 2 (DS2)</w:t>
            </w:r>
          </w:p>
          <w:p w14:paraId="18297904" w14:textId="77777777" w:rsidR="004D1EFA" w:rsidRPr="00076547" w:rsidRDefault="004D1EFA" w:rsidP="004D1EFA">
            <w:pPr>
              <w:rPr>
                <w:i/>
              </w:rPr>
            </w:pPr>
            <w:r w:rsidRPr="00076547">
              <w:rPr>
                <w:i/>
              </w:rPr>
              <w:t xml:space="preserve">  IHO.CRT [024100 Parameter]       IHO.CRT [0240 Parameter]</w:t>
            </w:r>
          </w:p>
          <w:p w14:paraId="0A145F87" w14:textId="77777777" w:rsidR="004D1EFA" w:rsidRPr="00076547" w:rsidRDefault="004D1EFA" w:rsidP="004D1EFA">
            <w:pPr>
              <w:rPr>
                <w:i/>
              </w:rPr>
            </w:pPr>
            <w:r w:rsidRPr="00076547">
              <w:rPr>
                <w:i/>
              </w:rPr>
              <w:t xml:space="preserve">  PERMIT.TXT                                PERMIT.TXT</w:t>
            </w:r>
          </w:p>
          <w:p w14:paraId="4AA1860C" w14:textId="77777777" w:rsidR="004D1EFA" w:rsidRPr="00076547" w:rsidRDefault="004D1EFA" w:rsidP="004D1EFA">
            <w:pPr>
              <w:rPr>
                <w:i/>
              </w:rPr>
            </w:pPr>
            <w:r w:rsidRPr="00076547">
              <w:rPr>
                <w:i/>
              </w:rPr>
              <w:t xml:space="preserve">  V01X01 (Exchange Set)                V01X01 (Exchange Set)</w:t>
            </w:r>
          </w:p>
          <w:p w14:paraId="31A0698E" w14:textId="77777777" w:rsidR="004D1EFA" w:rsidRPr="00076547" w:rsidRDefault="004D1EFA" w:rsidP="004D1EFA">
            <w:pPr>
              <w:rPr>
                <w:i/>
              </w:rPr>
            </w:pPr>
          </w:p>
          <w:p w14:paraId="71FE3557" w14:textId="77777777" w:rsidR="004D1EFA" w:rsidRPr="00076547" w:rsidRDefault="004D1EFA" w:rsidP="004D1EFA">
            <w:pPr>
              <w:rPr>
                <w:i/>
              </w:rPr>
            </w:pPr>
            <w:r w:rsidRPr="00076547">
              <w:rPr>
                <w:i/>
              </w:rPr>
              <w:t>Test data location:</w:t>
            </w:r>
          </w:p>
          <w:p w14:paraId="405132C2" w14:textId="77777777" w:rsidR="004D1EFA" w:rsidRPr="00076547" w:rsidRDefault="004D1EFA" w:rsidP="004D1EFA">
            <w:pPr>
              <w:rPr>
                <w:i/>
              </w:rPr>
            </w:pPr>
            <w:r w:rsidRPr="00076547">
              <w:rPr>
                <w:i/>
              </w:rPr>
              <w:t xml:space="preserve">a) D:\IHO S-64 [S-63 TDS v1.2.1]\4 Authentication_Part1\Test 4f\DS1 </w:t>
            </w:r>
          </w:p>
          <w:p w14:paraId="0615028A" w14:textId="77777777" w:rsidR="004D1EFA" w:rsidRPr="00076547" w:rsidRDefault="004D1EFA" w:rsidP="004D1EFA">
            <w:pPr>
              <w:rPr>
                <w:i/>
              </w:rPr>
            </w:pPr>
            <w:r w:rsidRPr="00076547">
              <w:rPr>
                <w:i/>
              </w:rPr>
              <w:t>b) D:\IHO S-64 [S-63 TDS v1.2.1]\4 Authentication_Part1\Test 4f\DS2</w:t>
            </w:r>
          </w:p>
          <w:p w14:paraId="6F0F153D" w14:textId="77777777" w:rsidR="004D1EFA" w:rsidRPr="00076547" w:rsidRDefault="004D1EFA" w:rsidP="004D1EFA">
            <w:pPr>
              <w:rPr>
                <w:i/>
              </w:rPr>
            </w:pPr>
          </w:p>
          <w:p w14:paraId="30AEAC56" w14:textId="2F8FAF91" w:rsidR="00A94802" w:rsidRPr="00076547" w:rsidRDefault="004D1EFA" w:rsidP="004D1EFA">
            <w:pPr>
              <w:rPr>
                <w:i/>
              </w:rPr>
            </w:pPr>
            <w:r w:rsidRPr="00EF287F">
              <w:rPr>
                <w:i/>
              </w:rPr>
              <w:t>N</w:t>
            </w:r>
            <w:r w:rsidR="00E30334" w:rsidRPr="00EF287F">
              <w:rPr>
                <w:i/>
              </w:rPr>
              <w:t>ote:</w:t>
            </w:r>
            <w:r w:rsidRPr="00076547">
              <w:rPr>
                <w:i/>
              </w:rPr>
              <w:t xml:space="preserve"> This test is designed only for those systems using the IHO.CRT file to authenticate the SA signed data server certificate in the ENC signature file.</w:t>
            </w:r>
          </w:p>
        </w:tc>
      </w:tr>
      <w:tr w:rsidR="00A94802" w14:paraId="7C248494" w14:textId="77777777" w:rsidTr="00A12488">
        <w:trPr>
          <w:tblHeader/>
        </w:trPr>
        <w:tc>
          <w:tcPr>
            <w:tcW w:w="9526" w:type="dxa"/>
            <w:gridSpan w:val="4"/>
            <w:shd w:val="clear" w:color="auto" w:fill="CCFFCC"/>
            <w:vAlign w:val="center"/>
          </w:tcPr>
          <w:p w14:paraId="484AE448" w14:textId="77777777" w:rsidR="00A94802" w:rsidRPr="004065B1" w:rsidRDefault="00A94802" w:rsidP="00CB4150">
            <w:r w:rsidRPr="000A066E">
              <w:rPr>
                <w:b/>
              </w:rPr>
              <w:t>Action</w:t>
            </w:r>
          </w:p>
        </w:tc>
      </w:tr>
      <w:tr w:rsidR="00A94802" w14:paraId="45EA2D63" w14:textId="77777777" w:rsidTr="00A12488">
        <w:trPr>
          <w:tblHeader/>
        </w:trPr>
        <w:tc>
          <w:tcPr>
            <w:tcW w:w="9526" w:type="dxa"/>
            <w:gridSpan w:val="4"/>
            <w:vAlign w:val="center"/>
          </w:tcPr>
          <w:p w14:paraId="1FFF2D96" w14:textId="77777777" w:rsidR="004D1EFA" w:rsidRPr="00076547" w:rsidRDefault="004D1EFA" w:rsidP="004D1EFA">
            <w:pPr>
              <w:rPr>
                <w:i/>
              </w:rPr>
            </w:pPr>
            <w:r w:rsidRPr="00076547">
              <w:rPr>
                <w:i/>
              </w:rPr>
              <w:t xml:space="preserve">Depending on which file the system uses install the relevant IHO.CRT and/or IHO.PUB file(s). </w:t>
            </w:r>
          </w:p>
          <w:p w14:paraId="1B8484DF" w14:textId="77777777" w:rsidR="00A94802" w:rsidRPr="00076547" w:rsidRDefault="004D1EFA" w:rsidP="004D1EFA">
            <w:pPr>
              <w:rPr>
                <w:i/>
              </w:rPr>
            </w:pPr>
            <w:r w:rsidRPr="00076547">
              <w:rPr>
                <w:i/>
              </w:rPr>
              <w:t>Then attempt to load the exchange set using the permits provided.</w:t>
            </w:r>
          </w:p>
        </w:tc>
      </w:tr>
      <w:tr w:rsidR="00A94802" w14:paraId="6B44D8C4" w14:textId="77777777" w:rsidTr="00A12488">
        <w:trPr>
          <w:tblHeader/>
        </w:trPr>
        <w:tc>
          <w:tcPr>
            <w:tcW w:w="9526" w:type="dxa"/>
            <w:gridSpan w:val="4"/>
            <w:shd w:val="clear" w:color="auto" w:fill="CCFFCC"/>
            <w:vAlign w:val="center"/>
          </w:tcPr>
          <w:p w14:paraId="43DC08A7" w14:textId="77777777" w:rsidR="00A94802" w:rsidRPr="004065B1" w:rsidRDefault="00A94802" w:rsidP="00CB4150">
            <w:r w:rsidRPr="000A066E">
              <w:rPr>
                <w:b/>
              </w:rPr>
              <w:t>Results</w:t>
            </w:r>
          </w:p>
        </w:tc>
      </w:tr>
      <w:tr w:rsidR="00A94802" w14:paraId="7CF7DFA6" w14:textId="77777777" w:rsidTr="00A12488">
        <w:trPr>
          <w:tblHeader/>
        </w:trPr>
        <w:tc>
          <w:tcPr>
            <w:tcW w:w="9526" w:type="dxa"/>
            <w:gridSpan w:val="4"/>
            <w:vAlign w:val="center"/>
          </w:tcPr>
          <w:p w14:paraId="4B3CB8D6" w14:textId="77777777" w:rsidR="004D1EFA" w:rsidRPr="00076547" w:rsidRDefault="004D1EFA" w:rsidP="004D1EFA">
            <w:pPr>
              <w:jc w:val="left"/>
              <w:rPr>
                <w:i/>
              </w:rPr>
            </w:pPr>
            <w:r w:rsidRPr="00076547">
              <w:rPr>
                <w:b/>
                <w:i/>
              </w:rPr>
              <w:t>Data Server 1</w:t>
            </w:r>
            <w:r w:rsidRPr="00076547">
              <w:rPr>
                <w:i/>
              </w:rPr>
              <w:t xml:space="preserve"> certificate must install without error or warning. The exchange set should authenticate and import without error or warning.</w:t>
            </w:r>
          </w:p>
          <w:p w14:paraId="738BB74A" w14:textId="2E1CA275" w:rsidR="004D1EFA" w:rsidRPr="00076547" w:rsidRDefault="004D1EFA" w:rsidP="004D1EFA">
            <w:pPr>
              <w:jc w:val="left"/>
              <w:rPr>
                <w:i/>
              </w:rPr>
            </w:pPr>
            <w:r w:rsidRPr="00076547">
              <w:rPr>
                <w:b/>
                <w:i/>
              </w:rPr>
              <w:t>Data Server 2</w:t>
            </w:r>
            <w:r w:rsidRPr="00076547">
              <w:rPr>
                <w:i/>
              </w:rPr>
              <w:t xml:space="preserve"> is using a non SA Certificate. The certificate should install but with the appropriate SSE 26 warning displayed. The exchange set should authenticate and import without error but a further SSE 26 warning (“</w:t>
            </w:r>
            <w:r w:rsidRPr="00076547">
              <w:rPr>
                <w:b/>
                <w:i/>
              </w:rPr>
              <w:t>SSE 26 - This ENC is not authenticated by the IHO acting as the Scheme Administrator</w:t>
            </w:r>
            <w:r w:rsidRPr="00076547">
              <w:rPr>
                <w:i/>
              </w:rPr>
              <w:t>.”) should be displayed prior to import (See Test 2.5.4a).</w:t>
            </w:r>
          </w:p>
          <w:p w14:paraId="52039202" w14:textId="77777777" w:rsidR="004D1EFA" w:rsidRPr="00076547" w:rsidRDefault="004D1EFA" w:rsidP="004D1EFA">
            <w:pPr>
              <w:jc w:val="left"/>
              <w:rPr>
                <w:b/>
                <w:i/>
              </w:rPr>
            </w:pPr>
            <w:r w:rsidRPr="00076547">
              <w:rPr>
                <w:b/>
                <w:i/>
              </w:rPr>
              <w:t>DS1</w:t>
            </w:r>
          </w:p>
          <w:p w14:paraId="6E0547F1" w14:textId="77777777" w:rsidR="004D1EFA" w:rsidRPr="00076547" w:rsidRDefault="004D1EFA" w:rsidP="004D1EFA">
            <w:pPr>
              <w:jc w:val="left"/>
              <w:rPr>
                <w:i/>
              </w:rPr>
            </w:pPr>
            <w:r w:rsidRPr="00076547">
              <w:rPr>
                <w:i/>
              </w:rPr>
              <w:t xml:space="preserve">ENC cell GB58932B (Edition #1, Update #0) Installed without errors or warning </w:t>
            </w:r>
          </w:p>
          <w:p w14:paraId="5BA5D3FF" w14:textId="77777777" w:rsidR="004D1EFA" w:rsidRPr="00076547" w:rsidRDefault="004D1EFA" w:rsidP="004D1EFA">
            <w:pPr>
              <w:jc w:val="left"/>
              <w:rPr>
                <w:i/>
              </w:rPr>
            </w:pPr>
            <w:r w:rsidRPr="00076547">
              <w:rPr>
                <w:i/>
              </w:rPr>
              <w:t xml:space="preserve">ENC cell GB60242T (Edition #2, Update #0) Installed without errors or warning </w:t>
            </w:r>
          </w:p>
          <w:p w14:paraId="03C2C9C3" w14:textId="77777777" w:rsidR="004D1EFA" w:rsidRPr="00076547" w:rsidRDefault="004D1EFA" w:rsidP="004D1EFA">
            <w:pPr>
              <w:jc w:val="left"/>
              <w:rPr>
                <w:i/>
              </w:rPr>
            </w:pPr>
            <w:r w:rsidRPr="00076547">
              <w:rPr>
                <w:i/>
              </w:rPr>
              <w:t>ENC cell GB61011A (Edition #1, Update #1) Installed without errors or warning</w:t>
            </w:r>
          </w:p>
          <w:p w14:paraId="62C2F56F" w14:textId="77777777" w:rsidR="004D1EFA" w:rsidRPr="00076547" w:rsidRDefault="004D1EFA" w:rsidP="004D1EFA">
            <w:pPr>
              <w:jc w:val="left"/>
              <w:rPr>
                <w:b/>
                <w:i/>
              </w:rPr>
            </w:pPr>
            <w:r w:rsidRPr="00076547">
              <w:rPr>
                <w:b/>
                <w:i/>
              </w:rPr>
              <w:t>DS2</w:t>
            </w:r>
          </w:p>
          <w:p w14:paraId="6C4E9AFB" w14:textId="77777777" w:rsidR="004D1EFA" w:rsidRPr="00076547" w:rsidRDefault="004D1EFA" w:rsidP="004D1EFA">
            <w:pPr>
              <w:jc w:val="left"/>
              <w:rPr>
                <w:i/>
              </w:rPr>
            </w:pPr>
            <w:r w:rsidRPr="00076547">
              <w:rPr>
                <w:i/>
              </w:rPr>
              <w:t>ENC cell GB60242T (Edition #2, Update #0) Installed without error. “SSE 26” Warning Message</w:t>
            </w:r>
          </w:p>
          <w:p w14:paraId="1E9C9276" w14:textId="77777777" w:rsidR="004D1EFA" w:rsidRPr="00076547" w:rsidRDefault="004D1EFA" w:rsidP="004D1EFA">
            <w:pPr>
              <w:jc w:val="left"/>
              <w:rPr>
                <w:i/>
              </w:rPr>
            </w:pPr>
            <w:r w:rsidRPr="00076547">
              <w:rPr>
                <w:i/>
              </w:rPr>
              <w:t>ENC cell GB61011A (Edition #1, Update #1) Installed without error. “SSE 26” Warning Message</w:t>
            </w:r>
          </w:p>
          <w:p w14:paraId="77AB7555" w14:textId="77777777" w:rsidR="004D1EFA" w:rsidRPr="00076547" w:rsidRDefault="004D1EFA" w:rsidP="004D1EFA">
            <w:pPr>
              <w:jc w:val="left"/>
              <w:rPr>
                <w:i/>
              </w:rPr>
            </w:pPr>
            <w:r w:rsidRPr="00076547">
              <w:rPr>
                <w:i/>
              </w:rPr>
              <w:t>ENC cell GB61021A (Edition #1, Update #1) Installed without error. “SSE 26” Warning Message</w:t>
            </w:r>
          </w:p>
          <w:p w14:paraId="07C12E20" w14:textId="77777777" w:rsidR="004D1EFA" w:rsidRPr="00076547" w:rsidRDefault="004D1EFA" w:rsidP="004D1EFA">
            <w:pPr>
              <w:jc w:val="left"/>
              <w:rPr>
                <w:i/>
              </w:rPr>
            </w:pPr>
            <w:r w:rsidRPr="00076547">
              <w:rPr>
                <w:i/>
              </w:rPr>
              <w:t>ENC cell GB61021B (Edition #1, Update #1) Installed without error. “SSE 26” Warning Message</w:t>
            </w:r>
          </w:p>
          <w:p w14:paraId="19133900" w14:textId="77777777" w:rsidR="004D1EFA" w:rsidRPr="00076547" w:rsidRDefault="004D1EFA" w:rsidP="004D1EFA">
            <w:pPr>
              <w:jc w:val="left"/>
              <w:rPr>
                <w:i/>
              </w:rPr>
            </w:pPr>
            <w:r w:rsidRPr="00076547">
              <w:rPr>
                <w:i/>
              </w:rPr>
              <w:t>ENC cell GB61032A (Edition #1, Update #2) Installed without error. “SSE 26”Warning Message</w:t>
            </w:r>
          </w:p>
          <w:p w14:paraId="117E7165" w14:textId="77777777" w:rsidR="004D1EFA" w:rsidRPr="00076547" w:rsidRDefault="004D1EFA" w:rsidP="004D1EFA">
            <w:pPr>
              <w:jc w:val="left"/>
              <w:rPr>
                <w:i/>
              </w:rPr>
            </w:pPr>
          </w:p>
          <w:p w14:paraId="3AD0F29A" w14:textId="364F0A72" w:rsidR="00A94802" w:rsidRPr="00EF287F" w:rsidRDefault="004D1EFA" w:rsidP="004D1EFA">
            <w:pPr>
              <w:jc w:val="left"/>
              <w:rPr>
                <w:i/>
              </w:rPr>
            </w:pPr>
            <w:r w:rsidRPr="00EF287F">
              <w:rPr>
                <w:i/>
              </w:rPr>
              <w:t>N</w:t>
            </w:r>
            <w:r w:rsidR="004A095C">
              <w:rPr>
                <w:i/>
              </w:rPr>
              <w:t>ote</w:t>
            </w:r>
            <w:r w:rsidRPr="00EF287F">
              <w:rPr>
                <w:i/>
              </w:rPr>
              <w:t>: When loading DS2, systems should report “already installed” messages for cells GB60242T and GB61011A as they are already installed from DS1</w:t>
            </w:r>
          </w:p>
        </w:tc>
      </w:tr>
    </w:tbl>
    <w:p w14:paraId="4C4BDE1D" w14:textId="77777777" w:rsidR="00A94802" w:rsidRDefault="00A94802" w:rsidP="00A94802"/>
    <w:p w14:paraId="1594CD4A" w14:textId="77777777" w:rsidR="004F582E" w:rsidRDefault="005B4573" w:rsidP="00E30B8F">
      <w:pPr>
        <w:pStyle w:val="Heading3"/>
      </w:pPr>
      <w:r>
        <w:br w:type="page"/>
      </w:r>
      <w:r w:rsidR="004F582E">
        <w:lastRenderedPageBreak/>
        <w:t>ENC Authentication</w:t>
      </w:r>
    </w:p>
    <w:p w14:paraId="08943FB1" w14:textId="77777777" w:rsidR="004F582E" w:rsidRPr="00A94802" w:rsidRDefault="004F582E" w:rsidP="001D52EE">
      <w:pPr>
        <w:pStyle w:val="Heading4"/>
      </w:pPr>
      <w:r>
        <w:t>2.5.5</w:t>
      </w:r>
      <w:r w:rsidRPr="00A94802">
        <w:t xml:space="preserve"> a) </w:t>
      </w:r>
      <w:r w:rsidR="00732FA0" w:rsidRPr="00732FA0">
        <w:t>Invalid SA signature in the ENC Signature File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790DF2A1" w14:textId="77777777" w:rsidTr="00A12488">
        <w:trPr>
          <w:trHeight w:val="454"/>
          <w:tblHeader/>
        </w:trPr>
        <w:tc>
          <w:tcPr>
            <w:tcW w:w="2381" w:type="dxa"/>
            <w:shd w:val="clear" w:color="auto" w:fill="CCFFCC"/>
            <w:vAlign w:val="center"/>
          </w:tcPr>
          <w:p w14:paraId="3A5C186E" w14:textId="77777777" w:rsidR="004F582E" w:rsidRPr="004065B1" w:rsidRDefault="004F582E" w:rsidP="00CB4150">
            <w:r w:rsidRPr="000A066E">
              <w:rPr>
                <w:b/>
              </w:rPr>
              <w:t>Test Reference</w:t>
            </w:r>
          </w:p>
        </w:tc>
        <w:tc>
          <w:tcPr>
            <w:tcW w:w="2381" w:type="dxa"/>
            <w:shd w:val="clear" w:color="auto" w:fill="CCFFCC"/>
            <w:vAlign w:val="center"/>
          </w:tcPr>
          <w:p w14:paraId="7A221776" w14:textId="77777777" w:rsidR="004F582E" w:rsidRPr="004065B1" w:rsidRDefault="001E2A73" w:rsidP="00CB4150">
            <w:r>
              <w:t>2.5.5</w:t>
            </w:r>
            <w:r w:rsidR="004F582E" w:rsidRPr="00A94802">
              <w:t xml:space="preserve"> a)</w:t>
            </w:r>
          </w:p>
        </w:tc>
        <w:tc>
          <w:tcPr>
            <w:tcW w:w="2382" w:type="dxa"/>
            <w:shd w:val="clear" w:color="auto" w:fill="CCFFCC"/>
            <w:vAlign w:val="center"/>
          </w:tcPr>
          <w:p w14:paraId="08EB1277" w14:textId="77777777" w:rsidR="004F582E" w:rsidRPr="004065B1" w:rsidRDefault="004F582E" w:rsidP="00CB4150">
            <w:r w:rsidRPr="000A066E">
              <w:rPr>
                <w:b/>
              </w:rPr>
              <w:t>IHO Reference</w:t>
            </w:r>
          </w:p>
        </w:tc>
        <w:tc>
          <w:tcPr>
            <w:tcW w:w="2382" w:type="dxa"/>
            <w:shd w:val="clear" w:color="auto" w:fill="CCFFCC"/>
            <w:vAlign w:val="center"/>
          </w:tcPr>
          <w:p w14:paraId="3D3017CD" w14:textId="77777777" w:rsidR="004F582E" w:rsidRPr="004065B1" w:rsidRDefault="004F582E" w:rsidP="00CB4150">
            <w:r w:rsidRPr="00A94802">
              <w:t>S-63 10.</w:t>
            </w:r>
            <w:r w:rsidR="001E2A73">
              <w:t>6.2</w:t>
            </w:r>
          </w:p>
        </w:tc>
      </w:tr>
      <w:tr w:rsidR="004F582E" w14:paraId="5E2F4EFF" w14:textId="77777777" w:rsidTr="00A12488">
        <w:trPr>
          <w:tblHeader/>
        </w:trPr>
        <w:tc>
          <w:tcPr>
            <w:tcW w:w="9526" w:type="dxa"/>
            <w:gridSpan w:val="4"/>
            <w:shd w:val="clear" w:color="auto" w:fill="CCFFCC"/>
            <w:vAlign w:val="center"/>
          </w:tcPr>
          <w:p w14:paraId="2721FE8E" w14:textId="77777777" w:rsidR="004F582E" w:rsidRDefault="004F582E" w:rsidP="00CB4150">
            <w:r w:rsidRPr="000A066E">
              <w:rPr>
                <w:b/>
              </w:rPr>
              <w:t>Test description</w:t>
            </w:r>
          </w:p>
        </w:tc>
      </w:tr>
      <w:tr w:rsidR="004F582E" w14:paraId="2610621A" w14:textId="77777777" w:rsidTr="00A12488">
        <w:trPr>
          <w:tblHeader/>
        </w:trPr>
        <w:tc>
          <w:tcPr>
            <w:tcW w:w="9526" w:type="dxa"/>
            <w:gridSpan w:val="4"/>
            <w:vAlign w:val="center"/>
          </w:tcPr>
          <w:p w14:paraId="57F67C6E" w14:textId="77777777" w:rsidR="004F582E" w:rsidRPr="00076547" w:rsidRDefault="004D1EFA" w:rsidP="002164D3">
            <w:pPr>
              <w:jc w:val="left"/>
              <w:rPr>
                <w:i/>
              </w:rPr>
            </w:pPr>
            <w:r w:rsidRPr="00076547">
              <w:rPr>
                <w:i/>
              </w:rPr>
              <w:t>To test how the system performs when an invalid certificate element of an ENC signature file is authenticated against the installed IHO certificate and/or public key. Confirm the correct SSE 06 message is returned by the ECDIS.</w:t>
            </w:r>
          </w:p>
        </w:tc>
      </w:tr>
      <w:tr w:rsidR="004F582E" w14:paraId="02F25766" w14:textId="77777777" w:rsidTr="00A12488">
        <w:trPr>
          <w:tblHeader/>
        </w:trPr>
        <w:tc>
          <w:tcPr>
            <w:tcW w:w="9526" w:type="dxa"/>
            <w:gridSpan w:val="4"/>
            <w:shd w:val="clear" w:color="auto" w:fill="CCFFCC"/>
            <w:vAlign w:val="center"/>
          </w:tcPr>
          <w:p w14:paraId="5D9046A0" w14:textId="77777777" w:rsidR="004F582E" w:rsidRPr="004065B1" w:rsidRDefault="004F582E" w:rsidP="00CB4150">
            <w:r w:rsidRPr="000A066E">
              <w:rPr>
                <w:b/>
              </w:rPr>
              <w:t>Setup</w:t>
            </w:r>
          </w:p>
        </w:tc>
      </w:tr>
      <w:tr w:rsidR="004F582E" w14:paraId="6CE111AA" w14:textId="77777777" w:rsidTr="00A12488">
        <w:trPr>
          <w:tblHeader/>
        </w:trPr>
        <w:tc>
          <w:tcPr>
            <w:tcW w:w="9526" w:type="dxa"/>
            <w:gridSpan w:val="4"/>
            <w:vAlign w:val="center"/>
          </w:tcPr>
          <w:p w14:paraId="260F8D6B" w14:textId="77777777" w:rsidR="004D1EFA" w:rsidRPr="00076547" w:rsidRDefault="004D1EFA" w:rsidP="004D1EFA">
            <w:pPr>
              <w:rPr>
                <w:i/>
              </w:rPr>
            </w:pPr>
            <w:r w:rsidRPr="00076547">
              <w:rPr>
                <w:i/>
              </w:rPr>
              <w:t xml:space="preserve">No pre-installed certificate, permits or ENC data. </w:t>
            </w:r>
          </w:p>
          <w:p w14:paraId="3DB0FF8A" w14:textId="77777777" w:rsidR="004D1EFA" w:rsidRPr="00076547" w:rsidRDefault="004D1EFA" w:rsidP="004D1EFA">
            <w:pPr>
              <w:rPr>
                <w:i/>
              </w:rPr>
            </w:pPr>
            <w:r w:rsidRPr="00076547">
              <w:rPr>
                <w:i/>
              </w:rPr>
              <w:t>Test data used:</w:t>
            </w:r>
          </w:p>
          <w:p w14:paraId="4A482E6B" w14:textId="77777777" w:rsidR="004D1EFA" w:rsidRPr="00076547" w:rsidRDefault="004D1EFA" w:rsidP="004D1EFA">
            <w:pPr>
              <w:rPr>
                <w:i/>
              </w:rPr>
            </w:pPr>
            <w:r w:rsidRPr="00076547">
              <w:rPr>
                <w:i/>
              </w:rPr>
              <w:t>1) IHO.CRT / IHO.PUB</w:t>
            </w:r>
          </w:p>
          <w:p w14:paraId="4E299E2E" w14:textId="77777777" w:rsidR="004D1EFA" w:rsidRPr="00076547" w:rsidRDefault="004D1EFA" w:rsidP="004D1EFA">
            <w:pPr>
              <w:rPr>
                <w:i/>
              </w:rPr>
            </w:pPr>
            <w:r w:rsidRPr="00076547">
              <w:rPr>
                <w:i/>
              </w:rPr>
              <w:t>2) PERMIT.TXT</w:t>
            </w:r>
          </w:p>
          <w:p w14:paraId="2DA6265A" w14:textId="77777777" w:rsidR="004D1EFA" w:rsidRPr="00076547" w:rsidRDefault="004D1EFA" w:rsidP="004D1EFA">
            <w:pPr>
              <w:rPr>
                <w:i/>
              </w:rPr>
            </w:pPr>
            <w:r w:rsidRPr="00076547">
              <w:rPr>
                <w:i/>
              </w:rPr>
              <w:t xml:space="preserve">3) V01X01 (Exchange Set) </w:t>
            </w:r>
          </w:p>
          <w:p w14:paraId="5A1A03CA" w14:textId="77777777" w:rsidR="004D1EFA" w:rsidRPr="00076547" w:rsidRDefault="004D1EFA" w:rsidP="004D1EFA">
            <w:pPr>
              <w:rPr>
                <w:i/>
              </w:rPr>
            </w:pPr>
            <w:r w:rsidRPr="00076547">
              <w:rPr>
                <w:i/>
              </w:rPr>
              <w:t xml:space="preserve">Test data location: </w:t>
            </w:r>
          </w:p>
          <w:p w14:paraId="331045F5" w14:textId="77777777" w:rsidR="004D1EFA" w:rsidRPr="00076547" w:rsidRDefault="004D1EFA" w:rsidP="004D1EFA">
            <w:pPr>
              <w:rPr>
                <w:i/>
              </w:rPr>
            </w:pPr>
            <w:r w:rsidRPr="00076547">
              <w:rPr>
                <w:i/>
              </w:rPr>
              <w:t>D:\IHO S-64 [S-63 TDS v1.2.1]\5 Authentication_Part2\Test 5a</w:t>
            </w:r>
          </w:p>
          <w:p w14:paraId="12589F39" w14:textId="77777777" w:rsidR="004F582E" w:rsidRPr="00076547" w:rsidRDefault="004D1EFA" w:rsidP="004D1EFA">
            <w:pPr>
              <w:rPr>
                <w:i/>
              </w:rPr>
            </w:pPr>
            <w:r w:rsidRPr="00076547">
              <w:rPr>
                <w:i/>
              </w:rPr>
              <w:t>The signature file associated with update GB61021A.001 contains the data servers self signed key (SSK) and not the SA signed data server certificate. GB61021A.000, GB61021B.000 and GB61021B.001 contain valid certificates.</w:t>
            </w:r>
          </w:p>
        </w:tc>
      </w:tr>
      <w:tr w:rsidR="004F582E" w14:paraId="01F22DE0" w14:textId="77777777" w:rsidTr="00A12488">
        <w:trPr>
          <w:tblHeader/>
        </w:trPr>
        <w:tc>
          <w:tcPr>
            <w:tcW w:w="9526" w:type="dxa"/>
            <w:gridSpan w:val="4"/>
            <w:shd w:val="clear" w:color="auto" w:fill="CCFFCC"/>
            <w:vAlign w:val="center"/>
          </w:tcPr>
          <w:p w14:paraId="116F9D4C" w14:textId="77777777" w:rsidR="004F582E" w:rsidRPr="004065B1" w:rsidRDefault="004F582E" w:rsidP="00CB4150">
            <w:r w:rsidRPr="000A066E">
              <w:rPr>
                <w:b/>
              </w:rPr>
              <w:t>Action</w:t>
            </w:r>
          </w:p>
        </w:tc>
      </w:tr>
      <w:tr w:rsidR="004F582E" w14:paraId="3FA61808" w14:textId="77777777" w:rsidTr="00A12488">
        <w:trPr>
          <w:tblHeader/>
        </w:trPr>
        <w:tc>
          <w:tcPr>
            <w:tcW w:w="9526" w:type="dxa"/>
            <w:gridSpan w:val="4"/>
            <w:vAlign w:val="center"/>
          </w:tcPr>
          <w:p w14:paraId="42D6A5DE" w14:textId="77777777" w:rsidR="004F582E" w:rsidRPr="0015247B" w:rsidRDefault="004D1EFA" w:rsidP="00CB4150">
            <w:r w:rsidRPr="00CE380E">
              <w:rPr>
                <w:i/>
              </w:rPr>
              <w:t>Install the IHO.CRT and/or IHO.PUB, Permits and exchange set from the location above</w:t>
            </w:r>
            <w:r w:rsidRPr="004D1EFA">
              <w:t>.</w:t>
            </w:r>
          </w:p>
        </w:tc>
      </w:tr>
      <w:tr w:rsidR="004F582E" w14:paraId="06B69EDB" w14:textId="77777777" w:rsidTr="00A12488">
        <w:trPr>
          <w:tblHeader/>
        </w:trPr>
        <w:tc>
          <w:tcPr>
            <w:tcW w:w="9526" w:type="dxa"/>
            <w:gridSpan w:val="4"/>
            <w:shd w:val="clear" w:color="auto" w:fill="CCFFCC"/>
            <w:vAlign w:val="center"/>
          </w:tcPr>
          <w:p w14:paraId="61F4C857" w14:textId="77777777" w:rsidR="004F582E" w:rsidRPr="004065B1" w:rsidRDefault="004F582E" w:rsidP="00CB4150">
            <w:r w:rsidRPr="000A066E">
              <w:rPr>
                <w:b/>
              </w:rPr>
              <w:t>Results</w:t>
            </w:r>
          </w:p>
        </w:tc>
      </w:tr>
      <w:tr w:rsidR="004F582E" w14:paraId="752BAE61" w14:textId="77777777" w:rsidTr="00A12488">
        <w:trPr>
          <w:tblHeader/>
        </w:trPr>
        <w:tc>
          <w:tcPr>
            <w:tcW w:w="9526" w:type="dxa"/>
            <w:gridSpan w:val="4"/>
            <w:vAlign w:val="center"/>
          </w:tcPr>
          <w:p w14:paraId="26F8E498" w14:textId="77777777" w:rsidR="004D1EFA" w:rsidRPr="00CE380E" w:rsidRDefault="004D1EFA" w:rsidP="004D1EFA">
            <w:pPr>
              <w:jc w:val="left"/>
              <w:rPr>
                <w:i/>
              </w:rPr>
            </w:pPr>
            <w:r w:rsidRPr="00CE380E">
              <w:rPr>
                <w:i/>
              </w:rPr>
              <w:t>The system must report the appropriate message as follows for ENC file GB61021A.001:</w:t>
            </w:r>
          </w:p>
          <w:p w14:paraId="35665510" w14:textId="77777777" w:rsidR="004D1EFA" w:rsidRPr="00CE380E" w:rsidRDefault="004D1EFA" w:rsidP="004D1EFA">
            <w:pPr>
              <w:jc w:val="left"/>
              <w:rPr>
                <w:i/>
              </w:rPr>
            </w:pPr>
            <w:r w:rsidRPr="00CE380E">
              <w:rPr>
                <w:i/>
              </w:rPr>
              <w:t>“</w:t>
            </w:r>
            <w:r w:rsidRPr="00CE380E">
              <w:rPr>
                <w:b/>
                <w:i/>
              </w:rPr>
              <w:t>SSE 06 - The SA Signed Data Server Certificate is invalid. The SA may have issued a new public key or the ENC may originate from another service. A new SA public key can be obtained from the IHO website or from your data supplier</w:t>
            </w:r>
            <w:r w:rsidRPr="00CE380E">
              <w:rPr>
                <w:i/>
              </w:rPr>
              <w:t>”</w:t>
            </w:r>
          </w:p>
          <w:p w14:paraId="31DA2958" w14:textId="77777777" w:rsidR="004D1EFA" w:rsidRPr="00CE380E" w:rsidRDefault="004D1EFA" w:rsidP="004D1EFA">
            <w:pPr>
              <w:jc w:val="left"/>
              <w:rPr>
                <w:i/>
              </w:rPr>
            </w:pPr>
            <w:r w:rsidRPr="00CE380E">
              <w:rPr>
                <w:i/>
              </w:rPr>
              <w:t xml:space="preserve">The system should validate each certificate in turn and not halt at an error. Some systems may report an SSE 03 which is acceptable (similar validation) </w:t>
            </w:r>
          </w:p>
          <w:p w14:paraId="1970E957" w14:textId="77777777" w:rsidR="004D1EFA" w:rsidRPr="00CE380E" w:rsidRDefault="004D1EFA" w:rsidP="004D1EFA">
            <w:pPr>
              <w:jc w:val="left"/>
              <w:rPr>
                <w:i/>
              </w:rPr>
            </w:pPr>
            <w:r w:rsidRPr="00CE380E">
              <w:rPr>
                <w:i/>
              </w:rPr>
              <w:t>ENC cell GB61021A (Edition #1, Update #1) Update 1 is not installed (SSE 06 message )</w:t>
            </w:r>
          </w:p>
          <w:p w14:paraId="1BB47650" w14:textId="77777777" w:rsidR="004F582E" w:rsidRPr="00CE380E" w:rsidRDefault="004D1EFA" w:rsidP="004D1EFA">
            <w:pPr>
              <w:jc w:val="left"/>
              <w:rPr>
                <w:i/>
              </w:rPr>
            </w:pPr>
            <w:r w:rsidRPr="00CE380E">
              <w:rPr>
                <w:i/>
              </w:rPr>
              <w:t>ENC cell GB61021B (Edition #1, Update #1) base cell and update installed without error or warning.</w:t>
            </w:r>
          </w:p>
        </w:tc>
      </w:tr>
    </w:tbl>
    <w:p w14:paraId="27CDBED8" w14:textId="77777777" w:rsidR="004F582E" w:rsidRDefault="004F582E" w:rsidP="004F582E"/>
    <w:p w14:paraId="1B1F24D6" w14:textId="77777777" w:rsidR="004F582E" w:rsidRDefault="004F582E" w:rsidP="001D52EE">
      <w:pPr>
        <w:pStyle w:val="Heading4"/>
      </w:pPr>
      <w:r>
        <w:t>2.5.5 b</w:t>
      </w:r>
      <w:r w:rsidRPr="00A94802">
        <w:t xml:space="preserve">) </w:t>
      </w:r>
      <w:r w:rsidR="00732FA0" w:rsidRPr="00732FA0">
        <w:t>Authentication against a non SA certificate/public key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730835">
        <w:trPr>
          <w:trHeight w:val="454"/>
          <w:tblHeader/>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77777777" w:rsidR="00E944A0" w:rsidRPr="004065B1" w:rsidRDefault="00E944A0" w:rsidP="00730835">
            <w:r>
              <w:t>2.5.5 b</w:t>
            </w:r>
            <w:r w:rsidRPr="00A94802">
              <w:t>)</w:t>
            </w:r>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777777" w:rsidR="00E944A0" w:rsidRPr="004065B1" w:rsidRDefault="00E944A0" w:rsidP="00730835">
            <w:r w:rsidRPr="00A94802">
              <w:t>S-63 10.</w:t>
            </w:r>
            <w:r>
              <w:t>6.2.1</w:t>
            </w:r>
          </w:p>
        </w:tc>
      </w:tr>
      <w:tr w:rsidR="00E944A0" w14:paraId="43AF6AEC" w14:textId="77777777" w:rsidTr="00730835">
        <w:trPr>
          <w:tblHeader/>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730835">
        <w:trPr>
          <w:tblHeader/>
        </w:trPr>
        <w:tc>
          <w:tcPr>
            <w:tcW w:w="9526" w:type="dxa"/>
            <w:gridSpan w:val="4"/>
            <w:vAlign w:val="center"/>
          </w:tcPr>
          <w:p w14:paraId="3BA5B90D" w14:textId="77777777" w:rsidR="00E944A0" w:rsidRPr="00CE380E" w:rsidRDefault="00E944A0" w:rsidP="002164D3">
            <w:pPr>
              <w:jc w:val="left"/>
              <w:rPr>
                <w:i/>
              </w:rPr>
            </w:pPr>
            <w:r w:rsidRPr="00CE380E">
              <w:rPr>
                <w:i/>
              </w:rPr>
              <w:t xml:space="preserve">Test that the system will authenticate against an alternative certificate/public key stored on the system which is not issued by the Scheme Administrator. </w:t>
            </w:r>
          </w:p>
          <w:p w14:paraId="5FB8EEFA" w14:textId="77777777" w:rsidR="00E944A0" w:rsidRPr="00CE380E" w:rsidRDefault="00E944A0" w:rsidP="002164D3">
            <w:pPr>
              <w:jc w:val="left"/>
              <w:rPr>
                <w:i/>
              </w:rPr>
            </w:pPr>
            <w:r w:rsidRPr="00CE380E">
              <w:rPr>
                <w:i/>
              </w:rPr>
              <w:t>Test that the correct SSE 26 warning is displayed informing the user that the ENC data is not authenticated by the SA.</w:t>
            </w:r>
          </w:p>
        </w:tc>
      </w:tr>
    </w:tbl>
    <w:p w14:paraId="3A77820D" w14:textId="77777777" w:rsidR="00E944A0" w:rsidRDefault="00E944A0" w:rsidP="00E944A0"/>
    <w:p w14:paraId="15C51121"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55975685" w14:textId="77777777" w:rsidTr="00CB4150">
        <w:trPr>
          <w:tblHeader/>
        </w:trPr>
        <w:tc>
          <w:tcPr>
            <w:tcW w:w="9526" w:type="dxa"/>
            <w:shd w:val="clear" w:color="auto" w:fill="CCFFCC"/>
            <w:vAlign w:val="center"/>
          </w:tcPr>
          <w:p w14:paraId="442EE1C0" w14:textId="77777777" w:rsidR="004F582E" w:rsidRPr="004065B1" w:rsidRDefault="004F582E" w:rsidP="00CB4150">
            <w:r w:rsidRPr="000A066E">
              <w:rPr>
                <w:b/>
              </w:rPr>
              <w:lastRenderedPageBreak/>
              <w:t>Setup</w:t>
            </w:r>
          </w:p>
        </w:tc>
      </w:tr>
      <w:tr w:rsidR="004F582E" w14:paraId="2319306E" w14:textId="77777777" w:rsidTr="00CB4150">
        <w:trPr>
          <w:tblHeader/>
        </w:trPr>
        <w:tc>
          <w:tcPr>
            <w:tcW w:w="9526" w:type="dxa"/>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6C693949" w14:textId="77777777" w:rsidR="004D1EFA" w:rsidRPr="00CE380E" w:rsidRDefault="004D1EFA" w:rsidP="004D1EFA">
            <w:pPr>
              <w:rPr>
                <w:i/>
              </w:rPr>
            </w:pPr>
            <w:r w:rsidRPr="00CE380E">
              <w:rPr>
                <w:i/>
              </w:rPr>
              <w:t>Test data used:</w:t>
            </w:r>
          </w:p>
          <w:p w14:paraId="1BC7A221" w14:textId="77777777" w:rsidR="004D1EFA" w:rsidRPr="00CE380E" w:rsidRDefault="004D1EFA" w:rsidP="004D1EFA">
            <w:pPr>
              <w:rPr>
                <w:i/>
              </w:rPr>
            </w:pPr>
            <w:r w:rsidRPr="00CE380E">
              <w:rPr>
                <w:i/>
              </w:rPr>
              <w:t>1) NONSA.CRT/.PUB</w:t>
            </w:r>
          </w:p>
          <w:p w14:paraId="54A38229" w14:textId="77777777" w:rsidR="004D1EFA" w:rsidRPr="00CE380E" w:rsidRDefault="004D1EFA" w:rsidP="004D1EFA">
            <w:pPr>
              <w:rPr>
                <w:i/>
              </w:rPr>
            </w:pPr>
            <w:r w:rsidRPr="00CE380E">
              <w:rPr>
                <w:i/>
              </w:rPr>
              <w:t>2) PERMIT.TXT</w:t>
            </w:r>
          </w:p>
          <w:p w14:paraId="1FC54540" w14:textId="77777777" w:rsidR="004D1EFA" w:rsidRPr="00CE380E" w:rsidRDefault="004D1EFA" w:rsidP="004D1EFA">
            <w:pPr>
              <w:rPr>
                <w:i/>
              </w:rPr>
            </w:pPr>
            <w:r w:rsidRPr="00CE380E">
              <w:rPr>
                <w:i/>
              </w:rPr>
              <w:t>3) V01X01 (Exchange Set - GB61021A, GB61021B, GB61032A)</w:t>
            </w:r>
          </w:p>
          <w:p w14:paraId="6DFE605E" w14:textId="77777777" w:rsidR="004D1EFA" w:rsidRPr="00CE380E" w:rsidRDefault="004D1EFA" w:rsidP="004D1EFA">
            <w:pPr>
              <w:rPr>
                <w:i/>
              </w:rPr>
            </w:pPr>
            <w:r w:rsidRPr="00CE380E">
              <w:rPr>
                <w:i/>
              </w:rPr>
              <w:t>Test data location:</w:t>
            </w:r>
          </w:p>
          <w:p w14:paraId="52C3F839" w14:textId="77777777" w:rsidR="004D1EFA" w:rsidRPr="00CE380E" w:rsidRDefault="004D1EFA" w:rsidP="004D1EFA">
            <w:pPr>
              <w:rPr>
                <w:i/>
              </w:rPr>
            </w:pPr>
            <w:r w:rsidRPr="00CE380E">
              <w:rPr>
                <w:i/>
              </w:rPr>
              <w:t>D:\IHO S-64 [S-63 TDS v1.2.1]\5 Authentication_Part2\Test 5b</w:t>
            </w:r>
          </w:p>
          <w:p w14:paraId="43168922" w14:textId="77777777" w:rsidR="004D1EFA" w:rsidRPr="00CE380E" w:rsidRDefault="004D1EFA" w:rsidP="004D1EFA">
            <w:pPr>
              <w:rPr>
                <w:i/>
              </w:rPr>
            </w:pPr>
          </w:p>
          <w:p w14:paraId="5297C2CE" w14:textId="77777777" w:rsidR="004F582E" w:rsidRPr="00CE380E" w:rsidRDefault="004D1EFA" w:rsidP="004D1EFA">
            <w:pPr>
              <w:rPr>
                <w:i/>
              </w:rPr>
            </w:pPr>
            <w:r w:rsidRPr="00CE380E">
              <w:rPr>
                <w:i/>
              </w:rPr>
              <w:t>This test uses an installed certificate/public key file which is the same as the public key contained in the signature file of the exchange set.</w:t>
            </w:r>
          </w:p>
        </w:tc>
      </w:tr>
      <w:tr w:rsidR="004F582E" w14:paraId="42D9A6FC" w14:textId="77777777" w:rsidTr="00CB4150">
        <w:trPr>
          <w:tblHeader/>
        </w:trPr>
        <w:tc>
          <w:tcPr>
            <w:tcW w:w="9526" w:type="dxa"/>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vAlign w:val="center"/>
          </w:tcPr>
          <w:p w14:paraId="79E7AD49" w14:textId="77777777" w:rsidR="004D1EFA" w:rsidRPr="00CE380E" w:rsidRDefault="004D1EFA" w:rsidP="004D1EFA">
            <w:pPr>
              <w:jc w:val="left"/>
              <w:rPr>
                <w:i/>
              </w:rPr>
            </w:pPr>
            <w:r w:rsidRPr="00CE380E">
              <w:rPr>
                <w:i/>
              </w:rPr>
              <w:t>The system must authenticate the exchange set against the certificate and/or public key stored on the system. The system must identify that the data has been authenticated against a public key not issued by the IHO acting as the SA. A warning must be displayed as follows:</w:t>
            </w:r>
          </w:p>
          <w:p w14:paraId="47EFD4E3" w14:textId="77777777" w:rsidR="004D1EFA" w:rsidRPr="00CE380E" w:rsidRDefault="004D1EFA" w:rsidP="004D1EFA">
            <w:pPr>
              <w:jc w:val="left"/>
              <w:rPr>
                <w:i/>
              </w:rPr>
            </w:pPr>
            <w:r w:rsidRPr="00CE380E">
              <w:rPr>
                <w:i/>
              </w:rPr>
              <w:t>“</w:t>
            </w:r>
            <w:r w:rsidRPr="00CE380E">
              <w:rPr>
                <w:b/>
                <w:i/>
              </w:rPr>
              <w:t>SSE 26 – ENC is not authenticated by the IHO acting as the SA</w:t>
            </w:r>
            <w:r w:rsidRPr="00CE380E">
              <w:rPr>
                <w:i/>
              </w:rPr>
              <w:t>”</w:t>
            </w:r>
          </w:p>
          <w:p w14:paraId="56C6DC9C" w14:textId="77777777" w:rsidR="004D1EFA" w:rsidRPr="00CE380E" w:rsidRDefault="004D1EFA" w:rsidP="004D1EFA">
            <w:pPr>
              <w:jc w:val="left"/>
              <w:rPr>
                <w:i/>
              </w:rPr>
            </w:pPr>
            <w:r w:rsidRPr="00CE380E">
              <w:rPr>
                <w:i/>
              </w:rPr>
              <w:t>This test should not prevent the exchange set from being loaded.</w:t>
            </w:r>
          </w:p>
          <w:p w14:paraId="260A25D7" w14:textId="7E3C7B8B" w:rsidR="004D1EFA" w:rsidRPr="00CE380E" w:rsidRDefault="004D1EFA" w:rsidP="003866E1">
            <w:pPr>
              <w:numPr>
                <w:ilvl w:val="0"/>
                <w:numId w:val="6"/>
              </w:numPr>
              <w:jc w:val="left"/>
              <w:rPr>
                <w:i/>
              </w:rPr>
            </w:pPr>
            <w:r w:rsidRPr="00CE380E">
              <w:rPr>
                <w:i/>
              </w:rPr>
              <w:t>ENC cell GB61021A (Edition #1, Update #1) Cells import without error but with a “SSE 26” Warning Message</w:t>
            </w:r>
          </w:p>
          <w:p w14:paraId="6E5A626C" w14:textId="77777777" w:rsidR="004D1EFA" w:rsidRPr="00CE380E" w:rsidRDefault="004D1EFA" w:rsidP="003866E1">
            <w:pPr>
              <w:numPr>
                <w:ilvl w:val="0"/>
                <w:numId w:val="6"/>
              </w:numPr>
              <w:jc w:val="left"/>
              <w:rPr>
                <w:i/>
              </w:rPr>
            </w:pPr>
            <w:r w:rsidRPr="00CE380E">
              <w:rPr>
                <w:i/>
              </w:rPr>
              <w:t>ENC cell GB61021B (Edition #1, Update #1) Cells import without error but with a “SSE 26” Warning Message</w:t>
            </w:r>
          </w:p>
          <w:p w14:paraId="1C7EC7B7" w14:textId="715C81E6" w:rsidR="004F582E" w:rsidRPr="00CE380E" w:rsidRDefault="004D1EFA" w:rsidP="003866E1">
            <w:pPr>
              <w:numPr>
                <w:ilvl w:val="0"/>
                <w:numId w:val="6"/>
              </w:numPr>
              <w:jc w:val="left"/>
              <w:rPr>
                <w:i/>
              </w:rPr>
            </w:pPr>
            <w:r w:rsidRPr="00CE380E">
              <w:rPr>
                <w:i/>
              </w:rPr>
              <w:t>ENC cell GB61032A (Edition #1, Update #2) Cells import without error but with a “SSE 26” Warning Message</w:t>
            </w:r>
          </w:p>
        </w:tc>
      </w:tr>
    </w:tbl>
    <w:p w14:paraId="6254E253" w14:textId="77777777" w:rsidR="004F582E" w:rsidRDefault="004F582E"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CB4150">
        <w:trPr>
          <w:trHeight w:val="454"/>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77777777" w:rsidR="004F582E" w:rsidRPr="004065B1" w:rsidRDefault="001E2A73" w:rsidP="00CB4150">
            <w:r>
              <w:t>2.5.5 c</w:t>
            </w:r>
            <w:r w:rsidR="004F582E" w:rsidRPr="00A94802">
              <w:t>)</w:t>
            </w:r>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77777777" w:rsidR="004F582E" w:rsidRPr="004065B1" w:rsidRDefault="004F582E" w:rsidP="00CB4150">
            <w:r w:rsidRPr="00A94802">
              <w:t xml:space="preserve">S-63 </w:t>
            </w:r>
            <w:r w:rsidR="004D1EFA">
              <w:t xml:space="preserve">5.3 &amp; </w:t>
            </w:r>
            <w:r w:rsidRPr="00A94802">
              <w:t>10.</w:t>
            </w:r>
            <w:r w:rsidR="001E2A73">
              <w:t>6.3</w:t>
            </w:r>
          </w:p>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77777777" w:rsidR="004F582E" w:rsidRPr="00CE380E" w:rsidRDefault="004D1EFA" w:rsidP="002164D3">
            <w:pPr>
              <w:jc w:val="left"/>
              <w:rPr>
                <w:i/>
              </w:rPr>
            </w:pPr>
            <w:r w:rsidRPr="00CE380E">
              <w:rPr>
                <w:i/>
              </w:rPr>
              <w:t>Test how the system responds when validating an incorrectly signed cell file. Confirm that the correct SSE 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2EE18977" w:rsidR="004D1EFA" w:rsidRPr="00CE380E" w:rsidRDefault="004D1EFA" w:rsidP="004D1EFA">
            <w:pPr>
              <w:rPr>
                <w:i/>
              </w:rPr>
            </w:pPr>
            <w:r w:rsidRPr="00CE380E">
              <w:rPr>
                <w:i/>
              </w:rPr>
              <w:t>1) IHO.CRT</w:t>
            </w:r>
            <w:r w:rsidR="001825B9">
              <w:rPr>
                <w:i/>
              </w:rPr>
              <w:t xml:space="preserve"> / IHO.PUB</w:t>
            </w:r>
          </w:p>
          <w:p w14:paraId="3384E763" w14:textId="77777777" w:rsidR="004D1EFA" w:rsidRPr="00CE380E" w:rsidRDefault="004D1EFA" w:rsidP="004D1EFA">
            <w:pPr>
              <w:rPr>
                <w:i/>
              </w:rPr>
            </w:pPr>
            <w:r w:rsidRPr="00CE380E">
              <w:rPr>
                <w:i/>
              </w:rPr>
              <w:t>2) PERMIT.TXT</w:t>
            </w:r>
          </w:p>
          <w:p w14:paraId="0CAD9AF5" w14:textId="77777777" w:rsidR="004D1EFA" w:rsidRPr="00CE380E" w:rsidRDefault="004D1EFA" w:rsidP="004D1EFA">
            <w:pPr>
              <w:rPr>
                <w:i/>
              </w:rPr>
            </w:pPr>
            <w:r w:rsidRPr="00CE380E">
              <w:rPr>
                <w:i/>
              </w:rPr>
              <w:t>3) V01X01 (Exchange Set)</w:t>
            </w:r>
          </w:p>
          <w:p w14:paraId="7B1E623F" w14:textId="77777777" w:rsidR="004D1EFA" w:rsidRPr="00CE380E" w:rsidRDefault="004D1EFA" w:rsidP="004D1EFA">
            <w:pPr>
              <w:rPr>
                <w:i/>
              </w:rPr>
            </w:pPr>
          </w:p>
          <w:p w14:paraId="57AC0265" w14:textId="77777777" w:rsidR="004D1EFA" w:rsidRPr="00CE380E" w:rsidRDefault="004D1EFA" w:rsidP="004D1EFA">
            <w:pPr>
              <w:rPr>
                <w:i/>
              </w:rPr>
            </w:pPr>
            <w:r w:rsidRPr="00CE380E">
              <w:rPr>
                <w:i/>
              </w:rPr>
              <w:t>Test data location:</w:t>
            </w:r>
          </w:p>
          <w:p w14:paraId="7CE4D21A" w14:textId="77777777" w:rsidR="004D1EFA" w:rsidRPr="00CE380E" w:rsidRDefault="004D1EFA" w:rsidP="004D1EFA">
            <w:pPr>
              <w:rPr>
                <w:i/>
              </w:rPr>
            </w:pPr>
            <w:r w:rsidRPr="00CE380E">
              <w:rPr>
                <w:i/>
              </w:rPr>
              <w:t>D:\IHO S-64 [S-63 TDS v1.2.1]\5 Authentication_Part2\Test 5c</w:t>
            </w:r>
          </w:p>
          <w:p w14:paraId="715D217C" w14:textId="77777777" w:rsidR="004D1EFA" w:rsidRPr="00CE380E" w:rsidRDefault="004D1EFA" w:rsidP="004D1EFA">
            <w:pPr>
              <w:rPr>
                <w:i/>
              </w:rPr>
            </w:pPr>
          </w:p>
          <w:p w14:paraId="1CDA7D92" w14:textId="77777777" w:rsidR="004F582E" w:rsidRPr="00CE380E" w:rsidRDefault="004D1EFA" w:rsidP="004D1EFA">
            <w:pPr>
              <w:rPr>
                <w:i/>
              </w:rPr>
            </w:pPr>
            <w:r w:rsidRPr="00CE380E">
              <w:rPr>
                <w:i/>
              </w:rPr>
              <w:t>ENC Signature GBK01620.000 is in the correct format but the signature is invalid. ENC Signature GBK01640.000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1D635DE5" w:rsidR="004F582E" w:rsidRPr="00CE380E" w:rsidRDefault="004D1EFA" w:rsidP="00CB4150">
            <w:pPr>
              <w:rPr>
                <w:i/>
              </w:rPr>
            </w:pPr>
            <w:r w:rsidRPr="00CE380E">
              <w:rPr>
                <w:i/>
              </w:rPr>
              <w:t xml:space="preserve">Install the IHO.CRT </w:t>
            </w:r>
            <w:r w:rsidR="001825B9">
              <w:rPr>
                <w:i/>
              </w:rPr>
              <w:t xml:space="preserve">and/or IHO.PUB </w:t>
            </w:r>
            <w:r w:rsidRPr="00CE380E">
              <w:rPr>
                <w:i/>
              </w:rPr>
              <w:t>file, PERMIT.TXT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77777777" w:rsidR="00E944A0" w:rsidRPr="00CE380E" w:rsidRDefault="00E944A0" w:rsidP="00730835">
            <w:pPr>
              <w:jc w:val="left"/>
              <w:rPr>
                <w:i/>
              </w:rPr>
            </w:pPr>
            <w:r w:rsidRPr="00CE380E">
              <w:rPr>
                <w:i/>
              </w:rPr>
              <w:t>The system must display the correct SSE 09 error message for cell GB301620 as follows: “</w:t>
            </w:r>
            <w:r w:rsidRPr="00CE380E">
              <w:rPr>
                <w:b/>
                <w:i/>
              </w:rPr>
              <w:t>SSE 09 – ENC Signature is invalid</w:t>
            </w:r>
            <w:r w:rsidRPr="00CE380E">
              <w:rPr>
                <w:i/>
              </w:rPr>
              <w:t>.”</w:t>
            </w:r>
          </w:p>
          <w:p w14:paraId="739B640A" w14:textId="77777777" w:rsidR="00E944A0" w:rsidRPr="00CE380E" w:rsidRDefault="00E944A0" w:rsidP="00730835">
            <w:pPr>
              <w:jc w:val="left"/>
              <w:rPr>
                <w:i/>
              </w:rPr>
            </w:pPr>
            <w:r w:rsidRPr="00CE380E">
              <w:rPr>
                <w:i/>
              </w:rPr>
              <w:t>The system must not load this cell as its integrity may have been compromised.</w:t>
            </w:r>
          </w:p>
          <w:p w14:paraId="2B59BE08" w14:textId="77777777" w:rsidR="00E944A0" w:rsidRPr="00CE380E" w:rsidRDefault="00E944A0" w:rsidP="00730835">
            <w:pPr>
              <w:jc w:val="left"/>
              <w:rPr>
                <w:i/>
              </w:rPr>
            </w:pPr>
            <w:r w:rsidRPr="00CE380E">
              <w:rPr>
                <w:i/>
              </w:rPr>
              <w:t xml:space="preserve">The system should validate the signature file for GB01640 and load this cell in the normal way. </w:t>
            </w:r>
          </w:p>
          <w:p w14:paraId="2CDC100D" w14:textId="77777777" w:rsidR="00E944A0" w:rsidRPr="00CE380E" w:rsidRDefault="00E944A0" w:rsidP="00730835">
            <w:pPr>
              <w:jc w:val="left"/>
              <w:rPr>
                <w:i/>
              </w:rPr>
            </w:pPr>
          </w:p>
          <w:p w14:paraId="11607FB8" w14:textId="77777777" w:rsidR="00E944A0" w:rsidRPr="00CE380E" w:rsidRDefault="00E944A0" w:rsidP="00730835">
            <w:pPr>
              <w:jc w:val="left"/>
              <w:rPr>
                <w:i/>
              </w:rPr>
            </w:pPr>
            <w:r w:rsidRPr="00CE380E">
              <w:rPr>
                <w:i/>
              </w:rPr>
              <w:t>ENC cell GB301620 (Edition #3, Update #0) Not installed. Error message SSE 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77777777" w:rsidR="004F582E" w:rsidRPr="004065B1" w:rsidRDefault="001E2A73" w:rsidP="00CB4150">
            <w:r>
              <w:t>2.5.5 d</w:t>
            </w:r>
            <w:r w:rsidR="004F582E" w:rsidRPr="00A94802">
              <w:t>)</w:t>
            </w:r>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77777777" w:rsidR="004F582E" w:rsidRPr="004065B1" w:rsidRDefault="00900AF6" w:rsidP="00900AF6">
            <w:r>
              <w:t>S-63 5.4.2.7 &amp; 10.6.3</w:t>
            </w:r>
          </w:p>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77777777" w:rsidR="004F582E" w:rsidRPr="00CE380E" w:rsidRDefault="00900AF6" w:rsidP="002164D3">
            <w:pPr>
              <w:jc w:val="left"/>
              <w:rPr>
                <w:i/>
              </w:rPr>
            </w:pPr>
            <w:r w:rsidRPr="00CE380E">
              <w:rPr>
                <w:i/>
              </w:rPr>
              <w:t>Test how the system responds when validating against an incorrectly formatted ENC signature. Confirm that the correct SSE 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 xml:space="preserve">Use data installed from the previous test (2.5.5c) </w:t>
            </w:r>
          </w:p>
          <w:p w14:paraId="23FD043F" w14:textId="77777777" w:rsidR="00900AF6" w:rsidRPr="00CE380E" w:rsidRDefault="00900AF6" w:rsidP="00900AF6">
            <w:pPr>
              <w:rPr>
                <w:i/>
              </w:rPr>
            </w:pPr>
            <w:r w:rsidRPr="00CE380E">
              <w:rPr>
                <w:i/>
              </w:rPr>
              <w:t>Test data used:</w:t>
            </w:r>
          </w:p>
          <w:p w14:paraId="3C98B4D6" w14:textId="77777777" w:rsidR="00900AF6" w:rsidRPr="00CE380E" w:rsidRDefault="00900AF6" w:rsidP="00900AF6">
            <w:pPr>
              <w:rPr>
                <w:i/>
              </w:rPr>
            </w:pPr>
            <w:r w:rsidRPr="00CE380E">
              <w:rPr>
                <w:i/>
              </w:rPr>
              <w:t>V01X01 (Exchange Set)</w:t>
            </w:r>
          </w:p>
          <w:p w14:paraId="495E4850" w14:textId="77777777" w:rsidR="00900AF6" w:rsidRPr="00CE380E" w:rsidRDefault="00900AF6" w:rsidP="00900AF6">
            <w:pPr>
              <w:rPr>
                <w:i/>
              </w:rPr>
            </w:pPr>
          </w:p>
          <w:p w14:paraId="41090558" w14:textId="77777777" w:rsidR="00900AF6" w:rsidRPr="00CE380E" w:rsidRDefault="00900AF6" w:rsidP="00900AF6">
            <w:pPr>
              <w:rPr>
                <w:i/>
              </w:rPr>
            </w:pPr>
            <w:r w:rsidRPr="00CE380E">
              <w:rPr>
                <w:i/>
              </w:rPr>
              <w:t>Test data location:</w:t>
            </w:r>
          </w:p>
          <w:p w14:paraId="121EEA79" w14:textId="77777777" w:rsidR="00900AF6" w:rsidRPr="00CE380E" w:rsidRDefault="00900AF6" w:rsidP="00900AF6">
            <w:pPr>
              <w:rPr>
                <w:i/>
              </w:rPr>
            </w:pPr>
            <w:r w:rsidRPr="00CE380E">
              <w:rPr>
                <w:i/>
              </w:rPr>
              <w:t>D:\IHO S-64 [S-63 TDS v1.2.1]\5 Authentication_Part2\Test 5d</w:t>
            </w:r>
          </w:p>
          <w:p w14:paraId="4715CDD8" w14:textId="77777777" w:rsidR="00900AF6" w:rsidRPr="00CE380E" w:rsidRDefault="00900AF6" w:rsidP="00900AF6">
            <w:pPr>
              <w:rPr>
                <w:i/>
              </w:rPr>
            </w:pPr>
          </w:p>
          <w:p w14:paraId="2A869F8D" w14:textId="77777777" w:rsidR="004F582E" w:rsidRPr="00CE380E" w:rsidRDefault="00900AF6" w:rsidP="00900AF6">
            <w:pPr>
              <w:rPr>
                <w:i/>
              </w:rPr>
            </w:pPr>
            <w:r w:rsidRPr="00CE380E">
              <w:rPr>
                <w:i/>
              </w:rPr>
              <w:t>GBK01620.000 has a valid ENC signature and is correctly formatted. GBK01660.000 has an invalid ENC signature format (deliberately corrupted).</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77777777" w:rsidR="00900AF6" w:rsidRPr="00CE380E" w:rsidRDefault="00900AF6" w:rsidP="00900AF6">
            <w:pPr>
              <w:jc w:val="left"/>
              <w:rPr>
                <w:i/>
              </w:rPr>
            </w:pPr>
            <w:r w:rsidRPr="00CE380E">
              <w:rPr>
                <w:i/>
              </w:rPr>
              <w:t>The system displays the correct SSE 24 error message for cell GB301660 as follows: “</w:t>
            </w:r>
            <w:r w:rsidRPr="00CE380E">
              <w:rPr>
                <w:b/>
                <w:i/>
              </w:rPr>
              <w:t>SSE 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77777777" w:rsidR="00900AF6" w:rsidRPr="00CE380E" w:rsidRDefault="00900AF6" w:rsidP="00900AF6">
            <w:pPr>
              <w:jc w:val="left"/>
              <w:rPr>
                <w:i/>
              </w:rPr>
            </w:pPr>
            <w:r w:rsidRPr="00CE380E">
              <w:rPr>
                <w:i/>
              </w:rPr>
              <w:t>The system should validate the signature file for GB301620 and load this cell in the normal way.</w:t>
            </w:r>
          </w:p>
          <w:p w14:paraId="28CBD50B" w14:textId="77777777" w:rsidR="00900AF6" w:rsidRPr="00CE380E" w:rsidRDefault="00900AF6" w:rsidP="00900AF6">
            <w:pPr>
              <w:jc w:val="left"/>
              <w:rPr>
                <w:i/>
              </w:rPr>
            </w:pPr>
          </w:p>
          <w:p w14:paraId="2EB8C27E" w14:textId="77777777" w:rsidR="00900AF6" w:rsidRPr="00CE380E" w:rsidRDefault="00900AF6" w:rsidP="00900AF6">
            <w:pPr>
              <w:jc w:val="left"/>
              <w:rPr>
                <w:i/>
              </w:rPr>
            </w:pPr>
            <w:r w:rsidRPr="00CE380E">
              <w:rPr>
                <w:i/>
              </w:rPr>
              <w:t xml:space="preserve">Some systems may report an SSE 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7777777" w:rsidR="00900AF6" w:rsidRPr="00CE380E" w:rsidRDefault="00900AF6" w:rsidP="00900AF6">
            <w:pPr>
              <w:jc w:val="left"/>
              <w:rPr>
                <w:i/>
              </w:rPr>
            </w:pPr>
            <w:r w:rsidRPr="00CE380E">
              <w:rPr>
                <w:i/>
              </w:rPr>
              <w:t>ENC cell GB301620 (Edition #3, Update #0) installed without error or warning</w:t>
            </w:r>
          </w:p>
          <w:p w14:paraId="0E88EA19" w14:textId="77777777" w:rsidR="004F582E" w:rsidRPr="00CE380E" w:rsidRDefault="00900AF6" w:rsidP="00900AF6">
            <w:pPr>
              <w:jc w:val="left"/>
              <w:rPr>
                <w:i/>
              </w:rPr>
            </w:pPr>
            <w:r w:rsidRPr="00CE380E">
              <w:rPr>
                <w:i/>
              </w:rPr>
              <w:t>ENC cell GB301660 (Edition #5, Update #0) is not installed. Error message SSE24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7777777" w:rsidR="00E944A0" w:rsidRPr="004065B1" w:rsidRDefault="00E944A0" w:rsidP="00730835">
            <w:r>
              <w:t>2.5.5 e</w:t>
            </w:r>
            <w:r w:rsidRPr="00A94802">
              <w:t>)</w:t>
            </w:r>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77777777" w:rsidR="00E944A0" w:rsidRPr="004065B1" w:rsidRDefault="00E944A0" w:rsidP="00730835">
            <w:pPr>
              <w:jc w:val="center"/>
            </w:pPr>
            <w:r>
              <w:t>S-63 5.3, 5.4.2.7 &amp; 10.6.3</w:t>
            </w: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77777777" w:rsidR="00E944A0" w:rsidRPr="00CE380E" w:rsidRDefault="00E944A0" w:rsidP="002164D3">
            <w:pPr>
              <w:jc w:val="left"/>
              <w:rPr>
                <w:i/>
              </w:rPr>
            </w:pPr>
            <w:r w:rsidRPr="00CE380E">
              <w:rPr>
                <w:i/>
              </w:rPr>
              <w:t>Tests that the system authenticates all signature files individually and continuously without hanging at an error. Check that the SSE 09 and SSE 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77777777" w:rsidR="00900AF6" w:rsidRPr="00CE380E" w:rsidRDefault="00900AF6" w:rsidP="00900AF6">
            <w:pPr>
              <w:rPr>
                <w:i/>
              </w:rPr>
            </w:pPr>
            <w:r w:rsidRPr="00CE380E">
              <w:rPr>
                <w:i/>
              </w:rPr>
              <w:t>Use data installed from the previous test (2.5.5d, with GB301620 &amp; GB301640 already installed)</w:t>
            </w:r>
          </w:p>
          <w:p w14:paraId="0B2CBC7E" w14:textId="77777777" w:rsidR="00900AF6" w:rsidRPr="00CE380E" w:rsidRDefault="00900AF6" w:rsidP="00900AF6">
            <w:pPr>
              <w:rPr>
                <w:i/>
              </w:rPr>
            </w:pPr>
            <w:r w:rsidRPr="00CE380E">
              <w:rPr>
                <w:i/>
              </w:rPr>
              <w:t>Test data used:</w:t>
            </w:r>
          </w:p>
          <w:p w14:paraId="4E47D51C" w14:textId="77777777" w:rsidR="00900AF6" w:rsidRPr="00CE380E" w:rsidRDefault="00900AF6" w:rsidP="00900AF6">
            <w:pPr>
              <w:rPr>
                <w:i/>
              </w:rPr>
            </w:pPr>
            <w:r w:rsidRPr="00CE380E">
              <w:rPr>
                <w:i/>
              </w:rPr>
              <w:t>1) PERMIT.TXT</w:t>
            </w:r>
          </w:p>
          <w:p w14:paraId="34C77AE0" w14:textId="77777777" w:rsidR="00900AF6" w:rsidRPr="00CE380E" w:rsidRDefault="00900AF6" w:rsidP="00900AF6">
            <w:pPr>
              <w:rPr>
                <w:i/>
              </w:rPr>
            </w:pPr>
            <w:r w:rsidRPr="00CE380E">
              <w:rPr>
                <w:i/>
              </w:rPr>
              <w:t>2) V01X01 (Exchange Set)</w:t>
            </w:r>
          </w:p>
          <w:p w14:paraId="63C1A5D6" w14:textId="77777777" w:rsidR="00900AF6" w:rsidRPr="00CE380E" w:rsidRDefault="00900AF6" w:rsidP="00900AF6">
            <w:pPr>
              <w:rPr>
                <w:i/>
                <w:sz w:val="4"/>
                <w:szCs w:val="4"/>
              </w:rPr>
            </w:pPr>
          </w:p>
          <w:p w14:paraId="1703E101" w14:textId="77777777" w:rsidR="00900AF6" w:rsidRPr="00CE380E" w:rsidRDefault="00900AF6" w:rsidP="00900AF6">
            <w:pPr>
              <w:rPr>
                <w:i/>
              </w:rPr>
            </w:pPr>
            <w:r w:rsidRPr="00CE380E">
              <w:rPr>
                <w:i/>
              </w:rPr>
              <w:t>Test data location:</w:t>
            </w:r>
          </w:p>
          <w:p w14:paraId="0ADBAA2D" w14:textId="77777777" w:rsidR="00900AF6" w:rsidRPr="00CE380E" w:rsidRDefault="00900AF6" w:rsidP="00900AF6">
            <w:pPr>
              <w:rPr>
                <w:i/>
              </w:rPr>
            </w:pPr>
            <w:r w:rsidRPr="00CE380E">
              <w:rPr>
                <w:i/>
              </w:rPr>
              <w:t>D:\IHO S-64 [S-63 TDS v1.2.1]\5 Authentication_Part2\Test 5e</w:t>
            </w:r>
          </w:p>
          <w:p w14:paraId="281C266A" w14:textId="77777777" w:rsidR="00900AF6" w:rsidRPr="00CE380E" w:rsidRDefault="00900AF6" w:rsidP="00900AF6">
            <w:pPr>
              <w:rPr>
                <w:i/>
                <w:sz w:val="4"/>
                <w:szCs w:val="4"/>
              </w:rPr>
            </w:pPr>
          </w:p>
          <w:p w14:paraId="5AFA6E79" w14:textId="77777777" w:rsidR="004F582E" w:rsidRPr="00CE380E" w:rsidRDefault="00900AF6" w:rsidP="00900AF6">
            <w:pPr>
              <w:rPr>
                <w:i/>
              </w:rPr>
            </w:pPr>
            <w:r w:rsidRPr="00CE380E">
              <w:rPr>
                <w:i/>
              </w:rPr>
              <w:t>GB301820.000/GBK01820.000 (invalid signature) GB301860.001/GBK01840.001 (Incorrect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33E69AA3" w:rsidR="005B4573" w:rsidRPr="00CE380E" w:rsidRDefault="00900AF6" w:rsidP="005B4573">
            <w:pPr>
              <w:rPr>
                <w:i/>
              </w:rPr>
            </w:pPr>
            <w:r w:rsidRPr="00CE380E">
              <w:rPr>
                <w:i/>
              </w:rPr>
              <w:t>Load the PERMIT.TXT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77777777" w:rsidR="005B4573" w:rsidRPr="00CE380E" w:rsidRDefault="005B4573" w:rsidP="000946D3">
            <w:pPr>
              <w:jc w:val="left"/>
              <w:rPr>
                <w:i/>
              </w:rPr>
            </w:pPr>
            <w:r w:rsidRPr="00CE380E">
              <w:rPr>
                <w:i/>
              </w:rPr>
              <w:t>“</w:t>
            </w:r>
            <w:r w:rsidRPr="00CE380E">
              <w:rPr>
                <w:b/>
                <w:i/>
              </w:rPr>
              <w:t>GB301820.000 – SSE 09 – ENC Signature is invalid</w:t>
            </w:r>
            <w:r w:rsidRPr="00CE380E">
              <w:rPr>
                <w:i/>
              </w:rPr>
              <w:t>.”</w:t>
            </w:r>
          </w:p>
          <w:p w14:paraId="0A69EA3D" w14:textId="77777777" w:rsidR="005B4573" w:rsidRPr="00CE380E" w:rsidRDefault="005B4573" w:rsidP="000946D3">
            <w:pPr>
              <w:jc w:val="left"/>
              <w:rPr>
                <w:i/>
              </w:rPr>
            </w:pPr>
            <w:r w:rsidRPr="00CE380E">
              <w:rPr>
                <w:i/>
              </w:rPr>
              <w:t>“</w:t>
            </w:r>
            <w:r w:rsidRPr="00CE380E">
              <w:rPr>
                <w:b/>
                <w:i/>
              </w:rPr>
              <w:t>GB301860.001 – SSE 24 – ENC Signature format is incorrect</w:t>
            </w:r>
            <w:r w:rsidRPr="00CE380E">
              <w:rPr>
                <w:i/>
              </w:rPr>
              <w:t>.”</w:t>
            </w:r>
          </w:p>
          <w:p w14:paraId="1C4BCC3A" w14:textId="77777777" w:rsidR="005B4573" w:rsidRPr="00CE380E" w:rsidRDefault="005B4573" w:rsidP="000946D3">
            <w:pPr>
              <w:jc w:val="left"/>
              <w:rPr>
                <w:i/>
              </w:rPr>
            </w:pPr>
            <w:r w:rsidRPr="00CE380E">
              <w:rPr>
                <w:i/>
              </w:rPr>
              <w:t>The system must load all ENC data files with authenticated signatures but not those that do not.</w:t>
            </w:r>
          </w:p>
          <w:p w14:paraId="22E68B0A" w14:textId="77777777" w:rsidR="005B4573" w:rsidRPr="00CE380E" w:rsidRDefault="005B4573" w:rsidP="000946D3">
            <w:pPr>
              <w:jc w:val="left"/>
              <w:rPr>
                <w:i/>
              </w:rPr>
            </w:pPr>
            <w:r w:rsidRPr="00CE380E">
              <w:rPr>
                <w:b/>
                <w:i/>
              </w:rPr>
              <w:t>Some systems may report an SSE 09 (ENC Signature is invalid) error for both GB301820.000 &amp; GB301860.001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77777777" w:rsidR="005B4573" w:rsidRPr="00CE380E" w:rsidRDefault="005B4573" w:rsidP="000946D3">
            <w:pPr>
              <w:jc w:val="left"/>
              <w:rPr>
                <w:i/>
              </w:rPr>
            </w:pPr>
            <w:r w:rsidRPr="00EF287F">
              <w:rPr>
                <w:i/>
              </w:rPr>
              <w:t>Note</w:t>
            </w:r>
            <w:r w:rsidRPr="00CE380E">
              <w:rPr>
                <w:i/>
              </w:rPr>
              <w:t>: GB301860.002 should also return a sequential update error as it was not possible to install GB301860.001.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r w:rsidRPr="00CE380E">
              <w:rPr>
                <w:i/>
              </w:rPr>
              <w:t>e.g</w:t>
            </w:r>
          </w:p>
          <w:p w14:paraId="77F429BA" w14:textId="77777777" w:rsidR="005B4573" w:rsidRPr="00CE380E" w:rsidRDefault="005B4573" w:rsidP="000946D3">
            <w:pPr>
              <w:jc w:val="left"/>
              <w:rPr>
                <w:i/>
              </w:rPr>
            </w:pPr>
            <w:r w:rsidRPr="00CE380E">
              <w:rPr>
                <w:i/>
              </w:rPr>
              <w:t xml:space="preserve">ENC cell GB301620 (Edition #3, Update #0) installed without error or warning </w:t>
            </w:r>
          </w:p>
          <w:p w14:paraId="6CF1B4E3" w14:textId="77777777" w:rsidR="005B4573" w:rsidRPr="00CE380E" w:rsidRDefault="005B4573" w:rsidP="000946D3">
            <w:pPr>
              <w:jc w:val="left"/>
              <w:rPr>
                <w:i/>
              </w:rPr>
            </w:pPr>
            <w:r w:rsidRPr="00CE380E">
              <w:rPr>
                <w:i/>
              </w:rPr>
              <w:t>ENC cell GB301640 (Edition #4, Update #0) installed without error or warning</w:t>
            </w:r>
          </w:p>
          <w:p w14:paraId="0FB54D19" w14:textId="77777777" w:rsidR="005B4573" w:rsidRPr="00CE380E" w:rsidRDefault="005B4573" w:rsidP="000946D3">
            <w:pPr>
              <w:jc w:val="left"/>
              <w:rPr>
                <w:i/>
              </w:rPr>
            </w:pPr>
            <w:r w:rsidRPr="00CE380E">
              <w:rPr>
                <w:i/>
              </w:rPr>
              <w:t>ENC cell GB301660 (Edition #5, Update #0) installed without error or warning</w:t>
            </w:r>
          </w:p>
          <w:p w14:paraId="395B6976" w14:textId="77777777" w:rsidR="005B4573" w:rsidRPr="00CE380E" w:rsidRDefault="005B4573" w:rsidP="000946D3">
            <w:pPr>
              <w:jc w:val="left"/>
              <w:rPr>
                <w:i/>
              </w:rPr>
            </w:pPr>
            <w:r w:rsidRPr="00CE380E">
              <w:rPr>
                <w:i/>
              </w:rPr>
              <w:t>ENC cell GB301820 (Edition #3, Update #0) is not installed. Error message SSE09</w:t>
            </w:r>
          </w:p>
          <w:p w14:paraId="02E9A23F" w14:textId="77777777" w:rsidR="005B4573" w:rsidRPr="00CE380E" w:rsidRDefault="005B4573" w:rsidP="000946D3">
            <w:pPr>
              <w:jc w:val="left"/>
              <w:rPr>
                <w:i/>
              </w:rPr>
            </w:pPr>
            <w:r w:rsidRPr="00CE380E">
              <w:rPr>
                <w:i/>
              </w:rPr>
              <w:t>ENC cell GB301840 (Edition #8, Update #1) installed without error or warning</w:t>
            </w:r>
          </w:p>
          <w:p w14:paraId="5801FE36" w14:textId="77777777" w:rsidR="005B4573" w:rsidRPr="00CE380E" w:rsidRDefault="005B4573" w:rsidP="000946D3">
            <w:pPr>
              <w:jc w:val="left"/>
              <w:rPr>
                <w:i/>
              </w:rPr>
            </w:pPr>
            <w:r w:rsidRPr="00CE380E">
              <w:rPr>
                <w:i/>
              </w:rPr>
              <w:t>ENC cell GB301860 (Edition #3, Update #2) Base cell is installed without error or warning. Update #1 is not installed. Error message SSE 24</w:t>
            </w:r>
          </w:p>
        </w:tc>
      </w:tr>
    </w:tbl>
    <w:p w14:paraId="2406301E" w14:textId="77777777" w:rsidR="00E944A0" w:rsidRDefault="00E944A0" w:rsidP="004F582E"/>
    <w:p w14:paraId="1C70B34F" w14:textId="77777777" w:rsidR="004F582E" w:rsidRPr="00A94802" w:rsidRDefault="004F582E" w:rsidP="001D52EE">
      <w:pPr>
        <w:pStyle w:val="Heading4"/>
      </w:pPr>
      <w:r>
        <w:t>2.5.5 f</w:t>
      </w:r>
      <w:r w:rsidRPr="00A94802">
        <w:t xml:space="preserve">) </w:t>
      </w:r>
      <w:r w:rsidR="00732FA0" w:rsidRPr="00732FA0">
        <w:t>Single exchange set with ENC signature files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77777777" w:rsidR="004F582E" w:rsidRPr="004065B1" w:rsidRDefault="001E2A73" w:rsidP="00CB4150">
            <w:r>
              <w:t>2.5.5 f</w:t>
            </w:r>
            <w:r w:rsidR="004F582E" w:rsidRPr="00A94802">
              <w:t>)</w:t>
            </w:r>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77777777" w:rsidR="004F582E" w:rsidRPr="004065B1" w:rsidRDefault="00900AF6" w:rsidP="00CB4150">
            <w:r>
              <w:t xml:space="preserve">S-63 </w:t>
            </w:r>
            <w:r w:rsidR="004F582E" w:rsidRPr="00A94802">
              <w:t>5.</w:t>
            </w:r>
            <w:r w:rsidR="001E2A73">
              <w:t>3</w:t>
            </w:r>
          </w:p>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77777777" w:rsidR="004F582E" w:rsidRPr="00CE380E" w:rsidRDefault="00900AF6" w:rsidP="002164D3">
            <w:pPr>
              <w:jc w:val="left"/>
              <w:rPr>
                <w:i/>
              </w:rPr>
            </w:pPr>
            <w:r w:rsidRPr="00CE380E">
              <w:rPr>
                <w:i/>
              </w:rPr>
              <w:t>To test how the system performs when an exchange set contains signature files from multiple data servers. That is, signed with different data server private keys and containing different SA signed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449BAD6E" w:rsidR="00900AF6" w:rsidRPr="00CE380E" w:rsidRDefault="00900AF6" w:rsidP="00900AF6">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51EA838D" w14:textId="77777777" w:rsidR="00900AF6" w:rsidRPr="00CE380E" w:rsidRDefault="00900AF6" w:rsidP="00900AF6">
            <w:pPr>
              <w:rPr>
                <w:i/>
              </w:rPr>
            </w:pPr>
            <w:r w:rsidRPr="00CE380E">
              <w:rPr>
                <w:i/>
              </w:rPr>
              <w:t>2) PERMIT.TXT</w:t>
            </w:r>
          </w:p>
          <w:p w14:paraId="2CC5AA31" w14:textId="77777777" w:rsidR="00900AF6" w:rsidRPr="00CE380E" w:rsidRDefault="00900AF6" w:rsidP="00900AF6">
            <w:pPr>
              <w:rPr>
                <w:i/>
              </w:rPr>
            </w:pPr>
            <w:r w:rsidRPr="00CE380E">
              <w:rPr>
                <w:i/>
              </w:rPr>
              <w:t>3) V01X01 (Exchange Set)</w:t>
            </w:r>
          </w:p>
          <w:p w14:paraId="361ED7D8" w14:textId="77777777" w:rsidR="00900AF6" w:rsidRPr="00CE380E" w:rsidRDefault="00900AF6" w:rsidP="00900AF6">
            <w:pPr>
              <w:rPr>
                <w:i/>
                <w:sz w:val="4"/>
                <w:szCs w:val="4"/>
              </w:rPr>
            </w:pPr>
          </w:p>
          <w:p w14:paraId="584B3C3B" w14:textId="77777777" w:rsidR="00900AF6" w:rsidRPr="00CE380E" w:rsidRDefault="00900AF6" w:rsidP="00900AF6">
            <w:pPr>
              <w:rPr>
                <w:i/>
              </w:rPr>
            </w:pPr>
            <w:r w:rsidRPr="00CE380E">
              <w:rPr>
                <w:i/>
              </w:rPr>
              <w:t>Test data location:</w:t>
            </w:r>
          </w:p>
          <w:p w14:paraId="59527734" w14:textId="77777777" w:rsidR="00900AF6" w:rsidRPr="00CE380E" w:rsidRDefault="00900AF6" w:rsidP="00900AF6">
            <w:pPr>
              <w:rPr>
                <w:i/>
              </w:rPr>
            </w:pPr>
            <w:r w:rsidRPr="00CE380E">
              <w:rPr>
                <w:i/>
              </w:rPr>
              <w:t>D:\IHO S-64 [S-63 TDS v1.2.1]\5 Authentication_Part2\Test 5f</w:t>
            </w:r>
          </w:p>
          <w:p w14:paraId="4BB3E294" w14:textId="77777777" w:rsidR="00900AF6" w:rsidRPr="00CE380E" w:rsidRDefault="00900AF6" w:rsidP="00900AF6">
            <w:pPr>
              <w:rPr>
                <w:i/>
                <w:sz w:val="4"/>
                <w:szCs w:val="4"/>
              </w:rPr>
            </w:pPr>
          </w:p>
          <w:p w14:paraId="4F0815B1" w14:textId="25781D49" w:rsidR="00380B4B" w:rsidRPr="00CE380E" w:rsidRDefault="00900AF6" w:rsidP="00900AF6">
            <w:pPr>
              <w:rPr>
                <w:b/>
                <w:i/>
                <w:lang w:val="fr-FR"/>
              </w:rPr>
            </w:pPr>
            <w:r w:rsidRPr="00CE380E">
              <w:rPr>
                <w:b/>
                <w:i/>
                <w:lang w:val="fr-FR"/>
              </w:rPr>
              <w:t xml:space="preserve">ENC Signature File                  </w:t>
            </w:r>
            <w:r w:rsidR="00380B4B" w:rsidRPr="00CE380E">
              <w:rPr>
                <w:b/>
                <w:i/>
                <w:lang w:val="fr-FR"/>
              </w:rPr>
              <w:t xml:space="preserve"> </w:t>
            </w:r>
            <w:r w:rsidRPr="00CE380E">
              <w:rPr>
                <w:b/>
                <w:i/>
                <w:lang w:val="fr-FR"/>
              </w:rPr>
              <w:t xml:space="preserve">       </w:t>
            </w:r>
            <w:r w:rsidR="008F0730">
              <w:rPr>
                <w:b/>
                <w:i/>
                <w:lang w:val="fr-FR"/>
              </w:rPr>
              <w:t xml:space="preserve">    </w:t>
            </w:r>
            <w:r w:rsidRPr="00CE380E">
              <w:rPr>
                <w:b/>
                <w:i/>
                <w:lang w:val="fr-FR"/>
              </w:rPr>
              <w:t>ENC Signature File</w:t>
            </w:r>
          </w:p>
          <w:p w14:paraId="0434FD8C" w14:textId="3339C736" w:rsidR="00900AF6" w:rsidRPr="00CE380E" w:rsidRDefault="00900AF6" w:rsidP="00900AF6">
            <w:pPr>
              <w:rPr>
                <w:b/>
                <w:i/>
              </w:rPr>
            </w:pPr>
            <w:r w:rsidRPr="00CE380E">
              <w:rPr>
                <w:b/>
                <w:i/>
              </w:rPr>
              <w:t xml:space="preserve">components                            </w:t>
            </w:r>
            <w:r w:rsidR="008F0730">
              <w:rPr>
                <w:b/>
                <w:i/>
              </w:rPr>
              <w:t xml:space="preserve">             </w:t>
            </w:r>
            <w:r w:rsidRPr="00CE380E">
              <w:rPr>
                <w:b/>
                <w:i/>
              </w:rPr>
              <w:t>components</w:t>
            </w:r>
          </w:p>
          <w:p w14:paraId="7FEF99F4" w14:textId="65BCD233"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Pr="00CE380E">
              <w:rPr>
                <w:b/>
                <w:i/>
              </w:rPr>
              <w:t>Signed</w:t>
            </w:r>
            <w:r w:rsidR="00380B4B" w:rsidRPr="00CE380E">
              <w:rPr>
                <w:b/>
                <w:i/>
              </w:rPr>
              <w:t xml:space="preserve"> by Data Server 2 (DS2)</w:t>
            </w:r>
          </w:p>
          <w:p w14:paraId="25F22B64" w14:textId="17D8EDE9"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6324AA7C" w:rsidR="00900AF6" w:rsidRPr="00CE380E" w:rsidRDefault="00900AF6" w:rsidP="00900AF6">
            <w:pPr>
              <w:rPr>
                <w:i/>
              </w:rPr>
            </w:pPr>
            <w:r w:rsidRPr="00CE380E">
              <w:rPr>
                <w:i/>
              </w:rPr>
              <w:t xml:space="preserve">GB301620.000, GB301640.000, </w:t>
            </w:r>
            <w:r w:rsidR="00380B4B" w:rsidRPr="00CE380E">
              <w:rPr>
                <w:i/>
              </w:rPr>
              <w:t xml:space="preserve"> </w:t>
            </w:r>
            <w:r w:rsidRPr="00CE380E">
              <w:rPr>
                <w:i/>
              </w:rPr>
              <w:t xml:space="preserve">       </w:t>
            </w:r>
            <w:r w:rsidR="008F0730">
              <w:rPr>
                <w:i/>
              </w:rPr>
              <w:t xml:space="preserve"> </w:t>
            </w:r>
            <w:r w:rsidRPr="00CE380E">
              <w:rPr>
                <w:i/>
              </w:rPr>
              <w:t>GB301840.001</w:t>
            </w:r>
          </w:p>
          <w:p w14:paraId="3B6A373F" w14:textId="5DAAFEBD" w:rsidR="00900AF6" w:rsidRPr="00CE380E" w:rsidRDefault="00900AF6" w:rsidP="00900AF6">
            <w:pPr>
              <w:rPr>
                <w:i/>
              </w:rPr>
            </w:pPr>
            <w:r w:rsidRPr="00CE380E">
              <w:rPr>
                <w:i/>
              </w:rPr>
              <w:t xml:space="preserve">GB301660.000, GB301820.000,  </w:t>
            </w:r>
            <w:r w:rsidR="00380B4B" w:rsidRPr="00CE380E">
              <w:rPr>
                <w:i/>
              </w:rPr>
              <w:t xml:space="preserve"> </w:t>
            </w:r>
            <w:r w:rsidRPr="00CE380E">
              <w:rPr>
                <w:i/>
              </w:rPr>
              <w:t xml:space="preserve">      </w:t>
            </w:r>
            <w:r w:rsidR="008F0730">
              <w:rPr>
                <w:i/>
              </w:rPr>
              <w:t xml:space="preserve"> </w:t>
            </w:r>
            <w:r w:rsidRPr="00CE380E">
              <w:rPr>
                <w:i/>
              </w:rPr>
              <w:t>GB301860.000,001 &amp; 002</w:t>
            </w:r>
          </w:p>
          <w:p w14:paraId="74D651B6" w14:textId="3EE67FE7" w:rsidR="004F582E" w:rsidRPr="00CE380E" w:rsidRDefault="00900AF6" w:rsidP="00900AF6">
            <w:pPr>
              <w:rPr>
                <w:i/>
              </w:rPr>
            </w:pPr>
            <w:r w:rsidRPr="00CE380E">
              <w:rPr>
                <w:i/>
              </w:rPr>
              <w:t>GB301840</w:t>
            </w:r>
            <w:r w:rsidR="00380B4B" w:rsidRPr="00CE380E">
              <w:rPr>
                <w:i/>
              </w:rPr>
              <w:t xml:space="preserve">.000                          </w:t>
            </w:r>
            <w:r w:rsidRPr="00CE380E">
              <w:rPr>
                <w:i/>
              </w:rPr>
              <w:t xml:space="preserve">        </w:t>
            </w:r>
            <w:r w:rsidR="008F0730">
              <w:rPr>
                <w:i/>
              </w:rPr>
              <w:t xml:space="preserve">   </w:t>
            </w:r>
            <w:r w:rsidRPr="00CE380E">
              <w:rPr>
                <w:i/>
              </w:rPr>
              <w:t>GB302020.000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lastRenderedPageBreak/>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77777777" w:rsidR="005B4573" w:rsidRPr="00CE380E" w:rsidRDefault="005B4573" w:rsidP="000946D3">
            <w:pPr>
              <w:jc w:val="left"/>
              <w:rPr>
                <w:i/>
              </w:rPr>
            </w:pPr>
            <w:r w:rsidRPr="00CE380E">
              <w:rPr>
                <w:i/>
              </w:rPr>
              <w:t xml:space="preserve">ENC cell GB301620 (Edition #3, Update #0) installed without error or warning </w:t>
            </w:r>
          </w:p>
          <w:p w14:paraId="4ECA80F2" w14:textId="77777777" w:rsidR="005B4573" w:rsidRPr="00CE380E" w:rsidRDefault="005B4573" w:rsidP="000946D3">
            <w:pPr>
              <w:jc w:val="left"/>
              <w:rPr>
                <w:i/>
              </w:rPr>
            </w:pPr>
            <w:r w:rsidRPr="00CE380E">
              <w:rPr>
                <w:i/>
              </w:rPr>
              <w:t xml:space="preserve">ENC cell GB301640 (Edition #4, Update #0) installed without error or warning </w:t>
            </w:r>
          </w:p>
          <w:p w14:paraId="49C1B0C9" w14:textId="77777777" w:rsidR="005B4573" w:rsidRPr="00CE380E" w:rsidRDefault="005B4573" w:rsidP="000946D3">
            <w:pPr>
              <w:jc w:val="left"/>
              <w:rPr>
                <w:i/>
              </w:rPr>
            </w:pPr>
            <w:r w:rsidRPr="00CE380E">
              <w:rPr>
                <w:i/>
              </w:rPr>
              <w:t xml:space="preserve">ENC cell GB301660 (Edition #5, Update #0) installed without error or warning </w:t>
            </w:r>
          </w:p>
          <w:p w14:paraId="26A7E5F0" w14:textId="77777777" w:rsidR="005B4573" w:rsidRPr="00CE380E" w:rsidRDefault="005B4573" w:rsidP="000946D3">
            <w:pPr>
              <w:jc w:val="left"/>
              <w:rPr>
                <w:i/>
              </w:rPr>
            </w:pPr>
            <w:r w:rsidRPr="00CE380E">
              <w:rPr>
                <w:i/>
              </w:rPr>
              <w:t xml:space="preserve">ENC cell GB301820 (Edition #3, Update #0) installed without error or warning </w:t>
            </w:r>
          </w:p>
          <w:p w14:paraId="122CF6A4" w14:textId="77777777" w:rsidR="005B4573" w:rsidRPr="00CE380E" w:rsidRDefault="005B4573" w:rsidP="000946D3">
            <w:pPr>
              <w:jc w:val="left"/>
              <w:rPr>
                <w:i/>
              </w:rPr>
            </w:pPr>
            <w:r w:rsidRPr="00CE380E">
              <w:rPr>
                <w:i/>
              </w:rPr>
              <w:t xml:space="preserve">ENC cell GB301840 (Edition #8, Update #1) installed without error or warning </w:t>
            </w:r>
          </w:p>
          <w:p w14:paraId="61FEABDF" w14:textId="77777777" w:rsidR="005B4573" w:rsidRPr="00CE380E" w:rsidRDefault="005B4573" w:rsidP="000946D3">
            <w:pPr>
              <w:jc w:val="left"/>
              <w:rPr>
                <w:i/>
              </w:rPr>
            </w:pPr>
            <w:r w:rsidRPr="00CE380E">
              <w:rPr>
                <w:i/>
              </w:rPr>
              <w:t xml:space="preserve">ENC cell GB301860 (Edition #3, Update #2) installed without error or warning </w:t>
            </w:r>
          </w:p>
          <w:p w14:paraId="02146FFE" w14:textId="77777777" w:rsidR="005B4573" w:rsidRPr="00CE380E" w:rsidRDefault="005B4573" w:rsidP="000946D3">
            <w:pPr>
              <w:jc w:val="left"/>
              <w:rPr>
                <w:i/>
              </w:rPr>
            </w:pPr>
            <w:r w:rsidRPr="00CE380E">
              <w:rPr>
                <w:i/>
              </w:rPr>
              <w:t>ENC cell GB302020 (Edition #4, Update #1) installed without error or warning</w:t>
            </w:r>
          </w:p>
        </w:tc>
      </w:tr>
    </w:tbl>
    <w:p w14:paraId="0FC3E755" w14:textId="77777777" w:rsidR="005B4573" w:rsidRDefault="005B4573" w:rsidP="004F582E"/>
    <w:p w14:paraId="698E56B5" w14:textId="77777777" w:rsidR="005B4573" w:rsidRDefault="005B4573" w:rsidP="004F582E"/>
    <w:p w14:paraId="14A14BC0" w14:textId="77777777" w:rsidR="004F582E" w:rsidRDefault="004F582E" w:rsidP="00E30B8F">
      <w:pPr>
        <w:pStyle w:val="Heading3"/>
      </w:pPr>
      <w:r>
        <w:t>ENC Decryption</w:t>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77777777" w:rsidR="004F582E" w:rsidRPr="004065B1" w:rsidRDefault="001E2A73" w:rsidP="00CB4150">
            <w:r>
              <w:t>2.5.6</w:t>
            </w:r>
            <w:r w:rsidR="004F582E" w:rsidRPr="00A94802">
              <w:t xml:space="preserve"> a)</w:t>
            </w:r>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50345A8E" w14:textId="77777777" w:rsidR="004F582E" w:rsidRPr="004065B1" w:rsidRDefault="00380B4B" w:rsidP="00380B4B">
            <w:r>
              <w:t>S-63 10.7.1 &amp; 10.7.1.1</w:t>
            </w:r>
          </w:p>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77777777" w:rsidR="00380B4B" w:rsidRPr="00CE380E" w:rsidRDefault="00380B4B" w:rsidP="00380B4B">
            <w:pPr>
              <w:rPr>
                <w:i/>
              </w:rPr>
            </w:pPr>
            <w:r w:rsidRPr="00CE380E">
              <w:rPr>
                <w:i/>
              </w:rPr>
              <w:t xml:space="preserve">Only the PERMIT.TXT and IHO.CRT/IHO.PUB files installed from the location below. </w:t>
            </w:r>
          </w:p>
          <w:p w14:paraId="3CC10506" w14:textId="77777777" w:rsidR="00380B4B" w:rsidRPr="00CE380E" w:rsidRDefault="00380B4B" w:rsidP="00380B4B">
            <w:pPr>
              <w:rPr>
                <w:i/>
              </w:rPr>
            </w:pPr>
            <w:r w:rsidRPr="00CE380E">
              <w:rPr>
                <w:i/>
              </w:rPr>
              <w:t>Test data used:</w:t>
            </w:r>
          </w:p>
          <w:p w14:paraId="53EA7A8A" w14:textId="11C666F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w:t>
            </w:r>
          </w:p>
          <w:p w14:paraId="656BE549" w14:textId="77777777" w:rsidR="00380B4B" w:rsidRPr="00CE380E" w:rsidRDefault="00380B4B" w:rsidP="00380B4B">
            <w:pPr>
              <w:rPr>
                <w:i/>
              </w:rPr>
            </w:pPr>
            <w:r w:rsidRPr="00CE380E">
              <w:rPr>
                <w:i/>
              </w:rPr>
              <w:t>2) PERMIT.TXT</w:t>
            </w:r>
          </w:p>
          <w:p w14:paraId="77480399" w14:textId="77777777" w:rsidR="00380B4B" w:rsidRPr="00CE380E" w:rsidRDefault="00380B4B" w:rsidP="00380B4B">
            <w:pPr>
              <w:rPr>
                <w:i/>
              </w:rPr>
            </w:pPr>
            <w:r w:rsidRPr="00CE380E">
              <w:rPr>
                <w:i/>
              </w:rPr>
              <w:t>3) V01X01 (Exchange Set - GB61021A &amp; GB61021B)</w:t>
            </w:r>
          </w:p>
          <w:p w14:paraId="20BEFBDF" w14:textId="77777777" w:rsidR="00380B4B" w:rsidRPr="00CE380E" w:rsidRDefault="00380B4B" w:rsidP="00380B4B">
            <w:pPr>
              <w:rPr>
                <w:i/>
              </w:rPr>
            </w:pPr>
            <w:r w:rsidRPr="00CE380E">
              <w:rPr>
                <w:i/>
              </w:rPr>
              <w:t>Test data location:</w:t>
            </w:r>
          </w:p>
          <w:p w14:paraId="59D15414" w14:textId="77777777" w:rsidR="004F582E" w:rsidRPr="00CE380E" w:rsidRDefault="00380B4B" w:rsidP="00380B4B">
            <w:pPr>
              <w:rPr>
                <w:i/>
              </w:rPr>
            </w:pPr>
            <w:r w:rsidRPr="00CE380E">
              <w:rPr>
                <w:i/>
              </w:rPr>
              <w:t>D:\IHO S-64 [S-63 TDS v1.2.1]\6 ENC Decryption\Test 6a</w:t>
            </w: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1B913561"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2013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77777777" w:rsidR="00380B4B" w:rsidRPr="00CE380E" w:rsidRDefault="00380B4B" w:rsidP="00380B4B">
            <w:pPr>
              <w:jc w:val="left"/>
              <w:rPr>
                <w:i/>
              </w:rPr>
            </w:pPr>
            <w:r w:rsidRPr="00CE380E">
              <w:rPr>
                <w:i/>
              </w:rPr>
              <w:t>The system must display the SSE 15 warning when importing the exchange set as follows:</w:t>
            </w:r>
          </w:p>
          <w:p w14:paraId="7F4E95A0" w14:textId="77777777" w:rsidR="00380B4B" w:rsidRPr="00CE380E" w:rsidRDefault="00380B4B" w:rsidP="00380B4B">
            <w:pPr>
              <w:jc w:val="left"/>
              <w:rPr>
                <w:i/>
              </w:rPr>
            </w:pPr>
          </w:p>
          <w:p w14:paraId="04CF1171" w14:textId="77777777" w:rsidR="00380B4B" w:rsidRPr="00CE380E" w:rsidRDefault="00380B4B" w:rsidP="00380B4B">
            <w:pPr>
              <w:jc w:val="left"/>
              <w:rPr>
                <w:i/>
              </w:rPr>
            </w:pPr>
            <w:r w:rsidRPr="00CE380E">
              <w:rPr>
                <w:i/>
              </w:rPr>
              <w:t>“</w:t>
            </w:r>
            <w:r w:rsidRPr="00CE380E">
              <w:rPr>
                <w:b/>
                <w:i/>
              </w:rPr>
              <w:t>SSE 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77777777" w:rsidR="00380B4B" w:rsidRPr="00CE380E" w:rsidRDefault="00380B4B" w:rsidP="00380B4B">
            <w:pPr>
              <w:jc w:val="left"/>
              <w:rPr>
                <w:i/>
              </w:rPr>
            </w:pPr>
            <w:r w:rsidRPr="00CE380E">
              <w:rPr>
                <w:i/>
              </w:rPr>
              <w:t>The system must display the following SSE 25 warning when viewing cells with expired permits:</w:t>
            </w:r>
          </w:p>
          <w:p w14:paraId="2EFE4C22" w14:textId="77777777" w:rsidR="00380B4B" w:rsidRPr="00CE380E" w:rsidRDefault="00380B4B" w:rsidP="00380B4B">
            <w:pPr>
              <w:jc w:val="left"/>
              <w:rPr>
                <w:i/>
              </w:rPr>
            </w:pPr>
          </w:p>
          <w:p w14:paraId="6CBB735D" w14:textId="77777777" w:rsidR="00380B4B" w:rsidRPr="00CE380E" w:rsidRDefault="00380B4B" w:rsidP="00380B4B">
            <w:pPr>
              <w:jc w:val="left"/>
              <w:rPr>
                <w:i/>
              </w:rPr>
            </w:pPr>
            <w:r w:rsidRPr="00CE380E">
              <w:rPr>
                <w:i/>
              </w:rPr>
              <w:t>“</w:t>
            </w:r>
            <w:r w:rsidRPr="00CE380E">
              <w:rPr>
                <w:b/>
                <w:i/>
              </w:rPr>
              <w:t>SSE 25 – The ENC permit for this cell has expired. This cell may be out of date and MUST NOT be used for NAVIGATION</w:t>
            </w:r>
            <w:r w:rsidRPr="00CE380E">
              <w:rPr>
                <w:i/>
              </w:rPr>
              <w:t>”.</w:t>
            </w:r>
          </w:p>
          <w:p w14:paraId="6E45ADC5" w14:textId="77777777" w:rsidR="00380B4B" w:rsidRPr="00CE380E" w:rsidRDefault="00380B4B" w:rsidP="00380B4B">
            <w:pPr>
              <w:jc w:val="left"/>
              <w:rPr>
                <w:i/>
              </w:rPr>
            </w:pPr>
            <w:r w:rsidRPr="00CE380E">
              <w:rPr>
                <w:i/>
              </w:rPr>
              <w:t xml:space="preserve">(Permits for this test are set to expire on 31st Dec 2012.) </w:t>
            </w:r>
          </w:p>
          <w:p w14:paraId="0228497E" w14:textId="77777777" w:rsidR="00380B4B" w:rsidRPr="00CE380E" w:rsidRDefault="00380B4B" w:rsidP="00380B4B">
            <w:pPr>
              <w:jc w:val="left"/>
              <w:rPr>
                <w:i/>
              </w:rPr>
            </w:pPr>
            <w:r w:rsidRPr="00CE380E">
              <w:rPr>
                <w:i/>
              </w:rPr>
              <w:t>GB61021A (edition # 1 update # 1) should be installed.</w:t>
            </w:r>
          </w:p>
          <w:p w14:paraId="5E98220A" w14:textId="77777777" w:rsidR="004F582E" w:rsidRPr="00CE380E" w:rsidRDefault="00380B4B" w:rsidP="00380B4B">
            <w:pPr>
              <w:jc w:val="left"/>
              <w:rPr>
                <w:i/>
              </w:rPr>
            </w:pPr>
            <w:r w:rsidRPr="00CE380E">
              <w:rPr>
                <w:i/>
              </w:rPr>
              <w:t>GB61021B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77777777" w:rsidR="004F582E" w:rsidRPr="004065B1" w:rsidRDefault="001E2A73" w:rsidP="00CB4150">
            <w:r>
              <w:t>2.5.6 b</w:t>
            </w:r>
            <w:r w:rsidR="004F582E" w:rsidRPr="00A94802">
              <w:t>)</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77777777" w:rsidR="004F582E" w:rsidRPr="004065B1" w:rsidRDefault="004F582E" w:rsidP="00CB4150">
            <w:r w:rsidRPr="00A94802">
              <w:t>S-63 10.</w:t>
            </w:r>
            <w:r w:rsidR="001E2A73">
              <w:t>7.1.2</w:t>
            </w:r>
          </w:p>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7777777" w:rsidR="00380B4B" w:rsidRPr="00CE380E" w:rsidRDefault="00380B4B" w:rsidP="00380B4B">
            <w:pPr>
              <w:rPr>
                <w:i/>
              </w:rPr>
            </w:pPr>
            <w:r w:rsidRPr="00CE380E">
              <w:rPr>
                <w:i/>
              </w:rPr>
              <w:t>No ENC data installed but with PERMIT.TXT and IHO.CRT/IHO.PUB installed for previous test (2.5.6a).</w:t>
            </w:r>
          </w:p>
          <w:p w14:paraId="30B7449D" w14:textId="77777777" w:rsidR="00380B4B" w:rsidRPr="00CE380E" w:rsidRDefault="00380B4B" w:rsidP="00380B4B">
            <w:pPr>
              <w:rPr>
                <w:i/>
              </w:rPr>
            </w:pPr>
            <w:r w:rsidRPr="00CE380E">
              <w:rPr>
                <w:i/>
              </w:rPr>
              <w:t>Test data used:</w:t>
            </w:r>
          </w:p>
          <w:p w14:paraId="01CFF5C8" w14:textId="37BD03D1"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(already installed)</w:t>
            </w:r>
          </w:p>
          <w:p w14:paraId="2214BCB8" w14:textId="77777777" w:rsidR="00380B4B" w:rsidRPr="00CE380E" w:rsidRDefault="00380B4B" w:rsidP="00380B4B">
            <w:pPr>
              <w:rPr>
                <w:i/>
              </w:rPr>
            </w:pPr>
            <w:r w:rsidRPr="00CE380E">
              <w:rPr>
                <w:i/>
              </w:rPr>
              <w:t>2) PERMIT.TXT (already installed)</w:t>
            </w:r>
          </w:p>
          <w:p w14:paraId="1098A821" w14:textId="77777777" w:rsidR="00380B4B" w:rsidRPr="00CE380E" w:rsidRDefault="00380B4B" w:rsidP="00380B4B">
            <w:pPr>
              <w:rPr>
                <w:i/>
              </w:rPr>
            </w:pPr>
            <w:r w:rsidRPr="00CE380E">
              <w:rPr>
                <w:i/>
              </w:rPr>
              <w:t>3) V01X01 (Exchange Set - GB61021A &amp; GB61021B)</w:t>
            </w:r>
          </w:p>
          <w:p w14:paraId="4B76B6D4" w14:textId="77777777" w:rsidR="00380B4B" w:rsidRPr="00CE380E" w:rsidRDefault="00380B4B" w:rsidP="00380B4B">
            <w:pPr>
              <w:rPr>
                <w:i/>
              </w:rPr>
            </w:pPr>
            <w:r w:rsidRPr="00CE380E">
              <w:rPr>
                <w:i/>
              </w:rPr>
              <w:t>Test data location:</w:t>
            </w:r>
          </w:p>
          <w:p w14:paraId="2450CFBD" w14:textId="77777777" w:rsidR="004F582E" w:rsidRPr="00CE380E" w:rsidRDefault="00380B4B" w:rsidP="00380B4B">
            <w:pPr>
              <w:rPr>
                <w:i/>
              </w:rPr>
            </w:pPr>
            <w:r w:rsidRPr="00CE380E">
              <w:rPr>
                <w:i/>
              </w:rPr>
              <w:t>D:\IHO S-64 [S-63 TDS v1.2.1]\6 ENC Decryption\Test 6b</w:t>
            </w: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7777777" w:rsidR="00380B4B" w:rsidRPr="00CE380E" w:rsidRDefault="00380B4B" w:rsidP="00380B4B">
            <w:pPr>
              <w:rPr>
                <w:i/>
              </w:rPr>
            </w:pPr>
            <w:r w:rsidRPr="00CE380E">
              <w:rPr>
                <w:i/>
              </w:rPr>
              <w:t xml:space="preserve">Set the computer clock between 1st Dec 2012 and 31st Dec 2012.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77777777" w:rsidR="00380B4B" w:rsidRPr="00CE380E" w:rsidRDefault="00380B4B" w:rsidP="00380B4B">
            <w:pPr>
              <w:jc w:val="left"/>
              <w:rPr>
                <w:i/>
              </w:rPr>
            </w:pPr>
            <w:r w:rsidRPr="00CE380E">
              <w:rPr>
                <w:i/>
              </w:rPr>
              <w:t>The system must import the exchange set but display the appropriate SSE 20 warning message as follows (Permits in this test are set to expire on 31st Dec 2012):</w:t>
            </w:r>
          </w:p>
          <w:p w14:paraId="69093BA4" w14:textId="77777777" w:rsidR="00380B4B" w:rsidRPr="00CE380E" w:rsidRDefault="00380B4B" w:rsidP="00380B4B">
            <w:pPr>
              <w:jc w:val="left"/>
              <w:rPr>
                <w:i/>
              </w:rPr>
            </w:pPr>
            <w:r w:rsidRPr="00CE380E">
              <w:rPr>
                <w:i/>
              </w:rPr>
              <w:t>“</w:t>
            </w:r>
            <w:r w:rsidRPr="00CE380E">
              <w:rPr>
                <w:b/>
                <w:i/>
              </w:rPr>
              <w:t>SSE 20 – Subscription service will expire in less than 30 days. Please contact your data supplier to renew the subscription licence</w:t>
            </w:r>
            <w:r w:rsidRPr="00CE380E">
              <w:rPr>
                <w:i/>
              </w:rPr>
              <w:t>.”</w:t>
            </w:r>
          </w:p>
          <w:p w14:paraId="2241EA35" w14:textId="77777777" w:rsidR="00380B4B" w:rsidRPr="00CE380E" w:rsidRDefault="00380B4B" w:rsidP="00380B4B">
            <w:pPr>
              <w:jc w:val="left"/>
              <w:rPr>
                <w:i/>
              </w:rPr>
            </w:pPr>
            <w:r w:rsidRPr="00CE380E">
              <w:rPr>
                <w:i/>
              </w:rPr>
              <w:t xml:space="preserve">GB61021A (edition # 1 update # 1) should be installed (with “SSE 20”). </w:t>
            </w:r>
          </w:p>
          <w:p w14:paraId="55C2AEBF" w14:textId="77777777" w:rsidR="004F582E" w:rsidRPr="00CE380E" w:rsidRDefault="00380B4B" w:rsidP="00380B4B">
            <w:pPr>
              <w:jc w:val="left"/>
              <w:rPr>
                <w:i/>
              </w:rPr>
            </w:pPr>
            <w:r w:rsidRPr="00CE380E">
              <w:rPr>
                <w:i/>
              </w:rPr>
              <w:t>GB61021B (edition # 1 update # 1) should be installed (with “SSE 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77777777" w:rsidR="004F582E" w:rsidRPr="004065B1" w:rsidRDefault="001E2A73" w:rsidP="00CB4150">
            <w:r>
              <w:t>2.5.6 c</w:t>
            </w:r>
            <w:r w:rsidR="004F582E" w:rsidRPr="00A94802">
              <w:t>)</w:t>
            </w:r>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77777777" w:rsidR="00380B4B" w:rsidRPr="00CE380E" w:rsidRDefault="00380B4B" w:rsidP="002164D3">
            <w:pPr>
              <w:numPr>
                <w:ilvl w:val="0"/>
                <w:numId w:val="7"/>
              </w:numPr>
              <w:jc w:val="left"/>
              <w:rPr>
                <w:i/>
              </w:rPr>
            </w:pPr>
            <w:r w:rsidRPr="00CE380E">
              <w:rPr>
                <w:i/>
              </w:rPr>
              <w:t>Test how the system responds when loading ENCs encrypted with cell keys that are different to those used to generate the permits. Confirm that the correct SSE 21 error message is displayed.</w:t>
            </w:r>
          </w:p>
          <w:p w14:paraId="4E062AED" w14:textId="77777777" w:rsidR="00380B4B" w:rsidRPr="00CE380E" w:rsidRDefault="00380B4B" w:rsidP="003866E1">
            <w:pPr>
              <w:numPr>
                <w:ilvl w:val="0"/>
                <w:numId w:val="7"/>
              </w:numPr>
              <w:rPr>
                <w:i/>
              </w:rPr>
            </w:pPr>
            <w:r w:rsidRPr="00CE380E">
              <w:rPr>
                <w:i/>
              </w:rPr>
              <w:t>Test that the system does not permanently halt for a single/multiple failures.</w:t>
            </w:r>
          </w:p>
          <w:p w14:paraId="5DA9AE06" w14:textId="2BC58B2C" w:rsidR="004F582E" w:rsidRPr="00CE380E" w:rsidRDefault="00380B4B" w:rsidP="003866E1">
            <w:pPr>
              <w:numPr>
                <w:ilvl w:val="0"/>
                <w:numId w:val="7"/>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77777777" w:rsidR="00380B4B" w:rsidRPr="00CE380E" w:rsidRDefault="00380B4B" w:rsidP="00380B4B">
            <w:pPr>
              <w:rPr>
                <w:i/>
              </w:rPr>
            </w:pPr>
            <w:r w:rsidRPr="00CE380E">
              <w:rPr>
                <w:i/>
              </w:rPr>
              <w:t>No pre-installed permits or ENCs. Certificate/Public key from previous tests, 2.5.6a and 2.5.6b.</w:t>
            </w:r>
          </w:p>
          <w:p w14:paraId="7512689A" w14:textId="77777777" w:rsidR="00380B4B" w:rsidRPr="00CE380E" w:rsidRDefault="00380B4B" w:rsidP="00380B4B">
            <w:pPr>
              <w:rPr>
                <w:i/>
              </w:rPr>
            </w:pPr>
            <w:r w:rsidRPr="00CE380E">
              <w:rPr>
                <w:i/>
              </w:rPr>
              <w:t>Test data used:</w:t>
            </w:r>
          </w:p>
          <w:p w14:paraId="5E43C3B8" w14:textId="17E42147"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8B859B6" w14:textId="77777777" w:rsidR="00380B4B" w:rsidRPr="00CE380E" w:rsidRDefault="00380B4B" w:rsidP="00380B4B">
            <w:pPr>
              <w:rPr>
                <w:i/>
              </w:rPr>
            </w:pPr>
            <w:r w:rsidRPr="00CE380E">
              <w:rPr>
                <w:i/>
              </w:rPr>
              <w:t>2) PERMIT.TXT</w:t>
            </w:r>
          </w:p>
          <w:p w14:paraId="03567C3A" w14:textId="77777777" w:rsidR="00380B4B" w:rsidRPr="00CE380E" w:rsidRDefault="00380B4B" w:rsidP="00380B4B">
            <w:pPr>
              <w:rPr>
                <w:i/>
              </w:rPr>
            </w:pPr>
            <w:r w:rsidRPr="00CE380E">
              <w:rPr>
                <w:i/>
              </w:rPr>
              <w:t>3) V01X01 (Exchange Set - GB58910B, GB58910C, GB58911A, GB58911B, GB58913A, GB58932A &amp; GB58932B)</w:t>
            </w:r>
          </w:p>
          <w:p w14:paraId="27E88022" w14:textId="77777777" w:rsidR="00380B4B" w:rsidRPr="00CE380E" w:rsidRDefault="00380B4B" w:rsidP="00380B4B">
            <w:pPr>
              <w:rPr>
                <w:i/>
              </w:rPr>
            </w:pPr>
            <w:r w:rsidRPr="00CE380E">
              <w:rPr>
                <w:i/>
              </w:rPr>
              <w:t xml:space="preserve">Test data location: </w:t>
            </w:r>
          </w:p>
          <w:p w14:paraId="1D8861A2" w14:textId="77777777" w:rsidR="004F582E" w:rsidRPr="00CE380E" w:rsidRDefault="00380B4B" w:rsidP="00380B4B">
            <w:pPr>
              <w:rPr>
                <w:i/>
              </w:rPr>
            </w:pPr>
            <w:r w:rsidRPr="00CE380E">
              <w:rPr>
                <w:i/>
              </w:rPr>
              <w:t>D:\IHO S-64 [S-63 TDS v1.2.1]\6 ENC Decryption\Test 6c</w:t>
            </w: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77777777" w:rsidR="005B4573" w:rsidRPr="00CE380E" w:rsidRDefault="005B4573" w:rsidP="000946D3">
            <w:pPr>
              <w:jc w:val="left"/>
              <w:rPr>
                <w:i/>
              </w:rPr>
            </w:pPr>
            <w:r w:rsidRPr="00CE380E">
              <w:rPr>
                <w:i/>
              </w:rPr>
              <w:t>The system must check each installed permit in turn to see if there is a valid decryption key. If no valid key is available the system must report the appropriate SSE 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77777777" w:rsidR="005B4573" w:rsidRPr="00CE380E" w:rsidRDefault="005B4573" w:rsidP="000946D3">
            <w:pPr>
              <w:jc w:val="left"/>
              <w:rPr>
                <w:i/>
              </w:rPr>
            </w:pPr>
            <w:r w:rsidRPr="00CE380E">
              <w:rPr>
                <w:i/>
              </w:rPr>
              <w:t xml:space="preserve">(Permits created from a different set of cell keys from those used to encrypt the test ENCs are as follows:- </w:t>
            </w:r>
            <w:r w:rsidRPr="00CE380E">
              <w:rPr>
                <w:b/>
                <w:i/>
              </w:rPr>
              <w:t>GB58911A &amp; GB58911B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77777777" w:rsidR="005B4573" w:rsidRPr="00CE380E" w:rsidRDefault="005B4573" w:rsidP="000946D3">
            <w:pPr>
              <w:jc w:val="left"/>
              <w:rPr>
                <w:i/>
              </w:rPr>
            </w:pPr>
            <w:r w:rsidRPr="00CE380E">
              <w:rPr>
                <w:i/>
              </w:rPr>
              <w:t>GB58910B (edition # 1 update # 0) should be installed (without error or warning).</w:t>
            </w:r>
          </w:p>
          <w:p w14:paraId="266DD337" w14:textId="77777777" w:rsidR="005B4573" w:rsidRPr="00CE380E" w:rsidRDefault="005B4573" w:rsidP="000946D3">
            <w:pPr>
              <w:jc w:val="left"/>
              <w:rPr>
                <w:i/>
              </w:rPr>
            </w:pPr>
            <w:r w:rsidRPr="00CE380E">
              <w:rPr>
                <w:i/>
              </w:rPr>
              <w:t>GB58910C (edition # 2 update # 1) should be installed (without error or warning).</w:t>
            </w:r>
          </w:p>
          <w:p w14:paraId="5E4CB108" w14:textId="77777777" w:rsidR="005B4573" w:rsidRPr="00CE380E" w:rsidRDefault="005B4573" w:rsidP="000946D3">
            <w:pPr>
              <w:jc w:val="left"/>
              <w:rPr>
                <w:i/>
              </w:rPr>
            </w:pPr>
            <w:r w:rsidRPr="00CE380E">
              <w:rPr>
                <w:i/>
              </w:rPr>
              <w:t xml:space="preserve">GB58911A (edition # 1 update # 1) should not be installed (with “SSE 21”). </w:t>
            </w:r>
          </w:p>
          <w:p w14:paraId="3F3067C2" w14:textId="77777777" w:rsidR="005B4573" w:rsidRPr="00CE380E" w:rsidRDefault="005B4573" w:rsidP="000946D3">
            <w:pPr>
              <w:jc w:val="left"/>
              <w:rPr>
                <w:i/>
              </w:rPr>
            </w:pPr>
            <w:r w:rsidRPr="00CE380E">
              <w:rPr>
                <w:i/>
              </w:rPr>
              <w:t>GB58911B (edition # 1 update # 0) should not be installed (with “SSE 21”).</w:t>
            </w:r>
          </w:p>
          <w:p w14:paraId="3F094DE0" w14:textId="77777777" w:rsidR="005B4573" w:rsidRPr="00CE380E" w:rsidRDefault="005B4573" w:rsidP="000946D3">
            <w:pPr>
              <w:jc w:val="left"/>
              <w:rPr>
                <w:i/>
              </w:rPr>
            </w:pPr>
            <w:r w:rsidRPr="00CE380E">
              <w:rPr>
                <w:i/>
              </w:rPr>
              <w:t>GB58913A (edition # 1 update # 0) should be installed (without error or warning).</w:t>
            </w:r>
          </w:p>
          <w:p w14:paraId="62FD6064" w14:textId="77777777" w:rsidR="005B4573" w:rsidRPr="00CE380E" w:rsidRDefault="005B4573" w:rsidP="000946D3">
            <w:pPr>
              <w:jc w:val="left"/>
              <w:rPr>
                <w:i/>
              </w:rPr>
            </w:pPr>
            <w:r w:rsidRPr="00CE380E">
              <w:rPr>
                <w:i/>
              </w:rPr>
              <w:t>GB58932A (edition # 1 update # 0) should be installed (without error or warning).</w:t>
            </w:r>
          </w:p>
          <w:p w14:paraId="2D67CA40" w14:textId="77777777" w:rsidR="005B4573" w:rsidRPr="00CE380E" w:rsidRDefault="005B4573" w:rsidP="000946D3">
            <w:pPr>
              <w:jc w:val="left"/>
              <w:rPr>
                <w:i/>
              </w:rPr>
            </w:pPr>
            <w:r w:rsidRPr="00CE380E">
              <w:rPr>
                <w:i/>
              </w:rPr>
              <w:t>GB58932B (edition # 1 update # 0) should be installed (without error or warning).</w:t>
            </w:r>
          </w:p>
        </w:tc>
      </w:tr>
    </w:tbl>
    <w:p w14:paraId="408C2E55" w14:textId="77777777" w:rsidR="005B4573" w:rsidRDefault="005B4573" w:rsidP="004F582E"/>
    <w:p w14:paraId="5CDA58C8" w14:textId="77777777" w:rsidR="004F582E" w:rsidRPr="00A94802" w:rsidRDefault="004F582E" w:rsidP="001D52EE">
      <w:pPr>
        <w:pStyle w:val="Heading4"/>
      </w:pPr>
      <w:r>
        <w:t>2.5.6 d</w:t>
      </w:r>
      <w:r w:rsidRPr="00A94802">
        <w:t xml:space="preserve">) </w:t>
      </w:r>
      <w:r w:rsidR="003417A2" w:rsidRPr="003417A2">
        <w:t>Validate ENC data file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77777777" w:rsidR="004F582E" w:rsidRPr="004065B1" w:rsidRDefault="001E2A73" w:rsidP="00CB4150">
            <w:r>
              <w:t>2.5.6 d</w:t>
            </w:r>
            <w:r w:rsidR="004F582E" w:rsidRPr="00A94802">
              <w:t>)</w:t>
            </w:r>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77777777" w:rsidR="004F582E" w:rsidRPr="004065B1" w:rsidRDefault="004F582E" w:rsidP="00CB4150">
            <w:r w:rsidRPr="00A94802">
              <w:t>S-63 10.</w:t>
            </w:r>
            <w:r w:rsidR="001E2A73">
              <w:t>7.4</w:t>
            </w:r>
          </w:p>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77777777" w:rsidR="004F582E" w:rsidRPr="00CE380E" w:rsidRDefault="00380B4B" w:rsidP="002164D3">
            <w:pPr>
              <w:jc w:val="left"/>
              <w:rPr>
                <w:i/>
              </w:rPr>
            </w:pPr>
            <w:r w:rsidRPr="00CE380E">
              <w:rPr>
                <w:i/>
              </w:rPr>
              <w:t>Confirm that the system correctly validates decrypted ENCs and checks the integrity of each ENC data file. Confirm that the system reports the correct SSE 16 error message when the calculated CRC is incorrect or does not agree with the value contained in the corresponding CATALOG.031 record. Also determine whether the system correctly reports the SSE 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77777777" w:rsidR="00380B4B" w:rsidRPr="00CE380E" w:rsidRDefault="00380B4B" w:rsidP="00380B4B">
            <w:pPr>
              <w:rPr>
                <w:i/>
              </w:rPr>
            </w:pPr>
            <w:r w:rsidRPr="00CE380E">
              <w:rPr>
                <w:i/>
              </w:rPr>
              <w:t xml:space="preserve">IHO.CRT/IHO.PUB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49A2F3AB" w:rsidR="00380B4B" w:rsidRPr="00CE380E" w:rsidRDefault="00380B4B" w:rsidP="00380B4B">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372D6902" w14:textId="77777777" w:rsidR="00380B4B" w:rsidRPr="00CE380E" w:rsidRDefault="00380B4B" w:rsidP="00380B4B">
            <w:pPr>
              <w:rPr>
                <w:i/>
              </w:rPr>
            </w:pPr>
            <w:r w:rsidRPr="00CE380E">
              <w:rPr>
                <w:i/>
              </w:rPr>
              <w:t>2) PERMIT.TXT</w:t>
            </w:r>
          </w:p>
          <w:p w14:paraId="64225501" w14:textId="77777777" w:rsidR="00380B4B" w:rsidRPr="00CE380E" w:rsidRDefault="00380B4B" w:rsidP="00380B4B">
            <w:pPr>
              <w:rPr>
                <w:i/>
              </w:rPr>
            </w:pPr>
            <w:r w:rsidRPr="00CE380E">
              <w:rPr>
                <w:i/>
              </w:rPr>
              <w:t xml:space="preserve">3) V01X01 (Exchange Set – GB40162A, GB40162B, GB40162C &amp; GB40164A) </w:t>
            </w:r>
          </w:p>
          <w:p w14:paraId="1423FB0E" w14:textId="77777777" w:rsidR="00380B4B" w:rsidRPr="00CE380E" w:rsidRDefault="00380B4B" w:rsidP="00380B4B">
            <w:pPr>
              <w:rPr>
                <w:i/>
              </w:rPr>
            </w:pPr>
            <w:r w:rsidRPr="00CE380E">
              <w:rPr>
                <w:i/>
              </w:rPr>
              <w:t>Test data location:</w:t>
            </w:r>
          </w:p>
          <w:p w14:paraId="43630CF2" w14:textId="77777777" w:rsidR="004F582E" w:rsidRPr="00CE380E" w:rsidRDefault="00380B4B" w:rsidP="00380B4B">
            <w:pPr>
              <w:rPr>
                <w:i/>
              </w:rPr>
            </w:pPr>
            <w:r w:rsidRPr="00CE380E">
              <w:rPr>
                <w:i/>
              </w:rPr>
              <w:t>D:\IHO S-64 [S-63 TDS v1.2.1]\6 ENC Decryption\Test 6d</w:t>
            </w: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77777777" w:rsidR="00380B4B" w:rsidRPr="00CE380E" w:rsidRDefault="00380B4B" w:rsidP="00380B4B">
            <w:pPr>
              <w:jc w:val="left"/>
              <w:rPr>
                <w:i/>
              </w:rPr>
            </w:pPr>
            <w:r w:rsidRPr="00CE380E">
              <w:rPr>
                <w:i/>
              </w:rPr>
              <w:t>1) The system must validate the CRC of each cell in the exchange set. The system must report the appropriate error message for all ENC files (see additional comments below) which fail to validate as follows: “</w:t>
            </w:r>
            <w:r w:rsidRPr="00CE380E">
              <w:rPr>
                <w:b/>
                <w:i/>
              </w:rPr>
              <w:t>SSE 16 – ENC &lt;Cell Name&gt; CRC is incorrect. Contact you data supplier as ENC(s) may be corrupt or missing data</w:t>
            </w:r>
            <w:r w:rsidRPr="00CE380E">
              <w:rPr>
                <w:i/>
              </w:rPr>
              <w:t>”.</w:t>
            </w:r>
          </w:p>
          <w:p w14:paraId="6531F848" w14:textId="77777777"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SSE 23 – Non sequential update, previous update(s) missing try reloading from the base media. If the problem persists contact your data supplier”.</w:t>
            </w:r>
          </w:p>
          <w:p w14:paraId="490ED253" w14:textId="77777777" w:rsidR="00380B4B" w:rsidRPr="00CE380E" w:rsidRDefault="00380B4B" w:rsidP="00380B4B">
            <w:pPr>
              <w:jc w:val="left"/>
              <w:rPr>
                <w:i/>
              </w:rPr>
            </w:pPr>
            <w:r w:rsidRPr="00CE380E">
              <w:rPr>
                <w:i/>
              </w:rPr>
              <w:t>(GB40162B.000 – CRC altered manually in CATALOG.031 file</w:t>
            </w:r>
          </w:p>
          <w:p w14:paraId="58A790C5" w14:textId="77777777" w:rsidR="00380B4B" w:rsidRPr="00CE380E" w:rsidRDefault="00380B4B" w:rsidP="00380B4B">
            <w:pPr>
              <w:jc w:val="left"/>
              <w:rPr>
                <w:i/>
              </w:rPr>
            </w:pPr>
            <w:r w:rsidRPr="00CE380E">
              <w:rPr>
                <w:i/>
              </w:rPr>
              <w:t>GB40164A.003 – ENC data intentionally corrupted.)</w:t>
            </w:r>
          </w:p>
          <w:p w14:paraId="2F69AE82" w14:textId="77777777" w:rsidR="00380B4B" w:rsidRPr="00CE380E" w:rsidRDefault="00380B4B" w:rsidP="00380B4B">
            <w:pPr>
              <w:jc w:val="left"/>
              <w:rPr>
                <w:i/>
              </w:rPr>
            </w:pPr>
            <w:r w:rsidRPr="00CE380E">
              <w:rPr>
                <w:i/>
              </w:rPr>
              <w:t>GB40162A (edition # 9 update # 3) should be installed (without error or warning).</w:t>
            </w:r>
          </w:p>
          <w:p w14:paraId="04587C02" w14:textId="77777777" w:rsidR="00380B4B" w:rsidRPr="00CE380E" w:rsidRDefault="00380B4B" w:rsidP="00380B4B">
            <w:pPr>
              <w:jc w:val="left"/>
              <w:rPr>
                <w:i/>
              </w:rPr>
            </w:pPr>
            <w:r w:rsidRPr="00CE380E">
              <w:rPr>
                <w:i/>
              </w:rPr>
              <w:t>GB40162B (edition # 2 update # 1) should not be installed (with “SSE 16”followed by “SSE 23”).</w:t>
            </w:r>
          </w:p>
          <w:p w14:paraId="519A16D7" w14:textId="627D6E22" w:rsidR="00380B4B" w:rsidRPr="00CE380E" w:rsidRDefault="00380B4B" w:rsidP="00380B4B">
            <w:pPr>
              <w:jc w:val="left"/>
              <w:rPr>
                <w:i/>
              </w:rPr>
            </w:pPr>
            <w:r w:rsidRPr="00CE380E">
              <w:rPr>
                <w:i/>
              </w:rPr>
              <w:t>GB40162C (edition # 1 update # 1) should be installed (</w:t>
            </w:r>
            <w:r w:rsidR="001825B9" w:rsidRPr="002164D3">
              <w:rPr>
                <w:i/>
                <w:color w:val="FF0000"/>
              </w:rPr>
              <w:t>without error or warning</w:t>
            </w:r>
            <w:r w:rsidRPr="00CE380E">
              <w:rPr>
                <w:i/>
              </w:rPr>
              <w:t xml:space="preserve">). </w:t>
            </w:r>
          </w:p>
          <w:p w14:paraId="1F6B2633" w14:textId="77777777" w:rsidR="004F582E" w:rsidRPr="00CE380E" w:rsidRDefault="00380B4B" w:rsidP="00380B4B">
            <w:pPr>
              <w:jc w:val="left"/>
              <w:rPr>
                <w:i/>
              </w:rPr>
            </w:pPr>
            <w:r w:rsidRPr="00CE380E">
              <w:rPr>
                <w:i/>
              </w:rPr>
              <w:t>GB40164A (edition # 1 update # 5) should be installed with only two updates (edition # 1 update # 2) (with “SSE 16” followed by “SSE 23”).</w:t>
            </w:r>
          </w:p>
        </w:tc>
      </w:tr>
    </w:tbl>
    <w:p w14:paraId="1AE89569" w14:textId="77777777" w:rsidR="004F582E" w:rsidRDefault="004F582E" w:rsidP="004F582E"/>
    <w:p w14:paraId="5D6DE05E" w14:textId="77777777" w:rsidR="005517BB" w:rsidRDefault="005517BB">
      <w:pPr>
        <w:widowControl/>
        <w:spacing w:line="240" w:lineRule="auto"/>
        <w:jc w:val="left"/>
        <w:rPr>
          <w:rFonts w:cs="Arial"/>
          <w:b/>
          <w:bCs/>
        </w:rPr>
      </w:pPr>
      <w:r>
        <w:br w:type="page"/>
      </w:r>
    </w:p>
    <w:p w14:paraId="67B8A7B2" w14:textId="05CE7BBE" w:rsidR="004F582E" w:rsidRPr="00A94802" w:rsidRDefault="004F582E" w:rsidP="001D52EE">
      <w:pPr>
        <w:pStyle w:val="Heading4"/>
      </w:pPr>
      <w:r>
        <w:lastRenderedPageBreak/>
        <w:t>2.5.6 e</w:t>
      </w:r>
      <w:r w:rsidRPr="00A94802">
        <w:t xml:space="preserve">) </w:t>
      </w:r>
      <w:r w:rsidR="003417A2" w:rsidRPr="003417A2">
        <w:t>Missing ENC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3891B64" w14:textId="77777777" w:rsidTr="00CB4150">
        <w:trPr>
          <w:trHeight w:val="454"/>
          <w:tblHeader/>
        </w:trPr>
        <w:tc>
          <w:tcPr>
            <w:tcW w:w="2381" w:type="dxa"/>
            <w:shd w:val="clear" w:color="auto" w:fill="CCFFCC"/>
            <w:vAlign w:val="center"/>
          </w:tcPr>
          <w:p w14:paraId="32064D9A" w14:textId="77777777" w:rsidR="004F582E" w:rsidRPr="004065B1" w:rsidRDefault="004F582E" w:rsidP="00CB4150">
            <w:r w:rsidRPr="000A066E">
              <w:rPr>
                <w:b/>
              </w:rPr>
              <w:t>Test Reference</w:t>
            </w:r>
          </w:p>
        </w:tc>
        <w:tc>
          <w:tcPr>
            <w:tcW w:w="2381" w:type="dxa"/>
            <w:shd w:val="clear" w:color="auto" w:fill="CCFFCC"/>
            <w:vAlign w:val="center"/>
          </w:tcPr>
          <w:p w14:paraId="36DBE30A" w14:textId="77777777" w:rsidR="004F582E" w:rsidRPr="004065B1" w:rsidRDefault="001E2A73" w:rsidP="00CB4150">
            <w:r>
              <w:t>2.5.6 e</w:t>
            </w:r>
            <w:r w:rsidR="004F582E" w:rsidRPr="00A94802">
              <w:t>)</w:t>
            </w:r>
          </w:p>
        </w:tc>
        <w:tc>
          <w:tcPr>
            <w:tcW w:w="2382" w:type="dxa"/>
            <w:shd w:val="clear" w:color="auto" w:fill="CCFFCC"/>
            <w:vAlign w:val="center"/>
          </w:tcPr>
          <w:p w14:paraId="2CA1C529" w14:textId="77777777" w:rsidR="004F582E" w:rsidRPr="004065B1" w:rsidRDefault="004F582E" w:rsidP="00CB4150">
            <w:r w:rsidRPr="000A066E">
              <w:rPr>
                <w:b/>
              </w:rPr>
              <w:t>IHO Reference</w:t>
            </w:r>
          </w:p>
        </w:tc>
        <w:tc>
          <w:tcPr>
            <w:tcW w:w="2382" w:type="dxa"/>
            <w:shd w:val="clear" w:color="auto" w:fill="CCFFCC"/>
            <w:vAlign w:val="center"/>
          </w:tcPr>
          <w:p w14:paraId="55157728" w14:textId="77777777" w:rsidR="004F582E" w:rsidRPr="004065B1" w:rsidRDefault="004F582E" w:rsidP="00CB4150">
            <w:r w:rsidRPr="00A94802">
              <w:t>S-63 10.</w:t>
            </w:r>
            <w:r w:rsidR="001E2A73">
              <w:t>7.4</w:t>
            </w:r>
          </w:p>
        </w:tc>
      </w:tr>
      <w:tr w:rsidR="004F582E" w14:paraId="661127C3" w14:textId="77777777" w:rsidTr="00CB4150">
        <w:trPr>
          <w:tblHeader/>
        </w:trPr>
        <w:tc>
          <w:tcPr>
            <w:tcW w:w="9526" w:type="dxa"/>
            <w:gridSpan w:val="4"/>
            <w:shd w:val="clear" w:color="auto" w:fill="CCFFCC"/>
            <w:vAlign w:val="center"/>
          </w:tcPr>
          <w:p w14:paraId="2DEC8759" w14:textId="77777777" w:rsidR="004F582E" w:rsidRDefault="004F582E" w:rsidP="00CB4150">
            <w:r w:rsidRPr="000A066E">
              <w:rPr>
                <w:b/>
              </w:rPr>
              <w:t>Test description</w:t>
            </w:r>
          </w:p>
        </w:tc>
      </w:tr>
      <w:tr w:rsidR="004F582E" w14:paraId="22A25CBE" w14:textId="77777777" w:rsidTr="00CB4150">
        <w:trPr>
          <w:tblHeader/>
        </w:trPr>
        <w:tc>
          <w:tcPr>
            <w:tcW w:w="9526" w:type="dxa"/>
            <w:gridSpan w:val="4"/>
            <w:vAlign w:val="center"/>
          </w:tcPr>
          <w:p w14:paraId="3B2F5A27" w14:textId="77777777" w:rsidR="004F582E" w:rsidRPr="00CE380E" w:rsidRDefault="00380B4B" w:rsidP="002164D3">
            <w:pPr>
              <w:jc w:val="left"/>
              <w:rPr>
                <w:i/>
              </w:rPr>
            </w:pPr>
            <w:r w:rsidRPr="00CE380E">
              <w:rPr>
                <w:i/>
              </w:rPr>
              <w:t>Confirm that the system correctly identifies a missing update within a delivered exchange set and outputs the correct error message.</w:t>
            </w:r>
          </w:p>
        </w:tc>
      </w:tr>
      <w:tr w:rsidR="004F582E" w14:paraId="49FA6D0D" w14:textId="77777777" w:rsidTr="00CB4150">
        <w:trPr>
          <w:tblHeader/>
        </w:trPr>
        <w:tc>
          <w:tcPr>
            <w:tcW w:w="9526" w:type="dxa"/>
            <w:gridSpan w:val="4"/>
            <w:shd w:val="clear" w:color="auto" w:fill="CCFFCC"/>
            <w:vAlign w:val="center"/>
          </w:tcPr>
          <w:p w14:paraId="49CC9EF1" w14:textId="77777777" w:rsidR="004F582E" w:rsidRPr="004065B1" w:rsidRDefault="004F582E" w:rsidP="00CB4150">
            <w:r w:rsidRPr="000A066E">
              <w:rPr>
                <w:b/>
              </w:rPr>
              <w:t>Setup</w:t>
            </w:r>
          </w:p>
        </w:tc>
      </w:tr>
      <w:tr w:rsidR="004F582E" w14:paraId="31885395" w14:textId="77777777" w:rsidTr="00CB4150">
        <w:trPr>
          <w:tblHeader/>
        </w:trPr>
        <w:tc>
          <w:tcPr>
            <w:tcW w:w="9526" w:type="dxa"/>
            <w:gridSpan w:val="4"/>
            <w:vAlign w:val="center"/>
          </w:tcPr>
          <w:p w14:paraId="27365BF9" w14:textId="77777777" w:rsidR="00380B4B" w:rsidRPr="00CE380E" w:rsidRDefault="00380B4B" w:rsidP="00380B4B">
            <w:pPr>
              <w:rPr>
                <w:i/>
              </w:rPr>
            </w:pPr>
            <w:r w:rsidRPr="00CE380E">
              <w:rPr>
                <w:i/>
              </w:rPr>
              <w:t xml:space="preserve">IHO.CRT/IHO.PUB from previous test (2.5.6d) but no pre-installed permits or ENCs. </w:t>
            </w:r>
          </w:p>
          <w:p w14:paraId="6B732789" w14:textId="77777777" w:rsidR="00380B4B" w:rsidRPr="00CE380E" w:rsidRDefault="00380B4B" w:rsidP="00380B4B">
            <w:pPr>
              <w:rPr>
                <w:i/>
              </w:rPr>
            </w:pPr>
            <w:r w:rsidRPr="00CE380E">
              <w:rPr>
                <w:i/>
              </w:rPr>
              <w:t>Test data used:</w:t>
            </w:r>
          </w:p>
          <w:p w14:paraId="3BC0A8EF" w14:textId="78761373" w:rsidR="00380B4B" w:rsidRPr="00CE380E" w:rsidRDefault="00380B4B" w:rsidP="00380B4B">
            <w:pPr>
              <w:rPr>
                <w:i/>
              </w:rPr>
            </w:pPr>
            <w:r w:rsidRPr="00CE380E">
              <w:rPr>
                <w:i/>
              </w:rPr>
              <w:t xml:space="preserve">1) IHO.CRT </w:t>
            </w:r>
            <w:r w:rsidR="001825B9">
              <w:rPr>
                <w:i/>
              </w:rPr>
              <w:t xml:space="preserve">/ IHO.PUB </w:t>
            </w:r>
            <w:r w:rsidRPr="00CE380E">
              <w:rPr>
                <w:i/>
              </w:rPr>
              <w:t>(Pre-installed)</w:t>
            </w:r>
          </w:p>
          <w:p w14:paraId="691D9D88" w14:textId="77777777" w:rsidR="00380B4B" w:rsidRPr="00CE380E" w:rsidRDefault="00380B4B" w:rsidP="00380B4B">
            <w:pPr>
              <w:rPr>
                <w:i/>
              </w:rPr>
            </w:pPr>
            <w:r w:rsidRPr="00CE380E">
              <w:rPr>
                <w:i/>
              </w:rPr>
              <w:t>2) PERMIT.TXT</w:t>
            </w:r>
          </w:p>
          <w:p w14:paraId="303159E7" w14:textId="77777777" w:rsidR="00380B4B" w:rsidRPr="00CE380E" w:rsidRDefault="00380B4B" w:rsidP="00380B4B">
            <w:pPr>
              <w:rPr>
                <w:i/>
              </w:rPr>
            </w:pPr>
            <w:r w:rsidRPr="00CE380E">
              <w:rPr>
                <w:i/>
              </w:rPr>
              <w:t xml:space="preserve">3) V01X01 (Exchange Set – FR5TEST2) </w:t>
            </w:r>
          </w:p>
          <w:p w14:paraId="7052B12E" w14:textId="77777777" w:rsidR="00380B4B" w:rsidRPr="00CE380E" w:rsidRDefault="00380B4B" w:rsidP="00380B4B">
            <w:pPr>
              <w:rPr>
                <w:i/>
              </w:rPr>
            </w:pPr>
            <w:r w:rsidRPr="00CE380E">
              <w:rPr>
                <w:i/>
              </w:rPr>
              <w:t>Test data location:</w:t>
            </w:r>
          </w:p>
          <w:p w14:paraId="2F642FBE" w14:textId="77777777" w:rsidR="004F582E" w:rsidRPr="00CE380E" w:rsidRDefault="00380B4B" w:rsidP="00380B4B">
            <w:pPr>
              <w:rPr>
                <w:i/>
              </w:rPr>
            </w:pPr>
            <w:r w:rsidRPr="00CE380E">
              <w:rPr>
                <w:i/>
              </w:rPr>
              <w:t>D:\IHO S-64 [S-63 TDS v1.2.1]\6 ENC Decryption\Test 6e</w:t>
            </w:r>
          </w:p>
        </w:tc>
      </w:tr>
      <w:tr w:rsidR="004F582E" w14:paraId="22E6C313" w14:textId="77777777" w:rsidTr="00CB4150">
        <w:trPr>
          <w:tblHeader/>
        </w:trPr>
        <w:tc>
          <w:tcPr>
            <w:tcW w:w="9526" w:type="dxa"/>
            <w:gridSpan w:val="4"/>
            <w:shd w:val="clear" w:color="auto" w:fill="CCFFCC"/>
            <w:vAlign w:val="center"/>
          </w:tcPr>
          <w:p w14:paraId="55FB4083" w14:textId="77777777" w:rsidR="004F582E" w:rsidRPr="004065B1" w:rsidRDefault="004F582E" w:rsidP="00CB4150">
            <w:r w:rsidRPr="000A066E">
              <w:rPr>
                <w:b/>
              </w:rPr>
              <w:t>Action</w:t>
            </w:r>
          </w:p>
        </w:tc>
      </w:tr>
      <w:tr w:rsidR="004F582E" w14:paraId="027E1D18" w14:textId="77777777" w:rsidTr="00CB4150">
        <w:trPr>
          <w:tblHeader/>
        </w:trPr>
        <w:tc>
          <w:tcPr>
            <w:tcW w:w="9526" w:type="dxa"/>
            <w:gridSpan w:val="4"/>
            <w:vAlign w:val="center"/>
          </w:tcPr>
          <w:p w14:paraId="09D66F72" w14:textId="77777777" w:rsidR="004F582E" w:rsidRPr="00CE380E" w:rsidRDefault="00380B4B" w:rsidP="00CB4150">
            <w:pPr>
              <w:rPr>
                <w:i/>
              </w:rPr>
            </w:pPr>
            <w:r w:rsidRPr="00CE380E">
              <w:rPr>
                <w:i/>
              </w:rPr>
              <w:t>Install the ENC cell permits and exchange set from the location above.</w:t>
            </w:r>
          </w:p>
        </w:tc>
      </w:tr>
      <w:tr w:rsidR="004F582E" w14:paraId="0CF26525" w14:textId="77777777" w:rsidTr="00CB4150">
        <w:trPr>
          <w:tblHeader/>
        </w:trPr>
        <w:tc>
          <w:tcPr>
            <w:tcW w:w="9526" w:type="dxa"/>
            <w:gridSpan w:val="4"/>
            <w:shd w:val="clear" w:color="auto" w:fill="CCFFCC"/>
            <w:vAlign w:val="center"/>
          </w:tcPr>
          <w:p w14:paraId="3B2EC96E" w14:textId="77777777" w:rsidR="004F582E" w:rsidRPr="004065B1" w:rsidRDefault="004F582E" w:rsidP="00CB4150">
            <w:r w:rsidRPr="000A066E">
              <w:rPr>
                <w:b/>
              </w:rPr>
              <w:t>Results</w:t>
            </w:r>
          </w:p>
        </w:tc>
      </w:tr>
      <w:tr w:rsidR="004F582E" w14:paraId="0D9747DC" w14:textId="77777777" w:rsidTr="00CB4150">
        <w:trPr>
          <w:tblHeader/>
        </w:trPr>
        <w:tc>
          <w:tcPr>
            <w:tcW w:w="9526" w:type="dxa"/>
            <w:gridSpan w:val="4"/>
            <w:vAlign w:val="center"/>
          </w:tcPr>
          <w:p w14:paraId="4A1F014D" w14:textId="77777777" w:rsidR="00380B4B" w:rsidRPr="00CE380E" w:rsidRDefault="00380B4B" w:rsidP="00380B4B">
            <w:pPr>
              <w:jc w:val="left"/>
              <w:rPr>
                <w:i/>
              </w:rPr>
            </w:pPr>
            <w:r w:rsidRPr="00CE380E">
              <w:rPr>
                <w:i/>
              </w:rPr>
              <w:t>The system must identify that the exchange set contains a base cell but no update even though one is specified in the PRODUCTS.TXT. Update 1 is included in the PRODUCTS.TXT but not delivered in the data.</w:t>
            </w:r>
          </w:p>
          <w:p w14:paraId="2281BE0B" w14:textId="77777777" w:rsidR="00380B4B" w:rsidRPr="00CE380E" w:rsidRDefault="00380B4B" w:rsidP="00380B4B">
            <w:pPr>
              <w:jc w:val="left"/>
              <w:rPr>
                <w:i/>
              </w:rPr>
            </w:pPr>
          </w:p>
          <w:p w14:paraId="66646204" w14:textId="77777777" w:rsidR="00380B4B" w:rsidRPr="00CE380E" w:rsidRDefault="00380B4B" w:rsidP="00380B4B">
            <w:pPr>
              <w:jc w:val="left"/>
              <w:rPr>
                <w:i/>
              </w:rPr>
            </w:pPr>
            <w:r w:rsidRPr="00CE380E">
              <w:rPr>
                <w:i/>
              </w:rPr>
              <w:t>Install the ENC cell permits and exchange set from the location above. Select cell FR5TEST2 for display. The following error message must be output :</w:t>
            </w:r>
          </w:p>
          <w:p w14:paraId="3411323C" w14:textId="77777777" w:rsidR="00380B4B" w:rsidRPr="00CE380E" w:rsidRDefault="00380B4B" w:rsidP="00380B4B">
            <w:pPr>
              <w:jc w:val="left"/>
              <w:rPr>
                <w:i/>
              </w:rPr>
            </w:pPr>
          </w:p>
          <w:p w14:paraId="12C0E82A" w14:textId="77777777" w:rsidR="004F582E" w:rsidRPr="00CE380E" w:rsidRDefault="00380B4B" w:rsidP="00380B4B">
            <w:pPr>
              <w:jc w:val="left"/>
              <w:rPr>
                <w:i/>
              </w:rPr>
            </w:pPr>
            <w:r w:rsidRPr="00CE380E">
              <w:rPr>
                <w:i/>
              </w:rPr>
              <w:t>“</w:t>
            </w:r>
            <w:r w:rsidRPr="00CE380E">
              <w:rPr>
                <w:b/>
                <w:i/>
              </w:rPr>
              <w:t>SSE 27 - ENC&lt;cell name&gt; is not up to date. A New Edition, Re-issue or Update for this cell is missing and therefore MUST NOT be used for Primary NAVIGATION</w:t>
            </w:r>
            <w:r w:rsidRPr="00CE380E">
              <w:rPr>
                <w:i/>
              </w:rPr>
              <w:t>”.</w:t>
            </w:r>
          </w:p>
        </w:tc>
      </w:tr>
    </w:tbl>
    <w:p w14:paraId="7FAC8A06" w14:textId="77777777" w:rsidR="004F582E" w:rsidRDefault="004F582E" w:rsidP="004F582E"/>
    <w:p w14:paraId="193816D9" w14:textId="77777777" w:rsidR="004F582E" w:rsidRDefault="00380B4B" w:rsidP="00E30B8F">
      <w:pPr>
        <w:pStyle w:val="Heading3"/>
      </w:pPr>
      <w:r>
        <w:br w:type="page"/>
      </w:r>
      <w:r w:rsidR="004F582E">
        <w:lastRenderedPageBreak/>
        <w:t>ENC Data Management</w:t>
      </w:r>
    </w:p>
    <w:p w14:paraId="17D13051" w14:textId="77777777" w:rsidR="004F582E" w:rsidRPr="00A94802" w:rsidRDefault="004F582E" w:rsidP="001D52EE">
      <w:pPr>
        <w:pStyle w:val="Heading4"/>
      </w:pPr>
      <w:r>
        <w:t>2.5.7</w:t>
      </w:r>
      <w:r w:rsidRPr="00A94802">
        <w:t xml:space="preserve"> a) </w:t>
      </w:r>
      <w:r w:rsidR="003417A2"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CB4150">
        <w:trPr>
          <w:trHeight w:val="454"/>
          <w:tblHeader/>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77777777" w:rsidR="004F582E" w:rsidRPr="004065B1" w:rsidRDefault="001E2A73" w:rsidP="00CB4150">
            <w:r>
              <w:t>2.5.7</w:t>
            </w:r>
            <w:r w:rsidR="004F582E" w:rsidRPr="00A94802">
              <w:t xml:space="preserve"> a)</w:t>
            </w:r>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77777777" w:rsidR="004F582E" w:rsidRPr="004065B1" w:rsidRDefault="004F582E" w:rsidP="00CB4150">
            <w:r w:rsidRPr="00A94802">
              <w:t xml:space="preserve">S-63 </w:t>
            </w:r>
            <w:r w:rsidR="001E2A73">
              <w:t>6</w:t>
            </w:r>
          </w:p>
        </w:tc>
      </w:tr>
      <w:tr w:rsidR="004F582E" w14:paraId="3775F90A" w14:textId="77777777" w:rsidTr="00CB4150">
        <w:trPr>
          <w:tblHeader/>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CB4150">
        <w:trPr>
          <w:tblHeader/>
        </w:trPr>
        <w:tc>
          <w:tcPr>
            <w:tcW w:w="9526" w:type="dxa"/>
            <w:gridSpan w:val="4"/>
            <w:vAlign w:val="center"/>
          </w:tcPr>
          <w:p w14:paraId="43DFC448" w14:textId="77777777" w:rsidR="004F582E" w:rsidRPr="00CE380E" w:rsidRDefault="00380B4B" w:rsidP="002164D3">
            <w:pPr>
              <w:jc w:val="left"/>
              <w:rPr>
                <w:i/>
              </w:rPr>
            </w:pPr>
            <w:r w:rsidRPr="00CE380E">
              <w:rPr>
                <w:i/>
              </w:rPr>
              <w:t>To test how the system performs when loading ENCs from two different data servers who have their own unique SA signed certificates and encrypt using their own unique encryption keys.</w:t>
            </w:r>
          </w:p>
        </w:tc>
      </w:tr>
      <w:tr w:rsidR="004F582E" w14:paraId="1C0B3077" w14:textId="77777777" w:rsidTr="00CB4150">
        <w:trPr>
          <w:tblHeader/>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CB4150">
        <w:trPr>
          <w:tblHeader/>
        </w:trPr>
        <w:tc>
          <w:tcPr>
            <w:tcW w:w="9526" w:type="dxa"/>
            <w:gridSpan w:val="4"/>
            <w:vAlign w:val="center"/>
          </w:tcPr>
          <w:p w14:paraId="744F042B" w14:textId="77777777" w:rsidR="00380B4B" w:rsidRPr="00CE380E" w:rsidRDefault="00380B4B" w:rsidP="00380B4B">
            <w:pPr>
              <w:rPr>
                <w:i/>
              </w:rPr>
            </w:pPr>
            <w:r w:rsidRPr="00CE380E">
              <w:rPr>
                <w:i/>
              </w:rPr>
              <w:t xml:space="preserve">IHO.CRT/IHO.PUB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21C7ACD5" w:rsidR="00380B4B" w:rsidRPr="00CE380E" w:rsidRDefault="00380B4B" w:rsidP="00380B4B">
            <w:pPr>
              <w:ind w:left="142"/>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28654EF7" w14:textId="77777777" w:rsidR="00380B4B" w:rsidRPr="00CE380E" w:rsidRDefault="00380B4B" w:rsidP="00380B4B">
            <w:pPr>
              <w:ind w:left="142"/>
              <w:rPr>
                <w:i/>
              </w:rPr>
            </w:pPr>
            <w:r w:rsidRPr="00CE380E">
              <w:rPr>
                <w:i/>
              </w:rPr>
              <w:t>2)   PERMIT.TXT</w:t>
            </w:r>
          </w:p>
          <w:p w14:paraId="51932D33" w14:textId="77777777" w:rsidR="00380B4B" w:rsidRPr="00CE380E" w:rsidRDefault="00380B4B" w:rsidP="00380B4B">
            <w:pPr>
              <w:ind w:left="142"/>
              <w:rPr>
                <w:i/>
              </w:rPr>
            </w:pPr>
            <w:r w:rsidRPr="00CE380E">
              <w:rPr>
                <w:i/>
              </w:rPr>
              <w:t>3)   V01X01 (Exchange Set - GB281600, GB281800, GB282000 &amp; GB283000)</w:t>
            </w:r>
          </w:p>
          <w:p w14:paraId="1639E4B5" w14:textId="77777777" w:rsidR="00380B4B" w:rsidRPr="00CE380E" w:rsidRDefault="00380B4B" w:rsidP="00380B4B">
            <w:pPr>
              <w:rPr>
                <w:i/>
              </w:rPr>
            </w:pPr>
            <w:r w:rsidRPr="00CE380E">
              <w:rPr>
                <w:i/>
              </w:rPr>
              <w:t>Test data location:</w:t>
            </w:r>
          </w:p>
          <w:p w14:paraId="4607ABCD" w14:textId="77777777" w:rsidR="00380B4B" w:rsidRPr="00CE380E" w:rsidRDefault="00380B4B" w:rsidP="009300E2">
            <w:pPr>
              <w:ind w:left="720" w:hanging="578"/>
              <w:rPr>
                <w:i/>
              </w:rPr>
            </w:pPr>
            <w:r w:rsidRPr="00CE380E">
              <w:rPr>
                <w:i/>
              </w:rPr>
              <w:t>D:\IHO S-64 [S-63 TDS v1.2.1]\7 ENC Data Management\Test 7a\DS1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0B8A37FD" w:rsidR="00380B4B" w:rsidRPr="00CE380E" w:rsidRDefault="00380B4B" w:rsidP="009300E2">
            <w:pPr>
              <w:ind w:left="720" w:hanging="578"/>
              <w:rPr>
                <w:i/>
              </w:rPr>
            </w:pPr>
            <w:r w:rsidRPr="00CE380E">
              <w:rPr>
                <w:i/>
              </w:rPr>
              <w:t>4)   IHO.CRT</w:t>
            </w:r>
            <w:r w:rsidR="00077F07">
              <w:rPr>
                <w:i/>
              </w:rPr>
              <w:t xml:space="preserve"> </w:t>
            </w:r>
            <w:r w:rsidR="001825B9">
              <w:rPr>
                <w:i/>
              </w:rPr>
              <w:t>/</w:t>
            </w:r>
            <w:r w:rsidR="00077F07">
              <w:rPr>
                <w:i/>
              </w:rPr>
              <w:t xml:space="preserve"> </w:t>
            </w:r>
            <w:r w:rsidR="001825B9">
              <w:rPr>
                <w:i/>
              </w:rPr>
              <w:t>IHO.PUB</w:t>
            </w:r>
            <w:r w:rsidRPr="00CE380E">
              <w:rPr>
                <w:i/>
              </w:rPr>
              <w:t xml:space="preserve"> [Pre-installed]</w:t>
            </w:r>
          </w:p>
          <w:p w14:paraId="020FE461" w14:textId="77777777" w:rsidR="00380B4B" w:rsidRPr="00CE380E" w:rsidRDefault="00380B4B" w:rsidP="009300E2">
            <w:pPr>
              <w:ind w:left="720" w:hanging="578"/>
              <w:rPr>
                <w:i/>
              </w:rPr>
            </w:pPr>
            <w:r w:rsidRPr="00CE380E">
              <w:rPr>
                <w:i/>
              </w:rPr>
              <w:t>5)   PERMIT.TXT</w:t>
            </w:r>
          </w:p>
          <w:p w14:paraId="36B90BEB" w14:textId="77777777" w:rsidR="00380B4B" w:rsidRPr="00CE380E" w:rsidRDefault="00380B4B" w:rsidP="009300E2">
            <w:pPr>
              <w:ind w:left="720" w:hanging="578"/>
              <w:rPr>
                <w:i/>
              </w:rPr>
            </w:pPr>
            <w:r w:rsidRPr="00CE380E">
              <w:rPr>
                <w:i/>
              </w:rPr>
              <w:t>6)   V01X01 (Exchange Set - GB283000, GB283100, GB283200 &amp; GB283300)</w:t>
            </w:r>
          </w:p>
          <w:p w14:paraId="740B166E" w14:textId="77777777" w:rsidR="00380B4B" w:rsidRPr="00CE380E" w:rsidRDefault="00380B4B" w:rsidP="00380B4B">
            <w:pPr>
              <w:rPr>
                <w:i/>
              </w:rPr>
            </w:pPr>
            <w:r w:rsidRPr="00CE380E">
              <w:rPr>
                <w:i/>
              </w:rPr>
              <w:t>Test data location:</w:t>
            </w:r>
          </w:p>
          <w:p w14:paraId="6868658E" w14:textId="77777777" w:rsidR="004F582E" w:rsidRPr="00CE380E" w:rsidRDefault="00380B4B" w:rsidP="009300E2">
            <w:pPr>
              <w:ind w:left="720" w:hanging="578"/>
              <w:rPr>
                <w:i/>
              </w:rPr>
            </w:pPr>
            <w:r w:rsidRPr="00CE380E">
              <w:rPr>
                <w:i/>
              </w:rPr>
              <w:t>D:\IHO S-64 [S-63 TDS v1.2.1]\7 ENC Data Management\Test 7a\DS2</w:t>
            </w:r>
          </w:p>
        </w:tc>
      </w:tr>
      <w:tr w:rsidR="004F582E" w14:paraId="1D4C46AA" w14:textId="77777777" w:rsidTr="00CB4150">
        <w:trPr>
          <w:tblHeader/>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CB4150">
        <w:trPr>
          <w:tblHeader/>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CB4150">
        <w:trPr>
          <w:tblHeader/>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CB4150">
        <w:trPr>
          <w:tblHeader/>
        </w:trPr>
        <w:tc>
          <w:tcPr>
            <w:tcW w:w="9526" w:type="dxa"/>
            <w:gridSpan w:val="4"/>
            <w:vAlign w:val="center"/>
          </w:tcPr>
          <w:p w14:paraId="284305CE" w14:textId="77777777" w:rsidR="009300E2" w:rsidRPr="00CE380E" w:rsidRDefault="009300E2" w:rsidP="009300E2">
            <w:pPr>
              <w:jc w:val="left"/>
              <w:rPr>
                <w:i/>
              </w:rPr>
            </w:pPr>
            <w:r w:rsidRPr="00CE380E">
              <w:rPr>
                <w:i/>
              </w:rPr>
              <w:t>Both exchange sets must authenticate against the same installed public key. The DSs’ permits must be stored independently and decrypt the relevant exchange sets when loaded.</w:t>
            </w:r>
          </w:p>
          <w:p w14:paraId="2E42875B" w14:textId="77777777" w:rsidR="009300E2" w:rsidRPr="00CE380E" w:rsidRDefault="009300E2" w:rsidP="009300E2">
            <w:pPr>
              <w:jc w:val="left"/>
              <w:rPr>
                <w:i/>
              </w:rPr>
            </w:pPr>
            <w:r w:rsidRPr="00CE380E">
              <w:rPr>
                <w:i/>
              </w:rPr>
              <w:t>(In this test both Data Servers (DS) have ENC cell GB283000 common to both. DS1 has GB283000.000 – 002 and DS2 has GB283000.000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77777777" w:rsidR="009300E2" w:rsidRPr="00CE380E" w:rsidRDefault="009300E2" w:rsidP="009300E2">
            <w:pPr>
              <w:jc w:val="left"/>
              <w:rPr>
                <w:i/>
              </w:rPr>
            </w:pPr>
            <w:r w:rsidRPr="00CE380E">
              <w:rPr>
                <w:i/>
              </w:rPr>
              <w:t>GB281600 (edition # 1 update # 1)</w:t>
            </w:r>
          </w:p>
          <w:p w14:paraId="227BEAFC" w14:textId="77777777" w:rsidR="009300E2" w:rsidRPr="00CE380E" w:rsidRDefault="009300E2" w:rsidP="009300E2">
            <w:pPr>
              <w:jc w:val="left"/>
              <w:rPr>
                <w:i/>
              </w:rPr>
            </w:pPr>
            <w:r w:rsidRPr="00CE380E">
              <w:rPr>
                <w:i/>
              </w:rPr>
              <w:t>GB281800 (edition # 1 update # 0)</w:t>
            </w:r>
          </w:p>
          <w:p w14:paraId="06F27E7F" w14:textId="77777777" w:rsidR="009300E2" w:rsidRPr="00CE380E" w:rsidRDefault="009300E2" w:rsidP="009300E2">
            <w:pPr>
              <w:jc w:val="left"/>
              <w:rPr>
                <w:i/>
              </w:rPr>
            </w:pPr>
            <w:r w:rsidRPr="00CE380E">
              <w:rPr>
                <w:i/>
              </w:rPr>
              <w:t>GB282000 (edition # 1 update # 0)</w:t>
            </w:r>
          </w:p>
          <w:p w14:paraId="1FEB836A" w14:textId="77777777" w:rsidR="009300E2" w:rsidRPr="00CE380E" w:rsidRDefault="009300E2" w:rsidP="009300E2">
            <w:pPr>
              <w:jc w:val="left"/>
              <w:rPr>
                <w:i/>
              </w:rPr>
            </w:pPr>
            <w:r w:rsidRPr="00CE380E">
              <w:rPr>
                <w:i/>
              </w:rPr>
              <w:t>GB283000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77777777" w:rsidR="009300E2" w:rsidRPr="00CE380E" w:rsidRDefault="009300E2" w:rsidP="009300E2">
            <w:pPr>
              <w:jc w:val="left"/>
              <w:rPr>
                <w:i/>
              </w:rPr>
            </w:pPr>
            <w:r w:rsidRPr="00CE380E">
              <w:rPr>
                <w:i/>
              </w:rPr>
              <w:t>GB281600 (edition # 1 update # 1)</w:t>
            </w:r>
          </w:p>
          <w:p w14:paraId="49F37BBB" w14:textId="77777777" w:rsidR="009300E2" w:rsidRPr="00CE380E" w:rsidRDefault="009300E2" w:rsidP="009300E2">
            <w:pPr>
              <w:jc w:val="left"/>
              <w:rPr>
                <w:i/>
              </w:rPr>
            </w:pPr>
            <w:r w:rsidRPr="00CE380E">
              <w:rPr>
                <w:i/>
              </w:rPr>
              <w:t>GB281800 (edition # 1 update # 0)</w:t>
            </w:r>
          </w:p>
          <w:p w14:paraId="1CDE852F" w14:textId="77777777" w:rsidR="009300E2" w:rsidRPr="00CE380E" w:rsidRDefault="009300E2" w:rsidP="009300E2">
            <w:pPr>
              <w:jc w:val="left"/>
              <w:rPr>
                <w:i/>
              </w:rPr>
            </w:pPr>
            <w:r w:rsidRPr="00CE380E">
              <w:rPr>
                <w:i/>
              </w:rPr>
              <w:t>GB282000 (edition # 1 update # 0)</w:t>
            </w:r>
          </w:p>
          <w:p w14:paraId="1FA82428" w14:textId="77777777" w:rsidR="009300E2" w:rsidRPr="00CE380E" w:rsidRDefault="009300E2" w:rsidP="009300E2">
            <w:pPr>
              <w:jc w:val="left"/>
              <w:rPr>
                <w:i/>
              </w:rPr>
            </w:pPr>
            <w:r w:rsidRPr="00CE380E">
              <w:rPr>
                <w:i/>
              </w:rPr>
              <w:t>GB283000 (edition # 1 update # 4)</w:t>
            </w:r>
          </w:p>
          <w:p w14:paraId="107FE255" w14:textId="77777777" w:rsidR="009300E2" w:rsidRPr="00CE380E" w:rsidRDefault="009300E2" w:rsidP="009300E2">
            <w:pPr>
              <w:jc w:val="left"/>
              <w:rPr>
                <w:i/>
              </w:rPr>
            </w:pPr>
            <w:r w:rsidRPr="00CE380E">
              <w:rPr>
                <w:i/>
              </w:rPr>
              <w:t>GB283100 (edition # 1 update # 3)</w:t>
            </w:r>
          </w:p>
          <w:p w14:paraId="151A9B84" w14:textId="77777777" w:rsidR="009300E2" w:rsidRPr="00CE380E" w:rsidRDefault="009300E2" w:rsidP="009300E2">
            <w:pPr>
              <w:jc w:val="left"/>
              <w:rPr>
                <w:i/>
              </w:rPr>
            </w:pPr>
            <w:r w:rsidRPr="00CE380E">
              <w:rPr>
                <w:i/>
              </w:rPr>
              <w:t>GB283200 (edition # 1 update # 0)</w:t>
            </w:r>
          </w:p>
          <w:p w14:paraId="38CCD91E" w14:textId="77777777" w:rsidR="004F582E" w:rsidRPr="00CE380E" w:rsidRDefault="009300E2" w:rsidP="009300E2">
            <w:pPr>
              <w:jc w:val="left"/>
              <w:rPr>
                <w:i/>
              </w:rPr>
            </w:pPr>
            <w:r w:rsidRPr="00CE380E">
              <w:rPr>
                <w:i/>
              </w:rPr>
              <w:t>GB283300 (edition # 1 update # 0)</w:t>
            </w:r>
          </w:p>
        </w:tc>
      </w:tr>
    </w:tbl>
    <w:p w14:paraId="3C0DC5D0" w14:textId="77777777" w:rsidR="004F582E" w:rsidRDefault="004F582E" w:rsidP="004F582E"/>
    <w:p w14:paraId="776A877D" w14:textId="77777777" w:rsidR="004F582E" w:rsidRPr="00A94802" w:rsidRDefault="005B4573" w:rsidP="001D52EE">
      <w:pPr>
        <w:pStyle w:val="Heading4"/>
      </w:pPr>
      <w:r>
        <w:br w:type="page"/>
      </w:r>
      <w:r w:rsidR="004F582E">
        <w:lastRenderedPageBreak/>
        <w:t>2.5.7 b</w:t>
      </w:r>
      <w:r w:rsidR="004F582E" w:rsidRPr="00A94802">
        <w:t xml:space="preserve">) </w:t>
      </w:r>
      <w:r w:rsidR="003417A2" w:rsidRPr="003417A2">
        <w:t>Loading additional ENC cell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77777777" w:rsidR="004F582E" w:rsidRPr="004065B1" w:rsidRDefault="001E2A73" w:rsidP="00CB4150">
            <w:r>
              <w:t>2.5.7 b</w:t>
            </w:r>
            <w:r w:rsidR="004F582E" w:rsidRPr="00A94802">
              <w:t>)</w:t>
            </w:r>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77777777" w:rsidR="004F582E" w:rsidRPr="004065B1" w:rsidRDefault="004F582E" w:rsidP="00CB4150">
            <w:r w:rsidRPr="00A94802">
              <w:t xml:space="preserve">S-63 </w:t>
            </w:r>
            <w:r w:rsidR="001E2A73">
              <w:t>6</w:t>
            </w:r>
          </w:p>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5D4898DA" w:rsidR="009300E2" w:rsidRPr="00CE380E" w:rsidRDefault="009300E2" w:rsidP="009300E2">
            <w:pPr>
              <w:rPr>
                <w:i/>
              </w:rPr>
            </w:pPr>
            <w:r w:rsidRPr="00CE380E">
              <w:rPr>
                <w:i/>
              </w:rPr>
              <w:t>1)  IHO.CRT</w:t>
            </w:r>
            <w:r w:rsidR="00077F07">
              <w:rPr>
                <w:i/>
              </w:rPr>
              <w:t xml:space="preserve"> </w:t>
            </w:r>
            <w:r w:rsidRPr="00CE380E">
              <w:rPr>
                <w:i/>
              </w:rPr>
              <w:t>/</w:t>
            </w:r>
            <w:r w:rsidR="00077F07">
              <w:rPr>
                <w:i/>
              </w:rPr>
              <w:t xml:space="preserve"> </w:t>
            </w:r>
            <w:r w:rsidRPr="00CE380E">
              <w:rPr>
                <w:i/>
              </w:rPr>
              <w:t>IHO.PUB [Pre-installed]</w:t>
            </w:r>
          </w:p>
          <w:p w14:paraId="631C4D0E" w14:textId="77777777" w:rsidR="009300E2" w:rsidRPr="00CE380E" w:rsidRDefault="009300E2" w:rsidP="009300E2">
            <w:pPr>
              <w:rPr>
                <w:i/>
              </w:rPr>
            </w:pPr>
            <w:r w:rsidRPr="00CE380E">
              <w:rPr>
                <w:i/>
              </w:rPr>
              <w:t>2)  PERMIT.TXT</w:t>
            </w:r>
          </w:p>
          <w:p w14:paraId="4FC50E77" w14:textId="77777777" w:rsidR="009300E2" w:rsidRPr="00CE380E" w:rsidRDefault="009300E2" w:rsidP="009300E2">
            <w:pPr>
              <w:rPr>
                <w:i/>
              </w:rPr>
            </w:pPr>
            <w:r w:rsidRPr="00CE380E">
              <w:rPr>
                <w:i/>
              </w:rPr>
              <w:t>3)  V01X01 (Exchange Set - GB255000, GB270000, GB281600, GB281800, GB282000 &amp; GB283000)</w:t>
            </w:r>
          </w:p>
          <w:p w14:paraId="55C8D926" w14:textId="77777777" w:rsidR="009300E2" w:rsidRPr="00CE380E" w:rsidRDefault="009300E2" w:rsidP="009300E2">
            <w:pPr>
              <w:rPr>
                <w:i/>
              </w:rPr>
            </w:pPr>
            <w:r w:rsidRPr="00CE380E">
              <w:rPr>
                <w:i/>
              </w:rPr>
              <w:t>Test data location:</w:t>
            </w:r>
          </w:p>
          <w:p w14:paraId="153F728E" w14:textId="77777777" w:rsidR="004F582E" w:rsidRPr="00CE380E" w:rsidRDefault="009300E2" w:rsidP="009300E2">
            <w:pPr>
              <w:rPr>
                <w:i/>
              </w:rPr>
            </w:pPr>
            <w:r w:rsidRPr="00CE380E">
              <w:rPr>
                <w:i/>
              </w:rPr>
              <w:t>D:\IHO S-64 [S-63 TDS v1.2.1]\7 ENC Data Management\Test 7b</w:t>
            </w: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77777777"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[GB281600 &amp; GB281800]. The expected SENC Status is listed below.</w:t>
            </w:r>
          </w:p>
          <w:p w14:paraId="097D6305" w14:textId="77777777" w:rsidR="009300E2" w:rsidRPr="00CE380E" w:rsidRDefault="009300E2" w:rsidP="009300E2">
            <w:pPr>
              <w:jc w:val="left"/>
              <w:rPr>
                <w:i/>
              </w:rPr>
            </w:pPr>
          </w:p>
          <w:p w14:paraId="2A4C65B9" w14:textId="77777777" w:rsidR="009300E2" w:rsidRPr="00CE380E" w:rsidRDefault="009300E2" w:rsidP="009300E2">
            <w:pPr>
              <w:jc w:val="left"/>
              <w:rPr>
                <w:i/>
              </w:rPr>
            </w:pPr>
            <w:r w:rsidRPr="00CE380E">
              <w:rPr>
                <w:i/>
              </w:rPr>
              <w:t>The ENC cells loaded during test 2.5.7a for data server 2 [DS2] must still be viewable in the ECDIS to their expected state of correctness. The expected SENC status listed below shows the expected results against 2.5.7a [DS2].</w:t>
            </w:r>
          </w:p>
          <w:p w14:paraId="4FE738CE" w14:textId="77777777"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GB255000 &amp; GB270000. The exchange set contains the new cells and the cells from the previous test, 2.5.7a [DS1]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77777777" w:rsidR="009300E2" w:rsidRPr="00CE380E" w:rsidRDefault="009300E2" w:rsidP="009300E2">
            <w:pPr>
              <w:jc w:val="left"/>
              <w:rPr>
                <w:i/>
              </w:rPr>
            </w:pPr>
            <w:r w:rsidRPr="00CE380E">
              <w:rPr>
                <w:i/>
              </w:rPr>
              <w:t>GB255000 (edition # 3 update # 3) new cell should be installed.</w:t>
            </w:r>
          </w:p>
          <w:p w14:paraId="30122674" w14:textId="77777777" w:rsidR="009300E2" w:rsidRPr="00CE380E" w:rsidRDefault="009300E2" w:rsidP="009300E2">
            <w:pPr>
              <w:jc w:val="left"/>
              <w:rPr>
                <w:i/>
              </w:rPr>
            </w:pPr>
            <w:r w:rsidRPr="00CE380E">
              <w:rPr>
                <w:i/>
              </w:rPr>
              <w:t>GB270000 (edition # 1 update # 1) new cell should be installed.</w:t>
            </w:r>
          </w:p>
          <w:p w14:paraId="4359FB4B" w14:textId="77777777" w:rsidR="009300E2" w:rsidRPr="00CE380E" w:rsidRDefault="009300E2" w:rsidP="009300E2">
            <w:pPr>
              <w:jc w:val="left"/>
              <w:rPr>
                <w:i/>
              </w:rPr>
            </w:pPr>
            <w:r w:rsidRPr="00CE380E">
              <w:rPr>
                <w:i/>
              </w:rPr>
              <w:t>GB281600 (edition # 1 update # 2) updated.</w:t>
            </w:r>
          </w:p>
          <w:p w14:paraId="6E0A4D33" w14:textId="77777777" w:rsidR="009300E2" w:rsidRPr="00CE380E" w:rsidRDefault="009300E2" w:rsidP="009300E2">
            <w:pPr>
              <w:jc w:val="left"/>
              <w:rPr>
                <w:i/>
              </w:rPr>
            </w:pPr>
            <w:r w:rsidRPr="00CE380E">
              <w:rPr>
                <w:i/>
              </w:rPr>
              <w:t>GB281800 (edition # 1 update # 1) updated.</w:t>
            </w:r>
          </w:p>
          <w:p w14:paraId="1C409F61" w14:textId="77777777" w:rsidR="009300E2" w:rsidRPr="00CE380E" w:rsidRDefault="009300E2" w:rsidP="009300E2">
            <w:pPr>
              <w:jc w:val="left"/>
              <w:rPr>
                <w:i/>
              </w:rPr>
            </w:pPr>
            <w:r w:rsidRPr="00CE380E">
              <w:rPr>
                <w:i/>
              </w:rPr>
              <w:t>GB282000 (edition # 1 update # 0)</w:t>
            </w:r>
          </w:p>
          <w:p w14:paraId="762F1DD5" w14:textId="77777777" w:rsidR="009300E2" w:rsidRPr="00CE380E" w:rsidRDefault="009300E2" w:rsidP="009300E2">
            <w:pPr>
              <w:jc w:val="left"/>
              <w:rPr>
                <w:i/>
              </w:rPr>
            </w:pPr>
            <w:r w:rsidRPr="00CE380E">
              <w:rPr>
                <w:i/>
              </w:rPr>
              <w:t>GB283000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77777777" w:rsidR="009300E2" w:rsidRPr="00CE380E" w:rsidRDefault="009300E2" w:rsidP="009300E2">
            <w:pPr>
              <w:jc w:val="left"/>
              <w:rPr>
                <w:i/>
              </w:rPr>
            </w:pPr>
            <w:r w:rsidRPr="00CE380E">
              <w:rPr>
                <w:i/>
              </w:rPr>
              <w:t>GB281600 (edition # 1 update # 2)</w:t>
            </w:r>
          </w:p>
          <w:p w14:paraId="6887E66F" w14:textId="77777777" w:rsidR="009300E2" w:rsidRPr="00CE380E" w:rsidRDefault="009300E2" w:rsidP="009300E2">
            <w:pPr>
              <w:jc w:val="left"/>
              <w:rPr>
                <w:i/>
              </w:rPr>
            </w:pPr>
            <w:r w:rsidRPr="00CE380E">
              <w:rPr>
                <w:i/>
              </w:rPr>
              <w:t>GB281800 (edition # 1 update # 1)</w:t>
            </w:r>
          </w:p>
          <w:p w14:paraId="40A025D0" w14:textId="77777777" w:rsidR="009300E2" w:rsidRPr="00CE380E" w:rsidRDefault="009300E2" w:rsidP="009300E2">
            <w:pPr>
              <w:jc w:val="left"/>
              <w:rPr>
                <w:i/>
              </w:rPr>
            </w:pPr>
            <w:r w:rsidRPr="00CE380E">
              <w:rPr>
                <w:i/>
              </w:rPr>
              <w:t>GB282000 (edition # 1 update # 0)</w:t>
            </w:r>
          </w:p>
          <w:p w14:paraId="5AD76F35" w14:textId="77777777" w:rsidR="009300E2" w:rsidRPr="00CE380E" w:rsidRDefault="009300E2" w:rsidP="009300E2">
            <w:pPr>
              <w:jc w:val="left"/>
              <w:rPr>
                <w:i/>
              </w:rPr>
            </w:pPr>
            <w:r w:rsidRPr="00CE380E">
              <w:rPr>
                <w:i/>
              </w:rPr>
              <w:t>GB283000 (edition # 1 update # 4)</w:t>
            </w:r>
          </w:p>
          <w:p w14:paraId="15D22B82" w14:textId="77777777" w:rsidR="009300E2" w:rsidRPr="00CE380E" w:rsidRDefault="009300E2" w:rsidP="009300E2">
            <w:pPr>
              <w:jc w:val="left"/>
              <w:rPr>
                <w:i/>
              </w:rPr>
            </w:pPr>
            <w:r w:rsidRPr="00CE380E">
              <w:rPr>
                <w:i/>
              </w:rPr>
              <w:t>GB283100 (edition # 1 update # 3)</w:t>
            </w:r>
          </w:p>
          <w:p w14:paraId="3ADBD93E" w14:textId="77777777" w:rsidR="009300E2" w:rsidRPr="00CE380E" w:rsidRDefault="009300E2" w:rsidP="009300E2">
            <w:pPr>
              <w:jc w:val="left"/>
              <w:rPr>
                <w:i/>
              </w:rPr>
            </w:pPr>
            <w:r w:rsidRPr="00CE380E">
              <w:rPr>
                <w:i/>
              </w:rPr>
              <w:t>GB283200 (edition # 1 update # 0)</w:t>
            </w:r>
          </w:p>
          <w:p w14:paraId="1F29F026" w14:textId="77777777" w:rsidR="004F582E" w:rsidRPr="00CE380E" w:rsidRDefault="009300E2" w:rsidP="009300E2">
            <w:pPr>
              <w:jc w:val="left"/>
              <w:rPr>
                <w:i/>
              </w:rPr>
            </w:pPr>
            <w:r w:rsidRPr="00CE380E">
              <w:rPr>
                <w:i/>
              </w:rPr>
              <w:t>GB283300 (edition # 1 update # 0)</w:t>
            </w:r>
          </w:p>
        </w:tc>
      </w:tr>
    </w:tbl>
    <w:p w14:paraId="2C711F58" w14:textId="77777777" w:rsidR="004F582E" w:rsidRDefault="004F582E" w:rsidP="004F582E"/>
    <w:p w14:paraId="0ACC397B" w14:textId="77777777" w:rsidR="004F582E" w:rsidRPr="00A94802" w:rsidRDefault="005B4573" w:rsidP="001D52EE">
      <w:pPr>
        <w:pStyle w:val="Heading4"/>
      </w:pPr>
      <w:r>
        <w:br w:type="page"/>
      </w:r>
      <w:r w:rsidR="004F582E">
        <w:lastRenderedPageBreak/>
        <w:t>2.5.7 c</w:t>
      </w:r>
      <w:r w:rsidR="004F582E" w:rsidRPr="00A94802">
        <w:t xml:space="preserve">) </w:t>
      </w:r>
      <w:r w:rsidR="003417A2" w:rsidRPr="003417A2">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CB4150">
        <w:trPr>
          <w:trHeight w:val="454"/>
          <w:tblHeader/>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77777777" w:rsidR="004F582E" w:rsidRPr="004065B1" w:rsidRDefault="001E2A73" w:rsidP="00CB4150">
            <w:r>
              <w:t>2.5.7 c</w:t>
            </w:r>
            <w:r w:rsidR="004F582E" w:rsidRPr="00A94802">
              <w:t>)</w:t>
            </w:r>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77777777" w:rsidR="004F582E" w:rsidRPr="004065B1" w:rsidRDefault="004F582E" w:rsidP="00CB4150">
            <w:r w:rsidRPr="00A94802">
              <w:t xml:space="preserve">S-63 </w:t>
            </w:r>
            <w:r w:rsidR="001E2A73">
              <w:t>6</w:t>
            </w:r>
          </w:p>
        </w:tc>
      </w:tr>
      <w:tr w:rsidR="004F582E" w14:paraId="311A153A" w14:textId="77777777" w:rsidTr="00CB4150">
        <w:trPr>
          <w:tblHeader/>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CB4150">
        <w:trPr>
          <w:tblHeader/>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CB4150">
        <w:trPr>
          <w:tblHeader/>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CB4150">
        <w:trPr>
          <w:tblHeader/>
        </w:trPr>
        <w:tc>
          <w:tcPr>
            <w:tcW w:w="9526" w:type="dxa"/>
            <w:gridSpan w:val="4"/>
            <w:vAlign w:val="center"/>
          </w:tcPr>
          <w:p w14:paraId="4B5943E7" w14:textId="77777777" w:rsidR="009300E2" w:rsidRPr="00CE380E" w:rsidRDefault="009300E2" w:rsidP="009300E2">
            <w:pPr>
              <w:jc w:val="left"/>
              <w:rPr>
                <w:i/>
              </w:rPr>
            </w:pPr>
            <w:r w:rsidRPr="00CE380E">
              <w:rPr>
                <w:i/>
              </w:rPr>
              <w:t>IHO certificate/public key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7A87143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00C2AB73" w14:textId="77777777" w:rsidR="009300E2" w:rsidRPr="00CE380E" w:rsidRDefault="009300E2" w:rsidP="009300E2">
            <w:pPr>
              <w:ind w:left="720"/>
              <w:jc w:val="left"/>
              <w:rPr>
                <w:i/>
              </w:rPr>
            </w:pPr>
            <w:r w:rsidRPr="00CE380E">
              <w:rPr>
                <w:i/>
              </w:rPr>
              <w:t xml:space="preserve">V01X01 (Exchange Set - GB281600, GB281800, GB282000 &amp; GB283000) </w:t>
            </w:r>
          </w:p>
          <w:p w14:paraId="47380DA7" w14:textId="77777777" w:rsidR="009300E2" w:rsidRPr="00CE380E" w:rsidRDefault="009300E2" w:rsidP="009300E2">
            <w:pPr>
              <w:jc w:val="left"/>
              <w:rPr>
                <w:i/>
              </w:rPr>
            </w:pPr>
            <w:r w:rsidRPr="00CE380E">
              <w:rPr>
                <w:i/>
              </w:rPr>
              <w:t>Test data location:</w:t>
            </w:r>
          </w:p>
          <w:p w14:paraId="4C70A652" w14:textId="77777777" w:rsidR="009300E2" w:rsidRPr="00CE380E" w:rsidRDefault="009300E2" w:rsidP="009300E2">
            <w:pPr>
              <w:ind w:left="720"/>
              <w:jc w:val="left"/>
              <w:rPr>
                <w:i/>
              </w:rPr>
            </w:pPr>
            <w:r w:rsidRPr="00CE380E">
              <w:rPr>
                <w:i/>
              </w:rPr>
              <w:t>D:\IHO S-64 [S-63 TDS v1.2.1]\7 ENC Data Management\Test 7c\DS1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573E5472" w:rsidR="009300E2" w:rsidRPr="00CE380E" w:rsidRDefault="009300E2" w:rsidP="009300E2">
            <w:pPr>
              <w:ind w:left="720"/>
              <w:jc w:val="left"/>
              <w:rPr>
                <w:i/>
              </w:rPr>
            </w:pPr>
            <w:r w:rsidRPr="00CE380E">
              <w:rPr>
                <w:i/>
              </w:rPr>
              <w:t>IHO.CRT</w:t>
            </w:r>
            <w:r w:rsidR="00077F07">
              <w:rPr>
                <w:i/>
              </w:rPr>
              <w:t xml:space="preserve"> </w:t>
            </w:r>
            <w:r w:rsidRPr="00CE380E">
              <w:rPr>
                <w:i/>
              </w:rPr>
              <w:t>/</w:t>
            </w:r>
            <w:r w:rsidR="00077F07">
              <w:rPr>
                <w:i/>
              </w:rPr>
              <w:t xml:space="preserve"> </w:t>
            </w:r>
            <w:r w:rsidRPr="00CE380E">
              <w:rPr>
                <w:i/>
              </w:rPr>
              <w:t>IHO.PUB [Pre-installed] PERMIT.TXT</w:t>
            </w:r>
          </w:p>
          <w:p w14:paraId="5D50BAF3" w14:textId="77777777" w:rsidR="009300E2" w:rsidRPr="00CE380E" w:rsidRDefault="009300E2" w:rsidP="009300E2">
            <w:pPr>
              <w:ind w:left="720"/>
              <w:jc w:val="left"/>
              <w:rPr>
                <w:i/>
              </w:rPr>
            </w:pPr>
            <w:r w:rsidRPr="00CE380E">
              <w:rPr>
                <w:i/>
              </w:rPr>
              <w:t>V01X01 (Exchange Set - GB281600, GB281800, GB282000, GB283000, GB283100 &amp; GB283200)</w:t>
            </w:r>
          </w:p>
          <w:p w14:paraId="7D20F2CF" w14:textId="77777777" w:rsidR="009300E2" w:rsidRPr="00CE380E" w:rsidRDefault="009300E2" w:rsidP="009300E2">
            <w:pPr>
              <w:jc w:val="left"/>
              <w:rPr>
                <w:i/>
              </w:rPr>
            </w:pPr>
            <w:r w:rsidRPr="00CE380E">
              <w:rPr>
                <w:i/>
              </w:rPr>
              <w:t>Test data location:</w:t>
            </w:r>
          </w:p>
          <w:p w14:paraId="740FFD09" w14:textId="77777777" w:rsidR="004F582E" w:rsidRPr="00CE380E" w:rsidRDefault="009300E2" w:rsidP="009300E2">
            <w:pPr>
              <w:ind w:left="720"/>
              <w:jc w:val="left"/>
              <w:rPr>
                <w:i/>
              </w:rPr>
            </w:pPr>
            <w:r w:rsidRPr="00CE380E">
              <w:rPr>
                <w:i/>
              </w:rPr>
              <w:t>D:\IHO S-64 [S-63 TDS v1.2.1]\7 ENC Data Management\Test 7c\DS2</w:t>
            </w:r>
          </w:p>
        </w:tc>
      </w:tr>
      <w:tr w:rsidR="004F582E" w14:paraId="79F4AF46" w14:textId="77777777" w:rsidTr="00CB4150">
        <w:trPr>
          <w:tblHeader/>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CB4150">
        <w:trPr>
          <w:tblHeader/>
        </w:trPr>
        <w:tc>
          <w:tcPr>
            <w:tcW w:w="9526" w:type="dxa"/>
            <w:gridSpan w:val="4"/>
            <w:vAlign w:val="center"/>
          </w:tcPr>
          <w:p w14:paraId="3AF50A0A" w14:textId="77777777" w:rsidR="009300E2" w:rsidRPr="00DC4578" w:rsidRDefault="009300E2" w:rsidP="003866E1">
            <w:pPr>
              <w:numPr>
                <w:ilvl w:val="0"/>
                <w:numId w:val="8"/>
              </w:numPr>
              <w:rPr>
                <w:i/>
              </w:rPr>
            </w:pPr>
            <w:r w:rsidRPr="00DC4578">
              <w:rPr>
                <w:i/>
              </w:rPr>
              <w:t>Install the ENC permit file from location (a) above.</w:t>
            </w:r>
          </w:p>
          <w:p w14:paraId="658EF3FA" w14:textId="77777777" w:rsidR="009300E2" w:rsidRPr="00DC4578" w:rsidRDefault="009300E2" w:rsidP="003866E1">
            <w:pPr>
              <w:numPr>
                <w:ilvl w:val="0"/>
                <w:numId w:val="8"/>
              </w:numPr>
              <w:rPr>
                <w:i/>
              </w:rPr>
            </w:pPr>
            <w:r w:rsidRPr="00DC4578">
              <w:rPr>
                <w:i/>
              </w:rPr>
              <w:t>Load the ENC Exchange Set (V01X01) from (a).</w:t>
            </w:r>
          </w:p>
          <w:p w14:paraId="3832AF90" w14:textId="77777777" w:rsidR="009300E2" w:rsidRPr="00DC4578" w:rsidRDefault="009300E2" w:rsidP="003866E1">
            <w:pPr>
              <w:numPr>
                <w:ilvl w:val="0"/>
                <w:numId w:val="8"/>
              </w:numPr>
              <w:rPr>
                <w:i/>
              </w:rPr>
            </w:pPr>
            <w:r w:rsidRPr="00DC4578">
              <w:rPr>
                <w:i/>
              </w:rPr>
              <w:t>Load the ENC Exchange Set (V01X01) from (b).</w:t>
            </w:r>
          </w:p>
          <w:p w14:paraId="0B85F6D1" w14:textId="77777777" w:rsidR="009300E2" w:rsidRPr="00DC4578" w:rsidRDefault="009300E2" w:rsidP="003866E1">
            <w:pPr>
              <w:numPr>
                <w:ilvl w:val="0"/>
                <w:numId w:val="8"/>
              </w:numPr>
              <w:rPr>
                <w:i/>
              </w:rPr>
            </w:pPr>
            <w:r w:rsidRPr="00DC4578">
              <w:rPr>
                <w:i/>
              </w:rPr>
              <w:t>Install the ENC permit file from location (b)</w:t>
            </w:r>
          </w:p>
          <w:p w14:paraId="2D5A58B0" w14:textId="77777777" w:rsidR="004F582E" w:rsidRPr="00DC4578" w:rsidRDefault="009300E2" w:rsidP="003866E1">
            <w:pPr>
              <w:numPr>
                <w:ilvl w:val="0"/>
                <w:numId w:val="8"/>
              </w:numPr>
              <w:rPr>
                <w:i/>
              </w:rPr>
            </w:pPr>
            <w:r w:rsidRPr="00DC4578">
              <w:rPr>
                <w:i/>
              </w:rPr>
              <w:t>Load the ENC Exchange Set (V01X01) from (b). This exchange set contains new base cells and updates to previously installed cells. One cell is already installed with no updates. This test scenario considers how the ECDIS performs when the user changes from one data provider to another.</w:t>
            </w:r>
          </w:p>
        </w:tc>
      </w:tr>
      <w:tr w:rsidR="004F582E" w14:paraId="40DDD7C4" w14:textId="77777777" w:rsidTr="00CB4150">
        <w:trPr>
          <w:tblHeader/>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CB4150">
        <w:trPr>
          <w:tblHeader/>
        </w:trPr>
        <w:tc>
          <w:tcPr>
            <w:tcW w:w="9526" w:type="dxa"/>
            <w:gridSpan w:val="4"/>
            <w:vAlign w:val="center"/>
          </w:tcPr>
          <w:p w14:paraId="19AB58C4" w14:textId="77777777" w:rsidR="009300E2" w:rsidRPr="00DC4578" w:rsidRDefault="009300E2" w:rsidP="003866E1">
            <w:pPr>
              <w:numPr>
                <w:ilvl w:val="0"/>
                <w:numId w:val="9"/>
              </w:numPr>
              <w:jc w:val="left"/>
              <w:rPr>
                <w:i/>
              </w:rPr>
            </w:pPr>
            <w:r w:rsidRPr="00DC4578">
              <w:rPr>
                <w:i/>
              </w:rPr>
              <w:t>ENC permits at (a) shall install without error or warning.</w:t>
            </w:r>
          </w:p>
          <w:p w14:paraId="5D791385" w14:textId="77777777" w:rsidR="009300E2" w:rsidRPr="00DC4578" w:rsidRDefault="009300E2" w:rsidP="003866E1">
            <w:pPr>
              <w:numPr>
                <w:ilvl w:val="0"/>
                <w:numId w:val="9"/>
              </w:numPr>
              <w:jc w:val="left"/>
              <w:rPr>
                <w:i/>
              </w:rPr>
            </w:pPr>
            <w:r w:rsidRPr="00DC4578">
              <w:rPr>
                <w:i/>
              </w:rPr>
              <w:t>ENC Exchange Set (V01X01) at (a) shall load without error or warning.</w:t>
            </w:r>
          </w:p>
          <w:p w14:paraId="08EEB7A0" w14:textId="77777777" w:rsidR="009300E2" w:rsidRPr="00DC4578" w:rsidRDefault="009300E2" w:rsidP="003866E1">
            <w:pPr>
              <w:numPr>
                <w:ilvl w:val="0"/>
                <w:numId w:val="9"/>
              </w:numPr>
              <w:jc w:val="left"/>
              <w:rPr>
                <w:i/>
              </w:rPr>
            </w:pPr>
            <w:r w:rsidRPr="00DC4578">
              <w:rPr>
                <w:i/>
              </w:rPr>
              <w:t xml:space="preserve">ENC Exchange Set (V01X01) at (b) must </w:t>
            </w:r>
            <w:r w:rsidRPr="00DC4578">
              <w:rPr>
                <w:b/>
                <w:i/>
                <w:u w:val="single"/>
              </w:rPr>
              <w:t>not</w:t>
            </w:r>
            <w:r w:rsidRPr="00DC4578">
              <w:rPr>
                <w:i/>
              </w:rPr>
              <w:t xml:space="preserve"> load as there are no valid permits for data server 2 [DS2] installed in the ECDIS. A SSE 10 warning must be displayed stating “</w:t>
            </w:r>
            <w:r w:rsidRPr="00DC4578">
              <w:rPr>
                <w:b/>
                <w:i/>
              </w:rPr>
              <w:t>SSE 10 – Permits not available for this data provider</w:t>
            </w:r>
            <w:r w:rsidRPr="00DC4578">
              <w:rPr>
                <w:i/>
              </w:rPr>
              <w:t>”.</w:t>
            </w:r>
          </w:p>
          <w:p w14:paraId="49073497" w14:textId="77777777" w:rsidR="009300E2" w:rsidRPr="00DC4578" w:rsidRDefault="009300E2" w:rsidP="003866E1">
            <w:pPr>
              <w:numPr>
                <w:ilvl w:val="0"/>
                <w:numId w:val="9"/>
              </w:numPr>
              <w:jc w:val="left"/>
              <w:rPr>
                <w:i/>
              </w:rPr>
            </w:pPr>
            <w:r w:rsidRPr="00DC4578">
              <w:rPr>
                <w:i/>
              </w:rPr>
              <w:t>ENC permits at (b) shall install without error or warning.</w:t>
            </w:r>
          </w:p>
          <w:p w14:paraId="347958ED" w14:textId="77777777" w:rsidR="009300E2" w:rsidRPr="00DC4578" w:rsidRDefault="009300E2" w:rsidP="003866E1">
            <w:pPr>
              <w:numPr>
                <w:ilvl w:val="0"/>
                <w:numId w:val="9"/>
              </w:numPr>
              <w:jc w:val="left"/>
              <w:rPr>
                <w:i/>
              </w:rPr>
            </w:pPr>
            <w:r w:rsidRPr="00DC4578">
              <w:rPr>
                <w:i/>
              </w:rPr>
              <w:t>ENC Exchange Set (V01X01) at (b) shall install the new bases and updates.  Warning messages relating to “cells/updates already installed” may be displayed.</w:t>
            </w:r>
          </w:p>
          <w:p w14:paraId="2E554E4C" w14:textId="77777777" w:rsidR="009300E2" w:rsidRPr="00DC4578" w:rsidRDefault="009300E2" w:rsidP="009300E2">
            <w:pPr>
              <w:jc w:val="left"/>
              <w:rPr>
                <w:i/>
              </w:rPr>
            </w:pPr>
            <w:r w:rsidRPr="00DC4578">
              <w:rPr>
                <w:i/>
              </w:rPr>
              <w:t>The content of the ECDIS SENC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7777777" w:rsidR="009300E2" w:rsidRPr="00DC4578" w:rsidRDefault="009300E2" w:rsidP="009300E2">
            <w:pPr>
              <w:jc w:val="left"/>
              <w:rPr>
                <w:i/>
              </w:rPr>
            </w:pPr>
            <w:r w:rsidRPr="00DC4578">
              <w:rPr>
                <w:i/>
              </w:rPr>
              <w:t>GB281600 (edition # 1 update # 1)</w:t>
            </w:r>
          </w:p>
          <w:p w14:paraId="6DDA1BBC" w14:textId="77777777" w:rsidR="009300E2" w:rsidRPr="00DC4578" w:rsidRDefault="009300E2" w:rsidP="009300E2">
            <w:pPr>
              <w:jc w:val="left"/>
              <w:rPr>
                <w:i/>
              </w:rPr>
            </w:pPr>
            <w:r w:rsidRPr="00DC4578">
              <w:rPr>
                <w:i/>
              </w:rPr>
              <w:t>GB281800 (edition # 1 update # 0)</w:t>
            </w:r>
          </w:p>
          <w:p w14:paraId="6366DCED" w14:textId="77777777" w:rsidR="009300E2" w:rsidRPr="00DC4578" w:rsidRDefault="009300E2" w:rsidP="009300E2">
            <w:pPr>
              <w:jc w:val="left"/>
              <w:rPr>
                <w:i/>
              </w:rPr>
            </w:pPr>
            <w:r w:rsidRPr="00DC4578">
              <w:rPr>
                <w:i/>
              </w:rPr>
              <w:t>GB282000 (edition # 1 update # 0)</w:t>
            </w:r>
          </w:p>
          <w:p w14:paraId="7C366402" w14:textId="77777777" w:rsidR="009300E2" w:rsidRPr="00DC4578" w:rsidRDefault="009300E2" w:rsidP="009300E2">
            <w:pPr>
              <w:jc w:val="left"/>
              <w:rPr>
                <w:i/>
              </w:rPr>
            </w:pPr>
            <w:r w:rsidRPr="00DC4578">
              <w:rPr>
                <w:i/>
              </w:rPr>
              <w:t>GB283000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77777777" w:rsidR="009300E2" w:rsidRPr="00DC4578" w:rsidRDefault="009300E2" w:rsidP="009300E2">
            <w:pPr>
              <w:jc w:val="left"/>
              <w:rPr>
                <w:i/>
              </w:rPr>
            </w:pPr>
            <w:r w:rsidRPr="00DC4578">
              <w:rPr>
                <w:i/>
              </w:rPr>
              <w:t>GB281600 (edition # 1 update # 2)</w:t>
            </w:r>
          </w:p>
          <w:p w14:paraId="7597D3D3" w14:textId="77777777" w:rsidR="009300E2" w:rsidRPr="00DC4578" w:rsidRDefault="009300E2" w:rsidP="009300E2">
            <w:pPr>
              <w:jc w:val="left"/>
              <w:rPr>
                <w:i/>
              </w:rPr>
            </w:pPr>
            <w:r w:rsidRPr="00DC4578">
              <w:rPr>
                <w:i/>
              </w:rPr>
              <w:t>GB281800 (edition # 1 update # 1)</w:t>
            </w:r>
          </w:p>
          <w:p w14:paraId="5CA63C0A" w14:textId="77777777" w:rsidR="009300E2" w:rsidRPr="00DC4578" w:rsidRDefault="009300E2" w:rsidP="009300E2">
            <w:pPr>
              <w:jc w:val="left"/>
              <w:rPr>
                <w:i/>
              </w:rPr>
            </w:pPr>
            <w:r w:rsidRPr="00DC4578">
              <w:rPr>
                <w:i/>
              </w:rPr>
              <w:t>GB282000 (edition # 1 update # 0)</w:t>
            </w:r>
          </w:p>
          <w:p w14:paraId="705A252B" w14:textId="77777777" w:rsidR="009300E2" w:rsidRPr="00DC4578" w:rsidRDefault="009300E2" w:rsidP="009300E2">
            <w:pPr>
              <w:jc w:val="left"/>
              <w:rPr>
                <w:i/>
              </w:rPr>
            </w:pPr>
            <w:r w:rsidRPr="00DC4578">
              <w:rPr>
                <w:i/>
              </w:rPr>
              <w:t>GB283000 (edition # 1 update # 4)</w:t>
            </w:r>
          </w:p>
          <w:p w14:paraId="4D50E525" w14:textId="77777777" w:rsidR="009300E2" w:rsidRPr="00DC4578" w:rsidRDefault="009300E2" w:rsidP="009300E2">
            <w:pPr>
              <w:jc w:val="left"/>
              <w:rPr>
                <w:i/>
              </w:rPr>
            </w:pPr>
            <w:r w:rsidRPr="00DC4578">
              <w:rPr>
                <w:i/>
              </w:rPr>
              <w:t>GB283100 (edition # 1 update # 3)</w:t>
            </w:r>
          </w:p>
          <w:p w14:paraId="3373A677" w14:textId="77777777" w:rsidR="004F582E" w:rsidRPr="0015247B" w:rsidRDefault="009300E2" w:rsidP="009300E2">
            <w:pPr>
              <w:jc w:val="left"/>
            </w:pPr>
            <w:r w:rsidRPr="00DC4578">
              <w:rPr>
                <w:i/>
              </w:rPr>
              <w:t>GB283200 (edition # 1 update # 0)</w:t>
            </w:r>
          </w:p>
        </w:tc>
      </w:tr>
    </w:tbl>
    <w:p w14:paraId="24AA0BCA" w14:textId="77777777" w:rsidR="004F582E" w:rsidRDefault="004F582E" w:rsidP="004F582E"/>
    <w:p w14:paraId="2A9316E1" w14:textId="77777777" w:rsidR="004F582E" w:rsidRPr="00A94802" w:rsidRDefault="004F582E" w:rsidP="001D52EE">
      <w:pPr>
        <w:pStyle w:val="Heading4"/>
      </w:pPr>
      <w:r>
        <w:t>2.5.7 d</w:t>
      </w:r>
      <w:r w:rsidRPr="00A94802">
        <w:t xml:space="preserve">) </w:t>
      </w:r>
      <w:r w:rsidR="003417A2" w:rsidRPr="003417A2">
        <w:t>ECDIS management of cancelled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592F05" w14:textId="77777777" w:rsidTr="00CB4150">
        <w:trPr>
          <w:trHeight w:val="454"/>
          <w:tblHeader/>
        </w:trPr>
        <w:tc>
          <w:tcPr>
            <w:tcW w:w="2381" w:type="dxa"/>
            <w:shd w:val="clear" w:color="auto" w:fill="CCFFCC"/>
            <w:vAlign w:val="center"/>
          </w:tcPr>
          <w:p w14:paraId="67E18F0D" w14:textId="77777777" w:rsidR="004F582E" w:rsidRPr="004065B1" w:rsidRDefault="004F582E" w:rsidP="00CB4150">
            <w:r w:rsidRPr="000A066E">
              <w:rPr>
                <w:b/>
              </w:rPr>
              <w:t>Test Reference</w:t>
            </w:r>
          </w:p>
        </w:tc>
        <w:tc>
          <w:tcPr>
            <w:tcW w:w="2381" w:type="dxa"/>
            <w:shd w:val="clear" w:color="auto" w:fill="CCFFCC"/>
            <w:vAlign w:val="center"/>
          </w:tcPr>
          <w:p w14:paraId="5339D358" w14:textId="77777777" w:rsidR="004F582E" w:rsidRPr="004065B1" w:rsidRDefault="001E2A73" w:rsidP="00CB4150">
            <w:r>
              <w:t>2.5.7 d</w:t>
            </w:r>
            <w:r w:rsidR="004F582E" w:rsidRPr="00A94802">
              <w:t>)</w:t>
            </w:r>
          </w:p>
        </w:tc>
        <w:tc>
          <w:tcPr>
            <w:tcW w:w="2382" w:type="dxa"/>
            <w:shd w:val="clear" w:color="auto" w:fill="CCFFCC"/>
            <w:vAlign w:val="center"/>
          </w:tcPr>
          <w:p w14:paraId="6C6DA6D7" w14:textId="77777777" w:rsidR="004F582E" w:rsidRPr="004065B1" w:rsidRDefault="004F582E" w:rsidP="00CB4150">
            <w:r w:rsidRPr="000A066E">
              <w:rPr>
                <w:b/>
              </w:rPr>
              <w:t>IHO Reference</w:t>
            </w:r>
          </w:p>
        </w:tc>
        <w:tc>
          <w:tcPr>
            <w:tcW w:w="2382" w:type="dxa"/>
            <w:shd w:val="clear" w:color="auto" w:fill="CCFFCC"/>
            <w:vAlign w:val="center"/>
          </w:tcPr>
          <w:p w14:paraId="45A67812" w14:textId="77777777" w:rsidR="004F582E" w:rsidRPr="004065B1" w:rsidRDefault="00517158" w:rsidP="00517158">
            <w:r>
              <w:t>S-63 6.4.1.1 &amp; 6.4.1.2</w:t>
            </w:r>
          </w:p>
        </w:tc>
      </w:tr>
      <w:tr w:rsidR="004F582E" w14:paraId="2E1B7682" w14:textId="77777777" w:rsidTr="00CB4150">
        <w:trPr>
          <w:tblHeader/>
        </w:trPr>
        <w:tc>
          <w:tcPr>
            <w:tcW w:w="9526" w:type="dxa"/>
            <w:gridSpan w:val="4"/>
            <w:shd w:val="clear" w:color="auto" w:fill="CCFFCC"/>
            <w:vAlign w:val="center"/>
          </w:tcPr>
          <w:p w14:paraId="5E6D9C8B" w14:textId="77777777" w:rsidR="004F582E" w:rsidRPr="00DC4578" w:rsidRDefault="004F582E" w:rsidP="00CB4150">
            <w:pPr>
              <w:rPr>
                <w:i/>
              </w:rPr>
            </w:pPr>
            <w:r w:rsidRPr="00DC4578">
              <w:rPr>
                <w:b/>
                <w:i/>
              </w:rPr>
              <w:t>Test description</w:t>
            </w:r>
          </w:p>
        </w:tc>
      </w:tr>
      <w:tr w:rsidR="004F582E" w14:paraId="7040FB98" w14:textId="77777777" w:rsidTr="00CB4150">
        <w:trPr>
          <w:tblHeader/>
        </w:trPr>
        <w:tc>
          <w:tcPr>
            <w:tcW w:w="9526" w:type="dxa"/>
            <w:gridSpan w:val="4"/>
            <w:vAlign w:val="center"/>
          </w:tcPr>
          <w:p w14:paraId="46957F49" w14:textId="00F70677" w:rsidR="004F582E" w:rsidRPr="00DC4578" w:rsidRDefault="00517158" w:rsidP="002164D3">
            <w:pPr>
              <w:jc w:val="left"/>
              <w:rPr>
                <w:i/>
              </w:rPr>
            </w:pPr>
            <w:r w:rsidRPr="00DC4578">
              <w:rPr>
                <w:i/>
              </w:rPr>
              <w:t>To test how the system responds when a cell is cancelled in an S-63 encrypted</w:t>
            </w:r>
            <w:r w:rsidR="00FA4CED">
              <w:rPr>
                <w:i/>
              </w:rPr>
              <w:t xml:space="preserve"> </w:t>
            </w:r>
            <w:r w:rsidRPr="00DC4578">
              <w:rPr>
                <w:i/>
              </w:rPr>
              <w:t>ENC service. Confirm that the system operates correctly as defined in the S-63 standard.</w:t>
            </w:r>
          </w:p>
        </w:tc>
      </w:tr>
      <w:tr w:rsidR="004F582E" w14:paraId="23F26D56" w14:textId="77777777" w:rsidTr="00CB4150">
        <w:trPr>
          <w:tblHeader/>
        </w:trPr>
        <w:tc>
          <w:tcPr>
            <w:tcW w:w="9526" w:type="dxa"/>
            <w:gridSpan w:val="4"/>
            <w:shd w:val="clear" w:color="auto" w:fill="CCFFCC"/>
            <w:vAlign w:val="center"/>
          </w:tcPr>
          <w:p w14:paraId="0800DB87" w14:textId="77777777" w:rsidR="004F582E" w:rsidRPr="004065B1" w:rsidRDefault="004F582E" w:rsidP="00CB4150">
            <w:r w:rsidRPr="000A066E">
              <w:rPr>
                <w:b/>
              </w:rPr>
              <w:t>Setup</w:t>
            </w:r>
          </w:p>
        </w:tc>
      </w:tr>
      <w:tr w:rsidR="004F582E" w14:paraId="4EE2EC0F" w14:textId="77777777" w:rsidTr="00CB4150">
        <w:trPr>
          <w:tblHeader/>
        </w:trPr>
        <w:tc>
          <w:tcPr>
            <w:tcW w:w="9526" w:type="dxa"/>
            <w:gridSpan w:val="4"/>
            <w:vAlign w:val="center"/>
          </w:tcPr>
          <w:p w14:paraId="265944ED" w14:textId="77777777" w:rsidR="00517158" w:rsidRPr="00DC4578" w:rsidRDefault="00517158" w:rsidP="00517158">
            <w:pPr>
              <w:rPr>
                <w:i/>
              </w:rPr>
            </w:pPr>
            <w:r w:rsidRPr="00DC4578">
              <w:rPr>
                <w:i/>
              </w:rPr>
              <w:t>IHO certificate/public key installed from previous test 2.5.7c. No pre-installed permits or ENCs.</w:t>
            </w:r>
          </w:p>
          <w:p w14:paraId="49B5F2EB" w14:textId="77777777" w:rsidR="00517158" w:rsidRPr="00DC4578" w:rsidRDefault="00517158" w:rsidP="00517158">
            <w:pPr>
              <w:rPr>
                <w:i/>
              </w:rPr>
            </w:pPr>
            <w:r w:rsidRPr="00DC4578">
              <w:rPr>
                <w:i/>
              </w:rPr>
              <w:t>Test data used:</w:t>
            </w:r>
          </w:p>
          <w:p w14:paraId="6434EB66" w14:textId="1661766B" w:rsidR="00517158" w:rsidRPr="00DC4578" w:rsidRDefault="00517158" w:rsidP="00517158">
            <w:pPr>
              <w:rPr>
                <w:i/>
              </w:rPr>
            </w:pPr>
            <w:r w:rsidRPr="00DC4578">
              <w:rPr>
                <w:i/>
              </w:rPr>
              <w:t>1) IHO.CRT</w:t>
            </w:r>
            <w:r w:rsidR="00077F07">
              <w:rPr>
                <w:i/>
              </w:rPr>
              <w:t xml:space="preserve"> </w:t>
            </w:r>
            <w:r w:rsidRPr="00DC4578">
              <w:rPr>
                <w:i/>
              </w:rPr>
              <w:t>/</w:t>
            </w:r>
            <w:r w:rsidR="00077F07">
              <w:rPr>
                <w:i/>
              </w:rPr>
              <w:t xml:space="preserve"> </w:t>
            </w:r>
            <w:r w:rsidRPr="00DC4578">
              <w:rPr>
                <w:i/>
              </w:rPr>
              <w:t>IHO.PUB [Pre-installed]</w:t>
            </w:r>
          </w:p>
          <w:p w14:paraId="5D379393" w14:textId="77777777" w:rsidR="00517158" w:rsidRPr="00DC4578" w:rsidRDefault="00517158" w:rsidP="00517158">
            <w:pPr>
              <w:rPr>
                <w:i/>
              </w:rPr>
            </w:pPr>
            <w:r w:rsidRPr="00DC4578">
              <w:rPr>
                <w:i/>
              </w:rPr>
              <w:t>2) PERMIT.TXT</w:t>
            </w:r>
          </w:p>
          <w:p w14:paraId="38256158" w14:textId="77777777" w:rsidR="00517158" w:rsidRPr="00DC4578" w:rsidRDefault="00517158" w:rsidP="00517158">
            <w:pPr>
              <w:rPr>
                <w:i/>
              </w:rPr>
            </w:pPr>
            <w:r w:rsidRPr="00DC4578">
              <w:rPr>
                <w:i/>
              </w:rPr>
              <w:t xml:space="preserve">3) V01X01 (2 Exchange Sets - GB251200/GB255000/GB280200/GB301620) </w:t>
            </w:r>
          </w:p>
          <w:p w14:paraId="0D1438E0" w14:textId="77777777" w:rsidR="00517158" w:rsidRPr="00DC4578" w:rsidRDefault="00517158" w:rsidP="00517158">
            <w:pPr>
              <w:rPr>
                <w:i/>
              </w:rPr>
            </w:pPr>
            <w:r w:rsidRPr="00DC4578">
              <w:rPr>
                <w:i/>
              </w:rPr>
              <w:t>Test data location:</w:t>
            </w:r>
          </w:p>
          <w:p w14:paraId="5BD69CED" w14:textId="77777777" w:rsidR="00517158" w:rsidRPr="00DC4578" w:rsidRDefault="00517158" w:rsidP="00517158">
            <w:pPr>
              <w:rPr>
                <w:i/>
              </w:rPr>
            </w:pPr>
            <w:r w:rsidRPr="00DC4578">
              <w:rPr>
                <w:i/>
              </w:rPr>
              <w:t>a) D:\IHO S-64 [S-63 TDS v1.2.1]\7 ENC Data Management\Test 7d</w:t>
            </w:r>
          </w:p>
          <w:p w14:paraId="534F08BD" w14:textId="77777777" w:rsidR="00517158" w:rsidRPr="00DC4578" w:rsidRDefault="00517158" w:rsidP="00517158">
            <w:pPr>
              <w:rPr>
                <w:i/>
              </w:rPr>
            </w:pPr>
            <w:r w:rsidRPr="00DC4578">
              <w:rPr>
                <w:i/>
              </w:rPr>
              <w:t>b) D:\IHO S-64 [S-63 TDS v1.2.1]\7 ENC Data Management\Test 7d\Base</w:t>
            </w:r>
          </w:p>
          <w:p w14:paraId="1A0F0FEE" w14:textId="77777777" w:rsidR="004F582E" w:rsidRPr="00DC4578" w:rsidRDefault="00517158" w:rsidP="00517158">
            <w:pPr>
              <w:rPr>
                <w:i/>
              </w:rPr>
            </w:pPr>
            <w:r w:rsidRPr="00DC4578">
              <w:rPr>
                <w:i/>
              </w:rPr>
              <w:t>c) D:\IHO S-64 [S-63 TDS v1.2.1]\7 ENC Data Management\Test 7d\Update</w:t>
            </w:r>
          </w:p>
        </w:tc>
      </w:tr>
      <w:tr w:rsidR="004F582E" w14:paraId="3CCD85BB" w14:textId="77777777" w:rsidTr="00CB4150">
        <w:trPr>
          <w:tblHeader/>
        </w:trPr>
        <w:tc>
          <w:tcPr>
            <w:tcW w:w="9526" w:type="dxa"/>
            <w:gridSpan w:val="4"/>
            <w:shd w:val="clear" w:color="auto" w:fill="CCFFCC"/>
            <w:vAlign w:val="center"/>
          </w:tcPr>
          <w:p w14:paraId="7286EA0A" w14:textId="77777777" w:rsidR="004F582E" w:rsidRPr="004065B1" w:rsidRDefault="004F582E" w:rsidP="00CB4150">
            <w:r w:rsidRPr="000A066E">
              <w:rPr>
                <w:b/>
              </w:rPr>
              <w:t>Action</w:t>
            </w:r>
          </w:p>
        </w:tc>
      </w:tr>
      <w:tr w:rsidR="004F582E" w14:paraId="38C8A937" w14:textId="77777777" w:rsidTr="00CB4150">
        <w:trPr>
          <w:tblHeader/>
        </w:trPr>
        <w:tc>
          <w:tcPr>
            <w:tcW w:w="9526" w:type="dxa"/>
            <w:gridSpan w:val="4"/>
            <w:vAlign w:val="center"/>
          </w:tcPr>
          <w:p w14:paraId="339039C4" w14:textId="77777777" w:rsidR="00107C49" w:rsidRPr="00DC4578" w:rsidRDefault="00107C49" w:rsidP="00107C49">
            <w:pPr>
              <w:rPr>
                <w:i/>
              </w:rPr>
            </w:pPr>
            <w:r w:rsidRPr="00DC4578">
              <w:rPr>
                <w:i/>
              </w:rPr>
              <w:t>Install the ENC permits at location (a) above. Load the base exchange set at (b) and then update using the exchange set at (c).</w:t>
            </w:r>
          </w:p>
          <w:p w14:paraId="3F04DE15" w14:textId="77777777" w:rsidR="004F582E" w:rsidRPr="00DC4578" w:rsidRDefault="00107C49" w:rsidP="00107C49">
            <w:pPr>
              <w:rPr>
                <w:i/>
              </w:rPr>
            </w:pPr>
            <w:r w:rsidRPr="00DC4578">
              <w:rPr>
                <w:i/>
              </w:rPr>
              <w:t>Attempt to view all imported cells in the ECDIS and determine their status.</w:t>
            </w:r>
          </w:p>
        </w:tc>
      </w:tr>
      <w:tr w:rsidR="004F582E" w14:paraId="63D0BEA0" w14:textId="77777777" w:rsidTr="00CB4150">
        <w:trPr>
          <w:tblHeader/>
        </w:trPr>
        <w:tc>
          <w:tcPr>
            <w:tcW w:w="9526" w:type="dxa"/>
            <w:gridSpan w:val="4"/>
            <w:shd w:val="clear" w:color="auto" w:fill="CCFFCC"/>
            <w:vAlign w:val="center"/>
          </w:tcPr>
          <w:p w14:paraId="051077CE" w14:textId="77777777" w:rsidR="004F582E" w:rsidRPr="004065B1" w:rsidRDefault="004F582E" w:rsidP="00CB4150">
            <w:r w:rsidRPr="000A066E">
              <w:rPr>
                <w:b/>
              </w:rPr>
              <w:t>Results</w:t>
            </w:r>
          </w:p>
        </w:tc>
      </w:tr>
      <w:tr w:rsidR="004F582E" w14:paraId="55BBE8F0" w14:textId="77777777" w:rsidTr="00CB4150">
        <w:trPr>
          <w:tblHeader/>
        </w:trPr>
        <w:tc>
          <w:tcPr>
            <w:tcW w:w="9526" w:type="dxa"/>
            <w:gridSpan w:val="4"/>
            <w:vAlign w:val="center"/>
          </w:tcPr>
          <w:p w14:paraId="5A2DE115" w14:textId="77777777" w:rsidR="00107C49" w:rsidRPr="00DC4578" w:rsidRDefault="00107C49" w:rsidP="00107C49">
            <w:pPr>
              <w:jc w:val="left"/>
              <w:rPr>
                <w:i/>
              </w:rPr>
            </w:pPr>
            <w:r w:rsidRPr="00DC4578">
              <w:rPr>
                <w:i/>
              </w:rPr>
              <w:t>The system shall report any cell(s) that have been identified as cancelled at load time.</w:t>
            </w:r>
          </w:p>
          <w:p w14:paraId="2D20BE1E" w14:textId="77777777" w:rsidR="00107C49" w:rsidRPr="00DC4578" w:rsidRDefault="00107C49" w:rsidP="00107C49">
            <w:pPr>
              <w:jc w:val="left"/>
              <w:rPr>
                <w:i/>
              </w:rPr>
            </w:pPr>
            <w:r w:rsidRPr="00DC4578">
              <w:rPr>
                <w:i/>
              </w:rPr>
              <w:t>(Cell GB280200 is cancelled.)</w:t>
            </w:r>
          </w:p>
          <w:p w14:paraId="5C2A566B" w14:textId="77777777" w:rsidR="00107C49" w:rsidRPr="00DC4578" w:rsidRDefault="00107C49" w:rsidP="00107C49">
            <w:pPr>
              <w:jc w:val="left"/>
              <w:rPr>
                <w:i/>
              </w:rPr>
            </w:pPr>
            <w:r w:rsidRPr="00DC4578">
              <w:rPr>
                <w:i/>
              </w:rPr>
              <w:t>A message shall be displayed informing the user of the cell name.</w:t>
            </w:r>
          </w:p>
          <w:p w14:paraId="5F4238B0" w14:textId="77777777" w:rsidR="00107C49" w:rsidRPr="00DC4578" w:rsidRDefault="00107C49" w:rsidP="00107C49">
            <w:pPr>
              <w:jc w:val="left"/>
              <w:rPr>
                <w:i/>
              </w:rPr>
            </w:pPr>
            <w:r w:rsidRPr="00DC4578">
              <w:rPr>
                <w:i/>
              </w:rPr>
              <w:t>Depending on the method adopted by the OEM for managing cancelled cells one of the following conditions shall be observed:</w:t>
            </w:r>
          </w:p>
          <w:p w14:paraId="0A858E69" w14:textId="77777777" w:rsidR="00107C49" w:rsidRPr="00DC4578" w:rsidRDefault="00107C49" w:rsidP="003866E1">
            <w:pPr>
              <w:numPr>
                <w:ilvl w:val="0"/>
                <w:numId w:val="10"/>
              </w:numPr>
              <w:jc w:val="left"/>
              <w:rPr>
                <w:i/>
              </w:rPr>
            </w:pPr>
            <w:r w:rsidRPr="00DC4578">
              <w:rPr>
                <w:i/>
              </w:rPr>
              <w:t>The cancelled cell cannot be viewed in the ECDIS</w:t>
            </w:r>
          </w:p>
          <w:p w14:paraId="40B4F6C9" w14:textId="77777777" w:rsidR="00107C49" w:rsidRPr="00DC4578" w:rsidRDefault="00107C49" w:rsidP="003866E1">
            <w:pPr>
              <w:numPr>
                <w:ilvl w:val="0"/>
                <w:numId w:val="10"/>
              </w:numPr>
              <w:jc w:val="left"/>
              <w:rPr>
                <w:i/>
              </w:rPr>
            </w:pPr>
            <w:r w:rsidRPr="00DC4578">
              <w:rPr>
                <w:i/>
              </w:rPr>
              <w:t>The cancelled cell can be viewed in the ECDIS with the warning message defined in S-63 and specified below:</w:t>
            </w:r>
          </w:p>
          <w:p w14:paraId="796C5009" w14:textId="77777777" w:rsidR="00107C49" w:rsidRPr="00DC4578" w:rsidRDefault="00107C49" w:rsidP="00107C49">
            <w:pPr>
              <w:jc w:val="left"/>
              <w:rPr>
                <w:i/>
              </w:rPr>
            </w:pPr>
            <w:r w:rsidRPr="00DC4578">
              <w:rPr>
                <w:i/>
              </w:rPr>
              <w:t>“Cell &lt;name&gt; has been cancelled and may not be up to date. Under no circumstances should it be used for primary navigation”.</w:t>
            </w:r>
          </w:p>
          <w:p w14:paraId="4B47735D" w14:textId="77777777" w:rsidR="00107C49" w:rsidRPr="00EF287F" w:rsidRDefault="00107C49" w:rsidP="00107C49">
            <w:pPr>
              <w:jc w:val="left"/>
              <w:rPr>
                <w:i/>
              </w:rPr>
            </w:pPr>
            <w:r w:rsidRPr="00EF287F">
              <w:rPr>
                <w:i/>
              </w:rPr>
              <w:t xml:space="preserve">Clarification: Systems that remove cells without consulting the user do not have to provide a warning message at load time. </w:t>
            </w:r>
          </w:p>
          <w:p w14:paraId="0F2187A3" w14:textId="77777777" w:rsidR="00107C49" w:rsidRPr="00DC4578" w:rsidRDefault="00107C49" w:rsidP="00107C49">
            <w:pPr>
              <w:jc w:val="left"/>
              <w:rPr>
                <w:i/>
              </w:rPr>
            </w:pPr>
            <w:r w:rsidRPr="00DC4578">
              <w:rPr>
                <w:i/>
              </w:rPr>
              <w:t>The system should be up to date as follows: after installation of cells from 2.5.7d [Base]:</w:t>
            </w:r>
          </w:p>
          <w:p w14:paraId="145D2B52" w14:textId="77777777" w:rsidR="00107C49" w:rsidRPr="00DC4578" w:rsidRDefault="00107C49" w:rsidP="00107C49">
            <w:pPr>
              <w:jc w:val="left"/>
              <w:rPr>
                <w:i/>
              </w:rPr>
            </w:pPr>
          </w:p>
          <w:p w14:paraId="5553979E" w14:textId="77777777" w:rsidR="00107C49" w:rsidRPr="00DC4578" w:rsidRDefault="00107C49" w:rsidP="00107C49">
            <w:pPr>
              <w:jc w:val="left"/>
              <w:rPr>
                <w:i/>
              </w:rPr>
            </w:pPr>
            <w:r w:rsidRPr="00DC4578">
              <w:rPr>
                <w:i/>
              </w:rPr>
              <w:t>GB251200 (edition # 1 update # 4)</w:t>
            </w:r>
          </w:p>
          <w:p w14:paraId="02EC7666" w14:textId="77777777" w:rsidR="00107C49" w:rsidRPr="00DC4578" w:rsidRDefault="00107C49" w:rsidP="00107C49">
            <w:pPr>
              <w:jc w:val="left"/>
              <w:rPr>
                <w:i/>
              </w:rPr>
            </w:pPr>
            <w:r w:rsidRPr="00DC4578">
              <w:rPr>
                <w:i/>
              </w:rPr>
              <w:t xml:space="preserve">GB255000 (edition # 2 update # 2) </w:t>
            </w:r>
          </w:p>
          <w:p w14:paraId="4486CD0B" w14:textId="77777777" w:rsidR="00107C49" w:rsidRPr="00DC4578" w:rsidRDefault="00107C49" w:rsidP="00107C49">
            <w:pPr>
              <w:jc w:val="left"/>
              <w:rPr>
                <w:i/>
              </w:rPr>
            </w:pPr>
            <w:r w:rsidRPr="00DC4578">
              <w:rPr>
                <w:i/>
              </w:rPr>
              <w:t xml:space="preserve">GB280200 (edition # 2 update # 0) </w:t>
            </w:r>
          </w:p>
          <w:p w14:paraId="0274FC5D" w14:textId="77777777" w:rsidR="00107C49" w:rsidRPr="00DC4578" w:rsidRDefault="00107C49" w:rsidP="00107C49">
            <w:pPr>
              <w:jc w:val="left"/>
              <w:rPr>
                <w:i/>
              </w:rPr>
            </w:pPr>
            <w:r w:rsidRPr="00DC4578">
              <w:rPr>
                <w:i/>
              </w:rPr>
              <w:t>GB301620 (edition # 2 update # 1)</w:t>
            </w:r>
          </w:p>
          <w:p w14:paraId="5D022C56" w14:textId="77777777" w:rsidR="00107C49" w:rsidRPr="00DC4578" w:rsidRDefault="00107C49" w:rsidP="00107C49">
            <w:pPr>
              <w:jc w:val="left"/>
              <w:rPr>
                <w:i/>
              </w:rPr>
            </w:pPr>
          </w:p>
          <w:p w14:paraId="376BD40F" w14:textId="77777777" w:rsidR="00107C49" w:rsidRPr="00DC4578" w:rsidRDefault="00107C49" w:rsidP="00107C49">
            <w:pPr>
              <w:jc w:val="left"/>
              <w:rPr>
                <w:i/>
              </w:rPr>
            </w:pPr>
            <w:r w:rsidRPr="00DC4578">
              <w:rPr>
                <w:i/>
              </w:rPr>
              <w:t>After installation of cells from 2.5.7d [Update]:</w:t>
            </w:r>
          </w:p>
          <w:p w14:paraId="3EB314BF" w14:textId="77777777" w:rsidR="00107C49" w:rsidRPr="00DC4578" w:rsidRDefault="00107C49" w:rsidP="00107C49">
            <w:pPr>
              <w:jc w:val="left"/>
              <w:rPr>
                <w:i/>
              </w:rPr>
            </w:pPr>
          </w:p>
          <w:p w14:paraId="772FC04B" w14:textId="77777777" w:rsidR="00107C49" w:rsidRPr="00DC4578" w:rsidRDefault="00107C49" w:rsidP="00107C49">
            <w:pPr>
              <w:jc w:val="left"/>
              <w:rPr>
                <w:i/>
              </w:rPr>
            </w:pPr>
            <w:r w:rsidRPr="00DC4578">
              <w:rPr>
                <w:i/>
              </w:rPr>
              <w:t xml:space="preserve">GB251200 (edition # 1 update # 8) </w:t>
            </w:r>
          </w:p>
          <w:p w14:paraId="7DF10670" w14:textId="77777777" w:rsidR="00107C49" w:rsidRPr="00DC4578" w:rsidRDefault="00107C49" w:rsidP="00107C49">
            <w:pPr>
              <w:jc w:val="left"/>
              <w:rPr>
                <w:i/>
              </w:rPr>
            </w:pPr>
            <w:r w:rsidRPr="00DC4578">
              <w:rPr>
                <w:i/>
              </w:rPr>
              <w:t>GB255000 (edition # 3 update # 0)</w:t>
            </w:r>
          </w:p>
          <w:p w14:paraId="2290E702" w14:textId="2137A9FA" w:rsidR="00107C49" w:rsidRPr="00DC4578" w:rsidRDefault="00107C49" w:rsidP="00107C49">
            <w:pPr>
              <w:jc w:val="left"/>
              <w:rPr>
                <w:i/>
              </w:rPr>
            </w:pPr>
            <w:r w:rsidRPr="00DC4578">
              <w:rPr>
                <w:i/>
              </w:rPr>
              <w:t>GB280200 cancelled cell (GB280200) should be reported by the system and either removed from the SENC or displayed with the appropriate warning.</w:t>
            </w:r>
          </w:p>
          <w:p w14:paraId="2BFAF5FE" w14:textId="77777777" w:rsidR="004F582E" w:rsidRPr="00DC4578" w:rsidRDefault="00107C49" w:rsidP="00107C49">
            <w:pPr>
              <w:jc w:val="left"/>
              <w:rPr>
                <w:i/>
              </w:rPr>
            </w:pPr>
            <w:r w:rsidRPr="00DC4578">
              <w:rPr>
                <w:i/>
              </w:rPr>
              <w:t>GB301620 (edition # 2 update # 4)</w:t>
            </w:r>
          </w:p>
        </w:tc>
      </w:tr>
    </w:tbl>
    <w:p w14:paraId="24E42CF6" w14:textId="77777777" w:rsidR="004F582E" w:rsidRDefault="004F582E" w:rsidP="004F582E"/>
    <w:p w14:paraId="609D90D0" w14:textId="77777777" w:rsidR="004F582E" w:rsidRPr="00A94802" w:rsidRDefault="005B4573" w:rsidP="001D52EE">
      <w:pPr>
        <w:pStyle w:val="Heading4"/>
      </w:pPr>
      <w:r>
        <w:br w:type="page"/>
      </w:r>
      <w:r w:rsidR="004F582E">
        <w:lastRenderedPageBreak/>
        <w:t>2.5.7 e</w:t>
      </w:r>
      <w:r w:rsidR="004F582E" w:rsidRPr="00A94802">
        <w:t xml:space="preserve">) </w:t>
      </w:r>
      <w:r w:rsidR="003417A2" w:rsidRPr="003417A2">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8"/>
        <w:gridCol w:w="1234"/>
        <w:gridCol w:w="1133"/>
        <w:gridCol w:w="1133"/>
        <w:gridCol w:w="137"/>
        <w:gridCol w:w="996"/>
        <w:gridCol w:w="1188"/>
        <w:gridCol w:w="506"/>
        <w:gridCol w:w="1704"/>
        <w:gridCol w:w="346"/>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065B1" w:rsidRDefault="004F582E" w:rsidP="00CB4150">
            <w:r w:rsidRPr="000A066E">
              <w:rPr>
                <w:b/>
              </w:rPr>
              <w:t>Test Reference</w:t>
            </w:r>
          </w:p>
        </w:tc>
        <w:tc>
          <w:tcPr>
            <w:tcW w:w="2403" w:type="dxa"/>
            <w:gridSpan w:val="3"/>
            <w:shd w:val="clear" w:color="auto" w:fill="CCFFCC"/>
            <w:vAlign w:val="center"/>
          </w:tcPr>
          <w:p w14:paraId="243F86AD" w14:textId="77777777" w:rsidR="004F582E" w:rsidRPr="004065B1" w:rsidRDefault="001E2A73" w:rsidP="00CB4150">
            <w:r>
              <w:t>2.5.7 e</w:t>
            </w:r>
            <w:r w:rsidR="004F582E" w:rsidRPr="00A94802">
              <w:t>)</w:t>
            </w:r>
          </w:p>
        </w:tc>
        <w:tc>
          <w:tcPr>
            <w:tcW w:w="2690" w:type="dxa"/>
            <w:gridSpan w:val="3"/>
            <w:shd w:val="clear" w:color="auto" w:fill="CCFFCC"/>
            <w:vAlign w:val="center"/>
          </w:tcPr>
          <w:p w14:paraId="341E5691" w14:textId="77777777" w:rsidR="004F582E" w:rsidRPr="004065B1" w:rsidRDefault="004F582E" w:rsidP="00CB4150">
            <w:r w:rsidRPr="000A066E">
              <w:rPr>
                <w:b/>
              </w:rPr>
              <w:t>IHO Reference</w:t>
            </w:r>
          </w:p>
        </w:tc>
        <w:tc>
          <w:tcPr>
            <w:tcW w:w="2050" w:type="dxa"/>
            <w:gridSpan w:val="2"/>
            <w:shd w:val="clear" w:color="auto" w:fill="CCFFCC"/>
            <w:vAlign w:val="center"/>
          </w:tcPr>
          <w:p w14:paraId="0AEBC99A" w14:textId="77777777" w:rsidR="004F582E" w:rsidRPr="004065B1" w:rsidRDefault="004F582E" w:rsidP="00CB4150">
            <w:r w:rsidRPr="00A94802">
              <w:t xml:space="preserve">S-63 </w:t>
            </w:r>
            <w:r w:rsidR="001E2A73">
              <w:t>6.2.3.3</w:t>
            </w:r>
          </w:p>
        </w:tc>
      </w:tr>
      <w:tr w:rsidR="004F582E" w14:paraId="7392300C" w14:textId="77777777" w:rsidTr="00B558AD">
        <w:trPr>
          <w:tblHeader/>
        </w:trPr>
        <w:tc>
          <w:tcPr>
            <w:tcW w:w="9526" w:type="dxa"/>
            <w:gridSpan w:val="11"/>
            <w:shd w:val="clear" w:color="auto" w:fill="CCFFCC"/>
            <w:vAlign w:val="center"/>
          </w:tcPr>
          <w:p w14:paraId="65291186" w14:textId="77777777" w:rsidR="004F582E" w:rsidRDefault="004F582E" w:rsidP="00CB4150">
            <w:r w:rsidRPr="000A066E">
              <w:rPr>
                <w:b/>
              </w:rPr>
              <w:t>Test description</w:t>
            </w:r>
          </w:p>
        </w:tc>
      </w:tr>
      <w:tr w:rsidR="004F582E" w14:paraId="1EAEB780" w14:textId="77777777" w:rsidTr="00B558AD">
        <w:trPr>
          <w:tblHeader/>
        </w:trPr>
        <w:tc>
          <w:tcPr>
            <w:tcW w:w="9526" w:type="dxa"/>
            <w:gridSpan w:val="11"/>
            <w:vAlign w:val="center"/>
          </w:tcPr>
          <w:p w14:paraId="4A4A2B8D" w14:textId="77777777" w:rsidR="00107C49" w:rsidRPr="00DC4578" w:rsidRDefault="00107C49" w:rsidP="002164D3">
            <w:pPr>
              <w:jc w:val="left"/>
              <w:rPr>
                <w:i/>
              </w:rPr>
            </w:pPr>
            <w:r w:rsidRPr="00DC4578">
              <w:rPr>
                <w:i/>
              </w:rPr>
              <w:t>To test how the system responds when a cell is cancelled and replaced in an S-63 encrypted ENC service. Confirm that the system operates correctly as defined in the S-63 standard.</w:t>
            </w:r>
          </w:p>
          <w:p w14:paraId="1A75AF58" w14:textId="77777777" w:rsidR="00107C49" w:rsidRPr="00DC4578" w:rsidRDefault="00107C49" w:rsidP="00107C49">
            <w:pPr>
              <w:rPr>
                <w:i/>
              </w:rPr>
            </w:pPr>
          </w:p>
          <w:p w14:paraId="2FD484C2" w14:textId="77777777" w:rsidR="00107C49" w:rsidRPr="00DC4578" w:rsidRDefault="00107C49" w:rsidP="00107C49">
            <w:pPr>
              <w:rPr>
                <w:i/>
              </w:rPr>
            </w:pPr>
            <w:r w:rsidRPr="00DC4578">
              <w:rPr>
                <w:i/>
              </w:rPr>
              <w:t>GB380620 is cancelled and replaced by GB383710 &amp; GB383720</w:t>
            </w:r>
          </w:p>
          <w:p w14:paraId="06F5CC63" w14:textId="77777777" w:rsidR="004F582E" w:rsidRPr="00DC4578" w:rsidRDefault="00107C49" w:rsidP="00107C49">
            <w:pPr>
              <w:rPr>
                <w:i/>
              </w:rPr>
            </w:pPr>
            <w:r w:rsidRPr="00DC4578">
              <w:rPr>
                <w:i/>
              </w:rPr>
              <w:t>GB380720 is cancelled and replaced by GB389320</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065B1" w:rsidRDefault="004F582E" w:rsidP="00CB4150">
            <w:r w:rsidRPr="000A066E">
              <w:rPr>
                <w:b/>
              </w:rPr>
              <w:t>Setup</w:t>
            </w:r>
          </w:p>
        </w:tc>
      </w:tr>
      <w:tr w:rsidR="004F582E" w14:paraId="6F646418" w14:textId="77777777" w:rsidTr="00B558AD">
        <w:trPr>
          <w:tblHeader/>
        </w:trPr>
        <w:tc>
          <w:tcPr>
            <w:tcW w:w="9526" w:type="dxa"/>
            <w:gridSpan w:val="11"/>
            <w:vAlign w:val="center"/>
          </w:tcPr>
          <w:p w14:paraId="23D13FAD" w14:textId="77777777" w:rsidR="00107C49" w:rsidRPr="00DC4578" w:rsidRDefault="00107C49" w:rsidP="00107C49">
            <w:pPr>
              <w:rPr>
                <w:i/>
              </w:rPr>
            </w:pPr>
            <w:r w:rsidRPr="00DC4578">
              <w:rPr>
                <w:i/>
              </w:rPr>
              <w:t>Status as per successful completion of test 2.5.7 d)</w:t>
            </w:r>
          </w:p>
          <w:p w14:paraId="2D8496E2" w14:textId="77777777" w:rsidR="00107C49" w:rsidRPr="00DC4578" w:rsidRDefault="00107C49" w:rsidP="00107C49">
            <w:pPr>
              <w:rPr>
                <w:i/>
              </w:rPr>
            </w:pPr>
            <w:r w:rsidRPr="00DC4578">
              <w:rPr>
                <w:i/>
              </w:rPr>
              <w:t>Test data used:</w:t>
            </w:r>
          </w:p>
          <w:p w14:paraId="529D1712" w14:textId="77777777" w:rsidR="00107C49" w:rsidRPr="00DC4578" w:rsidRDefault="00107C49" w:rsidP="00107C49">
            <w:pPr>
              <w:rPr>
                <w:i/>
              </w:rPr>
            </w:pPr>
            <w:r w:rsidRPr="00DC4578">
              <w:rPr>
                <w:i/>
              </w:rPr>
              <w:t>1) IHO.CRT / IHO.PUB [Pre-installed]</w:t>
            </w:r>
          </w:p>
          <w:p w14:paraId="6F8AE581" w14:textId="77777777" w:rsidR="00107C49" w:rsidRPr="00DC4578" w:rsidRDefault="00107C49" w:rsidP="00107C49">
            <w:pPr>
              <w:rPr>
                <w:i/>
              </w:rPr>
            </w:pPr>
            <w:r w:rsidRPr="00DC4578">
              <w:rPr>
                <w:i/>
              </w:rPr>
              <w:t>2) PERMIT.TXT</w:t>
            </w:r>
          </w:p>
          <w:p w14:paraId="3E936925" w14:textId="77777777" w:rsidR="00107C49" w:rsidRPr="00DC4578" w:rsidRDefault="00107C49" w:rsidP="00107C49">
            <w:pPr>
              <w:rPr>
                <w:i/>
              </w:rPr>
            </w:pPr>
            <w:r w:rsidRPr="00DC4578">
              <w:rPr>
                <w:i/>
              </w:rPr>
              <w:t>3) V01X01 (2 Exchange Sets - GB380620, GB380720, GB40162A, GB40162B &amp; GB40182A)</w:t>
            </w:r>
          </w:p>
          <w:p w14:paraId="38357DD8" w14:textId="77777777" w:rsidR="00107C49" w:rsidRPr="00DC4578" w:rsidRDefault="00107C49" w:rsidP="00107C49">
            <w:pPr>
              <w:rPr>
                <w:i/>
              </w:rPr>
            </w:pPr>
            <w:r w:rsidRPr="00DC4578">
              <w:rPr>
                <w:i/>
              </w:rPr>
              <w:t>Test data location:</w:t>
            </w:r>
          </w:p>
          <w:p w14:paraId="7729934B" w14:textId="77777777" w:rsidR="00107C49" w:rsidRPr="00DC4578" w:rsidRDefault="00107C49" w:rsidP="00107C49">
            <w:pPr>
              <w:rPr>
                <w:i/>
              </w:rPr>
            </w:pPr>
            <w:r w:rsidRPr="00DC4578">
              <w:rPr>
                <w:i/>
              </w:rPr>
              <w:t>a) D:\IHO S-64 [S-63 TDS v1.2.1]\7 ENC Data Management\Test 7e</w:t>
            </w:r>
          </w:p>
          <w:p w14:paraId="11049D8F" w14:textId="77777777" w:rsidR="00107C49" w:rsidRPr="00DC4578" w:rsidRDefault="00107C49" w:rsidP="00107C49">
            <w:pPr>
              <w:rPr>
                <w:i/>
              </w:rPr>
            </w:pPr>
            <w:r w:rsidRPr="00DC4578">
              <w:rPr>
                <w:i/>
              </w:rPr>
              <w:t>b) D:\IHO S-64 [S-63 TDS v1.2.1]\7 ENC Data Management\Test 7e\Base</w:t>
            </w:r>
          </w:p>
          <w:p w14:paraId="791D2D6B" w14:textId="77777777" w:rsidR="004F582E" w:rsidRPr="00DC4578" w:rsidRDefault="00107C49" w:rsidP="00107C49">
            <w:pPr>
              <w:rPr>
                <w:i/>
              </w:rPr>
            </w:pPr>
            <w:r w:rsidRPr="00DC4578">
              <w:rPr>
                <w:i/>
              </w:rPr>
              <w:t>c) D:\IHO S-64 [S-63 TDS v1.2.1]\7 ENC Data Management\Test 7e\Update</w:t>
            </w: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065B1" w:rsidRDefault="004F582E" w:rsidP="00CB4150">
            <w:r w:rsidRPr="000A066E">
              <w:rPr>
                <w:b/>
              </w:rPr>
              <w:t>Action</w:t>
            </w:r>
          </w:p>
        </w:tc>
      </w:tr>
      <w:tr w:rsidR="004F582E" w14:paraId="52D82BE6" w14:textId="77777777" w:rsidTr="00B558AD">
        <w:trPr>
          <w:tblHeader/>
        </w:trPr>
        <w:tc>
          <w:tcPr>
            <w:tcW w:w="9526" w:type="dxa"/>
            <w:gridSpan w:val="11"/>
            <w:vAlign w:val="center"/>
          </w:tcPr>
          <w:p w14:paraId="5F07272C" w14:textId="77777777" w:rsidR="00107C49" w:rsidRPr="00DC4578" w:rsidRDefault="00107C49" w:rsidP="00107C49">
            <w:pPr>
              <w:rPr>
                <w:i/>
              </w:rPr>
            </w:pPr>
            <w:r w:rsidRPr="00DC4578">
              <w:rPr>
                <w:i/>
              </w:rPr>
              <w:t>Install the ENC permits at location (a). Load the base exchange set at (b) and then update using the exchange set at (c).</w:t>
            </w:r>
          </w:p>
          <w:p w14:paraId="3076A657" w14:textId="77777777" w:rsidR="004F582E" w:rsidRPr="00DC4578" w:rsidRDefault="00107C49" w:rsidP="00107C49">
            <w:pPr>
              <w:rPr>
                <w:i/>
              </w:rPr>
            </w:pPr>
            <w:r w:rsidRPr="00DC4578">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065B1" w:rsidRDefault="004F582E" w:rsidP="00CB4150">
            <w:r w:rsidRPr="000A066E">
              <w:rPr>
                <w:b/>
              </w:rPr>
              <w:t>Results</w:t>
            </w:r>
          </w:p>
        </w:tc>
      </w:tr>
      <w:tr w:rsidR="004F582E" w14:paraId="73BE1C8A" w14:textId="77777777" w:rsidTr="00B558AD">
        <w:trPr>
          <w:tblHeader/>
        </w:trPr>
        <w:tc>
          <w:tcPr>
            <w:tcW w:w="9526" w:type="dxa"/>
            <w:gridSpan w:val="11"/>
            <w:tcBorders>
              <w:bottom w:val="nil"/>
            </w:tcBorders>
            <w:vAlign w:val="center"/>
          </w:tcPr>
          <w:p w14:paraId="7FEE13D2" w14:textId="77777777" w:rsidR="00107C49" w:rsidRPr="00DC4578" w:rsidRDefault="00107C49" w:rsidP="00107C49">
            <w:pPr>
              <w:jc w:val="left"/>
              <w:rPr>
                <w:i/>
              </w:rPr>
            </w:pPr>
            <w:r w:rsidRPr="00DC4578">
              <w:rPr>
                <w:i/>
              </w:rPr>
              <w:t>The system must report any cell(s) that have been identified as cancelled at load time. A message must be displayed as specified in test 2.5.7 d). If any replacement cells have been encoded in the PRODUCTS.TXT file then this must be presented to the user as defined in S-63 and as follows:</w:t>
            </w:r>
          </w:p>
          <w:p w14:paraId="6B7B4976" w14:textId="77777777" w:rsidR="00A52CD5" w:rsidRPr="00DC4578" w:rsidRDefault="00107C49" w:rsidP="00107C49">
            <w:pPr>
              <w:jc w:val="left"/>
              <w:rPr>
                <w:i/>
              </w:rPr>
            </w:pPr>
            <w:r w:rsidRPr="00DC4578">
              <w:rPr>
                <w:i/>
              </w:rPr>
              <w:t>“Cell &lt;name&gt; has been cancelled and has been replaced by cell(s), &lt;name1&gt;; &lt;name2&gt;. Please contact your data supplier to obtain the additional ENC permits”.</w:t>
            </w:r>
          </w:p>
        </w:tc>
      </w:tr>
      <w:tr w:rsidR="00B558AD" w:rsidRPr="00B558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B558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B558AD" w:rsidRDefault="00B558AD" w:rsidP="00730835">
            <w:pPr>
              <w:jc w:val="center"/>
              <w:rPr>
                <w:rFonts w:cs="Arial"/>
                <w:b/>
                <w:sz w:val="18"/>
                <w:szCs w:val="18"/>
              </w:rPr>
            </w:pPr>
            <w:r w:rsidRPr="00B558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B558AD" w:rsidRDefault="00B558AD" w:rsidP="00730835">
            <w:pPr>
              <w:jc w:val="left"/>
              <w:rPr>
                <w:rFonts w:cs="Arial"/>
                <w:b/>
                <w:sz w:val="18"/>
                <w:szCs w:val="18"/>
              </w:rPr>
            </w:pPr>
            <w:r w:rsidRPr="00B558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B558AD" w:rsidRDefault="00B558AD" w:rsidP="00730835">
            <w:pPr>
              <w:jc w:val="center"/>
              <w:rPr>
                <w:rFonts w:cs="Arial"/>
                <w:b/>
                <w:sz w:val="18"/>
                <w:szCs w:val="18"/>
              </w:rPr>
            </w:pPr>
            <w:r w:rsidRPr="00B558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77777777" w:rsidR="00B558AD" w:rsidRPr="00B558AD" w:rsidRDefault="00B558AD" w:rsidP="00730835">
            <w:pPr>
              <w:jc w:val="center"/>
              <w:rPr>
                <w:rFonts w:cs="Arial"/>
                <w:b/>
                <w:sz w:val="18"/>
                <w:szCs w:val="18"/>
              </w:rPr>
            </w:pPr>
            <w:r w:rsidRPr="00B558AD">
              <w:rPr>
                <w:rFonts w:cs="Arial"/>
                <w:b/>
                <w:sz w:val="18"/>
                <w:szCs w:val="18"/>
              </w:rPr>
              <w:t>Expected SENC Content</w:t>
            </w:r>
          </w:p>
        </w:tc>
        <w:tc>
          <w:tcPr>
            <w:tcW w:w="2210" w:type="dxa"/>
            <w:gridSpan w:val="2"/>
            <w:vMerge w:val="restart"/>
            <w:tcBorders>
              <w:top w:val="single" w:sz="4" w:space="0" w:color="auto"/>
            </w:tcBorders>
            <w:shd w:val="clear" w:color="auto" w:fill="8DB3E2"/>
            <w:vAlign w:val="center"/>
          </w:tcPr>
          <w:p w14:paraId="40A227C8" w14:textId="77777777" w:rsidR="00B558AD" w:rsidRPr="00B558AD" w:rsidRDefault="00B558AD" w:rsidP="00730835">
            <w:pPr>
              <w:jc w:val="center"/>
              <w:rPr>
                <w:rFonts w:cs="Arial"/>
                <w:b/>
                <w:sz w:val="18"/>
                <w:szCs w:val="18"/>
              </w:rPr>
            </w:pPr>
            <w:r w:rsidRPr="00B558AD">
              <w:rPr>
                <w:rFonts w:cs="Arial"/>
                <w:b/>
                <w:sz w:val="18"/>
                <w:szCs w:val="18"/>
              </w:rPr>
              <w:t>Notes</w:t>
            </w:r>
          </w:p>
        </w:tc>
        <w:tc>
          <w:tcPr>
            <w:tcW w:w="346" w:type="dxa"/>
            <w:vMerge w:val="restart"/>
            <w:tcBorders>
              <w:top w:val="nil"/>
            </w:tcBorders>
            <w:shd w:val="clear" w:color="auto" w:fill="auto"/>
          </w:tcPr>
          <w:p w14:paraId="27DCEA17" w14:textId="77777777" w:rsidR="00B558AD" w:rsidRPr="00B558AD" w:rsidRDefault="00B558AD" w:rsidP="00730835">
            <w:pPr>
              <w:jc w:val="center"/>
              <w:rPr>
                <w:rFonts w:cs="Arial"/>
                <w:b/>
                <w:sz w:val="18"/>
                <w:szCs w:val="18"/>
              </w:rPr>
            </w:pPr>
          </w:p>
        </w:tc>
      </w:tr>
      <w:tr w:rsidR="00B558AD" w:rsidRPr="00B558AD" w14:paraId="331AA8A1" w14:textId="77777777" w:rsidTr="00B558AD">
        <w:trPr>
          <w:trHeight w:val="22"/>
          <w:tblHeader/>
        </w:trPr>
        <w:tc>
          <w:tcPr>
            <w:tcW w:w="251" w:type="dxa"/>
            <w:vMerge/>
            <w:shd w:val="clear" w:color="auto" w:fill="auto"/>
          </w:tcPr>
          <w:p w14:paraId="550236E8" w14:textId="77777777" w:rsidR="00B558AD" w:rsidRPr="00B558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B558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B558AD" w:rsidRDefault="00B558AD" w:rsidP="00730835">
            <w:pPr>
              <w:jc w:val="left"/>
              <w:rPr>
                <w:rFonts w:cs="Arial"/>
                <w:sz w:val="18"/>
                <w:szCs w:val="18"/>
              </w:rPr>
            </w:pPr>
          </w:p>
        </w:tc>
        <w:tc>
          <w:tcPr>
            <w:tcW w:w="1133" w:type="dxa"/>
            <w:shd w:val="clear" w:color="auto" w:fill="8DB3E2"/>
            <w:vAlign w:val="center"/>
          </w:tcPr>
          <w:p w14:paraId="5AF836CF"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33" w:type="dxa"/>
            <w:shd w:val="clear" w:color="auto" w:fill="8DB3E2"/>
            <w:vAlign w:val="center"/>
          </w:tcPr>
          <w:p w14:paraId="7F5B91A4" w14:textId="77777777" w:rsidR="00B558AD" w:rsidRPr="00B558AD" w:rsidRDefault="00B558AD" w:rsidP="00730835">
            <w:pPr>
              <w:jc w:val="left"/>
              <w:rPr>
                <w:rFonts w:cs="Arial"/>
                <w:b/>
                <w:sz w:val="18"/>
                <w:szCs w:val="18"/>
              </w:rPr>
            </w:pPr>
            <w:r w:rsidRPr="00B558AD">
              <w:rPr>
                <w:rFonts w:cs="Arial"/>
                <w:b/>
                <w:sz w:val="18"/>
                <w:szCs w:val="18"/>
              </w:rPr>
              <w:t>Update N°</w:t>
            </w:r>
          </w:p>
        </w:tc>
        <w:tc>
          <w:tcPr>
            <w:tcW w:w="1133" w:type="dxa"/>
            <w:gridSpan w:val="2"/>
            <w:shd w:val="clear" w:color="auto" w:fill="8DB3E2"/>
            <w:vAlign w:val="center"/>
          </w:tcPr>
          <w:p w14:paraId="76EF36BD" w14:textId="77777777" w:rsidR="00B558AD" w:rsidRPr="00B558AD" w:rsidRDefault="00B558AD" w:rsidP="00730835">
            <w:pPr>
              <w:jc w:val="left"/>
              <w:rPr>
                <w:rFonts w:cs="Arial"/>
                <w:b/>
                <w:sz w:val="18"/>
                <w:szCs w:val="18"/>
              </w:rPr>
            </w:pPr>
            <w:r w:rsidRPr="00B558AD">
              <w:rPr>
                <w:rFonts w:cs="Arial"/>
                <w:b/>
                <w:sz w:val="18"/>
                <w:szCs w:val="18"/>
              </w:rPr>
              <w:t>Edition N°</w:t>
            </w:r>
          </w:p>
        </w:tc>
        <w:tc>
          <w:tcPr>
            <w:tcW w:w="1188" w:type="dxa"/>
            <w:shd w:val="clear" w:color="auto" w:fill="8DB3E2"/>
            <w:vAlign w:val="center"/>
          </w:tcPr>
          <w:p w14:paraId="5213DBBB" w14:textId="77777777" w:rsidR="00B558AD" w:rsidRPr="00B558AD" w:rsidRDefault="00B558AD" w:rsidP="00730835">
            <w:pPr>
              <w:jc w:val="left"/>
              <w:rPr>
                <w:rFonts w:cs="Arial"/>
                <w:b/>
                <w:sz w:val="18"/>
                <w:szCs w:val="18"/>
              </w:rPr>
            </w:pPr>
            <w:r w:rsidRPr="00B558AD">
              <w:rPr>
                <w:rFonts w:cs="Arial"/>
                <w:b/>
                <w:sz w:val="18"/>
                <w:szCs w:val="18"/>
              </w:rPr>
              <w:t>Update N°</w:t>
            </w:r>
          </w:p>
        </w:tc>
        <w:tc>
          <w:tcPr>
            <w:tcW w:w="2210" w:type="dxa"/>
            <w:gridSpan w:val="2"/>
            <w:vMerge/>
            <w:shd w:val="clear" w:color="auto" w:fill="6699FF"/>
            <w:vAlign w:val="center"/>
          </w:tcPr>
          <w:p w14:paraId="5EE18480" w14:textId="77777777" w:rsidR="00B558AD" w:rsidRPr="00B558AD" w:rsidRDefault="00B558AD" w:rsidP="00730835">
            <w:pPr>
              <w:jc w:val="left"/>
              <w:rPr>
                <w:rFonts w:cs="Arial"/>
                <w:sz w:val="18"/>
                <w:szCs w:val="18"/>
              </w:rPr>
            </w:pPr>
          </w:p>
        </w:tc>
        <w:tc>
          <w:tcPr>
            <w:tcW w:w="346" w:type="dxa"/>
            <w:vMerge/>
            <w:shd w:val="clear" w:color="auto" w:fill="auto"/>
          </w:tcPr>
          <w:p w14:paraId="0CA50E1A" w14:textId="77777777" w:rsidR="00B558AD" w:rsidRPr="00B558AD" w:rsidRDefault="00B558AD" w:rsidP="00730835">
            <w:pPr>
              <w:jc w:val="left"/>
              <w:rPr>
                <w:rFonts w:cs="Arial"/>
                <w:sz w:val="18"/>
                <w:szCs w:val="18"/>
              </w:rPr>
            </w:pPr>
          </w:p>
        </w:tc>
      </w:tr>
      <w:tr w:rsidR="00B558AD" w:rsidRPr="00B558AD" w14:paraId="61CCF0A0" w14:textId="77777777" w:rsidTr="00B558AD">
        <w:trPr>
          <w:trHeight w:val="22"/>
          <w:tblHeader/>
        </w:trPr>
        <w:tc>
          <w:tcPr>
            <w:tcW w:w="251" w:type="dxa"/>
            <w:vMerge/>
            <w:shd w:val="clear" w:color="auto" w:fill="auto"/>
          </w:tcPr>
          <w:p w14:paraId="20C3F046" w14:textId="77777777" w:rsidR="00B558AD" w:rsidRPr="00B558AD" w:rsidRDefault="00B558AD" w:rsidP="00730835">
            <w:pPr>
              <w:jc w:val="left"/>
              <w:rPr>
                <w:rFonts w:cs="Arial"/>
                <w:sz w:val="18"/>
                <w:szCs w:val="18"/>
              </w:rPr>
            </w:pPr>
          </w:p>
        </w:tc>
        <w:tc>
          <w:tcPr>
            <w:tcW w:w="898" w:type="dxa"/>
            <w:vMerge w:val="restart"/>
            <w:shd w:val="clear" w:color="auto" w:fill="DBE5F1"/>
          </w:tcPr>
          <w:p w14:paraId="17E5615C" w14:textId="77777777" w:rsidR="00B558AD" w:rsidRPr="00B558AD" w:rsidRDefault="00B558AD" w:rsidP="00730835">
            <w:pPr>
              <w:jc w:val="left"/>
              <w:rPr>
                <w:rFonts w:cs="Arial"/>
                <w:sz w:val="18"/>
                <w:szCs w:val="18"/>
              </w:rPr>
            </w:pPr>
            <w:r w:rsidRPr="00B558AD">
              <w:rPr>
                <w:rFonts w:cs="Arial"/>
                <w:sz w:val="18"/>
                <w:szCs w:val="18"/>
              </w:rPr>
              <w:t xml:space="preserve">2.5.7e </w:t>
            </w:r>
          </w:p>
          <w:p w14:paraId="55D4B52D" w14:textId="77777777" w:rsidR="00B558AD" w:rsidRPr="00B558AD" w:rsidRDefault="00B558AD" w:rsidP="00730835">
            <w:pPr>
              <w:jc w:val="left"/>
              <w:rPr>
                <w:rFonts w:cs="Arial"/>
                <w:sz w:val="18"/>
                <w:szCs w:val="18"/>
              </w:rPr>
            </w:pPr>
            <w:r w:rsidRPr="00B558AD">
              <w:rPr>
                <w:rFonts w:cs="Arial"/>
                <w:sz w:val="18"/>
                <w:szCs w:val="18"/>
              </w:rPr>
              <w:t>[Base]</w:t>
            </w:r>
          </w:p>
        </w:tc>
        <w:tc>
          <w:tcPr>
            <w:tcW w:w="1234" w:type="dxa"/>
            <w:shd w:val="clear" w:color="auto" w:fill="DBE5F1"/>
          </w:tcPr>
          <w:p w14:paraId="5C37665F"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545F4159"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655AD051"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67F69D39"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AFA7FD3"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restart"/>
            <w:shd w:val="clear" w:color="auto" w:fill="DBE5F1"/>
          </w:tcPr>
          <w:p w14:paraId="7706C5F9" w14:textId="77777777" w:rsidR="00B558AD" w:rsidRPr="00B558AD" w:rsidRDefault="00B558AD" w:rsidP="00730835">
            <w:pPr>
              <w:jc w:val="left"/>
              <w:rPr>
                <w:rFonts w:cs="Arial"/>
                <w:sz w:val="18"/>
                <w:szCs w:val="18"/>
              </w:rPr>
            </w:pPr>
            <w:r w:rsidRPr="00B558AD">
              <w:rPr>
                <w:rFonts w:cs="Arial"/>
                <w:sz w:val="18"/>
                <w:szCs w:val="18"/>
              </w:rPr>
              <w:t>All ENC cells installed without error or warning</w:t>
            </w:r>
          </w:p>
        </w:tc>
        <w:tc>
          <w:tcPr>
            <w:tcW w:w="346" w:type="dxa"/>
            <w:vMerge/>
            <w:shd w:val="clear" w:color="auto" w:fill="auto"/>
          </w:tcPr>
          <w:p w14:paraId="59E5D944" w14:textId="77777777" w:rsidR="00B558AD" w:rsidRPr="00B558AD" w:rsidRDefault="00B558AD" w:rsidP="00730835">
            <w:pPr>
              <w:jc w:val="left"/>
              <w:rPr>
                <w:rFonts w:cs="Arial"/>
                <w:sz w:val="18"/>
                <w:szCs w:val="18"/>
              </w:rPr>
            </w:pPr>
          </w:p>
        </w:tc>
      </w:tr>
      <w:tr w:rsidR="00B558AD" w:rsidRPr="00B558AD" w14:paraId="6C94A431" w14:textId="77777777" w:rsidTr="00B558AD">
        <w:trPr>
          <w:trHeight w:val="22"/>
          <w:tblHeader/>
        </w:trPr>
        <w:tc>
          <w:tcPr>
            <w:tcW w:w="251" w:type="dxa"/>
            <w:vMerge/>
            <w:shd w:val="clear" w:color="auto" w:fill="auto"/>
          </w:tcPr>
          <w:p w14:paraId="0E380BA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B558AD" w:rsidRDefault="00B558AD" w:rsidP="00730835">
            <w:pPr>
              <w:jc w:val="left"/>
              <w:rPr>
                <w:rFonts w:cs="Arial"/>
                <w:sz w:val="18"/>
                <w:szCs w:val="18"/>
              </w:rPr>
            </w:pPr>
          </w:p>
        </w:tc>
        <w:tc>
          <w:tcPr>
            <w:tcW w:w="1234" w:type="dxa"/>
            <w:shd w:val="clear" w:color="auto" w:fill="DBE5F1"/>
          </w:tcPr>
          <w:p w14:paraId="015A9F8D"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CA78C50"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2BE935C"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3427FB8A"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7CE9A7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AC8CAF7" w14:textId="77777777" w:rsidR="00B558AD" w:rsidRPr="00B558AD" w:rsidRDefault="00B558AD" w:rsidP="00730835">
            <w:pPr>
              <w:jc w:val="left"/>
              <w:rPr>
                <w:rFonts w:cs="Arial"/>
                <w:sz w:val="18"/>
                <w:szCs w:val="18"/>
              </w:rPr>
            </w:pPr>
          </w:p>
        </w:tc>
        <w:tc>
          <w:tcPr>
            <w:tcW w:w="346" w:type="dxa"/>
            <w:vMerge/>
            <w:shd w:val="clear" w:color="auto" w:fill="auto"/>
          </w:tcPr>
          <w:p w14:paraId="741F372D" w14:textId="77777777" w:rsidR="00B558AD" w:rsidRPr="00B558AD" w:rsidRDefault="00B558AD" w:rsidP="00730835">
            <w:pPr>
              <w:jc w:val="left"/>
              <w:rPr>
                <w:rFonts w:cs="Arial"/>
                <w:sz w:val="18"/>
                <w:szCs w:val="18"/>
              </w:rPr>
            </w:pPr>
          </w:p>
        </w:tc>
      </w:tr>
      <w:tr w:rsidR="00B558AD" w:rsidRPr="00B558AD" w14:paraId="35F95EC3" w14:textId="77777777" w:rsidTr="00B558AD">
        <w:trPr>
          <w:trHeight w:val="22"/>
          <w:tblHeader/>
        </w:trPr>
        <w:tc>
          <w:tcPr>
            <w:tcW w:w="251" w:type="dxa"/>
            <w:vMerge/>
            <w:shd w:val="clear" w:color="auto" w:fill="auto"/>
          </w:tcPr>
          <w:p w14:paraId="1D6BECE8"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B558AD" w:rsidRDefault="00B558AD" w:rsidP="00730835">
            <w:pPr>
              <w:jc w:val="left"/>
              <w:rPr>
                <w:rFonts w:cs="Arial"/>
                <w:sz w:val="18"/>
                <w:szCs w:val="18"/>
              </w:rPr>
            </w:pPr>
          </w:p>
        </w:tc>
        <w:tc>
          <w:tcPr>
            <w:tcW w:w="1234" w:type="dxa"/>
            <w:shd w:val="clear" w:color="auto" w:fill="DBE5F1"/>
          </w:tcPr>
          <w:p w14:paraId="61DC6D37"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056CBF1"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shd w:val="clear" w:color="auto" w:fill="DBE5F1"/>
          </w:tcPr>
          <w:p w14:paraId="7CDACB24"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gridSpan w:val="2"/>
            <w:shd w:val="clear" w:color="auto" w:fill="DBE5F1"/>
          </w:tcPr>
          <w:p w14:paraId="70B0282D" w14:textId="77777777" w:rsidR="00B558AD" w:rsidRPr="00B558AD" w:rsidRDefault="00B558AD" w:rsidP="00730835">
            <w:pPr>
              <w:jc w:val="center"/>
              <w:rPr>
                <w:rFonts w:cs="Arial"/>
                <w:sz w:val="18"/>
                <w:szCs w:val="18"/>
              </w:rPr>
            </w:pPr>
            <w:r w:rsidRPr="00B558AD">
              <w:rPr>
                <w:rFonts w:cs="Arial"/>
                <w:sz w:val="18"/>
                <w:szCs w:val="18"/>
              </w:rPr>
              <w:t>8</w:t>
            </w:r>
          </w:p>
        </w:tc>
        <w:tc>
          <w:tcPr>
            <w:tcW w:w="1188" w:type="dxa"/>
            <w:shd w:val="clear" w:color="auto" w:fill="DBE5F1"/>
          </w:tcPr>
          <w:p w14:paraId="3102292E" w14:textId="77777777" w:rsidR="00B558AD" w:rsidRPr="00B558AD" w:rsidRDefault="00B558AD" w:rsidP="00730835">
            <w:pPr>
              <w:jc w:val="center"/>
              <w:rPr>
                <w:rFonts w:cs="Arial"/>
                <w:sz w:val="18"/>
                <w:szCs w:val="18"/>
              </w:rPr>
            </w:pPr>
            <w:r w:rsidRPr="00B558AD">
              <w:rPr>
                <w:rFonts w:cs="Arial"/>
                <w:sz w:val="18"/>
                <w:szCs w:val="18"/>
              </w:rPr>
              <w:t>3</w:t>
            </w:r>
          </w:p>
        </w:tc>
        <w:tc>
          <w:tcPr>
            <w:tcW w:w="2210" w:type="dxa"/>
            <w:gridSpan w:val="2"/>
            <w:vMerge/>
            <w:shd w:val="clear" w:color="auto" w:fill="DBE5F1"/>
          </w:tcPr>
          <w:p w14:paraId="3AF293AA" w14:textId="77777777" w:rsidR="00B558AD" w:rsidRPr="00B558AD" w:rsidRDefault="00B558AD" w:rsidP="00730835">
            <w:pPr>
              <w:jc w:val="left"/>
              <w:rPr>
                <w:rFonts w:cs="Arial"/>
                <w:sz w:val="18"/>
                <w:szCs w:val="18"/>
              </w:rPr>
            </w:pPr>
          </w:p>
        </w:tc>
        <w:tc>
          <w:tcPr>
            <w:tcW w:w="346" w:type="dxa"/>
            <w:vMerge/>
            <w:shd w:val="clear" w:color="auto" w:fill="auto"/>
          </w:tcPr>
          <w:p w14:paraId="0717C551" w14:textId="77777777" w:rsidR="00B558AD" w:rsidRPr="00B558AD" w:rsidRDefault="00B558AD" w:rsidP="00730835">
            <w:pPr>
              <w:jc w:val="left"/>
              <w:rPr>
                <w:rFonts w:cs="Arial"/>
                <w:sz w:val="18"/>
                <w:szCs w:val="18"/>
              </w:rPr>
            </w:pPr>
          </w:p>
        </w:tc>
      </w:tr>
      <w:tr w:rsidR="00B558AD" w:rsidRPr="00B558AD" w14:paraId="3DCE767C" w14:textId="77777777" w:rsidTr="00B558AD">
        <w:trPr>
          <w:trHeight w:val="22"/>
          <w:tblHeader/>
        </w:trPr>
        <w:tc>
          <w:tcPr>
            <w:tcW w:w="251" w:type="dxa"/>
            <w:vMerge/>
            <w:shd w:val="clear" w:color="auto" w:fill="auto"/>
          </w:tcPr>
          <w:p w14:paraId="3AB52A5E"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B558AD" w:rsidRDefault="00B558AD" w:rsidP="00730835">
            <w:pPr>
              <w:jc w:val="left"/>
              <w:rPr>
                <w:rFonts w:cs="Arial"/>
                <w:sz w:val="18"/>
                <w:szCs w:val="18"/>
              </w:rPr>
            </w:pPr>
          </w:p>
        </w:tc>
        <w:tc>
          <w:tcPr>
            <w:tcW w:w="1234" w:type="dxa"/>
            <w:shd w:val="clear" w:color="auto" w:fill="DBE5F1"/>
          </w:tcPr>
          <w:p w14:paraId="223F8260"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7979704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2D4E74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CB94AF5"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6B7D93BC"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B998184" w14:textId="77777777" w:rsidR="00B558AD" w:rsidRPr="00B558AD" w:rsidRDefault="00B558AD" w:rsidP="00730835">
            <w:pPr>
              <w:jc w:val="left"/>
              <w:rPr>
                <w:rFonts w:cs="Arial"/>
                <w:sz w:val="18"/>
                <w:szCs w:val="18"/>
              </w:rPr>
            </w:pPr>
          </w:p>
        </w:tc>
        <w:tc>
          <w:tcPr>
            <w:tcW w:w="346" w:type="dxa"/>
            <w:vMerge/>
            <w:shd w:val="clear" w:color="auto" w:fill="auto"/>
          </w:tcPr>
          <w:p w14:paraId="5B0A8649" w14:textId="77777777" w:rsidR="00B558AD" w:rsidRPr="00B558AD" w:rsidRDefault="00B558AD" w:rsidP="00730835">
            <w:pPr>
              <w:jc w:val="left"/>
              <w:rPr>
                <w:rFonts w:cs="Arial"/>
                <w:sz w:val="18"/>
                <w:szCs w:val="18"/>
              </w:rPr>
            </w:pPr>
          </w:p>
        </w:tc>
      </w:tr>
      <w:tr w:rsidR="00B558AD" w:rsidRPr="00B558AD" w14:paraId="192E4B6C" w14:textId="77777777" w:rsidTr="00B558AD">
        <w:trPr>
          <w:trHeight w:val="22"/>
          <w:tblHeader/>
        </w:trPr>
        <w:tc>
          <w:tcPr>
            <w:tcW w:w="251" w:type="dxa"/>
            <w:vMerge/>
            <w:shd w:val="clear" w:color="auto" w:fill="auto"/>
          </w:tcPr>
          <w:p w14:paraId="34A45654"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B558AD" w:rsidRDefault="00B558AD" w:rsidP="00730835">
            <w:pPr>
              <w:jc w:val="left"/>
              <w:rPr>
                <w:rFonts w:cs="Arial"/>
                <w:sz w:val="18"/>
                <w:szCs w:val="18"/>
              </w:rPr>
            </w:pPr>
          </w:p>
        </w:tc>
        <w:tc>
          <w:tcPr>
            <w:tcW w:w="1234" w:type="dxa"/>
            <w:shd w:val="clear" w:color="auto" w:fill="DBE5F1"/>
          </w:tcPr>
          <w:p w14:paraId="0A9DA055"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5C1C8D95"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4E706984"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498CC55E"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7C8DE0"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1D5BA557" w14:textId="77777777" w:rsidR="00B558AD" w:rsidRPr="00B558AD" w:rsidRDefault="00B558AD" w:rsidP="00730835">
            <w:pPr>
              <w:jc w:val="left"/>
              <w:rPr>
                <w:rFonts w:cs="Arial"/>
                <w:sz w:val="18"/>
                <w:szCs w:val="18"/>
              </w:rPr>
            </w:pPr>
          </w:p>
        </w:tc>
        <w:tc>
          <w:tcPr>
            <w:tcW w:w="346" w:type="dxa"/>
            <w:vMerge/>
            <w:shd w:val="clear" w:color="auto" w:fill="auto"/>
          </w:tcPr>
          <w:p w14:paraId="5FE2C1B6" w14:textId="77777777" w:rsidR="00B558AD" w:rsidRPr="00B558AD" w:rsidRDefault="00B558AD" w:rsidP="00730835">
            <w:pPr>
              <w:jc w:val="left"/>
              <w:rPr>
                <w:rFonts w:cs="Arial"/>
                <w:sz w:val="18"/>
                <w:szCs w:val="18"/>
              </w:rPr>
            </w:pPr>
          </w:p>
        </w:tc>
      </w:tr>
      <w:tr w:rsidR="00B558AD" w:rsidRPr="00B558AD" w14:paraId="76A4F482" w14:textId="77777777" w:rsidTr="00B558AD">
        <w:trPr>
          <w:trHeight w:val="22"/>
          <w:tblHeader/>
        </w:trPr>
        <w:tc>
          <w:tcPr>
            <w:tcW w:w="251" w:type="dxa"/>
            <w:vMerge/>
            <w:shd w:val="clear" w:color="auto" w:fill="auto"/>
          </w:tcPr>
          <w:p w14:paraId="20101BB8" w14:textId="77777777" w:rsidR="00B558AD" w:rsidRPr="00B558AD" w:rsidRDefault="00B558AD" w:rsidP="00730835">
            <w:pPr>
              <w:jc w:val="left"/>
              <w:rPr>
                <w:rFonts w:cs="Arial"/>
                <w:sz w:val="18"/>
                <w:szCs w:val="18"/>
              </w:rPr>
            </w:pPr>
          </w:p>
        </w:tc>
        <w:tc>
          <w:tcPr>
            <w:tcW w:w="898" w:type="dxa"/>
            <w:vMerge w:val="restart"/>
            <w:shd w:val="clear" w:color="auto" w:fill="DBE5F1"/>
          </w:tcPr>
          <w:p w14:paraId="25041F23" w14:textId="77777777" w:rsidR="00B558AD" w:rsidRPr="00B558AD" w:rsidRDefault="00B558AD" w:rsidP="00730835">
            <w:pPr>
              <w:jc w:val="left"/>
              <w:rPr>
                <w:rFonts w:cs="Arial"/>
                <w:sz w:val="18"/>
                <w:szCs w:val="18"/>
              </w:rPr>
            </w:pPr>
            <w:r w:rsidRPr="00B558AD">
              <w:rPr>
                <w:rFonts w:cs="Arial"/>
                <w:sz w:val="18"/>
                <w:szCs w:val="18"/>
              </w:rPr>
              <w:t>2.5.7e [Update]</w:t>
            </w:r>
          </w:p>
        </w:tc>
        <w:tc>
          <w:tcPr>
            <w:tcW w:w="1234" w:type="dxa"/>
            <w:shd w:val="clear" w:color="auto" w:fill="DBE5F1"/>
          </w:tcPr>
          <w:p w14:paraId="2A2B4B85" w14:textId="77777777" w:rsidR="00B558AD" w:rsidRPr="00B558AD" w:rsidRDefault="00B558AD" w:rsidP="00730835">
            <w:pPr>
              <w:jc w:val="left"/>
              <w:rPr>
                <w:rFonts w:cs="Arial"/>
                <w:sz w:val="18"/>
                <w:szCs w:val="18"/>
              </w:rPr>
            </w:pPr>
            <w:r w:rsidRPr="00B558AD">
              <w:rPr>
                <w:rFonts w:cs="Arial"/>
                <w:sz w:val="18"/>
                <w:szCs w:val="18"/>
              </w:rPr>
              <w:t>GB251200</w:t>
            </w:r>
          </w:p>
        </w:tc>
        <w:tc>
          <w:tcPr>
            <w:tcW w:w="1133" w:type="dxa"/>
            <w:shd w:val="clear" w:color="auto" w:fill="DBE5F1"/>
          </w:tcPr>
          <w:p w14:paraId="59FD03E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5A8CC0C3" w14:textId="77777777" w:rsidR="00B558AD" w:rsidRPr="00B558AD" w:rsidRDefault="00B558AD" w:rsidP="00730835">
            <w:pPr>
              <w:jc w:val="center"/>
              <w:rPr>
                <w:rFonts w:cs="Arial"/>
                <w:sz w:val="18"/>
                <w:szCs w:val="18"/>
              </w:rPr>
            </w:pPr>
            <w:r w:rsidRPr="00B558AD">
              <w:rPr>
                <w:rFonts w:cs="Arial"/>
                <w:sz w:val="18"/>
                <w:szCs w:val="18"/>
              </w:rPr>
              <w:t>8</w:t>
            </w:r>
          </w:p>
        </w:tc>
        <w:tc>
          <w:tcPr>
            <w:tcW w:w="1133" w:type="dxa"/>
            <w:gridSpan w:val="2"/>
            <w:shd w:val="clear" w:color="auto" w:fill="DBE5F1"/>
          </w:tcPr>
          <w:p w14:paraId="64CBE9FB"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7DDC26A9" w14:textId="77777777" w:rsidR="00B558AD" w:rsidRPr="00B558AD" w:rsidRDefault="00B558AD" w:rsidP="00730835">
            <w:pPr>
              <w:jc w:val="center"/>
              <w:rPr>
                <w:rFonts w:cs="Arial"/>
                <w:sz w:val="18"/>
                <w:szCs w:val="18"/>
              </w:rPr>
            </w:pPr>
            <w:r w:rsidRPr="00B558AD">
              <w:rPr>
                <w:rFonts w:cs="Arial"/>
                <w:sz w:val="18"/>
                <w:szCs w:val="18"/>
              </w:rPr>
              <w:t>8</w:t>
            </w:r>
          </w:p>
        </w:tc>
        <w:tc>
          <w:tcPr>
            <w:tcW w:w="2210" w:type="dxa"/>
            <w:gridSpan w:val="2"/>
            <w:vMerge w:val="restart"/>
            <w:shd w:val="clear" w:color="auto" w:fill="DBE5F1"/>
          </w:tcPr>
          <w:p w14:paraId="01C4117E" w14:textId="77777777" w:rsidR="00B558AD" w:rsidRPr="00B558AD" w:rsidRDefault="00B558AD" w:rsidP="00730835">
            <w:pPr>
              <w:jc w:val="left"/>
              <w:rPr>
                <w:rFonts w:cs="Arial"/>
                <w:sz w:val="18"/>
                <w:szCs w:val="18"/>
              </w:rPr>
            </w:pPr>
            <w:r w:rsidRPr="00B558AD">
              <w:rPr>
                <w:rFonts w:cs="Arial"/>
                <w:sz w:val="18"/>
                <w:szCs w:val="18"/>
              </w:rPr>
              <w:t>Cells from the previous test 2.5.7d (same status)</w:t>
            </w:r>
          </w:p>
        </w:tc>
        <w:tc>
          <w:tcPr>
            <w:tcW w:w="346" w:type="dxa"/>
            <w:vMerge/>
            <w:shd w:val="clear" w:color="auto" w:fill="auto"/>
          </w:tcPr>
          <w:p w14:paraId="59DFB80F" w14:textId="77777777" w:rsidR="00B558AD" w:rsidRPr="00B558AD" w:rsidRDefault="00B558AD" w:rsidP="00730835">
            <w:pPr>
              <w:jc w:val="left"/>
              <w:rPr>
                <w:rFonts w:cs="Arial"/>
                <w:sz w:val="18"/>
                <w:szCs w:val="18"/>
              </w:rPr>
            </w:pPr>
          </w:p>
        </w:tc>
      </w:tr>
      <w:tr w:rsidR="00B558AD" w:rsidRPr="00B558AD" w14:paraId="5779A967" w14:textId="77777777" w:rsidTr="00B558AD">
        <w:trPr>
          <w:trHeight w:val="22"/>
          <w:tblHeader/>
        </w:trPr>
        <w:tc>
          <w:tcPr>
            <w:tcW w:w="251" w:type="dxa"/>
            <w:vMerge/>
            <w:shd w:val="clear" w:color="auto" w:fill="auto"/>
          </w:tcPr>
          <w:p w14:paraId="314526FF"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B558AD" w:rsidRDefault="00B558AD" w:rsidP="00730835">
            <w:pPr>
              <w:jc w:val="left"/>
              <w:rPr>
                <w:rFonts w:cs="Arial"/>
                <w:sz w:val="18"/>
                <w:szCs w:val="18"/>
              </w:rPr>
            </w:pPr>
          </w:p>
        </w:tc>
        <w:tc>
          <w:tcPr>
            <w:tcW w:w="1234" w:type="dxa"/>
            <w:shd w:val="clear" w:color="auto" w:fill="DBE5F1"/>
          </w:tcPr>
          <w:p w14:paraId="28283733" w14:textId="77777777" w:rsidR="00B558AD" w:rsidRPr="00B558AD" w:rsidRDefault="00B558AD" w:rsidP="00730835">
            <w:pPr>
              <w:jc w:val="left"/>
              <w:rPr>
                <w:rFonts w:cs="Arial"/>
                <w:sz w:val="18"/>
                <w:szCs w:val="18"/>
              </w:rPr>
            </w:pPr>
            <w:r w:rsidRPr="00B558AD">
              <w:rPr>
                <w:rFonts w:cs="Arial"/>
                <w:sz w:val="18"/>
                <w:szCs w:val="18"/>
              </w:rPr>
              <w:t>GB255000</w:t>
            </w:r>
          </w:p>
        </w:tc>
        <w:tc>
          <w:tcPr>
            <w:tcW w:w="1133" w:type="dxa"/>
            <w:shd w:val="clear" w:color="auto" w:fill="DBE5F1"/>
          </w:tcPr>
          <w:p w14:paraId="29DA6D3B" w14:textId="77777777" w:rsidR="00B558AD" w:rsidRPr="00B558AD" w:rsidRDefault="00B558AD" w:rsidP="00730835">
            <w:pPr>
              <w:jc w:val="center"/>
              <w:rPr>
                <w:rFonts w:cs="Arial"/>
                <w:sz w:val="18"/>
                <w:szCs w:val="18"/>
              </w:rPr>
            </w:pPr>
            <w:r w:rsidRPr="00B558AD">
              <w:rPr>
                <w:rFonts w:cs="Arial"/>
                <w:sz w:val="18"/>
                <w:szCs w:val="18"/>
              </w:rPr>
              <w:t>3</w:t>
            </w:r>
          </w:p>
        </w:tc>
        <w:tc>
          <w:tcPr>
            <w:tcW w:w="1133" w:type="dxa"/>
            <w:shd w:val="clear" w:color="auto" w:fill="DBE5F1"/>
          </w:tcPr>
          <w:p w14:paraId="3B9D31C6"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88B3B65" w14:textId="77777777" w:rsidR="00B558AD" w:rsidRPr="00B558AD" w:rsidRDefault="00B558AD" w:rsidP="00730835">
            <w:pPr>
              <w:jc w:val="center"/>
              <w:rPr>
                <w:rFonts w:cs="Arial"/>
                <w:sz w:val="18"/>
                <w:szCs w:val="18"/>
              </w:rPr>
            </w:pPr>
            <w:r w:rsidRPr="00B558AD">
              <w:rPr>
                <w:rFonts w:cs="Arial"/>
                <w:sz w:val="18"/>
                <w:szCs w:val="18"/>
              </w:rPr>
              <w:t>3</w:t>
            </w:r>
          </w:p>
        </w:tc>
        <w:tc>
          <w:tcPr>
            <w:tcW w:w="1188" w:type="dxa"/>
            <w:shd w:val="clear" w:color="auto" w:fill="DBE5F1"/>
          </w:tcPr>
          <w:p w14:paraId="30724997"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shd w:val="clear" w:color="auto" w:fill="DBE5F1"/>
          </w:tcPr>
          <w:p w14:paraId="2B7DECAA" w14:textId="77777777" w:rsidR="00B558AD" w:rsidRPr="00B558AD" w:rsidRDefault="00B558AD" w:rsidP="00730835">
            <w:pPr>
              <w:jc w:val="left"/>
              <w:rPr>
                <w:rFonts w:cs="Arial"/>
                <w:sz w:val="18"/>
                <w:szCs w:val="18"/>
              </w:rPr>
            </w:pPr>
          </w:p>
        </w:tc>
        <w:tc>
          <w:tcPr>
            <w:tcW w:w="346" w:type="dxa"/>
            <w:vMerge/>
            <w:shd w:val="clear" w:color="auto" w:fill="auto"/>
          </w:tcPr>
          <w:p w14:paraId="18ED0230" w14:textId="77777777" w:rsidR="00B558AD" w:rsidRPr="00B558AD" w:rsidRDefault="00B558AD" w:rsidP="00730835">
            <w:pPr>
              <w:jc w:val="left"/>
              <w:rPr>
                <w:rFonts w:cs="Arial"/>
                <w:sz w:val="18"/>
                <w:szCs w:val="18"/>
              </w:rPr>
            </w:pPr>
          </w:p>
        </w:tc>
      </w:tr>
      <w:tr w:rsidR="00B558AD" w:rsidRPr="00B558AD" w14:paraId="0B71F099" w14:textId="77777777" w:rsidTr="00B558AD">
        <w:trPr>
          <w:trHeight w:val="22"/>
          <w:tblHeader/>
        </w:trPr>
        <w:tc>
          <w:tcPr>
            <w:tcW w:w="251" w:type="dxa"/>
            <w:vMerge/>
            <w:shd w:val="clear" w:color="auto" w:fill="auto"/>
          </w:tcPr>
          <w:p w14:paraId="7164B692"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B558AD" w:rsidRDefault="00B558AD" w:rsidP="00730835">
            <w:pPr>
              <w:jc w:val="left"/>
              <w:rPr>
                <w:rFonts w:cs="Arial"/>
                <w:sz w:val="18"/>
                <w:szCs w:val="18"/>
              </w:rPr>
            </w:pPr>
          </w:p>
        </w:tc>
        <w:tc>
          <w:tcPr>
            <w:tcW w:w="1234" w:type="dxa"/>
            <w:shd w:val="clear" w:color="auto" w:fill="DBE5F1"/>
          </w:tcPr>
          <w:p w14:paraId="504E02A2" w14:textId="77777777" w:rsidR="00B558AD" w:rsidRPr="00B558AD" w:rsidRDefault="00B558AD" w:rsidP="00730835">
            <w:pPr>
              <w:jc w:val="left"/>
              <w:rPr>
                <w:rFonts w:cs="Arial"/>
                <w:sz w:val="18"/>
                <w:szCs w:val="18"/>
              </w:rPr>
            </w:pPr>
            <w:r w:rsidRPr="00B558AD">
              <w:rPr>
                <w:rFonts w:cs="Arial"/>
                <w:sz w:val="18"/>
                <w:szCs w:val="18"/>
              </w:rPr>
              <w:t>GB280200</w:t>
            </w:r>
          </w:p>
        </w:tc>
        <w:tc>
          <w:tcPr>
            <w:tcW w:w="1133" w:type="dxa"/>
            <w:shd w:val="clear" w:color="auto" w:fill="DBE5F1"/>
          </w:tcPr>
          <w:p w14:paraId="5BC7D9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1CE6EC6F"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620912EC"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1127D535"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shd w:val="clear" w:color="auto" w:fill="DBE5F1"/>
          </w:tcPr>
          <w:p w14:paraId="402B1431" w14:textId="77777777" w:rsidR="00B558AD" w:rsidRPr="00B558AD" w:rsidRDefault="00B558AD" w:rsidP="00730835">
            <w:pPr>
              <w:jc w:val="left"/>
              <w:rPr>
                <w:rFonts w:cs="Arial"/>
                <w:sz w:val="18"/>
                <w:szCs w:val="18"/>
              </w:rPr>
            </w:pPr>
          </w:p>
        </w:tc>
        <w:tc>
          <w:tcPr>
            <w:tcW w:w="346" w:type="dxa"/>
            <w:vMerge/>
            <w:shd w:val="clear" w:color="auto" w:fill="auto"/>
          </w:tcPr>
          <w:p w14:paraId="4FB26FA5" w14:textId="77777777" w:rsidR="00B558AD" w:rsidRPr="00B558AD" w:rsidRDefault="00B558AD" w:rsidP="00730835">
            <w:pPr>
              <w:jc w:val="left"/>
              <w:rPr>
                <w:rFonts w:cs="Arial"/>
                <w:sz w:val="18"/>
                <w:szCs w:val="18"/>
              </w:rPr>
            </w:pPr>
          </w:p>
        </w:tc>
      </w:tr>
      <w:tr w:rsidR="00B558AD" w:rsidRPr="00B558AD" w14:paraId="358616D4" w14:textId="77777777" w:rsidTr="00B558AD">
        <w:trPr>
          <w:trHeight w:val="22"/>
          <w:tblHeader/>
        </w:trPr>
        <w:tc>
          <w:tcPr>
            <w:tcW w:w="251" w:type="dxa"/>
            <w:vMerge/>
            <w:shd w:val="clear" w:color="auto" w:fill="auto"/>
          </w:tcPr>
          <w:p w14:paraId="2D27E763"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B558AD" w:rsidRDefault="00B558AD" w:rsidP="00730835">
            <w:pPr>
              <w:jc w:val="left"/>
              <w:rPr>
                <w:rFonts w:cs="Arial"/>
                <w:sz w:val="18"/>
                <w:szCs w:val="18"/>
              </w:rPr>
            </w:pPr>
          </w:p>
        </w:tc>
        <w:tc>
          <w:tcPr>
            <w:tcW w:w="1234" w:type="dxa"/>
            <w:shd w:val="clear" w:color="auto" w:fill="DBE5F1"/>
          </w:tcPr>
          <w:p w14:paraId="52980811" w14:textId="77777777" w:rsidR="00B558AD" w:rsidRPr="00B558AD" w:rsidRDefault="00B558AD" w:rsidP="00730835">
            <w:pPr>
              <w:jc w:val="left"/>
              <w:rPr>
                <w:rFonts w:cs="Arial"/>
                <w:sz w:val="18"/>
                <w:szCs w:val="18"/>
              </w:rPr>
            </w:pPr>
            <w:r w:rsidRPr="00B558AD">
              <w:rPr>
                <w:rFonts w:cs="Arial"/>
                <w:sz w:val="18"/>
                <w:szCs w:val="18"/>
              </w:rPr>
              <w:t>GB301620</w:t>
            </w:r>
          </w:p>
        </w:tc>
        <w:tc>
          <w:tcPr>
            <w:tcW w:w="1133" w:type="dxa"/>
            <w:shd w:val="clear" w:color="auto" w:fill="DBE5F1"/>
          </w:tcPr>
          <w:p w14:paraId="2D7A656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4B9098C6" w14:textId="77777777" w:rsidR="00B558AD" w:rsidRPr="00B558AD" w:rsidRDefault="00B558AD" w:rsidP="00730835">
            <w:pPr>
              <w:jc w:val="center"/>
              <w:rPr>
                <w:rFonts w:cs="Arial"/>
                <w:sz w:val="18"/>
                <w:szCs w:val="18"/>
              </w:rPr>
            </w:pPr>
            <w:r w:rsidRPr="00B558AD">
              <w:rPr>
                <w:rFonts w:cs="Arial"/>
                <w:sz w:val="18"/>
                <w:szCs w:val="18"/>
              </w:rPr>
              <w:t>4</w:t>
            </w:r>
          </w:p>
        </w:tc>
        <w:tc>
          <w:tcPr>
            <w:tcW w:w="1133" w:type="dxa"/>
            <w:gridSpan w:val="2"/>
            <w:shd w:val="clear" w:color="auto" w:fill="DBE5F1"/>
          </w:tcPr>
          <w:p w14:paraId="0541CFE8"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48D1A0F1" w14:textId="77777777" w:rsidR="00B558AD" w:rsidRPr="00B558AD" w:rsidRDefault="00B558AD" w:rsidP="00730835">
            <w:pPr>
              <w:jc w:val="center"/>
              <w:rPr>
                <w:rFonts w:cs="Arial"/>
                <w:sz w:val="18"/>
                <w:szCs w:val="18"/>
              </w:rPr>
            </w:pPr>
            <w:r w:rsidRPr="00B558AD">
              <w:rPr>
                <w:rFonts w:cs="Arial"/>
                <w:sz w:val="18"/>
                <w:szCs w:val="18"/>
              </w:rPr>
              <w:t>4</w:t>
            </w:r>
          </w:p>
        </w:tc>
        <w:tc>
          <w:tcPr>
            <w:tcW w:w="2210" w:type="dxa"/>
            <w:gridSpan w:val="2"/>
            <w:vMerge/>
            <w:shd w:val="clear" w:color="auto" w:fill="DBE5F1"/>
          </w:tcPr>
          <w:p w14:paraId="2D181717" w14:textId="77777777" w:rsidR="00B558AD" w:rsidRPr="00B558AD" w:rsidRDefault="00B558AD" w:rsidP="00730835">
            <w:pPr>
              <w:jc w:val="left"/>
              <w:rPr>
                <w:rFonts w:cs="Arial"/>
                <w:sz w:val="18"/>
                <w:szCs w:val="18"/>
              </w:rPr>
            </w:pPr>
          </w:p>
        </w:tc>
        <w:tc>
          <w:tcPr>
            <w:tcW w:w="346" w:type="dxa"/>
            <w:vMerge/>
            <w:shd w:val="clear" w:color="auto" w:fill="auto"/>
          </w:tcPr>
          <w:p w14:paraId="103AA985" w14:textId="77777777" w:rsidR="00B558AD" w:rsidRPr="00B558AD" w:rsidRDefault="00B558AD" w:rsidP="00730835">
            <w:pPr>
              <w:jc w:val="left"/>
              <w:rPr>
                <w:rFonts w:cs="Arial"/>
                <w:sz w:val="18"/>
                <w:szCs w:val="18"/>
              </w:rPr>
            </w:pPr>
          </w:p>
        </w:tc>
      </w:tr>
      <w:tr w:rsidR="00B558AD" w:rsidRPr="00B558AD" w14:paraId="54166B1C" w14:textId="77777777" w:rsidTr="00B558AD">
        <w:trPr>
          <w:trHeight w:val="22"/>
          <w:tblHeader/>
        </w:trPr>
        <w:tc>
          <w:tcPr>
            <w:tcW w:w="251" w:type="dxa"/>
            <w:vMerge/>
            <w:shd w:val="clear" w:color="auto" w:fill="auto"/>
          </w:tcPr>
          <w:p w14:paraId="74268FBD" w14:textId="77777777" w:rsidR="00B558AD" w:rsidRPr="00B558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B558AD" w:rsidRDefault="00B558AD" w:rsidP="00730835">
            <w:pPr>
              <w:jc w:val="left"/>
              <w:rPr>
                <w:rFonts w:cs="Arial"/>
                <w:sz w:val="18"/>
                <w:szCs w:val="18"/>
              </w:rPr>
            </w:pPr>
          </w:p>
        </w:tc>
        <w:tc>
          <w:tcPr>
            <w:tcW w:w="1234" w:type="dxa"/>
            <w:shd w:val="clear" w:color="auto" w:fill="DBE5F1"/>
          </w:tcPr>
          <w:p w14:paraId="76360107" w14:textId="77777777" w:rsidR="00B558AD" w:rsidRPr="00B558AD" w:rsidRDefault="00B558AD" w:rsidP="00730835">
            <w:pPr>
              <w:jc w:val="left"/>
              <w:rPr>
                <w:rFonts w:cs="Arial"/>
                <w:sz w:val="18"/>
                <w:szCs w:val="18"/>
              </w:rPr>
            </w:pPr>
            <w:r w:rsidRPr="00B558AD">
              <w:rPr>
                <w:rFonts w:cs="Arial"/>
                <w:sz w:val="18"/>
                <w:szCs w:val="18"/>
              </w:rPr>
              <w:t>GB380620</w:t>
            </w:r>
          </w:p>
        </w:tc>
        <w:tc>
          <w:tcPr>
            <w:tcW w:w="1133" w:type="dxa"/>
            <w:shd w:val="clear" w:color="auto" w:fill="DBE5F1"/>
          </w:tcPr>
          <w:p w14:paraId="10D27044"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429AAF4"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7D905310" w14:textId="6F80B2EC"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24CF99E8" w14:textId="375CFACA" w:rsidR="00B558AD" w:rsidRPr="00B558AD" w:rsidRDefault="00B558AD" w:rsidP="00730835">
            <w:pPr>
              <w:jc w:val="center"/>
              <w:rPr>
                <w:rFonts w:cs="Arial"/>
                <w:sz w:val="18"/>
                <w:szCs w:val="18"/>
              </w:rPr>
            </w:pPr>
          </w:p>
        </w:tc>
        <w:tc>
          <w:tcPr>
            <w:tcW w:w="2210" w:type="dxa"/>
            <w:gridSpan w:val="2"/>
            <w:vMerge w:val="restart"/>
            <w:shd w:val="clear" w:color="auto" w:fill="DBE5F1"/>
          </w:tcPr>
          <w:p w14:paraId="4B500DF5" w14:textId="77777777" w:rsidR="00B558AD" w:rsidRPr="00B558AD" w:rsidRDefault="00B558AD" w:rsidP="00730835">
            <w:pPr>
              <w:jc w:val="left"/>
              <w:rPr>
                <w:rFonts w:cs="Arial"/>
                <w:sz w:val="18"/>
                <w:szCs w:val="18"/>
              </w:rPr>
            </w:pPr>
            <w:r w:rsidRPr="00B558AD">
              <w:rPr>
                <w:rFonts w:cs="Arial"/>
                <w:sz w:val="18"/>
                <w:szCs w:val="18"/>
              </w:rPr>
              <w:t>Messages should be displayed as for 2.5.7d</w:t>
            </w:r>
          </w:p>
          <w:p w14:paraId="59343E14" w14:textId="77777777" w:rsidR="00B558AD" w:rsidRPr="00B558AD" w:rsidRDefault="00B558AD" w:rsidP="00730835">
            <w:pPr>
              <w:jc w:val="left"/>
              <w:rPr>
                <w:rFonts w:cs="Arial"/>
                <w:sz w:val="18"/>
                <w:szCs w:val="18"/>
              </w:rPr>
            </w:pPr>
            <w:r w:rsidRPr="00B558AD">
              <w:rPr>
                <w:rFonts w:cs="Arial"/>
                <w:sz w:val="18"/>
                <w:szCs w:val="18"/>
              </w:rPr>
              <w:t>plus message relating to replaced cells:</w:t>
            </w:r>
          </w:p>
          <w:p w14:paraId="443E6972" w14:textId="77777777" w:rsidR="00B558AD" w:rsidRPr="00B558AD" w:rsidRDefault="00B558AD" w:rsidP="00730835">
            <w:pPr>
              <w:jc w:val="left"/>
              <w:rPr>
                <w:rFonts w:cs="Arial"/>
                <w:sz w:val="18"/>
                <w:szCs w:val="18"/>
              </w:rPr>
            </w:pPr>
            <w:r w:rsidRPr="00B558AD">
              <w:rPr>
                <w:rFonts w:cs="Arial"/>
                <w:sz w:val="18"/>
                <w:szCs w:val="18"/>
              </w:rPr>
              <w:t>GB380620 is cancelled and replaced by GB383710 &amp; GB383720</w:t>
            </w:r>
          </w:p>
          <w:p w14:paraId="29600EA3" w14:textId="77777777" w:rsidR="00B558AD" w:rsidRPr="00B558AD" w:rsidRDefault="00B558AD" w:rsidP="00730835">
            <w:pPr>
              <w:jc w:val="left"/>
              <w:rPr>
                <w:rFonts w:cs="Arial"/>
                <w:sz w:val="18"/>
                <w:szCs w:val="18"/>
              </w:rPr>
            </w:pPr>
            <w:r w:rsidRPr="00B558AD">
              <w:rPr>
                <w:rFonts w:cs="Arial"/>
                <w:sz w:val="18"/>
                <w:szCs w:val="18"/>
              </w:rPr>
              <w:t>GB380720 is cancelled and replaced by GB389320</w:t>
            </w:r>
          </w:p>
        </w:tc>
        <w:tc>
          <w:tcPr>
            <w:tcW w:w="346" w:type="dxa"/>
            <w:vMerge/>
            <w:shd w:val="clear" w:color="auto" w:fill="auto"/>
          </w:tcPr>
          <w:p w14:paraId="651E3CFC" w14:textId="77777777" w:rsidR="00B558AD" w:rsidRPr="00B558AD" w:rsidRDefault="00B558AD" w:rsidP="00730835">
            <w:pPr>
              <w:jc w:val="left"/>
              <w:rPr>
                <w:rFonts w:cs="Arial"/>
                <w:sz w:val="18"/>
                <w:szCs w:val="18"/>
              </w:rPr>
            </w:pPr>
          </w:p>
        </w:tc>
      </w:tr>
      <w:tr w:rsidR="00B558AD" w:rsidRPr="00B558AD" w14:paraId="7D483C52" w14:textId="77777777" w:rsidTr="00B558AD">
        <w:trPr>
          <w:trHeight w:val="22"/>
          <w:tblHeader/>
        </w:trPr>
        <w:tc>
          <w:tcPr>
            <w:tcW w:w="251" w:type="dxa"/>
            <w:vMerge/>
            <w:shd w:val="clear" w:color="auto" w:fill="auto"/>
          </w:tcPr>
          <w:p w14:paraId="7B17E9A9" w14:textId="77777777" w:rsidR="00B558AD" w:rsidRPr="00B558AD" w:rsidRDefault="00B558AD" w:rsidP="00730835">
            <w:pPr>
              <w:jc w:val="left"/>
              <w:rPr>
                <w:rFonts w:cs="Arial"/>
                <w:sz w:val="18"/>
                <w:szCs w:val="18"/>
              </w:rPr>
            </w:pPr>
          </w:p>
        </w:tc>
        <w:tc>
          <w:tcPr>
            <w:tcW w:w="898" w:type="dxa"/>
            <w:vMerge/>
            <w:vAlign w:val="center"/>
          </w:tcPr>
          <w:p w14:paraId="5F6BE617" w14:textId="77777777" w:rsidR="00B558AD" w:rsidRPr="00B558AD" w:rsidRDefault="00B558AD" w:rsidP="00730835">
            <w:pPr>
              <w:jc w:val="left"/>
              <w:rPr>
                <w:rFonts w:cs="Arial"/>
                <w:sz w:val="18"/>
                <w:szCs w:val="18"/>
              </w:rPr>
            </w:pPr>
          </w:p>
        </w:tc>
        <w:tc>
          <w:tcPr>
            <w:tcW w:w="1234" w:type="dxa"/>
            <w:shd w:val="clear" w:color="auto" w:fill="DBE5F1"/>
          </w:tcPr>
          <w:p w14:paraId="4966D732" w14:textId="77777777" w:rsidR="00B558AD" w:rsidRPr="00B558AD" w:rsidRDefault="00B558AD" w:rsidP="00730835">
            <w:pPr>
              <w:jc w:val="left"/>
              <w:rPr>
                <w:rFonts w:cs="Arial"/>
                <w:sz w:val="18"/>
                <w:szCs w:val="18"/>
              </w:rPr>
            </w:pPr>
            <w:r w:rsidRPr="00B558AD">
              <w:rPr>
                <w:rFonts w:cs="Arial"/>
                <w:sz w:val="18"/>
                <w:szCs w:val="18"/>
              </w:rPr>
              <w:t>GB380720</w:t>
            </w:r>
          </w:p>
        </w:tc>
        <w:tc>
          <w:tcPr>
            <w:tcW w:w="1133" w:type="dxa"/>
            <w:shd w:val="clear" w:color="auto" w:fill="DBE5F1"/>
          </w:tcPr>
          <w:p w14:paraId="095A8703"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70FA3C81"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4AF00677" w14:textId="050DDA99" w:rsidR="00B558AD" w:rsidRPr="00B558AD" w:rsidRDefault="00FC5A9F" w:rsidP="00730835">
            <w:pPr>
              <w:jc w:val="center"/>
              <w:rPr>
                <w:rFonts w:cs="Arial"/>
                <w:sz w:val="18"/>
                <w:szCs w:val="18"/>
              </w:rPr>
            </w:pPr>
            <w:r>
              <w:rPr>
                <w:rFonts w:cs="Arial"/>
                <w:sz w:val="18"/>
                <w:szCs w:val="18"/>
              </w:rPr>
              <w:t>cancelled</w:t>
            </w:r>
          </w:p>
        </w:tc>
        <w:tc>
          <w:tcPr>
            <w:tcW w:w="1188" w:type="dxa"/>
            <w:shd w:val="clear" w:color="auto" w:fill="DBE5F1"/>
          </w:tcPr>
          <w:p w14:paraId="7534E8C1" w14:textId="7F87D06F" w:rsidR="00B558AD" w:rsidRPr="00B558AD" w:rsidRDefault="00B558AD" w:rsidP="00730835">
            <w:pPr>
              <w:jc w:val="center"/>
              <w:rPr>
                <w:rFonts w:cs="Arial"/>
                <w:sz w:val="18"/>
                <w:szCs w:val="18"/>
              </w:rPr>
            </w:pPr>
          </w:p>
        </w:tc>
        <w:tc>
          <w:tcPr>
            <w:tcW w:w="2210" w:type="dxa"/>
            <w:gridSpan w:val="2"/>
            <w:vMerge/>
            <w:vAlign w:val="center"/>
          </w:tcPr>
          <w:p w14:paraId="09D2390A" w14:textId="77777777" w:rsidR="00B558AD" w:rsidRPr="00B558AD" w:rsidRDefault="00B558AD" w:rsidP="00730835">
            <w:pPr>
              <w:jc w:val="left"/>
              <w:rPr>
                <w:rFonts w:cs="Arial"/>
                <w:sz w:val="18"/>
                <w:szCs w:val="18"/>
              </w:rPr>
            </w:pPr>
          </w:p>
        </w:tc>
        <w:tc>
          <w:tcPr>
            <w:tcW w:w="346" w:type="dxa"/>
            <w:vMerge/>
            <w:shd w:val="clear" w:color="auto" w:fill="auto"/>
          </w:tcPr>
          <w:p w14:paraId="60E2F119" w14:textId="77777777" w:rsidR="00B558AD" w:rsidRPr="00B558AD" w:rsidRDefault="00B558AD" w:rsidP="00730835">
            <w:pPr>
              <w:jc w:val="left"/>
              <w:rPr>
                <w:rFonts w:cs="Arial"/>
                <w:sz w:val="18"/>
                <w:szCs w:val="18"/>
              </w:rPr>
            </w:pPr>
          </w:p>
        </w:tc>
      </w:tr>
      <w:tr w:rsidR="00B558AD" w:rsidRPr="00B558AD" w14:paraId="61F16601" w14:textId="77777777" w:rsidTr="00B558AD">
        <w:trPr>
          <w:trHeight w:val="22"/>
          <w:tblHeader/>
        </w:trPr>
        <w:tc>
          <w:tcPr>
            <w:tcW w:w="251" w:type="dxa"/>
            <w:vMerge/>
            <w:shd w:val="clear" w:color="auto" w:fill="auto"/>
          </w:tcPr>
          <w:p w14:paraId="573F19BD" w14:textId="77777777" w:rsidR="00B558AD" w:rsidRPr="00B558AD" w:rsidRDefault="00B558AD" w:rsidP="00730835">
            <w:pPr>
              <w:jc w:val="left"/>
              <w:rPr>
                <w:rFonts w:cs="Arial"/>
                <w:sz w:val="18"/>
                <w:szCs w:val="18"/>
              </w:rPr>
            </w:pPr>
          </w:p>
        </w:tc>
        <w:tc>
          <w:tcPr>
            <w:tcW w:w="898" w:type="dxa"/>
            <w:vMerge/>
            <w:vAlign w:val="center"/>
          </w:tcPr>
          <w:p w14:paraId="2ACB3C8E" w14:textId="77777777" w:rsidR="00B558AD" w:rsidRPr="00B558AD" w:rsidRDefault="00B558AD" w:rsidP="00730835">
            <w:pPr>
              <w:jc w:val="left"/>
              <w:rPr>
                <w:rFonts w:cs="Arial"/>
                <w:sz w:val="18"/>
                <w:szCs w:val="18"/>
              </w:rPr>
            </w:pPr>
          </w:p>
        </w:tc>
        <w:tc>
          <w:tcPr>
            <w:tcW w:w="1234" w:type="dxa"/>
            <w:shd w:val="clear" w:color="auto" w:fill="DBE5F1"/>
          </w:tcPr>
          <w:p w14:paraId="51DEE5B5" w14:textId="77777777" w:rsidR="00B558AD" w:rsidRPr="00B558AD" w:rsidRDefault="00B558AD" w:rsidP="00730835">
            <w:pPr>
              <w:jc w:val="left"/>
              <w:rPr>
                <w:rFonts w:cs="Arial"/>
                <w:sz w:val="18"/>
                <w:szCs w:val="18"/>
              </w:rPr>
            </w:pPr>
            <w:r w:rsidRPr="00B558AD">
              <w:rPr>
                <w:rFonts w:cs="Arial"/>
                <w:sz w:val="18"/>
                <w:szCs w:val="18"/>
              </w:rPr>
              <w:t>GB40162A</w:t>
            </w:r>
          </w:p>
        </w:tc>
        <w:tc>
          <w:tcPr>
            <w:tcW w:w="1133" w:type="dxa"/>
            <w:shd w:val="clear" w:color="auto" w:fill="DBE5F1"/>
          </w:tcPr>
          <w:p w14:paraId="6F1F2D96" w14:textId="77777777" w:rsidR="00B558AD" w:rsidRPr="00B558AD" w:rsidRDefault="00B558AD" w:rsidP="00730835">
            <w:pPr>
              <w:jc w:val="center"/>
              <w:rPr>
                <w:rFonts w:cs="Arial"/>
                <w:sz w:val="18"/>
                <w:szCs w:val="18"/>
              </w:rPr>
            </w:pPr>
            <w:r w:rsidRPr="00B558AD">
              <w:rPr>
                <w:rFonts w:cs="Arial"/>
                <w:sz w:val="18"/>
                <w:szCs w:val="18"/>
              </w:rPr>
              <w:t>9</w:t>
            </w:r>
          </w:p>
        </w:tc>
        <w:tc>
          <w:tcPr>
            <w:tcW w:w="1133" w:type="dxa"/>
            <w:shd w:val="clear" w:color="auto" w:fill="DBE5F1"/>
          </w:tcPr>
          <w:p w14:paraId="1A24D5B8" w14:textId="77777777" w:rsidR="00B558AD" w:rsidRPr="00B558AD" w:rsidRDefault="00B558AD" w:rsidP="00730835">
            <w:pPr>
              <w:jc w:val="center"/>
              <w:rPr>
                <w:rFonts w:cs="Arial"/>
                <w:sz w:val="18"/>
                <w:szCs w:val="18"/>
              </w:rPr>
            </w:pPr>
            <w:r w:rsidRPr="00B558AD">
              <w:rPr>
                <w:rFonts w:cs="Arial"/>
                <w:sz w:val="18"/>
                <w:szCs w:val="18"/>
              </w:rPr>
              <w:t>0</w:t>
            </w:r>
          </w:p>
        </w:tc>
        <w:tc>
          <w:tcPr>
            <w:tcW w:w="1133" w:type="dxa"/>
            <w:gridSpan w:val="2"/>
            <w:shd w:val="clear" w:color="auto" w:fill="DBE5F1"/>
          </w:tcPr>
          <w:p w14:paraId="1227C1FF" w14:textId="77777777" w:rsidR="00B558AD" w:rsidRPr="00B558AD" w:rsidRDefault="00B558AD" w:rsidP="00730835">
            <w:pPr>
              <w:jc w:val="center"/>
              <w:rPr>
                <w:rFonts w:cs="Arial"/>
                <w:sz w:val="18"/>
                <w:szCs w:val="18"/>
              </w:rPr>
            </w:pPr>
            <w:r w:rsidRPr="00B558AD">
              <w:rPr>
                <w:rFonts w:cs="Arial"/>
                <w:sz w:val="18"/>
                <w:szCs w:val="18"/>
              </w:rPr>
              <w:t>9</w:t>
            </w:r>
          </w:p>
        </w:tc>
        <w:tc>
          <w:tcPr>
            <w:tcW w:w="1188" w:type="dxa"/>
            <w:shd w:val="clear" w:color="auto" w:fill="DBE5F1"/>
          </w:tcPr>
          <w:p w14:paraId="1A4A186C" w14:textId="77777777" w:rsidR="00B558AD" w:rsidRPr="00B558AD" w:rsidRDefault="00B558AD" w:rsidP="00730835">
            <w:pPr>
              <w:jc w:val="center"/>
              <w:rPr>
                <w:rFonts w:cs="Arial"/>
                <w:sz w:val="18"/>
                <w:szCs w:val="18"/>
              </w:rPr>
            </w:pPr>
            <w:r w:rsidRPr="00B558AD">
              <w:rPr>
                <w:rFonts w:cs="Arial"/>
                <w:sz w:val="18"/>
                <w:szCs w:val="18"/>
              </w:rPr>
              <w:t>0</w:t>
            </w:r>
          </w:p>
        </w:tc>
        <w:tc>
          <w:tcPr>
            <w:tcW w:w="2210" w:type="dxa"/>
            <w:gridSpan w:val="2"/>
            <w:vMerge/>
            <w:vAlign w:val="center"/>
          </w:tcPr>
          <w:p w14:paraId="2797B756" w14:textId="77777777" w:rsidR="00B558AD" w:rsidRPr="00B558AD" w:rsidRDefault="00B558AD" w:rsidP="00730835">
            <w:pPr>
              <w:jc w:val="left"/>
              <w:rPr>
                <w:rFonts w:cs="Arial"/>
                <w:sz w:val="18"/>
                <w:szCs w:val="18"/>
              </w:rPr>
            </w:pPr>
          </w:p>
        </w:tc>
        <w:tc>
          <w:tcPr>
            <w:tcW w:w="346" w:type="dxa"/>
            <w:vMerge/>
            <w:shd w:val="clear" w:color="auto" w:fill="auto"/>
          </w:tcPr>
          <w:p w14:paraId="02611864" w14:textId="77777777" w:rsidR="00B558AD" w:rsidRPr="00B558AD" w:rsidRDefault="00B558AD" w:rsidP="00730835">
            <w:pPr>
              <w:jc w:val="left"/>
              <w:rPr>
                <w:rFonts w:cs="Arial"/>
                <w:sz w:val="18"/>
                <w:szCs w:val="18"/>
              </w:rPr>
            </w:pPr>
          </w:p>
        </w:tc>
      </w:tr>
      <w:tr w:rsidR="00B558AD" w:rsidRPr="00B558AD" w14:paraId="1D16A41E" w14:textId="77777777" w:rsidTr="00B558AD">
        <w:trPr>
          <w:trHeight w:val="22"/>
          <w:tblHeader/>
        </w:trPr>
        <w:tc>
          <w:tcPr>
            <w:tcW w:w="251" w:type="dxa"/>
            <w:vMerge/>
            <w:shd w:val="clear" w:color="auto" w:fill="auto"/>
          </w:tcPr>
          <w:p w14:paraId="04E31E9E" w14:textId="77777777" w:rsidR="00B558AD" w:rsidRPr="00B558AD" w:rsidRDefault="00B558AD" w:rsidP="00730835">
            <w:pPr>
              <w:jc w:val="left"/>
              <w:rPr>
                <w:rFonts w:cs="Arial"/>
                <w:sz w:val="18"/>
                <w:szCs w:val="18"/>
              </w:rPr>
            </w:pPr>
          </w:p>
        </w:tc>
        <w:tc>
          <w:tcPr>
            <w:tcW w:w="898" w:type="dxa"/>
            <w:vMerge/>
            <w:vAlign w:val="center"/>
          </w:tcPr>
          <w:p w14:paraId="181A4D3F" w14:textId="77777777" w:rsidR="00B558AD" w:rsidRPr="00B558AD" w:rsidRDefault="00B558AD" w:rsidP="00730835">
            <w:pPr>
              <w:jc w:val="left"/>
              <w:rPr>
                <w:rFonts w:cs="Arial"/>
                <w:sz w:val="18"/>
                <w:szCs w:val="18"/>
              </w:rPr>
            </w:pPr>
          </w:p>
        </w:tc>
        <w:tc>
          <w:tcPr>
            <w:tcW w:w="1234" w:type="dxa"/>
            <w:shd w:val="clear" w:color="auto" w:fill="DBE5F1"/>
          </w:tcPr>
          <w:p w14:paraId="4412260E" w14:textId="77777777" w:rsidR="00B558AD" w:rsidRPr="00B558AD" w:rsidRDefault="00B558AD" w:rsidP="00730835">
            <w:pPr>
              <w:jc w:val="left"/>
              <w:rPr>
                <w:rFonts w:cs="Arial"/>
                <w:sz w:val="18"/>
                <w:szCs w:val="18"/>
              </w:rPr>
            </w:pPr>
            <w:r w:rsidRPr="00B558AD">
              <w:rPr>
                <w:rFonts w:cs="Arial"/>
                <w:sz w:val="18"/>
                <w:szCs w:val="18"/>
              </w:rPr>
              <w:t>GB40162B</w:t>
            </w:r>
          </w:p>
        </w:tc>
        <w:tc>
          <w:tcPr>
            <w:tcW w:w="1133" w:type="dxa"/>
            <w:shd w:val="clear" w:color="auto" w:fill="DBE5F1"/>
          </w:tcPr>
          <w:p w14:paraId="074ABB75" w14:textId="77777777" w:rsidR="00B558AD" w:rsidRPr="00B558AD" w:rsidRDefault="00B558AD" w:rsidP="00730835">
            <w:pPr>
              <w:jc w:val="center"/>
              <w:rPr>
                <w:rFonts w:cs="Arial"/>
                <w:sz w:val="18"/>
                <w:szCs w:val="18"/>
              </w:rPr>
            </w:pPr>
            <w:r w:rsidRPr="00B558AD">
              <w:rPr>
                <w:rFonts w:cs="Arial"/>
                <w:sz w:val="18"/>
                <w:szCs w:val="18"/>
              </w:rPr>
              <w:t>2</w:t>
            </w:r>
          </w:p>
        </w:tc>
        <w:tc>
          <w:tcPr>
            <w:tcW w:w="1133" w:type="dxa"/>
            <w:shd w:val="clear" w:color="auto" w:fill="DBE5F1"/>
          </w:tcPr>
          <w:p w14:paraId="59063F36"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gridSpan w:val="2"/>
            <w:shd w:val="clear" w:color="auto" w:fill="DBE5F1"/>
          </w:tcPr>
          <w:p w14:paraId="5FB3CDF0" w14:textId="77777777" w:rsidR="00B558AD" w:rsidRPr="00B558AD" w:rsidRDefault="00B558AD" w:rsidP="00730835">
            <w:pPr>
              <w:jc w:val="center"/>
              <w:rPr>
                <w:rFonts w:cs="Arial"/>
                <w:sz w:val="18"/>
                <w:szCs w:val="18"/>
              </w:rPr>
            </w:pPr>
            <w:r w:rsidRPr="00B558AD">
              <w:rPr>
                <w:rFonts w:cs="Arial"/>
                <w:sz w:val="18"/>
                <w:szCs w:val="18"/>
              </w:rPr>
              <w:t>2</w:t>
            </w:r>
          </w:p>
        </w:tc>
        <w:tc>
          <w:tcPr>
            <w:tcW w:w="1188" w:type="dxa"/>
            <w:shd w:val="clear" w:color="auto" w:fill="DBE5F1"/>
          </w:tcPr>
          <w:p w14:paraId="0FF0496E" w14:textId="77777777" w:rsidR="00B558AD" w:rsidRPr="00B558AD" w:rsidRDefault="00B558AD" w:rsidP="00730835">
            <w:pPr>
              <w:jc w:val="center"/>
              <w:rPr>
                <w:rFonts w:cs="Arial"/>
                <w:sz w:val="18"/>
                <w:szCs w:val="18"/>
              </w:rPr>
            </w:pPr>
            <w:r w:rsidRPr="00B558AD">
              <w:rPr>
                <w:rFonts w:cs="Arial"/>
                <w:sz w:val="18"/>
                <w:szCs w:val="18"/>
              </w:rPr>
              <w:t>1</w:t>
            </w:r>
          </w:p>
        </w:tc>
        <w:tc>
          <w:tcPr>
            <w:tcW w:w="2210" w:type="dxa"/>
            <w:gridSpan w:val="2"/>
            <w:vMerge/>
            <w:vAlign w:val="center"/>
          </w:tcPr>
          <w:p w14:paraId="103DC141" w14:textId="77777777" w:rsidR="00B558AD" w:rsidRPr="00B558AD" w:rsidRDefault="00B558AD" w:rsidP="00730835">
            <w:pPr>
              <w:jc w:val="left"/>
              <w:rPr>
                <w:rFonts w:cs="Arial"/>
                <w:sz w:val="18"/>
                <w:szCs w:val="18"/>
              </w:rPr>
            </w:pPr>
          </w:p>
        </w:tc>
        <w:tc>
          <w:tcPr>
            <w:tcW w:w="346" w:type="dxa"/>
            <w:vMerge/>
            <w:shd w:val="clear" w:color="auto" w:fill="auto"/>
          </w:tcPr>
          <w:p w14:paraId="2C2B883F" w14:textId="77777777" w:rsidR="00B558AD" w:rsidRPr="00B558AD" w:rsidRDefault="00B558AD" w:rsidP="00730835">
            <w:pPr>
              <w:jc w:val="left"/>
              <w:rPr>
                <w:rFonts w:cs="Arial"/>
                <w:sz w:val="18"/>
                <w:szCs w:val="18"/>
              </w:rPr>
            </w:pPr>
          </w:p>
        </w:tc>
      </w:tr>
      <w:tr w:rsidR="00B558AD" w:rsidRPr="00B558AD" w14:paraId="0EEC5B02" w14:textId="77777777" w:rsidTr="00B558AD">
        <w:trPr>
          <w:trHeight w:val="22"/>
          <w:tblHeader/>
        </w:trPr>
        <w:tc>
          <w:tcPr>
            <w:tcW w:w="251" w:type="dxa"/>
            <w:vMerge/>
            <w:shd w:val="clear" w:color="auto" w:fill="auto"/>
          </w:tcPr>
          <w:p w14:paraId="08A2D477" w14:textId="77777777" w:rsidR="00B558AD" w:rsidRPr="00B558AD" w:rsidRDefault="00B558AD" w:rsidP="00730835">
            <w:pPr>
              <w:jc w:val="left"/>
              <w:rPr>
                <w:rFonts w:cs="Arial"/>
                <w:sz w:val="18"/>
                <w:szCs w:val="18"/>
              </w:rPr>
            </w:pPr>
          </w:p>
        </w:tc>
        <w:tc>
          <w:tcPr>
            <w:tcW w:w="898" w:type="dxa"/>
            <w:vMerge/>
            <w:vAlign w:val="center"/>
          </w:tcPr>
          <w:p w14:paraId="69BD8A3B" w14:textId="77777777" w:rsidR="00B558AD" w:rsidRPr="00B558AD" w:rsidRDefault="00B558AD" w:rsidP="00730835">
            <w:pPr>
              <w:jc w:val="left"/>
              <w:rPr>
                <w:rFonts w:cs="Arial"/>
                <w:sz w:val="18"/>
                <w:szCs w:val="18"/>
              </w:rPr>
            </w:pPr>
          </w:p>
        </w:tc>
        <w:tc>
          <w:tcPr>
            <w:tcW w:w="1234" w:type="dxa"/>
            <w:shd w:val="clear" w:color="auto" w:fill="DBE5F1"/>
          </w:tcPr>
          <w:p w14:paraId="276CF1B2" w14:textId="77777777" w:rsidR="00B558AD" w:rsidRPr="00B558AD" w:rsidRDefault="00B558AD" w:rsidP="00730835">
            <w:pPr>
              <w:jc w:val="left"/>
              <w:rPr>
                <w:rFonts w:cs="Arial"/>
                <w:sz w:val="18"/>
                <w:szCs w:val="18"/>
              </w:rPr>
            </w:pPr>
            <w:r w:rsidRPr="00B558AD">
              <w:rPr>
                <w:rFonts w:cs="Arial"/>
                <w:sz w:val="18"/>
                <w:szCs w:val="18"/>
              </w:rPr>
              <w:t>GB40182A</w:t>
            </w:r>
          </w:p>
        </w:tc>
        <w:tc>
          <w:tcPr>
            <w:tcW w:w="1133" w:type="dxa"/>
            <w:shd w:val="clear" w:color="auto" w:fill="DBE5F1"/>
          </w:tcPr>
          <w:p w14:paraId="19810199" w14:textId="77777777" w:rsidR="00B558AD" w:rsidRPr="00B558AD" w:rsidRDefault="00B558AD" w:rsidP="00730835">
            <w:pPr>
              <w:jc w:val="center"/>
              <w:rPr>
                <w:rFonts w:cs="Arial"/>
                <w:sz w:val="18"/>
                <w:szCs w:val="18"/>
              </w:rPr>
            </w:pPr>
            <w:r w:rsidRPr="00B558AD">
              <w:rPr>
                <w:rFonts w:cs="Arial"/>
                <w:sz w:val="18"/>
                <w:szCs w:val="18"/>
              </w:rPr>
              <w:t>1</w:t>
            </w:r>
          </w:p>
        </w:tc>
        <w:tc>
          <w:tcPr>
            <w:tcW w:w="1133" w:type="dxa"/>
            <w:shd w:val="clear" w:color="auto" w:fill="DBE5F1"/>
          </w:tcPr>
          <w:p w14:paraId="05270C73" w14:textId="77777777" w:rsidR="00B558AD" w:rsidRPr="00B558AD" w:rsidRDefault="00B558AD" w:rsidP="00730835">
            <w:pPr>
              <w:jc w:val="center"/>
              <w:rPr>
                <w:rFonts w:cs="Arial"/>
                <w:sz w:val="18"/>
                <w:szCs w:val="18"/>
              </w:rPr>
            </w:pPr>
            <w:r w:rsidRPr="00B558AD">
              <w:rPr>
                <w:rFonts w:cs="Arial"/>
                <w:sz w:val="18"/>
                <w:szCs w:val="18"/>
              </w:rPr>
              <w:t>5</w:t>
            </w:r>
          </w:p>
        </w:tc>
        <w:tc>
          <w:tcPr>
            <w:tcW w:w="1133" w:type="dxa"/>
            <w:gridSpan w:val="2"/>
            <w:shd w:val="clear" w:color="auto" w:fill="DBE5F1"/>
          </w:tcPr>
          <w:p w14:paraId="46153E4A" w14:textId="77777777" w:rsidR="00B558AD" w:rsidRPr="00B558AD" w:rsidRDefault="00B558AD" w:rsidP="00730835">
            <w:pPr>
              <w:jc w:val="center"/>
              <w:rPr>
                <w:rFonts w:cs="Arial"/>
                <w:sz w:val="18"/>
                <w:szCs w:val="18"/>
              </w:rPr>
            </w:pPr>
            <w:r w:rsidRPr="00B558AD">
              <w:rPr>
                <w:rFonts w:cs="Arial"/>
                <w:sz w:val="18"/>
                <w:szCs w:val="18"/>
              </w:rPr>
              <w:t>1</w:t>
            </w:r>
          </w:p>
        </w:tc>
        <w:tc>
          <w:tcPr>
            <w:tcW w:w="1188" w:type="dxa"/>
            <w:shd w:val="clear" w:color="auto" w:fill="DBE5F1"/>
          </w:tcPr>
          <w:p w14:paraId="380384A9" w14:textId="77777777" w:rsidR="00B558AD" w:rsidRPr="00B558AD" w:rsidRDefault="00B558AD" w:rsidP="00730835">
            <w:pPr>
              <w:jc w:val="center"/>
              <w:rPr>
                <w:rFonts w:cs="Arial"/>
                <w:sz w:val="18"/>
                <w:szCs w:val="18"/>
              </w:rPr>
            </w:pPr>
            <w:r w:rsidRPr="00B558AD">
              <w:rPr>
                <w:rFonts w:cs="Arial"/>
                <w:sz w:val="18"/>
                <w:szCs w:val="18"/>
              </w:rPr>
              <w:t>5</w:t>
            </w:r>
          </w:p>
        </w:tc>
        <w:tc>
          <w:tcPr>
            <w:tcW w:w="2210" w:type="dxa"/>
            <w:gridSpan w:val="2"/>
            <w:vMerge/>
            <w:vAlign w:val="center"/>
          </w:tcPr>
          <w:p w14:paraId="7A0510D2" w14:textId="77777777" w:rsidR="00B558AD" w:rsidRPr="00B558AD" w:rsidRDefault="00B558AD" w:rsidP="00730835">
            <w:pPr>
              <w:jc w:val="left"/>
              <w:rPr>
                <w:rFonts w:cs="Arial"/>
                <w:sz w:val="18"/>
                <w:szCs w:val="18"/>
              </w:rPr>
            </w:pPr>
          </w:p>
        </w:tc>
        <w:tc>
          <w:tcPr>
            <w:tcW w:w="346" w:type="dxa"/>
            <w:vMerge/>
            <w:shd w:val="clear" w:color="auto" w:fill="auto"/>
          </w:tcPr>
          <w:p w14:paraId="2F6348CB" w14:textId="77777777" w:rsidR="00B558AD" w:rsidRPr="00B558AD" w:rsidRDefault="00B558AD" w:rsidP="00730835">
            <w:pPr>
              <w:jc w:val="left"/>
              <w:rPr>
                <w:rFonts w:cs="Arial"/>
                <w:sz w:val="18"/>
                <w:szCs w:val="18"/>
              </w:rPr>
            </w:pPr>
          </w:p>
        </w:tc>
      </w:tr>
    </w:tbl>
    <w:p w14:paraId="1C6C053D" w14:textId="77777777" w:rsidR="004D04AE" w:rsidRPr="00B558AD" w:rsidRDefault="004D04AE" w:rsidP="004F582E">
      <w:pPr>
        <w:rPr>
          <w:rFonts w:cs="Arial"/>
          <w:sz w:val="18"/>
          <w:szCs w:val="18"/>
        </w:rPr>
      </w:pPr>
    </w:p>
    <w:p w14:paraId="7711C0C3" w14:textId="77777777" w:rsidR="004F582E" w:rsidRPr="00A94802" w:rsidRDefault="00000AB3" w:rsidP="001D52EE">
      <w:pPr>
        <w:pStyle w:val="Heading4"/>
      </w:pPr>
      <w:r>
        <w:br w:type="page"/>
      </w:r>
      <w:r w:rsidR="004F582E">
        <w:lastRenderedPageBreak/>
        <w:t>2.5.7 f</w:t>
      </w:r>
      <w:r w:rsidR="004F582E" w:rsidRPr="00A94802">
        <w:t xml:space="preserve">) </w:t>
      </w:r>
      <w:r w:rsidR="003417A2" w:rsidRPr="003417A2">
        <w:t>ECDIS management of ENC re-issued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
        <w:gridCol w:w="897"/>
        <w:gridCol w:w="1234"/>
        <w:gridCol w:w="1133"/>
        <w:gridCol w:w="1133"/>
        <w:gridCol w:w="113"/>
        <w:gridCol w:w="1020"/>
        <w:gridCol w:w="1275"/>
        <w:gridCol w:w="85"/>
        <w:gridCol w:w="2039"/>
        <w:gridCol w:w="346"/>
      </w:tblGrid>
      <w:tr w:rsidR="004F582E" w14:paraId="113D59AD" w14:textId="77777777" w:rsidTr="00B558AD">
        <w:trPr>
          <w:trHeight w:val="454"/>
          <w:tblHeader/>
        </w:trPr>
        <w:tc>
          <w:tcPr>
            <w:tcW w:w="2382" w:type="dxa"/>
            <w:gridSpan w:val="3"/>
            <w:shd w:val="clear" w:color="auto" w:fill="CCFFCC"/>
            <w:vAlign w:val="center"/>
          </w:tcPr>
          <w:p w14:paraId="7F1CDD3D" w14:textId="77777777" w:rsidR="004F582E" w:rsidRPr="004065B1" w:rsidRDefault="004F582E" w:rsidP="00CB4150">
            <w:r w:rsidRPr="000A066E">
              <w:rPr>
                <w:b/>
              </w:rPr>
              <w:t>Test Reference</w:t>
            </w:r>
          </w:p>
        </w:tc>
        <w:tc>
          <w:tcPr>
            <w:tcW w:w="2379" w:type="dxa"/>
            <w:gridSpan w:val="3"/>
            <w:shd w:val="clear" w:color="auto" w:fill="CCFFCC"/>
            <w:vAlign w:val="center"/>
          </w:tcPr>
          <w:p w14:paraId="11607CA7" w14:textId="77777777" w:rsidR="004F582E" w:rsidRPr="004065B1" w:rsidRDefault="001E2A73" w:rsidP="00CB4150">
            <w:r>
              <w:t>2.5.7 f</w:t>
            </w:r>
            <w:r w:rsidR="004F582E" w:rsidRPr="00A94802">
              <w:t>)</w:t>
            </w:r>
          </w:p>
        </w:tc>
        <w:tc>
          <w:tcPr>
            <w:tcW w:w="2380" w:type="dxa"/>
            <w:gridSpan w:val="3"/>
            <w:shd w:val="clear" w:color="auto" w:fill="CCFFCC"/>
            <w:vAlign w:val="center"/>
          </w:tcPr>
          <w:p w14:paraId="3D9AC026" w14:textId="77777777" w:rsidR="004F582E" w:rsidRPr="004065B1" w:rsidRDefault="004F582E" w:rsidP="00CB4150">
            <w:r w:rsidRPr="000A066E">
              <w:rPr>
                <w:b/>
              </w:rPr>
              <w:t>IHO Reference</w:t>
            </w:r>
          </w:p>
        </w:tc>
        <w:tc>
          <w:tcPr>
            <w:tcW w:w="2385" w:type="dxa"/>
            <w:gridSpan w:val="2"/>
            <w:shd w:val="clear" w:color="auto" w:fill="CCFFCC"/>
            <w:vAlign w:val="center"/>
          </w:tcPr>
          <w:p w14:paraId="74CA5575" w14:textId="77777777" w:rsidR="004F582E" w:rsidRPr="004065B1" w:rsidRDefault="004F582E" w:rsidP="00CB4150">
            <w:r w:rsidRPr="00A94802">
              <w:t xml:space="preserve">S-63 </w:t>
            </w:r>
            <w:r w:rsidR="001E2A73">
              <w:t>6.2.3</w:t>
            </w:r>
          </w:p>
        </w:tc>
      </w:tr>
      <w:tr w:rsidR="004F582E" w14:paraId="6E488841" w14:textId="77777777" w:rsidTr="00B558AD">
        <w:trPr>
          <w:tblHeader/>
        </w:trPr>
        <w:tc>
          <w:tcPr>
            <w:tcW w:w="9526" w:type="dxa"/>
            <w:gridSpan w:val="11"/>
            <w:shd w:val="clear" w:color="auto" w:fill="CCFFCC"/>
            <w:vAlign w:val="center"/>
          </w:tcPr>
          <w:p w14:paraId="79A5F22C" w14:textId="77777777" w:rsidR="004F582E" w:rsidRDefault="004F582E" w:rsidP="00CB4150">
            <w:r w:rsidRPr="000A066E">
              <w:rPr>
                <w:b/>
              </w:rPr>
              <w:t>Test description</w:t>
            </w:r>
          </w:p>
        </w:tc>
      </w:tr>
      <w:tr w:rsidR="004F582E" w14:paraId="6AF7B5C7" w14:textId="77777777" w:rsidTr="00B558AD">
        <w:trPr>
          <w:tblHeader/>
        </w:trPr>
        <w:tc>
          <w:tcPr>
            <w:tcW w:w="9526" w:type="dxa"/>
            <w:gridSpan w:val="11"/>
            <w:vAlign w:val="center"/>
          </w:tcPr>
          <w:p w14:paraId="6FA012A2" w14:textId="77777777" w:rsidR="004F582E" w:rsidRPr="00DC4578" w:rsidRDefault="00C526F9" w:rsidP="002164D3">
            <w:pPr>
              <w:jc w:val="left"/>
              <w:rPr>
                <w:i/>
              </w:rPr>
            </w:pPr>
            <w:r w:rsidRPr="00DC4578">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F582E" w14:paraId="3B15569C" w14:textId="77777777" w:rsidTr="00B558AD">
        <w:trPr>
          <w:tblHeader/>
        </w:trPr>
        <w:tc>
          <w:tcPr>
            <w:tcW w:w="9526" w:type="dxa"/>
            <w:gridSpan w:val="11"/>
            <w:shd w:val="clear" w:color="auto" w:fill="CCFFCC"/>
            <w:vAlign w:val="center"/>
          </w:tcPr>
          <w:p w14:paraId="3C0586E8" w14:textId="77777777" w:rsidR="004F582E" w:rsidRPr="004065B1" w:rsidRDefault="004F582E" w:rsidP="00CB4150">
            <w:r w:rsidRPr="000A066E">
              <w:rPr>
                <w:b/>
              </w:rPr>
              <w:t>Setup</w:t>
            </w:r>
          </w:p>
        </w:tc>
      </w:tr>
      <w:tr w:rsidR="004F582E" w14:paraId="7E65C97F" w14:textId="77777777" w:rsidTr="00B558AD">
        <w:trPr>
          <w:tblHeader/>
        </w:trPr>
        <w:tc>
          <w:tcPr>
            <w:tcW w:w="9526" w:type="dxa"/>
            <w:gridSpan w:val="11"/>
            <w:vAlign w:val="center"/>
          </w:tcPr>
          <w:p w14:paraId="3CA880D4" w14:textId="77777777" w:rsidR="00C526F9" w:rsidRPr="00DC4578" w:rsidRDefault="00C526F9" w:rsidP="00C526F9">
            <w:pPr>
              <w:rPr>
                <w:i/>
              </w:rPr>
            </w:pPr>
            <w:r w:rsidRPr="00DC4578">
              <w:rPr>
                <w:i/>
              </w:rPr>
              <w:t xml:space="preserve">IHO certificate/public key installed from previous test 2.5.7e. </w:t>
            </w:r>
          </w:p>
          <w:p w14:paraId="27631CE9" w14:textId="77777777" w:rsidR="00C526F9" w:rsidRPr="00DC4578" w:rsidRDefault="00C526F9" w:rsidP="00C526F9">
            <w:pPr>
              <w:rPr>
                <w:i/>
              </w:rPr>
            </w:pPr>
            <w:r w:rsidRPr="00DC4578">
              <w:rPr>
                <w:i/>
              </w:rPr>
              <w:t>No pre-installed permits or ENCs.</w:t>
            </w:r>
          </w:p>
          <w:p w14:paraId="2058CC98" w14:textId="77777777" w:rsidR="00C526F9" w:rsidRPr="00DC4578" w:rsidRDefault="00C526F9" w:rsidP="00C526F9">
            <w:pPr>
              <w:rPr>
                <w:i/>
              </w:rPr>
            </w:pPr>
            <w:r w:rsidRPr="00DC4578">
              <w:rPr>
                <w:i/>
              </w:rPr>
              <w:t>Test data used:</w:t>
            </w:r>
          </w:p>
          <w:p w14:paraId="09ADB4AB" w14:textId="77777777" w:rsidR="00C526F9" w:rsidRPr="00DC4578" w:rsidRDefault="00C526F9" w:rsidP="00C526F9">
            <w:pPr>
              <w:rPr>
                <w:i/>
              </w:rPr>
            </w:pPr>
            <w:r w:rsidRPr="00DC4578">
              <w:rPr>
                <w:i/>
              </w:rPr>
              <w:t>1) IHO.CRT / IHO.PUB [Pre-installed]</w:t>
            </w:r>
          </w:p>
          <w:p w14:paraId="67F8C89A" w14:textId="77777777" w:rsidR="00C526F9" w:rsidRPr="00DC4578" w:rsidRDefault="00C526F9" w:rsidP="00C526F9">
            <w:pPr>
              <w:rPr>
                <w:i/>
              </w:rPr>
            </w:pPr>
            <w:r w:rsidRPr="00DC4578">
              <w:rPr>
                <w:i/>
              </w:rPr>
              <w:t>2) PERMIT.TXT</w:t>
            </w:r>
          </w:p>
          <w:p w14:paraId="4E34BCE5" w14:textId="77777777" w:rsidR="00C526F9" w:rsidRPr="00DC4578" w:rsidRDefault="00C526F9" w:rsidP="00C526F9">
            <w:pPr>
              <w:rPr>
                <w:i/>
              </w:rPr>
            </w:pPr>
            <w:r w:rsidRPr="00DC4578">
              <w:rPr>
                <w:i/>
              </w:rPr>
              <w:t>3) Base [Exchange Set – GB303040]</w:t>
            </w:r>
          </w:p>
          <w:p w14:paraId="583F8E2F" w14:textId="77777777" w:rsidR="00C526F9" w:rsidRPr="00DC4578" w:rsidRDefault="00C526F9" w:rsidP="00C526F9">
            <w:pPr>
              <w:rPr>
                <w:i/>
              </w:rPr>
            </w:pPr>
            <w:r w:rsidRPr="00DC4578">
              <w:rPr>
                <w:i/>
              </w:rPr>
              <w:t>4) Update [Exchange Set – GB303040 &amp; GB50162D]</w:t>
            </w:r>
          </w:p>
          <w:p w14:paraId="193E779E" w14:textId="77777777" w:rsidR="00C526F9" w:rsidRPr="00DC4578" w:rsidRDefault="00C526F9" w:rsidP="00C526F9">
            <w:pPr>
              <w:rPr>
                <w:i/>
              </w:rPr>
            </w:pPr>
            <w:r w:rsidRPr="00DC4578">
              <w:rPr>
                <w:i/>
              </w:rPr>
              <w:t>Test data location:</w:t>
            </w:r>
          </w:p>
          <w:p w14:paraId="0C7FBA60" w14:textId="77777777" w:rsidR="00C526F9" w:rsidRPr="00DC4578" w:rsidRDefault="00C526F9" w:rsidP="00C526F9">
            <w:pPr>
              <w:rPr>
                <w:i/>
              </w:rPr>
            </w:pPr>
            <w:r w:rsidRPr="00DC4578">
              <w:rPr>
                <w:i/>
              </w:rPr>
              <w:t>a) D:\IHO S-64 [S-63 TDS v1.2.1]\7 ENC Data Management\Test 7f</w:t>
            </w:r>
          </w:p>
          <w:p w14:paraId="1B1D9D6A" w14:textId="77777777" w:rsidR="00C526F9" w:rsidRPr="00DC4578" w:rsidRDefault="00C526F9" w:rsidP="00C526F9">
            <w:pPr>
              <w:rPr>
                <w:i/>
              </w:rPr>
            </w:pPr>
            <w:r w:rsidRPr="00DC4578">
              <w:rPr>
                <w:i/>
              </w:rPr>
              <w:t>b) D:\IHO S-64 [S-63 TDS v1.2.1]\7 ENC Data Management\Test 7f\Base</w:t>
            </w:r>
          </w:p>
          <w:p w14:paraId="5A2CA93F" w14:textId="77777777" w:rsidR="004F582E" w:rsidRPr="00DC4578" w:rsidRDefault="00C526F9" w:rsidP="00C526F9">
            <w:pPr>
              <w:rPr>
                <w:i/>
              </w:rPr>
            </w:pPr>
            <w:r w:rsidRPr="00DC4578">
              <w:rPr>
                <w:i/>
              </w:rPr>
              <w:t>c) D:\IHO S-64 [S-63 TDS v1.2.1]\7 ENC Data Management\Test 7f\Update</w:t>
            </w:r>
          </w:p>
        </w:tc>
      </w:tr>
      <w:tr w:rsidR="004F582E" w14:paraId="12CC2274" w14:textId="77777777" w:rsidTr="00B558AD">
        <w:trPr>
          <w:tblHeader/>
        </w:trPr>
        <w:tc>
          <w:tcPr>
            <w:tcW w:w="9526" w:type="dxa"/>
            <w:gridSpan w:val="11"/>
            <w:shd w:val="clear" w:color="auto" w:fill="CCFFCC"/>
            <w:vAlign w:val="center"/>
          </w:tcPr>
          <w:p w14:paraId="21F017C2" w14:textId="77777777" w:rsidR="004F582E" w:rsidRPr="004065B1" w:rsidRDefault="004F582E" w:rsidP="00CB4150">
            <w:r w:rsidRPr="000A066E">
              <w:rPr>
                <w:b/>
              </w:rPr>
              <w:t>Action</w:t>
            </w:r>
          </w:p>
        </w:tc>
      </w:tr>
      <w:tr w:rsidR="004F582E" w14:paraId="08FAC46D" w14:textId="77777777" w:rsidTr="00B558AD">
        <w:trPr>
          <w:tblHeader/>
        </w:trPr>
        <w:tc>
          <w:tcPr>
            <w:tcW w:w="9526" w:type="dxa"/>
            <w:gridSpan w:val="11"/>
            <w:vAlign w:val="center"/>
          </w:tcPr>
          <w:p w14:paraId="3C527FBA" w14:textId="77777777" w:rsidR="00C526F9" w:rsidRPr="00DC4578" w:rsidRDefault="00C526F9" w:rsidP="00C526F9">
            <w:pPr>
              <w:rPr>
                <w:i/>
              </w:rPr>
            </w:pPr>
            <w:r w:rsidRPr="00DC4578">
              <w:rPr>
                <w:i/>
              </w:rPr>
              <w:t>Install the ENC permits at location (a) above. Load the base exchange set at</w:t>
            </w:r>
          </w:p>
          <w:p w14:paraId="43FAD644" w14:textId="77777777" w:rsidR="004F582E" w:rsidRPr="00DC4578" w:rsidRDefault="00C526F9" w:rsidP="00C526F9">
            <w:pPr>
              <w:rPr>
                <w:i/>
              </w:rPr>
            </w:pPr>
            <w:r w:rsidRPr="00DC4578">
              <w:rPr>
                <w:i/>
              </w:rPr>
              <w:t>(b) and then update using the exchange set at (c).</w:t>
            </w:r>
          </w:p>
        </w:tc>
      </w:tr>
      <w:tr w:rsidR="004F582E"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065B1" w:rsidRDefault="004F582E" w:rsidP="00CB4150">
            <w:r w:rsidRPr="000A066E">
              <w:rPr>
                <w:b/>
              </w:rPr>
              <w:t>Results</w:t>
            </w:r>
          </w:p>
        </w:tc>
      </w:tr>
      <w:tr w:rsidR="004F582E" w14:paraId="7E55CCF5" w14:textId="77777777" w:rsidTr="00B558AD">
        <w:trPr>
          <w:tblHeader/>
        </w:trPr>
        <w:tc>
          <w:tcPr>
            <w:tcW w:w="9526" w:type="dxa"/>
            <w:gridSpan w:val="11"/>
            <w:tcBorders>
              <w:bottom w:val="nil"/>
            </w:tcBorders>
            <w:vAlign w:val="center"/>
          </w:tcPr>
          <w:p w14:paraId="08EB832B" w14:textId="77777777" w:rsidR="00C526F9" w:rsidRPr="00DC4578" w:rsidRDefault="00C526F9" w:rsidP="00C526F9">
            <w:pPr>
              <w:jc w:val="left"/>
              <w:rPr>
                <w:i/>
              </w:rPr>
            </w:pPr>
            <w:r w:rsidRPr="00DC4578">
              <w:rPr>
                <w:i/>
              </w:rPr>
              <w:t>The system must load the base exchange set and then the re-issued cells</w:t>
            </w:r>
          </w:p>
          <w:p w14:paraId="4E13AFE2" w14:textId="77777777" w:rsidR="00C526F9" w:rsidRPr="00DC4578" w:rsidRDefault="00C526F9" w:rsidP="00C526F9">
            <w:pPr>
              <w:jc w:val="left"/>
              <w:rPr>
                <w:i/>
              </w:rPr>
            </w:pPr>
            <w:r w:rsidRPr="00DC4578">
              <w:rPr>
                <w:i/>
              </w:rPr>
              <w:t>(GB303040 &amp; GB50162D) on the update as though they were a new data set or a new edition of a data set. The system must also install the subsequent updates GB303040 [Ed 11 Up10] and GB50162D [Ed 6 Up 6].</w:t>
            </w:r>
          </w:p>
          <w:p w14:paraId="644F51D5" w14:textId="77777777" w:rsidR="00C526F9" w:rsidRPr="00DC4578" w:rsidRDefault="00C526F9" w:rsidP="00C526F9">
            <w:pPr>
              <w:jc w:val="left"/>
              <w:rPr>
                <w:i/>
              </w:rPr>
            </w:pPr>
          </w:p>
          <w:p w14:paraId="52034553" w14:textId="77777777" w:rsidR="004F582E" w:rsidRPr="00DC4578" w:rsidRDefault="00C526F9" w:rsidP="00C526F9">
            <w:pPr>
              <w:jc w:val="left"/>
              <w:rPr>
                <w:i/>
              </w:rPr>
            </w:pPr>
            <w:r w:rsidRPr="00DC4578">
              <w:rPr>
                <w:i/>
              </w:rPr>
              <w:t>GB50162D is a straight re-issue with no previous history, i.e. new cell. GB303040 is a re-issued cell with history, i.e. base cell already installed in the ECDIS. Both re-issued cells have subsequent updates to test the loading sequence is continuous.</w:t>
            </w:r>
          </w:p>
          <w:p w14:paraId="62875F09" w14:textId="77777777" w:rsidR="00C526F9" w:rsidRPr="00DC4578"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000AB3" w:rsidRDefault="00B558AD" w:rsidP="00730835">
            <w:pPr>
              <w:jc w:val="center"/>
              <w:rPr>
                <w:b/>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000AB3" w:rsidRDefault="00B558AD" w:rsidP="00730835">
            <w:pPr>
              <w:jc w:val="center"/>
              <w:rPr>
                <w:b/>
                <w:sz w:val="18"/>
                <w:szCs w:val="18"/>
              </w:rPr>
            </w:pPr>
            <w:r w:rsidRPr="00000AB3">
              <w:rPr>
                <w:b/>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000AB3" w:rsidRDefault="00B558AD" w:rsidP="00730835">
            <w:pPr>
              <w:jc w:val="left"/>
              <w:rPr>
                <w:b/>
                <w:sz w:val="18"/>
                <w:szCs w:val="18"/>
              </w:rPr>
            </w:pPr>
            <w:r w:rsidRPr="00000AB3">
              <w:rPr>
                <w:b/>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000AB3" w:rsidRDefault="00B558AD" w:rsidP="00730835">
            <w:pPr>
              <w:jc w:val="center"/>
              <w:rPr>
                <w:b/>
                <w:sz w:val="18"/>
                <w:szCs w:val="18"/>
              </w:rPr>
            </w:pPr>
            <w:r w:rsidRPr="00000AB3">
              <w:rPr>
                <w:b/>
                <w:sz w:val="18"/>
                <w:szCs w:val="18"/>
              </w:rPr>
              <w:t>Exchange Set Content</w:t>
            </w:r>
          </w:p>
        </w:tc>
        <w:tc>
          <w:tcPr>
            <w:tcW w:w="2408" w:type="dxa"/>
            <w:gridSpan w:val="3"/>
            <w:tcBorders>
              <w:top w:val="single" w:sz="4" w:space="0" w:color="auto"/>
            </w:tcBorders>
            <w:shd w:val="clear" w:color="auto" w:fill="8DB3E2"/>
            <w:vAlign w:val="center"/>
          </w:tcPr>
          <w:p w14:paraId="6C9C2397" w14:textId="77777777" w:rsidR="00B558AD" w:rsidRPr="00000AB3" w:rsidRDefault="00B558AD" w:rsidP="00730835">
            <w:pPr>
              <w:jc w:val="center"/>
              <w:rPr>
                <w:b/>
                <w:sz w:val="18"/>
                <w:szCs w:val="18"/>
              </w:rPr>
            </w:pPr>
            <w:r w:rsidRPr="00000AB3">
              <w:rPr>
                <w:b/>
                <w:sz w:val="18"/>
                <w:szCs w:val="18"/>
              </w:rPr>
              <w:t>Expected SENC Content</w:t>
            </w:r>
          </w:p>
        </w:tc>
        <w:tc>
          <w:tcPr>
            <w:tcW w:w="2124" w:type="dxa"/>
            <w:gridSpan w:val="2"/>
            <w:vMerge w:val="restart"/>
            <w:tcBorders>
              <w:top w:val="single" w:sz="4" w:space="0" w:color="auto"/>
            </w:tcBorders>
            <w:shd w:val="clear" w:color="auto" w:fill="8DB3E2"/>
            <w:vAlign w:val="center"/>
          </w:tcPr>
          <w:p w14:paraId="3D0E5775" w14:textId="77777777" w:rsidR="00B558AD" w:rsidRPr="00000AB3" w:rsidRDefault="00B558AD"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A3E0A3A" w14:textId="77777777" w:rsidR="00B558AD" w:rsidRPr="00000AB3" w:rsidRDefault="00B558AD" w:rsidP="00730835">
            <w:pPr>
              <w:jc w:val="center"/>
              <w:rPr>
                <w:b/>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000AB3" w:rsidRDefault="00B558AD" w:rsidP="00730835">
            <w:pPr>
              <w:jc w:val="left"/>
              <w:rPr>
                <w:sz w:val="18"/>
                <w:szCs w:val="18"/>
              </w:rPr>
            </w:pPr>
          </w:p>
        </w:tc>
        <w:tc>
          <w:tcPr>
            <w:tcW w:w="897" w:type="dxa"/>
            <w:vMerge/>
            <w:shd w:val="clear" w:color="auto" w:fill="6699FF"/>
            <w:vAlign w:val="center"/>
          </w:tcPr>
          <w:p w14:paraId="7E1DD131" w14:textId="77777777" w:rsidR="00B558AD" w:rsidRPr="00000AB3" w:rsidRDefault="00B558AD" w:rsidP="00730835">
            <w:pPr>
              <w:jc w:val="left"/>
              <w:rPr>
                <w:sz w:val="18"/>
                <w:szCs w:val="18"/>
              </w:rPr>
            </w:pPr>
          </w:p>
        </w:tc>
        <w:tc>
          <w:tcPr>
            <w:tcW w:w="1234" w:type="dxa"/>
            <w:vMerge/>
            <w:shd w:val="clear" w:color="auto" w:fill="6699FF"/>
            <w:vAlign w:val="center"/>
          </w:tcPr>
          <w:p w14:paraId="58EF3F02" w14:textId="77777777" w:rsidR="00B558AD" w:rsidRPr="00000AB3" w:rsidRDefault="00B558AD" w:rsidP="00730835">
            <w:pPr>
              <w:jc w:val="left"/>
              <w:rPr>
                <w:sz w:val="18"/>
                <w:szCs w:val="18"/>
              </w:rPr>
            </w:pPr>
          </w:p>
        </w:tc>
        <w:tc>
          <w:tcPr>
            <w:tcW w:w="1133" w:type="dxa"/>
            <w:shd w:val="clear" w:color="auto" w:fill="8DB3E2"/>
            <w:vAlign w:val="center"/>
          </w:tcPr>
          <w:p w14:paraId="6D511374" w14:textId="77777777" w:rsidR="00B558AD" w:rsidRPr="00000AB3" w:rsidRDefault="00B558AD" w:rsidP="00730835">
            <w:pPr>
              <w:jc w:val="left"/>
              <w:rPr>
                <w:b/>
                <w:sz w:val="18"/>
                <w:szCs w:val="18"/>
              </w:rPr>
            </w:pPr>
            <w:r w:rsidRPr="00000AB3">
              <w:rPr>
                <w:b/>
                <w:sz w:val="18"/>
                <w:szCs w:val="18"/>
              </w:rPr>
              <w:t>Edition N°</w:t>
            </w:r>
          </w:p>
        </w:tc>
        <w:tc>
          <w:tcPr>
            <w:tcW w:w="1133" w:type="dxa"/>
            <w:shd w:val="clear" w:color="auto" w:fill="8DB3E2"/>
            <w:vAlign w:val="center"/>
          </w:tcPr>
          <w:p w14:paraId="5A644046" w14:textId="77777777" w:rsidR="00B558AD" w:rsidRPr="00000AB3" w:rsidRDefault="00B558AD" w:rsidP="00730835">
            <w:pPr>
              <w:jc w:val="left"/>
              <w:rPr>
                <w:b/>
                <w:sz w:val="18"/>
                <w:szCs w:val="18"/>
              </w:rPr>
            </w:pPr>
            <w:r w:rsidRPr="00000AB3">
              <w:rPr>
                <w:b/>
                <w:sz w:val="18"/>
                <w:szCs w:val="18"/>
              </w:rPr>
              <w:t>Update N°</w:t>
            </w:r>
          </w:p>
        </w:tc>
        <w:tc>
          <w:tcPr>
            <w:tcW w:w="1133" w:type="dxa"/>
            <w:gridSpan w:val="2"/>
            <w:shd w:val="clear" w:color="auto" w:fill="8DB3E2"/>
            <w:vAlign w:val="center"/>
          </w:tcPr>
          <w:p w14:paraId="5302B670" w14:textId="77777777" w:rsidR="00B558AD" w:rsidRPr="00000AB3" w:rsidRDefault="00B558AD" w:rsidP="00730835">
            <w:pPr>
              <w:jc w:val="left"/>
              <w:rPr>
                <w:b/>
                <w:sz w:val="18"/>
                <w:szCs w:val="18"/>
              </w:rPr>
            </w:pPr>
            <w:r w:rsidRPr="00000AB3">
              <w:rPr>
                <w:b/>
                <w:sz w:val="18"/>
                <w:szCs w:val="18"/>
              </w:rPr>
              <w:t>Edition N°</w:t>
            </w:r>
          </w:p>
        </w:tc>
        <w:tc>
          <w:tcPr>
            <w:tcW w:w="1275" w:type="dxa"/>
            <w:shd w:val="clear" w:color="auto" w:fill="8DB3E2"/>
            <w:vAlign w:val="center"/>
          </w:tcPr>
          <w:p w14:paraId="2A1DCDF1" w14:textId="77777777" w:rsidR="00B558AD" w:rsidRPr="00000AB3" w:rsidRDefault="00B558AD" w:rsidP="00730835">
            <w:pPr>
              <w:jc w:val="left"/>
              <w:rPr>
                <w:b/>
                <w:sz w:val="18"/>
                <w:szCs w:val="18"/>
              </w:rPr>
            </w:pPr>
            <w:r w:rsidRPr="00000AB3">
              <w:rPr>
                <w:b/>
                <w:sz w:val="18"/>
                <w:szCs w:val="18"/>
              </w:rPr>
              <w:t>Update N°</w:t>
            </w:r>
          </w:p>
        </w:tc>
        <w:tc>
          <w:tcPr>
            <w:tcW w:w="2124" w:type="dxa"/>
            <w:gridSpan w:val="2"/>
            <w:vMerge/>
            <w:shd w:val="clear" w:color="auto" w:fill="6699FF"/>
            <w:vAlign w:val="center"/>
          </w:tcPr>
          <w:p w14:paraId="54725591" w14:textId="77777777" w:rsidR="00B558AD" w:rsidRPr="00000AB3" w:rsidRDefault="00B558AD" w:rsidP="00730835">
            <w:pPr>
              <w:jc w:val="left"/>
              <w:rPr>
                <w:sz w:val="18"/>
                <w:szCs w:val="18"/>
              </w:rPr>
            </w:pPr>
          </w:p>
        </w:tc>
        <w:tc>
          <w:tcPr>
            <w:tcW w:w="346" w:type="dxa"/>
            <w:vMerge/>
            <w:shd w:val="clear" w:color="auto" w:fill="auto"/>
          </w:tcPr>
          <w:p w14:paraId="41496C4D" w14:textId="77777777" w:rsidR="00B558AD" w:rsidRPr="00000AB3" w:rsidRDefault="00B558AD" w:rsidP="00730835">
            <w:pPr>
              <w:jc w:val="left"/>
              <w:rPr>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000AB3" w:rsidRDefault="00B558AD" w:rsidP="00730835">
            <w:pPr>
              <w:jc w:val="left"/>
              <w:rPr>
                <w:sz w:val="18"/>
                <w:szCs w:val="18"/>
              </w:rPr>
            </w:pPr>
          </w:p>
        </w:tc>
        <w:tc>
          <w:tcPr>
            <w:tcW w:w="897" w:type="dxa"/>
            <w:tcBorders>
              <w:bottom w:val="single" w:sz="4" w:space="0" w:color="auto"/>
            </w:tcBorders>
            <w:shd w:val="clear" w:color="auto" w:fill="DBE5F1"/>
          </w:tcPr>
          <w:p w14:paraId="768D1E3C" w14:textId="77777777" w:rsidR="00B558AD" w:rsidRPr="00000AB3" w:rsidRDefault="00B558AD" w:rsidP="00730835">
            <w:pPr>
              <w:jc w:val="left"/>
              <w:rPr>
                <w:sz w:val="18"/>
                <w:szCs w:val="18"/>
              </w:rPr>
            </w:pPr>
            <w:r w:rsidRPr="00000AB3">
              <w:rPr>
                <w:sz w:val="18"/>
                <w:szCs w:val="18"/>
              </w:rPr>
              <w:t>2.5.7f</w:t>
            </w:r>
          </w:p>
          <w:p w14:paraId="1ECDE114" w14:textId="77777777" w:rsidR="00B558AD" w:rsidRPr="00000AB3" w:rsidRDefault="00B558AD" w:rsidP="00730835">
            <w:pPr>
              <w:jc w:val="left"/>
              <w:rPr>
                <w:sz w:val="18"/>
                <w:szCs w:val="18"/>
              </w:rPr>
            </w:pPr>
            <w:r w:rsidRPr="00000AB3">
              <w:rPr>
                <w:sz w:val="18"/>
                <w:szCs w:val="18"/>
              </w:rPr>
              <w:t>[Base]</w:t>
            </w:r>
          </w:p>
        </w:tc>
        <w:tc>
          <w:tcPr>
            <w:tcW w:w="1234" w:type="dxa"/>
            <w:tcBorders>
              <w:bottom w:val="single" w:sz="4" w:space="0" w:color="auto"/>
            </w:tcBorders>
            <w:shd w:val="clear" w:color="auto" w:fill="DBE5F1"/>
          </w:tcPr>
          <w:p w14:paraId="5B408AB7" w14:textId="77777777" w:rsidR="00B558AD" w:rsidRPr="00000AB3" w:rsidRDefault="00B558AD" w:rsidP="00730835">
            <w:pPr>
              <w:jc w:val="left"/>
              <w:rPr>
                <w:sz w:val="18"/>
                <w:szCs w:val="18"/>
              </w:rPr>
            </w:pPr>
            <w:r w:rsidRPr="00000AB3">
              <w:rPr>
                <w:sz w:val="18"/>
                <w:szCs w:val="18"/>
              </w:rPr>
              <w:t>GB303040</w:t>
            </w:r>
          </w:p>
        </w:tc>
        <w:tc>
          <w:tcPr>
            <w:tcW w:w="1133" w:type="dxa"/>
            <w:tcBorders>
              <w:bottom w:val="single" w:sz="4" w:space="0" w:color="auto"/>
            </w:tcBorders>
            <w:shd w:val="clear" w:color="auto" w:fill="DBE5F1"/>
          </w:tcPr>
          <w:p w14:paraId="56166F23" w14:textId="77777777" w:rsidR="00B558AD" w:rsidRPr="00000AB3" w:rsidRDefault="00B558AD" w:rsidP="00730835">
            <w:pPr>
              <w:jc w:val="center"/>
              <w:rPr>
                <w:sz w:val="18"/>
                <w:szCs w:val="18"/>
              </w:rPr>
            </w:pPr>
            <w:r w:rsidRPr="00000AB3">
              <w:rPr>
                <w:sz w:val="18"/>
                <w:szCs w:val="18"/>
              </w:rPr>
              <w:t>11</w:t>
            </w:r>
          </w:p>
        </w:tc>
        <w:tc>
          <w:tcPr>
            <w:tcW w:w="1133" w:type="dxa"/>
            <w:tcBorders>
              <w:bottom w:val="single" w:sz="4" w:space="0" w:color="auto"/>
            </w:tcBorders>
            <w:shd w:val="clear" w:color="auto" w:fill="DBE5F1"/>
          </w:tcPr>
          <w:p w14:paraId="35B277B1" w14:textId="77777777" w:rsidR="00B558AD" w:rsidRPr="00000AB3" w:rsidRDefault="00B558AD" w:rsidP="00730835">
            <w:pPr>
              <w:jc w:val="center"/>
              <w:rPr>
                <w:sz w:val="18"/>
                <w:szCs w:val="18"/>
              </w:rPr>
            </w:pPr>
            <w:r w:rsidRPr="00000AB3">
              <w:rPr>
                <w:sz w:val="18"/>
                <w:szCs w:val="18"/>
              </w:rPr>
              <w:t>9</w:t>
            </w:r>
          </w:p>
        </w:tc>
        <w:tc>
          <w:tcPr>
            <w:tcW w:w="1133" w:type="dxa"/>
            <w:gridSpan w:val="2"/>
            <w:tcBorders>
              <w:bottom w:val="single" w:sz="4" w:space="0" w:color="auto"/>
            </w:tcBorders>
            <w:shd w:val="clear" w:color="auto" w:fill="DBE5F1"/>
          </w:tcPr>
          <w:p w14:paraId="1AA6A34F" w14:textId="77777777" w:rsidR="00B558AD" w:rsidRPr="00000AB3" w:rsidRDefault="00B558AD" w:rsidP="00730835">
            <w:pPr>
              <w:jc w:val="center"/>
              <w:rPr>
                <w:sz w:val="18"/>
                <w:szCs w:val="18"/>
              </w:rPr>
            </w:pPr>
            <w:r w:rsidRPr="00000AB3">
              <w:rPr>
                <w:sz w:val="18"/>
                <w:szCs w:val="18"/>
              </w:rPr>
              <w:t>11</w:t>
            </w:r>
          </w:p>
        </w:tc>
        <w:tc>
          <w:tcPr>
            <w:tcW w:w="1275" w:type="dxa"/>
            <w:tcBorders>
              <w:bottom w:val="single" w:sz="4" w:space="0" w:color="auto"/>
            </w:tcBorders>
            <w:shd w:val="clear" w:color="auto" w:fill="DBE5F1"/>
          </w:tcPr>
          <w:p w14:paraId="05D3D7A8" w14:textId="77777777" w:rsidR="00B558AD" w:rsidRPr="00000AB3" w:rsidRDefault="00B558AD" w:rsidP="00730835">
            <w:pPr>
              <w:jc w:val="center"/>
              <w:rPr>
                <w:sz w:val="18"/>
                <w:szCs w:val="18"/>
              </w:rPr>
            </w:pPr>
            <w:r w:rsidRPr="00000AB3">
              <w:rPr>
                <w:sz w:val="18"/>
                <w:szCs w:val="18"/>
              </w:rPr>
              <w:t>9</w:t>
            </w:r>
          </w:p>
        </w:tc>
        <w:tc>
          <w:tcPr>
            <w:tcW w:w="2124" w:type="dxa"/>
            <w:gridSpan w:val="2"/>
            <w:tcBorders>
              <w:bottom w:val="single" w:sz="4" w:space="0" w:color="auto"/>
            </w:tcBorders>
            <w:shd w:val="clear" w:color="auto" w:fill="DBE5F1"/>
          </w:tcPr>
          <w:p w14:paraId="2B050639" w14:textId="77777777" w:rsidR="00B558AD" w:rsidRPr="00000AB3" w:rsidRDefault="00B558AD" w:rsidP="00730835">
            <w:pPr>
              <w:jc w:val="left"/>
              <w:rPr>
                <w:sz w:val="18"/>
                <w:szCs w:val="18"/>
              </w:rPr>
            </w:pPr>
            <w:r w:rsidRPr="00000AB3">
              <w:rPr>
                <w:sz w:val="18"/>
                <w:szCs w:val="18"/>
              </w:rPr>
              <w:t>Edition 11 of GB303040 installed with updates  1-9</w:t>
            </w:r>
          </w:p>
        </w:tc>
        <w:tc>
          <w:tcPr>
            <w:tcW w:w="346" w:type="dxa"/>
            <w:vMerge/>
            <w:shd w:val="clear" w:color="auto" w:fill="auto"/>
          </w:tcPr>
          <w:p w14:paraId="7ACC8967" w14:textId="77777777" w:rsidR="00B558AD" w:rsidRPr="00000AB3" w:rsidRDefault="00B558AD" w:rsidP="00730835">
            <w:pPr>
              <w:jc w:val="left"/>
              <w:rPr>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000AB3" w:rsidRDefault="00B558AD" w:rsidP="00730835">
            <w:pPr>
              <w:jc w:val="left"/>
              <w:rPr>
                <w:sz w:val="18"/>
                <w:szCs w:val="18"/>
              </w:rPr>
            </w:pPr>
          </w:p>
        </w:tc>
        <w:tc>
          <w:tcPr>
            <w:tcW w:w="897" w:type="dxa"/>
            <w:vMerge w:val="restart"/>
            <w:shd w:val="clear" w:color="auto" w:fill="DBE5F1"/>
          </w:tcPr>
          <w:p w14:paraId="55AF3F99" w14:textId="77777777" w:rsidR="00B558AD" w:rsidRPr="00000AB3" w:rsidRDefault="00B558AD" w:rsidP="00730835">
            <w:pPr>
              <w:jc w:val="left"/>
              <w:rPr>
                <w:sz w:val="18"/>
                <w:szCs w:val="18"/>
              </w:rPr>
            </w:pPr>
            <w:r w:rsidRPr="00000AB3">
              <w:rPr>
                <w:sz w:val="18"/>
                <w:szCs w:val="18"/>
              </w:rPr>
              <w:t>2.5.7f [Update]</w:t>
            </w:r>
          </w:p>
        </w:tc>
        <w:tc>
          <w:tcPr>
            <w:tcW w:w="1234" w:type="dxa"/>
            <w:shd w:val="clear" w:color="auto" w:fill="DBE5F1"/>
          </w:tcPr>
          <w:p w14:paraId="3F27A3FA" w14:textId="77777777" w:rsidR="00B558AD" w:rsidRPr="00000AB3" w:rsidRDefault="00B558AD" w:rsidP="00730835">
            <w:pPr>
              <w:jc w:val="left"/>
              <w:rPr>
                <w:sz w:val="18"/>
                <w:szCs w:val="18"/>
              </w:rPr>
            </w:pPr>
            <w:r w:rsidRPr="00000AB3">
              <w:rPr>
                <w:sz w:val="18"/>
                <w:szCs w:val="18"/>
              </w:rPr>
              <w:t>GB303040</w:t>
            </w:r>
          </w:p>
        </w:tc>
        <w:tc>
          <w:tcPr>
            <w:tcW w:w="1133" w:type="dxa"/>
            <w:shd w:val="clear" w:color="auto" w:fill="DBE5F1"/>
          </w:tcPr>
          <w:p w14:paraId="6ECA8E07" w14:textId="77777777" w:rsidR="00B558AD" w:rsidRPr="00000AB3" w:rsidRDefault="00B558AD" w:rsidP="00730835">
            <w:pPr>
              <w:jc w:val="center"/>
              <w:rPr>
                <w:sz w:val="18"/>
                <w:szCs w:val="18"/>
              </w:rPr>
            </w:pPr>
            <w:r w:rsidRPr="00000AB3">
              <w:rPr>
                <w:sz w:val="18"/>
                <w:szCs w:val="18"/>
              </w:rPr>
              <w:t>11</w:t>
            </w:r>
          </w:p>
        </w:tc>
        <w:tc>
          <w:tcPr>
            <w:tcW w:w="1133" w:type="dxa"/>
            <w:shd w:val="clear" w:color="auto" w:fill="DBE5F1"/>
          </w:tcPr>
          <w:p w14:paraId="6BB78512" w14:textId="77777777" w:rsidR="00B558AD" w:rsidRPr="00000AB3" w:rsidRDefault="00B558AD" w:rsidP="00730835">
            <w:pPr>
              <w:jc w:val="center"/>
              <w:rPr>
                <w:sz w:val="18"/>
                <w:szCs w:val="18"/>
              </w:rPr>
            </w:pPr>
            <w:r w:rsidRPr="00000AB3">
              <w:rPr>
                <w:sz w:val="18"/>
                <w:szCs w:val="18"/>
              </w:rPr>
              <w:t>10</w:t>
            </w:r>
          </w:p>
        </w:tc>
        <w:tc>
          <w:tcPr>
            <w:tcW w:w="1133" w:type="dxa"/>
            <w:gridSpan w:val="2"/>
            <w:shd w:val="clear" w:color="auto" w:fill="DBE5F1"/>
          </w:tcPr>
          <w:p w14:paraId="7A78FE58" w14:textId="77777777" w:rsidR="00B558AD" w:rsidRPr="00000AB3" w:rsidRDefault="00B558AD" w:rsidP="00730835">
            <w:pPr>
              <w:jc w:val="center"/>
              <w:rPr>
                <w:sz w:val="18"/>
                <w:szCs w:val="18"/>
              </w:rPr>
            </w:pPr>
            <w:r w:rsidRPr="00000AB3">
              <w:rPr>
                <w:sz w:val="18"/>
                <w:szCs w:val="18"/>
              </w:rPr>
              <w:t>11</w:t>
            </w:r>
          </w:p>
        </w:tc>
        <w:tc>
          <w:tcPr>
            <w:tcW w:w="1275" w:type="dxa"/>
            <w:shd w:val="clear" w:color="auto" w:fill="DBE5F1"/>
          </w:tcPr>
          <w:p w14:paraId="0EC26B16" w14:textId="77777777" w:rsidR="00B558AD" w:rsidRPr="00000AB3" w:rsidRDefault="00B558AD" w:rsidP="00730835">
            <w:pPr>
              <w:jc w:val="center"/>
              <w:rPr>
                <w:sz w:val="18"/>
                <w:szCs w:val="18"/>
              </w:rPr>
            </w:pPr>
            <w:r w:rsidRPr="00000AB3">
              <w:rPr>
                <w:sz w:val="18"/>
                <w:szCs w:val="18"/>
              </w:rPr>
              <w:t>10</w:t>
            </w:r>
          </w:p>
        </w:tc>
        <w:tc>
          <w:tcPr>
            <w:tcW w:w="2124" w:type="dxa"/>
            <w:gridSpan w:val="2"/>
            <w:vMerge w:val="restart"/>
            <w:shd w:val="clear" w:color="auto" w:fill="DBE5F1"/>
          </w:tcPr>
          <w:p w14:paraId="5392DADF" w14:textId="77777777" w:rsidR="00B558AD" w:rsidRPr="00000AB3" w:rsidRDefault="00B558AD" w:rsidP="00730835">
            <w:pPr>
              <w:jc w:val="left"/>
              <w:rPr>
                <w:sz w:val="18"/>
                <w:szCs w:val="18"/>
              </w:rPr>
            </w:pPr>
            <w:r w:rsidRPr="00000AB3">
              <w:rPr>
                <w:sz w:val="18"/>
                <w:szCs w:val="18"/>
              </w:rPr>
              <w:t>GB50162D is a straight re-issue with no previous history, i.e. new cell. GB303040 is a re-issued cell with history, i.e. base cell already installed in the ECDIS.</w:t>
            </w:r>
          </w:p>
        </w:tc>
        <w:tc>
          <w:tcPr>
            <w:tcW w:w="346" w:type="dxa"/>
            <w:vMerge/>
            <w:shd w:val="clear" w:color="auto" w:fill="auto"/>
          </w:tcPr>
          <w:p w14:paraId="43E37979" w14:textId="77777777" w:rsidR="00B558AD" w:rsidRPr="00000AB3" w:rsidRDefault="00B558AD" w:rsidP="00730835">
            <w:pPr>
              <w:jc w:val="left"/>
              <w:rPr>
                <w:sz w:val="18"/>
                <w:szCs w:val="18"/>
              </w:rPr>
            </w:pPr>
          </w:p>
        </w:tc>
      </w:tr>
      <w:tr w:rsidR="00B558AD" w:rsidRPr="00B558AD" w14:paraId="21C7ED46" w14:textId="77777777" w:rsidTr="00B558AD">
        <w:trPr>
          <w:trHeight w:val="995"/>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77777777" w:rsidR="00B558AD" w:rsidRPr="00B558AD" w:rsidRDefault="00B558AD" w:rsidP="00730835">
            <w:pPr>
              <w:jc w:val="left"/>
              <w:rPr>
                <w:sz w:val="18"/>
                <w:szCs w:val="18"/>
              </w:rPr>
            </w:pPr>
            <w:r w:rsidRPr="00B558AD">
              <w:rPr>
                <w:sz w:val="18"/>
                <w:szCs w:val="18"/>
              </w:rPr>
              <w:t>GB50162D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77777777" w:rsidR="004F582E" w:rsidRDefault="004F582E" w:rsidP="001D52EE">
      <w:pPr>
        <w:pStyle w:val="Heading4"/>
      </w:pPr>
      <w:r>
        <w:t>2.5.7 g</w:t>
      </w:r>
      <w:r w:rsidRPr="00A94802">
        <w:t xml:space="preserve">) </w:t>
      </w:r>
      <w:r w:rsidR="003417A2" w:rsidRPr="003417A2">
        <w:t>ECDIS management of Base and Update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0946D3">
        <w:trPr>
          <w:trHeight w:val="454"/>
          <w:tblHeader/>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77777777" w:rsidR="00000AB3" w:rsidRPr="004065B1" w:rsidRDefault="00000AB3" w:rsidP="000946D3">
            <w:r>
              <w:t>2.5.7 g</w:t>
            </w:r>
            <w:r w:rsidRPr="00A94802">
              <w:t>)</w:t>
            </w:r>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77777777" w:rsidR="00000AB3" w:rsidRPr="004065B1" w:rsidRDefault="00000AB3" w:rsidP="000946D3">
            <w:r>
              <w:t>S-63 6</w:t>
            </w:r>
            <w:r w:rsidRPr="00A94802">
              <w:t>.5.1</w:t>
            </w:r>
          </w:p>
        </w:tc>
      </w:tr>
      <w:tr w:rsidR="00000AB3" w14:paraId="21DC626E" w14:textId="77777777" w:rsidTr="000946D3">
        <w:trPr>
          <w:tblHeader/>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0946D3">
        <w:trPr>
          <w:tblHeader/>
        </w:trPr>
        <w:tc>
          <w:tcPr>
            <w:tcW w:w="9526" w:type="dxa"/>
            <w:gridSpan w:val="4"/>
            <w:vAlign w:val="center"/>
          </w:tcPr>
          <w:p w14:paraId="1EB8DE45" w14:textId="77777777" w:rsidR="00000AB3" w:rsidRPr="00DC4578" w:rsidRDefault="00000AB3" w:rsidP="002164D3">
            <w:pPr>
              <w:jc w:val="left"/>
              <w:rPr>
                <w:i/>
              </w:rPr>
            </w:pPr>
            <w:r w:rsidRPr="00DC4578">
              <w:rPr>
                <w:i/>
              </w:rPr>
              <w:t>To confirm the user is informed when there is incompatibility between installed ENCs and the applied update exchange set.</w:t>
            </w:r>
          </w:p>
        </w:tc>
      </w:tr>
    </w:tbl>
    <w:p w14:paraId="1CA9636B" w14:textId="77777777" w:rsidR="00000AB3" w:rsidRPr="00000AB3" w:rsidRDefault="00000AB3"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057"/>
        <w:gridCol w:w="1211"/>
        <w:gridCol w:w="1134"/>
        <w:gridCol w:w="1134"/>
        <w:gridCol w:w="1134"/>
        <w:gridCol w:w="1134"/>
        <w:gridCol w:w="2126"/>
        <w:gridCol w:w="346"/>
      </w:tblGrid>
      <w:tr w:rsidR="004F582E" w14:paraId="26E6B3B8" w14:textId="77777777" w:rsidTr="006D6859">
        <w:trPr>
          <w:tblHeader/>
        </w:trPr>
        <w:tc>
          <w:tcPr>
            <w:tcW w:w="9526" w:type="dxa"/>
            <w:gridSpan w:val="9"/>
            <w:shd w:val="clear" w:color="auto" w:fill="CCFFCC"/>
            <w:vAlign w:val="center"/>
          </w:tcPr>
          <w:p w14:paraId="2957C329" w14:textId="77777777" w:rsidR="004F582E" w:rsidRPr="004065B1" w:rsidRDefault="004F582E" w:rsidP="00CB4150">
            <w:r w:rsidRPr="000A066E">
              <w:rPr>
                <w:b/>
              </w:rPr>
              <w:lastRenderedPageBreak/>
              <w:t>Setup</w:t>
            </w:r>
          </w:p>
        </w:tc>
      </w:tr>
      <w:tr w:rsidR="004F582E" w14:paraId="771871CA" w14:textId="77777777" w:rsidTr="006D6859">
        <w:trPr>
          <w:tblHeader/>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5552306C" w:rsidR="00C7047F" w:rsidRPr="00DC4578" w:rsidRDefault="00C7047F" w:rsidP="00C7047F">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previous tests]</w:t>
            </w:r>
          </w:p>
          <w:p w14:paraId="370C5F88" w14:textId="77777777" w:rsidR="00C7047F" w:rsidRPr="00DC4578" w:rsidRDefault="00C7047F" w:rsidP="00C7047F">
            <w:pPr>
              <w:rPr>
                <w:i/>
              </w:rPr>
            </w:pPr>
            <w:r w:rsidRPr="00DC4578">
              <w:rPr>
                <w:i/>
              </w:rPr>
              <w:t>2) PERMIT.TXT</w:t>
            </w:r>
          </w:p>
          <w:p w14:paraId="70B9A66A" w14:textId="77777777" w:rsidR="00C7047F" w:rsidRPr="00DC4578" w:rsidRDefault="00C7047F" w:rsidP="00C7047F">
            <w:pPr>
              <w:rPr>
                <w:i/>
              </w:rPr>
            </w:pPr>
            <w:r w:rsidRPr="00DC4578">
              <w:rPr>
                <w:i/>
              </w:rPr>
              <w:t>3) BASE 1 WK23_07, BASE 2 WK30_06 &amp; BASE 3 WK27_07</w:t>
            </w:r>
          </w:p>
          <w:p w14:paraId="1D3231B0" w14:textId="77777777" w:rsidR="00C7047F" w:rsidRPr="00DC4578" w:rsidRDefault="00C7047F" w:rsidP="00C7047F">
            <w:pPr>
              <w:rPr>
                <w:i/>
              </w:rPr>
            </w:pPr>
            <w:r w:rsidRPr="00DC4578">
              <w:rPr>
                <w:i/>
              </w:rPr>
              <w:t>4) UPDATE WK37_07</w:t>
            </w:r>
          </w:p>
          <w:p w14:paraId="29A8E61C" w14:textId="77777777" w:rsidR="00C7047F" w:rsidRPr="00DC4578" w:rsidRDefault="00C7047F" w:rsidP="00C7047F">
            <w:pPr>
              <w:rPr>
                <w:i/>
              </w:rPr>
            </w:pPr>
            <w:r w:rsidRPr="00DC4578">
              <w:rPr>
                <w:i/>
              </w:rPr>
              <w:t>Test data location:</w:t>
            </w:r>
          </w:p>
          <w:p w14:paraId="4F908A5A" w14:textId="77777777" w:rsidR="004F582E" w:rsidRPr="00DC4578" w:rsidRDefault="00C7047F" w:rsidP="00C7047F">
            <w:pPr>
              <w:rPr>
                <w:i/>
              </w:rPr>
            </w:pPr>
            <w:r w:rsidRPr="00DC4578">
              <w:rPr>
                <w:i/>
              </w:rPr>
              <w:t>D:\IHO S-64 [S-63 TDS v1.2.1]\7 ENC Data Management\Test 7g</w:t>
            </w:r>
          </w:p>
        </w:tc>
      </w:tr>
      <w:tr w:rsidR="004F582E" w14:paraId="3F7E1B48" w14:textId="77777777" w:rsidTr="006D6859">
        <w:trPr>
          <w:tblHeader/>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6D6859">
        <w:trPr>
          <w:tblHeader/>
        </w:trPr>
        <w:tc>
          <w:tcPr>
            <w:tcW w:w="9526" w:type="dxa"/>
            <w:gridSpan w:val="9"/>
            <w:vAlign w:val="center"/>
          </w:tcPr>
          <w:p w14:paraId="63E96C1A" w14:textId="77777777" w:rsidR="004F582E" w:rsidRPr="00DC4578" w:rsidRDefault="00C7047F" w:rsidP="00CB4150">
            <w:pPr>
              <w:rPr>
                <w:i/>
              </w:rPr>
            </w:pPr>
            <w:r w:rsidRPr="00DC4578">
              <w:rPr>
                <w:i/>
              </w:rPr>
              <w:t>Install permits and load the Update and Base media at the location above.</w:t>
            </w:r>
          </w:p>
        </w:tc>
      </w:tr>
      <w:tr w:rsidR="004F582E" w14:paraId="3853DFED" w14:textId="77777777" w:rsidTr="006D6859">
        <w:trPr>
          <w:tblHeader/>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6D6859">
        <w:trPr>
          <w:tblHeader/>
        </w:trPr>
        <w:tc>
          <w:tcPr>
            <w:tcW w:w="9526" w:type="dxa"/>
            <w:gridSpan w:val="9"/>
            <w:tcBorders>
              <w:bottom w:val="nil"/>
            </w:tcBorders>
            <w:vAlign w:val="center"/>
          </w:tcPr>
          <w:p w14:paraId="46101605" w14:textId="6DDBDC8D" w:rsidR="0076683D" w:rsidRDefault="00C7047F" w:rsidP="00C7047F">
            <w:pPr>
              <w:jc w:val="left"/>
              <w:rPr>
                <w:b/>
                <w:i/>
              </w:rPr>
            </w:pPr>
            <w:r w:rsidRPr="00DC4578">
              <w:rPr>
                <w:i/>
              </w:rPr>
              <w:t>The ENC bases should load without error. However when the update media set is loaded the system should install the band 3 (Coastal) and band 5 (Harbour) ENC updates without error but the system must return the following warning</w:t>
            </w:r>
            <w:r w:rsidR="0009326C">
              <w:rPr>
                <w:i/>
              </w:rPr>
              <w:t xml:space="preserve">: </w:t>
            </w:r>
            <w:r w:rsidR="003D3505">
              <w:rPr>
                <w:b/>
                <w:i/>
              </w:rPr>
              <w:t xml:space="preserve">This </w:t>
            </w:r>
            <w:r w:rsidR="003D3505" w:rsidRPr="003D3505">
              <w:rPr>
                <w:b/>
                <w:i/>
              </w:rPr>
              <w:t>Update Media’ is not compatible with the actual installed ‘Base Media’. Please install the following ‘Base Media’ first and then continue with the ‘Update Media’</w:t>
            </w:r>
            <w:r w:rsidR="003D3505">
              <w:rPr>
                <w:b/>
                <w:i/>
              </w:rPr>
              <w:t xml:space="preserve"> </w:t>
            </w:r>
          </w:p>
          <w:p w14:paraId="0A094BC0" w14:textId="624D2EFA" w:rsidR="003D3505" w:rsidRDefault="003D3505" w:rsidP="00C7047F">
            <w:pPr>
              <w:jc w:val="left"/>
              <w:rPr>
                <w:b/>
                <w:i/>
              </w:rPr>
            </w:pPr>
            <w:r w:rsidRPr="003D3505">
              <w:rPr>
                <w:b/>
                <w:i/>
              </w:rPr>
              <w:t>‘BASE CD 2 dated 21 June 2007’</w:t>
            </w:r>
          </w:p>
          <w:p w14:paraId="59DE0F0E" w14:textId="77777777" w:rsidR="003D3505" w:rsidRDefault="003D3505" w:rsidP="00C7047F">
            <w:pPr>
              <w:jc w:val="left"/>
              <w:rPr>
                <w:b/>
                <w:i/>
              </w:rPr>
            </w:pPr>
          </w:p>
          <w:p w14:paraId="7B5EE1D9" w14:textId="5429EA62" w:rsidR="001A4004" w:rsidRPr="001A4004" w:rsidRDefault="001A4004" w:rsidP="001A4004">
            <w:pPr>
              <w:jc w:val="left"/>
              <w:rPr>
                <w:i/>
              </w:rPr>
            </w:pPr>
            <w:r w:rsidRPr="001A4004">
              <w:rPr>
                <w:i/>
              </w:rPr>
              <w:t>Note: Systems must appropriately manage the import of base data from different Data Servers and store</w:t>
            </w:r>
          </w:p>
          <w:p w14:paraId="020B2C29" w14:textId="77777777" w:rsidR="001A4004" w:rsidRPr="0076683D" w:rsidRDefault="001A4004" w:rsidP="001A4004">
            <w:pPr>
              <w:jc w:val="left"/>
              <w:rPr>
                <w:i/>
              </w:rPr>
            </w:pPr>
            <w:r w:rsidRPr="0076683D">
              <w:rPr>
                <w:i/>
              </w:rPr>
              <w:t>information of installed base data. When loading new update media (either CD, DVD, etc) Data</w:t>
            </w:r>
          </w:p>
          <w:p w14:paraId="01A9CAC9" w14:textId="77777777" w:rsidR="001A4004" w:rsidRPr="0076683D" w:rsidRDefault="001A4004" w:rsidP="001A4004">
            <w:pPr>
              <w:jc w:val="left"/>
              <w:rPr>
                <w:i/>
              </w:rPr>
            </w:pPr>
            <w:r w:rsidRPr="0076683D">
              <w:rPr>
                <w:i/>
              </w:rPr>
              <w:t>Clients should check that latest base media listed in the STATUS.LST is concurrent with those</w:t>
            </w:r>
          </w:p>
          <w:p w14:paraId="73712865" w14:textId="7F45CDB7" w:rsidR="00C7047F" w:rsidRDefault="001A4004" w:rsidP="001A4004">
            <w:pPr>
              <w:jc w:val="left"/>
              <w:rPr>
                <w:i/>
              </w:rPr>
            </w:pPr>
            <w:r w:rsidRPr="0076683D">
              <w:rPr>
                <w:i/>
              </w:rPr>
              <w:t>installed on the system.</w:t>
            </w:r>
            <w:r w:rsidRPr="002164D3">
              <w:rPr>
                <w:i/>
              </w:rPr>
              <w:t xml:space="preserve"> U</w:t>
            </w:r>
            <w:r w:rsidRPr="001A4004">
              <w:rPr>
                <w:i/>
              </w:rPr>
              <w:t>sers should only be prompted to install compatible base media that contains licenced</w:t>
            </w:r>
            <w:r>
              <w:rPr>
                <w:i/>
              </w:rPr>
              <w:t xml:space="preserve"> </w:t>
            </w:r>
            <w:r w:rsidRPr="001A4004">
              <w:rPr>
                <w:i/>
              </w:rPr>
              <w:t>ENC cells.</w:t>
            </w:r>
          </w:p>
          <w:p w14:paraId="408D4CB1" w14:textId="77777777" w:rsidR="0009326C" w:rsidRPr="001A4004" w:rsidRDefault="0009326C" w:rsidP="001A4004">
            <w:pPr>
              <w:jc w:val="left"/>
              <w:rPr>
                <w:i/>
              </w:rPr>
            </w:pPr>
          </w:p>
          <w:p w14:paraId="5727A965" w14:textId="77777777" w:rsidR="00C7047F" w:rsidRPr="00DC4578" w:rsidRDefault="00C7047F" w:rsidP="00C7047F">
            <w:pPr>
              <w:jc w:val="left"/>
              <w:rPr>
                <w:i/>
              </w:rPr>
            </w:pPr>
            <w:r w:rsidRPr="00DC4578">
              <w:rPr>
                <w:i/>
              </w:rPr>
              <w:t>[The system will also display continuity errors as a result of non sequential loading when attempting to load and install the updates for GB40162A, GB40184A, GB40186D &amp; GBGB40202A.]</w:t>
            </w:r>
          </w:p>
          <w:p w14:paraId="279A6787" w14:textId="77777777" w:rsidR="00C7047F" w:rsidRPr="00DC4578" w:rsidRDefault="00C7047F" w:rsidP="00C7047F">
            <w:pPr>
              <w:jc w:val="left"/>
              <w:rPr>
                <w:i/>
              </w:rPr>
            </w:pPr>
          </w:p>
          <w:p w14:paraId="698265BB" w14:textId="77777777" w:rsidR="004F582E" w:rsidRPr="00DC4578" w:rsidRDefault="00C7047F" w:rsidP="00C7047F">
            <w:pPr>
              <w:jc w:val="left"/>
              <w:rPr>
                <w:i/>
              </w:rPr>
            </w:pPr>
            <w:r w:rsidRPr="00DC4578">
              <w:rPr>
                <w:i/>
              </w:rPr>
              <w:t>Base media 2 used in this test is dated 20 July 2006 and pre dates the latest Base media 2.</w:t>
            </w:r>
          </w:p>
          <w:p w14:paraId="4A859FE8" w14:textId="77777777" w:rsidR="00C7047F" w:rsidRPr="00DC4578" w:rsidRDefault="00C7047F" w:rsidP="00C7047F">
            <w:pPr>
              <w:jc w:val="left"/>
              <w:rPr>
                <w:i/>
              </w:rPr>
            </w:pPr>
          </w:p>
        </w:tc>
      </w:tr>
      <w:tr w:rsidR="006D6859" w14:paraId="63AB79F1" w14:textId="77777777" w:rsidTr="006D6859">
        <w:trPr>
          <w:trHeight w:val="28"/>
          <w:tblHeader/>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000AB3" w:rsidRDefault="006D6859" w:rsidP="00730835">
            <w:pPr>
              <w:jc w:val="center"/>
              <w:rPr>
                <w:b/>
                <w:sz w:val="18"/>
                <w:szCs w:val="18"/>
              </w:rPr>
            </w:pPr>
            <w:r w:rsidRPr="00000AB3">
              <w:rPr>
                <w:b/>
                <w:sz w:val="18"/>
                <w:szCs w:val="18"/>
              </w:rPr>
              <w:t>Test</w:t>
            </w:r>
          </w:p>
        </w:tc>
        <w:tc>
          <w:tcPr>
            <w:tcW w:w="1211" w:type="dxa"/>
            <w:vMerge w:val="restart"/>
            <w:tcBorders>
              <w:top w:val="single" w:sz="4" w:space="0" w:color="auto"/>
            </w:tcBorders>
            <w:shd w:val="clear" w:color="auto" w:fill="8DB3E2"/>
            <w:vAlign w:val="center"/>
          </w:tcPr>
          <w:p w14:paraId="7B4931E2" w14:textId="77777777" w:rsidR="006D6859" w:rsidRPr="00000AB3" w:rsidRDefault="006D6859"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420BA7B5" w14:textId="77777777" w:rsidR="006D6859" w:rsidRPr="00000AB3" w:rsidRDefault="006D6859" w:rsidP="00730835">
            <w:pPr>
              <w:jc w:val="center"/>
              <w:rPr>
                <w:b/>
                <w:sz w:val="18"/>
                <w:szCs w:val="18"/>
              </w:rPr>
            </w:pPr>
            <w:r w:rsidRPr="00000AB3">
              <w:rPr>
                <w:b/>
                <w:sz w:val="18"/>
                <w:szCs w:val="18"/>
              </w:rPr>
              <w:t>Exchange Set Content</w:t>
            </w:r>
          </w:p>
        </w:tc>
        <w:tc>
          <w:tcPr>
            <w:tcW w:w="2268" w:type="dxa"/>
            <w:gridSpan w:val="2"/>
            <w:tcBorders>
              <w:top w:val="single" w:sz="4" w:space="0" w:color="auto"/>
            </w:tcBorders>
            <w:shd w:val="clear" w:color="auto" w:fill="8DB3E2"/>
            <w:vAlign w:val="center"/>
          </w:tcPr>
          <w:p w14:paraId="542DA74A" w14:textId="77777777" w:rsidR="006D6859" w:rsidRPr="00000AB3" w:rsidRDefault="006D6859" w:rsidP="00730835">
            <w:pPr>
              <w:jc w:val="center"/>
              <w:rPr>
                <w:b/>
                <w:sz w:val="18"/>
                <w:szCs w:val="18"/>
              </w:rPr>
            </w:pPr>
            <w:r w:rsidRPr="00000AB3">
              <w:rPr>
                <w:b/>
                <w:sz w:val="18"/>
                <w:szCs w:val="18"/>
              </w:rPr>
              <w:t>Expected SENC Content</w:t>
            </w:r>
          </w:p>
        </w:tc>
        <w:tc>
          <w:tcPr>
            <w:tcW w:w="2126" w:type="dxa"/>
            <w:vMerge w:val="restart"/>
            <w:tcBorders>
              <w:top w:val="single" w:sz="4" w:space="0" w:color="auto"/>
            </w:tcBorders>
            <w:shd w:val="clear" w:color="auto" w:fill="8DB3E2"/>
            <w:vAlign w:val="center"/>
          </w:tcPr>
          <w:p w14:paraId="7677A83B" w14:textId="77777777" w:rsidR="006D6859" w:rsidRPr="00000AB3" w:rsidRDefault="006D6859"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677DE448" w14:textId="77777777" w:rsidR="006D6859" w:rsidRPr="00000AB3" w:rsidRDefault="006D6859" w:rsidP="00730835">
            <w:pPr>
              <w:jc w:val="center"/>
              <w:rPr>
                <w:b/>
                <w:sz w:val="18"/>
                <w:szCs w:val="18"/>
              </w:rPr>
            </w:pPr>
          </w:p>
        </w:tc>
      </w:tr>
      <w:tr w:rsidR="006D6859" w14:paraId="4CE3DC7E" w14:textId="77777777" w:rsidTr="006D6859">
        <w:trPr>
          <w:trHeight w:val="22"/>
          <w:tblHeader/>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000AB3" w:rsidRDefault="006D6859" w:rsidP="00730835">
            <w:pPr>
              <w:jc w:val="left"/>
              <w:rPr>
                <w:sz w:val="18"/>
                <w:szCs w:val="18"/>
              </w:rPr>
            </w:pPr>
          </w:p>
        </w:tc>
        <w:tc>
          <w:tcPr>
            <w:tcW w:w="1211" w:type="dxa"/>
            <w:vMerge/>
            <w:shd w:val="clear" w:color="auto" w:fill="6699FF"/>
            <w:vAlign w:val="center"/>
          </w:tcPr>
          <w:p w14:paraId="6F32F0DA" w14:textId="77777777" w:rsidR="006D6859" w:rsidRPr="00000AB3" w:rsidRDefault="006D6859" w:rsidP="00730835">
            <w:pPr>
              <w:jc w:val="left"/>
              <w:rPr>
                <w:sz w:val="18"/>
                <w:szCs w:val="18"/>
              </w:rPr>
            </w:pPr>
          </w:p>
        </w:tc>
        <w:tc>
          <w:tcPr>
            <w:tcW w:w="1134" w:type="dxa"/>
            <w:shd w:val="clear" w:color="auto" w:fill="8DB3E2"/>
            <w:vAlign w:val="center"/>
          </w:tcPr>
          <w:p w14:paraId="104EBE7B"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37EE1BB9" w14:textId="77777777" w:rsidR="006D6859" w:rsidRPr="00000AB3" w:rsidRDefault="006D6859" w:rsidP="00730835">
            <w:pPr>
              <w:jc w:val="left"/>
              <w:rPr>
                <w:b/>
                <w:sz w:val="18"/>
                <w:szCs w:val="18"/>
              </w:rPr>
            </w:pPr>
            <w:r w:rsidRPr="00000AB3">
              <w:rPr>
                <w:b/>
                <w:sz w:val="18"/>
                <w:szCs w:val="18"/>
              </w:rPr>
              <w:t>Update N°</w:t>
            </w:r>
          </w:p>
        </w:tc>
        <w:tc>
          <w:tcPr>
            <w:tcW w:w="1134" w:type="dxa"/>
            <w:shd w:val="clear" w:color="auto" w:fill="8DB3E2"/>
            <w:vAlign w:val="center"/>
          </w:tcPr>
          <w:p w14:paraId="44AA5409" w14:textId="77777777" w:rsidR="006D6859" w:rsidRPr="00000AB3" w:rsidRDefault="006D6859" w:rsidP="00730835">
            <w:pPr>
              <w:jc w:val="left"/>
              <w:rPr>
                <w:b/>
                <w:sz w:val="18"/>
                <w:szCs w:val="18"/>
              </w:rPr>
            </w:pPr>
            <w:r w:rsidRPr="00000AB3">
              <w:rPr>
                <w:b/>
                <w:sz w:val="18"/>
                <w:szCs w:val="18"/>
              </w:rPr>
              <w:t>Edition N°</w:t>
            </w:r>
          </w:p>
        </w:tc>
        <w:tc>
          <w:tcPr>
            <w:tcW w:w="1134" w:type="dxa"/>
            <w:shd w:val="clear" w:color="auto" w:fill="8DB3E2"/>
            <w:vAlign w:val="center"/>
          </w:tcPr>
          <w:p w14:paraId="5566B037" w14:textId="77777777" w:rsidR="006D6859" w:rsidRPr="00000AB3" w:rsidRDefault="006D6859" w:rsidP="00730835">
            <w:pPr>
              <w:jc w:val="left"/>
              <w:rPr>
                <w:b/>
                <w:sz w:val="18"/>
                <w:szCs w:val="18"/>
              </w:rPr>
            </w:pPr>
            <w:r w:rsidRPr="00000AB3">
              <w:rPr>
                <w:b/>
                <w:sz w:val="18"/>
                <w:szCs w:val="18"/>
              </w:rPr>
              <w:t>Update N°</w:t>
            </w:r>
          </w:p>
        </w:tc>
        <w:tc>
          <w:tcPr>
            <w:tcW w:w="2126" w:type="dxa"/>
            <w:vMerge/>
            <w:shd w:val="clear" w:color="auto" w:fill="6699FF"/>
            <w:vAlign w:val="center"/>
          </w:tcPr>
          <w:p w14:paraId="5F830ABD" w14:textId="77777777" w:rsidR="006D6859" w:rsidRPr="00000AB3" w:rsidRDefault="006D6859" w:rsidP="00730835">
            <w:pPr>
              <w:jc w:val="left"/>
              <w:rPr>
                <w:sz w:val="18"/>
                <w:szCs w:val="18"/>
              </w:rPr>
            </w:pPr>
          </w:p>
        </w:tc>
        <w:tc>
          <w:tcPr>
            <w:tcW w:w="346" w:type="dxa"/>
            <w:vMerge/>
            <w:shd w:val="clear" w:color="auto" w:fill="auto"/>
          </w:tcPr>
          <w:p w14:paraId="413FEFEB" w14:textId="77777777" w:rsidR="006D6859" w:rsidRPr="00000AB3" w:rsidRDefault="006D6859" w:rsidP="00730835">
            <w:pPr>
              <w:jc w:val="left"/>
              <w:rPr>
                <w:sz w:val="18"/>
                <w:szCs w:val="18"/>
              </w:rPr>
            </w:pPr>
          </w:p>
        </w:tc>
      </w:tr>
      <w:tr w:rsidR="006D6859" w14:paraId="1C7DF97B" w14:textId="77777777" w:rsidTr="006D6859">
        <w:trPr>
          <w:trHeight w:val="22"/>
          <w:tblHeader/>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6833FE88" w14:textId="77777777" w:rsidR="006D6859" w:rsidRPr="00000AB3" w:rsidRDefault="006D6859" w:rsidP="00730835">
            <w:pPr>
              <w:jc w:val="left"/>
              <w:rPr>
                <w:sz w:val="18"/>
                <w:szCs w:val="18"/>
              </w:rPr>
            </w:pPr>
            <w:r w:rsidRPr="00000AB3">
              <w:rPr>
                <w:sz w:val="18"/>
                <w:szCs w:val="18"/>
              </w:rPr>
              <w:t>2.5.7g</w:t>
            </w:r>
          </w:p>
          <w:p w14:paraId="2DB89BC5" w14:textId="77777777" w:rsidR="006D6859" w:rsidRPr="00000AB3" w:rsidRDefault="006D6859" w:rsidP="00730835">
            <w:pPr>
              <w:jc w:val="left"/>
              <w:rPr>
                <w:sz w:val="18"/>
                <w:szCs w:val="18"/>
              </w:rPr>
            </w:pPr>
            <w:r w:rsidRPr="00000AB3">
              <w:rPr>
                <w:sz w:val="18"/>
                <w:szCs w:val="18"/>
              </w:rPr>
              <w:t>[BASE 1 WK23_07]</w:t>
            </w:r>
          </w:p>
        </w:tc>
        <w:tc>
          <w:tcPr>
            <w:tcW w:w="1211" w:type="dxa"/>
            <w:shd w:val="clear" w:color="auto" w:fill="DBE5F1"/>
          </w:tcPr>
          <w:p w14:paraId="1E3CB1C8"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tcPr>
          <w:p w14:paraId="197CF7A3"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6A34E19C" w14:textId="77777777" w:rsidR="006D6859" w:rsidRPr="00000AB3" w:rsidRDefault="006D6859" w:rsidP="00730835">
            <w:pPr>
              <w:jc w:val="center"/>
              <w:rPr>
                <w:sz w:val="18"/>
                <w:szCs w:val="18"/>
              </w:rPr>
            </w:pPr>
            <w:r w:rsidRPr="00000AB3">
              <w:rPr>
                <w:sz w:val="18"/>
                <w:szCs w:val="18"/>
              </w:rPr>
              <w:t>16</w:t>
            </w:r>
          </w:p>
        </w:tc>
        <w:tc>
          <w:tcPr>
            <w:tcW w:w="1134" w:type="dxa"/>
            <w:shd w:val="clear" w:color="auto" w:fill="DBE5F1"/>
          </w:tcPr>
          <w:p w14:paraId="09BFFCC2" w14:textId="77777777" w:rsidR="006D6859" w:rsidRPr="00000AB3" w:rsidRDefault="006D6859" w:rsidP="00730835">
            <w:pPr>
              <w:jc w:val="center"/>
              <w:rPr>
                <w:sz w:val="18"/>
                <w:szCs w:val="18"/>
              </w:rPr>
            </w:pPr>
            <w:r w:rsidRPr="00000AB3">
              <w:rPr>
                <w:sz w:val="18"/>
                <w:szCs w:val="18"/>
              </w:rPr>
              <w:t>22</w:t>
            </w:r>
          </w:p>
        </w:tc>
        <w:tc>
          <w:tcPr>
            <w:tcW w:w="1134" w:type="dxa"/>
            <w:shd w:val="clear" w:color="auto" w:fill="DBE5F1"/>
          </w:tcPr>
          <w:p w14:paraId="25506536" w14:textId="77777777" w:rsidR="006D6859" w:rsidRPr="00000AB3" w:rsidRDefault="006D6859" w:rsidP="00730835">
            <w:pPr>
              <w:jc w:val="center"/>
              <w:rPr>
                <w:sz w:val="18"/>
                <w:szCs w:val="18"/>
              </w:rPr>
            </w:pPr>
            <w:r w:rsidRPr="00000AB3">
              <w:rPr>
                <w:sz w:val="18"/>
                <w:szCs w:val="18"/>
              </w:rPr>
              <w:t>16</w:t>
            </w:r>
          </w:p>
        </w:tc>
        <w:tc>
          <w:tcPr>
            <w:tcW w:w="2126" w:type="dxa"/>
            <w:shd w:val="clear" w:color="auto" w:fill="DBE5F1"/>
          </w:tcPr>
          <w:p w14:paraId="18478E14" w14:textId="77777777" w:rsidR="006D6859" w:rsidRPr="00000AB3" w:rsidRDefault="006D6859" w:rsidP="00730835">
            <w:pPr>
              <w:jc w:val="left"/>
              <w:rPr>
                <w:sz w:val="18"/>
                <w:szCs w:val="18"/>
              </w:rPr>
            </w:pPr>
          </w:p>
        </w:tc>
        <w:tc>
          <w:tcPr>
            <w:tcW w:w="346" w:type="dxa"/>
            <w:vMerge/>
            <w:shd w:val="clear" w:color="auto" w:fill="auto"/>
          </w:tcPr>
          <w:p w14:paraId="0C22575B" w14:textId="77777777" w:rsidR="006D6859" w:rsidRPr="00000AB3" w:rsidRDefault="006D6859" w:rsidP="00730835">
            <w:pPr>
              <w:jc w:val="left"/>
              <w:rPr>
                <w:sz w:val="18"/>
                <w:szCs w:val="18"/>
              </w:rPr>
            </w:pPr>
          </w:p>
        </w:tc>
      </w:tr>
      <w:tr w:rsidR="006D6859" w14:paraId="2C2B41AE" w14:textId="77777777" w:rsidTr="006D6859">
        <w:trPr>
          <w:trHeight w:val="22"/>
          <w:tblHeader/>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000AB3" w:rsidRDefault="006D6859" w:rsidP="00730835">
            <w:pPr>
              <w:jc w:val="left"/>
              <w:rPr>
                <w:sz w:val="18"/>
                <w:szCs w:val="18"/>
              </w:rPr>
            </w:pPr>
          </w:p>
        </w:tc>
        <w:tc>
          <w:tcPr>
            <w:tcW w:w="1211" w:type="dxa"/>
            <w:shd w:val="clear" w:color="auto" w:fill="DBE5F1"/>
          </w:tcPr>
          <w:p w14:paraId="26DA30C5"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tcPr>
          <w:p w14:paraId="1B8DCBA9"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29CAE0EC" w14:textId="77777777" w:rsidR="006D6859" w:rsidRPr="00000AB3" w:rsidRDefault="006D6859" w:rsidP="00730835">
            <w:pPr>
              <w:jc w:val="center"/>
              <w:rPr>
                <w:sz w:val="18"/>
                <w:szCs w:val="18"/>
              </w:rPr>
            </w:pPr>
            <w:r w:rsidRPr="00000AB3">
              <w:rPr>
                <w:sz w:val="18"/>
                <w:szCs w:val="18"/>
              </w:rPr>
              <w:t>6</w:t>
            </w:r>
          </w:p>
        </w:tc>
        <w:tc>
          <w:tcPr>
            <w:tcW w:w="1134" w:type="dxa"/>
            <w:shd w:val="clear" w:color="auto" w:fill="DBE5F1"/>
          </w:tcPr>
          <w:p w14:paraId="67237EFF"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57CBDE7E" w14:textId="77777777" w:rsidR="006D6859" w:rsidRPr="00000AB3" w:rsidRDefault="006D6859" w:rsidP="00730835">
            <w:pPr>
              <w:jc w:val="center"/>
              <w:rPr>
                <w:sz w:val="18"/>
                <w:szCs w:val="18"/>
              </w:rPr>
            </w:pPr>
            <w:r w:rsidRPr="00000AB3">
              <w:rPr>
                <w:sz w:val="18"/>
                <w:szCs w:val="18"/>
              </w:rPr>
              <w:t>6</w:t>
            </w:r>
          </w:p>
        </w:tc>
        <w:tc>
          <w:tcPr>
            <w:tcW w:w="2126" w:type="dxa"/>
            <w:shd w:val="clear" w:color="auto" w:fill="DBE5F1"/>
          </w:tcPr>
          <w:p w14:paraId="43236A28" w14:textId="77777777" w:rsidR="006D6859" w:rsidRPr="00000AB3" w:rsidRDefault="006D6859" w:rsidP="00730835">
            <w:pPr>
              <w:jc w:val="left"/>
              <w:rPr>
                <w:sz w:val="18"/>
                <w:szCs w:val="18"/>
              </w:rPr>
            </w:pPr>
          </w:p>
        </w:tc>
        <w:tc>
          <w:tcPr>
            <w:tcW w:w="346" w:type="dxa"/>
            <w:vMerge/>
            <w:shd w:val="clear" w:color="auto" w:fill="auto"/>
          </w:tcPr>
          <w:p w14:paraId="40AC46F7" w14:textId="77777777" w:rsidR="006D6859" w:rsidRPr="00000AB3" w:rsidRDefault="006D6859" w:rsidP="00730835">
            <w:pPr>
              <w:jc w:val="left"/>
              <w:rPr>
                <w:sz w:val="18"/>
                <w:szCs w:val="18"/>
              </w:rPr>
            </w:pPr>
          </w:p>
        </w:tc>
      </w:tr>
      <w:tr w:rsidR="006D6859" w14:paraId="61BD3DD0" w14:textId="77777777" w:rsidTr="006D6859">
        <w:trPr>
          <w:trHeight w:val="22"/>
          <w:tblHeader/>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000AB3" w:rsidRDefault="006D6859" w:rsidP="00730835">
            <w:pPr>
              <w:jc w:val="left"/>
              <w:rPr>
                <w:sz w:val="18"/>
                <w:szCs w:val="18"/>
              </w:rPr>
            </w:pPr>
          </w:p>
        </w:tc>
        <w:tc>
          <w:tcPr>
            <w:tcW w:w="1211" w:type="dxa"/>
            <w:shd w:val="clear" w:color="auto" w:fill="DBE5F1"/>
          </w:tcPr>
          <w:p w14:paraId="740C6AAF"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tcPr>
          <w:p w14:paraId="1B65B23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2771A398"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4D9DD4FC"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3B00AE6D" w14:textId="77777777" w:rsidR="006D6859" w:rsidRPr="00000AB3" w:rsidRDefault="006D6859" w:rsidP="00730835">
            <w:pPr>
              <w:jc w:val="center"/>
              <w:rPr>
                <w:sz w:val="18"/>
                <w:szCs w:val="18"/>
              </w:rPr>
            </w:pPr>
            <w:r w:rsidRPr="00000AB3">
              <w:rPr>
                <w:sz w:val="18"/>
                <w:szCs w:val="18"/>
              </w:rPr>
              <w:t>9</w:t>
            </w:r>
          </w:p>
        </w:tc>
        <w:tc>
          <w:tcPr>
            <w:tcW w:w="2126" w:type="dxa"/>
            <w:shd w:val="clear" w:color="auto" w:fill="DBE5F1"/>
          </w:tcPr>
          <w:p w14:paraId="24304E23" w14:textId="77777777" w:rsidR="006D6859" w:rsidRPr="00000AB3" w:rsidRDefault="006D6859" w:rsidP="00730835">
            <w:pPr>
              <w:jc w:val="left"/>
              <w:rPr>
                <w:sz w:val="18"/>
                <w:szCs w:val="18"/>
              </w:rPr>
            </w:pPr>
          </w:p>
        </w:tc>
        <w:tc>
          <w:tcPr>
            <w:tcW w:w="346" w:type="dxa"/>
            <w:vMerge/>
            <w:shd w:val="clear" w:color="auto" w:fill="auto"/>
          </w:tcPr>
          <w:p w14:paraId="6C325394" w14:textId="77777777" w:rsidR="006D6859" w:rsidRPr="00000AB3" w:rsidRDefault="006D6859" w:rsidP="00730835">
            <w:pPr>
              <w:jc w:val="left"/>
              <w:rPr>
                <w:sz w:val="18"/>
                <w:szCs w:val="18"/>
              </w:rPr>
            </w:pPr>
          </w:p>
        </w:tc>
      </w:tr>
      <w:tr w:rsidR="006D6859" w14:paraId="580476C3" w14:textId="77777777" w:rsidTr="006D6859">
        <w:trPr>
          <w:trHeight w:val="22"/>
          <w:tblHeader/>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000AB3" w:rsidRDefault="006D6859" w:rsidP="00730835">
            <w:pPr>
              <w:jc w:val="left"/>
              <w:rPr>
                <w:sz w:val="18"/>
                <w:szCs w:val="18"/>
              </w:rPr>
            </w:pPr>
          </w:p>
        </w:tc>
        <w:tc>
          <w:tcPr>
            <w:tcW w:w="1211" w:type="dxa"/>
            <w:shd w:val="clear" w:color="auto" w:fill="DBE5F1"/>
          </w:tcPr>
          <w:p w14:paraId="3319A992"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tcPr>
          <w:p w14:paraId="7A8B20A0"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466F8B1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038D471"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tcPr>
          <w:p w14:paraId="5F3AC505"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tcPr>
          <w:p w14:paraId="6CA54614" w14:textId="77777777" w:rsidR="006D6859" w:rsidRPr="00000AB3" w:rsidRDefault="006D6859" w:rsidP="00730835">
            <w:pPr>
              <w:jc w:val="left"/>
              <w:rPr>
                <w:sz w:val="18"/>
                <w:szCs w:val="18"/>
              </w:rPr>
            </w:pPr>
          </w:p>
        </w:tc>
        <w:tc>
          <w:tcPr>
            <w:tcW w:w="346" w:type="dxa"/>
            <w:vMerge/>
            <w:shd w:val="clear" w:color="auto" w:fill="auto"/>
          </w:tcPr>
          <w:p w14:paraId="1B7E515F" w14:textId="77777777" w:rsidR="006D6859" w:rsidRPr="00000AB3" w:rsidRDefault="006D6859" w:rsidP="00730835">
            <w:pPr>
              <w:jc w:val="left"/>
              <w:rPr>
                <w:sz w:val="18"/>
                <w:szCs w:val="18"/>
              </w:rPr>
            </w:pPr>
          </w:p>
        </w:tc>
      </w:tr>
      <w:tr w:rsidR="006D6859" w14:paraId="15A505E0" w14:textId="77777777" w:rsidTr="006D6859">
        <w:trPr>
          <w:trHeight w:val="22"/>
          <w:tblHeader/>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2A49A2E8" w14:textId="77777777" w:rsidR="006D6859" w:rsidRPr="00000AB3" w:rsidRDefault="006D6859" w:rsidP="00730835">
            <w:pPr>
              <w:jc w:val="left"/>
              <w:rPr>
                <w:sz w:val="18"/>
                <w:szCs w:val="18"/>
              </w:rPr>
            </w:pPr>
            <w:r w:rsidRPr="00000AB3">
              <w:rPr>
                <w:sz w:val="18"/>
                <w:szCs w:val="18"/>
              </w:rPr>
              <w:t>2.5.7g</w:t>
            </w:r>
          </w:p>
          <w:p w14:paraId="65FB7A4B" w14:textId="77777777" w:rsidR="006D6859" w:rsidRPr="00000AB3" w:rsidRDefault="006D6859" w:rsidP="00730835">
            <w:pPr>
              <w:jc w:val="left"/>
              <w:rPr>
                <w:sz w:val="18"/>
                <w:szCs w:val="18"/>
              </w:rPr>
            </w:pPr>
            <w:r w:rsidRPr="00000AB3">
              <w:rPr>
                <w:sz w:val="18"/>
                <w:szCs w:val="18"/>
              </w:rPr>
              <w:t>[BASE 2 WK30_06]</w:t>
            </w:r>
          </w:p>
        </w:tc>
        <w:tc>
          <w:tcPr>
            <w:tcW w:w="1211" w:type="dxa"/>
            <w:shd w:val="clear" w:color="auto" w:fill="DBE5F1"/>
          </w:tcPr>
          <w:p w14:paraId="7B8F6B2E"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tcPr>
          <w:p w14:paraId="480FBF0B"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1F20E23D"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4B93FE7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079555C7"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07085829" w14:textId="77777777" w:rsidR="006D6859" w:rsidRPr="00000AB3" w:rsidRDefault="006D6859" w:rsidP="00730835">
            <w:pPr>
              <w:jc w:val="left"/>
              <w:rPr>
                <w:sz w:val="18"/>
                <w:szCs w:val="18"/>
              </w:rPr>
            </w:pPr>
            <w:r w:rsidRPr="00000AB3">
              <w:rPr>
                <w:sz w:val="18"/>
                <w:szCs w:val="18"/>
              </w:rPr>
              <w:t>Cells installed for this base but with the incompatibility warning</w:t>
            </w:r>
          </w:p>
        </w:tc>
        <w:tc>
          <w:tcPr>
            <w:tcW w:w="346" w:type="dxa"/>
            <w:vMerge/>
            <w:shd w:val="clear" w:color="auto" w:fill="auto"/>
          </w:tcPr>
          <w:p w14:paraId="662ADE74" w14:textId="77777777" w:rsidR="006D6859" w:rsidRPr="00000AB3" w:rsidRDefault="006D6859" w:rsidP="00730835">
            <w:pPr>
              <w:jc w:val="left"/>
              <w:rPr>
                <w:sz w:val="18"/>
                <w:szCs w:val="18"/>
              </w:rPr>
            </w:pPr>
          </w:p>
        </w:tc>
      </w:tr>
      <w:tr w:rsidR="006D6859" w14:paraId="21272F9F" w14:textId="77777777" w:rsidTr="006D6859">
        <w:trPr>
          <w:trHeight w:val="22"/>
          <w:tblHeader/>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000AB3" w:rsidRDefault="006D6859" w:rsidP="00730835">
            <w:pPr>
              <w:jc w:val="left"/>
              <w:rPr>
                <w:sz w:val="18"/>
                <w:szCs w:val="18"/>
              </w:rPr>
            </w:pPr>
          </w:p>
        </w:tc>
        <w:tc>
          <w:tcPr>
            <w:tcW w:w="1211" w:type="dxa"/>
            <w:shd w:val="clear" w:color="auto" w:fill="DBE5F1"/>
          </w:tcPr>
          <w:p w14:paraId="449CCEA1"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tcPr>
          <w:p w14:paraId="4EAFC35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47E6AE90"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tcPr>
          <w:p w14:paraId="77C393BD"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2507BA2A"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tcPr>
          <w:p w14:paraId="347DA484" w14:textId="77777777" w:rsidR="006D6859" w:rsidRPr="00000AB3" w:rsidRDefault="006D6859" w:rsidP="00730835">
            <w:pPr>
              <w:jc w:val="left"/>
              <w:rPr>
                <w:sz w:val="18"/>
                <w:szCs w:val="18"/>
              </w:rPr>
            </w:pPr>
          </w:p>
        </w:tc>
        <w:tc>
          <w:tcPr>
            <w:tcW w:w="346" w:type="dxa"/>
            <w:vMerge/>
            <w:shd w:val="clear" w:color="auto" w:fill="auto"/>
          </w:tcPr>
          <w:p w14:paraId="531D2BD3" w14:textId="77777777" w:rsidR="006D6859" w:rsidRPr="00000AB3" w:rsidRDefault="006D6859" w:rsidP="00730835">
            <w:pPr>
              <w:jc w:val="left"/>
              <w:rPr>
                <w:sz w:val="18"/>
                <w:szCs w:val="18"/>
              </w:rPr>
            </w:pPr>
          </w:p>
        </w:tc>
      </w:tr>
      <w:tr w:rsidR="006D6859" w14:paraId="72E92B7A" w14:textId="77777777" w:rsidTr="006D6859">
        <w:trPr>
          <w:trHeight w:val="22"/>
          <w:tblHeader/>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000AB3" w:rsidRDefault="006D6859" w:rsidP="00730835">
            <w:pPr>
              <w:jc w:val="left"/>
              <w:rPr>
                <w:sz w:val="18"/>
                <w:szCs w:val="18"/>
              </w:rPr>
            </w:pPr>
          </w:p>
        </w:tc>
        <w:tc>
          <w:tcPr>
            <w:tcW w:w="1211" w:type="dxa"/>
            <w:shd w:val="clear" w:color="auto" w:fill="DBE5F1"/>
          </w:tcPr>
          <w:p w14:paraId="7122026D"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tcPr>
          <w:p w14:paraId="40C3F354"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385AAE5D"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09DFFF4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tcPr>
          <w:p w14:paraId="71500F71" w14:textId="77777777" w:rsidR="006D6859" w:rsidRPr="00000AB3" w:rsidRDefault="006D6859" w:rsidP="00730835">
            <w:pPr>
              <w:jc w:val="center"/>
              <w:rPr>
                <w:sz w:val="18"/>
                <w:szCs w:val="18"/>
              </w:rPr>
            </w:pPr>
            <w:r w:rsidRPr="00000AB3">
              <w:rPr>
                <w:sz w:val="18"/>
                <w:szCs w:val="18"/>
              </w:rPr>
              <w:t>1</w:t>
            </w:r>
          </w:p>
        </w:tc>
        <w:tc>
          <w:tcPr>
            <w:tcW w:w="2126" w:type="dxa"/>
            <w:vMerge/>
            <w:shd w:val="clear" w:color="auto" w:fill="DBE5F1"/>
          </w:tcPr>
          <w:p w14:paraId="276D500C" w14:textId="77777777" w:rsidR="006D6859" w:rsidRPr="00000AB3" w:rsidRDefault="006D6859" w:rsidP="00730835">
            <w:pPr>
              <w:jc w:val="left"/>
              <w:rPr>
                <w:sz w:val="18"/>
                <w:szCs w:val="18"/>
              </w:rPr>
            </w:pPr>
          </w:p>
        </w:tc>
        <w:tc>
          <w:tcPr>
            <w:tcW w:w="346" w:type="dxa"/>
            <w:vMerge/>
            <w:shd w:val="clear" w:color="auto" w:fill="auto"/>
          </w:tcPr>
          <w:p w14:paraId="27A4A8B7" w14:textId="77777777" w:rsidR="006D6859" w:rsidRPr="00000AB3" w:rsidRDefault="006D6859" w:rsidP="00730835">
            <w:pPr>
              <w:jc w:val="left"/>
              <w:rPr>
                <w:sz w:val="18"/>
                <w:szCs w:val="18"/>
              </w:rPr>
            </w:pPr>
          </w:p>
        </w:tc>
      </w:tr>
      <w:tr w:rsidR="006D6859" w14:paraId="2FCA913A" w14:textId="77777777" w:rsidTr="006D6859">
        <w:trPr>
          <w:trHeight w:val="22"/>
          <w:tblHeader/>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000AB3" w:rsidRDefault="006D6859" w:rsidP="00730835">
            <w:pPr>
              <w:jc w:val="left"/>
              <w:rPr>
                <w:sz w:val="18"/>
                <w:szCs w:val="18"/>
              </w:rPr>
            </w:pPr>
          </w:p>
        </w:tc>
        <w:tc>
          <w:tcPr>
            <w:tcW w:w="1211" w:type="dxa"/>
            <w:shd w:val="clear" w:color="auto" w:fill="DBE5F1"/>
          </w:tcPr>
          <w:p w14:paraId="41E704DC"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tcPr>
          <w:p w14:paraId="56B254D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126CE185"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tcPr>
          <w:p w14:paraId="76146E0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tcPr>
          <w:p w14:paraId="08CCE92B" w14:textId="77777777" w:rsidR="006D6859" w:rsidRPr="00000AB3" w:rsidRDefault="006D6859" w:rsidP="00730835">
            <w:pPr>
              <w:jc w:val="center"/>
              <w:rPr>
                <w:sz w:val="18"/>
                <w:szCs w:val="18"/>
              </w:rPr>
            </w:pPr>
            <w:r w:rsidRPr="00000AB3">
              <w:rPr>
                <w:sz w:val="18"/>
                <w:szCs w:val="18"/>
              </w:rPr>
              <w:t>0</w:t>
            </w:r>
          </w:p>
        </w:tc>
        <w:tc>
          <w:tcPr>
            <w:tcW w:w="2126" w:type="dxa"/>
            <w:vMerge/>
            <w:shd w:val="clear" w:color="auto" w:fill="DBE5F1"/>
          </w:tcPr>
          <w:p w14:paraId="3819D124" w14:textId="77777777" w:rsidR="006D6859" w:rsidRPr="00000AB3" w:rsidRDefault="006D6859" w:rsidP="00730835">
            <w:pPr>
              <w:jc w:val="left"/>
              <w:rPr>
                <w:sz w:val="18"/>
                <w:szCs w:val="18"/>
              </w:rPr>
            </w:pPr>
          </w:p>
        </w:tc>
        <w:tc>
          <w:tcPr>
            <w:tcW w:w="346" w:type="dxa"/>
            <w:vMerge/>
            <w:shd w:val="clear" w:color="auto" w:fill="auto"/>
          </w:tcPr>
          <w:p w14:paraId="51792699" w14:textId="77777777" w:rsidR="006D6859" w:rsidRPr="00000AB3" w:rsidRDefault="006D6859" w:rsidP="00730835">
            <w:pPr>
              <w:jc w:val="left"/>
              <w:rPr>
                <w:sz w:val="18"/>
                <w:szCs w:val="18"/>
              </w:rPr>
            </w:pPr>
          </w:p>
        </w:tc>
      </w:tr>
      <w:tr w:rsidR="006D6859" w14:paraId="6422E644" w14:textId="77777777" w:rsidTr="006D6859">
        <w:trPr>
          <w:trHeight w:val="22"/>
          <w:tblHeader/>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646170CB" w14:textId="77777777" w:rsidR="006D6859" w:rsidRPr="00000AB3" w:rsidRDefault="006D6859" w:rsidP="00730835">
            <w:pPr>
              <w:jc w:val="left"/>
              <w:rPr>
                <w:sz w:val="18"/>
                <w:szCs w:val="18"/>
              </w:rPr>
            </w:pPr>
            <w:r w:rsidRPr="00000AB3">
              <w:rPr>
                <w:sz w:val="18"/>
                <w:szCs w:val="18"/>
              </w:rPr>
              <w:t>2.5.7g</w:t>
            </w:r>
          </w:p>
          <w:p w14:paraId="0930FB5C" w14:textId="77777777" w:rsidR="006D6859" w:rsidRPr="00000AB3" w:rsidRDefault="006D6859" w:rsidP="00730835">
            <w:pPr>
              <w:jc w:val="left"/>
              <w:rPr>
                <w:sz w:val="18"/>
                <w:szCs w:val="18"/>
              </w:rPr>
            </w:pPr>
            <w:r w:rsidRPr="00000AB3">
              <w:rPr>
                <w:sz w:val="18"/>
                <w:szCs w:val="18"/>
              </w:rPr>
              <w:t>[BASE 3 WK27_07]</w:t>
            </w:r>
          </w:p>
        </w:tc>
        <w:tc>
          <w:tcPr>
            <w:tcW w:w="1211" w:type="dxa"/>
            <w:shd w:val="clear" w:color="auto" w:fill="DBE5F1"/>
          </w:tcPr>
          <w:p w14:paraId="3727A335"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tcPr>
          <w:p w14:paraId="06ACF73B"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34955725"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tcPr>
          <w:p w14:paraId="603CEF92" w14:textId="77777777" w:rsidR="006D6859" w:rsidRPr="00000AB3" w:rsidRDefault="006D6859" w:rsidP="00730835">
            <w:pPr>
              <w:jc w:val="center"/>
              <w:rPr>
                <w:sz w:val="18"/>
                <w:szCs w:val="18"/>
              </w:rPr>
            </w:pPr>
            <w:r w:rsidRPr="00000AB3">
              <w:rPr>
                <w:sz w:val="18"/>
                <w:szCs w:val="18"/>
              </w:rPr>
              <w:t>10</w:t>
            </w:r>
          </w:p>
        </w:tc>
        <w:tc>
          <w:tcPr>
            <w:tcW w:w="1134" w:type="dxa"/>
            <w:shd w:val="clear" w:color="auto" w:fill="DBE5F1"/>
          </w:tcPr>
          <w:p w14:paraId="1CBF98AC"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50AFC9" w14:textId="77777777" w:rsidR="006D6859" w:rsidRPr="00000AB3" w:rsidRDefault="006D6859" w:rsidP="00730835">
            <w:pPr>
              <w:jc w:val="left"/>
              <w:rPr>
                <w:sz w:val="18"/>
                <w:szCs w:val="18"/>
              </w:rPr>
            </w:pPr>
          </w:p>
        </w:tc>
        <w:tc>
          <w:tcPr>
            <w:tcW w:w="346" w:type="dxa"/>
            <w:vMerge/>
            <w:shd w:val="clear" w:color="auto" w:fill="auto"/>
          </w:tcPr>
          <w:p w14:paraId="1B749FCB" w14:textId="77777777" w:rsidR="006D6859" w:rsidRPr="00000AB3" w:rsidRDefault="006D6859" w:rsidP="00730835">
            <w:pPr>
              <w:jc w:val="left"/>
              <w:rPr>
                <w:sz w:val="18"/>
                <w:szCs w:val="18"/>
              </w:rPr>
            </w:pPr>
          </w:p>
        </w:tc>
      </w:tr>
      <w:tr w:rsidR="006D6859" w14:paraId="615AF58C" w14:textId="77777777" w:rsidTr="006D6859">
        <w:trPr>
          <w:trHeight w:val="22"/>
          <w:tblHeader/>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000AB3" w:rsidRDefault="006D6859" w:rsidP="00730835">
            <w:pPr>
              <w:jc w:val="left"/>
              <w:rPr>
                <w:sz w:val="18"/>
                <w:szCs w:val="18"/>
              </w:rPr>
            </w:pPr>
          </w:p>
        </w:tc>
        <w:tc>
          <w:tcPr>
            <w:tcW w:w="1211" w:type="dxa"/>
            <w:shd w:val="clear" w:color="auto" w:fill="DBE5F1"/>
          </w:tcPr>
          <w:p w14:paraId="5EAC19A9"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tcPr>
          <w:p w14:paraId="0B615C2A"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31195CB9"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3506F827"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tcPr>
          <w:p w14:paraId="676ACCED" w14:textId="77777777" w:rsidR="006D6859" w:rsidRPr="00000AB3" w:rsidRDefault="006D6859" w:rsidP="00730835">
            <w:pPr>
              <w:jc w:val="center"/>
              <w:rPr>
                <w:sz w:val="18"/>
                <w:szCs w:val="18"/>
              </w:rPr>
            </w:pPr>
            <w:r w:rsidRPr="00000AB3">
              <w:rPr>
                <w:sz w:val="18"/>
                <w:szCs w:val="18"/>
              </w:rPr>
              <w:t>5</w:t>
            </w:r>
          </w:p>
        </w:tc>
        <w:tc>
          <w:tcPr>
            <w:tcW w:w="2126" w:type="dxa"/>
            <w:shd w:val="clear" w:color="auto" w:fill="DBE5F1"/>
          </w:tcPr>
          <w:p w14:paraId="07449B5C" w14:textId="77777777" w:rsidR="006D6859" w:rsidRPr="00000AB3" w:rsidRDefault="006D6859" w:rsidP="00730835">
            <w:pPr>
              <w:jc w:val="left"/>
              <w:rPr>
                <w:sz w:val="18"/>
                <w:szCs w:val="18"/>
              </w:rPr>
            </w:pPr>
          </w:p>
        </w:tc>
        <w:tc>
          <w:tcPr>
            <w:tcW w:w="346" w:type="dxa"/>
            <w:vMerge/>
            <w:shd w:val="clear" w:color="auto" w:fill="auto"/>
          </w:tcPr>
          <w:p w14:paraId="6E08C42D" w14:textId="77777777" w:rsidR="006D6859" w:rsidRPr="00000AB3" w:rsidRDefault="006D6859" w:rsidP="00730835">
            <w:pPr>
              <w:jc w:val="left"/>
              <w:rPr>
                <w:sz w:val="18"/>
                <w:szCs w:val="18"/>
              </w:rPr>
            </w:pPr>
          </w:p>
        </w:tc>
      </w:tr>
      <w:tr w:rsidR="006D6859" w14:paraId="362C1647" w14:textId="77777777" w:rsidTr="006D6859">
        <w:trPr>
          <w:trHeight w:val="22"/>
          <w:tblHeader/>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000AB3" w:rsidRDefault="006D6859" w:rsidP="00730835">
            <w:pPr>
              <w:jc w:val="left"/>
              <w:rPr>
                <w:sz w:val="18"/>
                <w:szCs w:val="18"/>
              </w:rPr>
            </w:pPr>
          </w:p>
        </w:tc>
        <w:tc>
          <w:tcPr>
            <w:tcW w:w="1211" w:type="dxa"/>
            <w:shd w:val="clear" w:color="auto" w:fill="DBE5F1"/>
          </w:tcPr>
          <w:p w14:paraId="42DC1281"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tcPr>
          <w:p w14:paraId="0FBEC585"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24AC2CF3"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tcPr>
          <w:p w14:paraId="7C45318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tcPr>
          <w:p w14:paraId="058909CB" w14:textId="77777777" w:rsidR="006D6859" w:rsidRPr="00000AB3" w:rsidRDefault="006D6859" w:rsidP="00730835">
            <w:pPr>
              <w:jc w:val="center"/>
              <w:rPr>
                <w:sz w:val="18"/>
                <w:szCs w:val="18"/>
              </w:rPr>
            </w:pPr>
            <w:r w:rsidRPr="00000AB3">
              <w:rPr>
                <w:sz w:val="18"/>
                <w:szCs w:val="18"/>
              </w:rPr>
              <w:t>2</w:t>
            </w:r>
          </w:p>
        </w:tc>
        <w:tc>
          <w:tcPr>
            <w:tcW w:w="2126" w:type="dxa"/>
            <w:shd w:val="clear" w:color="auto" w:fill="DBE5F1"/>
          </w:tcPr>
          <w:p w14:paraId="754961D2" w14:textId="77777777" w:rsidR="006D6859" w:rsidRPr="00000AB3" w:rsidRDefault="006D6859" w:rsidP="00730835">
            <w:pPr>
              <w:jc w:val="left"/>
              <w:rPr>
                <w:sz w:val="18"/>
                <w:szCs w:val="18"/>
              </w:rPr>
            </w:pPr>
          </w:p>
        </w:tc>
        <w:tc>
          <w:tcPr>
            <w:tcW w:w="346" w:type="dxa"/>
            <w:vMerge/>
            <w:shd w:val="clear" w:color="auto" w:fill="auto"/>
          </w:tcPr>
          <w:p w14:paraId="1B3AB485" w14:textId="77777777" w:rsidR="006D6859" w:rsidRPr="00000AB3" w:rsidRDefault="006D6859" w:rsidP="00730835">
            <w:pPr>
              <w:jc w:val="left"/>
              <w:rPr>
                <w:sz w:val="18"/>
                <w:szCs w:val="18"/>
              </w:rPr>
            </w:pPr>
          </w:p>
        </w:tc>
      </w:tr>
      <w:tr w:rsidR="006D6859" w14:paraId="1BD9D974" w14:textId="77777777" w:rsidTr="006D6859">
        <w:trPr>
          <w:trHeight w:val="22"/>
          <w:tblHeader/>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tcPr>
          <w:p w14:paraId="6975DD2C"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69B2CB9B"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0B39E55C" w14:textId="77777777" w:rsidR="006D6859" w:rsidRPr="00000AB3" w:rsidRDefault="006D6859"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4720AB0D"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tcPr>
          <w:p w14:paraId="4B4EE724" w14:textId="77777777" w:rsidR="006D6859" w:rsidRPr="00000AB3" w:rsidRDefault="006D6859" w:rsidP="00730835">
            <w:pPr>
              <w:jc w:val="center"/>
              <w:rPr>
                <w:sz w:val="18"/>
                <w:szCs w:val="18"/>
              </w:rPr>
            </w:pPr>
            <w:r w:rsidRPr="00000AB3">
              <w:rPr>
                <w:sz w:val="18"/>
                <w:szCs w:val="18"/>
              </w:rPr>
              <w:t>1</w:t>
            </w:r>
          </w:p>
        </w:tc>
        <w:tc>
          <w:tcPr>
            <w:tcW w:w="2126" w:type="dxa"/>
            <w:tcBorders>
              <w:bottom w:val="single" w:sz="4" w:space="0" w:color="auto"/>
            </w:tcBorders>
            <w:shd w:val="clear" w:color="auto" w:fill="DBE5F1"/>
          </w:tcPr>
          <w:p w14:paraId="2D062C9E" w14:textId="77777777" w:rsidR="006D6859" w:rsidRPr="00000AB3" w:rsidRDefault="006D6859" w:rsidP="00730835">
            <w:pPr>
              <w:jc w:val="left"/>
              <w:rPr>
                <w:sz w:val="18"/>
                <w:szCs w:val="18"/>
              </w:rPr>
            </w:pPr>
          </w:p>
        </w:tc>
        <w:tc>
          <w:tcPr>
            <w:tcW w:w="346" w:type="dxa"/>
            <w:vMerge/>
            <w:shd w:val="clear" w:color="auto" w:fill="auto"/>
          </w:tcPr>
          <w:p w14:paraId="60EA6963" w14:textId="77777777" w:rsidR="006D6859" w:rsidRPr="00000AB3" w:rsidRDefault="006D6859" w:rsidP="00730835">
            <w:pPr>
              <w:jc w:val="left"/>
              <w:rPr>
                <w:sz w:val="18"/>
                <w:szCs w:val="18"/>
              </w:rPr>
            </w:pPr>
          </w:p>
        </w:tc>
      </w:tr>
      <w:tr w:rsidR="006D6859" w14:paraId="0AA09AB0" w14:textId="77777777" w:rsidTr="006D6859">
        <w:trPr>
          <w:trHeight w:val="22"/>
          <w:tblHeader/>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06B85DD7" w14:textId="77777777" w:rsidR="006D6859" w:rsidRPr="00000AB3" w:rsidRDefault="006D6859" w:rsidP="00730835">
            <w:pPr>
              <w:jc w:val="left"/>
              <w:rPr>
                <w:sz w:val="18"/>
                <w:szCs w:val="18"/>
              </w:rPr>
            </w:pPr>
            <w:r w:rsidRPr="00000AB3">
              <w:rPr>
                <w:sz w:val="18"/>
                <w:szCs w:val="18"/>
              </w:rPr>
              <w:t>2.5.7g</w:t>
            </w:r>
          </w:p>
          <w:p w14:paraId="69F4C031" w14:textId="77777777" w:rsidR="006D6859" w:rsidRPr="00000AB3" w:rsidRDefault="006D6859" w:rsidP="00730835">
            <w:pPr>
              <w:jc w:val="left"/>
              <w:rPr>
                <w:sz w:val="18"/>
                <w:szCs w:val="18"/>
              </w:rPr>
            </w:pPr>
            <w:r w:rsidRPr="00000AB3">
              <w:rPr>
                <w:sz w:val="18"/>
                <w:szCs w:val="18"/>
              </w:rPr>
              <w:t>[UPDATE WK37_07]</w:t>
            </w:r>
          </w:p>
        </w:tc>
        <w:tc>
          <w:tcPr>
            <w:tcW w:w="1211" w:type="dxa"/>
            <w:shd w:val="clear" w:color="auto" w:fill="DBE5F1"/>
            <w:vAlign w:val="center"/>
          </w:tcPr>
          <w:p w14:paraId="6D7E15C1" w14:textId="77777777" w:rsidR="006D6859" w:rsidRPr="00000AB3" w:rsidRDefault="006D6859" w:rsidP="00730835">
            <w:pPr>
              <w:jc w:val="left"/>
              <w:rPr>
                <w:sz w:val="18"/>
                <w:szCs w:val="18"/>
              </w:rPr>
            </w:pPr>
            <w:r w:rsidRPr="00000AB3">
              <w:rPr>
                <w:sz w:val="18"/>
                <w:szCs w:val="18"/>
              </w:rPr>
              <w:t>GB302840</w:t>
            </w:r>
          </w:p>
        </w:tc>
        <w:tc>
          <w:tcPr>
            <w:tcW w:w="1134" w:type="dxa"/>
            <w:shd w:val="clear" w:color="auto" w:fill="DBE5F1"/>
            <w:vAlign w:val="center"/>
          </w:tcPr>
          <w:p w14:paraId="191573EB"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670CB9F0"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6E461589" w14:textId="77777777" w:rsidR="006D6859" w:rsidRPr="00000AB3" w:rsidRDefault="006D6859" w:rsidP="00730835">
            <w:pPr>
              <w:jc w:val="center"/>
              <w:rPr>
                <w:sz w:val="18"/>
                <w:szCs w:val="18"/>
              </w:rPr>
            </w:pPr>
            <w:r w:rsidRPr="00000AB3">
              <w:rPr>
                <w:sz w:val="18"/>
                <w:szCs w:val="18"/>
              </w:rPr>
              <w:t>23</w:t>
            </w:r>
          </w:p>
        </w:tc>
        <w:tc>
          <w:tcPr>
            <w:tcW w:w="1134" w:type="dxa"/>
            <w:shd w:val="clear" w:color="auto" w:fill="DBE5F1"/>
            <w:vAlign w:val="center"/>
          </w:tcPr>
          <w:p w14:paraId="11B51173" w14:textId="77777777" w:rsidR="006D6859" w:rsidRPr="00000AB3" w:rsidRDefault="006D6859" w:rsidP="00730835">
            <w:pPr>
              <w:jc w:val="center"/>
              <w:rPr>
                <w:sz w:val="18"/>
                <w:szCs w:val="18"/>
              </w:rPr>
            </w:pPr>
            <w:r w:rsidRPr="00000AB3">
              <w:rPr>
                <w:sz w:val="18"/>
                <w:szCs w:val="18"/>
              </w:rPr>
              <w:t>4</w:t>
            </w:r>
          </w:p>
        </w:tc>
        <w:tc>
          <w:tcPr>
            <w:tcW w:w="2126" w:type="dxa"/>
            <w:shd w:val="clear" w:color="auto" w:fill="DBE5F1"/>
          </w:tcPr>
          <w:p w14:paraId="6A6B12CF"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28BD8B95" w14:textId="77777777" w:rsidR="006D6859" w:rsidRPr="00000AB3" w:rsidRDefault="006D6859" w:rsidP="00730835">
            <w:pPr>
              <w:jc w:val="left"/>
              <w:rPr>
                <w:sz w:val="18"/>
                <w:szCs w:val="18"/>
              </w:rPr>
            </w:pPr>
          </w:p>
        </w:tc>
      </w:tr>
      <w:tr w:rsidR="006D6859" w14:paraId="44DA3186" w14:textId="77777777" w:rsidTr="006D6859">
        <w:trPr>
          <w:trHeight w:val="22"/>
          <w:tblHeader/>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000AB3" w:rsidRDefault="006D6859" w:rsidP="00730835">
            <w:pPr>
              <w:jc w:val="left"/>
              <w:rPr>
                <w:sz w:val="18"/>
                <w:szCs w:val="18"/>
              </w:rPr>
            </w:pPr>
          </w:p>
        </w:tc>
        <w:tc>
          <w:tcPr>
            <w:tcW w:w="1211" w:type="dxa"/>
            <w:shd w:val="clear" w:color="auto" w:fill="DBE5F1"/>
            <w:vAlign w:val="center"/>
          </w:tcPr>
          <w:p w14:paraId="1E1DEAF9" w14:textId="77777777" w:rsidR="006D6859" w:rsidRPr="00000AB3" w:rsidRDefault="006D6859" w:rsidP="00730835">
            <w:pPr>
              <w:jc w:val="left"/>
              <w:rPr>
                <w:sz w:val="18"/>
                <w:szCs w:val="18"/>
              </w:rPr>
            </w:pPr>
            <w:r w:rsidRPr="00000AB3">
              <w:rPr>
                <w:sz w:val="18"/>
                <w:szCs w:val="18"/>
              </w:rPr>
              <w:t>GB303220</w:t>
            </w:r>
          </w:p>
        </w:tc>
        <w:tc>
          <w:tcPr>
            <w:tcW w:w="1134" w:type="dxa"/>
            <w:shd w:val="clear" w:color="auto" w:fill="DBE5F1"/>
            <w:vAlign w:val="center"/>
          </w:tcPr>
          <w:p w14:paraId="7CCC0721"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3A3A716D"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6F1E46ED"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793D440" w14:textId="77777777" w:rsidR="006D6859" w:rsidRPr="00000AB3" w:rsidRDefault="006D6859" w:rsidP="00730835">
            <w:pPr>
              <w:jc w:val="center"/>
              <w:rPr>
                <w:sz w:val="18"/>
                <w:szCs w:val="18"/>
              </w:rPr>
            </w:pPr>
            <w:r w:rsidRPr="00000AB3">
              <w:rPr>
                <w:sz w:val="18"/>
                <w:szCs w:val="18"/>
              </w:rPr>
              <w:t>7</w:t>
            </w:r>
          </w:p>
        </w:tc>
        <w:tc>
          <w:tcPr>
            <w:tcW w:w="2126" w:type="dxa"/>
            <w:shd w:val="clear" w:color="auto" w:fill="DBE5F1"/>
          </w:tcPr>
          <w:p w14:paraId="7D4299A7" w14:textId="77777777" w:rsidR="006D6859" w:rsidRPr="00000AB3" w:rsidRDefault="006D6859" w:rsidP="00730835">
            <w:pPr>
              <w:jc w:val="left"/>
              <w:rPr>
                <w:sz w:val="18"/>
                <w:szCs w:val="18"/>
              </w:rPr>
            </w:pPr>
          </w:p>
        </w:tc>
        <w:tc>
          <w:tcPr>
            <w:tcW w:w="346" w:type="dxa"/>
            <w:vMerge/>
            <w:shd w:val="clear" w:color="auto" w:fill="auto"/>
          </w:tcPr>
          <w:p w14:paraId="7F0D85FD" w14:textId="77777777" w:rsidR="006D6859" w:rsidRPr="00000AB3" w:rsidRDefault="006D6859" w:rsidP="00730835">
            <w:pPr>
              <w:jc w:val="left"/>
              <w:rPr>
                <w:sz w:val="18"/>
                <w:szCs w:val="18"/>
              </w:rPr>
            </w:pPr>
          </w:p>
        </w:tc>
      </w:tr>
      <w:tr w:rsidR="006D6859" w14:paraId="621B3EDC" w14:textId="77777777" w:rsidTr="006D6859">
        <w:trPr>
          <w:trHeight w:val="22"/>
          <w:tblHeader/>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000AB3" w:rsidRDefault="006D6859" w:rsidP="00730835">
            <w:pPr>
              <w:jc w:val="left"/>
              <w:rPr>
                <w:sz w:val="18"/>
                <w:szCs w:val="18"/>
              </w:rPr>
            </w:pPr>
          </w:p>
        </w:tc>
        <w:tc>
          <w:tcPr>
            <w:tcW w:w="1211" w:type="dxa"/>
            <w:shd w:val="clear" w:color="auto" w:fill="DBE5F1"/>
            <w:vAlign w:val="center"/>
          </w:tcPr>
          <w:p w14:paraId="09A45B1C" w14:textId="77777777" w:rsidR="006D6859" w:rsidRPr="00000AB3" w:rsidRDefault="006D6859" w:rsidP="00730835">
            <w:pPr>
              <w:jc w:val="left"/>
              <w:rPr>
                <w:sz w:val="18"/>
                <w:szCs w:val="18"/>
              </w:rPr>
            </w:pPr>
            <w:r w:rsidRPr="00000AB3">
              <w:rPr>
                <w:sz w:val="18"/>
                <w:szCs w:val="18"/>
              </w:rPr>
              <w:t>GB303420</w:t>
            </w:r>
          </w:p>
        </w:tc>
        <w:tc>
          <w:tcPr>
            <w:tcW w:w="1134" w:type="dxa"/>
            <w:shd w:val="clear" w:color="auto" w:fill="DBE5F1"/>
            <w:vAlign w:val="center"/>
          </w:tcPr>
          <w:p w14:paraId="0147F458"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40757A83" w14:textId="77777777" w:rsidR="006D6859" w:rsidRPr="00000AB3" w:rsidRDefault="006D6859" w:rsidP="00730835">
            <w:pPr>
              <w:jc w:val="center"/>
              <w:rPr>
                <w:sz w:val="18"/>
                <w:szCs w:val="18"/>
              </w:rPr>
            </w:pPr>
            <w:r w:rsidRPr="00000AB3">
              <w:rPr>
                <w:sz w:val="18"/>
                <w:szCs w:val="18"/>
              </w:rPr>
              <w:t>12</w:t>
            </w:r>
          </w:p>
        </w:tc>
        <w:tc>
          <w:tcPr>
            <w:tcW w:w="1134" w:type="dxa"/>
            <w:shd w:val="clear" w:color="auto" w:fill="DBE5F1"/>
            <w:vAlign w:val="center"/>
          </w:tcPr>
          <w:p w14:paraId="75E9BC69"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22EDF385" w14:textId="77777777" w:rsidR="006D6859" w:rsidRPr="00000AB3" w:rsidRDefault="006D6859" w:rsidP="00730835">
            <w:pPr>
              <w:jc w:val="center"/>
              <w:rPr>
                <w:sz w:val="18"/>
                <w:szCs w:val="18"/>
              </w:rPr>
            </w:pPr>
            <w:r w:rsidRPr="00000AB3">
              <w:rPr>
                <w:sz w:val="18"/>
                <w:szCs w:val="18"/>
              </w:rPr>
              <w:t>12</w:t>
            </w:r>
          </w:p>
        </w:tc>
        <w:tc>
          <w:tcPr>
            <w:tcW w:w="2126" w:type="dxa"/>
            <w:shd w:val="clear" w:color="auto" w:fill="DBE5F1"/>
          </w:tcPr>
          <w:p w14:paraId="1DA3F409" w14:textId="77777777" w:rsidR="006D6859" w:rsidRPr="00000AB3" w:rsidRDefault="006D6859" w:rsidP="00730835">
            <w:pPr>
              <w:jc w:val="left"/>
              <w:rPr>
                <w:sz w:val="18"/>
                <w:szCs w:val="18"/>
              </w:rPr>
            </w:pPr>
          </w:p>
        </w:tc>
        <w:tc>
          <w:tcPr>
            <w:tcW w:w="346" w:type="dxa"/>
            <w:vMerge/>
            <w:shd w:val="clear" w:color="auto" w:fill="auto"/>
          </w:tcPr>
          <w:p w14:paraId="35D5B205" w14:textId="77777777" w:rsidR="006D6859" w:rsidRPr="00000AB3" w:rsidRDefault="006D6859" w:rsidP="00730835">
            <w:pPr>
              <w:jc w:val="left"/>
              <w:rPr>
                <w:sz w:val="18"/>
                <w:szCs w:val="18"/>
              </w:rPr>
            </w:pPr>
          </w:p>
        </w:tc>
      </w:tr>
      <w:tr w:rsidR="006D6859" w14:paraId="71F44259" w14:textId="77777777" w:rsidTr="006D6859">
        <w:trPr>
          <w:trHeight w:val="22"/>
          <w:tblHeader/>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000AB3" w:rsidRDefault="006D6859" w:rsidP="00730835">
            <w:pPr>
              <w:jc w:val="left"/>
              <w:rPr>
                <w:sz w:val="18"/>
                <w:szCs w:val="18"/>
              </w:rPr>
            </w:pPr>
          </w:p>
        </w:tc>
        <w:tc>
          <w:tcPr>
            <w:tcW w:w="1211" w:type="dxa"/>
            <w:shd w:val="clear" w:color="auto" w:fill="DBE5F1"/>
            <w:vAlign w:val="center"/>
          </w:tcPr>
          <w:p w14:paraId="5DF4C0E7" w14:textId="77777777" w:rsidR="006D6859" w:rsidRPr="00000AB3" w:rsidRDefault="006D6859" w:rsidP="00730835">
            <w:pPr>
              <w:jc w:val="left"/>
              <w:rPr>
                <w:sz w:val="18"/>
                <w:szCs w:val="18"/>
              </w:rPr>
            </w:pPr>
            <w:r w:rsidRPr="00000AB3">
              <w:rPr>
                <w:sz w:val="18"/>
                <w:szCs w:val="18"/>
              </w:rPr>
              <w:t>GB303460</w:t>
            </w:r>
          </w:p>
        </w:tc>
        <w:tc>
          <w:tcPr>
            <w:tcW w:w="1134" w:type="dxa"/>
            <w:shd w:val="clear" w:color="auto" w:fill="DBE5F1"/>
            <w:vAlign w:val="center"/>
          </w:tcPr>
          <w:p w14:paraId="11994B3E"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0E83D86"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288D19C5"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4822571C"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tcPr>
          <w:p w14:paraId="68749E04" w14:textId="77777777" w:rsidR="006D6859" w:rsidRPr="00000AB3" w:rsidRDefault="006D6859" w:rsidP="00730835">
            <w:pPr>
              <w:jc w:val="left"/>
              <w:rPr>
                <w:sz w:val="18"/>
                <w:szCs w:val="18"/>
              </w:rPr>
            </w:pPr>
          </w:p>
        </w:tc>
        <w:tc>
          <w:tcPr>
            <w:tcW w:w="346" w:type="dxa"/>
            <w:vMerge/>
            <w:shd w:val="clear" w:color="auto" w:fill="auto"/>
          </w:tcPr>
          <w:p w14:paraId="5CDEFF48" w14:textId="77777777" w:rsidR="006D6859" w:rsidRPr="00000AB3" w:rsidRDefault="006D6859" w:rsidP="00730835">
            <w:pPr>
              <w:jc w:val="left"/>
              <w:rPr>
                <w:sz w:val="18"/>
                <w:szCs w:val="18"/>
              </w:rPr>
            </w:pPr>
          </w:p>
        </w:tc>
      </w:tr>
      <w:tr w:rsidR="006D6859" w14:paraId="4E42E189" w14:textId="77777777" w:rsidTr="006D6859">
        <w:trPr>
          <w:trHeight w:val="22"/>
          <w:tblHeader/>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000AB3" w:rsidRDefault="006D6859" w:rsidP="00730835">
            <w:pPr>
              <w:jc w:val="left"/>
              <w:rPr>
                <w:sz w:val="18"/>
                <w:szCs w:val="18"/>
              </w:rPr>
            </w:pPr>
          </w:p>
        </w:tc>
        <w:tc>
          <w:tcPr>
            <w:tcW w:w="1211" w:type="dxa"/>
            <w:shd w:val="clear" w:color="auto" w:fill="DBE5F1"/>
            <w:vAlign w:val="center"/>
          </w:tcPr>
          <w:p w14:paraId="131B6A03" w14:textId="77777777" w:rsidR="006D6859" w:rsidRPr="00000AB3" w:rsidRDefault="006D6859" w:rsidP="00730835">
            <w:pPr>
              <w:jc w:val="left"/>
              <w:rPr>
                <w:sz w:val="18"/>
                <w:szCs w:val="18"/>
              </w:rPr>
            </w:pPr>
            <w:r w:rsidRPr="00000AB3">
              <w:rPr>
                <w:sz w:val="18"/>
                <w:szCs w:val="18"/>
              </w:rPr>
              <w:t>GB40162A</w:t>
            </w:r>
          </w:p>
        </w:tc>
        <w:tc>
          <w:tcPr>
            <w:tcW w:w="1134" w:type="dxa"/>
            <w:shd w:val="clear" w:color="auto" w:fill="DBE5F1"/>
            <w:vAlign w:val="center"/>
          </w:tcPr>
          <w:p w14:paraId="1DBEB502"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832BEE1"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0DD19D93" w14:textId="77777777" w:rsidR="006D6859" w:rsidRPr="00000AB3" w:rsidRDefault="006D6859" w:rsidP="00730835">
            <w:pPr>
              <w:jc w:val="center"/>
              <w:rPr>
                <w:sz w:val="18"/>
                <w:szCs w:val="18"/>
              </w:rPr>
            </w:pPr>
            <w:r w:rsidRPr="00000AB3">
              <w:rPr>
                <w:sz w:val="18"/>
                <w:szCs w:val="18"/>
              </w:rPr>
              <w:t>9</w:t>
            </w:r>
          </w:p>
        </w:tc>
        <w:tc>
          <w:tcPr>
            <w:tcW w:w="1134" w:type="dxa"/>
            <w:shd w:val="clear" w:color="auto" w:fill="DBE5F1"/>
            <w:vAlign w:val="center"/>
          </w:tcPr>
          <w:p w14:paraId="3D96D018" w14:textId="77777777" w:rsidR="006D6859" w:rsidRPr="00000AB3" w:rsidRDefault="006D6859" w:rsidP="00730835">
            <w:pPr>
              <w:jc w:val="center"/>
              <w:rPr>
                <w:sz w:val="18"/>
                <w:szCs w:val="18"/>
              </w:rPr>
            </w:pPr>
            <w:r w:rsidRPr="00000AB3">
              <w:rPr>
                <w:sz w:val="18"/>
                <w:szCs w:val="18"/>
              </w:rPr>
              <w:t>0</w:t>
            </w:r>
          </w:p>
        </w:tc>
        <w:tc>
          <w:tcPr>
            <w:tcW w:w="2126" w:type="dxa"/>
            <w:vMerge w:val="restart"/>
            <w:shd w:val="clear" w:color="auto" w:fill="DBE5F1"/>
          </w:tcPr>
          <w:p w14:paraId="5DB9EB54" w14:textId="77777777" w:rsidR="006D6859" w:rsidRPr="00000AB3" w:rsidRDefault="006D6859" w:rsidP="00730835">
            <w:pPr>
              <w:jc w:val="left"/>
              <w:rPr>
                <w:sz w:val="18"/>
                <w:szCs w:val="18"/>
              </w:rPr>
            </w:pPr>
            <w:r w:rsidRPr="00000AB3">
              <w:rPr>
                <w:sz w:val="18"/>
                <w:szCs w:val="18"/>
              </w:rPr>
              <w:t>Cells not updated due to incompatible</w:t>
            </w:r>
          </w:p>
          <w:p w14:paraId="4085E1B6" w14:textId="77777777" w:rsidR="006D6859" w:rsidRPr="00000AB3" w:rsidRDefault="006D6859" w:rsidP="00730835">
            <w:pPr>
              <w:jc w:val="left"/>
              <w:rPr>
                <w:sz w:val="18"/>
                <w:szCs w:val="18"/>
              </w:rPr>
            </w:pPr>
            <w:r w:rsidRPr="00000AB3">
              <w:rPr>
                <w:sz w:val="18"/>
                <w:szCs w:val="18"/>
              </w:rPr>
              <w:t>BASE 2</w:t>
            </w:r>
          </w:p>
        </w:tc>
        <w:tc>
          <w:tcPr>
            <w:tcW w:w="346" w:type="dxa"/>
            <w:vMerge/>
            <w:shd w:val="clear" w:color="auto" w:fill="auto"/>
          </w:tcPr>
          <w:p w14:paraId="6B30E80B" w14:textId="77777777" w:rsidR="006D6859" w:rsidRPr="00000AB3" w:rsidRDefault="006D6859" w:rsidP="00730835">
            <w:pPr>
              <w:jc w:val="left"/>
              <w:rPr>
                <w:sz w:val="18"/>
                <w:szCs w:val="18"/>
              </w:rPr>
            </w:pPr>
          </w:p>
        </w:tc>
      </w:tr>
      <w:tr w:rsidR="006D6859" w14:paraId="4CB10167" w14:textId="77777777" w:rsidTr="006D6859">
        <w:trPr>
          <w:trHeight w:val="22"/>
          <w:tblHeader/>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000AB3" w:rsidRDefault="006D6859" w:rsidP="00730835">
            <w:pPr>
              <w:jc w:val="left"/>
              <w:rPr>
                <w:sz w:val="18"/>
                <w:szCs w:val="18"/>
              </w:rPr>
            </w:pPr>
          </w:p>
        </w:tc>
        <w:tc>
          <w:tcPr>
            <w:tcW w:w="1211" w:type="dxa"/>
            <w:shd w:val="clear" w:color="auto" w:fill="DBE5F1"/>
            <w:vAlign w:val="center"/>
          </w:tcPr>
          <w:p w14:paraId="0EC89C43" w14:textId="77777777" w:rsidR="006D6859" w:rsidRPr="00000AB3" w:rsidRDefault="006D6859" w:rsidP="00730835">
            <w:pPr>
              <w:jc w:val="left"/>
              <w:rPr>
                <w:sz w:val="18"/>
                <w:szCs w:val="18"/>
              </w:rPr>
            </w:pPr>
            <w:r w:rsidRPr="00000AB3">
              <w:rPr>
                <w:sz w:val="18"/>
                <w:szCs w:val="18"/>
              </w:rPr>
              <w:t>GB40184A</w:t>
            </w:r>
          </w:p>
        </w:tc>
        <w:tc>
          <w:tcPr>
            <w:tcW w:w="1134" w:type="dxa"/>
            <w:shd w:val="clear" w:color="auto" w:fill="DBE5F1"/>
            <w:vAlign w:val="center"/>
          </w:tcPr>
          <w:p w14:paraId="411F7E1F" w14:textId="77777777" w:rsidR="006D6859" w:rsidRPr="00000AB3" w:rsidRDefault="006D6859" w:rsidP="00730835">
            <w:pPr>
              <w:jc w:val="center"/>
              <w:rPr>
                <w:sz w:val="18"/>
                <w:szCs w:val="18"/>
              </w:rPr>
            </w:pPr>
            <w:r w:rsidRPr="00000AB3">
              <w:rPr>
                <w:sz w:val="18"/>
                <w:szCs w:val="18"/>
              </w:rPr>
              <w:t>3</w:t>
            </w:r>
          </w:p>
        </w:tc>
        <w:tc>
          <w:tcPr>
            <w:tcW w:w="1134" w:type="dxa"/>
            <w:shd w:val="clear" w:color="auto" w:fill="DBE5F1"/>
            <w:vAlign w:val="center"/>
          </w:tcPr>
          <w:p w14:paraId="7036458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6D170757"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27817BA2" w14:textId="77777777" w:rsidR="006D6859" w:rsidRPr="00000AB3" w:rsidRDefault="006D6859" w:rsidP="00730835">
            <w:pPr>
              <w:jc w:val="center"/>
              <w:rPr>
                <w:sz w:val="18"/>
                <w:szCs w:val="18"/>
              </w:rPr>
            </w:pPr>
            <w:r w:rsidRPr="00000AB3">
              <w:rPr>
                <w:sz w:val="18"/>
                <w:szCs w:val="18"/>
              </w:rPr>
              <w:t>3</w:t>
            </w:r>
          </w:p>
        </w:tc>
        <w:tc>
          <w:tcPr>
            <w:tcW w:w="2126" w:type="dxa"/>
            <w:vMerge/>
            <w:shd w:val="clear" w:color="auto" w:fill="DBE5F1"/>
            <w:vAlign w:val="center"/>
          </w:tcPr>
          <w:p w14:paraId="2D70C667" w14:textId="77777777" w:rsidR="006D6859" w:rsidRPr="00000AB3" w:rsidRDefault="006D6859" w:rsidP="00730835">
            <w:pPr>
              <w:jc w:val="left"/>
              <w:rPr>
                <w:sz w:val="18"/>
                <w:szCs w:val="18"/>
              </w:rPr>
            </w:pPr>
          </w:p>
        </w:tc>
        <w:tc>
          <w:tcPr>
            <w:tcW w:w="346" w:type="dxa"/>
            <w:vMerge/>
            <w:shd w:val="clear" w:color="auto" w:fill="auto"/>
          </w:tcPr>
          <w:p w14:paraId="5A781B02" w14:textId="77777777" w:rsidR="006D6859" w:rsidRPr="00000AB3" w:rsidRDefault="006D6859" w:rsidP="00730835">
            <w:pPr>
              <w:jc w:val="left"/>
              <w:rPr>
                <w:sz w:val="18"/>
                <w:szCs w:val="18"/>
              </w:rPr>
            </w:pPr>
          </w:p>
        </w:tc>
      </w:tr>
      <w:tr w:rsidR="006D6859" w14:paraId="71199547" w14:textId="77777777" w:rsidTr="006D6859">
        <w:trPr>
          <w:trHeight w:val="22"/>
          <w:tblHeader/>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000AB3" w:rsidRDefault="006D6859" w:rsidP="00730835">
            <w:pPr>
              <w:jc w:val="left"/>
              <w:rPr>
                <w:sz w:val="18"/>
                <w:szCs w:val="18"/>
              </w:rPr>
            </w:pPr>
          </w:p>
        </w:tc>
        <w:tc>
          <w:tcPr>
            <w:tcW w:w="1211" w:type="dxa"/>
            <w:shd w:val="clear" w:color="auto" w:fill="DBE5F1"/>
            <w:vAlign w:val="center"/>
          </w:tcPr>
          <w:p w14:paraId="5117CF78" w14:textId="77777777" w:rsidR="006D6859" w:rsidRPr="00000AB3" w:rsidRDefault="006D6859" w:rsidP="00730835">
            <w:pPr>
              <w:jc w:val="left"/>
              <w:rPr>
                <w:sz w:val="18"/>
                <w:szCs w:val="18"/>
              </w:rPr>
            </w:pPr>
            <w:r w:rsidRPr="00000AB3">
              <w:rPr>
                <w:sz w:val="18"/>
                <w:szCs w:val="18"/>
              </w:rPr>
              <w:t>GB40186D</w:t>
            </w:r>
          </w:p>
        </w:tc>
        <w:tc>
          <w:tcPr>
            <w:tcW w:w="1134" w:type="dxa"/>
            <w:shd w:val="clear" w:color="auto" w:fill="DBE5F1"/>
            <w:vAlign w:val="center"/>
          </w:tcPr>
          <w:p w14:paraId="197F0D61"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3A311376" w14:textId="77777777" w:rsidR="006D6859" w:rsidRPr="00000AB3" w:rsidRDefault="006D6859" w:rsidP="00730835">
            <w:pPr>
              <w:jc w:val="center"/>
              <w:rPr>
                <w:sz w:val="18"/>
                <w:szCs w:val="18"/>
              </w:rPr>
            </w:pPr>
            <w:r w:rsidRPr="00000AB3">
              <w:rPr>
                <w:sz w:val="18"/>
                <w:szCs w:val="18"/>
              </w:rPr>
              <w:t>7</w:t>
            </w:r>
          </w:p>
        </w:tc>
        <w:tc>
          <w:tcPr>
            <w:tcW w:w="1134" w:type="dxa"/>
            <w:shd w:val="clear" w:color="auto" w:fill="DBE5F1"/>
            <w:vAlign w:val="center"/>
          </w:tcPr>
          <w:p w14:paraId="07C46BD0" w14:textId="77777777" w:rsidR="006D6859" w:rsidRPr="00000AB3" w:rsidRDefault="006D6859" w:rsidP="00730835">
            <w:pPr>
              <w:jc w:val="center"/>
              <w:rPr>
                <w:sz w:val="18"/>
                <w:szCs w:val="18"/>
              </w:rPr>
            </w:pPr>
            <w:r w:rsidRPr="00000AB3">
              <w:rPr>
                <w:sz w:val="18"/>
                <w:szCs w:val="18"/>
              </w:rPr>
              <w:t>1</w:t>
            </w:r>
          </w:p>
        </w:tc>
        <w:tc>
          <w:tcPr>
            <w:tcW w:w="1134" w:type="dxa"/>
            <w:shd w:val="clear" w:color="auto" w:fill="DBE5F1"/>
            <w:vAlign w:val="center"/>
          </w:tcPr>
          <w:p w14:paraId="1568CB27" w14:textId="77777777" w:rsidR="006D6859" w:rsidRPr="00000AB3" w:rsidRDefault="006D6859" w:rsidP="00730835">
            <w:pPr>
              <w:jc w:val="center"/>
              <w:rPr>
                <w:sz w:val="18"/>
                <w:szCs w:val="18"/>
              </w:rPr>
            </w:pPr>
            <w:r w:rsidRPr="00000AB3">
              <w:rPr>
                <w:sz w:val="18"/>
                <w:szCs w:val="18"/>
              </w:rPr>
              <w:t>1</w:t>
            </w:r>
          </w:p>
        </w:tc>
        <w:tc>
          <w:tcPr>
            <w:tcW w:w="2126" w:type="dxa"/>
            <w:shd w:val="clear" w:color="auto" w:fill="DBE5F1"/>
            <w:vAlign w:val="center"/>
          </w:tcPr>
          <w:p w14:paraId="704660AC" w14:textId="2561935B" w:rsidR="006D6859" w:rsidRPr="00000AB3" w:rsidRDefault="00FC5A9F" w:rsidP="00730835">
            <w:pPr>
              <w:jc w:val="left"/>
              <w:rPr>
                <w:sz w:val="18"/>
                <w:szCs w:val="18"/>
              </w:rPr>
            </w:pPr>
            <w:r w:rsidRPr="00FC5A9F">
              <w:rPr>
                <w:sz w:val="18"/>
                <w:szCs w:val="18"/>
              </w:rPr>
              <w:t>Cell not updated due to non-sequential update</w:t>
            </w:r>
          </w:p>
        </w:tc>
        <w:tc>
          <w:tcPr>
            <w:tcW w:w="346" w:type="dxa"/>
            <w:vMerge/>
            <w:shd w:val="clear" w:color="auto" w:fill="auto"/>
          </w:tcPr>
          <w:p w14:paraId="56F78797" w14:textId="77777777" w:rsidR="006D6859" w:rsidRPr="00000AB3" w:rsidRDefault="006D6859" w:rsidP="00730835">
            <w:pPr>
              <w:jc w:val="left"/>
              <w:rPr>
                <w:sz w:val="18"/>
                <w:szCs w:val="18"/>
              </w:rPr>
            </w:pPr>
          </w:p>
        </w:tc>
      </w:tr>
      <w:tr w:rsidR="006D6859" w14:paraId="6F3AA061" w14:textId="77777777" w:rsidTr="006D6859">
        <w:trPr>
          <w:trHeight w:val="22"/>
          <w:tblHeader/>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000AB3" w:rsidRDefault="006D6859" w:rsidP="00730835">
            <w:pPr>
              <w:jc w:val="left"/>
              <w:rPr>
                <w:sz w:val="18"/>
                <w:szCs w:val="18"/>
              </w:rPr>
            </w:pPr>
          </w:p>
        </w:tc>
        <w:tc>
          <w:tcPr>
            <w:tcW w:w="1211" w:type="dxa"/>
            <w:shd w:val="clear" w:color="auto" w:fill="DBE5F1"/>
            <w:vAlign w:val="center"/>
          </w:tcPr>
          <w:p w14:paraId="33DCD212" w14:textId="77777777" w:rsidR="006D6859" w:rsidRPr="00000AB3" w:rsidRDefault="006D6859" w:rsidP="00730835">
            <w:pPr>
              <w:jc w:val="left"/>
              <w:rPr>
                <w:sz w:val="18"/>
                <w:szCs w:val="18"/>
              </w:rPr>
            </w:pPr>
            <w:r w:rsidRPr="00000AB3">
              <w:rPr>
                <w:sz w:val="18"/>
                <w:szCs w:val="18"/>
              </w:rPr>
              <w:t>GB40202A</w:t>
            </w:r>
          </w:p>
        </w:tc>
        <w:tc>
          <w:tcPr>
            <w:tcW w:w="1134" w:type="dxa"/>
            <w:shd w:val="clear" w:color="auto" w:fill="DBE5F1"/>
            <w:vAlign w:val="center"/>
          </w:tcPr>
          <w:p w14:paraId="3973C36C" w14:textId="77777777" w:rsidR="006D6859" w:rsidRPr="00000AB3" w:rsidRDefault="006D6859" w:rsidP="00730835">
            <w:pPr>
              <w:jc w:val="center"/>
              <w:rPr>
                <w:sz w:val="18"/>
                <w:szCs w:val="18"/>
              </w:rPr>
            </w:pPr>
            <w:r w:rsidRPr="00000AB3">
              <w:rPr>
                <w:sz w:val="18"/>
                <w:szCs w:val="18"/>
              </w:rPr>
              <w:t>5</w:t>
            </w:r>
          </w:p>
        </w:tc>
        <w:tc>
          <w:tcPr>
            <w:tcW w:w="1134" w:type="dxa"/>
            <w:shd w:val="clear" w:color="auto" w:fill="DBE5F1"/>
            <w:vAlign w:val="center"/>
          </w:tcPr>
          <w:p w14:paraId="291CD9A2" w14:textId="77777777" w:rsidR="006D6859" w:rsidRPr="00000AB3" w:rsidRDefault="006D6859" w:rsidP="00730835">
            <w:pPr>
              <w:jc w:val="center"/>
              <w:rPr>
                <w:sz w:val="18"/>
                <w:szCs w:val="18"/>
              </w:rPr>
            </w:pPr>
            <w:r w:rsidRPr="00000AB3">
              <w:rPr>
                <w:sz w:val="18"/>
                <w:szCs w:val="18"/>
              </w:rPr>
              <w:t>2</w:t>
            </w:r>
          </w:p>
        </w:tc>
        <w:tc>
          <w:tcPr>
            <w:tcW w:w="1134" w:type="dxa"/>
            <w:shd w:val="clear" w:color="auto" w:fill="DBE5F1"/>
            <w:vAlign w:val="center"/>
          </w:tcPr>
          <w:p w14:paraId="52D5D5B2" w14:textId="77777777" w:rsidR="006D6859" w:rsidRPr="00000AB3" w:rsidRDefault="006D6859" w:rsidP="00730835">
            <w:pPr>
              <w:jc w:val="center"/>
              <w:rPr>
                <w:sz w:val="18"/>
                <w:szCs w:val="18"/>
              </w:rPr>
            </w:pPr>
            <w:r w:rsidRPr="00000AB3">
              <w:rPr>
                <w:sz w:val="18"/>
                <w:szCs w:val="18"/>
              </w:rPr>
              <w:t>4</w:t>
            </w:r>
          </w:p>
        </w:tc>
        <w:tc>
          <w:tcPr>
            <w:tcW w:w="1134" w:type="dxa"/>
            <w:shd w:val="clear" w:color="auto" w:fill="DBE5F1"/>
            <w:vAlign w:val="center"/>
          </w:tcPr>
          <w:p w14:paraId="7073F031"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2AD28289" w14:textId="1B96767D" w:rsidR="006D6859" w:rsidRPr="00000AB3" w:rsidRDefault="00FC5A9F" w:rsidP="00730835">
            <w:pPr>
              <w:jc w:val="left"/>
              <w:rPr>
                <w:sz w:val="18"/>
                <w:szCs w:val="18"/>
              </w:rPr>
            </w:pPr>
            <w:r w:rsidRPr="00FC5A9F">
              <w:rPr>
                <w:sz w:val="18"/>
                <w:szCs w:val="18"/>
              </w:rPr>
              <w:t>Cell not updated due to incompatible BASE 2</w:t>
            </w:r>
          </w:p>
        </w:tc>
        <w:tc>
          <w:tcPr>
            <w:tcW w:w="346" w:type="dxa"/>
            <w:vMerge/>
            <w:shd w:val="clear" w:color="auto" w:fill="auto"/>
          </w:tcPr>
          <w:p w14:paraId="68E689A0" w14:textId="77777777" w:rsidR="006D6859" w:rsidRPr="00000AB3" w:rsidRDefault="006D6859" w:rsidP="00730835">
            <w:pPr>
              <w:jc w:val="left"/>
              <w:rPr>
                <w:sz w:val="18"/>
                <w:szCs w:val="18"/>
              </w:rPr>
            </w:pPr>
          </w:p>
        </w:tc>
      </w:tr>
      <w:tr w:rsidR="006D6859" w14:paraId="3FBECE8D" w14:textId="77777777" w:rsidTr="006D6859">
        <w:trPr>
          <w:trHeight w:val="22"/>
          <w:tblHeader/>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000AB3" w:rsidRDefault="006D6859" w:rsidP="00730835">
            <w:pPr>
              <w:jc w:val="left"/>
              <w:rPr>
                <w:sz w:val="18"/>
                <w:szCs w:val="18"/>
              </w:rPr>
            </w:pPr>
          </w:p>
        </w:tc>
        <w:tc>
          <w:tcPr>
            <w:tcW w:w="1211" w:type="dxa"/>
            <w:shd w:val="clear" w:color="auto" w:fill="DBE5F1"/>
            <w:vAlign w:val="center"/>
          </w:tcPr>
          <w:p w14:paraId="37EE145F" w14:textId="77777777" w:rsidR="006D6859" w:rsidRPr="00000AB3" w:rsidRDefault="006D6859" w:rsidP="00730835">
            <w:pPr>
              <w:jc w:val="left"/>
              <w:rPr>
                <w:sz w:val="18"/>
                <w:szCs w:val="18"/>
              </w:rPr>
            </w:pPr>
            <w:r w:rsidRPr="00000AB3">
              <w:rPr>
                <w:sz w:val="18"/>
                <w:szCs w:val="18"/>
              </w:rPr>
              <w:t>GB50162B</w:t>
            </w:r>
          </w:p>
        </w:tc>
        <w:tc>
          <w:tcPr>
            <w:tcW w:w="1134" w:type="dxa"/>
            <w:shd w:val="clear" w:color="auto" w:fill="DBE5F1"/>
            <w:vAlign w:val="center"/>
          </w:tcPr>
          <w:p w14:paraId="439044C6"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10AB259E" w14:textId="77777777" w:rsidR="006D6859" w:rsidRPr="00000AB3" w:rsidRDefault="006D6859" w:rsidP="00730835">
            <w:pPr>
              <w:jc w:val="center"/>
              <w:rPr>
                <w:sz w:val="18"/>
                <w:szCs w:val="18"/>
              </w:rPr>
            </w:pPr>
            <w:r w:rsidRPr="00000AB3">
              <w:rPr>
                <w:sz w:val="18"/>
                <w:szCs w:val="18"/>
              </w:rPr>
              <w:t>0</w:t>
            </w:r>
          </w:p>
        </w:tc>
        <w:tc>
          <w:tcPr>
            <w:tcW w:w="1134" w:type="dxa"/>
            <w:shd w:val="clear" w:color="auto" w:fill="DBE5F1"/>
            <w:vAlign w:val="center"/>
          </w:tcPr>
          <w:p w14:paraId="10CECF08" w14:textId="77777777" w:rsidR="006D6859" w:rsidRPr="00000AB3" w:rsidRDefault="006D6859" w:rsidP="00730835">
            <w:pPr>
              <w:jc w:val="center"/>
              <w:rPr>
                <w:sz w:val="18"/>
                <w:szCs w:val="18"/>
              </w:rPr>
            </w:pPr>
            <w:r w:rsidRPr="00000AB3">
              <w:rPr>
                <w:sz w:val="18"/>
                <w:szCs w:val="18"/>
              </w:rPr>
              <w:t>11</w:t>
            </w:r>
          </w:p>
        </w:tc>
        <w:tc>
          <w:tcPr>
            <w:tcW w:w="1134" w:type="dxa"/>
            <w:shd w:val="clear" w:color="auto" w:fill="DBE5F1"/>
            <w:vAlign w:val="center"/>
          </w:tcPr>
          <w:p w14:paraId="68E914F6" w14:textId="77777777" w:rsidR="006D6859" w:rsidRPr="00000AB3" w:rsidRDefault="006D6859" w:rsidP="00730835">
            <w:pPr>
              <w:jc w:val="center"/>
              <w:rPr>
                <w:sz w:val="18"/>
                <w:szCs w:val="18"/>
              </w:rPr>
            </w:pPr>
            <w:r w:rsidRPr="00000AB3">
              <w:rPr>
                <w:sz w:val="18"/>
                <w:szCs w:val="18"/>
              </w:rPr>
              <w:t>0</w:t>
            </w:r>
          </w:p>
        </w:tc>
        <w:tc>
          <w:tcPr>
            <w:tcW w:w="2126" w:type="dxa"/>
            <w:shd w:val="clear" w:color="auto" w:fill="DBE5F1"/>
            <w:vAlign w:val="center"/>
          </w:tcPr>
          <w:p w14:paraId="50D5FDE7" w14:textId="77777777" w:rsidR="006D6859" w:rsidRPr="00000AB3" w:rsidRDefault="006D6859" w:rsidP="00730835">
            <w:pPr>
              <w:jc w:val="left"/>
              <w:rPr>
                <w:sz w:val="18"/>
                <w:szCs w:val="18"/>
              </w:rPr>
            </w:pPr>
            <w:r w:rsidRPr="00000AB3">
              <w:rPr>
                <w:sz w:val="18"/>
                <w:szCs w:val="18"/>
              </w:rPr>
              <w:t>NE installed from WK37/07 Update</w:t>
            </w:r>
          </w:p>
        </w:tc>
        <w:tc>
          <w:tcPr>
            <w:tcW w:w="346" w:type="dxa"/>
            <w:vMerge/>
            <w:shd w:val="clear" w:color="auto" w:fill="auto"/>
          </w:tcPr>
          <w:p w14:paraId="3C7A6D45" w14:textId="77777777" w:rsidR="006D6859" w:rsidRPr="00000AB3" w:rsidRDefault="006D6859" w:rsidP="00730835">
            <w:pPr>
              <w:jc w:val="left"/>
              <w:rPr>
                <w:sz w:val="18"/>
                <w:szCs w:val="18"/>
              </w:rPr>
            </w:pPr>
          </w:p>
        </w:tc>
      </w:tr>
      <w:tr w:rsidR="006D6859" w14:paraId="3047B528" w14:textId="77777777" w:rsidTr="006D6859">
        <w:trPr>
          <w:trHeight w:val="22"/>
          <w:tblHeader/>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000AB3" w:rsidRDefault="006D6859" w:rsidP="00730835">
            <w:pPr>
              <w:jc w:val="left"/>
              <w:rPr>
                <w:sz w:val="18"/>
                <w:szCs w:val="18"/>
              </w:rPr>
            </w:pPr>
          </w:p>
        </w:tc>
        <w:tc>
          <w:tcPr>
            <w:tcW w:w="1211" w:type="dxa"/>
            <w:shd w:val="clear" w:color="auto" w:fill="DBE5F1"/>
            <w:vAlign w:val="center"/>
          </w:tcPr>
          <w:p w14:paraId="3957D9B4" w14:textId="77777777" w:rsidR="006D6859" w:rsidRPr="00000AB3" w:rsidRDefault="006D6859" w:rsidP="00730835">
            <w:pPr>
              <w:jc w:val="left"/>
              <w:rPr>
                <w:sz w:val="18"/>
                <w:szCs w:val="18"/>
              </w:rPr>
            </w:pPr>
            <w:r w:rsidRPr="00000AB3">
              <w:rPr>
                <w:sz w:val="18"/>
                <w:szCs w:val="18"/>
              </w:rPr>
              <w:t>GB50162C</w:t>
            </w:r>
          </w:p>
        </w:tc>
        <w:tc>
          <w:tcPr>
            <w:tcW w:w="1134" w:type="dxa"/>
            <w:shd w:val="clear" w:color="auto" w:fill="DBE5F1"/>
            <w:vAlign w:val="center"/>
          </w:tcPr>
          <w:p w14:paraId="7A47A5FB" w14:textId="77777777" w:rsidR="006D6859" w:rsidRPr="00000AB3" w:rsidRDefault="006D6859" w:rsidP="00730835">
            <w:pPr>
              <w:jc w:val="center"/>
              <w:rPr>
                <w:sz w:val="18"/>
                <w:szCs w:val="18"/>
              </w:rPr>
            </w:pPr>
          </w:p>
        </w:tc>
        <w:tc>
          <w:tcPr>
            <w:tcW w:w="1134" w:type="dxa"/>
            <w:shd w:val="clear" w:color="auto" w:fill="DBE5F1"/>
            <w:vAlign w:val="center"/>
          </w:tcPr>
          <w:p w14:paraId="29B774FD" w14:textId="77777777" w:rsidR="006D6859" w:rsidRPr="00000AB3" w:rsidRDefault="006D6859" w:rsidP="00730835">
            <w:pPr>
              <w:jc w:val="center"/>
              <w:rPr>
                <w:sz w:val="18"/>
                <w:szCs w:val="18"/>
              </w:rPr>
            </w:pPr>
          </w:p>
        </w:tc>
        <w:tc>
          <w:tcPr>
            <w:tcW w:w="1134" w:type="dxa"/>
            <w:shd w:val="clear" w:color="auto" w:fill="DBE5F1"/>
            <w:vAlign w:val="center"/>
          </w:tcPr>
          <w:p w14:paraId="7E0FC97A" w14:textId="77777777" w:rsidR="006D6859" w:rsidRPr="00000AB3" w:rsidRDefault="006D6859" w:rsidP="00730835">
            <w:pPr>
              <w:jc w:val="center"/>
              <w:rPr>
                <w:sz w:val="18"/>
                <w:szCs w:val="18"/>
              </w:rPr>
            </w:pPr>
          </w:p>
        </w:tc>
        <w:tc>
          <w:tcPr>
            <w:tcW w:w="1134" w:type="dxa"/>
            <w:shd w:val="clear" w:color="auto" w:fill="DBE5F1"/>
            <w:vAlign w:val="center"/>
          </w:tcPr>
          <w:p w14:paraId="3EB136AB" w14:textId="77777777" w:rsidR="006D6859" w:rsidRPr="00000AB3" w:rsidRDefault="006D6859" w:rsidP="00730835">
            <w:pPr>
              <w:jc w:val="center"/>
              <w:rPr>
                <w:sz w:val="18"/>
                <w:szCs w:val="18"/>
              </w:rPr>
            </w:pPr>
          </w:p>
        </w:tc>
        <w:tc>
          <w:tcPr>
            <w:tcW w:w="2126" w:type="dxa"/>
            <w:shd w:val="clear" w:color="auto" w:fill="DBE5F1"/>
            <w:vAlign w:val="center"/>
          </w:tcPr>
          <w:p w14:paraId="2F8B26F2"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0861F02D" w14:textId="77777777" w:rsidR="006D6859" w:rsidRPr="00000AB3" w:rsidRDefault="006D6859" w:rsidP="00730835">
            <w:pPr>
              <w:jc w:val="left"/>
              <w:rPr>
                <w:sz w:val="18"/>
                <w:szCs w:val="18"/>
              </w:rPr>
            </w:pPr>
          </w:p>
        </w:tc>
      </w:tr>
      <w:tr w:rsidR="006D6859" w14:paraId="14A7A6F8" w14:textId="77777777" w:rsidTr="006D6859">
        <w:trPr>
          <w:trHeight w:val="22"/>
          <w:tblHeader/>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000AB3" w:rsidRDefault="006D6859" w:rsidP="00730835">
            <w:pPr>
              <w:jc w:val="left"/>
              <w:rPr>
                <w:sz w:val="18"/>
                <w:szCs w:val="18"/>
              </w:rPr>
            </w:pPr>
          </w:p>
        </w:tc>
        <w:tc>
          <w:tcPr>
            <w:tcW w:w="1211" w:type="dxa"/>
            <w:shd w:val="clear" w:color="auto" w:fill="DBE5F1"/>
            <w:vAlign w:val="center"/>
          </w:tcPr>
          <w:p w14:paraId="55D21109" w14:textId="77777777" w:rsidR="006D6859" w:rsidRPr="00000AB3" w:rsidRDefault="006D6859" w:rsidP="00730835">
            <w:pPr>
              <w:jc w:val="left"/>
              <w:rPr>
                <w:sz w:val="18"/>
                <w:szCs w:val="18"/>
              </w:rPr>
            </w:pPr>
            <w:r w:rsidRPr="00000AB3">
              <w:rPr>
                <w:sz w:val="18"/>
                <w:szCs w:val="18"/>
              </w:rPr>
              <w:t>GB50162D</w:t>
            </w:r>
          </w:p>
        </w:tc>
        <w:tc>
          <w:tcPr>
            <w:tcW w:w="1134" w:type="dxa"/>
            <w:shd w:val="clear" w:color="auto" w:fill="DBE5F1"/>
            <w:vAlign w:val="center"/>
          </w:tcPr>
          <w:p w14:paraId="76E45E28" w14:textId="77777777" w:rsidR="006D6859" w:rsidRPr="00000AB3" w:rsidRDefault="006D6859" w:rsidP="00730835">
            <w:pPr>
              <w:jc w:val="center"/>
              <w:rPr>
                <w:sz w:val="18"/>
                <w:szCs w:val="18"/>
              </w:rPr>
            </w:pPr>
          </w:p>
        </w:tc>
        <w:tc>
          <w:tcPr>
            <w:tcW w:w="1134" w:type="dxa"/>
            <w:shd w:val="clear" w:color="auto" w:fill="DBE5F1"/>
            <w:vAlign w:val="center"/>
          </w:tcPr>
          <w:p w14:paraId="31FD2735" w14:textId="77777777" w:rsidR="006D6859" w:rsidRPr="00000AB3" w:rsidRDefault="006D6859" w:rsidP="00730835">
            <w:pPr>
              <w:jc w:val="center"/>
              <w:rPr>
                <w:sz w:val="18"/>
                <w:szCs w:val="18"/>
              </w:rPr>
            </w:pPr>
          </w:p>
        </w:tc>
        <w:tc>
          <w:tcPr>
            <w:tcW w:w="1134" w:type="dxa"/>
            <w:shd w:val="clear" w:color="auto" w:fill="DBE5F1"/>
            <w:vAlign w:val="center"/>
          </w:tcPr>
          <w:p w14:paraId="57D5EDB3" w14:textId="77777777" w:rsidR="006D6859" w:rsidRPr="00000AB3" w:rsidRDefault="006D6859" w:rsidP="00730835">
            <w:pPr>
              <w:jc w:val="center"/>
              <w:rPr>
                <w:sz w:val="18"/>
                <w:szCs w:val="18"/>
              </w:rPr>
            </w:pPr>
          </w:p>
        </w:tc>
        <w:tc>
          <w:tcPr>
            <w:tcW w:w="1134" w:type="dxa"/>
            <w:shd w:val="clear" w:color="auto" w:fill="DBE5F1"/>
            <w:vAlign w:val="center"/>
          </w:tcPr>
          <w:p w14:paraId="450CD6E0" w14:textId="77777777" w:rsidR="006D6859" w:rsidRPr="00000AB3" w:rsidRDefault="006D6859" w:rsidP="00730835">
            <w:pPr>
              <w:jc w:val="center"/>
              <w:rPr>
                <w:sz w:val="18"/>
                <w:szCs w:val="18"/>
              </w:rPr>
            </w:pPr>
          </w:p>
        </w:tc>
        <w:tc>
          <w:tcPr>
            <w:tcW w:w="2126" w:type="dxa"/>
            <w:shd w:val="clear" w:color="auto" w:fill="DBE5F1"/>
            <w:vAlign w:val="center"/>
          </w:tcPr>
          <w:p w14:paraId="189C29F7" w14:textId="77777777" w:rsidR="006D6859" w:rsidRPr="00000AB3" w:rsidRDefault="006D6859" w:rsidP="00730835">
            <w:pPr>
              <w:jc w:val="left"/>
              <w:rPr>
                <w:sz w:val="18"/>
                <w:szCs w:val="18"/>
              </w:rPr>
            </w:pPr>
            <w:r w:rsidRPr="00000AB3">
              <w:rPr>
                <w:sz w:val="18"/>
                <w:szCs w:val="18"/>
              </w:rPr>
              <w:t>No updates for this cell</w:t>
            </w:r>
          </w:p>
        </w:tc>
        <w:tc>
          <w:tcPr>
            <w:tcW w:w="346" w:type="dxa"/>
            <w:vMerge/>
            <w:shd w:val="clear" w:color="auto" w:fill="auto"/>
          </w:tcPr>
          <w:p w14:paraId="3A02B35C" w14:textId="77777777" w:rsidR="006D6859" w:rsidRPr="00000AB3" w:rsidRDefault="006D6859" w:rsidP="00730835">
            <w:pPr>
              <w:jc w:val="left"/>
              <w:rPr>
                <w:sz w:val="18"/>
                <w:szCs w:val="18"/>
              </w:rPr>
            </w:pPr>
          </w:p>
        </w:tc>
      </w:tr>
      <w:tr w:rsidR="006D6859" w14:paraId="7FA608FD" w14:textId="77777777" w:rsidTr="006D6859">
        <w:trPr>
          <w:trHeight w:val="22"/>
          <w:tblHeader/>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000AB3" w:rsidRDefault="006D6859" w:rsidP="00730835">
            <w:pPr>
              <w:jc w:val="left"/>
              <w:rPr>
                <w:sz w:val="18"/>
                <w:szCs w:val="18"/>
              </w:rPr>
            </w:pPr>
          </w:p>
        </w:tc>
        <w:tc>
          <w:tcPr>
            <w:tcW w:w="1211" w:type="dxa"/>
            <w:tcBorders>
              <w:bottom w:val="single" w:sz="4" w:space="0" w:color="auto"/>
            </w:tcBorders>
            <w:shd w:val="clear" w:color="auto" w:fill="DBE5F1"/>
            <w:vAlign w:val="center"/>
          </w:tcPr>
          <w:p w14:paraId="22931E10" w14:textId="77777777" w:rsidR="006D6859" w:rsidRPr="00000AB3" w:rsidRDefault="006D6859"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00F52009"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56DAB30A"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1F136233" w14:textId="77777777" w:rsidR="006D6859" w:rsidRPr="00000AB3" w:rsidRDefault="006D6859"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45AAFC1E" w14:textId="77777777" w:rsidR="006D6859" w:rsidRPr="00000AB3" w:rsidRDefault="006D6859" w:rsidP="00730835">
            <w:pPr>
              <w:jc w:val="center"/>
              <w:rPr>
                <w:sz w:val="18"/>
                <w:szCs w:val="18"/>
              </w:rPr>
            </w:pPr>
            <w:r w:rsidRPr="00000AB3">
              <w:rPr>
                <w:sz w:val="18"/>
                <w:szCs w:val="18"/>
              </w:rPr>
              <w:t>2</w:t>
            </w:r>
          </w:p>
        </w:tc>
        <w:tc>
          <w:tcPr>
            <w:tcW w:w="2126" w:type="dxa"/>
            <w:tcBorders>
              <w:bottom w:val="single" w:sz="4" w:space="0" w:color="auto"/>
            </w:tcBorders>
            <w:shd w:val="clear" w:color="auto" w:fill="DBE5F1"/>
            <w:vAlign w:val="center"/>
          </w:tcPr>
          <w:p w14:paraId="4B96F093" w14:textId="77777777" w:rsidR="006D6859" w:rsidRPr="00000AB3" w:rsidRDefault="006D6859" w:rsidP="00730835">
            <w:pPr>
              <w:jc w:val="left"/>
              <w:rPr>
                <w:sz w:val="18"/>
                <w:szCs w:val="18"/>
              </w:rPr>
            </w:pPr>
          </w:p>
        </w:tc>
        <w:tc>
          <w:tcPr>
            <w:tcW w:w="346" w:type="dxa"/>
            <w:vMerge/>
            <w:tcBorders>
              <w:bottom w:val="nil"/>
            </w:tcBorders>
            <w:shd w:val="clear" w:color="auto" w:fill="DBE5F1"/>
          </w:tcPr>
          <w:p w14:paraId="789823E5" w14:textId="77777777" w:rsidR="006D6859" w:rsidRPr="00000AB3" w:rsidRDefault="006D6859" w:rsidP="00730835">
            <w:pPr>
              <w:jc w:val="left"/>
              <w:rPr>
                <w:sz w:val="18"/>
                <w:szCs w:val="18"/>
              </w:rPr>
            </w:pPr>
          </w:p>
        </w:tc>
      </w:tr>
      <w:tr w:rsidR="000D5D3E" w14:paraId="51F4E43F" w14:textId="77777777" w:rsidTr="006D6859">
        <w:trPr>
          <w:tblHeader/>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01FB4134" w14:textId="77777777" w:rsidR="004F582E" w:rsidRPr="00A94802" w:rsidRDefault="004F582E" w:rsidP="001D52EE">
      <w:pPr>
        <w:pStyle w:val="Heading4"/>
      </w:pPr>
      <w:r>
        <w:t>2.5.7 h</w:t>
      </w:r>
      <w:r w:rsidRPr="00A94802">
        <w:t xml:space="preserve">) </w:t>
      </w:r>
      <w:r w:rsidR="003417A2"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77777777" w:rsidR="004F582E" w:rsidRPr="004065B1" w:rsidRDefault="003417A2" w:rsidP="00CB4150">
            <w:r>
              <w:t>2.5.7 h</w:t>
            </w:r>
            <w:r w:rsidR="004F582E" w:rsidRPr="00A94802">
              <w:t>)</w:t>
            </w:r>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77777777" w:rsidR="004F582E" w:rsidRPr="004065B1" w:rsidRDefault="00D51C33" w:rsidP="00CB4150">
            <w:r w:rsidRPr="00D51C33">
              <w:t>S-63 Annex C</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3989CB01" w14:textId="77777777" w:rsidR="004F582E" w:rsidRPr="00DC4578" w:rsidRDefault="00D51C33" w:rsidP="002164D3">
            <w:pPr>
              <w:jc w:val="left"/>
              <w:rPr>
                <w:i/>
              </w:rPr>
            </w:pPr>
            <w:r w:rsidRPr="00DC4578">
              <w:rPr>
                <w:i/>
              </w:rPr>
              <w:t>Confirm that the ECDIS is capable of executing the ENC Update status report as documented in S-63 edition 1.2.0 Annex C.</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77777777" w:rsidR="00D51C33" w:rsidRPr="00DC4578" w:rsidRDefault="00D51C33" w:rsidP="00D51C33">
            <w:pPr>
              <w:rPr>
                <w:i/>
              </w:rPr>
            </w:pPr>
            <w:r w:rsidRPr="00DC4578">
              <w:rPr>
                <w:i/>
              </w:rPr>
              <w:t>Pre-installed permits and data from previous test (2.5.7f). IHO certificate from previous tests.</w:t>
            </w:r>
          </w:p>
          <w:p w14:paraId="7CF60AD1" w14:textId="77777777" w:rsidR="00D51C33" w:rsidRPr="00DC4578" w:rsidRDefault="00D51C33" w:rsidP="00D51C33">
            <w:pPr>
              <w:rPr>
                <w:b/>
                <w:i/>
              </w:rPr>
            </w:pPr>
            <w:r w:rsidRPr="00DC4578">
              <w:rPr>
                <w:b/>
                <w:i/>
              </w:rPr>
              <w:t>Set system time to 10th  February 2009</w:t>
            </w:r>
          </w:p>
          <w:p w14:paraId="0609FB8D" w14:textId="77777777" w:rsidR="00D51C33" w:rsidRPr="00DC4578" w:rsidRDefault="00D51C33" w:rsidP="00D51C33">
            <w:pPr>
              <w:rPr>
                <w:i/>
              </w:rPr>
            </w:pPr>
            <w:r w:rsidRPr="00DC4578">
              <w:rPr>
                <w:i/>
              </w:rPr>
              <w:t>Test data used:</w:t>
            </w:r>
          </w:p>
          <w:p w14:paraId="480411EF" w14:textId="25A0A016" w:rsidR="00D51C33" w:rsidRPr="00DC4578" w:rsidRDefault="00D51C33" w:rsidP="00D51C33">
            <w:pPr>
              <w:rPr>
                <w:i/>
              </w:rPr>
            </w:pPr>
            <w:r w:rsidRPr="00DC4578">
              <w:rPr>
                <w:i/>
              </w:rPr>
              <w:t>1)</w:t>
            </w:r>
            <w:r w:rsidRPr="00DC4578">
              <w:rPr>
                <w:i/>
              </w:rPr>
              <w:tab/>
              <w:t>IHO.CRT</w:t>
            </w:r>
            <w:r w:rsidR="0009326C">
              <w:rPr>
                <w:i/>
              </w:rPr>
              <w:t xml:space="preserve"> </w:t>
            </w:r>
            <w:r w:rsidRPr="00DC4578">
              <w:rPr>
                <w:i/>
              </w:rPr>
              <w:t>/</w:t>
            </w:r>
            <w:r w:rsidR="0009326C">
              <w:rPr>
                <w:i/>
              </w:rPr>
              <w:t xml:space="preserve"> </w:t>
            </w:r>
            <w:r w:rsidRPr="00DC4578">
              <w:rPr>
                <w:i/>
              </w:rPr>
              <w:t>IHO.PUB [Pre-installed]</w:t>
            </w:r>
          </w:p>
          <w:p w14:paraId="5F30E320" w14:textId="77777777" w:rsidR="00D51C33" w:rsidRPr="00DC4578" w:rsidRDefault="00D51C33" w:rsidP="00D51C33">
            <w:pPr>
              <w:rPr>
                <w:i/>
              </w:rPr>
            </w:pPr>
            <w:r w:rsidRPr="00DC4578">
              <w:rPr>
                <w:i/>
              </w:rPr>
              <w:t>2)</w:t>
            </w:r>
            <w:r w:rsidRPr="00DC4578">
              <w:rPr>
                <w:i/>
              </w:rPr>
              <w:tab/>
              <w:t>PERMIT.TXT</w:t>
            </w:r>
          </w:p>
          <w:p w14:paraId="718632A4" w14:textId="77777777" w:rsidR="00D51C33" w:rsidRPr="00DC4578" w:rsidRDefault="00D51C33" w:rsidP="00D51C33">
            <w:pPr>
              <w:rPr>
                <w:i/>
              </w:rPr>
            </w:pPr>
            <w:r w:rsidRPr="00DC4578">
              <w:rPr>
                <w:i/>
              </w:rPr>
              <w:t>3)</w:t>
            </w:r>
            <w:r w:rsidRPr="00DC4578">
              <w:rPr>
                <w:i/>
              </w:rPr>
              <w:tab/>
              <w:t>Base [Exchange Set – GB303040]</w:t>
            </w:r>
          </w:p>
          <w:p w14:paraId="4451AC9F" w14:textId="77777777" w:rsidR="00D51C33" w:rsidRPr="00DC4578" w:rsidRDefault="00D51C33" w:rsidP="00D51C33">
            <w:pPr>
              <w:rPr>
                <w:i/>
              </w:rPr>
            </w:pPr>
            <w:r w:rsidRPr="00DC4578">
              <w:rPr>
                <w:i/>
              </w:rPr>
              <w:t>4)</w:t>
            </w:r>
            <w:r w:rsidRPr="00DC4578">
              <w:rPr>
                <w:i/>
              </w:rPr>
              <w:tab/>
              <w:t>Update [Exchange Set – GB303040 &amp; GB50162D]</w:t>
            </w:r>
          </w:p>
          <w:p w14:paraId="0C583119" w14:textId="77777777" w:rsidR="00D51C33" w:rsidRPr="00DC4578" w:rsidRDefault="00D51C33" w:rsidP="00D51C33">
            <w:pPr>
              <w:rPr>
                <w:i/>
              </w:rPr>
            </w:pPr>
          </w:p>
          <w:p w14:paraId="2E603DB0" w14:textId="77777777" w:rsidR="00D51C33" w:rsidRPr="00DC4578" w:rsidRDefault="00D51C33" w:rsidP="00D51C33">
            <w:pPr>
              <w:rPr>
                <w:i/>
              </w:rPr>
            </w:pPr>
            <w:r w:rsidRPr="00DC4578">
              <w:rPr>
                <w:i/>
              </w:rPr>
              <w:t xml:space="preserve">Test data location: </w:t>
            </w:r>
          </w:p>
          <w:p w14:paraId="3D2B45DB" w14:textId="77777777" w:rsidR="00D51C33" w:rsidRPr="00DC4578" w:rsidRDefault="00D51C33" w:rsidP="00D51C33">
            <w:pPr>
              <w:rPr>
                <w:i/>
              </w:rPr>
            </w:pPr>
            <w:r w:rsidRPr="00DC4578">
              <w:rPr>
                <w:i/>
              </w:rPr>
              <w:t>D:\IHO S-64 [S-64 V 1.2.1]\7 ENC Data Management\Test 7f</w:t>
            </w:r>
          </w:p>
          <w:p w14:paraId="4023AFE3" w14:textId="77777777" w:rsidR="00D51C33" w:rsidRPr="00DC4578" w:rsidRDefault="00D51C33" w:rsidP="00D51C33">
            <w:pPr>
              <w:rPr>
                <w:i/>
              </w:rPr>
            </w:pPr>
            <w:r w:rsidRPr="00DC4578">
              <w:rPr>
                <w:i/>
              </w:rPr>
              <w:t>D:\IHO S-64 [S-64 V 1.2.1]\7 ENC Data Management\Test 7f\Base</w:t>
            </w:r>
          </w:p>
          <w:p w14:paraId="341F5C53" w14:textId="77777777" w:rsidR="004F582E" w:rsidRPr="00DC4578" w:rsidRDefault="00D51C33" w:rsidP="00D51C33">
            <w:pPr>
              <w:rPr>
                <w:i/>
              </w:rPr>
            </w:pPr>
            <w:r w:rsidRPr="00DC4578">
              <w:rPr>
                <w:i/>
              </w:rPr>
              <w:t>D:\IHO S-64 [S-64 V 1.2.1]\7 ENC Data Management\Test 7f\Update</w:t>
            </w: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77777777" w:rsidR="004F582E" w:rsidRPr="00DC4578" w:rsidRDefault="00D51C33" w:rsidP="00CB4150">
            <w:pPr>
              <w:rPr>
                <w:i/>
              </w:rPr>
            </w:pPr>
            <w:r w:rsidRPr="00DC4578">
              <w:rPr>
                <w:i/>
              </w:rPr>
              <w:t>Ensure ECDIS has S-63 data installed as per test (2.5.7f). Locate and execute the ENC Update Status Report and inspect output. If ECDIS also supports route filtering of the ENC Status Report then construct a route intersecting with the cells loaded and run the ENC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6DED7F16" w14:textId="34905DA4" w:rsidR="004F582E" w:rsidRPr="00DC4578" w:rsidRDefault="00D51C33" w:rsidP="00FC5A9F">
            <w:pPr>
              <w:jc w:val="left"/>
              <w:rPr>
                <w:i/>
              </w:rPr>
            </w:pPr>
            <w:r w:rsidRPr="00DC4578">
              <w:rPr>
                <w:i/>
              </w:rPr>
              <w:t xml:space="preserve">The ECDIS should report the status of all ENCs loaded in accordance with S-63. It should use the issue date of the exchange set 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 xml:space="preserve">2009 (the SERIAL .ENC date of the last update loaded). The cells 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2009</w:t>
            </w:r>
            <w:r w:rsidR="00FC5A9F">
              <w:t xml:space="preserve"> </w:t>
            </w:r>
            <w:r w:rsidRPr="00DC4578">
              <w:rPr>
                <w:i/>
              </w:rPr>
              <w:t>–rerun the report, all the cells should show as “</w:t>
            </w:r>
            <w:r w:rsidR="0076683D">
              <w:rPr>
                <w:i/>
              </w:rPr>
              <w:t>not up to date</w:t>
            </w:r>
            <w:r w:rsidRPr="00DC4578">
              <w:rPr>
                <w:i/>
              </w:rPr>
              <w:t>”.</w:t>
            </w:r>
          </w:p>
        </w:tc>
      </w:tr>
    </w:tbl>
    <w:p w14:paraId="3E3C7442" w14:textId="77777777" w:rsidR="004F582E" w:rsidRDefault="004F582E" w:rsidP="004F582E"/>
    <w:p w14:paraId="3044EC88" w14:textId="77777777" w:rsidR="004F582E" w:rsidRDefault="004F582E" w:rsidP="001D52EE">
      <w:pPr>
        <w:pStyle w:val="Heading4"/>
      </w:pPr>
      <w:r>
        <w:t>2.5.7 i</w:t>
      </w:r>
      <w:r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350"/>
        <w:gridCol w:w="2354"/>
        <w:gridCol w:w="2349"/>
      </w:tblGrid>
      <w:tr w:rsidR="005B4573" w14:paraId="78333BBD" w14:textId="77777777" w:rsidTr="000946D3">
        <w:trPr>
          <w:trHeight w:val="454"/>
          <w:tblHeader/>
        </w:trPr>
        <w:tc>
          <w:tcPr>
            <w:tcW w:w="2473" w:type="dxa"/>
            <w:shd w:val="clear" w:color="auto" w:fill="CCFFCC"/>
            <w:vAlign w:val="center"/>
          </w:tcPr>
          <w:p w14:paraId="5F32EE1A" w14:textId="77777777" w:rsidR="005B4573" w:rsidRPr="004065B1" w:rsidRDefault="005B4573" w:rsidP="000946D3">
            <w:r w:rsidRPr="000A066E">
              <w:rPr>
                <w:b/>
              </w:rPr>
              <w:t>Test Reference</w:t>
            </w:r>
          </w:p>
        </w:tc>
        <w:tc>
          <w:tcPr>
            <w:tcW w:w="2350" w:type="dxa"/>
            <w:shd w:val="clear" w:color="auto" w:fill="CCFFCC"/>
            <w:vAlign w:val="center"/>
          </w:tcPr>
          <w:p w14:paraId="3FE54D56" w14:textId="77777777" w:rsidR="005B4573" w:rsidRPr="004065B1" w:rsidRDefault="005B4573" w:rsidP="000946D3">
            <w:r>
              <w:t>2.5.7 i</w:t>
            </w:r>
            <w:r w:rsidRPr="00A94802">
              <w:t>)</w:t>
            </w:r>
          </w:p>
        </w:tc>
        <w:tc>
          <w:tcPr>
            <w:tcW w:w="2354" w:type="dxa"/>
            <w:shd w:val="clear" w:color="auto" w:fill="CCFFCC"/>
            <w:vAlign w:val="center"/>
          </w:tcPr>
          <w:p w14:paraId="5AD4B9AD" w14:textId="77777777" w:rsidR="005B4573" w:rsidRPr="004065B1" w:rsidRDefault="005B4573" w:rsidP="000946D3">
            <w:r w:rsidRPr="000A066E">
              <w:rPr>
                <w:b/>
              </w:rPr>
              <w:t>IHO Reference</w:t>
            </w:r>
          </w:p>
        </w:tc>
        <w:tc>
          <w:tcPr>
            <w:tcW w:w="2349" w:type="dxa"/>
            <w:shd w:val="clear" w:color="auto" w:fill="CCFFCC"/>
            <w:vAlign w:val="center"/>
          </w:tcPr>
          <w:p w14:paraId="2DE40F18" w14:textId="77777777" w:rsidR="005B4573" w:rsidRDefault="005B4573" w:rsidP="000946D3">
            <w:r>
              <w:t>S-63 6.5.1 &amp; Sect</w:t>
            </w:r>
          </w:p>
          <w:p w14:paraId="2123DF1E" w14:textId="77777777" w:rsidR="005B4573" w:rsidRPr="004065B1" w:rsidRDefault="005B4573" w:rsidP="000946D3">
            <w:r>
              <w:t>5 Appendix 2</w:t>
            </w:r>
          </w:p>
        </w:tc>
      </w:tr>
      <w:tr w:rsidR="005B4573" w14:paraId="54727E07" w14:textId="77777777" w:rsidTr="000946D3">
        <w:trPr>
          <w:tblHeader/>
        </w:trPr>
        <w:tc>
          <w:tcPr>
            <w:tcW w:w="9526" w:type="dxa"/>
            <w:gridSpan w:val="4"/>
            <w:shd w:val="clear" w:color="auto" w:fill="CCFFCC"/>
            <w:vAlign w:val="center"/>
          </w:tcPr>
          <w:p w14:paraId="6087CA8D" w14:textId="77777777" w:rsidR="005B4573" w:rsidRDefault="005B4573" w:rsidP="000946D3">
            <w:r w:rsidRPr="000A066E">
              <w:rPr>
                <w:b/>
              </w:rPr>
              <w:t>Test description</w:t>
            </w:r>
          </w:p>
        </w:tc>
      </w:tr>
      <w:tr w:rsidR="005B4573" w14:paraId="74776621" w14:textId="77777777" w:rsidTr="000946D3">
        <w:trPr>
          <w:tblHeader/>
        </w:trPr>
        <w:tc>
          <w:tcPr>
            <w:tcW w:w="9526" w:type="dxa"/>
            <w:gridSpan w:val="4"/>
            <w:vAlign w:val="center"/>
          </w:tcPr>
          <w:p w14:paraId="4759C795" w14:textId="77777777" w:rsidR="005B4573" w:rsidRPr="00EF287F" w:rsidRDefault="005B4573" w:rsidP="002164D3">
            <w:pPr>
              <w:jc w:val="left"/>
              <w:rPr>
                <w:b/>
                <w:i/>
              </w:rPr>
            </w:pPr>
            <w:r w:rsidRPr="00EF287F">
              <w:rPr>
                <w:b/>
                <w:i/>
              </w:rPr>
              <w:t>ONLY FOR SYSTEMS THAT USE THE LATEST UPDATE EXCHANGE SET TO MANAGE THE IMPORT OF ENCs ACROSS MULTIPLE BASES</w:t>
            </w:r>
          </w:p>
          <w:p w14:paraId="5A4A6E54" w14:textId="77777777" w:rsidR="005B4573" w:rsidRPr="00DC4578" w:rsidRDefault="005B4573" w:rsidP="002164D3">
            <w:pPr>
              <w:jc w:val="left"/>
              <w:rPr>
                <w:i/>
              </w:rPr>
            </w:pPr>
            <w:r w:rsidRPr="00DC4578">
              <w:rPr>
                <w:i/>
              </w:rPr>
              <w:t>This optional test checks a system’s ability to use the PERMIT.TXT;PRODUCTS.TXT &amp; STATUS.LST file to manage the efficient loading of ENCs. Confirm the system provides intuitive prompts to the user when installing the ENC update and base media.</w:t>
            </w:r>
          </w:p>
        </w:tc>
      </w:tr>
      <w:tr w:rsidR="00000AB3" w14:paraId="4836DBBA"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shd w:val="clear" w:color="auto" w:fill="CCFFCC"/>
            <w:vAlign w:val="center"/>
          </w:tcPr>
          <w:p w14:paraId="2395E31F" w14:textId="77777777" w:rsidR="00000AB3" w:rsidRPr="004065B1" w:rsidRDefault="00000AB3" w:rsidP="000946D3">
            <w:r w:rsidRPr="00000AB3">
              <w:t>Setup</w:t>
            </w:r>
          </w:p>
        </w:tc>
      </w:tr>
      <w:tr w:rsidR="00000AB3" w14:paraId="308D882F" w14:textId="77777777" w:rsidTr="00000AB3">
        <w:trPr>
          <w:tblHeader/>
        </w:trPr>
        <w:tc>
          <w:tcPr>
            <w:tcW w:w="9526" w:type="dxa"/>
            <w:gridSpan w:val="4"/>
            <w:tcBorders>
              <w:top w:val="single" w:sz="4" w:space="0" w:color="auto"/>
              <w:left w:val="single" w:sz="4" w:space="0" w:color="auto"/>
              <w:bottom w:val="single" w:sz="4" w:space="0" w:color="auto"/>
              <w:right w:val="single" w:sz="4" w:space="0" w:color="auto"/>
            </w:tcBorders>
            <w:vAlign w:val="center"/>
          </w:tcPr>
          <w:p w14:paraId="7B9842A3" w14:textId="77777777" w:rsidR="00000AB3" w:rsidRPr="00DC4578" w:rsidRDefault="00000AB3" w:rsidP="000946D3">
            <w:pPr>
              <w:rPr>
                <w:i/>
              </w:rPr>
            </w:pPr>
            <w:r w:rsidRPr="00DC4578">
              <w:rPr>
                <w:i/>
              </w:rPr>
              <w:t>No ENC permits or ENC cells installed.</w:t>
            </w:r>
          </w:p>
          <w:p w14:paraId="1B415FC7" w14:textId="77777777" w:rsidR="00000AB3" w:rsidRPr="00DC4578" w:rsidRDefault="00000AB3" w:rsidP="000946D3">
            <w:pPr>
              <w:rPr>
                <w:i/>
              </w:rPr>
            </w:pPr>
            <w:r w:rsidRPr="00DC4578">
              <w:rPr>
                <w:i/>
              </w:rPr>
              <w:t>Test data used:</w:t>
            </w:r>
          </w:p>
          <w:p w14:paraId="360412CF" w14:textId="524AE1A7" w:rsidR="00000AB3" w:rsidRPr="00DC4578" w:rsidRDefault="00000AB3" w:rsidP="000946D3">
            <w:pPr>
              <w:rPr>
                <w:i/>
              </w:rPr>
            </w:pPr>
            <w:r w:rsidRPr="00DC4578">
              <w:rPr>
                <w:i/>
              </w:rPr>
              <w:t>1) IHO.CRT</w:t>
            </w:r>
            <w:r w:rsidR="0009326C">
              <w:rPr>
                <w:i/>
              </w:rPr>
              <w:t xml:space="preserve"> </w:t>
            </w:r>
            <w:r w:rsidRPr="00DC4578">
              <w:rPr>
                <w:i/>
              </w:rPr>
              <w:t>/</w:t>
            </w:r>
            <w:r w:rsidR="0009326C">
              <w:rPr>
                <w:i/>
              </w:rPr>
              <w:t xml:space="preserve"> </w:t>
            </w:r>
            <w:r w:rsidRPr="00DC4578">
              <w:rPr>
                <w:i/>
              </w:rPr>
              <w:t>IHO.PUB [Pre-installed from test 2.5.7g]</w:t>
            </w:r>
          </w:p>
          <w:p w14:paraId="55526DE8" w14:textId="77777777" w:rsidR="00000AB3" w:rsidRPr="00DC4578" w:rsidRDefault="00000AB3" w:rsidP="000946D3">
            <w:pPr>
              <w:rPr>
                <w:i/>
              </w:rPr>
            </w:pPr>
            <w:r w:rsidRPr="00DC4578">
              <w:rPr>
                <w:i/>
              </w:rPr>
              <w:t>2) PERMIT.TXT</w:t>
            </w:r>
          </w:p>
          <w:p w14:paraId="564F4DE6" w14:textId="77777777" w:rsidR="00000AB3" w:rsidRPr="00DC4578" w:rsidRDefault="00000AB3" w:rsidP="000946D3">
            <w:pPr>
              <w:rPr>
                <w:i/>
              </w:rPr>
            </w:pPr>
            <w:r w:rsidRPr="00DC4578">
              <w:rPr>
                <w:i/>
              </w:rPr>
              <w:t>3) Update Exchange Set (UPDATE WK19_07)</w:t>
            </w:r>
          </w:p>
          <w:p w14:paraId="3B6C4A9E" w14:textId="77777777" w:rsidR="00000AB3" w:rsidRPr="00DC4578" w:rsidRDefault="00000AB3" w:rsidP="000946D3">
            <w:pPr>
              <w:rPr>
                <w:i/>
              </w:rPr>
            </w:pPr>
            <w:r w:rsidRPr="00DC4578">
              <w:rPr>
                <w:i/>
              </w:rPr>
              <w:t>4) Base Exchange sets (BASE 1 WK28_06, BASE 2 WK30_06 &amp; BASE 3 WK32_06)</w:t>
            </w:r>
          </w:p>
          <w:p w14:paraId="447775FA" w14:textId="77777777" w:rsidR="00000AB3" w:rsidRPr="00DC4578" w:rsidRDefault="00000AB3" w:rsidP="000946D3">
            <w:pPr>
              <w:rPr>
                <w:i/>
              </w:rPr>
            </w:pPr>
            <w:r w:rsidRPr="00DC4578">
              <w:rPr>
                <w:i/>
              </w:rPr>
              <w:t>Test data location:</w:t>
            </w:r>
          </w:p>
          <w:p w14:paraId="35F5C4D9" w14:textId="77777777" w:rsidR="00000AB3" w:rsidRPr="00DC4578" w:rsidRDefault="00000AB3" w:rsidP="000946D3">
            <w:pPr>
              <w:rPr>
                <w:i/>
              </w:rPr>
            </w:pPr>
            <w:r w:rsidRPr="00DC4578">
              <w:rPr>
                <w:i/>
              </w:rPr>
              <w:t>D:\IHO S-64 [S-63 TDS v1.2.1]\7 ENC Data Management [Optional]\Test 7i]]</w:t>
            </w:r>
          </w:p>
        </w:tc>
      </w:tr>
    </w:tbl>
    <w:p w14:paraId="40AE3443" w14:textId="77777777" w:rsidR="005B4573" w:rsidRDefault="005B4573" w:rsidP="005B4573"/>
    <w:p w14:paraId="7617C93A" w14:textId="21652CD4" w:rsidR="005B4573" w:rsidRPr="005B4573" w:rsidRDefault="005B4573" w:rsidP="005B457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1137"/>
        <w:gridCol w:w="1131"/>
        <w:gridCol w:w="1134"/>
        <w:gridCol w:w="1134"/>
        <w:gridCol w:w="1134"/>
        <w:gridCol w:w="1276"/>
        <w:gridCol w:w="1984"/>
        <w:gridCol w:w="346"/>
      </w:tblGrid>
      <w:tr w:rsidR="004F582E" w14:paraId="65767975" w14:textId="77777777" w:rsidTr="00FF3E83">
        <w:trPr>
          <w:tblHeader/>
        </w:trPr>
        <w:tc>
          <w:tcPr>
            <w:tcW w:w="9526" w:type="dxa"/>
            <w:gridSpan w:val="9"/>
            <w:shd w:val="clear" w:color="auto" w:fill="CCFFCC"/>
            <w:vAlign w:val="center"/>
          </w:tcPr>
          <w:p w14:paraId="098F9C93" w14:textId="77777777" w:rsidR="004F582E" w:rsidRPr="004065B1" w:rsidRDefault="004F582E" w:rsidP="00CB4150">
            <w:r w:rsidRPr="000A066E">
              <w:rPr>
                <w:b/>
              </w:rPr>
              <w:t>Action</w:t>
            </w:r>
          </w:p>
        </w:tc>
      </w:tr>
      <w:tr w:rsidR="004F582E" w14:paraId="42F90A86" w14:textId="77777777" w:rsidTr="00FF3E83">
        <w:trPr>
          <w:tblHeader/>
        </w:trPr>
        <w:tc>
          <w:tcPr>
            <w:tcW w:w="9526" w:type="dxa"/>
            <w:gridSpan w:val="9"/>
            <w:vAlign w:val="center"/>
          </w:tcPr>
          <w:p w14:paraId="58E2A1D8" w14:textId="77777777" w:rsidR="001835F6" w:rsidRDefault="00D51C33" w:rsidP="00D51C33">
            <w:pPr>
              <w:rPr>
                <w:i/>
              </w:rPr>
            </w:pPr>
            <w:r w:rsidRPr="00DC4578">
              <w:rPr>
                <w:i/>
              </w:rPr>
              <w:t>Install the permits at the location above</w:t>
            </w:r>
            <w:r w:rsidR="00850E5D">
              <w:rPr>
                <w:i/>
              </w:rPr>
              <w:t xml:space="preserve"> then load the “UPDATE WK19_07” </w:t>
            </w:r>
            <w:r w:rsidRPr="00DC4578">
              <w:rPr>
                <w:i/>
              </w:rPr>
              <w:t xml:space="preserve">exchange set. </w:t>
            </w:r>
          </w:p>
          <w:p w14:paraId="64D5056B" w14:textId="0967B250" w:rsidR="00D51C33" w:rsidRPr="00DC4578" w:rsidRDefault="00D51C33" w:rsidP="00D51C33">
            <w:pPr>
              <w:rPr>
                <w:i/>
              </w:rPr>
            </w:pPr>
            <w:r w:rsidRPr="00DC4578">
              <w:rPr>
                <w:i/>
              </w:rPr>
              <w:t>Load the base exchange sets as prompted by the system. For this test this should be the following:</w:t>
            </w:r>
          </w:p>
          <w:p w14:paraId="5B3DB848" w14:textId="77777777" w:rsidR="00D51C33" w:rsidRPr="00DC4578" w:rsidRDefault="00D51C33" w:rsidP="00D51C33">
            <w:pPr>
              <w:rPr>
                <w:i/>
              </w:rPr>
            </w:pPr>
            <w:r w:rsidRPr="00DC4578">
              <w:rPr>
                <w:i/>
              </w:rPr>
              <w:t>Base 1 dated 06 July 2006</w:t>
            </w:r>
          </w:p>
          <w:p w14:paraId="69D376E6" w14:textId="77777777" w:rsidR="00D51C33" w:rsidRPr="00DC4578" w:rsidRDefault="00D51C33" w:rsidP="00D51C33">
            <w:pPr>
              <w:rPr>
                <w:i/>
              </w:rPr>
            </w:pPr>
            <w:r w:rsidRPr="00DC4578">
              <w:rPr>
                <w:i/>
              </w:rPr>
              <w:t>Base 3 dated 03 August 2006</w:t>
            </w:r>
          </w:p>
          <w:p w14:paraId="7085401A" w14:textId="77777777" w:rsidR="004F582E" w:rsidRPr="00DC4578" w:rsidRDefault="00D51C33" w:rsidP="00D51C33">
            <w:pPr>
              <w:rPr>
                <w:i/>
              </w:rPr>
            </w:pPr>
            <w:r w:rsidRPr="00DC4578">
              <w:rPr>
                <w:i/>
              </w:rPr>
              <w:t>Finally re-install the UPDATE WK19_07 and bring the system fully up to date.</w:t>
            </w:r>
          </w:p>
        </w:tc>
      </w:tr>
      <w:tr w:rsidR="004F582E" w14:paraId="4189CDA9" w14:textId="77777777" w:rsidTr="00FF3E83">
        <w:trPr>
          <w:tblHeader/>
        </w:trPr>
        <w:tc>
          <w:tcPr>
            <w:tcW w:w="9526" w:type="dxa"/>
            <w:gridSpan w:val="9"/>
            <w:tcBorders>
              <w:bottom w:val="single" w:sz="4" w:space="0" w:color="auto"/>
            </w:tcBorders>
            <w:shd w:val="clear" w:color="auto" w:fill="CCFFCC"/>
            <w:vAlign w:val="center"/>
          </w:tcPr>
          <w:p w14:paraId="671591DE" w14:textId="77777777" w:rsidR="004F582E" w:rsidRPr="004065B1" w:rsidRDefault="004F582E" w:rsidP="00CB4150">
            <w:r w:rsidRPr="000A066E">
              <w:rPr>
                <w:b/>
              </w:rPr>
              <w:t>Results</w:t>
            </w:r>
          </w:p>
        </w:tc>
      </w:tr>
      <w:tr w:rsidR="004F582E" w14:paraId="730CD85A" w14:textId="77777777" w:rsidTr="00FF3E83">
        <w:trPr>
          <w:tblHeader/>
        </w:trPr>
        <w:tc>
          <w:tcPr>
            <w:tcW w:w="9526" w:type="dxa"/>
            <w:gridSpan w:val="9"/>
            <w:tcBorders>
              <w:bottom w:val="nil"/>
            </w:tcBorders>
            <w:vAlign w:val="center"/>
          </w:tcPr>
          <w:p w14:paraId="5EA3A854" w14:textId="77777777" w:rsidR="00D51C33" w:rsidRPr="00DC4578" w:rsidRDefault="00D51C33" w:rsidP="00D51C33">
            <w:pPr>
              <w:jc w:val="left"/>
              <w:rPr>
                <w:i/>
              </w:rPr>
            </w:pPr>
            <w:r w:rsidRPr="00DC4578">
              <w:rPr>
                <w:i/>
              </w:rPr>
              <w:t>The system should read the permit file and the full products listing from the WK19/07 Update. The system should read the product listing to determine where all licensed ENC base [EN] cells are located, then using the STATUS.LST file to prompt users to install the appropriate BASE media. The system should then prompt the user to load the appropriate base media in order. For example,</w:t>
            </w:r>
          </w:p>
          <w:p w14:paraId="477D99D9" w14:textId="77777777" w:rsidR="00D51C33" w:rsidRPr="00DC4578" w:rsidRDefault="00D51C33" w:rsidP="00D51C33">
            <w:pPr>
              <w:jc w:val="left"/>
              <w:rPr>
                <w:i/>
              </w:rPr>
            </w:pPr>
            <w:r w:rsidRPr="00DC4578">
              <w:rPr>
                <w:i/>
              </w:rPr>
              <w:t>“Please load BASE media 1 dated 06 July 2006”. “Please load BASE media 3 dated 03 August 2006”.</w:t>
            </w:r>
          </w:p>
          <w:p w14:paraId="3883F2EC" w14:textId="77777777" w:rsidR="00D51C33" w:rsidRPr="00DC4578" w:rsidRDefault="00D51C33" w:rsidP="00D51C33">
            <w:pPr>
              <w:jc w:val="left"/>
              <w:rPr>
                <w:i/>
              </w:rPr>
            </w:pPr>
            <w:r w:rsidRPr="00DC4578">
              <w:rPr>
                <w:i/>
              </w:rPr>
              <w:t>When all licensed cells have been loaded from the bases the system should display a message similar to the following example:</w:t>
            </w:r>
          </w:p>
          <w:p w14:paraId="390B2073" w14:textId="77777777" w:rsidR="00D51C33" w:rsidRPr="00DC4578" w:rsidRDefault="00D51C33" w:rsidP="00D51C33">
            <w:pPr>
              <w:jc w:val="left"/>
              <w:rPr>
                <w:i/>
              </w:rPr>
            </w:pPr>
            <w:r w:rsidRPr="00DC4578">
              <w:rPr>
                <w:i/>
              </w:rPr>
              <w:t>“Please load WK19/07 Update to bring all licensed cells up to date”.</w:t>
            </w:r>
          </w:p>
          <w:p w14:paraId="7AE8B803" w14:textId="77777777" w:rsidR="00D51C33" w:rsidRPr="00DC4578" w:rsidRDefault="00D51C33" w:rsidP="00D51C33">
            <w:pPr>
              <w:jc w:val="left"/>
              <w:rPr>
                <w:i/>
              </w:rPr>
            </w:pPr>
            <w:r w:rsidRPr="00DC4578">
              <w:rPr>
                <w:i/>
              </w:rPr>
              <w:t>Finally the system may display a message similar to the following example:</w:t>
            </w:r>
          </w:p>
          <w:p w14:paraId="4CE83BEE" w14:textId="77777777" w:rsidR="00D51C33" w:rsidRPr="00DC4578" w:rsidRDefault="00D51C33" w:rsidP="00D51C33">
            <w:pPr>
              <w:jc w:val="left"/>
              <w:rPr>
                <w:i/>
              </w:rPr>
            </w:pPr>
            <w:r w:rsidRPr="00DC4578">
              <w:rPr>
                <w:i/>
              </w:rPr>
              <w:t>“All licensed cells are installed and up to date to WK19/07”.</w:t>
            </w:r>
          </w:p>
          <w:p w14:paraId="04500895" w14:textId="77777777" w:rsidR="00D51C33" w:rsidRPr="00DC4578" w:rsidRDefault="00D51C33" w:rsidP="00D51C33">
            <w:pPr>
              <w:jc w:val="left"/>
              <w:rPr>
                <w:i/>
              </w:rPr>
            </w:pPr>
            <w:r w:rsidRPr="00DC4578">
              <w:rPr>
                <w:i/>
              </w:rPr>
              <w:t>The system status should be the same as that described in the table below.</w:t>
            </w:r>
          </w:p>
          <w:p w14:paraId="0D65FDEB" w14:textId="77777777" w:rsidR="00D51C33" w:rsidRPr="00DC4578" w:rsidRDefault="00D51C33" w:rsidP="00D51C33">
            <w:pPr>
              <w:jc w:val="left"/>
              <w:rPr>
                <w:i/>
              </w:rPr>
            </w:pPr>
          </w:p>
          <w:p w14:paraId="1CCAE648" w14:textId="77777777" w:rsidR="004F582E" w:rsidRPr="00DC4578" w:rsidRDefault="00D51C33" w:rsidP="00D51C33">
            <w:pPr>
              <w:jc w:val="left"/>
              <w:rPr>
                <w:i/>
              </w:rPr>
            </w:pPr>
            <w:r w:rsidRPr="00DC4578">
              <w:rPr>
                <w:i/>
              </w:rPr>
              <w:t>The permit file for this test only contains permits for Bases 1 and 3. Base 2 has no valid permits and should not be prompted for by the system.</w:t>
            </w:r>
          </w:p>
          <w:p w14:paraId="2EF11DB1" w14:textId="77777777" w:rsidR="00D51C33" w:rsidRPr="00DC4578" w:rsidRDefault="00D51C33" w:rsidP="00D51C33">
            <w:pPr>
              <w:jc w:val="left"/>
              <w:rPr>
                <w:i/>
              </w:rPr>
            </w:pPr>
          </w:p>
        </w:tc>
      </w:tr>
      <w:tr w:rsidR="00FF3E83" w14:paraId="3C4431A9" w14:textId="77777777" w:rsidTr="00FF3E83">
        <w:trPr>
          <w:trHeight w:val="28"/>
          <w:tblHeader/>
        </w:trPr>
        <w:tc>
          <w:tcPr>
            <w:tcW w:w="250" w:type="dxa"/>
            <w:vMerge w:val="restart"/>
            <w:tcBorders>
              <w:top w:val="nil"/>
            </w:tcBorders>
            <w:shd w:val="clear" w:color="auto" w:fill="auto"/>
          </w:tcPr>
          <w:p w14:paraId="4ED4F8B8" w14:textId="77777777" w:rsidR="00FF3E83" w:rsidRPr="00000AB3" w:rsidRDefault="00FF3E83" w:rsidP="00730835">
            <w:pPr>
              <w:jc w:val="center"/>
              <w:rPr>
                <w:b/>
                <w:sz w:val="18"/>
                <w:szCs w:val="18"/>
              </w:rPr>
            </w:pPr>
          </w:p>
        </w:tc>
        <w:tc>
          <w:tcPr>
            <w:tcW w:w="1137" w:type="dxa"/>
            <w:vMerge w:val="restart"/>
            <w:tcBorders>
              <w:top w:val="single" w:sz="4" w:space="0" w:color="auto"/>
            </w:tcBorders>
            <w:shd w:val="clear" w:color="auto" w:fill="8DB3E2"/>
            <w:vAlign w:val="center"/>
          </w:tcPr>
          <w:p w14:paraId="5B5686C8" w14:textId="77777777" w:rsidR="00FF3E83" w:rsidRPr="00000AB3" w:rsidRDefault="00FF3E83" w:rsidP="00730835">
            <w:pPr>
              <w:jc w:val="center"/>
              <w:rPr>
                <w:b/>
                <w:sz w:val="18"/>
                <w:szCs w:val="18"/>
              </w:rPr>
            </w:pPr>
            <w:r w:rsidRPr="00000AB3">
              <w:rPr>
                <w:b/>
                <w:sz w:val="18"/>
                <w:szCs w:val="18"/>
              </w:rPr>
              <w:t>Test</w:t>
            </w:r>
          </w:p>
        </w:tc>
        <w:tc>
          <w:tcPr>
            <w:tcW w:w="1131" w:type="dxa"/>
            <w:vMerge w:val="restart"/>
            <w:tcBorders>
              <w:top w:val="single" w:sz="4" w:space="0" w:color="auto"/>
            </w:tcBorders>
            <w:shd w:val="clear" w:color="auto" w:fill="8DB3E2"/>
            <w:vAlign w:val="center"/>
          </w:tcPr>
          <w:p w14:paraId="217D7BA1" w14:textId="77777777" w:rsidR="00FF3E83" w:rsidRPr="00000AB3" w:rsidRDefault="00FF3E83" w:rsidP="00730835">
            <w:pPr>
              <w:jc w:val="left"/>
              <w:rPr>
                <w:b/>
                <w:sz w:val="18"/>
                <w:szCs w:val="18"/>
              </w:rPr>
            </w:pPr>
            <w:r w:rsidRPr="00000AB3">
              <w:rPr>
                <w:b/>
                <w:sz w:val="18"/>
                <w:szCs w:val="18"/>
              </w:rPr>
              <w:t>Cell Name</w:t>
            </w:r>
          </w:p>
        </w:tc>
        <w:tc>
          <w:tcPr>
            <w:tcW w:w="2268" w:type="dxa"/>
            <w:gridSpan w:val="2"/>
            <w:tcBorders>
              <w:top w:val="single" w:sz="4" w:space="0" w:color="auto"/>
            </w:tcBorders>
            <w:shd w:val="clear" w:color="auto" w:fill="8DB3E2"/>
            <w:vAlign w:val="center"/>
          </w:tcPr>
          <w:p w14:paraId="65FC8236" w14:textId="77777777" w:rsidR="00FF3E83" w:rsidRPr="00000AB3" w:rsidRDefault="00FF3E83" w:rsidP="00730835">
            <w:pPr>
              <w:jc w:val="center"/>
              <w:rPr>
                <w:b/>
                <w:sz w:val="18"/>
                <w:szCs w:val="18"/>
              </w:rPr>
            </w:pPr>
            <w:r w:rsidRPr="00000AB3">
              <w:rPr>
                <w:b/>
                <w:sz w:val="18"/>
                <w:szCs w:val="18"/>
              </w:rPr>
              <w:t>Exchange Set Content</w:t>
            </w:r>
          </w:p>
        </w:tc>
        <w:tc>
          <w:tcPr>
            <w:tcW w:w="2410" w:type="dxa"/>
            <w:gridSpan w:val="2"/>
            <w:tcBorders>
              <w:top w:val="single" w:sz="4" w:space="0" w:color="auto"/>
            </w:tcBorders>
            <w:shd w:val="clear" w:color="auto" w:fill="8DB3E2"/>
            <w:vAlign w:val="center"/>
          </w:tcPr>
          <w:p w14:paraId="231C50B3" w14:textId="77777777" w:rsidR="00FF3E83" w:rsidRPr="00000AB3" w:rsidRDefault="00FF3E83" w:rsidP="00730835">
            <w:pPr>
              <w:jc w:val="center"/>
              <w:rPr>
                <w:b/>
                <w:sz w:val="18"/>
                <w:szCs w:val="18"/>
              </w:rPr>
            </w:pPr>
            <w:r w:rsidRPr="00000AB3">
              <w:rPr>
                <w:b/>
                <w:sz w:val="18"/>
                <w:szCs w:val="18"/>
              </w:rPr>
              <w:t>Expected SENC Content</w:t>
            </w:r>
          </w:p>
        </w:tc>
        <w:tc>
          <w:tcPr>
            <w:tcW w:w="1984" w:type="dxa"/>
            <w:vMerge w:val="restart"/>
            <w:tcBorders>
              <w:top w:val="single" w:sz="4" w:space="0" w:color="auto"/>
            </w:tcBorders>
            <w:shd w:val="clear" w:color="auto" w:fill="8DB3E2"/>
            <w:vAlign w:val="center"/>
          </w:tcPr>
          <w:p w14:paraId="105098E7" w14:textId="77777777" w:rsidR="00FF3E83" w:rsidRPr="00000AB3" w:rsidRDefault="00FF3E83" w:rsidP="00730835">
            <w:pPr>
              <w:jc w:val="center"/>
              <w:rPr>
                <w:b/>
                <w:sz w:val="18"/>
                <w:szCs w:val="18"/>
              </w:rPr>
            </w:pPr>
            <w:r w:rsidRPr="00000AB3">
              <w:rPr>
                <w:b/>
                <w:sz w:val="18"/>
                <w:szCs w:val="18"/>
              </w:rPr>
              <w:t>Comments</w:t>
            </w:r>
          </w:p>
        </w:tc>
        <w:tc>
          <w:tcPr>
            <w:tcW w:w="346" w:type="dxa"/>
            <w:vMerge w:val="restart"/>
            <w:tcBorders>
              <w:top w:val="nil"/>
            </w:tcBorders>
            <w:shd w:val="clear" w:color="auto" w:fill="auto"/>
          </w:tcPr>
          <w:p w14:paraId="7F06A065" w14:textId="77777777" w:rsidR="00FF3E83" w:rsidRPr="00000AB3" w:rsidRDefault="00FF3E83" w:rsidP="00730835">
            <w:pPr>
              <w:jc w:val="center"/>
              <w:rPr>
                <w:b/>
                <w:sz w:val="18"/>
                <w:szCs w:val="18"/>
              </w:rPr>
            </w:pPr>
          </w:p>
        </w:tc>
      </w:tr>
      <w:tr w:rsidR="00FF3E83" w14:paraId="251A58B8" w14:textId="77777777" w:rsidTr="00FF3E83">
        <w:trPr>
          <w:trHeight w:val="22"/>
          <w:tblHeader/>
        </w:trPr>
        <w:tc>
          <w:tcPr>
            <w:tcW w:w="250" w:type="dxa"/>
            <w:vMerge/>
            <w:shd w:val="clear" w:color="auto" w:fill="auto"/>
          </w:tcPr>
          <w:p w14:paraId="1F31FAAF" w14:textId="77777777" w:rsidR="00FF3E83" w:rsidRPr="00000AB3" w:rsidRDefault="00FF3E83" w:rsidP="00730835">
            <w:pPr>
              <w:jc w:val="left"/>
              <w:rPr>
                <w:sz w:val="18"/>
                <w:szCs w:val="18"/>
              </w:rPr>
            </w:pPr>
          </w:p>
        </w:tc>
        <w:tc>
          <w:tcPr>
            <w:tcW w:w="1137" w:type="dxa"/>
            <w:vMerge/>
            <w:shd w:val="clear" w:color="auto" w:fill="6699FF"/>
            <w:vAlign w:val="center"/>
          </w:tcPr>
          <w:p w14:paraId="5B6AE0B1" w14:textId="77777777" w:rsidR="00FF3E83" w:rsidRPr="00000AB3" w:rsidRDefault="00FF3E83" w:rsidP="00730835">
            <w:pPr>
              <w:jc w:val="left"/>
              <w:rPr>
                <w:sz w:val="18"/>
                <w:szCs w:val="18"/>
              </w:rPr>
            </w:pPr>
          </w:p>
        </w:tc>
        <w:tc>
          <w:tcPr>
            <w:tcW w:w="1131" w:type="dxa"/>
            <w:vMerge/>
            <w:shd w:val="clear" w:color="auto" w:fill="6699FF"/>
            <w:vAlign w:val="center"/>
          </w:tcPr>
          <w:p w14:paraId="2E3ACD54" w14:textId="77777777" w:rsidR="00FF3E83" w:rsidRPr="00000AB3" w:rsidRDefault="00FF3E83" w:rsidP="00730835">
            <w:pPr>
              <w:jc w:val="left"/>
              <w:rPr>
                <w:sz w:val="18"/>
                <w:szCs w:val="18"/>
              </w:rPr>
            </w:pPr>
          </w:p>
        </w:tc>
        <w:tc>
          <w:tcPr>
            <w:tcW w:w="1134" w:type="dxa"/>
            <w:shd w:val="clear" w:color="auto" w:fill="8DB3E2"/>
            <w:vAlign w:val="center"/>
          </w:tcPr>
          <w:p w14:paraId="20E3DFFE" w14:textId="77777777" w:rsidR="00FF3E83" w:rsidRPr="00000AB3" w:rsidRDefault="00FF3E83" w:rsidP="00730835">
            <w:pPr>
              <w:jc w:val="left"/>
              <w:rPr>
                <w:b/>
                <w:sz w:val="18"/>
                <w:szCs w:val="18"/>
              </w:rPr>
            </w:pPr>
            <w:r w:rsidRPr="00000AB3">
              <w:rPr>
                <w:b/>
                <w:sz w:val="18"/>
                <w:szCs w:val="18"/>
              </w:rPr>
              <w:t>Edition N°</w:t>
            </w:r>
          </w:p>
        </w:tc>
        <w:tc>
          <w:tcPr>
            <w:tcW w:w="1134" w:type="dxa"/>
            <w:shd w:val="clear" w:color="auto" w:fill="8DB3E2"/>
            <w:vAlign w:val="center"/>
          </w:tcPr>
          <w:p w14:paraId="6114C9E5" w14:textId="77777777" w:rsidR="00FF3E83" w:rsidRPr="00000AB3" w:rsidRDefault="00FF3E83" w:rsidP="00730835">
            <w:pPr>
              <w:jc w:val="left"/>
              <w:rPr>
                <w:b/>
                <w:sz w:val="18"/>
                <w:szCs w:val="18"/>
              </w:rPr>
            </w:pPr>
            <w:r w:rsidRPr="00000AB3">
              <w:rPr>
                <w:b/>
                <w:sz w:val="18"/>
                <w:szCs w:val="18"/>
              </w:rPr>
              <w:t>Update N°</w:t>
            </w:r>
          </w:p>
        </w:tc>
        <w:tc>
          <w:tcPr>
            <w:tcW w:w="1134" w:type="dxa"/>
            <w:shd w:val="clear" w:color="auto" w:fill="8DB3E2"/>
            <w:vAlign w:val="center"/>
          </w:tcPr>
          <w:p w14:paraId="75923FFD" w14:textId="77777777" w:rsidR="00FF3E83" w:rsidRPr="00000AB3" w:rsidRDefault="00FF3E83" w:rsidP="00730835">
            <w:pPr>
              <w:jc w:val="left"/>
              <w:rPr>
                <w:b/>
                <w:sz w:val="18"/>
                <w:szCs w:val="18"/>
              </w:rPr>
            </w:pPr>
            <w:r w:rsidRPr="00000AB3">
              <w:rPr>
                <w:b/>
                <w:sz w:val="18"/>
                <w:szCs w:val="18"/>
              </w:rPr>
              <w:t>Edition N°</w:t>
            </w:r>
          </w:p>
        </w:tc>
        <w:tc>
          <w:tcPr>
            <w:tcW w:w="1276" w:type="dxa"/>
            <w:shd w:val="clear" w:color="auto" w:fill="8DB3E2"/>
            <w:vAlign w:val="center"/>
          </w:tcPr>
          <w:p w14:paraId="06ADB909" w14:textId="77777777" w:rsidR="00FF3E83" w:rsidRPr="00000AB3" w:rsidRDefault="00FF3E83" w:rsidP="00730835">
            <w:pPr>
              <w:jc w:val="left"/>
              <w:rPr>
                <w:b/>
                <w:sz w:val="18"/>
                <w:szCs w:val="18"/>
              </w:rPr>
            </w:pPr>
            <w:r w:rsidRPr="00000AB3">
              <w:rPr>
                <w:b/>
                <w:sz w:val="18"/>
                <w:szCs w:val="18"/>
              </w:rPr>
              <w:t>Update N°</w:t>
            </w:r>
          </w:p>
        </w:tc>
        <w:tc>
          <w:tcPr>
            <w:tcW w:w="1984" w:type="dxa"/>
            <w:vMerge/>
            <w:shd w:val="clear" w:color="auto" w:fill="6699FF"/>
            <w:vAlign w:val="center"/>
          </w:tcPr>
          <w:p w14:paraId="51A045F1" w14:textId="77777777" w:rsidR="00FF3E83" w:rsidRPr="00000AB3" w:rsidRDefault="00FF3E83" w:rsidP="00730835">
            <w:pPr>
              <w:jc w:val="left"/>
              <w:rPr>
                <w:sz w:val="18"/>
                <w:szCs w:val="18"/>
              </w:rPr>
            </w:pPr>
          </w:p>
        </w:tc>
        <w:tc>
          <w:tcPr>
            <w:tcW w:w="346" w:type="dxa"/>
            <w:vMerge/>
            <w:shd w:val="clear" w:color="auto" w:fill="auto"/>
          </w:tcPr>
          <w:p w14:paraId="0CA806D2" w14:textId="77777777" w:rsidR="00FF3E83" w:rsidRPr="00000AB3" w:rsidRDefault="00FF3E83" w:rsidP="00730835">
            <w:pPr>
              <w:jc w:val="left"/>
              <w:rPr>
                <w:sz w:val="18"/>
                <w:szCs w:val="18"/>
              </w:rPr>
            </w:pPr>
          </w:p>
        </w:tc>
      </w:tr>
      <w:tr w:rsidR="00FF3E83" w14:paraId="31DE0C09" w14:textId="77777777" w:rsidTr="00FF3E83">
        <w:trPr>
          <w:trHeight w:val="22"/>
          <w:tblHeader/>
        </w:trPr>
        <w:tc>
          <w:tcPr>
            <w:tcW w:w="250" w:type="dxa"/>
            <w:vMerge/>
            <w:shd w:val="clear" w:color="auto" w:fill="auto"/>
          </w:tcPr>
          <w:p w14:paraId="7ECA47AF" w14:textId="77777777" w:rsidR="00FF3E83" w:rsidRPr="00000AB3" w:rsidRDefault="00FF3E83" w:rsidP="00730835">
            <w:pPr>
              <w:jc w:val="left"/>
              <w:rPr>
                <w:sz w:val="18"/>
                <w:szCs w:val="18"/>
              </w:rPr>
            </w:pPr>
          </w:p>
        </w:tc>
        <w:tc>
          <w:tcPr>
            <w:tcW w:w="1137" w:type="dxa"/>
            <w:vMerge w:val="restart"/>
            <w:shd w:val="clear" w:color="auto" w:fill="DBE5F1"/>
            <w:vAlign w:val="center"/>
          </w:tcPr>
          <w:p w14:paraId="312CF14C" w14:textId="77777777" w:rsidR="00FF3E83" w:rsidRPr="00000AB3" w:rsidRDefault="00FF3E83" w:rsidP="00730835">
            <w:pPr>
              <w:jc w:val="left"/>
              <w:rPr>
                <w:sz w:val="18"/>
                <w:szCs w:val="18"/>
              </w:rPr>
            </w:pPr>
            <w:r w:rsidRPr="00000AB3">
              <w:rPr>
                <w:sz w:val="18"/>
                <w:szCs w:val="18"/>
              </w:rPr>
              <w:t>7i</w:t>
            </w:r>
          </w:p>
          <w:p w14:paraId="2431B9AB" w14:textId="77777777" w:rsidR="00FF3E83" w:rsidRPr="00000AB3" w:rsidRDefault="00FF3E83" w:rsidP="00730835">
            <w:pPr>
              <w:jc w:val="left"/>
              <w:rPr>
                <w:sz w:val="18"/>
                <w:szCs w:val="18"/>
              </w:rPr>
            </w:pPr>
            <w:r w:rsidRPr="00000AB3">
              <w:rPr>
                <w:sz w:val="18"/>
                <w:szCs w:val="18"/>
              </w:rPr>
              <w:t>[BASE 1 WK28_06]</w:t>
            </w:r>
          </w:p>
        </w:tc>
        <w:tc>
          <w:tcPr>
            <w:tcW w:w="1131" w:type="dxa"/>
            <w:shd w:val="clear" w:color="auto" w:fill="DBE5F1"/>
          </w:tcPr>
          <w:p w14:paraId="22AC8C6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5093C0A8"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4F52DA6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389268EE"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63D04A6D"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48C41AE1" w14:textId="77777777" w:rsidR="00FF3E83" w:rsidRPr="00000AB3" w:rsidRDefault="00FF3E83" w:rsidP="00730835">
            <w:pPr>
              <w:jc w:val="left"/>
              <w:rPr>
                <w:sz w:val="18"/>
                <w:szCs w:val="18"/>
              </w:rPr>
            </w:pPr>
          </w:p>
        </w:tc>
        <w:tc>
          <w:tcPr>
            <w:tcW w:w="346" w:type="dxa"/>
            <w:vMerge/>
            <w:shd w:val="clear" w:color="auto" w:fill="auto"/>
          </w:tcPr>
          <w:p w14:paraId="2647F711" w14:textId="77777777" w:rsidR="00FF3E83" w:rsidRPr="00000AB3" w:rsidRDefault="00FF3E83" w:rsidP="00730835">
            <w:pPr>
              <w:jc w:val="left"/>
              <w:rPr>
                <w:sz w:val="18"/>
                <w:szCs w:val="18"/>
              </w:rPr>
            </w:pPr>
          </w:p>
        </w:tc>
      </w:tr>
      <w:tr w:rsidR="00FF3E83" w14:paraId="50DA46B3" w14:textId="77777777" w:rsidTr="00FF3E83">
        <w:trPr>
          <w:trHeight w:val="22"/>
          <w:tblHeader/>
        </w:trPr>
        <w:tc>
          <w:tcPr>
            <w:tcW w:w="250" w:type="dxa"/>
            <w:vMerge/>
            <w:shd w:val="clear" w:color="auto" w:fill="auto"/>
          </w:tcPr>
          <w:p w14:paraId="2E808C56" w14:textId="77777777" w:rsidR="00FF3E83" w:rsidRPr="00000AB3" w:rsidRDefault="00FF3E83" w:rsidP="00730835">
            <w:pPr>
              <w:jc w:val="left"/>
              <w:rPr>
                <w:sz w:val="18"/>
                <w:szCs w:val="18"/>
              </w:rPr>
            </w:pPr>
          </w:p>
        </w:tc>
        <w:tc>
          <w:tcPr>
            <w:tcW w:w="1137" w:type="dxa"/>
            <w:vMerge/>
            <w:shd w:val="clear" w:color="auto" w:fill="DBE5F1"/>
            <w:vAlign w:val="center"/>
          </w:tcPr>
          <w:p w14:paraId="14949BA2" w14:textId="77777777" w:rsidR="00FF3E83" w:rsidRPr="00000AB3" w:rsidRDefault="00FF3E83" w:rsidP="00730835">
            <w:pPr>
              <w:jc w:val="left"/>
              <w:rPr>
                <w:sz w:val="18"/>
                <w:szCs w:val="18"/>
              </w:rPr>
            </w:pPr>
          </w:p>
        </w:tc>
        <w:tc>
          <w:tcPr>
            <w:tcW w:w="1131" w:type="dxa"/>
            <w:shd w:val="clear" w:color="auto" w:fill="DBE5F1"/>
          </w:tcPr>
          <w:p w14:paraId="242347E8"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788A4FA4"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D1E47E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3DB9568A"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0A39BC16" w14:textId="77777777" w:rsidR="00FF3E83" w:rsidRPr="00000AB3" w:rsidRDefault="00FF3E83" w:rsidP="00730835">
            <w:pPr>
              <w:jc w:val="center"/>
              <w:rPr>
                <w:sz w:val="18"/>
                <w:szCs w:val="18"/>
              </w:rPr>
            </w:pPr>
            <w:r w:rsidRPr="00000AB3">
              <w:rPr>
                <w:sz w:val="18"/>
                <w:szCs w:val="18"/>
              </w:rPr>
              <w:t>1</w:t>
            </w:r>
          </w:p>
        </w:tc>
        <w:tc>
          <w:tcPr>
            <w:tcW w:w="1984" w:type="dxa"/>
            <w:shd w:val="clear" w:color="auto" w:fill="DBE5F1"/>
          </w:tcPr>
          <w:p w14:paraId="63F14433" w14:textId="77777777" w:rsidR="00FF3E83" w:rsidRPr="00000AB3" w:rsidRDefault="00FF3E83" w:rsidP="00730835">
            <w:pPr>
              <w:jc w:val="left"/>
              <w:rPr>
                <w:sz w:val="18"/>
                <w:szCs w:val="18"/>
              </w:rPr>
            </w:pPr>
          </w:p>
        </w:tc>
        <w:tc>
          <w:tcPr>
            <w:tcW w:w="346" w:type="dxa"/>
            <w:vMerge/>
            <w:shd w:val="clear" w:color="auto" w:fill="auto"/>
          </w:tcPr>
          <w:p w14:paraId="39D238D0" w14:textId="77777777" w:rsidR="00FF3E83" w:rsidRPr="00000AB3" w:rsidRDefault="00FF3E83" w:rsidP="00730835">
            <w:pPr>
              <w:jc w:val="left"/>
              <w:rPr>
                <w:sz w:val="18"/>
                <w:szCs w:val="18"/>
              </w:rPr>
            </w:pPr>
          </w:p>
        </w:tc>
      </w:tr>
      <w:tr w:rsidR="00FF3E83" w14:paraId="7D3E0638" w14:textId="77777777" w:rsidTr="00FF3E83">
        <w:trPr>
          <w:trHeight w:val="22"/>
          <w:tblHeader/>
        </w:trPr>
        <w:tc>
          <w:tcPr>
            <w:tcW w:w="250" w:type="dxa"/>
            <w:vMerge/>
            <w:shd w:val="clear" w:color="auto" w:fill="auto"/>
          </w:tcPr>
          <w:p w14:paraId="60D71146" w14:textId="77777777" w:rsidR="00FF3E83" w:rsidRPr="00000AB3" w:rsidRDefault="00FF3E83" w:rsidP="00730835">
            <w:pPr>
              <w:jc w:val="left"/>
              <w:rPr>
                <w:sz w:val="18"/>
                <w:szCs w:val="18"/>
              </w:rPr>
            </w:pPr>
          </w:p>
        </w:tc>
        <w:tc>
          <w:tcPr>
            <w:tcW w:w="1137" w:type="dxa"/>
            <w:vMerge/>
            <w:shd w:val="clear" w:color="auto" w:fill="DBE5F1"/>
            <w:vAlign w:val="center"/>
          </w:tcPr>
          <w:p w14:paraId="35BE98E0" w14:textId="77777777" w:rsidR="00FF3E83" w:rsidRPr="00000AB3" w:rsidRDefault="00FF3E83" w:rsidP="00730835">
            <w:pPr>
              <w:jc w:val="left"/>
              <w:rPr>
                <w:sz w:val="18"/>
                <w:szCs w:val="18"/>
              </w:rPr>
            </w:pPr>
          </w:p>
        </w:tc>
        <w:tc>
          <w:tcPr>
            <w:tcW w:w="1131" w:type="dxa"/>
            <w:shd w:val="clear" w:color="auto" w:fill="DBE5F1"/>
          </w:tcPr>
          <w:p w14:paraId="6BFB992C"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2E3017F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0614E0B6"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69FD6880"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399EF428" w14:textId="77777777" w:rsidR="00FF3E83" w:rsidRPr="00000AB3" w:rsidRDefault="00FF3E83" w:rsidP="00730835">
            <w:pPr>
              <w:jc w:val="center"/>
              <w:rPr>
                <w:sz w:val="18"/>
                <w:szCs w:val="18"/>
              </w:rPr>
            </w:pPr>
            <w:r w:rsidRPr="00000AB3">
              <w:rPr>
                <w:sz w:val="18"/>
                <w:szCs w:val="18"/>
              </w:rPr>
              <w:t>4</w:t>
            </w:r>
          </w:p>
        </w:tc>
        <w:tc>
          <w:tcPr>
            <w:tcW w:w="1984" w:type="dxa"/>
            <w:shd w:val="clear" w:color="auto" w:fill="DBE5F1"/>
          </w:tcPr>
          <w:p w14:paraId="22096D76" w14:textId="77777777" w:rsidR="00FF3E83" w:rsidRPr="00000AB3" w:rsidRDefault="00FF3E83" w:rsidP="00730835">
            <w:pPr>
              <w:jc w:val="left"/>
              <w:rPr>
                <w:sz w:val="18"/>
                <w:szCs w:val="18"/>
              </w:rPr>
            </w:pPr>
          </w:p>
        </w:tc>
        <w:tc>
          <w:tcPr>
            <w:tcW w:w="346" w:type="dxa"/>
            <w:vMerge/>
            <w:shd w:val="clear" w:color="auto" w:fill="auto"/>
          </w:tcPr>
          <w:p w14:paraId="5EB913EB" w14:textId="77777777" w:rsidR="00FF3E83" w:rsidRPr="00000AB3" w:rsidRDefault="00FF3E83" w:rsidP="00730835">
            <w:pPr>
              <w:jc w:val="left"/>
              <w:rPr>
                <w:sz w:val="18"/>
                <w:szCs w:val="18"/>
              </w:rPr>
            </w:pPr>
          </w:p>
        </w:tc>
      </w:tr>
      <w:tr w:rsidR="00FF3E83" w14:paraId="429844EE" w14:textId="77777777" w:rsidTr="00FF3E83">
        <w:trPr>
          <w:trHeight w:val="22"/>
          <w:tblHeader/>
        </w:trPr>
        <w:tc>
          <w:tcPr>
            <w:tcW w:w="250" w:type="dxa"/>
            <w:vMerge/>
            <w:shd w:val="clear" w:color="auto" w:fill="auto"/>
          </w:tcPr>
          <w:p w14:paraId="4F81891B" w14:textId="77777777" w:rsidR="00FF3E83" w:rsidRPr="00000AB3" w:rsidRDefault="00FF3E83" w:rsidP="00730835">
            <w:pPr>
              <w:jc w:val="left"/>
              <w:rPr>
                <w:sz w:val="18"/>
                <w:szCs w:val="18"/>
              </w:rPr>
            </w:pPr>
          </w:p>
        </w:tc>
        <w:tc>
          <w:tcPr>
            <w:tcW w:w="1137" w:type="dxa"/>
            <w:vMerge/>
            <w:shd w:val="clear" w:color="auto" w:fill="DBE5F1"/>
            <w:vAlign w:val="center"/>
          </w:tcPr>
          <w:p w14:paraId="3775A6E7" w14:textId="77777777" w:rsidR="00FF3E83" w:rsidRPr="00000AB3" w:rsidRDefault="00FF3E83" w:rsidP="00730835">
            <w:pPr>
              <w:jc w:val="left"/>
              <w:rPr>
                <w:sz w:val="18"/>
                <w:szCs w:val="18"/>
              </w:rPr>
            </w:pPr>
          </w:p>
        </w:tc>
        <w:tc>
          <w:tcPr>
            <w:tcW w:w="1131" w:type="dxa"/>
            <w:shd w:val="clear" w:color="auto" w:fill="DBE5F1"/>
          </w:tcPr>
          <w:p w14:paraId="3790BA72"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464D68AD"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22B596B5"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2B6359C6" w14:textId="77777777" w:rsidR="00FF3E83" w:rsidRPr="00000AB3" w:rsidRDefault="00FF3E83" w:rsidP="00730835">
            <w:pPr>
              <w:jc w:val="center"/>
              <w:rPr>
                <w:sz w:val="18"/>
                <w:szCs w:val="18"/>
              </w:rPr>
            </w:pPr>
            <w:r w:rsidRPr="00000AB3">
              <w:rPr>
                <w:sz w:val="18"/>
                <w:szCs w:val="18"/>
              </w:rPr>
              <w:t>10</w:t>
            </w:r>
          </w:p>
        </w:tc>
        <w:tc>
          <w:tcPr>
            <w:tcW w:w="1276" w:type="dxa"/>
            <w:shd w:val="clear" w:color="auto" w:fill="DBE5F1"/>
          </w:tcPr>
          <w:p w14:paraId="1D77C75D" w14:textId="77777777" w:rsidR="00FF3E83" w:rsidRPr="00000AB3" w:rsidRDefault="00FF3E83" w:rsidP="00730835">
            <w:pPr>
              <w:jc w:val="center"/>
              <w:rPr>
                <w:sz w:val="18"/>
                <w:szCs w:val="18"/>
              </w:rPr>
            </w:pPr>
            <w:r w:rsidRPr="00000AB3">
              <w:rPr>
                <w:sz w:val="18"/>
                <w:szCs w:val="18"/>
              </w:rPr>
              <w:t>3</w:t>
            </w:r>
          </w:p>
        </w:tc>
        <w:tc>
          <w:tcPr>
            <w:tcW w:w="1984" w:type="dxa"/>
            <w:shd w:val="clear" w:color="auto" w:fill="DBE5F1"/>
          </w:tcPr>
          <w:p w14:paraId="17280ABD" w14:textId="77777777" w:rsidR="00FF3E83" w:rsidRPr="00000AB3" w:rsidRDefault="00FF3E83" w:rsidP="00730835">
            <w:pPr>
              <w:jc w:val="left"/>
              <w:rPr>
                <w:sz w:val="18"/>
                <w:szCs w:val="18"/>
              </w:rPr>
            </w:pPr>
          </w:p>
        </w:tc>
        <w:tc>
          <w:tcPr>
            <w:tcW w:w="346" w:type="dxa"/>
            <w:vMerge/>
            <w:shd w:val="clear" w:color="auto" w:fill="auto"/>
          </w:tcPr>
          <w:p w14:paraId="7630A0DD" w14:textId="77777777" w:rsidR="00FF3E83" w:rsidRPr="00000AB3" w:rsidRDefault="00FF3E83" w:rsidP="00730835">
            <w:pPr>
              <w:jc w:val="left"/>
              <w:rPr>
                <w:sz w:val="18"/>
                <w:szCs w:val="18"/>
              </w:rPr>
            </w:pPr>
          </w:p>
        </w:tc>
      </w:tr>
      <w:tr w:rsidR="00FF3E83" w14:paraId="78ECFD04" w14:textId="77777777" w:rsidTr="00FF3E83">
        <w:trPr>
          <w:trHeight w:val="22"/>
          <w:tblHeader/>
        </w:trPr>
        <w:tc>
          <w:tcPr>
            <w:tcW w:w="250" w:type="dxa"/>
            <w:vMerge/>
            <w:shd w:val="clear" w:color="auto" w:fill="auto"/>
          </w:tcPr>
          <w:p w14:paraId="66994808" w14:textId="77777777" w:rsidR="00FF3E83" w:rsidRPr="00000AB3" w:rsidRDefault="00FF3E83" w:rsidP="00730835">
            <w:pPr>
              <w:jc w:val="left"/>
              <w:rPr>
                <w:sz w:val="18"/>
                <w:szCs w:val="18"/>
              </w:rPr>
            </w:pPr>
          </w:p>
        </w:tc>
        <w:tc>
          <w:tcPr>
            <w:tcW w:w="1137" w:type="dxa"/>
            <w:vMerge w:val="restart"/>
            <w:shd w:val="clear" w:color="auto" w:fill="DBE5F1"/>
            <w:vAlign w:val="center"/>
          </w:tcPr>
          <w:p w14:paraId="216D587D" w14:textId="77777777" w:rsidR="00FF3E83" w:rsidRPr="00000AB3" w:rsidRDefault="00FF3E83" w:rsidP="00730835">
            <w:pPr>
              <w:jc w:val="left"/>
              <w:rPr>
                <w:sz w:val="18"/>
                <w:szCs w:val="18"/>
              </w:rPr>
            </w:pPr>
            <w:r w:rsidRPr="00000AB3">
              <w:rPr>
                <w:sz w:val="18"/>
                <w:szCs w:val="18"/>
              </w:rPr>
              <w:t>7i</w:t>
            </w:r>
          </w:p>
          <w:p w14:paraId="7AE8775E" w14:textId="77777777" w:rsidR="00FF3E83" w:rsidRPr="00000AB3" w:rsidRDefault="00FF3E83" w:rsidP="00730835">
            <w:pPr>
              <w:jc w:val="left"/>
              <w:rPr>
                <w:sz w:val="18"/>
                <w:szCs w:val="18"/>
              </w:rPr>
            </w:pPr>
            <w:r w:rsidRPr="00000AB3">
              <w:rPr>
                <w:sz w:val="18"/>
                <w:szCs w:val="18"/>
              </w:rPr>
              <w:t>[BASE 2 WK30_06]</w:t>
            </w:r>
          </w:p>
        </w:tc>
        <w:tc>
          <w:tcPr>
            <w:tcW w:w="1131" w:type="dxa"/>
            <w:shd w:val="clear" w:color="auto" w:fill="DBE5F1"/>
          </w:tcPr>
          <w:p w14:paraId="433847AF"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6122EC33"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13CC426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E1B8BFC" w14:textId="77777777" w:rsidR="00FF3E83" w:rsidRPr="00000AB3" w:rsidRDefault="00FF3E83" w:rsidP="00730835">
            <w:pPr>
              <w:jc w:val="center"/>
              <w:rPr>
                <w:sz w:val="18"/>
                <w:szCs w:val="18"/>
              </w:rPr>
            </w:pPr>
          </w:p>
        </w:tc>
        <w:tc>
          <w:tcPr>
            <w:tcW w:w="1276" w:type="dxa"/>
            <w:shd w:val="clear" w:color="auto" w:fill="DBE5F1"/>
          </w:tcPr>
          <w:p w14:paraId="21D608FB" w14:textId="77777777" w:rsidR="00FF3E83" w:rsidRPr="00000AB3" w:rsidRDefault="00FF3E83" w:rsidP="00730835">
            <w:pPr>
              <w:jc w:val="center"/>
              <w:rPr>
                <w:sz w:val="18"/>
                <w:szCs w:val="18"/>
              </w:rPr>
            </w:pPr>
          </w:p>
        </w:tc>
        <w:tc>
          <w:tcPr>
            <w:tcW w:w="1984" w:type="dxa"/>
            <w:vMerge w:val="restart"/>
            <w:shd w:val="clear" w:color="auto" w:fill="DBE5F1"/>
          </w:tcPr>
          <w:p w14:paraId="2B235522"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0585CBED" w14:textId="77777777" w:rsidR="00FF3E83" w:rsidRPr="00000AB3" w:rsidRDefault="00FF3E83" w:rsidP="00730835">
            <w:pPr>
              <w:jc w:val="left"/>
              <w:rPr>
                <w:sz w:val="18"/>
                <w:szCs w:val="18"/>
              </w:rPr>
            </w:pPr>
          </w:p>
        </w:tc>
      </w:tr>
      <w:tr w:rsidR="00FF3E83" w14:paraId="0B6CBC88" w14:textId="77777777" w:rsidTr="00FF3E83">
        <w:trPr>
          <w:trHeight w:val="22"/>
          <w:tblHeader/>
        </w:trPr>
        <w:tc>
          <w:tcPr>
            <w:tcW w:w="250" w:type="dxa"/>
            <w:vMerge/>
            <w:shd w:val="clear" w:color="auto" w:fill="auto"/>
          </w:tcPr>
          <w:p w14:paraId="36B36BF4" w14:textId="77777777" w:rsidR="00FF3E83" w:rsidRPr="00000AB3" w:rsidRDefault="00FF3E83" w:rsidP="00730835">
            <w:pPr>
              <w:jc w:val="left"/>
              <w:rPr>
                <w:sz w:val="18"/>
                <w:szCs w:val="18"/>
              </w:rPr>
            </w:pPr>
          </w:p>
        </w:tc>
        <w:tc>
          <w:tcPr>
            <w:tcW w:w="1137" w:type="dxa"/>
            <w:vMerge/>
            <w:shd w:val="clear" w:color="auto" w:fill="DBE5F1"/>
            <w:vAlign w:val="center"/>
          </w:tcPr>
          <w:p w14:paraId="1C413FE4" w14:textId="77777777" w:rsidR="00FF3E83" w:rsidRPr="00000AB3" w:rsidRDefault="00FF3E83" w:rsidP="00730835">
            <w:pPr>
              <w:jc w:val="left"/>
              <w:rPr>
                <w:sz w:val="18"/>
                <w:szCs w:val="18"/>
              </w:rPr>
            </w:pPr>
          </w:p>
        </w:tc>
        <w:tc>
          <w:tcPr>
            <w:tcW w:w="1131" w:type="dxa"/>
            <w:shd w:val="clear" w:color="auto" w:fill="DBE5F1"/>
          </w:tcPr>
          <w:p w14:paraId="0E3CD5E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4EE71B71"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14A90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AA619E3" w14:textId="77777777" w:rsidR="00FF3E83" w:rsidRPr="00000AB3" w:rsidRDefault="00FF3E83" w:rsidP="00730835">
            <w:pPr>
              <w:jc w:val="center"/>
              <w:rPr>
                <w:sz w:val="18"/>
                <w:szCs w:val="18"/>
              </w:rPr>
            </w:pPr>
          </w:p>
        </w:tc>
        <w:tc>
          <w:tcPr>
            <w:tcW w:w="1276" w:type="dxa"/>
            <w:shd w:val="clear" w:color="auto" w:fill="DBE5F1"/>
          </w:tcPr>
          <w:p w14:paraId="713BDBD9" w14:textId="77777777" w:rsidR="00FF3E83" w:rsidRPr="00000AB3" w:rsidRDefault="00FF3E83" w:rsidP="00730835">
            <w:pPr>
              <w:jc w:val="center"/>
              <w:rPr>
                <w:sz w:val="18"/>
                <w:szCs w:val="18"/>
              </w:rPr>
            </w:pPr>
          </w:p>
        </w:tc>
        <w:tc>
          <w:tcPr>
            <w:tcW w:w="1984" w:type="dxa"/>
            <w:vMerge/>
            <w:shd w:val="clear" w:color="auto" w:fill="DBE5F1"/>
          </w:tcPr>
          <w:p w14:paraId="206E117D" w14:textId="77777777" w:rsidR="00FF3E83" w:rsidRPr="00000AB3" w:rsidRDefault="00FF3E83" w:rsidP="00730835">
            <w:pPr>
              <w:jc w:val="left"/>
              <w:rPr>
                <w:sz w:val="18"/>
                <w:szCs w:val="18"/>
              </w:rPr>
            </w:pPr>
          </w:p>
        </w:tc>
        <w:tc>
          <w:tcPr>
            <w:tcW w:w="346" w:type="dxa"/>
            <w:vMerge/>
            <w:shd w:val="clear" w:color="auto" w:fill="auto"/>
          </w:tcPr>
          <w:p w14:paraId="39A1B36A" w14:textId="77777777" w:rsidR="00FF3E83" w:rsidRPr="00000AB3" w:rsidRDefault="00FF3E83" w:rsidP="00730835">
            <w:pPr>
              <w:jc w:val="left"/>
              <w:rPr>
                <w:sz w:val="18"/>
                <w:szCs w:val="18"/>
              </w:rPr>
            </w:pPr>
          </w:p>
        </w:tc>
      </w:tr>
      <w:tr w:rsidR="00FF3E83" w14:paraId="7CDCE22F" w14:textId="77777777" w:rsidTr="00FF3E83">
        <w:trPr>
          <w:trHeight w:val="22"/>
          <w:tblHeader/>
        </w:trPr>
        <w:tc>
          <w:tcPr>
            <w:tcW w:w="250" w:type="dxa"/>
            <w:vMerge/>
            <w:shd w:val="clear" w:color="auto" w:fill="auto"/>
          </w:tcPr>
          <w:p w14:paraId="65896AC5" w14:textId="77777777" w:rsidR="00FF3E83" w:rsidRPr="00000AB3" w:rsidRDefault="00FF3E83" w:rsidP="00730835">
            <w:pPr>
              <w:jc w:val="left"/>
              <w:rPr>
                <w:sz w:val="18"/>
                <w:szCs w:val="18"/>
              </w:rPr>
            </w:pPr>
          </w:p>
        </w:tc>
        <w:tc>
          <w:tcPr>
            <w:tcW w:w="1137" w:type="dxa"/>
            <w:vMerge/>
            <w:shd w:val="clear" w:color="auto" w:fill="DBE5F1"/>
            <w:vAlign w:val="center"/>
          </w:tcPr>
          <w:p w14:paraId="63D1FEB3" w14:textId="77777777" w:rsidR="00FF3E83" w:rsidRPr="00000AB3" w:rsidRDefault="00FF3E83" w:rsidP="00730835">
            <w:pPr>
              <w:jc w:val="left"/>
              <w:rPr>
                <w:sz w:val="18"/>
                <w:szCs w:val="18"/>
              </w:rPr>
            </w:pPr>
          </w:p>
        </w:tc>
        <w:tc>
          <w:tcPr>
            <w:tcW w:w="1131" w:type="dxa"/>
            <w:shd w:val="clear" w:color="auto" w:fill="DBE5F1"/>
          </w:tcPr>
          <w:p w14:paraId="0A2511E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4B2C0AC7"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73A661E9"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071DE1" w14:textId="77777777" w:rsidR="00FF3E83" w:rsidRPr="00000AB3" w:rsidRDefault="00FF3E83" w:rsidP="00730835">
            <w:pPr>
              <w:jc w:val="center"/>
              <w:rPr>
                <w:sz w:val="18"/>
                <w:szCs w:val="18"/>
              </w:rPr>
            </w:pPr>
          </w:p>
        </w:tc>
        <w:tc>
          <w:tcPr>
            <w:tcW w:w="1276" w:type="dxa"/>
            <w:shd w:val="clear" w:color="auto" w:fill="DBE5F1"/>
          </w:tcPr>
          <w:p w14:paraId="191232DB" w14:textId="77777777" w:rsidR="00FF3E83" w:rsidRPr="00000AB3" w:rsidRDefault="00FF3E83" w:rsidP="00730835">
            <w:pPr>
              <w:jc w:val="center"/>
              <w:rPr>
                <w:sz w:val="18"/>
                <w:szCs w:val="18"/>
              </w:rPr>
            </w:pPr>
          </w:p>
        </w:tc>
        <w:tc>
          <w:tcPr>
            <w:tcW w:w="1984" w:type="dxa"/>
            <w:vMerge/>
            <w:shd w:val="clear" w:color="auto" w:fill="DBE5F1"/>
          </w:tcPr>
          <w:p w14:paraId="6A35C789" w14:textId="77777777" w:rsidR="00FF3E83" w:rsidRPr="00000AB3" w:rsidRDefault="00FF3E83" w:rsidP="00730835">
            <w:pPr>
              <w:jc w:val="left"/>
              <w:rPr>
                <w:sz w:val="18"/>
                <w:szCs w:val="18"/>
              </w:rPr>
            </w:pPr>
          </w:p>
        </w:tc>
        <w:tc>
          <w:tcPr>
            <w:tcW w:w="346" w:type="dxa"/>
            <w:vMerge/>
            <w:shd w:val="clear" w:color="auto" w:fill="auto"/>
          </w:tcPr>
          <w:p w14:paraId="2C34B3A7" w14:textId="77777777" w:rsidR="00FF3E83" w:rsidRPr="00000AB3" w:rsidRDefault="00FF3E83" w:rsidP="00730835">
            <w:pPr>
              <w:jc w:val="left"/>
              <w:rPr>
                <w:sz w:val="18"/>
                <w:szCs w:val="18"/>
              </w:rPr>
            </w:pPr>
          </w:p>
        </w:tc>
      </w:tr>
      <w:tr w:rsidR="00FF3E83" w14:paraId="629A2BB8" w14:textId="77777777" w:rsidTr="00FF3E83">
        <w:trPr>
          <w:trHeight w:val="22"/>
          <w:tblHeader/>
        </w:trPr>
        <w:tc>
          <w:tcPr>
            <w:tcW w:w="250" w:type="dxa"/>
            <w:vMerge/>
            <w:shd w:val="clear" w:color="auto" w:fill="auto"/>
          </w:tcPr>
          <w:p w14:paraId="40DE2115" w14:textId="77777777" w:rsidR="00FF3E83" w:rsidRPr="00000AB3" w:rsidRDefault="00FF3E83" w:rsidP="00730835">
            <w:pPr>
              <w:jc w:val="left"/>
              <w:rPr>
                <w:sz w:val="18"/>
                <w:szCs w:val="18"/>
              </w:rPr>
            </w:pPr>
          </w:p>
        </w:tc>
        <w:tc>
          <w:tcPr>
            <w:tcW w:w="1137" w:type="dxa"/>
            <w:vMerge/>
            <w:shd w:val="clear" w:color="auto" w:fill="DBE5F1"/>
            <w:vAlign w:val="center"/>
          </w:tcPr>
          <w:p w14:paraId="24A7EDC9" w14:textId="77777777" w:rsidR="00FF3E83" w:rsidRPr="00000AB3" w:rsidRDefault="00FF3E83" w:rsidP="00730835">
            <w:pPr>
              <w:jc w:val="left"/>
              <w:rPr>
                <w:sz w:val="18"/>
                <w:szCs w:val="18"/>
              </w:rPr>
            </w:pPr>
          </w:p>
        </w:tc>
        <w:tc>
          <w:tcPr>
            <w:tcW w:w="1131" w:type="dxa"/>
            <w:shd w:val="clear" w:color="auto" w:fill="DBE5F1"/>
          </w:tcPr>
          <w:p w14:paraId="5959F29D"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ABD4C8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7B2D823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1BE8D059" w14:textId="77777777" w:rsidR="00FF3E83" w:rsidRPr="00000AB3" w:rsidRDefault="00FF3E83" w:rsidP="00730835">
            <w:pPr>
              <w:jc w:val="center"/>
              <w:rPr>
                <w:sz w:val="18"/>
                <w:szCs w:val="18"/>
              </w:rPr>
            </w:pPr>
          </w:p>
        </w:tc>
        <w:tc>
          <w:tcPr>
            <w:tcW w:w="1276" w:type="dxa"/>
            <w:shd w:val="clear" w:color="auto" w:fill="DBE5F1"/>
          </w:tcPr>
          <w:p w14:paraId="4D8D9683" w14:textId="77777777" w:rsidR="00FF3E83" w:rsidRPr="00000AB3" w:rsidRDefault="00FF3E83" w:rsidP="00730835">
            <w:pPr>
              <w:jc w:val="center"/>
              <w:rPr>
                <w:sz w:val="18"/>
                <w:szCs w:val="18"/>
              </w:rPr>
            </w:pPr>
          </w:p>
        </w:tc>
        <w:tc>
          <w:tcPr>
            <w:tcW w:w="1984" w:type="dxa"/>
            <w:vMerge/>
            <w:shd w:val="clear" w:color="auto" w:fill="DBE5F1"/>
          </w:tcPr>
          <w:p w14:paraId="4BD3F190" w14:textId="77777777" w:rsidR="00FF3E83" w:rsidRPr="00000AB3" w:rsidRDefault="00FF3E83" w:rsidP="00730835">
            <w:pPr>
              <w:jc w:val="left"/>
              <w:rPr>
                <w:sz w:val="18"/>
                <w:szCs w:val="18"/>
              </w:rPr>
            </w:pPr>
          </w:p>
        </w:tc>
        <w:tc>
          <w:tcPr>
            <w:tcW w:w="346" w:type="dxa"/>
            <w:vMerge/>
            <w:shd w:val="clear" w:color="auto" w:fill="auto"/>
          </w:tcPr>
          <w:p w14:paraId="1CE6F037" w14:textId="77777777" w:rsidR="00FF3E83" w:rsidRPr="00000AB3" w:rsidRDefault="00FF3E83" w:rsidP="00730835">
            <w:pPr>
              <w:jc w:val="left"/>
              <w:rPr>
                <w:sz w:val="18"/>
                <w:szCs w:val="18"/>
              </w:rPr>
            </w:pPr>
          </w:p>
        </w:tc>
      </w:tr>
      <w:tr w:rsidR="0083030C" w14:paraId="0B683AAD" w14:textId="77777777" w:rsidTr="00FF3E83">
        <w:trPr>
          <w:trHeight w:val="22"/>
          <w:tblHeader/>
        </w:trPr>
        <w:tc>
          <w:tcPr>
            <w:tcW w:w="250" w:type="dxa"/>
            <w:vMerge/>
            <w:shd w:val="clear" w:color="auto" w:fill="auto"/>
          </w:tcPr>
          <w:p w14:paraId="4F8C2575" w14:textId="77777777" w:rsidR="0083030C" w:rsidRPr="00000AB3" w:rsidRDefault="0083030C" w:rsidP="00730835">
            <w:pPr>
              <w:jc w:val="left"/>
              <w:rPr>
                <w:sz w:val="18"/>
                <w:szCs w:val="18"/>
              </w:rPr>
            </w:pPr>
          </w:p>
        </w:tc>
        <w:tc>
          <w:tcPr>
            <w:tcW w:w="1137" w:type="dxa"/>
            <w:vMerge w:val="restart"/>
            <w:shd w:val="clear" w:color="auto" w:fill="DBE5F1"/>
            <w:vAlign w:val="center"/>
          </w:tcPr>
          <w:p w14:paraId="4E85DDC2" w14:textId="77777777" w:rsidR="0083030C" w:rsidRPr="00000AB3" w:rsidRDefault="0083030C" w:rsidP="00730835">
            <w:pPr>
              <w:jc w:val="left"/>
              <w:rPr>
                <w:sz w:val="18"/>
                <w:szCs w:val="18"/>
              </w:rPr>
            </w:pPr>
            <w:r w:rsidRPr="00000AB3">
              <w:rPr>
                <w:sz w:val="18"/>
                <w:szCs w:val="18"/>
              </w:rPr>
              <w:t>7i</w:t>
            </w:r>
          </w:p>
          <w:p w14:paraId="009936AB" w14:textId="77777777" w:rsidR="0083030C" w:rsidRPr="00000AB3" w:rsidRDefault="0083030C" w:rsidP="00730835">
            <w:pPr>
              <w:jc w:val="left"/>
              <w:rPr>
                <w:sz w:val="18"/>
                <w:szCs w:val="18"/>
              </w:rPr>
            </w:pPr>
            <w:r w:rsidRPr="00000AB3">
              <w:rPr>
                <w:sz w:val="18"/>
                <w:szCs w:val="18"/>
              </w:rPr>
              <w:t>[BASE 3 WK32_06]</w:t>
            </w:r>
          </w:p>
        </w:tc>
        <w:tc>
          <w:tcPr>
            <w:tcW w:w="1131" w:type="dxa"/>
            <w:shd w:val="clear" w:color="auto" w:fill="DBE5F1"/>
          </w:tcPr>
          <w:p w14:paraId="10D2F3C6" w14:textId="77777777" w:rsidR="0083030C" w:rsidRPr="00000AB3" w:rsidRDefault="0083030C" w:rsidP="00730835">
            <w:pPr>
              <w:jc w:val="left"/>
              <w:rPr>
                <w:sz w:val="18"/>
                <w:szCs w:val="18"/>
              </w:rPr>
            </w:pPr>
            <w:r w:rsidRPr="00000AB3">
              <w:rPr>
                <w:sz w:val="18"/>
                <w:szCs w:val="18"/>
              </w:rPr>
              <w:t>GB50162B</w:t>
            </w:r>
          </w:p>
        </w:tc>
        <w:tc>
          <w:tcPr>
            <w:tcW w:w="1134" w:type="dxa"/>
            <w:shd w:val="clear" w:color="auto" w:fill="DBE5F1"/>
          </w:tcPr>
          <w:p w14:paraId="07DEA882" w14:textId="77777777" w:rsidR="0083030C" w:rsidRPr="00000AB3" w:rsidRDefault="0083030C" w:rsidP="00730835">
            <w:pPr>
              <w:jc w:val="center"/>
              <w:rPr>
                <w:sz w:val="18"/>
                <w:szCs w:val="18"/>
              </w:rPr>
            </w:pPr>
            <w:r w:rsidRPr="00000AB3">
              <w:rPr>
                <w:sz w:val="18"/>
                <w:szCs w:val="18"/>
              </w:rPr>
              <w:t>10</w:t>
            </w:r>
          </w:p>
        </w:tc>
        <w:tc>
          <w:tcPr>
            <w:tcW w:w="1134" w:type="dxa"/>
            <w:shd w:val="clear" w:color="auto" w:fill="DBE5F1"/>
          </w:tcPr>
          <w:p w14:paraId="03F33D56" w14:textId="77777777" w:rsidR="0083030C" w:rsidRPr="00000AB3" w:rsidRDefault="0083030C" w:rsidP="00730835">
            <w:pPr>
              <w:jc w:val="center"/>
              <w:rPr>
                <w:sz w:val="18"/>
                <w:szCs w:val="18"/>
              </w:rPr>
            </w:pPr>
            <w:r w:rsidRPr="00000AB3">
              <w:rPr>
                <w:sz w:val="18"/>
                <w:szCs w:val="18"/>
              </w:rPr>
              <w:t>3</w:t>
            </w:r>
          </w:p>
        </w:tc>
        <w:tc>
          <w:tcPr>
            <w:tcW w:w="1134" w:type="dxa"/>
            <w:shd w:val="clear" w:color="auto" w:fill="DBE5F1"/>
          </w:tcPr>
          <w:p w14:paraId="2584CD9E" w14:textId="77777777" w:rsidR="0083030C" w:rsidRPr="00000AB3" w:rsidRDefault="0083030C" w:rsidP="00730835">
            <w:pPr>
              <w:jc w:val="center"/>
              <w:rPr>
                <w:sz w:val="18"/>
                <w:szCs w:val="18"/>
              </w:rPr>
            </w:pPr>
          </w:p>
        </w:tc>
        <w:tc>
          <w:tcPr>
            <w:tcW w:w="1276" w:type="dxa"/>
            <w:shd w:val="clear" w:color="auto" w:fill="DBE5F1"/>
          </w:tcPr>
          <w:p w14:paraId="72D0FF86" w14:textId="77777777" w:rsidR="0083030C" w:rsidRPr="00000AB3" w:rsidRDefault="0083030C" w:rsidP="00730835">
            <w:pPr>
              <w:jc w:val="center"/>
              <w:rPr>
                <w:sz w:val="18"/>
                <w:szCs w:val="18"/>
              </w:rPr>
            </w:pPr>
          </w:p>
        </w:tc>
        <w:tc>
          <w:tcPr>
            <w:tcW w:w="1984" w:type="dxa"/>
            <w:shd w:val="clear" w:color="auto" w:fill="DBE5F1"/>
          </w:tcPr>
          <w:p w14:paraId="56E7A70F" w14:textId="41758919" w:rsidR="0083030C" w:rsidRPr="00000AB3" w:rsidRDefault="0083030C" w:rsidP="00730835">
            <w:pPr>
              <w:jc w:val="left"/>
              <w:rPr>
                <w:sz w:val="18"/>
                <w:szCs w:val="18"/>
              </w:rPr>
            </w:pPr>
          </w:p>
        </w:tc>
        <w:tc>
          <w:tcPr>
            <w:tcW w:w="346" w:type="dxa"/>
            <w:vMerge/>
            <w:shd w:val="clear" w:color="auto" w:fill="auto"/>
          </w:tcPr>
          <w:p w14:paraId="1000D7EC" w14:textId="77777777" w:rsidR="0083030C" w:rsidRPr="00000AB3" w:rsidRDefault="0083030C" w:rsidP="00730835">
            <w:pPr>
              <w:jc w:val="left"/>
              <w:rPr>
                <w:sz w:val="18"/>
                <w:szCs w:val="18"/>
              </w:rPr>
            </w:pPr>
          </w:p>
        </w:tc>
      </w:tr>
      <w:tr w:rsidR="0083030C" w14:paraId="541AC92B" w14:textId="77777777" w:rsidTr="00FF3E83">
        <w:trPr>
          <w:trHeight w:val="22"/>
          <w:tblHeader/>
        </w:trPr>
        <w:tc>
          <w:tcPr>
            <w:tcW w:w="250" w:type="dxa"/>
            <w:vMerge/>
            <w:shd w:val="clear" w:color="auto" w:fill="auto"/>
          </w:tcPr>
          <w:p w14:paraId="389FAC54" w14:textId="77777777" w:rsidR="0083030C" w:rsidRPr="00000AB3" w:rsidRDefault="0083030C" w:rsidP="00730835">
            <w:pPr>
              <w:jc w:val="left"/>
              <w:rPr>
                <w:sz w:val="18"/>
                <w:szCs w:val="18"/>
              </w:rPr>
            </w:pPr>
          </w:p>
        </w:tc>
        <w:tc>
          <w:tcPr>
            <w:tcW w:w="1137" w:type="dxa"/>
            <w:vMerge/>
            <w:shd w:val="clear" w:color="auto" w:fill="DBE5F1"/>
            <w:vAlign w:val="center"/>
          </w:tcPr>
          <w:p w14:paraId="60A2F62B" w14:textId="77777777" w:rsidR="0083030C" w:rsidRPr="00000AB3" w:rsidRDefault="0083030C" w:rsidP="00730835">
            <w:pPr>
              <w:jc w:val="left"/>
              <w:rPr>
                <w:sz w:val="18"/>
                <w:szCs w:val="18"/>
              </w:rPr>
            </w:pPr>
          </w:p>
        </w:tc>
        <w:tc>
          <w:tcPr>
            <w:tcW w:w="1131" w:type="dxa"/>
            <w:shd w:val="clear" w:color="auto" w:fill="DBE5F1"/>
          </w:tcPr>
          <w:p w14:paraId="66CABFC9" w14:textId="77777777" w:rsidR="0083030C" w:rsidRPr="00000AB3" w:rsidRDefault="0083030C" w:rsidP="00730835">
            <w:pPr>
              <w:jc w:val="left"/>
              <w:rPr>
                <w:sz w:val="18"/>
                <w:szCs w:val="18"/>
              </w:rPr>
            </w:pPr>
            <w:r w:rsidRPr="00000AB3">
              <w:rPr>
                <w:sz w:val="18"/>
                <w:szCs w:val="18"/>
              </w:rPr>
              <w:t>GB50162C</w:t>
            </w:r>
          </w:p>
        </w:tc>
        <w:tc>
          <w:tcPr>
            <w:tcW w:w="1134" w:type="dxa"/>
            <w:shd w:val="clear" w:color="auto" w:fill="DBE5F1"/>
          </w:tcPr>
          <w:p w14:paraId="0B2C7F01" w14:textId="77777777" w:rsidR="0083030C" w:rsidRPr="00000AB3" w:rsidRDefault="0083030C" w:rsidP="00730835">
            <w:pPr>
              <w:jc w:val="center"/>
              <w:rPr>
                <w:sz w:val="18"/>
                <w:szCs w:val="18"/>
              </w:rPr>
            </w:pPr>
            <w:r w:rsidRPr="00000AB3">
              <w:rPr>
                <w:sz w:val="18"/>
                <w:szCs w:val="18"/>
              </w:rPr>
              <w:t>9</w:t>
            </w:r>
          </w:p>
        </w:tc>
        <w:tc>
          <w:tcPr>
            <w:tcW w:w="1134" w:type="dxa"/>
            <w:shd w:val="clear" w:color="auto" w:fill="DBE5F1"/>
          </w:tcPr>
          <w:p w14:paraId="4510FBF1"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379E1754" w14:textId="77777777" w:rsidR="0083030C" w:rsidRPr="00000AB3" w:rsidRDefault="0083030C" w:rsidP="00730835">
            <w:pPr>
              <w:jc w:val="center"/>
              <w:rPr>
                <w:sz w:val="18"/>
                <w:szCs w:val="18"/>
              </w:rPr>
            </w:pPr>
          </w:p>
        </w:tc>
        <w:tc>
          <w:tcPr>
            <w:tcW w:w="1276" w:type="dxa"/>
            <w:shd w:val="clear" w:color="auto" w:fill="DBE5F1"/>
          </w:tcPr>
          <w:p w14:paraId="46F1D5FF" w14:textId="77777777" w:rsidR="0083030C" w:rsidRPr="00000AB3" w:rsidRDefault="0083030C" w:rsidP="00730835">
            <w:pPr>
              <w:jc w:val="center"/>
              <w:rPr>
                <w:sz w:val="18"/>
                <w:szCs w:val="18"/>
              </w:rPr>
            </w:pPr>
          </w:p>
        </w:tc>
        <w:tc>
          <w:tcPr>
            <w:tcW w:w="1984" w:type="dxa"/>
            <w:shd w:val="clear" w:color="auto" w:fill="DBE5F1"/>
          </w:tcPr>
          <w:p w14:paraId="46AB615E" w14:textId="77777777" w:rsidR="0083030C" w:rsidRPr="00000AB3" w:rsidRDefault="0083030C" w:rsidP="00730835">
            <w:pPr>
              <w:jc w:val="left"/>
              <w:rPr>
                <w:sz w:val="18"/>
                <w:szCs w:val="18"/>
              </w:rPr>
            </w:pPr>
          </w:p>
        </w:tc>
        <w:tc>
          <w:tcPr>
            <w:tcW w:w="346" w:type="dxa"/>
            <w:vMerge/>
            <w:shd w:val="clear" w:color="auto" w:fill="auto"/>
          </w:tcPr>
          <w:p w14:paraId="37C322CC" w14:textId="77777777" w:rsidR="0083030C" w:rsidRPr="00000AB3" w:rsidRDefault="0083030C" w:rsidP="00730835">
            <w:pPr>
              <w:jc w:val="left"/>
              <w:rPr>
                <w:sz w:val="18"/>
                <w:szCs w:val="18"/>
              </w:rPr>
            </w:pPr>
          </w:p>
        </w:tc>
      </w:tr>
      <w:tr w:rsidR="0083030C" w14:paraId="29389D95" w14:textId="77777777" w:rsidTr="00FF3E83">
        <w:trPr>
          <w:trHeight w:val="22"/>
          <w:tblHeader/>
        </w:trPr>
        <w:tc>
          <w:tcPr>
            <w:tcW w:w="250" w:type="dxa"/>
            <w:vMerge/>
            <w:shd w:val="clear" w:color="auto" w:fill="auto"/>
          </w:tcPr>
          <w:p w14:paraId="22A46764" w14:textId="77777777" w:rsidR="0083030C" w:rsidRPr="00000AB3" w:rsidRDefault="0083030C" w:rsidP="00730835">
            <w:pPr>
              <w:jc w:val="left"/>
              <w:rPr>
                <w:sz w:val="18"/>
                <w:szCs w:val="18"/>
              </w:rPr>
            </w:pPr>
          </w:p>
        </w:tc>
        <w:tc>
          <w:tcPr>
            <w:tcW w:w="1137" w:type="dxa"/>
            <w:vMerge/>
            <w:shd w:val="clear" w:color="auto" w:fill="DBE5F1"/>
            <w:vAlign w:val="center"/>
          </w:tcPr>
          <w:p w14:paraId="181F28F8" w14:textId="77777777" w:rsidR="0083030C" w:rsidRPr="00000AB3" w:rsidRDefault="0083030C" w:rsidP="00730835">
            <w:pPr>
              <w:jc w:val="left"/>
              <w:rPr>
                <w:sz w:val="18"/>
                <w:szCs w:val="18"/>
              </w:rPr>
            </w:pPr>
          </w:p>
        </w:tc>
        <w:tc>
          <w:tcPr>
            <w:tcW w:w="1131" w:type="dxa"/>
            <w:shd w:val="clear" w:color="auto" w:fill="DBE5F1"/>
          </w:tcPr>
          <w:p w14:paraId="7E736A10" w14:textId="77777777" w:rsidR="0083030C" w:rsidRPr="00000AB3" w:rsidRDefault="0083030C" w:rsidP="00730835">
            <w:pPr>
              <w:jc w:val="left"/>
              <w:rPr>
                <w:sz w:val="18"/>
                <w:szCs w:val="18"/>
              </w:rPr>
            </w:pPr>
            <w:r w:rsidRPr="00000AB3">
              <w:rPr>
                <w:sz w:val="18"/>
                <w:szCs w:val="18"/>
              </w:rPr>
              <w:t>GB50162D</w:t>
            </w:r>
          </w:p>
        </w:tc>
        <w:tc>
          <w:tcPr>
            <w:tcW w:w="1134" w:type="dxa"/>
            <w:shd w:val="clear" w:color="auto" w:fill="DBE5F1"/>
          </w:tcPr>
          <w:p w14:paraId="2CB8DBF4" w14:textId="77777777" w:rsidR="0083030C" w:rsidRPr="00000AB3" w:rsidRDefault="0083030C" w:rsidP="00730835">
            <w:pPr>
              <w:jc w:val="center"/>
              <w:rPr>
                <w:sz w:val="18"/>
                <w:szCs w:val="18"/>
              </w:rPr>
            </w:pPr>
            <w:r w:rsidRPr="00000AB3">
              <w:rPr>
                <w:sz w:val="18"/>
                <w:szCs w:val="18"/>
              </w:rPr>
              <w:t>5</w:t>
            </w:r>
          </w:p>
        </w:tc>
        <w:tc>
          <w:tcPr>
            <w:tcW w:w="1134" w:type="dxa"/>
            <w:shd w:val="clear" w:color="auto" w:fill="DBE5F1"/>
          </w:tcPr>
          <w:p w14:paraId="4ADAE819" w14:textId="77777777" w:rsidR="0083030C" w:rsidRPr="00000AB3" w:rsidRDefault="0083030C" w:rsidP="00730835">
            <w:pPr>
              <w:jc w:val="center"/>
              <w:rPr>
                <w:sz w:val="18"/>
                <w:szCs w:val="18"/>
              </w:rPr>
            </w:pPr>
            <w:r w:rsidRPr="00000AB3">
              <w:rPr>
                <w:sz w:val="18"/>
                <w:szCs w:val="18"/>
              </w:rPr>
              <w:t>1</w:t>
            </w:r>
          </w:p>
        </w:tc>
        <w:tc>
          <w:tcPr>
            <w:tcW w:w="1134" w:type="dxa"/>
            <w:shd w:val="clear" w:color="auto" w:fill="DBE5F1"/>
          </w:tcPr>
          <w:p w14:paraId="4B06D35C" w14:textId="77777777" w:rsidR="0083030C" w:rsidRPr="00000AB3" w:rsidRDefault="0083030C" w:rsidP="00730835">
            <w:pPr>
              <w:jc w:val="center"/>
              <w:rPr>
                <w:sz w:val="18"/>
                <w:szCs w:val="18"/>
              </w:rPr>
            </w:pPr>
          </w:p>
        </w:tc>
        <w:tc>
          <w:tcPr>
            <w:tcW w:w="1276" w:type="dxa"/>
            <w:shd w:val="clear" w:color="auto" w:fill="DBE5F1"/>
          </w:tcPr>
          <w:p w14:paraId="5FE746D0" w14:textId="77777777" w:rsidR="0083030C" w:rsidRPr="00000AB3" w:rsidRDefault="0083030C" w:rsidP="00730835">
            <w:pPr>
              <w:jc w:val="center"/>
              <w:rPr>
                <w:sz w:val="18"/>
                <w:szCs w:val="18"/>
              </w:rPr>
            </w:pPr>
          </w:p>
        </w:tc>
        <w:tc>
          <w:tcPr>
            <w:tcW w:w="1984" w:type="dxa"/>
            <w:shd w:val="clear" w:color="auto" w:fill="DBE5F1"/>
          </w:tcPr>
          <w:p w14:paraId="469483F6" w14:textId="77777777" w:rsidR="0083030C" w:rsidRPr="00000AB3" w:rsidRDefault="0083030C" w:rsidP="00730835">
            <w:pPr>
              <w:jc w:val="left"/>
              <w:rPr>
                <w:sz w:val="18"/>
                <w:szCs w:val="18"/>
              </w:rPr>
            </w:pPr>
          </w:p>
        </w:tc>
        <w:tc>
          <w:tcPr>
            <w:tcW w:w="346" w:type="dxa"/>
            <w:vMerge/>
            <w:shd w:val="clear" w:color="auto" w:fill="auto"/>
          </w:tcPr>
          <w:p w14:paraId="4A974B82" w14:textId="77777777" w:rsidR="0083030C" w:rsidRPr="00000AB3" w:rsidRDefault="0083030C" w:rsidP="00730835">
            <w:pPr>
              <w:jc w:val="left"/>
              <w:rPr>
                <w:sz w:val="18"/>
                <w:szCs w:val="18"/>
              </w:rPr>
            </w:pPr>
          </w:p>
        </w:tc>
      </w:tr>
      <w:tr w:rsidR="00FF3E83" w14:paraId="08980FB0" w14:textId="77777777" w:rsidTr="00FF3E83">
        <w:trPr>
          <w:trHeight w:val="22"/>
          <w:tblHeader/>
        </w:trPr>
        <w:tc>
          <w:tcPr>
            <w:tcW w:w="250" w:type="dxa"/>
            <w:vMerge/>
            <w:shd w:val="clear" w:color="auto" w:fill="auto"/>
          </w:tcPr>
          <w:p w14:paraId="7C02316B"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B2EE355"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tcPr>
          <w:p w14:paraId="50D431AF"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782DF83"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tcPr>
          <w:p w14:paraId="72C595BB" w14:textId="77777777" w:rsidR="00FF3E83" w:rsidRPr="00000AB3" w:rsidRDefault="00FF3E83"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210E0B91" w14:textId="77777777" w:rsidR="00FF3E83" w:rsidRPr="00000AB3" w:rsidRDefault="00FF3E83" w:rsidP="00730835">
            <w:pPr>
              <w:jc w:val="center"/>
              <w:rPr>
                <w:sz w:val="18"/>
                <w:szCs w:val="18"/>
              </w:rPr>
            </w:pPr>
            <w:r w:rsidRPr="00000AB3">
              <w:rPr>
                <w:sz w:val="18"/>
                <w:szCs w:val="18"/>
              </w:rPr>
              <w:t>1</w:t>
            </w:r>
          </w:p>
        </w:tc>
        <w:tc>
          <w:tcPr>
            <w:tcW w:w="1276" w:type="dxa"/>
            <w:tcBorders>
              <w:bottom w:val="single" w:sz="4" w:space="0" w:color="auto"/>
            </w:tcBorders>
            <w:shd w:val="clear" w:color="auto" w:fill="DBE5F1"/>
          </w:tcPr>
          <w:p w14:paraId="32DE6B0E" w14:textId="77777777" w:rsidR="00FF3E83" w:rsidRPr="00000AB3" w:rsidRDefault="00FF3E83" w:rsidP="00730835">
            <w:pPr>
              <w:jc w:val="center"/>
              <w:rPr>
                <w:sz w:val="18"/>
                <w:szCs w:val="18"/>
              </w:rPr>
            </w:pPr>
            <w:r w:rsidRPr="00000AB3">
              <w:rPr>
                <w:sz w:val="18"/>
                <w:szCs w:val="18"/>
              </w:rPr>
              <w:t>5</w:t>
            </w:r>
          </w:p>
        </w:tc>
        <w:tc>
          <w:tcPr>
            <w:tcW w:w="1984" w:type="dxa"/>
            <w:tcBorders>
              <w:bottom w:val="single" w:sz="4" w:space="0" w:color="auto"/>
            </w:tcBorders>
            <w:shd w:val="clear" w:color="auto" w:fill="DBE5F1"/>
          </w:tcPr>
          <w:p w14:paraId="19BDC677" w14:textId="77777777" w:rsidR="00FF3E83" w:rsidRPr="00000AB3" w:rsidRDefault="00FF3E83" w:rsidP="00730835">
            <w:pPr>
              <w:jc w:val="left"/>
              <w:rPr>
                <w:sz w:val="18"/>
                <w:szCs w:val="18"/>
              </w:rPr>
            </w:pPr>
          </w:p>
        </w:tc>
        <w:tc>
          <w:tcPr>
            <w:tcW w:w="346" w:type="dxa"/>
            <w:vMerge/>
            <w:shd w:val="clear" w:color="auto" w:fill="auto"/>
          </w:tcPr>
          <w:p w14:paraId="2073768F" w14:textId="77777777" w:rsidR="00FF3E83" w:rsidRPr="00000AB3" w:rsidRDefault="00FF3E83" w:rsidP="00730835">
            <w:pPr>
              <w:jc w:val="left"/>
              <w:rPr>
                <w:sz w:val="18"/>
                <w:szCs w:val="18"/>
              </w:rPr>
            </w:pPr>
          </w:p>
        </w:tc>
      </w:tr>
      <w:tr w:rsidR="00FF3E83" w14:paraId="73C2B807" w14:textId="77777777" w:rsidTr="00FF3E83">
        <w:trPr>
          <w:trHeight w:val="22"/>
          <w:tblHeader/>
        </w:trPr>
        <w:tc>
          <w:tcPr>
            <w:tcW w:w="250" w:type="dxa"/>
            <w:vMerge/>
            <w:shd w:val="clear" w:color="auto" w:fill="auto"/>
          </w:tcPr>
          <w:p w14:paraId="4C9E8E35" w14:textId="77777777" w:rsidR="00FF3E83" w:rsidRPr="00000AB3" w:rsidRDefault="00FF3E83" w:rsidP="00730835">
            <w:pPr>
              <w:jc w:val="left"/>
              <w:rPr>
                <w:sz w:val="18"/>
                <w:szCs w:val="18"/>
              </w:rPr>
            </w:pPr>
          </w:p>
        </w:tc>
        <w:tc>
          <w:tcPr>
            <w:tcW w:w="1137" w:type="dxa"/>
            <w:vMerge w:val="restart"/>
            <w:shd w:val="clear" w:color="auto" w:fill="DBE5F1"/>
            <w:vAlign w:val="center"/>
          </w:tcPr>
          <w:p w14:paraId="79C254BA" w14:textId="77777777" w:rsidR="00FF3E83" w:rsidRPr="00000AB3" w:rsidRDefault="00FF3E83" w:rsidP="00730835">
            <w:pPr>
              <w:jc w:val="left"/>
              <w:rPr>
                <w:sz w:val="18"/>
                <w:szCs w:val="18"/>
              </w:rPr>
            </w:pPr>
            <w:r w:rsidRPr="00000AB3">
              <w:rPr>
                <w:sz w:val="18"/>
                <w:szCs w:val="18"/>
              </w:rPr>
              <w:t>7i[UPDATE WK19_07]</w:t>
            </w:r>
          </w:p>
        </w:tc>
        <w:tc>
          <w:tcPr>
            <w:tcW w:w="1131" w:type="dxa"/>
            <w:shd w:val="clear" w:color="auto" w:fill="DBE5F1"/>
            <w:vAlign w:val="center"/>
          </w:tcPr>
          <w:p w14:paraId="2F395CBB"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6A740D5"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196F0F7C"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54B1D54C"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4550A8DD" w14:textId="77777777" w:rsidR="00FF3E83" w:rsidRPr="00000AB3" w:rsidRDefault="00FF3E83" w:rsidP="00730835">
            <w:pPr>
              <w:jc w:val="center"/>
              <w:rPr>
                <w:sz w:val="18"/>
                <w:szCs w:val="18"/>
              </w:rPr>
            </w:pPr>
            <w:r w:rsidRPr="00000AB3">
              <w:rPr>
                <w:sz w:val="18"/>
                <w:szCs w:val="18"/>
              </w:rPr>
              <w:t>16</w:t>
            </w:r>
          </w:p>
        </w:tc>
        <w:tc>
          <w:tcPr>
            <w:tcW w:w="1984" w:type="dxa"/>
            <w:shd w:val="clear" w:color="auto" w:fill="DBE5F1"/>
          </w:tcPr>
          <w:p w14:paraId="426B0179" w14:textId="77777777" w:rsidR="00FF3E83" w:rsidRPr="00000AB3" w:rsidRDefault="00FF3E83" w:rsidP="00730835">
            <w:pPr>
              <w:jc w:val="left"/>
              <w:rPr>
                <w:sz w:val="18"/>
                <w:szCs w:val="18"/>
              </w:rPr>
            </w:pPr>
          </w:p>
        </w:tc>
        <w:tc>
          <w:tcPr>
            <w:tcW w:w="346" w:type="dxa"/>
            <w:vMerge/>
            <w:shd w:val="clear" w:color="auto" w:fill="auto"/>
          </w:tcPr>
          <w:p w14:paraId="1E245AF9" w14:textId="77777777" w:rsidR="00FF3E83" w:rsidRPr="00000AB3" w:rsidRDefault="00FF3E83" w:rsidP="00730835">
            <w:pPr>
              <w:jc w:val="left"/>
              <w:rPr>
                <w:sz w:val="18"/>
                <w:szCs w:val="18"/>
              </w:rPr>
            </w:pPr>
          </w:p>
        </w:tc>
      </w:tr>
      <w:tr w:rsidR="00FF3E83" w14:paraId="799DAECF" w14:textId="77777777" w:rsidTr="00FF3E83">
        <w:trPr>
          <w:trHeight w:val="22"/>
          <w:tblHeader/>
        </w:trPr>
        <w:tc>
          <w:tcPr>
            <w:tcW w:w="250" w:type="dxa"/>
            <w:vMerge/>
            <w:shd w:val="clear" w:color="auto" w:fill="auto"/>
          </w:tcPr>
          <w:p w14:paraId="101ADFE1" w14:textId="77777777" w:rsidR="00FF3E83" w:rsidRPr="00000AB3" w:rsidRDefault="00FF3E83" w:rsidP="00730835">
            <w:pPr>
              <w:jc w:val="left"/>
              <w:rPr>
                <w:sz w:val="18"/>
                <w:szCs w:val="18"/>
              </w:rPr>
            </w:pPr>
          </w:p>
        </w:tc>
        <w:tc>
          <w:tcPr>
            <w:tcW w:w="1137" w:type="dxa"/>
            <w:vMerge/>
            <w:shd w:val="clear" w:color="auto" w:fill="DBE5F1"/>
            <w:vAlign w:val="center"/>
          </w:tcPr>
          <w:p w14:paraId="720B6D9D" w14:textId="77777777" w:rsidR="00FF3E83" w:rsidRPr="00000AB3" w:rsidRDefault="00FF3E83" w:rsidP="00730835">
            <w:pPr>
              <w:jc w:val="left"/>
              <w:rPr>
                <w:sz w:val="18"/>
                <w:szCs w:val="18"/>
              </w:rPr>
            </w:pPr>
          </w:p>
        </w:tc>
        <w:tc>
          <w:tcPr>
            <w:tcW w:w="1131" w:type="dxa"/>
            <w:shd w:val="clear" w:color="auto" w:fill="DBE5F1"/>
            <w:vAlign w:val="center"/>
          </w:tcPr>
          <w:p w14:paraId="3B7906B0"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D026215"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4F7998CB"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06E7836F"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7AA9EB13" w14:textId="77777777" w:rsidR="00FF3E83" w:rsidRPr="00000AB3" w:rsidRDefault="00FF3E83" w:rsidP="00730835">
            <w:pPr>
              <w:jc w:val="center"/>
              <w:rPr>
                <w:sz w:val="18"/>
                <w:szCs w:val="18"/>
              </w:rPr>
            </w:pPr>
            <w:r w:rsidRPr="00000AB3">
              <w:rPr>
                <w:sz w:val="18"/>
                <w:szCs w:val="18"/>
              </w:rPr>
              <w:t>6</w:t>
            </w:r>
          </w:p>
        </w:tc>
        <w:tc>
          <w:tcPr>
            <w:tcW w:w="1984" w:type="dxa"/>
            <w:shd w:val="clear" w:color="auto" w:fill="DBE5F1"/>
          </w:tcPr>
          <w:p w14:paraId="63AC291E" w14:textId="77777777" w:rsidR="00FF3E83" w:rsidRPr="00000AB3" w:rsidRDefault="00FF3E83" w:rsidP="00730835">
            <w:pPr>
              <w:jc w:val="left"/>
              <w:rPr>
                <w:sz w:val="18"/>
                <w:szCs w:val="18"/>
              </w:rPr>
            </w:pPr>
          </w:p>
        </w:tc>
        <w:tc>
          <w:tcPr>
            <w:tcW w:w="346" w:type="dxa"/>
            <w:vMerge/>
            <w:shd w:val="clear" w:color="auto" w:fill="auto"/>
          </w:tcPr>
          <w:p w14:paraId="5EB24F6B" w14:textId="77777777" w:rsidR="00FF3E83" w:rsidRPr="00000AB3" w:rsidRDefault="00FF3E83" w:rsidP="00730835">
            <w:pPr>
              <w:jc w:val="left"/>
              <w:rPr>
                <w:sz w:val="18"/>
                <w:szCs w:val="18"/>
              </w:rPr>
            </w:pPr>
          </w:p>
        </w:tc>
      </w:tr>
      <w:tr w:rsidR="00FF3E83" w14:paraId="3602B336" w14:textId="77777777" w:rsidTr="00FF3E83">
        <w:trPr>
          <w:trHeight w:val="22"/>
          <w:tblHeader/>
        </w:trPr>
        <w:tc>
          <w:tcPr>
            <w:tcW w:w="250" w:type="dxa"/>
            <w:vMerge/>
            <w:shd w:val="clear" w:color="auto" w:fill="auto"/>
          </w:tcPr>
          <w:p w14:paraId="31482D77" w14:textId="77777777" w:rsidR="00FF3E83" w:rsidRPr="00000AB3" w:rsidRDefault="00FF3E83" w:rsidP="00730835">
            <w:pPr>
              <w:jc w:val="left"/>
              <w:rPr>
                <w:sz w:val="18"/>
                <w:szCs w:val="18"/>
              </w:rPr>
            </w:pPr>
          </w:p>
        </w:tc>
        <w:tc>
          <w:tcPr>
            <w:tcW w:w="1137" w:type="dxa"/>
            <w:vMerge/>
            <w:shd w:val="clear" w:color="auto" w:fill="DBE5F1"/>
            <w:vAlign w:val="center"/>
          </w:tcPr>
          <w:p w14:paraId="39050838" w14:textId="77777777" w:rsidR="00FF3E83" w:rsidRPr="00000AB3" w:rsidRDefault="00FF3E83" w:rsidP="00730835">
            <w:pPr>
              <w:jc w:val="left"/>
              <w:rPr>
                <w:sz w:val="18"/>
                <w:szCs w:val="18"/>
              </w:rPr>
            </w:pPr>
          </w:p>
        </w:tc>
        <w:tc>
          <w:tcPr>
            <w:tcW w:w="1131" w:type="dxa"/>
            <w:shd w:val="clear" w:color="auto" w:fill="DBE5F1"/>
            <w:vAlign w:val="center"/>
          </w:tcPr>
          <w:p w14:paraId="11192BF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0DB800C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670314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C30D221"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77FA2B7A" w14:textId="77777777" w:rsidR="00FF3E83" w:rsidRPr="00000AB3" w:rsidRDefault="00FF3E83" w:rsidP="00730835">
            <w:pPr>
              <w:jc w:val="center"/>
              <w:rPr>
                <w:sz w:val="18"/>
                <w:szCs w:val="18"/>
              </w:rPr>
            </w:pPr>
            <w:r w:rsidRPr="00000AB3">
              <w:rPr>
                <w:sz w:val="18"/>
                <w:szCs w:val="18"/>
              </w:rPr>
              <w:t>9</w:t>
            </w:r>
          </w:p>
        </w:tc>
        <w:tc>
          <w:tcPr>
            <w:tcW w:w="1984" w:type="dxa"/>
            <w:shd w:val="clear" w:color="auto" w:fill="DBE5F1"/>
          </w:tcPr>
          <w:p w14:paraId="5362F250" w14:textId="77777777" w:rsidR="00FF3E83" w:rsidRPr="00000AB3" w:rsidRDefault="00FF3E83" w:rsidP="00730835">
            <w:pPr>
              <w:jc w:val="left"/>
              <w:rPr>
                <w:sz w:val="18"/>
                <w:szCs w:val="18"/>
              </w:rPr>
            </w:pPr>
          </w:p>
        </w:tc>
        <w:tc>
          <w:tcPr>
            <w:tcW w:w="346" w:type="dxa"/>
            <w:vMerge/>
            <w:shd w:val="clear" w:color="auto" w:fill="auto"/>
          </w:tcPr>
          <w:p w14:paraId="15F6BECE" w14:textId="77777777" w:rsidR="00FF3E83" w:rsidRPr="00000AB3" w:rsidRDefault="00FF3E83" w:rsidP="00730835">
            <w:pPr>
              <w:jc w:val="left"/>
              <w:rPr>
                <w:sz w:val="18"/>
                <w:szCs w:val="18"/>
              </w:rPr>
            </w:pPr>
          </w:p>
        </w:tc>
      </w:tr>
      <w:tr w:rsidR="00FF3E83" w14:paraId="57E7818A" w14:textId="77777777" w:rsidTr="00FF3E83">
        <w:trPr>
          <w:trHeight w:val="22"/>
          <w:tblHeader/>
        </w:trPr>
        <w:tc>
          <w:tcPr>
            <w:tcW w:w="250" w:type="dxa"/>
            <w:vMerge/>
            <w:shd w:val="clear" w:color="auto" w:fill="auto"/>
          </w:tcPr>
          <w:p w14:paraId="20A1F84F" w14:textId="77777777" w:rsidR="00FF3E83" w:rsidRPr="00000AB3" w:rsidRDefault="00FF3E83" w:rsidP="00730835">
            <w:pPr>
              <w:jc w:val="left"/>
              <w:rPr>
                <w:sz w:val="18"/>
                <w:szCs w:val="18"/>
              </w:rPr>
            </w:pPr>
          </w:p>
        </w:tc>
        <w:tc>
          <w:tcPr>
            <w:tcW w:w="1137" w:type="dxa"/>
            <w:vMerge/>
            <w:shd w:val="clear" w:color="auto" w:fill="DBE5F1"/>
            <w:vAlign w:val="center"/>
          </w:tcPr>
          <w:p w14:paraId="00BFB270" w14:textId="77777777" w:rsidR="00FF3E83" w:rsidRPr="00000AB3" w:rsidRDefault="00FF3E83" w:rsidP="00730835">
            <w:pPr>
              <w:jc w:val="left"/>
              <w:rPr>
                <w:sz w:val="18"/>
                <w:szCs w:val="18"/>
              </w:rPr>
            </w:pPr>
          </w:p>
        </w:tc>
        <w:tc>
          <w:tcPr>
            <w:tcW w:w="1131" w:type="dxa"/>
            <w:shd w:val="clear" w:color="auto" w:fill="DBE5F1"/>
            <w:vAlign w:val="center"/>
          </w:tcPr>
          <w:p w14:paraId="552D2DF4"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4148DD7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36595F2"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0B362BBA"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383824A2" w14:textId="77777777" w:rsidR="00FF3E83" w:rsidRPr="00000AB3" w:rsidRDefault="00FF3E83" w:rsidP="00730835">
            <w:pPr>
              <w:jc w:val="center"/>
              <w:rPr>
                <w:sz w:val="18"/>
                <w:szCs w:val="18"/>
              </w:rPr>
            </w:pPr>
            <w:r w:rsidRPr="00000AB3">
              <w:rPr>
                <w:sz w:val="18"/>
                <w:szCs w:val="18"/>
              </w:rPr>
              <w:t>0</w:t>
            </w:r>
          </w:p>
        </w:tc>
        <w:tc>
          <w:tcPr>
            <w:tcW w:w="1984" w:type="dxa"/>
            <w:shd w:val="clear" w:color="auto" w:fill="DBE5F1"/>
          </w:tcPr>
          <w:p w14:paraId="5CE23F2E"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shd w:val="clear" w:color="auto" w:fill="auto"/>
          </w:tcPr>
          <w:p w14:paraId="6E9EA9DD" w14:textId="77777777" w:rsidR="00FF3E83" w:rsidRPr="00000AB3" w:rsidRDefault="00FF3E83" w:rsidP="00730835">
            <w:pPr>
              <w:jc w:val="left"/>
              <w:rPr>
                <w:sz w:val="18"/>
                <w:szCs w:val="18"/>
              </w:rPr>
            </w:pPr>
          </w:p>
        </w:tc>
      </w:tr>
      <w:tr w:rsidR="00FF3E83" w14:paraId="4244A26C" w14:textId="77777777" w:rsidTr="00FF3E83">
        <w:trPr>
          <w:trHeight w:val="22"/>
          <w:tblHeader/>
        </w:trPr>
        <w:tc>
          <w:tcPr>
            <w:tcW w:w="250" w:type="dxa"/>
            <w:vMerge/>
            <w:shd w:val="clear" w:color="auto" w:fill="auto"/>
          </w:tcPr>
          <w:p w14:paraId="67616784" w14:textId="77777777" w:rsidR="00FF3E83" w:rsidRPr="00000AB3" w:rsidRDefault="00FF3E83" w:rsidP="00730835">
            <w:pPr>
              <w:jc w:val="left"/>
              <w:rPr>
                <w:sz w:val="18"/>
                <w:szCs w:val="18"/>
              </w:rPr>
            </w:pPr>
          </w:p>
        </w:tc>
        <w:tc>
          <w:tcPr>
            <w:tcW w:w="1137" w:type="dxa"/>
            <w:vMerge/>
            <w:shd w:val="clear" w:color="auto" w:fill="DBE5F1"/>
            <w:vAlign w:val="center"/>
          </w:tcPr>
          <w:p w14:paraId="1ECD31BC" w14:textId="77777777" w:rsidR="00FF3E83" w:rsidRPr="00000AB3" w:rsidRDefault="00FF3E83" w:rsidP="00730835">
            <w:pPr>
              <w:jc w:val="left"/>
              <w:rPr>
                <w:sz w:val="18"/>
                <w:szCs w:val="18"/>
              </w:rPr>
            </w:pPr>
          </w:p>
        </w:tc>
        <w:tc>
          <w:tcPr>
            <w:tcW w:w="1131" w:type="dxa"/>
            <w:shd w:val="clear" w:color="auto" w:fill="DBE5F1"/>
            <w:vAlign w:val="center"/>
          </w:tcPr>
          <w:p w14:paraId="40F9B9A9"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754635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B74878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10802E59" w14:textId="77777777" w:rsidR="00FF3E83" w:rsidRPr="00000AB3" w:rsidRDefault="00FF3E83" w:rsidP="00730835">
            <w:pPr>
              <w:jc w:val="center"/>
              <w:rPr>
                <w:sz w:val="18"/>
                <w:szCs w:val="18"/>
              </w:rPr>
            </w:pPr>
          </w:p>
        </w:tc>
        <w:tc>
          <w:tcPr>
            <w:tcW w:w="1276" w:type="dxa"/>
            <w:shd w:val="clear" w:color="auto" w:fill="DBE5F1"/>
            <w:vAlign w:val="center"/>
          </w:tcPr>
          <w:p w14:paraId="207EB9D1" w14:textId="77777777" w:rsidR="00FF3E83" w:rsidRPr="00000AB3" w:rsidRDefault="00FF3E83" w:rsidP="00730835">
            <w:pPr>
              <w:jc w:val="center"/>
              <w:rPr>
                <w:sz w:val="18"/>
                <w:szCs w:val="18"/>
              </w:rPr>
            </w:pPr>
          </w:p>
        </w:tc>
        <w:tc>
          <w:tcPr>
            <w:tcW w:w="1984" w:type="dxa"/>
            <w:vMerge w:val="restart"/>
            <w:shd w:val="clear" w:color="auto" w:fill="DBE5F1"/>
          </w:tcPr>
          <w:p w14:paraId="38AB4438" w14:textId="77777777" w:rsidR="00FF3E83" w:rsidRPr="00000AB3" w:rsidRDefault="00FF3E83" w:rsidP="00730835">
            <w:pPr>
              <w:jc w:val="left"/>
              <w:rPr>
                <w:sz w:val="18"/>
                <w:szCs w:val="18"/>
              </w:rPr>
            </w:pPr>
            <w:r w:rsidRPr="00000AB3">
              <w:rPr>
                <w:sz w:val="18"/>
                <w:szCs w:val="18"/>
              </w:rPr>
              <w:t>No ENC permits</w:t>
            </w:r>
          </w:p>
        </w:tc>
        <w:tc>
          <w:tcPr>
            <w:tcW w:w="346" w:type="dxa"/>
            <w:vMerge/>
            <w:shd w:val="clear" w:color="auto" w:fill="auto"/>
          </w:tcPr>
          <w:p w14:paraId="1D64E227" w14:textId="77777777" w:rsidR="00FF3E83" w:rsidRPr="00000AB3" w:rsidRDefault="00FF3E83" w:rsidP="00730835">
            <w:pPr>
              <w:jc w:val="left"/>
              <w:rPr>
                <w:sz w:val="18"/>
                <w:szCs w:val="18"/>
              </w:rPr>
            </w:pPr>
          </w:p>
        </w:tc>
      </w:tr>
      <w:tr w:rsidR="00FF3E83" w14:paraId="71F787A7" w14:textId="77777777" w:rsidTr="00FF3E83">
        <w:trPr>
          <w:trHeight w:val="22"/>
          <w:tblHeader/>
        </w:trPr>
        <w:tc>
          <w:tcPr>
            <w:tcW w:w="250" w:type="dxa"/>
            <w:vMerge/>
            <w:shd w:val="clear" w:color="auto" w:fill="auto"/>
          </w:tcPr>
          <w:p w14:paraId="5E17E22C" w14:textId="77777777" w:rsidR="00FF3E83" w:rsidRPr="00000AB3" w:rsidRDefault="00FF3E83" w:rsidP="00730835">
            <w:pPr>
              <w:jc w:val="left"/>
              <w:rPr>
                <w:sz w:val="18"/>
                <w:szCs w:val="18"/>
              </w:rPr>
            </w:pPr>
          </w:p>
        </w:tc>
        <w:tc>
          <w:tcPr>
            <w:tcW w:w="1137" w:type="dxa"/>
            <w:vMerge/>
            <w:shd w:val="clear" w:color="auto" w:fill="DBE5F1"/>
            <w:vAlign w:val="center"/>
          </w:tcPr>
          <w:p w14:paraId="554CA320" w14:textId="77777777" w:rsidR="00FF3E83" w:rsidRPr="00000AB3" w:rsidRDefault="00FF3E83" w:rsidP="00730835">
            <w:pPr>
              <w:jc w:val="left"/>
              <w:rPr>
                <w:sz w:val="18"/>
                <w:szCs w:val="18"/>
              </w:rPr>
            </w:pPr>
          </w:p>
        </w:tc>
        <w:tc>
          <w:tcPr>
            <w:tcW w:w="1131" w:type="dxa"/>
            <w:shd w:val="clear" w:color="auto" w:fill="DBE5F1"/>
            <w:vAlign w:val="center"/>
          </w:tcPr>
          <w:p w14:paraId="781AE71A"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3B20C08A"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72873DC7"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959FEB8" w14:textId="77777777" w:rsidR="00FF3E83" w:rsidRPr="00000AB3" w:rsidRDefault="00FF3E83" w:rsidP="00730835">
            <w:pPr>
              <w:jc w:val="center"/>
              <w:rPr>
                <w:sz w:val="18"/>
                <w:szCs w:val="18"/>
              </w:rPr>
            </w:pPr>
          </w:p>
        </w:tc>
        <w:tc>
          <w:tcPr>
            <w:tcW w:w="1276" w:type="dxa"/>
            <w:shd w:val="clear" w:color="auto" w:fill="DBE5F1"/>
            <w:vAlign w:val="center"/>
          </w:tcPr>
          <w:p w14:paraId="1C8DA366" w14:textId="77777777" w:rsidR="00FF3E83" w:rsidRPr="00000AB3" w:rsidRDefault="00FF3E83" w:rsidP="00730835">
            <w:pPr>
              <w:jc w:val="center"/>
              <w:rPr>
                <w:sz w:val="18"/>
                <w:szCs w:val="18"/>
              </w:rPr>
            </w:pPr>
          </w:p>
        </w:tc>
        <w:tc>
          <w:tcPr>
            <w:tcW w:w="1984" w:type="dxa"/>
            <w:vMerge/>
            <w:shd w:val="clear" w:color="auto" w:fill="DBE5F1"/>
            <w:vAlign w:val="center"/>
          </w:tcPr>
          <w:p w14:paraId="00C24FA2" w14:textId="77777777" w:rsidR="00FF3E83" w:rsidRPr="00000AB3" w:rsidRDefault="00FF3E83" w:rsidP="00730835">
            <w:pPr>
              <w:jc w:val="left"/>
              <w:rPr>
                <w:sz w:val="18"/>
                <w:szCs w:val="18"/>
              </w:rPr>
            </w:pPr>
          </w:p>
        </w:tc>
        <w:tc>
          <w:tcPr>
            <w:tcW w:w="346" w:type="dxa"/>
            <w:vMerge/>
            <w:shd w:val="clear" w:color="auto" w:fill="auto"/>
          </w:tcPr>
          <w:p w14:paraId="3975A995" w14:textId="77777777" w:rsidR="00FF3E83" w:rsidRPr="00000AB3" w:rsidRDefault="00FF3E83" w:rsidP="00730835">
            <w:pPr>
              <w:jc w:val="left"/>
              <w:rPr>
                <w:sz w:val="18"/>
                <w:szCs w:val="18"/>
              </w:rPr>
            </w:pPr>
          </w:p>
        </w:tc>
      </w:tr>
      <w:tr w:rsidR="00FF3E83" w14:paraId="7603AF5D" w14:textId="77777777" w:rsidTr="00FF3E83">
        <w:trPr>
          <w:trHeight w:val="22"/>
          <w:tblHeader/>
        </w:trPr>
        <w:tc>
          <w:tcPr>
            <w:tcW w:w="250" w:type="dxa"/>
            <w:vMerge/>
            <w:shd w:val="clear" w:color="auto" w:fill="auto"/>
          </w:tcPr>
          <w:p w14:paraId="401C04C2" w14:textId="77777777" w:rsidR="00FF3E83" w:rsidRPr="00000AB3" w:rsidRDefault="00FF3E83" w:rsidP="00730835">
            <w:pPr>
              <w:jc w:val="left"/>
              <w:rPr>
                <w:sz w:val="18"/>
                <w:szCs w:val="18"/>
              </w:rPr>
            </w:pPr>
          </w:p>
        </w:tc>
        <w:tc>
          <w:tcPr>
            <w:tcW w:w="1137" w:type="dxa"/>
            <w:vMerge/>
            <w:shd w:val="clear" w:color="auto" w:fill="DBE5F1"/>
            <w:vAlign w:val="center"/>
          </w:tcPr>
          <w:p w14:paraId="0DEF6052" w14:textId="77777777" w:rsidR="00FF3E83" w:rsidRPr="00000AB3" w:rsidRDefault="00FF3E83" w:rsidP="00730835">
            <w:pPr>
              <w:jc w:val="left"/>
              <w:rPr>
                <w:sz w:val="18"/>
                <w:szCs w:val="18"/>
              </w:rPr>
            </w:pPr>
          </w:p>
        </w:tc>
        <w:tc>
          <w:tcPr>
            <w:tcW w:w="1131" w:type="dxa"/>
            <w:shd w:val="clear" w:color="auto" w:fill="DBE5F1"/>
            <w:vAlign w:val="center"/>
          </w:tcPr>
          <w:p w14:paraId="334ED519"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51F978"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4DDC652F"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B2287D4" w14:textId="77777777" w:rsidR="00FF3E83" w:rsidRPr="00000AB3" w:rsidRDefault="00FF3E83" w:rsidP="00730835">
            <w:pPr>
              <w:jc w:val="center"/>
              <w:rPr>
                <w:sz w:val="18"/>
                <w:szCs w:val="18"/>
              </w:rPr>
            </w:pPr>
          </w:p>
        </w:tc>
        <w:tc>
          <w:tcPr>
            <w:tcW w:w="1276" w:type="dxa"/>
            <w:shd w:val="clear" w:color="auto" w:fill="DBE5F1"/>
            <w:vAlign w:val="center"/>
          </w:tcPr>
          <w:p w14:paraId="16C19BFF" w14:textId="77777777" w:rsidR="00FF3E83" w:rsidRPr="00000AB3" w:rsidRDefault="00FF3E83" w:rsidP="00730835">
            <w:pPr>
              <w:jc w:val="center"/>
              <w:rPr>
                <w:sz w:val="18"/>
                <w:szCs w:val="18"/>
              </w:rPr>
            </w:pPr>
          </w:p>
        </w:tc>
        <w:tc>
          <w:tcPr>
            <w:tcW w:w="1984" w:type="dxa"/>
            <w:vMerge/>
            <w:shd w:val="clear" w:color="auto" w:fill="DBE5F1"/>
            <w:vAlign w:val="center"/>
          </w:tcPr>
          <w:p w14:paraId="1C8A4029" w14:textId="77777777" w:rsidR="00FF3E83" w:rsidRPr="00000AB3" w:rsidRDefault="00FF3E83" w:rsidP="00730835">
            <w:pPr>
              <w:jc w:val="left"/>
              <w:rPr>
                <w:sz w:val="18"/>
                <w:szCs w:val="18"/>
              </w:rPr>
            </w:pPr>
          </w:p>
        </w:tc>
        <w:tc>
          <w:tcPr>
            <w:tcW w:w="346" w:type="dxa"/>
            <w:vMerge/>
            <w:shd w:val="clear" w:color="auto" w:fill="auto"/>
          </w:tcPr>
          <w:p w14:paraId="7ECC130C" w14:textId="77777777" w:rsidR="00FF3E83" w:rsidRPr="00000AB3" w:rsidRDefault="00FF3E83" w:rsidP="00730835">
            <w:pPr>
              <w:jc w:val="left"/>
              <w:rPr>
                <w:sz w:val="18"/>
                <w:szCs w:val="18"/>
              </w:rPr>
            </w:pPr>
          </w:p>
        </w:tc>
      </w:tr>
      <w:tr w:rsidR="00FF3E83" w14:paraId="467D1DBC" w14:textId="77777777" w:rsidTr="00FF3E83">
        <w:trPr>
          <w:trHeight w:val="22"/>
          <w:tblHeader/>
        </w:trPr>
        <w:tc>
          <w:tcPr>
            <w:tcW w:w="250" w:type="dxa"/>
            <w:vMerge/>
            <w:shd w:val="clear" w:color="auto" w:fill="auto"/>
          </w:tcPr>
          <w:p w14:paraId="066B744E" w14:textId="77777777" w:rsidR="00FF3E83" w:rsidRPr="00000AB3" w:rsidRDefault="00FF3E83" w:rsidP="00730835">
            <w:pPr>
              <w:jc w:val="left"/>
              <w:rPr>
                <w:sz w:val="18"/>
                <w:szCs w:val="18"/>
              </w:rPr>
            </w:pPr>
          </w:p>
        </w:tc>
        <w:tc>
          <w:tcPr>
            <w:tcW w:w="1137" w:type="dxa"/>
            <w:vMerge/>
            <w:shd w:val="clear" w:color="auto" w:fill="DBE5F1"/>
            <w:vAlign w:val="center"/>
          </w:tcPr>
          <w:p w14:paraId="63598F01" w14:textId="77777777" w:rsidR="00FF3E83" w:rsidRPr="00000AB3" w:rsidRDefault="00FF3E83" w:rsidP="00730835">
            <w:pPr>
              <w:jc w:val="left"/>
              <w:rPr>
                <w:sz w:val="18"/>
                <w:szCs w:val="18"/>
              </w:rPr>
            </w:pPr>
          </w:p>
        </w:tc>
        <w:tc>
          <w:tcPr>
            <w:tcW w:w="1131" w:type="dxa"/>
            <w:shd w:val="clear" w:color="auto" w:fill="DBE5F1"/>
            <w:vAlign w:val="center"/>
          </w:tcPr>
          <w:p w14:paraId="7DCFFBD1"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2EFC74B1"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6157634"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206482CF" w14:textId="77777777" w:rsidR="00FF3E83" w:rsidRPr="00000AB3" w:rsidRDefault="00FF3E83" w:rsidP="00730835">
            <w:pPr>
              <w:jc w:val="center"/>
              <w:rPr>
                <w:sz w:val="18"/>
                <w:szCs w:val="18"/>
              </w:rPr>
            </w:pPr>
          </w:p>
        </w:tc>
        <w:tc>
          <w:tcPr>
            <w:tcW w:w="1276" w:type="dxa"/>
            <w:shd w:val="clear" w:color="auto" w:fill="DBE5F1"/>
            <w:vAlign w:val="center"/>
          </w:tcPr>
          <w:p w14:paraId="4AFAF17A" w14:textId="77777777" w:rsidR="00FF3E83" w:rsidRPr="00000AB3" w:rsidRDefault="00FF3E83" w:rsidP="00730835">
            <w:pPr>
              <w:jc w:val="center"/>
              <w:rPr>
                <w:sz w:val="18"/>
                <w:szCs w:val="18"/>
              </w:rPr>
            </w:pPr>
          </w:p>
        </w:tc>
        <w:tc>
          <w:tcPr>
            <w:tcW w:w="1984" w:type="dxa"/>
            <w:vMerge/>
            <w:shd w:val="clear" w:color="auto" w:fill="DBE5F1"/>
            <w:vAlign w:val="center"/>
          </w:tcPr>
          <w:p w14:paraId="180EAA97" w14:textId="77777777" w:rsidR="00FF3E83" w:rsidRPr="00000AB3" w:rsidRDefault="00FF3E83" w:rsidP="00730835">
            <w:pPr>
              <w:jc w:val="left"/>
              <w:rPr>
                <w:sz w:val="18"/>
                <w:szCs w:val="18"/>
              </w:rPr>
            </w:pPr>
          </w:p>
        </w:tc>
        <w:tc>
          <w:tcPr>
            <w:tcW w:w="346" w:type="dxa"/>
            <w:vMerge/>
            <w:shd w:val="clear" w:color="auto" w:fill="auto"/>
          </w:tcPr>
          <w:p w14:paraId="05B33176" w14:textId="77777777" w:rsidR="00FF3E83" w:rsidRPr="00000AB3" w:rsidRDefault="00FF3E83" w:rsidP="00730835">
            <w:pPr>
              <w:jc w:val="left"/>
              <w:rPr>
                <w:sz w:val="18"/>
                <w:szCs w:val="18"/>
              </w:rPr>
            </w:pPr>
          </w:p>
        </w:tc>
      </w:tr>
      <w:tr w:rsidR="00FF3E83" w14:paraId="23C2C5A3" w14:textId="77777777" w:rsidTr="00FF3E83">
        <w:trPr>
          <w:trHeight w:val="22"/>
          <w:tblHeader/>
        </w:trPr>
        <w:tc>
          <w:tcPr>
            <w:tcW w:w="250" w:type="dxa"/>
            <w:vMerge/>
            <w:shd w:val="clear" w:color="auto" w:fill="auto"/>
          </w:tcPr>
          <w:p w14:paraId="48EA9308" w14:textId="77777777" w:rsidR="00FF3E83" w:rsidRPr="00000AB3" w:rsidRDefault="00FF3E83" w:rsidP="00730835">
            <w:pPr>
              <w:jc w:val="left"/>
              <w:rPr>
                <w:sz w:val="18"/>
                <w:szCs w:val="18"/>
              </w:rPr>
            </w:pPr>
          </w:p>
        </w:tc>
        <w:tc>
          <w:tcPr>
            <w:tcW w:w="1137" w:type="dxa"/>
            <w:vMerge/>
            <w:shd w:val="clear" w:color="auto" w:fill="DBE5F1"/>
            <w:vAlign w:val="center"/>
          </w:tcPr>
          <w:p w14:paraId="6A177CA9" w14:textId="77777777" w:rsidR="00FF3E83" w:rsidRPr="00000AB3" w:rsidRDefault="00FF3E83" w:rsidP="00730835">
            <w:pPr>
              <w:jc w:val="left"/>
              <w:rPr>
                <w:sz w:val="18"/>
                <w:szCs w:val="18"/>
              </w:rPr>
            </w:pPr>
          </w:p>
        </w:tc>
        <w:tc>
          <w:tcPr>
            <w:tcW w:w="1131" w:type="dxa"/>
            <w:shd w:val="clear" w:color="auto" w:fill="DBE5F1"/>
            <w:vAlign w:val="center"/>
          </w:tcPr>
          <w:p w14:paraId="221648AC"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BEEA9D4"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1DF5FE76"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012FC38C" w14:textId="77777777" w:rsidR="00FF3E83" w:rsidRPr="00000AB3" w:rsidRDefault="00FF3E83" w:rsidP="00730835">
            <w:pPr>
              <w:jc w:val="center"/>
              <w:rPr>
                <w:sz w:val="18"/>
                <w:szCs w:val="18"/>
              </w:rPr>
            </w:pPr>
          </w:p>
        </w:tc>
        <w:tc>
          <w:tcPr>
            <w:tcW w:w="1276" w:type="dxa"/>
            <w:shd w:val="clear" w:color="auto" w:fill="DBE5F1"/>
            <w:vAlign w:val="center"/>
          </w:tcPr>
          <w:p w14:paraId="206D7AB3" w14:textId="77777777" w:rsidR="00FF3E83" w:rsidRPr="00000AB3" w:rsidRDefault="00FF3E83" w:rsidP="00730835">
            <w:pPr>
              <w:jc w:val="center"/>
              <w:rPr>
                <w:sz w:val="18"/>
                <w:szCs w:val="18"/>
              </w:rPr>
            </w:pPr>
          </w:p>
        </w:tc>
        <w:tc>
          <w:tcPr>
            <w:tcW w:w="1984" w:type="dxa"/>
            <w:vMerge/>
            <w:shd w:val="clear" w:color="auto" w:fill="DBE5F1"/>
            <w:vAlign w:val="center"/>
          </w:tcPr>
          <w:p w14:paraId="2308D848" w14:textId="77777777" w:rsidR="00FF3E83" w:rsidRPr="00000AB3" w:rsidRDefault="00FF3E83" w:rsidP="00730835">
            <w:pPr>
              <w:jc w:val="left"/>
              <w:rPr>
                <w:sz w:val="18"/>
                <w:szCs w:val="18"/>
              </w:rPr>
            </w:pPr>
          </w:p>
        </w:tc>
        <w:tc>
          <w:tcPr>
            <w:tcW w:w="346" w:type="dxa"/>
            <w:vMerge/>
            <w:shd w:val="clear" w:color="auto" w:fill="auto"/>
          </w:tcPr>
          <w:p w14:paraId="255E0A6D" w14:textId="77777777" w:rsidR="00FF3E83" w:rsidRPr="00000AB3" w:rsidRDefault="00FF3E83" w:rsidP="00730835">
            <w:pPr>
              <w:jc w:val="left"/>
              <w:rPr>
                <w:sz w:val="18"/>
                <w:szCs w:val="18"/>
              </w:rPr>
            </w:pPr>
          </w:p>
        </w:tc>
      </w:tr>
      <w:tr w:rsidR="00FF3E83" w14:paraId="1D194EA6" w14:textId="77777777" w:rsidTr="00FF3E83">
        <w:trPr>
          <w:trHeight w:val="22"/>
          <w:tblHeader/>
        </w:trPr>
        <w:tc>
          <w:tcPr>
            <w:tcW w:w="250" w:type="dxa"/>
            <w:vMerge/>
            <w:shd w:val="clear" w:color="auto" w:fill="auto"/>
          </w:tcPr>
          <w:p w14:paraId="0224CBBB" w14:textId="77777777" w:rsidR="00FF3E83" w:rsidRPr="00000AB3" w:rsidRDefault="00FF3E83" w:rsidP="00730835">
            <w:pPr>
              <w:jc w:val="left"/>
              <w:rPr>
                <w:sz w:val="18"/>
                <w:szCs w:val="18"/>
              </w:rPr>
            </w:pPr>
          </w:p>
        </w:tc>
        <w:tc>
          <w:tcPr>
            <w:tcW w:w="1137" w:type="dxa"/>
            <w:vMerge/>
            <w:shd w:val="clear" w:color="auto" w:fill="DBE5F1"/>
            <w:vAlign w:val="center"/>
          </w:tcPr>
          <w:p w14:paraId="58A88808" w14:textId="77777777" w:rsidR="00FF3E83" w:rsidRPr="00000AB3" w:rsidRDefault="00FF3E83" w:rsidP="00730835">
            <w:pPr>
              <w:jc w:val="left"/>
              <w:rPr>
                <w:sz w:val="18"/>
                <w:szCs w:val="18"/>
              </w:rPr>
            </w:pPr>
          </w:p>
        </w:tc>
        <w:tc>
          <w:tcPr>
            <w:tcW w:w="1131" w:type="dxa"/>
            <w:shd w:val="clear" w:color="auto" w:fill="DBE5F1"/>
            <w:vAlign w:val="center"/>
          </w:tcPr>
          <w:p w14:paraId="54777AD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06B0F17D"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4D2CF8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13E0B58" w14:textId="77777777" w:rsidR="00FF3E83" w:rsidRPr="00000AB3" w:rsidRDefault="00FF3E83" w:rsidP="00730835">
            <w:pPr>
              <w:jc w:val="center"/>
              <w:rPr>
                <w:sz w:val="18"/>
                <w:szCs w:val="18"/>
              </w:rPr>
            </w:pPr>
          </w:p>
        </w:tc>
        <w:tc>
          <w:tcPr>
            <w:tcW w:w="1276" w:type="dxa"/>
            <w:shd w:val="clear" w:color="auto" w:fill="DBE5F1"/>
            <w:vAlign w:val="center"/>
          </w:tcPr>
          <w:p w14:paraId="54460E5A" w14:textId="77777777" w:rsidR="00FF3E83" w:rsidRPr="00000AB3" w:rsidRDefault="00FF3E83" w:rsidP="00730835">
            <w:pPr>
              <w:jc w:val="center"/>
              <w:rPr>
                <w:sz w:val="18"/>
                <w:szCs w:val="18"/>
              </w:rPr>
            </w:pPr>
          </w:p>
        </w:tc>
        <w:tc>
          <w:tcPr>
            <w:tcW w:w="1984" w:type="dxa"/>
            <w:vMerge/>
            <w:shd w:val="clear" w:color="auto" w:fill="DBE5F1"/>
            <w:vAlign w:val="center"/>
          </w:tcPr>
          <w:p w14:paraId="1EA1754E" w14:textId="77777777" w:rsidR="00FF3E83" w:rsidRPr="00000AB3" w:rsidRDefault="00FF3E83" w:rsidP="00730835">
            <w:pPr>
              <w:jc w:val="left"/>
              <w:rPr>
                <w:sz w:val="18"/>
                <w:szCs w:val="18"/>
              </w:rPr>
            </w:pPr>
          </w:p>
        </w:tc>
        <w:tc>
          <w:tcPr>
            <w:tcW w:w="346" w:type="dxa"/>
            <w:vMerge/>
            <w:shd w:val="clear" w:color="auto" w:fill="auto"/>
          </w:tcPr>
          <w:p w14:paraId="331DE650" w14:textId="77777777" w:rsidR="00FF3E83" w:rsidRPr="00000AB3" w:rsidRDefault="00FF3E83" w:rsidP="00730835">
            <w:pPr>
              <w:jc w:val="left"/>
              <w:rPr>
                <w:sz w:val="18"/>
                <w:szCs w:val="18"/>
              </w:rPr>
            </w:pPr>
          </w:p>
        </w:tc>
      </w:tr>
      <w:tr w:rsidR="00FF3E83" w14:paraId="76706F92" w14:textId="77777777" w:rsidTr="00FF3E83">
        <w:trPr>
          <w:trHeight w:val="22"/>
          <w:tblHeader/>
        </w:trPr>
        <w:tc>
          <w:tcPr>
            <w:tcW w:w="250" w:type="dxa"/>
            <w:vMerge/>
            <w:shd w:val="clear" w:color="auto" w:fill="auto"/>
          </w:tcPr>
          <w:p w14:paraId="6EEB09FF" w14:textId="77777777" w:rsidR="00FF3E83" w:rsidRPr="00000AB3" w:rsidRDefault="00FF3E83" w:rsidP="00730835">
            <w:pPr>
              <w:jc w:val="left"/>
              <w:rPr>
                <w:sz w:val="18"/>
                <w:szCs w:val="18"/>
              </w:rPr>
            </w:pPr>
          </w:p>
        </w:tc>
        <w:tc>
          <w:tcPr>
            <w:tcW w:w="1137" w:type="dxa"/>
            <w:vMerge/>
            <w:shd w:val="clear" w:color="auto" w:fill="DBE5F1"/>
            <w:vAlign w:val="center"/>
          </w:tcPr>
          <w:p w14:paraId="49EB77B8" w14:textId="77777777" w:rsidR="00FF3E83" w:rsidRPr="00000AB3" w:rsidRDefault="00FF3E83" w:rsidP="00730835">
            <w:pPr>
              <w:jc w:val="left"/>
              <w:rPr>
                <w:sz w:val="18"/>
                <w:szCs w:val="18"/>
              </w:rPr>
            </w:pPr>
          </w:p>
        </w:tc>
        <w:tc>
          <w:tcPr>
            <w:tcW w:w="1131" w:type="dxa"/>
            <w:shd w:val="clear" w:color="auto" w:fill="DBE5F1"/>
            <w:vAlign w:val="center"/>
          </w:tcPr>
          <w:p w14:paraId="695C9FE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216EC3B3"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315663A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A39A4EE" w14:textId="77777777" w:rsidR="00FF3E83" w:rsidRPr="00000AB3" w:rsidRDefault="00FF3E83" w:rsidP="00730835">
            <w:pPr>
              <w:jc w:val="center"/>
              <w:rPr>
                <w:sz w:val="18"/>
                <w:szCs w:val="18"/>
              </w:rPr>
            </w:pPr>
          </w:p>
        </w:tc>
        <w:tc>
          <w:tcPr>
            <w:tcW w:w="1276" w:type="dxa"/>
            <w:shd w:val="clear" w:color="auto" w:fill="DBE5F1"/>
            <w:vAlign w:val="center"/>
          </w:tcPr>
          <w:p w14:paraId="70791F31" w14:textId="77777777" w:rsidR="00FF3E83" w:rsidRPr="00000AB3" w:rsidRDefault="00FF3E83" w:rsidP="00730835">
            <w:pPr>
              <w:jc w:val="center"/>
              <w:rPr>
                <w:sz w:val="18"/>
                <w:szCs w:val="18"/>
              </w:rPr>
            </w:pPr>
          </w:p>
        </w:tc>
        <w:tc>
          <w:tcPr>
            <w:tcW w:w="1984" w:type="dxa"/>
            <w:vMerge/>
            <w:shd w:val="clear" w:color="auto" w:fill="DBE5F1"/>
            <w:vAlign w:val="center"/>
          </w:tcPr>
          <w:p w14:paraId="71AE87BE" w14:textId="77777777" w:rsidR="00FF3E83" w:rsidRPr="00000AB3" w:rsidRDefault="00FF3E83" w:rsidP="00730835">
            <w:pPr>
              <w:jc w:val="left"/>
              <w:rPr>
                <w:sz w:val="18"/>
                <w:szCs w:val="18"/>
              </w:rPr>
            </w:pPr>
          </w:p>
        </w:tc>
        <w:tc>
          <w:tcPr>
            <w:tcW w:w="346" w:type="dxa"/>
            <w:vMerge/>
            <w:shd w:val="clear" w:color="auto" w:fill="auto"/>
          </w:tcPr>
          <w:p w14:paraId="4F9A886C" w14:textId="77777777" w:rsidR="00FF3E83" w:rsidRPr="00000AB3" w:rsidRDefault="00FF3E83" w:rsidP="00730835">
            <w:pPr>
              <w:jc w:val="left"/>
              <w:rPr>
                <w:sz w:val="18"/>
                <w:szCs w:val="18"/>
              </w:rPr>
            </w:pPr>
          </w:p>
        </w:tc>
      </w:tr>
      <w:tr w:rsidR="00FF3E83" w14:paraId="7B3F0C69" w14:textId="77777777" w:rsidTr="00FF3E83">
        <w:trPr>
          <w:trHeight w:val="22"/>
          <w:tblHeader/>
        </w:trPr>
        <w:tc>
          <w:tcPr>
            <w:tcW w:w="250" w:type="dxa"/>
            <w:vMerge/>
            <w:tcBorders>
              <w:bottom w:val="nil"/>
            </w:tcBorders>
            <w:shd w:val="clear" w:color="auto" w:fill="auto"/>
          </w:tcPr>
          <w:p w14:paraId="52753A29" w14:textId="77777777" w:rsidR="00FF3E83" w:rsidRPr="00000AB3" w:rsidRDefault="00FF3E83" w:rsidP="00730835">
            <w:pPr>
              <w:jc w:val="left"/>
              <w:rPr>
                <w:sz w:val="18"/>
                <w:szCs w:val="18"/>
              </w:rPr>
            </w:pPr>
          </w:p>
        </w:tc>
        <w:tc>
          <w:tcPr>
            <w:tcW w:w="1137" w:type="dxa"/>
            <w:vMerge/>
            <w:tcBorders>
              <w:bottom w:val="single" w:sz="4" w:space="0" w:color="auto"/>
            </w:tcBorders>
            <w:shd w:val="clear" w:color="auto" w:fill="DBE5F1"/>
            <w:vAlign w:val="center"/>
          </w:tcPr>
          <w:p w14:paraId="76451620" w14:textId="77777777" w:rsidR="00FF3E83" w:rsidRPr="00000AB3" w:rsidRDefault="00FF3E83" w:rsidP="00730835">
            <w:pPr>
              <w:jc w:val="left"/>
              <w:rPr>
                <w:sz w:val="18"/>
                <w:szCs w:val="18"/>
              </w:rPr>
            </w:pPr>
          </w:p>
        </w:tc>
        <w:tc>
          <w:tcPr>
            <w:tcW w:w="1131" w:type="dxa"/>
            <w:tcBorders>
              <w:bottom w:val="single" w:sz="4" w:space="0" w:color="auto"/>
            </w:tcBorders>
            <w:shd w:val="clear" w:color="auto" w:fill="DBE5F1"/>
            <w:vAlign w:val="center"/>
          </w:tcPr>
          <w:p w14:paraId="536EC4A8" w14:textId="77777777" w:rsidR="00FF3E83" w:rsidRPr="00000AB3" w:rsidRDefault="00FF3E83"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vAlign w:val="center"/>
          </w:tcPr>
          <w:p w14:paraId="5B7B44C2" w14:textId="77777777" w:rsidR="00FF3E83" w:rsidRPr="00000AB3" w:rsidRDefault="00FF3E83" w:rsidP="00730835">
            <w:pPr>
              <w:jc w:val="center"/>
              <w:rPr>
                <w:sz w:val="18"/>
                <w:szCs w:val="18"/>
              </w:rPr>
            </w:pPr>
            <w:r w:rsidRPr="00000AB3">
              <w:rPr>
                <w:sz w:val="18"/>
                <w:szCs w:val="18"/>
              </w:rPr>
              <w:t>2</w:t>
            </w:r>
          </w:p>
        </w:tc>
        <w:tc>
          <w:tcPr>
            <w:tcW w:w="1134" w:type="dxa"/>
            <w:tcBorders>
              <w:bottom w:val="single" w:sz="4" w:space="0" w:color="auto"/>
            </w:tcBorders>
            <w:shd w:val="clear" w:color="auto" w:fill="DBE5F1"/>
            <w:vAlign w:val="center"/>
          </w:tcPr>
          <w:p w14:paraId="2309BD9D" w14:textId="77777777" w:rsidR="00FF3E83" w:rsidRPr="00000AB3" w:rsidRDefault="00FF3E83" w:rsidP="00730835">
            <w:pPr>
              <w:jc w:val="center"/>
              <w:rPr>
                <w:sz w:val="18"/>
                <w:szCs w:val="18"/>
              </w:rPr>
            </w:pPr>
            <w:r w:rsidRPr="00000AB3">
              <w:rPr>
                <w:sz w:val="18"/>
                <w:szCs w:val="18"/>
              </w:rPr>
              <w:t>1</w:t>
            </w:r>
          </w:p>
        </w:tc>
        <w:tc>
          <w:tcPr>
            <w:tcW w:w="1134" w:type="dxa"/>
            <w:tcBorders>
              <w:bottom w:val="single" w:sz="4" w:space="0" w:color="auto"/>
            </w:tcBorders>
            <w:shd w:val="clear" w:color="auto" w:fill="DBE5F1"/>
            <w:vAlign w:val="center"/>
          </w:tcPr>
          <w:p w14:paraId="47BC0288" w14:textId="77777777" w:rsidR="00FF3E83" w:rsidRPr="00000AB3" w:rsidRDefault="00FF3E83" w:rsidP="00730835">
            <w:pPr>
              <w:jc w:val="center"/>
              <w:rPr>
                <w:sz w:val="18"/>
                <w:szCs w:val="18"/>
              </w:rPr>
            </w:pPr>
            <w:r w:rsidRPr="00000AB3">
              <w:rPr>
                <w:sz w:val="18"/>
                <w:szCs w:val="18"/>
              </w:rPr>
              <w:t>2</w:t>
            </w:r>
          </w:p>
        </w:tc>
        <w:tc>
          <w:tcPr>
            <w:tcW w:w="1276" w:type="dxa"/>
            <w:tcBorders>
              <w:bottom w:val="single" w:sz="4" w:space="0" w:color="auto"/>
            </w:tcBorders>
            <w:shd w:val="clear" w:color="auto" w:fill="DBE5F1"/>
            <w:vAlign w:val="center"/>
          </w:tcPr>
          <w:p w14:paraId="12B9F4B9" w14:textId="77777777" w:rsidR="00FF3E83" w:rsidRPr="00000AB3" w:rsidRDefault="00FF3E83" w:rsidP="00730835">
            <w:pPr>
              <w:jc w:val="center"/>
              <w:rPr>
                <w:sz w:val="18"/>
                <w:szCs w:val="18"/>
              </w:rPr>
            </w:pPr>
            <w:r w:rsidRPr="00000AB3">
              <w:rPr>
                <w:sz w:val="18"/>
                <w:szCs w:val="18"/>
              </w:rPr>
              <w:t>1</w:t>
            </w:r>
          </w:p>
        </w:tc>
        <w:tc>
          <w:tcPr>
            <w:tcW w:w="1984" w:type="dxa"/>
            <w:tcBorders>
              <w:bottom w:val="single" w:sz="4" w:space="0" w:color="auto"/>
            </w:tcBorders>
            <w:shd w:val="clear" w:color="auto" w:fill="DBE5F1"/>
            <w:vAlign w:val="center"/>
          </w:tcPr>
          <w:p w14:paraId="02EE2478" w14:textId="77777777" w:rsidR="00FF3E83" w:rsidRPr="00000AB3" w:rsidRDefault="00FF3E83" w:rsidP="00730835">
            <w:pPr>
              <w:jc w:val="left"/>
              <w:rPr>
                <w:sz w:val="18"/>
                <w:szCs w:val="18"/>
              </w:rPr>
            </w:pPr>
            <w:r w:rsidRPr="00000AB3">
              <w:rPr>
                <w:sz w:val="18"/>
                <w:szCs w:val="18"/>
              </w:rPr>
              <w:t>NE installed from WK19/07 Update</w:t>
            </w:r>
          </w:p>
        </w:tc>
        <w:tc>
          <w:tcPr>
            <w:tcW w:w="346" w:type="dxa"/>
            <w:vMerge/>
            <w:tcBorders>
              <w:bottom w:val="nil"/>
            </w:tcBorders>
            <w:shd w:val="clear" w:color="auto" w:fill="auto"/>
          </w:tcPr>
          <w:p w14:paraId="04F9B91C" w14:textId="77777777" w:rsidR="00FF3E83" w:rsidRPr="00000AB3" w:rsidRDefault="00FF3E83" w:rsidP="00730835">
            <w:pPr>
              <w:jc w:val="left"/>
              <w:rPr>
                <w:sz w:val="18"/>
                <w:szCs w:val="18"/>
              </w:rPr>
            </w:pPr>
          </w:p>
        </w:tc>
      </w:tr>
      <w:tr w:rsidR="00FF3E83" w14:paraId="7C168C57" w14:textId="77777777" w:rsidTr="00FF3E83">
        <w:trPr>
          <w:tblHeader/>
        </w:trPr>
        <w:tc>
          <w:tcPr>
            <w:tcW w:w="9526" w:type="dxa"/>
            <w:gridSpan w:val="9"/>
            <w:tcBorders>
              <w:top w:val="nil"/>
            </w:tcBorders>
            <w:vAlign w:val="center"/>
          </w:tcPr>
          <w:p w14:paraId="3CCC138B" w14:textId="77777777" w:rsidR="00FF3E83" w:rsidRDefault="00FF3E83" w:rsidP="00730835">
            <w:pPr>
              <w:jc w:val="left"/>
            </w:pPr>
          </w:p>
        </w:tc>
      </w:tr>
    </w:tbl>
    <w:p w14:paraId="0812E570" w14:textId="77777777" w:rsidR="00FF3E83" w:rsidRDefault="00FF3E83" w:rsidP="004F582E"/>
    <w:p w14:paraId="57F8A8AB" w14:textId="77777777" w:rsidR="00FF3E83" w:rsidRDefault="00FF3E83" w:rsidP="004F582E"/>
    <w:p w14:paraId="796B7DB0" w14:textId="77777777" w:rsidR="004F582E" w:rsidRPr="00A94802" w:rsidRDefault="00141657" w:rsidP="001D52EE">
      <w:pPr>
        <w:pStyle w:val="Heading4"/>
      </w:pPr>
      <w:r>
        <w:br w:type="page"/>
      </w:r>
      <w:r w:rsidR="004F582E">
        <w:lastRenderedPageBreak/>
        <w:t>2.5.7 j</w:t>
      </w:r>
      <w:r w:rsidR="004F582E" w:rsidRPr="00A94802">
        <w:t xml:space="preserve">) </w:t>
      </w:r>
      <w:r w:rsidR="003417A2" w:rsidRPr="003417A2">
        <w:t>ECDIS management of multiple exchange sets and multiple purchases</w:t>
      </w:r>
    </w:p>
    <w:tbl>
      <w:tblPr>
        <w:tblW w:w="9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
        <w:gridCol w:w="1843"/>
        <w:gridCol w:w="288"/>
        <w:gridCol w:w="988"/>
        <w:gridCol w:w="1134"/>
        <w:gridCol w:w="259"/>
        <w:gridCol w:w="875"/>
        <w:gridCol w:w="1134"/>
        <w:gridCol w:w="373"/>
        <w:gridCol w:w="761"/>
        <w:gridCol w:w="1275"/>
        <w:gridCol w:w="349"/>
      </w:tblGrid>
      <w:tr w:rsidR="004F582E" w14:paraId="0CBAA7D6" w14:textId="77777777" w:rsidTr="00D7676B">
        <w:trPr>
          <w:trHeight w:val="454"/>
          <w:tblHeader/>
        </w:trPr>
        <w:tc>
          <w:tcPr>
            <w:tcW w:w="2381" w:type="dxa"/>
            <w:gridSpan w:val="3"/>
            <w:shd w:val="clear" w:color="auto" w:fill="CCFFCC"/>
            <w:vAlign w:val="center"/>
          </w:tcPr>
          <w:p w14:paraId="2BC1B36A" w14:textId="77777777" w:rsidR="004F582E" w:rsidRPr="004065B1" w:rsidRDefault="004F582E" w:rsidP="00CB4150">
            <w:r w:rsidRPr="000A066E">
              <w:rPr>
                <w:b/>
              </w:rPr>
              <w:t>Test Reference</w:t>
            </w:r>
          </w:p>
        </w:tc>
        <w:tc>
          <w:tcPr>
            <w:tcW w:w="2381" w:type="dxa"/>
            <w:gridSpan w:val="3"/>
            <w:shd w:val="clear" w:color="auto" w:fill="CCFFCC"/>
            <w:vAlign w:val="center"/>
          </w:tcPr>
          <w:p w14:paraId="410CA154" w14:textId="77777777" w:rsidR="004F582E" w:rsidRPr="004065B1" w:rsidRDefault="003417A2" w:rsidP="00CB4150">
            <w:r>
              <w:t>2.5.7 j</w:t>
            </w:r>
            <w:r w:rsidR="004F582E" w:rsidRPr="00A94802">
              <w:t>)</w:t>
            </w:r>
          </w:p>
        </w:tc>
        <w:tc>
          <w:tcPr>
            <w:tcW w:w="2382" w:type="dxa"/>
            <w:gridSpan w:val="3"/>
            <w:shd w:val="clear" w:color="auto" w:fill="CCFFCC"/>
            <w:vAlign w:val="center"/>
          </w:tcPr>
          <w:p w14:paraId="1C95F9B8" w14:textId="77777777" w:rsidR="004F582E" w:rsidRPr="004065B1" w:rsidRDefault="004F582E" w:rsidP="00CB4150">
            <w:r w:rsidRPr="000A066E">
              <w:rPr>
                <w:b/>
              </w:rPr>
              <w:t>IHO Reference</w:t>
            </w:r>
          </w:p>
        </w:tc>
        <w:tc>
          <w:tcPr>
            <w:tcW w:w="2382" w:type="dxa"/>
            <w:gridSpan w:val="3"/>
            <w:shd w:val="clear" w:color="auto" w:fill="CCFFCC"/>
            <w:vAlign w:val="center"/>
          </w:tcPr>
          <w:p w14:paraId="4099D864" w14:textId="77777777" w:rsidR="00141657" w:rsidRDefault="00141657" w:rsidP="00141657">
            <w:r>
              <w:t>S-63 6.5.1 &amp; Sect</w:t>
            </w:r>
          </w:p>
          <w:p w14:paraId="690F5848" w14:textId="77777777" w:rsidR="004F582E" w:rsidRPr="004065B1" w:rsidRDefault="00141657" w:rsidP="00141657">
            <w:r>
              <w:t>5 Appendix 2</w:t>
            </w:r>
          </w:p>
        </w:tc>
      </w:tr>
      <w:tr w:rsidR="004F582E" w14:paraId="073AA5D1" w14:textId="77777777" w:rsidTr="00D7676B">
        <w:trPr>
          <w:tblHeader/>
        </w:trPr>
        <w:tc>
          <w:tcPr>
            <w:tcW w:w="9526" w:type="dxa"/>
            <w:gridSpan w:val="12"/>
            <w:shd w:val="clear" w:color="auto" w:fill="CCFFCC"/>
            <w:vAlign w:val="center"/>
          </w:tcPr>
          <w:p w14:paraId="6FC582DF" w14:textId="77777777" w:rsidR="004F582E" w:rsidRDefault="004F582E" w:rsidP="00CB4150">
            <w:r w:rsidRPr="000A066E">
              <w:rPr>
                <w:b/>
              </w:rPr>
              <w:t>Test description</w:t>
            </w:r>
          </w:p>
        </w:tc>
      </w:tr>
      <w:tr w:rsidR="004F582E" w14:paraId="14635957" w14:textId="77777777" w:rsidTr="00D7676B">
        <w:trPr>
          <w:tblHeader/>
        </w:trPr>
        <w:tc>
          <w:tcPr>
            <w:tcW w:w="9526" w:type="dxa"/>
            <w:gridSpan w:val="12"/>
            <w:vAlign w:val="center"/>
          </w:tcPr>
          <w:p w14:paraId="6FF7FFB1" w14:textId="77777777" w:rsidR="00141657" w:rsidRPr="00850E5D" w:rsidRDefault="00141657" w:rsidP="002164D3">
            <w:pPr>
              <w:jc w:val="left"/>
              <w:rPr>
                <w:b/>
                <w:i/>
              </w:rPr>
            </w:pPr>
            <w:r w:rsidRPr="00850E5D">
              <w:rPr>
                <w:b/>
                <w:i/>
              </w:rPr>
              <w:t>ONLY FOR SYSTEMS THAT USE THE LATEST UPDATE EXCHANGE SET TO MANAGE THE IMPORT OF ENCs ACROSS MULTIPLE BASES</w:t>
            </w:r>
          </w:p>
          <w:p w14:paraId="18190F0E" w14:textId="77777777" w:rsidR="004F582E" w:rsidRPr="00DC4578" w:rsidRDefault="00141657" w:rsidP="002164D3">
            <w:pPr>
              <w:jc w:val="left"/>
              <w:rPr>
                <w:i/>
              </w:rPr>
            </w:pPr>
            <w:r w:rsidRPr="00DC4578">
              <w:rPr>
                <w:i/>
              </w:rPr>
              <w:t>This optional test is similar to Test 2.5.7i but covers the scenario where the user purchases additional ENC cells.</w:t>
            </w:r>
          </w:p>
        </w:tc>
      </w:tr>
      <w:tr w:rsidR="004F582E" w14:paraId="08BD0F54" w14:textId="77777777" w:rsidTr="00D7676B">
        <w:trPr>
          <w:tblHeader/>
        </w:trPr>
        <w:tc>
          <w:tcPr>
            <w:tcW w:w="9526" w:type="dxa"/>
            <w:gridSpan w:val="12"/>
            <w:shd w:val="clear" w:color="auto" w:fill="CCFFCC"/>
            <w:vAlign w:val="center"/>
          </w:tcPr>
          <w:p w14:paraId="42671C7F" w14:textId="77777777" w:rsidR="004F582E" w:rsidRPr="004065B1" w:rsidRDefault="004F582E" w:rsidP="00CB4150">
            <w:r w:rsidRPr="000A066E">
              <w:rPr>
                <w:b/>
              </w:rPr>
              <w:t>Setup</w:t>
            </w:r>
          </w:p>
        </w:tc>
      </w:tr>
      <w:tr w:rsidR="004F582E" w14:paraId="7B598847" w14:textId="77777777" w:rsidTr="00D7676B">
        <w:trPr>
          <w:tblHeader/>
        </w:trPr>
        <w:tc>
          <w:tcPr>
            <w:tcW w:w="9526" w:type="dxa"/>
            <w:gridSpan w:val="12"/>
            <w:vAlign w:val="center"/>
          </w:tcPr>
          <w:p w14:paraId="5801BF2A" w14:textId="77777777" w:rsidR="00141657" w:rsidRPr="00DC4578" w:rsidRDefault="00141657" w:rsidP="00141657">
            <w:pPr>
              <w:rPr>
                <w:i/>
              </w:rPr>
            </w:pPr>
            <w:r w:rsidRPr="00DC4578">
              <w:rPr>
                <w:i/>
              </w:rPr>
              <w:t xml:space="preserve">No ENC permits or ENC cells installed. </w:t>
            </w:r>
          </w:p>
          <w:p w14:paraId="560F8A32" w14:textId="77777777" w:rsidR="00141657" w:rsidRPr="00DC4578" w:rsidRDefault="00141657" w:rsidP="00141657">
            <w:pPr>
              <w:rPr>
                <w:i/>
              </w:rPr>
            </w:pPr>
            <w:r w:rsidRPr="00DC4578">
              <w:rPr>
                <w:i/>
              </w:rPr>
              <w:t>Test data used:</w:t>
            </w:r>
          </w:p>
          <w:p w14:paraId="2D357522" w14:textId="77777777" w:rsidR="00141657" w:rsidRPr="00DC4578" w:rsidRDefault="00141657" w:rsidP="00141657">
            <w:pPr>
              <w:rPr>
                <w:i/>
              </w:rPr>
            </w:pPr>
            <w:r w:rsidRPr="00DC4578">
              <w:rPr>
                <w:i/>
              </w:rPr>
              <w:t>Purchase 1</w:t>
            </w:r>
          </w:p>
          <w:p w14:paraId="76DB7270" w14:textId="77777777" w:rsidR="00141657" w:rsidRPr="00DC4578" w:rsidRDefault="00141657" w:rsidP="00141657">
            <w:pPr>
              <w:rPr>
                <w:i/>
              </w:rPr>
            </w:pPr>
            <w:r w:rsidRPr="00DC4578">
              <w:rPr>
                <w:i/>
              </w:rPr>
              <w:t>1) IHO.CRT / IHO.PUB [Pre-installed]</w:t>
            </w:r>
          </w:p>
          <w:p w14:paraId="5BC231C4" w14:textId="77777777" w:rsidR="00141657" w:rsidRPr="00DC4578" w:rsidRDefault="00141657" w:rsidP="00141657">
            <w:pPr>
              <w:rPr>
                <w:i/>
              </w:rPr>
            </w:pPr>
            <w:r w:rsidRPr="00DC4578">
              <w:rPr>
                <w:i/>
              </w:rPr>
              <w:t>2) PERMIT.TXT</w:t>
            </w:r>
          </w:p>
          <w:p w14:paraId="43FC0871" w14:textId="77777777" w:rsidR="00141657" w:rsidRPr="00DC4578" w:rsidRDefault="00141657" w:rsidP="00141657">
            <w:pPr>
              <w:rPr>
                <w:i/>
              </w:rPr>
            </w:pPr>
            <w:r w:rsidRPr="00DC4578">
              <w:rPr>
                <w:i/>
              </w:rPr>
              <w:t>3) UPDATE WK19_07</w:t>
            </w:r>
          </w:p>
          <w:p w14:paraId="36DCA188" w14:textId="77777777" w:rsidR="00141657" w:rsidRPr="00DC4578" w:rsidRDefault="00141657" w:rsidP="00141657">
            <w:pPr>
              <w:rPr>
                <w:i/>
              </w:rPr>
            </w:pPr>
            <w:r w:rsidRPr="00DC4578">
              <w:rPr>
                <w:i/>
              </w:rPr>
              <w:t>4) Base Exchange set 1</w:t>
            </w:r>
            <w:r w:rsidRPr="00DC4578">
              <w:rPr>
                <w:i/>
              </w:rPr>
              <w:tab/>
            </w:r>
          </w:p>
          <w:p w14:paraId="492DA703" w14:textId="77777777" w:rsidR="00141657" w:rsidRPr="00DC4578" w:rsidRDefault="00141657" w:rsidP="00141657">
            <w:pPr>
              <w:rPr>
                <w:i/>
              </w:rPr>
            </w:pPr>
            <w:r w:rsidRPr="00DC4578">
              <w:rPr>
                <w:i/>
              </w:rPr>
              <w:t>Purchase 2</w:t>
            </w:r>
          </w:p>
          <w:p w14:paraId="776CF84D" w14:textId="77777777" w:rsidR="00141657" w:rsidRPr="00DC4578" w:rsidRDefault="00141657" w:rsidP="00141657">
            <w:pPr>
              <w:rPr>
                <w:i/>
              </w:rPr>
            </w:pPr>
            <w:r w:rsidRPr="00DC4578">
              <w:rPr>
                <w:i/>
              </w:rPr>
              <w:t xml:space="preserve">1) IHO.CRT [Pre-installed]  </w:t>
            </w:r>
          </w:p>
          <w:p w14:paraId="2A7E967D" w14:textId="77777777" w:rsidR="00141657" w:rsidRPr="00DC4578" w:rsidRDefault="00141657" w:rsidP="00141657">
            <w:pPr>
              <w:rPr>
                <w:i/>
              </w:rPr>
            </w:pPr>
            <w:r w:rsidRPr="00DC4578">
              <w:rPr>
                <w:i/>
              </w:rPr>
              <w:t>2) PERMIT.TXT</w:t>
            </w:r>
          </w:p>
          <w:p w14:paraId="555FFE45" w14:textId="77777777" w:rsidR="00141657" w:rsidRPr="00DC4578" w:rsidRDefault="00141657" w:rsidP="00141657">
            <w:pPr>
              <w:rPr>
                <w:i/>
              </w:rPr>
            </w:pPr>
            <w:r w:rsidRPr="00DC4578">
              <w:rPr>
                <w:i/>
              </w:rPr>
              <w:t>3) UPDATE WK37_07</w:t>
            </w:r>
          </w:p>
          <w:p w14:paraId="5EAA7422" w14:textId="77777777" w:rsidR="00141657" w:rsidRPr="00DC4578" w:rsidRDefault="00141657" w:rsidP="00141657">
            <w:pPr>
              <w:rPr>
                <w:i/>
              </w:rPr>
            </w:pPr>
            <w:r w:rsidRPr="00DC4578">
              <w:rPr>
                <w:i/>
              </w:rPr>
              <w:t>4) Base Exchange sets (2 &amp; 3)</w:t>
            </w:r>
          </w:p>
          <w:p w14:paraId="4C3618BD" w14:textId="77777777" w:rsidR="00141657" w:rsidRPr="00DC4578" w:rsidRDefault="00141657" w:rsidP="00141657">
            <w:pPr>
              <w:rPr>
                <w:i/>
              </w:rPr>
            </w:pPr>
          </w:p>
          <w:p w14:paraId="525FE313" w14:textId="77777777" w:rsidR="00141657" w:rsidRPr="00DC4578" w:rsidRDefault="00141657" w:rsidP="00141657">
            <w:pPr>
              <w:rPr>
                <w:i/>
              </w:rPr>
            </w:pPr>
            <w:r w:rsidRPr="00DC4578">
              <w:rPr>
                <w:i/>
              </w:rPr>
              <w:t>Test data location:</w:t>
            </w:r>
          </w:p>
          <w:p w14:paraId="439736A1" w14:textId="77777777" w:rsidR="00141657" w:rsidRPr="00DC4578" w:rsidRDefault="00141657" w:rsidP="00141657">
            <w:pPr>
              <w:rPr>
                <w:i/>
              </w:rPr>
            </w:pPr>
            <w:r w:rsidRPr="00DC4578">
              <w:rPr>
                <w:i/>
              </w:rPr>
              <w:t>a) D:\IHO S-64 [S-63 TDS v1.2.1]\7 ENC Data Management [Optional]\Test</w:t>
            </w:r>
          </w:p>
          <w:p w14:paraId="1B179974" w14:textId="77777777" w:rsidR="00141657" w:rsidRPr="00DC4578" w:rsidRDefault="00141657" w:rsidP="00141657">
            <w:pPr>
              <w:rPr>
                <w:i/>
              </w:rPr>
            </w:pPr>
            <w:r w:rsidRPr="00DC4578">
              <w:rPr>
                <w:i/>
              </w:rPr>
              <w:t>7j\Purchase 1</w:t>
            </w:r>
          </w:p>
          <w:p w14:paraId="7366BE3F" w14:textId="77777777" w:rsidR="00141657" w:rsidRPr="00DC4578" w:rsidRDefault="00141657" w:rsidP="00141657">
            <w:pPr>
              <w:rPr>
                <w:i/>
              </w:rPr>
            </w:pPr>
            <w:r w:rsidRPr="00DC4578">
              <w:rPr>
                <w:i/>
              </w:rPr>
              <w:t>b) D:\IHO S-64 [S-63 TDS v1.2.1]\7 ENC Data Management [Optional]\Test</w:t>
            </w:r>
          </w:p>
          <w:p w14:paraId="479D5F30" w14:textId="77777777" w:rsidR="004F582E" w:rsidRPr="00DC4578" w:rsidRDefault="00141657" w:rsidP="00141657">
            <w:pPr>
              <w:rPr>
                <w:i/>
              </w:rPr>
            </w:pPr>
            <w:r w:rsidRPr="00DC4578">
              <w:rPr>
                <w:i/>
              </w:rPr>
              <w:t>7j\Purchase 2</w:t>
            </w:r>
          </w:p>
        </w:tc>
      </w:tr>
      <w:tr w:rsidR="004F582E" w14:paraId="61279684" w14:textId="77777777" w:rsidTr="00D7676B">
        <w:trPr>
          <w:tblHeader/>
        </w:trPr>
        <w:tc>
          <w:tcPr>
            <w:tcW w:w="9526" w:type="dxa"/>
            <w:gridSpan w:val="12"/>
            <w:tcBorders>
              <w:bottom w:val="single" w:sz="4" w:space="0" w:color="auto"/>
            </w:tcBorders>
            <w:shd w:val="clear" w:color="auto" w:fill="CCFFCC"/>
            <w:vAlign w:val="center"/>
          </w:tcPr>
          <w:p w14:paraId="34CE15D0" w14:textId="77777777" w:rsidR="004F582E" w:rsidRPr="004065B1" w:rsidRDefault="004F582E" w:rsidP="00CB4150">
            <w:r w:rsidRPr="000A066E">
              <w:rPr>
                <w:b/>
              </w:rPr>
              <w:t>Results</w:t>
            </w:r>
          </w:p>
        </w:tc>
      </w:tr>
      <w:tr w:rsidR="004F582E" w14:paraId="0655D30D" w14:textId="77777777" w:rsidTr="00D7676B">
        <w:trPr>
          <w:tblHeader/>
        </w:trPr>
        <w:tc>
          <w:tcPr>
            <w:tcW w:w="9526" w:type="dxa"/>
            <w:gridSpan w:val="12"/>
            <w:tcBorders>
              <w:bottom w:val="nil"/>
            </w:tcBorders>
            <w:vAlign w:val="center"/>
          </w:tcPr>
          <w:p w14:paraId="46C62A82" w14:textId="77777777" w:rsidR="00141657" w:rsidRPr="00DC4578" w:rsidRDefault="00141657" w:rsidP="00141657">
            <w:pPr>
              <w:jc w:val="left"/>
              <w:rPr>
                <w:i/>
              </w:rPr>
            </w:pPr>
            <w:r w:rsidRPr="00DC4578">
              <w:rPr>
                <w:i/>
              </w:rPr>
              <w:t>In each instance the system should respond similar to the previous test (2.5.7i) and prompt the user to load the appropriate media and install the following ENC cells.</w:t>
            </w:r>
          </w:p>
          <w:p w14:paraId="3B598DED" w14:textId="77777777" w:rsidR="00141657" w:rsidRPr="00DC4578" w:rsidRDefault="00141657" w:rsidP="00141657">
            <w:pPr>
              <w:jc w:val="left"/>
              <w:rPr>
                <w:i/>
              </w:rPr>
            </w:pPr>
            <w:r w:rsidRPr="00DC4578">
              <w:rPr>
                <w:i/>
              </w:rPr>
              <w:t>Purchase 1 – The system will prompt for BASE 1 WK28_06 and install four cells [GB302840, GB303220, GB303420 and GB303460].</w:t>
            </w:r>
          </w:p>
          <w:p w14:paraId="75A6889F" w14:textId="77777777" w:rsidR="00141657" w:rsidRPr="00DC4578" w:rsidRDefault="00141657" w:rsidP="00141657">
            <w:pPr>
              <w:jc w:val="left"/>
              <w:rPr>
                <w:i/>
              </w:rPr>
            </w:pPr>
            <w:r w:rsidRPr="00DC4578">
              <w:rPr>
                <w:i/>
              </w:rPr>
              <w:t>Purchase 2 – (BASE1 has no new cells, new editions or updates. If the system maintains an up to date product listing the user should not be prompted to install this base). The system will prompt for BASE 2 WK25_07 [GB40162A &amp; GB40184A] and finally BASE 3 WK27_07 [GB50162D].</w:t>
            </w:r>
          </w:p>
          <w:p w14:paraId="10D43F90" w14:textId="77777777" w:rsidR="00141657" w:rsidRPr="00DC4578" w:rsidRDefault="00141657" w:rsidP="00141657">
            <w:pPr>
              <w:jc w:val="left"/>
              <w:rPr>
                <w:i/>
              </w:rPr>
            </w:pPr>
          </w:p>
          <w:p w14:paraId="39973E45" w14:textId="77777777" w:rsidR="00141657" w:rsidRPr="00DC4578" w:rsidRDefault="00141657" w:rsidP="00141657">
            <w:pPr>
              <w:jc w:val="left"/>
              <w:rPr>
                <w:i/>
              </w:rPr>
            </w:pPr>
            <w:r w:rsidRPr="00DC4578">
              <w:rPr>
                <w:i/>
              </w:rPr>
              <w:t>The results should be as specified in the table below. See additional comments in table below.</w:t>
            </w:r>
          </w:p>
          <w:p w14:paraId="7A3CB76D" w14:textId="77777777" w:rsidR="008D1ACF" w:rsidRPr="00DC4578" w:rsidRDefault="00141657" w:rsidP="00141657">
            <w:pPr>
              <w:jc w:val="left"/>
              <w:rPr>
                <w:i/>
              </w:rPr>
            </w:pPr>
            <w:r w:rsidRPr="00DC4578">
              <w:rPr>
                <w:i/>
              </w:rPr>
              <w:t>Purchase 2, BASE 1 has no new cells, new editions or updates. If the system maintains an up to date product listing the user should not be prompted to install this base.</w:t>
            </w:r>
          </w:p>
        </w:tc>
      </w:tr>
      <w:tr w:rsidR="00D7676B" w:rsidRPr="00000AB3" w14:paraId="6267A835" w14:textId="77777777" w:rsidTr="00D7676B">
        <w:trPr>
          <w:trHeight w:val="28"/>
          <w:tblHeader/>
        </w:trPr>
        <w:tc>
          <w:tcPr>
            <w:tcW w:w="250" w:type="dxa"/>
            <w:vMerge w:val="restart"/>
            <w:tcBorders>
              <w:top w:val="nil"/>
            </w:tcBorders>
            <w:shd w:val="clear" w:color="auto" w:fill="auto"/>
          </w:tcPr>
          <w:p w14:paraId="258E5657" w14:textId="77777777" w:rsidR="00D7676B" w:rsidRPr="00000AB3" w:rsidRDefault="00D7676B" w:rsidP="00730835">
            <w:pPr>
              <w:jc w:val="center"/>
              <w:rPr>
                <w:b/>
                <w:sz w:val="18"/>
                <w:szCs w:val="18"/>
              </w:rPr>
            </w:pPr>
          </w:p>
        </w:tc>
        <w:tc>
          <w:tcPr>
            <w:tcW w:w="1843" w:type="dxa"/>
            <w:vMerge w:val="restart"/>
            <w:tcBorders>
              <w:top w:val="single" w:sz="4" w:space="0" w:color="auto"/>
            </w:tcBorders>
            <w:shd w:val="clear" w:color="auto" w:fill="8DB3E2"/>
            <w:vAlign w:val="center"/>
          </w:tcPr>
          <w:p w14:paraId="60931F6B" w14:textId="77777777" w:rsidR="00D7676B" w:rsidRPr="00000AB3" w:rsidRDefault="00D7676B" w:rsidP="00730835">
            <w:pPr>
              <w:jc w:val="center"/>
              <w:rPr>
                <w:b/>
                <w:sz w:val="18"/>
                <w:szCs w:val="18"/>
              </w:rPr>
            </w:pPr>
            <w:r w:rsidRPr="00000AB3">
              <w:rPr>
                <w:b/>
                <w:sz w:val="18"/>
                <w:szCs w:val="18"/>
              </w:rPr>
              <w:t>Test</w:t>
            </w:r>
          </w:p>
        </w:tc>
        <w:tc>
          <w:tcPr>
            <w:tcW w:w="1276" w:type="dxa"/>
            <w:gridSpan w:val="2"/>
            <w:vMerge w:val="restart"/>
            <w:tcBorders>
              <w:top w:val="single" w:sz="4" w:space="0" w:color="auto"/>
            </w:tcBorders>
            <w:shd w:val="clear" w:color="auto" w:fill="8DB3E2"/>
            <w:vAlign w:val="center"/>
          </w:tcPr>
          <w:p w14:paraId="07294795" w14:textId="77777777" w:rsidR="00D7676B" w:rsidRPr="00000AB3" w:rsidRDefault="00D7676B" w:rsidP="00730835">
            <w:pPr>
              <w:jc w:val="left"/>
              <w:rPr>
                <w:b/>
                <w:sz w:val="18"/>
                <w:szCs w:val="18"/>
              </w:rPr>
            </w:pPr>
            <w:r w:rsidRPr="00000AB3">
              <w:rPr>
                <w:b/>
                <w:sz w:val="18"/>
                <w:szCs w:val="18"/>
              </w:rPr>
              <w:t>Cell Name</w:t>
            </w:r>
          </w:p>
        </w:tc>
        <w:tc>
          <w:tcPr>
            <w:tcW w:w="2268" w:type="dxa"/>
            <w:gridSpan w:val="3"/>
            <w:tcBorders>
              <w:top w:val="single" w:sz="4" w:space="0" w:color="auto"/>
            </w:tcBorders>
            <w:shd w:val="clear" w:color="auto" w:fill="8DB3E2"/>
            <w:vAlign w:val="center"/>
          </w:tcPr>
          <w:p w14:paraId="55ABCE55" w14:textId="77777777" w:rsidR="00D7676B" w:rsidRPr="00000AB3" w:rsidRDefault="00D7676B" w:rsidP="00730835">
            <w:pPr>
              <w:jc w:val="center"/>
              <w:rPr>
                <w:b/>
                <w:sz w:val="18"/>
                <w:szCs w:val="18"/>
              </w:rPr>
            </w:pPr>
            <w:r w:rsidRPr="00000AB3">
              <w:rPr>
                <w:b/>
                <w:sz w:val="18"/>
                <w:szCs w:val="18"/>
              </w:rPr>
              <w:t>Exchange Set Content</w:t>
            </w:r>
          </w:p>
        </w:tc>
        <w:tc>
          <w:tcPr>
            <w:tcW w:w="2268" w:type="dxa"/>
            <w:gridSpan w:val="3"/>
            <w:tcBorders>
              <w:top w:val="single" w:sz="4" w:space="0" w:color="auto"/>
            </w:tcBorders>
            <w:shd w:val="clear" w:color="auto" w:fill="8DB3E2"/>
            <w:vAlign w:val="center"/>
          </w:tcPr>
          <w:p w14:paraId="3B177D5A" w14:textId="77777777" w:rsidR="00D7676B" w:rsidRPr="00000AB3" w:rsidRDefault="00D7676B" w:rsidP="00730835">
            <w:pPr>
              <w:jc w:val="center"/>
              <w:rPr>
                <w:b/>
                <w:sz w:val="18"/>
                <w:szCs w:val="18"/>
              </w:rPr>
            </w:pPr>
            <w:r w:rsidRPr="00000AB3">
              <w:rPr>
                <w:b/>
                <w:sz w:val="18"/>
                <w:szCs w:val="18"/>
              </w:rPr>
              <w:t>Expected SENC Content</w:t>
            </w:r>
          </w:p>
        </w:tc>
        <w:tc>
          <w:tcPr>
            <w:tcW w:w="1275" w:type="dxa"/>
            <w:vMerge w:val="restart"/>
            <w:tcBorders>
              <w:top w:val="single" w:sz="4" w:space="0" w:color="auto"/>
            </w:tcBorders>
            <w:shd w:val="clear" w:color="auto" w:fill="8DB3E2"/>
            <w:vAlign w:val="center"/>
          </w:tcPr>
          <w:p w14:paraId="0F30C3CF" w14:textId="77777777" w:rsidR="00D7676B" w:rsidRPr="00000AB3" w:rsidRDefault="00D7676B" w:rsidP="00730835">
            <w:pPr>
              <w:jc w:val="center"/>
              <w:rPr>
                <w:b/>
                <w:sz w:val="18"/>
                <w:szCs w:val="18"/>
              </w:rPr>
            </w:pPr>
            <w:r w:rsidRPr="00000AB3">
              <w:rPr>
                <w:b/>
                <w:sz w:val="18"/>
                <w:szCs w:val="18"/>
              </w:rPr>
              <w:t>Comments</w:t>
            </w:r>
          </w:p>
        </w:tc>
        <w:tc>
          <w:tcPr>
            <w:tcW w:w="349" w:type="dxa"/>
            <w:vMerge w:val="restart"/>
            <w:tcBorders>
              <w:top w:val="nil"/>
            </w:tcBorders>
            <w:shd w:val="clear" w:color="auto" w:fill="auto"/>
          </w:tcPr>
          <w:p w14:paraId="5CD49512" w14:textId="77777777" w:rsidR="00D7676B" w:rsidRPr="00000AB3" w:rsidRDefault="00D7676B" w:rsidP="00730835">
            <w:pPr>
              <w:jc w:val="center"/>
              <w:rPr>
                <w:b/>
                <w:sz w:val="18"/>
                <w:szCs w:val="18"/>
              </w:rPr>
            </w:pPr>
          </w:p>
        </w:tc>
      </w:tr>
      <w:tr w:rsidR="00D7676B" w:rsidRPr="00000AB3" w14:paraId="5A7D7D32" w14:textId="77777777" w:rsidTr="00D7676B">
        <w:trPr>
          <w:trHeight w:val="22"/>
          <w:tblHeader/>
        </w:trPr>
        <w:tc>
          <w:tcPr>
            <w:tcW w:w="250" w:type="dxa"/>
            <w:vMerge/>
            <w:shd w:val="clear" w:color="auto" w:fill="auto"/>
          </w:tcPr>
          <w:p w14:paraId="3DACDCD6" w14:textId="77777777" w:rsidR="00D7676B" w:rsidRPr="00000AB3" w:rsidRDefault="00D7676B" w:rsidP="00730835">
            <w:pPr>
              <w:jc w:val="left"/>
              <w:rPr>
                <w:sz w:val="18"/>
                <w:szCs w:val="18"/>
              </w:rPr>
            </w:pPr>
          </w:p>
        </w:tc>
        <w:tc>
          <w:tcPr>
            <w:tcW w:w="1843" w:type="dxa"/>
            <w:vMerge/>
            <w:shd w:val="clear" w:color="auto" w:fill="6699FF"/>
            <w:vAlign w:val="center"/>
          </w:tcPr>
          <w:p w14:paraId="2BA0C094" w14:textId="77777777" w:rsidR="00D7676B" w:rsidRPr="00000AB3" w:rsidRDefault="00D7676B" w:rsidP="00730835">
            <w:pPr>
              <w:jc w:val="left"/>
              <w:rPr>
                <w:sz w:val="18"/>
                <w:szCs w:val="18"/>
              </w:rPr>
            </w:pPr>
          </w:p>
        </w:tc>
        <w:tc>
          <w:tcPr>
            <w:tcW w:w="1276" w:type="dxa"/>
            <w:gridSpan w:val="2"/>
            <w:vMerge/>
            <w:shd w:val="clear" w:color="auto" w:fill="6699FF"/>
            <w:vAlign w:val="center"/>
          </w:tcPr>
          <w:p w14:paraId="5108C881" w14:textId="77777777" w:rsidR="00D7676B" w:rsidRPr="00000AB3" w:rsidRDefault="00D7676B" w:rsidP="00730835">
            <w:pPr>
              <w:jc w:val="left"/>
              <w:rPr>
                <w:sz w:val="18"/>
                <w:szCs w:val="18"/>
              </w:rPr>
            </w:pPr>
          </w:p>
        </w:tc>
        <w:tc>
          <w:tcPr>
            <w:tcW w:w="1134" w:type="dxa"/>
            <w:shd w:val="clear" w:color="auto" w:fill="8DB3E2"/>
            <w:vAlign w:val="center"/>
          </w:tcPr>
          <w:p w14:paraId="5900D56D"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1008AB44" w14:textId="77777777" w:rsidR="00D7676B" w:rsidRPr="00000AB3" w:rsidRDefault="00D7676B" w:rsidP="00730835">
            <w:pPr>
              <w:jc w:val="left"/>
              <w:rPr>
                <w:b/>
                <w:sz w:val="18"/>
                <w:szCs w:val="18"/>
              </w:rPr>
            </w:pPr>
            <w:r w:rsidRPr="00000AB3">
              <w:rPr>
                <w:b/>
                <w:sz w:val="18"/>
                <w:szCs w:val="18"/>
              </w:rPr>
              <w:t>Update N°</w:t>
            </w:r>
          </w:p>
        </w:tc>
        <w:tc>
          <w:tcPr>
            <w:tcW w:w="1134" w:type="dxa"/>
            <w:shd w:val="clear" w:color="auto" w:fill="8DB3E2"/>
            <w:vAlign w:val="center"/>
          </w:tcPr>
          <w:p w14:paraId="379EFC10" w14:textId="77777777" w:rsidR="00D7676B" w:rsidRPr="00000AB3" w:rsidRDefault="00D7676B" w:rsidP="00730835">
            <w:pPr>
              <w:jc w:val="left"/>
              <w:rPr>
                <w:b/>
                <w:sz w:val="18"/>
                <w:szCs w:val="18"/>
              </w:rPr>
            </w:pPr>
            <w:r w:rsidRPr="00000AB3">
              <w:rPr>
                <w:b/>
                <w:sz w:val="18"/>
                <w:szCs w:val="18"/>
              </w:rPr>
              <w:t>Edition N°</w:t>
            </w:r>
          </w:p>
        </w:tc>
        <w:tc>
          <w:tcPr>
            <w:tcW w:w="1134" w:type="dxa"/>
            <w:gridSpan w:val="2"/>
            <w:shd w:val="clear" w:color="auto" w:fill="8DB3E2"/>
            <w:vAlign w:val="center"/>
          </w:tcPr>
          <w:p w14:paraId="6938B9AB" w14:textId="77777777" w:rsidR="00D7676B" w:rsidRPr="00000AB3" w:rsidRDefault="00D7676B" w:rsidP="00730835">
            <w:pPr>
              <w:jc w:val="left"/>
              <w:rPr>
                <w:b/>
                <w:sz w:val="18"/>
                <w:szCs w:val="18"/>
              </w:rPr>
            </w:pPr>
            <w:r w:rsidRPr="00000AB3">
              <w:rPr>
                <w:b/>
                <w:sz w:val="18"/>
                <w:szCs w:val="18"/>
              </w:rPr>
              <w:t>Update N°</w:t>
            </w:r>
          </w:p>
        </w:tc>
        <w:tc>
          <w:tcPr>
            <w:tcW w:w="1275" w:type="dxa"/>
            <w:vMerge/>
            <w:shd w:val="clear" w:color="auto" w:fill="6699FF"/>
            <w:vAlign w:val="center"/>
          </w:tcPr>
          <w:p w14:paraId="4037B661" w14:textId="77777777" w:rsidR="00D7676B" w:rsidRPr="00000AB3" w:rsidRDefault="00D7676B" w:rsidP="00730835">
            <w:pPr>
              <w:jc w:val="left"/>
              <w:rPr>
                <w:sz w:val="18"/>
                <w:szCs w:val="18"/>
              </w:rPr>
            </w:pPr>
          </w:p>
        </w:tc>
        <w:tc>
          <w:tcPr>
            <w:tcW w:w="349" w:type="dxa"/>
            <w:vMerge/>
            <w:shd w:val="clear" w:color="auto" w:fill="auto"/>
          </w:tcPr>
          <w:p w14:paraId="345C783D" w14:textId="77777777" w:rsidR="00D7676B" w:rsidRPr="00000AB3" w:rsidRDefault="00D7676B" w:rsidP="00730835">
            <w:pPr>
              <w:jc w:val="left"/>
              <w:rPr>
                <w:sz w:val="18"/>
                <w:szCs w:val="18"/>
              </w:rPr>
            </w:pPr>
          </w:p>
        </w:tc>
      </w:tr>
      <w:tr w:rsidR="00D7676B" w:rsidRPr="00000AB3" w14:paraId="7F419404" w14:textId="77777777" w:rsidTr="00D7676B">
        <w:trPr>
          <w:trHeight w:val="22"/>
          <w:tblHeader/>
        </w:trPr>
        <w:tc>
          <w:tcPr>
            <w:tcW w:w="250" w:type="dxa"/>
            <w:vMerge/>
            <w:shd w:val="clear" w:color="auto" w:fill="auto"/>
          </w:tcPr>
          <w:p w14:paraId="1B38DA7B" w14:textId="77777777" w:rsidR="00D7676B" w:rsidRPr="00000AB3" w:rsidRDefault="00D7676B" w:rsidP="00730835">
            <w:pPr>
              <w:jc w:val="left"/>
              <w:rPr>
                <w:sz w:val="18"/>
                <w:szCs w:val="18"/>
              </w:rPr>
            </w:pPr>
          </w:p>
        </w:tc>
        <w:tc>
          <w:tcPr>
            <w:tcW w:w="1843" w:type="dxa"/>
            <w:vMerge w:val="restart"/>
            <w:shd w:val="clear" w:color="auto" w:fill="DBE5F1"/>
            <w:vAlign w:val="center"/>
          </w:tcPr>
          <w:p w14:paraId="6F226910" w14:textId="77777777" w:rsidR="00D7676B" w:rsidRPr="00850E5D" w:rsidRDefault="00D7676B" w:rsidP="00730835">
            <w:pPr>
              <w:jc w:val="left"/>
              <w:rPr>
                <w:i/>
                <w:sz w:val="18"/>
                <w:szCs w:val="18"/>
              </w:rPr>
            </w:pPr>
            <w:r w:rsidRPr="00850E5D">
              <w:rPr>
                <w:i/>
                <w:sz w:val="18"/>
                <w:szCs w:val="18"/>
              </w:rPr>
              <w:t xml:space="preserve">7j – Purchase 1 </w:t>
            </w:r>
          </w:p>
          <w:p w14:paraId="1625767D" w14:textId="77777777" w:rsidR="00D7676B" w:rsidRPr="00850E5D" w:rsidRDefault="00D7676B" w:rsidP="00730835">
            <w:pPr>
              <w:jc w:val="left"/>
              <w:rPr>
                <w:i/>
                <w:sz w:val="18"/>
                <w:szCs w:val="18"/>
              </w:rPr>
            </w:pPr>
            <w:r w:rsidRPr="00850E5D">
              <w:rPr>
                <w:i/>
                <w:sz w:val="18"/>
                <w:szCs w:val="18"/>
              </w:rPr>
              <w:t>[BASE 1 WK28_06]</w:t>
            </w:r>
          </w:p>
        </w:tc>
        <w:tc>
          <w:tcPr>
            <w:tcW w:w="1276" w:type="dxa"/>
            <w:gridSpan w:val="2"/>
            <w:shd w:val="clear" w:color="auto" w:fill="DBE5F1"/>
          </w:tcPr>
          <w:p w14:paraId="363F4DA3" w14:textId="77777777" w:rsidR="00D7676B" w:rsidRPr="00000AB3" w:rsidRDefault="00D7676B" w:rsidP="00730835">
            <w:pPr>
              <w:jc w:val="left"/>
              <w:rPr>
                <w:sz w:val="18"/>
                <w:szCs w:val="18"/>
              </w:rPr>
            </w:pPr>
            <w:r w:rsidRPr="00000AB3">
              <w:rPr>
                <w:sz w:val="18"/>
                <w:szCs w:val="18"/>
              </w:rPr>
              <w:t>GB302840</w:t>
            </w:r>
          </w:p>
        </w:tc>
        <w:tc>
          <w:tcPr>
            <w:tcW w:w="1134" w:type="dxa"/>
            <w:shd w:val="clear" w:color="auto" w:fill="DBE5F1"/>
          </w:tcPr>
          <w:p w14:paraId="359230D8"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4468A503"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D8F360F" w14:textId="77777777" w:rsidR="00D7676B" w:rsidRPr="00000AB3" w:rsidRDefault="00D7676B" w:rsidP="00730835">
            <w:pPr>
              <w:jc w:val="center"/>
              <w:rPr>
                <w:sz w:val="18"/>
                <w:szCs w:val="18"/>
              </w:rPr>
            </w:pPr>
            <w:r w:rsidRPr="00000AB3">
              <w:rPr>
                <w:sz w:val="18"/>
                <w:szCs w:val="18"/>
              </w:rPr>
              <w:t>22</w:t>
            </w:r>
          </w:p>
        </w:tc>
        <w:tc>
          <w:tcPr>
            <w:tcW w:w="1134" w:type="dxa"/>
            <w:gridSpan w:val="2"/>
            <w:shd w:val="clear" w:color="auto" w:fill="DBE5F1"/>
          </w:tcPr>
          <w:p w14:paraId="7A19D2B5" w14:textId="77777777" w:rsidR="00D7676B" w:rsidRPr="00000AB3" w:rsidRDefault="00D7676B" w:rsidP="00730835">
            <w:pPr>
              <w:jc w:val="center"/>
              <w:rPr>
                <w:sz w:val="18"/>
                <w:szCs w:val="18"/>
              </w:rPr>
            </w:pPr>
            <w:r w:rsidRPr="00000AB3">
              <w:rPr>
                <w:sz w:val="18"/>
                <w:szCs w:val="18"/>
              </w:rPr>
              <w:t>0</w:t>
            </w:r>
          </w:p>
        </w:tc>
        <w:tc>
          <w:tcPr>
            <w:tcW w:w="1275" w:type="dxa"/>
            <w:shd w:val="clear" w:color="auto" w:fill="DBE5F1"/>
          </w:tcPr>
          <w:p w14:paraId="4BB5744C" w14:textId="77777777" w:rsidR="00D7676B" w:rsidRPr="00850E5D" w:rsidRDefault="00D7676B" w:rsidP="00730835">
            <w:pPr>
              <w:jc w:val="left"/>
              <w:rPr>
                <w:i/>
                <w:sz w:val="18"/>
                <w:szCs w:val="18"/>
              </w:rPr>
            </w:pPr>
          </w:p>
        </w:tc>
        <w:tc>
          <w:tcPr>
            <w:tcW w:w="349" w:type="dxa"/>
            <w:vMerge/>
            <w:shd w:val="clear" w:color="auto" w:fill="auto"/>
          </w:tcPr>
          <w:p w14:paraId="0B3B5BE8" w14:textId="77777777" w:rsidR="00D7676B" w:rsidRPr="00000AB3" w:rsidRDefault="00D7676B" w:rsidP="00730835">
            <w:pPr>
              <w:jc w:val="left"/>
              <w:rPr>
                <w:sz w:val="18"/>
                <w:szCs w:val="18"/>
              </w:rPr>
            </w:pPr>
          </w:p>
        </w:tc>
      </w:tr>
      <w:tr w:rsidR="00D7676B" w:rsidRPr="00000AB3" w14:paraId="6DE16945" w14:textId="77777777" w:rsidTr="00D7676B">
        <w:trPr>
          <w:trHeight w:val="22"/>
          <w:tblHeader/>
        </w:trPr>
        <w:tc>
          <w:tcPr>
            <w:tcW w:w="250" w:type="dxa"/>
            <w:vMerge/>
            <w:shd w:val="clear" w:color="auto" w:fill="auto"/>
          </w:tcPr>
          <w:p w14:paraId="11D85B43" w14:textId="77777777" w:rsidR="00D7676B" w:rsidRPr="00000AB3" w:rsidRDefault="00D7676B" w:rsidP="00730835">
            <w:pPr>
              <w:jc w:val="left"/>
              <w:rPr>
                <w:sz w:val="18"/>
                <w:szCs w:val="18"/>
              </w:rPr>
            </w:pPr>
          </w:p>
        </w:tc>
        <w:tc>
          <w:tcPr>
            <w:tcW w:w="1843" w:type="dxa"/>
            <w:vMerge/>
            <w:shd w:val="clear" w:color="auto" w:fill="DBE5F1"/>
            <w:vAlign w:val="center"/>
          </w:tcPr>
          <w:p w14:paraId="3431CBEB" w14:textId="77777777" w:rsidR="00D7676B" w:rsidRPr="00850E5D" w:rsidRDefault="00D7676B" w:rsidP="00730835">
            <w:pPr>
              <w:jc w:val="left"/>
              <w:rPr>
                <w:i/>
                <w:sz w:val="18"/>
                <w:szCs w:val="18"/>
              </w:rPr>
            </w:pPr>
          </w:p>
        </w:tc>
        <w:tc>
          <w:tcPr>
            <w:tcW w:w="1276" w:type="dxa"/>
            <w:gridSpan w:val="2"/>
            <w:shd w:val="clear" w:color="auto" w:fill="DBE5F1"/>
          </w:tcPr>
          <w:p w14:paraId="7568C126" w14:textId="77777777" w:rsidR="00D7676B" w:rsidRPr="00000AB3" w:rsidRDefault="00D7676B" w:rsidP="00730835">
            <w:pPr>
              <w:jc w:val="left"/>
              <w:rPr>
                <w:sz w:val="18"/>
                <w:szCs w:val="18"/>
              </w:rPr>
            </w:pPr>
            <w:r w:rsidRPr="00000AB3">
              <w:rPr>
                <w:sz w:val="18"/>
                <w:szCs w:val="18"/>
              </w:rPr>
              <w:t>GB303220</w:t>
            </w:r>
          </w:p>
        </w:tc>
        <w:tc>
          <w:tcPr>
            <w:tcW w:w="1134" w:type="dxa"/>
            <w:shd w:val="clear" w:color="auto" w:fill="DBE5F1"/>
          </w:tcPr>
          <w:p w14:paraId="4EC6B348"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37D8C15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117D63C6" w14:textId="77777777" w:rsidR="00D7676B" w:rsidRPr="00000AB3" w:rsidRDefault="00D7676B" w:rsidP="00730835">
            <w:pPr>
              <w:jc w:val="center"/>
              <w:rPr>
                <w:sz w:val="18"/>
                <w:szCs w:val="18"/>
              </w:rPr>
            </w:pPr>
            <w:r w:rsidRPr="00000AB3">
              <w:rPr>
                <w:sz w:val="18"/>
                <w:szCs w:val="18"/>
              </w:rPr>
              <w:t>4</w:t>
            </w:r>
          </w:p>
        </w:tc>
        <w:tc>
          <w:tcPr>
            <w:tcW w:w="1134" w:type="dxa"/>
            <w:gridSpan w:val="2"/>
            <w:shd w:val="clear" w:color="auto" w:fill="DBE5F1"/>
          </w:tcPr>
          <w:p w14:paraId="12695582" w14:textId="77777777" w:rsidR="00D7676B" w:rsidRPr="00000AB3" w:rsidRDefault="00D7676B" w:rsidP="00730835">
            <w:pPr>
              <w:jc w:val="center"/>
              <w:rPr>
                <w:sz w:val="18"/>
                <w:szCs w:val="18"/>
              </w:rPr>
            </w:pPr>
            <w:r w:rsidRPr="00000AB3">
              <w:rPr>
                <w:sz w:val="18"/>
                <w:szCs w:val="18"/>
              </w:rPr>
              <w:t>1</w:t>
            </w:r>
          </w:p>
        </w:tc>
        <w:tc>
          <w:tcPr>
            <w:tcW w:w="1275" w:type="dxa"/>
            <w:shd w:val="clear" w:color="auto" w:fill="DBE5F1"/>
          </w:tcPr>
          <w:p w14:paraId="6E022701" w14:textId="77777777" w:rsidR="00D7676B" w:rsidRPr="00850E5D" w:rsidRDefault="00D7676B" w:rsidP="00730835">
            <w:pPr>
              <w:jc w:val="left"/>
              <w:rPr>
                <w:i/>
                <w:sz w:val="18"/>
                <w:szCs w:val="18"/>
              </w:rPr>
            </w:pPr>
          </w:p>
        </w:tc>
        <w:tc>
          <w:tcPr>
            <w:tcW w:w="349" w:type="dxa"/>
            <w:vMerge/>
            <w:shd w:val="clear" w:color="auto" w:fill="auto"/>
          </w:tcPr>
          <w:p w14:paraId="639F35D7" w14:textId="77777777" w:rsidR="00D7676B" w:rsidRPr="00000AB3" w:rsidRDefault="00D7676B" w:rsidP="00730835">
            <w:pPr>
              <w:jc w:val="left"/>
              <w:rPr>
                <w:sz w:val="18"/>
                <w:szCs w:val="18"/>
              </w:rPr>
            </w:pPr>
          </w:p>
        </w:tc>
      </w:tr>
      <w:tr w:rsidR="00D7676B" w:rsidRPr="00000AB3" w14:paraId="75640F26" w14:textId="77777777" w:rsidTr="00D7676B">
        <w:trPr>
          <w:trHeight w:val="22"/>
          <w:tblHeader/>
        </w:trPr>
        <w:tc>
          <w:tcPr>
            <w:tcW w:w="250" w:type="dxa"/>
            <w:vMerge/>
            <w:shd w:val="clear" w:color="auto" w:fill="auto"/>
          </w:tcPr>
          <w:p w14:paraId="7B90790B" w14:textId="77777777" w:rsidR="00D7676B" w:rsidRPr="00000AB3" w:rsidRDefault="00D7676B" w:rsidP="00730835">
            <w:pPr>
              <w:jc w:val="left"/>
              <w:rPr>
                <w:sz w:val="18"/>
                <w:szCs w:val="18"/>
              </w:rPr>
            </w:pPr>
          </w:p>
        </w:tc>
        <w:tc>
          <w:tcPr>
            <w:tcW w:w="1843" w:type="dxa"/>
            <w:vMerge/>
            <w:shd w:val="clear" w:color="auto" w:fill="DBE5F1"/>
            <w:vAlign w:val="center"/>
          </w:tcPr>
          <w:p w14:paraId="70809A4C" w14:textId="77777777" w:rsidR="00D7676B" w:rsidRPr="00850E5D" w:rsidRDefault="00D7676B" w:rsidP="00730835">
            <w:pPr>
              <w:jc w:val="left"/>
              <w:rPr>
                <w:i/>
                <w:sz w:val="18"/>
                <w:szCs w:val="18"/>
              </w:rPr>
            </w:pPr>
          </w:p>
        </w:tc>
        <w:tc>
          <w:tcPr>
            <w:tcW w:w="1276" w:type="dxa"/>
            <w:gridSpan w:val="2"/>
            <w:shd w:val="clear" w:color="auto" w:fill="DBE5F1"/>
          </w:tcPr>
          <w:p w14:paraId="10AC46D4" w14:textId="77777777" w:rsidR="00D7676B" w:rsidRPr="00000AB3" w:rsidRDefault="00D7676B" w:rsidP="00730835">
            <w:pPr>
              <w:jc w:val="left"/>
              <w:rPr>
                <w:sz w:val="18"/>
                <w:szCs w:val="18"/>
              </w:rPr>
            </w:pPr>
            <w:r w:rsidRPr="00000AB3">
              <w:rPr>
                <w:sz w:val="18"/>
                <w:szCs w:val="18"/>
              </w:rPr>
              <w:t>GB303420</w:t>
            </w:r>
          </w:p>
        </w:tc>
        <w:tc>
          <w:tcPr>
            <w:tcW w:w="1134" w:type="dxa"/>
            <w:shd w:val="clear" w:color="auto" w:fill="DBE5F1"/>
          </w:tcPr>
          <w:p w14:paraId="3C25F82D"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17AEA2ED" w14:textId="77777777" w:rsidR="00D7676B" w:rsidRPr="00000AB3" w:rsidRDefault="00D7676B" w:rsidP="00730835">
            <w:pPr>
              <w:jc w:val="center"/>
              <w:rPr>
                <w:sz w:val="18"/>
                <w:szCs w:val="18"/>
              </w:rPr>
            </w:pPr>
            <w:r w:rsidRPr="00000AB3">
              <w:rPr>
                <w:sz w:val="18"/>
                <w:szCs w:val="18"/>
              </w:rPr>
              <w:t>4</w:t>
            </w:r>
          </w:p>
        </w:tc>
        <w:tc>
          <w:tcPr>
            <w:tcW w:w="1134" w:type="dxa"/>
            <w:shd w:val="clear" w:color="auto" w:fill="DBE5F1"/>
          </w:tcPr>
          <w:p w14:paraId="21AD2A01" w14:textId="77777777" w:rsidR="00D7676B" w:rsidRPr="00000AB3" w:rsidRDefault="00D7676B" w:rsidP="00730835">
            <w:pPr>
              <w:jc w:val="center"/>
              <w:rPr>
                <w:sz w:val="18"/>
                <w:szCs w:val="18"/>
              </w:rPr>
            </w:pPr>
            <w:r w:rsidRPr="00000AB3">
              <w:rPr>
                <w:sz w:val="18"/>
                <w:szCs w:val="18"/>
              </w:rPr>
              <w:t>3</w:t>
            </w:r>
          </w:p>
        </w:tc>
        <w:tc>
          <w:tcPr>
            <w:tcW w:w="1134" w:type="dxa"/>
            <w:gridSpan w:val="2"/>
            <w:shd w:val="clear" w:color="auto" w:fill="DBE5F1"/>
          </w:tcPr>
          <w:p w14:paraId="0B311BEB" w14:textId="77777777" w:rsidR="00D7676B" w:rsidRPr="00000AB3" w:rsidRDefault="00D7676B" w:rsidP="00730835">
            <w:pPr>
              <w:jc w:val="center"/>
              <w:rPr>
                <w:sz w:val="18"/>
                <w:szCs w:val="18"/>
              </w:rPr>
            </w:pPr>
            <w:r w:rsidRPr="00000AB3">
              <w:rPr>
                <w:sz w:val="18"/>
                <w:szCs w:val="18"/>
              </w:rPr>
              <w:t>4</w:t>
            </w:r>
          </w:p>
        </w:tc>
        <w:tc>
          <w:tcPr>
            <w:tcW w:w="1275" w:type="dxa"/>
            <w:shd w:val="clear" w:color="auto" w:fill="DBE5F1"/>
          </w:tcPr>
          <w:p w14:paraId="7608B8A5" w14:textId="77777777" w:rsidR="00D7676B" w:rsidRPr="00850E5D" w:rsidRDefault="00D7676B" w:rsidP="00730835">
            <w:pPr>
              <w:jc w:val="left"/>
              <w:rPr>
                <w:i/>
                <w:sz w:val="18"/>
                <w:szCs w:val="18"/>
              </w:rPr>
            </w:pPr>
          </w:p>
        </w:tc>
        <w:tc>
          <w:tcPr>
            <w:tcW w:w="349" w:type="dxa"/>
            <w:vMerge/>
            <w:shd w:val="clear" w:color="auto" w:fill="auto"/>
          </w:tcPr>
          <w:p w14:paraId="47A08D93" w14:textId="77777777" w:rsidR="00D7676B" w:rsidRPr="00000AB3" w:rsidRDefault="00D7676B" w:rsidP="00730835">
            <w:pPr>
              <w:jc w:val="left"/>
              <w:rPr>
                <w:sz w:val="18"/>
                <w:szCs w:val="18"/>
              </w:rPr>
            </w:pPr>
          </w:p>
        </w:tc>
      </w:tr>
      <w:tr w:rsidR="00D7676B" w:rsidRPr="00000AB3" w14:paraId="3AA5D98A" w14:textId="77777777" w:rsidTr="00D7676B">
        <w:trPr>
          <w:trHeight w:val="22"/>
          <w:tblHeader/>
        </w:trPr>
        <w:tc>
          <w:tcPr>
            <w:tcW w:w="250" w:type="dxa"/>
            <w:vMerge/>
            <w:shd w:val="clear" w:color="auto" w:fill="auto"/>
          </w:tcPr>
          <w:p w14:paraId="1AA62157" w14:textId="77777777" w:rsidR="00D7676B" w:rsidRPr="00000AB3" w:rsidRDefault="00D7676B" w:rsidP="00730835">
            <w:pPr>
              <w:jc w:val="left"/>
              <w:rPr>
                <w:sz w:val="18"/>
                <w:szCs w:val="18"/>
              </w:rPr>
            </w:pPr>
          </w:p>
        </w:tc>
        <w:tc>
          <w:tcPr>
            <w:tcW w:w="1843" w:type="dxa"/>
            <w:vMerge/>
            <w:shd w:val="clear" w:color="auto" w:fill="DBE5F1"/>
            <w:vAlign w:val="center"/>
          </w:tcPr>
          <w:p w14:paraId="7259B5E2" w14:textId="77777777" w:rsidR="00D7676B" w:rsidRPr="00850E5D" w:rsidRDefault="00D7676B" w:rsidP="00730835">
            <w:pPr>
              <w:jc w:val="left"/>
              <w:rPr>
                <w:i/>
                <w:sz w:val="18"/>
                <w:szCs w:val="18"/>
              </w:rPr>
            </w:pPr>
          </w:p>
        </w:tc>
        <w:tc>
          <w:tcPr>
            <w:tcW w:w="1276" w:type="dxa"/>
            <w:gridSpan w:val="2"/>
            <w:shd w:val="clear" w:color="auto" w:fill="DBE5F1"/>
          </w:tcPr>
          <w:p w14:paraId="76A3908A" w14:textId="77777777" w:rsidR="00D7676B" w:rsidRPr="00000AB3" w:rsidRDefault="00D7676B" w:rsidP="00730835">
            <w:pPr>
              <w:jc w:val="left"/>
              <w:rPr>
                <w:sz w:val="18"/>
                <w:szCs w:val="18"/>
              </w:rPr>
            </w:pPr>
            <w:r w:rsidRPr="00000AB3">
              <w:rPr>
                <w:sz w:val="18"/>
                <w:szCs w:val="18"/>
              </w:rPr>
              <w:t>GB303460</w:t>
            </w:r>
          </w:p>
        </w:tc>
        <w:tc>
          <w:tcPr>
            <w:tcW w:w="1134" w:type="dxa"/>
            <w:shd w:val="clear" w:color="auto" w:fill="DBE5F1"/>
          </w:tcPr>
          <w:p w14:paraId="7BECFEA2"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4DF17A79"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F443E8"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0CDDEDDB" w14:textId="77777777" w:rsidR="00D7676B" w:rsidRPr="00000AB3" w:rsidRDefault="00D7676B" w:rsidP="00730835">
            <w:pPr>
              <w:jc w:val="center"/>
              <w:rPr>
                <w:sz w:val="18"/>
                <w:szCs w:val="18"/>
              </w:rPr>
            </w:pPr>
            <w:r w:rsidRPr="00000AB3">
              <w:rPr>
                <w:sz w:val="18"/>
                <w:szCs w:val="18"/>
              </w:rPr>
              <w:t>3</w:t>
            </w:r>
          </w:p>
        </w:tc>
        <w:tc>
          <w:tcPr>
            <w:tcW w:w="1275" w:type="dxa"/>
            <w:shd w:val="clear" w:color="auto" w:fill="DBE5F1"/>
          </w:tcPr>
          <w:p w14:paraId="38FAA47B" w14:textId="77777777" w:rsidR="00D7676B" w:rsidRPr="00850E5D" w:rsidRDefault="00D7676B" w:rsidP="00730835">
            <w:pPr>
              <w:jc w:val="left"/>
              <w:rPr>
                <w:i/>
                <w:sz w:val="18"/>
                <w:szCs w:val="18"/>
              </w:rPr>
            </w:pPr>
          </w:p>
        </w:tc>
        <w:tc>
          <w:tcPr>
            <w:tcW w:w="349" w:type="dxa"/>
            <w:vMerge/>
            <w:shd w:val="clear" w:color="auto" w:fill="auto"/>
          </w:tcPr>
          <w:p w14:paraId="0284C5D3" w14:textId="77777777" w:rsidR="00D7676B" w:rsidRPr="00000AB3" w:rsidRDefault="00D7676B" w:rsidP="00730835">
            <w:pPr>
              <w:jc w:val="left"/>
              <w:rPr>
                <w:sz w:val="18"/>
                <w:szCs w:val="18"/>
              </w:rPr>
            </w:pPr>
          </w:p>
        </w:tc>
      </w:tr>
      <w:tr w:rsidR="00D7676B" w:rsidRPr="00000AB3" w14:paraId="6C6A6B3D" w14:textId="77777777" w:rsidTr="00D7676B">
        <w:trPr>
          <w:trHeight w:val="22"/>
          <w:tblHeader/>
        </w:trPr>
        <w:tc>
          <w:tcPr>
            <w:tcW w:w="250" w:type="dxa"/>
            <w:vMerge/>
            <w:shd w:val="clear" w:color="auto" w:fill="auto"/>
          </w:tcPr>
          <w:p w14:paraId="07974B38" w14:textId="77777777" w:rsidR="00D7676B" w:rsidRPr="00000AB3" w:rsidRDefault="00D7676B" w:rsidP="00730835">
            <w:pPr>
              <w:jc w:val="left"/>
              <w:rPr>
                <w:sz w:val="18"/>
                <w:szCs w:val="18"/>
              </w:rPr>
            </w:pPr>
          </w:p>
        </w:tc>
        <w:tc>
          <w:tcPr>
            <w:tcW w:w="1843" w:type="dxa"/>
            <w:vMerge w:val="restart"/>
            <w:shd w:val="clear" w:color="auto" w:fill="DBE5F1"/>
            <w:vAlign w:val="center"/>
          </w:tcPr>
          <w:p w14:paraId="522D63C8" w14:textId="77777777" w:rsidR="00D7676B" w:rsidRPr="00850E5D" w:rsidRDefault="00D7676B" w:rsidP="00730835">
            <w:pPr>
              <w:jc w:val="left"/>
              <w:rPr>
                <w:i/>
                <w:sz w:val="18"/>
                <w:szCs w:val="18"/>
              </w:rPr>
            </w:pPr>
            <w:r w:rsidRPr="00850E5D">
              <w:rPr>
                <w:i/>
                <w:sz w:val="18"/>
                <w:szCs w:val="18"/>
              </w:rPr>
              <w:t xml:space="preserve">7j – Purchase 1 </w:t>
            </w:r>
          </w:p>
          <w:p w14:paraId="3259D197" w14:textId="77777777" w:rsidR="00D7676B" w:rsidRPr="00850E5D" w:rsidRDefault="00D7676B" w:rsidP="00730835">
            <w:pPr>
              <w:jc w:val="left"/>
              <w:rPr>
                <w:i/>
                <w:sz w:val="18"/>
                <w:szCs w:val="18"/>
              </w:rPr>
            </w:pPr>
            <w:r w:rsidRPr="00850E5D">
              <w:rPr>
                <w:i/>
                <w:sz w:val="18"/>
                <w:szCs w:val="18"/>
              </w:rPr>
              <w:t>[BASE 2 WK30_06]</w:t>
            </w:r>
          </w:p>
        </w:tc>
        <w:tc>
          <w:tcPr>
            <w:tcW w:w="1276" w:type="dxa"/>
            <w:gridSpan w:val="2"/>
            <w:shd w:val="clear" w:color="auto" w:fill="DBE5F1"/>
          </w:tcPr>
          <w:p w14:paraId="3ACA50D8" w14:textId="77777777" w:rsidR="00D7676B" w:rsidRPr="00000AB3" w:rsidRDefault="00D7676B" w:rsidP="00730835">
            <w:pPr>
              <w:jc w:val="left"/>
              <w:rPr>
                <w:sz w:val="18"/>
                <w:szCs w:val="18"/>
              </w:rPr>
            </w:pPr>
            <w:r w:rsidRPr="00000AB3">
              <w:rPr>
                <w:sz w:val="18"/>
                <w:szCs w:val="18"/>
              </w:rPr>
              <w:t>GB40162A</w:t>
            </w:r>
          </w:p>
        </w:tc>
        <w:tc>
          <w:tcPr>
            <w:tcW w:w="1134" w:type="dxa"/>
            <w:shd w:val="clear" w:color="auto" w:fill="DBE5F1"/>
          </w:tcPr>
          <w:p w14:paraId="7E8C30C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633838FA" w14:textId="77777777" w:rsidR="00D7676B" w:rsidRPr="00000AB3" w:rsidRDefault="00D7676B" w:rsidP="00730835">
            <w:pPr>
              <w:jc w:val="center"/>
              <w:rPr>
                <w:sz w:val="18"/>
                <w:szCs w:val="18"/>
              </w:rPr>
            </w:pPr>
            <w:r w:rsidRPr="00000AB3">
              <w:rPr>
                <w:sz w:val="18"/>
                <w:szCs w:val="18"/>
              </w:rPr>
              <w:t>0</w:t>
            </w:r>
          </w:p>
        </w:tc>
        <w:tc>
          <w:tcPr>
            <w:tcW w:w="1134" w:type="dxa"/>
            <w:shd w:val="clear" w:color="auto" w:fill="DBE5F1"/>
          </w:tcPr>
          <w:p w14:paraId="7EEEC43B" w14:textId="77777777" w:rsidR="00D7676B" w:rsidRPr="00000AB3" w:rsidRDefault="00D7676B" w:rsidP="00730835">
            <w:pPr>
              <w:jc w:val="center"/>
              <w:rPr>
                <w:sz w:val="18"/>
                <w:szCs w:val="18"/>
              </w:rPr>
            </w:pPr>
          </w:p>
        </w:tc>
        <w:tc>
          <w:tcPr>
            <w:tcW w:w="1134" w:type="dxa"/>
            <w:gridSpan w:val="2"/>
            <w:shd w:val="clear" w:color="auto" w:fill="DBE5F1"/>
          </w:tcPr>
          <w:p w14:paraId="28EAFD7A" w14:textId="77777777" w:rsidR="00D7676B" w:rsidRPr="00000AB3" w:rsidRDefault="00D7676B" w:rsidP="00730835">
            <w:pPr>
              <w:jc w:val="center"/>
              <w:rPr>
                <w:sz w:val="18"/>
                <w:szCs w:val="18"/>
              </w:rPr>
            </w:pPr>
          </w:p>
        </w:tc>
        <w:tc>
          <w:tcPr>
            <w:tcW w:w="1275" w:type="dxa"/>
            <w:vMerge w:val="restart"/>
            <w:shd w:val="clear" w:color="auto" w:fill="DBE5F1"/>
          </w:tcPr>
          <w:p w14:paraId="5A0AF67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719E9942" w14:textId="77777777" w:rsidR="00D7676B" w:rsidRPr="00000AB3" w:rsidRDefault="00D7676B" w:rsidP="00730835">
            <w:pPr>
              <w:jc w:val="left"/>
              <w:rPr>
                <w:sz w:val="18"/>
                <w:szCs w:val="18"/>
              </w:rPr>
            </w:pPr>
          </w:p>
        </w:tc>
      </w:tr>
      <w:tr w:rsidR="00D7676B" w:rsidRPr="00000AB3" w14:paraId="7B8FAFD5" w14:textId="77777777" w:rsidTr="00D7676B">
        <w:trPr>
          <w:trHeight w:val="22"/>
          <w:tblHeader/>
        </w:trPr>
        <w:tc>
          <w:tcPr>
            <w:tcW w:w="250" w:type="dxa"/>
            <w:vMerge/>
            <w:shd w:val="clear" w:color="auto" w:fill="auto"/>
          </w:tcPr>
          <w:p w14:paraId="49A10383" w14:textId="77777777" w:rsidR="00D7676B" w:rsidRPr="00000AB3" w:rsidRDefault="00D7676B" w:rsidP="00730835">
            <w:pPr>
              <w:jc w:val="left"/>
              <w:rPr>
                <w:sz w:val="18"/>
                <w:szCs w:val="18"/>
              </w:rPr>
            </w:pPr>
          </w:p>
        </w:tc>
        <w:tc>
          <w:tcPr>
            <w:tcW w:w="1843" w:type="dxa"/>
            <w:vMerge/>
            <w:shd w:val="clear" w:color="auto" w:fill="DBE5F1"/>
            <w:vAlign w:val="center"/>
          </w:tcPr>
          <w:p w14:paraId="41109846" w14:textId="77777777" w:rsidR="00D7676B" w:rsidRPr="00850E5D" w:rsidRDefault="00D7676B" w:rsidP="00730835">
            <w:pPr>
              <w:jc w:val="left"/>
              <w:rPr>
                <w:i/>
                <w:sz w:val="18"/>
                <w:szCs w:val="18"/>
              </w:rPr>
            </w:pPr>
          </w:p>
        </w:tc>
        <w:tc>
          <w:tcPr>
            <w:tcW w:w="1276" w:type="dxa"/>
            <w:gridSpan w:val="2"/>
            <w:shd w:val="clear" w:color="auto" w:fill="DBE5F1"/>
          </w:tcPr>
          <w:p w14:paraId="34AE8D8C" w14:textId="77777777" w:rsidR="00D7676B" w:rsidRPr="00000AB3" w:rsidRDefault="00D7676B" w:rsidP="00730835">
            <w:pPr>
              <w:jc w:val="left"/>
              <w:rPr>
                <w:sz w:val="18"/>
                <w:szCs w:val="18"/>
              </w:rPr>
            </w:pPr>
            <w:r w:rsidRPr="00000AB3">
              <w:rPr>
                <w:sz w:val="18"/>
                <w:szCs w:val="18"/>
              </w:rPr>
              <w:t>GB40184A</w:t>
            </w:r>
          </w:p>
        </w:tc>
        <w:tc>
          <w:tcPr>
            <w:tcW w:w="1134" w:type="dxa"/>
            <w:shd w:val="clear" w:color="auto" w:fill="DBE5F1"/>
          </w:tcPr>
          <w:p w14:paraId="2778FEB7" w14:textId="77777777" w:rsidR="00D7676B" w:rsidRPr="00000AB3" w:rsidRDefault="00D7676B" w:rsidP="00730835">
            <w:pPr>
              <w:jc w:val="center"/>
              <w:rPr>
                <w:sz w:val="18"/>
                <w:szCs w:val="18"/>
              </w:rPr>
            </w:pPr>
            <w:r w:rsidRPr="00000AB3">
              <w:rPr>
                <w:sz w:val="18"/>
                <w:szCs w:val="18"/>
              </w:rPr>
              <w:t>2</w:t>
            </w:r>
          </w:p>
        </w:tc>
        <w:tc>
          <w:tcPr>
            <w:tcW w:w="1134" w:type="dxa"/>
            <w:gridSpan w:val="2"/>
            <w:shd w:val="clear" w:color="auto" w:fill="DBE5F1"/>
          </w:tcPr>
          <w:p w14:paraId="67D07790"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4387BB49" w14:textId="77777777" w:rsidR="00D7676B" w:rsidRPr="00000AB3" w:rsidRDefault="00D7676B" w:rsidP="00730835">
            <w:pPr>
              <w:jc w:val="center"/>
              <w:rPr>
                <w:sz w:val="18"/>
                <w:szCs w:val="18"/>
              </w:rPr>
            </w:pPr>
          </w:p>
        </w:tc>
        <w:tc>
          <w:tcPr>
            <w:tcW w:w="1134" w:type="dxa"/>
            <w:gridSpan w:val="2"/>
            <w:shd w:val="clear" w:color="auto" w:fill="DBE5F1"/>
          </w:tcPr>
          <w:p w14:paraId="4928AF8B" w14:textId="77777777" w:rsidR="00D7676B" w:rsidRPr="00000AB3" w:rsidRDefault="00D7676B" w:rsidP="00730835">
            <w:pPr>
              <w:jc w:val="center"/>
              <w:rPr>
                <w:sz w:val="18"/>
                <w:szCs w:val="18"/>
              </w:rPr>
            </w:pPr>
          </w:p>
        </w:tc>
        <w:tc>
          <w:tcPr>
            <w:tcW w:w="1275" w:type="dxa"/>
            <w:vMerge/>
            <w:shd w:val="clear" w:color="auto" w:fill="DBE5F1"/>
          </w:tcPr>
          <w:p w14:paraId="38E34109" w14:textId="77777777" w:rsidR="00D7676B" w:rsidRPr="00850E5D" w:rsidRDefault="00D7676B" w:rsidP="00730835">
            <w:pPr>
              <w:jc w:val="left"/>
              <w:rPr>
                <w:i/>
                <w:sz w:val="18"/>
                <w:szCs w:val="18"/>
              </w:rPr>
            </w:pPr>
          </w:p>
        </w:tc>
        <w:tc>
          <w:tcPr>
            <w:tcW w:w="349" w:type="dxa"/>
            <w:vMerge/>
            <w:shd w:val="clear" w:color="auto" w:fill="auto"/>
          </w:tcPr>
          <w:p w14:paraId="0142D26F" w14:textId="77777777" w:rsidR="00D7676B" w:rsidRPr="00000AB3" w:rsidRDefault="00D7676B" w:rsidP="00730835">
            <w:pPr>
              <w:jc w:val="left"/>
              <w:rPr>
                <w:sz w:val="18"/>
                <w:szCs w:val="18"/>
              </w:rPr>
            </w:pPr>
          </w:p>
        </w:tc>
      </w:tr>
      <w:tr w:rsidR="00D7676B" w:rsidRPr="00000AB3" w14:paraId="38C21119" w14:textId="77777777" w:rsidTr="00D7676B">
        <w:trPr>
          <w:trHeight w:val="22"/>
          <w:tblHeader/>
        </w:trPr>
        <w:tc>
          <w:tcPr>
            <w:tcW w:w="250" w:type="dxa"/>
            <w:vMerge/>
            <w:shd w:val="clear" w:color="auto" w:fill="auto"/>
          </w:tcPr>
          <w:p w14:paraId="52597178" w14:textId="77777777" w:rsidR="00D7676B" w:rsidRPr="00000AB3" w:rsidRDefault="00D7676B" w:rsidP="00730835">
            <w:pPr>
              <w:jc w:val="left"/>
              <w:rPr>
                <w:sz w:val="18"/>
                <w:szCs w:val="18"/>
              </w:rPr>
            </w:pPr>
          </w:p>
        </w:tc>
        <w:tc>
          <w:tcPr>
            <w:tcW w:w="1843" w:type="dxa"/>
            <w:vMerge/>
            <w:shd w:val="clear" w:color="auto" w:fill="DBE5F1"/>
            <w:vAlign w:val="center"/>
          </w:tcPr>
          <w:p w14:paraId="4C62EDF9" w14:textId="77777777" w:rsidR="00D7676B" w:rsidRPr="00850E5D" w:rsidRDefault="00D7676B" w:rsidP="00730835">
            <w:pPr>
              <w:jc w:val="left"/>
              <w:rPr>
                <w:i/>
                <w:sz w:val="18"/>
                <w:szCs w:val="18"/>
              </w:rPr>
            </w:pPr>
          </w:p>
        </w:tc>
        <w:tc>
          <w:tcPr>
            <w:tcW w:w="1276" w:type="dxa"/>
            <w:gridSpan w:val="2"/>
            <w:shd w:val="clear" w:color="auto" w:fill="DBE5F1"/>
          </w:tcPr>
          <w:p w14:paraId="0A503A15" w14:textId="77777777" w:rsidR="00D7676B" w:rsidRPr="00000AB3" w:rsidRDefault="00D7676B" w:rsidP="00730835">
            <w:pPr>
              <w:jc w:val="left"/>
              <w:rPr>
                <w:sz w:val="18"/>
                <w:szCs w:val="18"/>
              </w:rPr>
            </w:pPr>
            <w:r w:rsidRPr="00000AB3">
              <w:rPr>
                <w:sz w:val="18"/>
                <w:szCs w:val="18"/>
              </w:rPr>
              <w:t>GB40186D</w:t>
            </w:r>
          </w:p>
        </w:tc>
        <w:tc>
          <w:tcPr>
            <w:tcW w:w="1134" w:type="dxa"/>
            <w:shd w:val="clear" w:color="auto" w:fill="DBE5F1"/>
          </w:tcPr>
          <w:p w14:paraId="42D0FC30" w14:textId="77777777" w:rsidR="00D7676B" w:rsidRPr="00000AB3" w:rsidRDefault="00D7676B" w:rsidP="00730835">
            <w:pPr>
              <w:jc w:val="center"/>
              <w:rPr>
                <w:sz w:val="18"/>
                <w:szCs w:val="18"/>
              </w:rPr>
            </w:pPr>
            <w:r w:rsidRPr="00000AB3">
              <w:rPr>
                <w:sz w:val="18"/>
                <w:szCs w:val="18"/>
              </w:rPr>
              <w:t>1</w:t>
            </w:r>
          </w:p>
        </w:tc>
        <w:tc>
          <w:tcPr>
            <w:tcW w:w="1134" w:type="dxa"/>
            <w:gridSpan w:val="2"/>
            <w:shd w:val="clear" w:color="auto" w:fill="DBE5F1"/>
          </w:tcPr>
          <w:p w14:paraId="66679EFE"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304B6325" w14:textId="77777777" w:rsidR="00D7676B" w:rsidRPr="00000AB3" w:rsidRDefault="00D7676B" w:rsidP="00730835">
            <w:pPr>
              <w:jc w:val="center"/>
              <w:rPr>
                <w:sz w:val="18"/>
                <w:szCs w:val="18"/>
              </w:rPr>
            </w:pPr>
          </w:p>
        </w:tc>
        <w:tc>
          <w:tcPr>
            <w:tcW w:w="1134" w:type="dxa"/>
            <w:gridSpan w:val="2"/>
            <w:shd w:val="clear" w:color="auto" w:fill="DBE5F1"/>
          </w:tcPr>
          <w:p w14:paraId="5727595B" w14:textId="77777777" w:rsidR="00D7676B" w:rsidRPr="00000AB3" w:rsidRDefault="00D7676B" w:rsidP="00730835">
            <w:pPr>
              <w:jc w:val="center"/>
              <w:rPr>
                <w:sz w:val="18"/>
                <w:szCs w:val="18"/>
              </w:rPr>
            </w:pPr>
          </w:p>
        </w:tc>
        <w:tc>
          <w:tcPr>
            <w:tcW w:w="1275" w:type="dxa"/>
            <w:vMerge/>
            <w:shd w:val="clear" w:color="auto" w:fill="DBE5F1"/>
          </w:tcPr>
          <w:p w14:paraId="1B9BECE0" w14:textId="77777777" w:rsidR="00D7676B" w:rsidRPr="00850E5D" w:rsidRDefault="00D7676B" w:rsidP="00730835">
            <w:pPr>
              <w:jc w:val="left"/>
              <w:rPr>
                <w:i/>
                <w:sz w:val="18"/>
                <w:szCs w:val="18"/>
              </w:rPr>
            </w:pPr>
          </w:p>
        </w:tc>
        <w:tc>
          <w:tcPr>
            <w:tcW w:w="349" w:type="dxa"/>
            <w:vMerge/>
            <w:shd w:val="clear" w:color="auto" w:fill="auto"/>
          </w:tcPr>
          <w:p w14:paraId="47DB07AB" w14:textId="77777777" w:rsidR="00D7676B" w:rsidRPr="00000AB3" w:rsidRDefault="00D7676B" w:rsidP="00730835">
            <w:pPr>
              <w:jc w:val="left"/>
              <w:rPr>
                <w:sz w:val="18"/>
                <w:szCs w:val="18"/>
              </w:rPr>
            </w:pPr>
          </w:p>
        </w:tc>
      </w:tr>
      <w:tr w:rsidR="00D7676B" w:rsidRPr="00000AB3" w14:paraId="5FA4A90A" w14:textId="77777777" w:rsidTr="00D7676B">
        <w:trPr>
          <w:trHeight w:val="22"/>
          <w:tblHeader/>
        </w:trPr>
        <w:tc>
          <w:tcPr>
            <w:tcW w:w="250" w:type="dxa"/>
            <w:vMerge/>
            <w:shd w:val="clear" w:color="auto" w:fill="auto"/>
          </w:tcPr>
          <w:p w14:paraId="0816CE18"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6DED124F" w14:textId="77777777" w:rsidR="00D7676B" w:rsidRPr="00850E5D" w:rsidRDefault="00D7676B" w:rsidP="00730835">
            <w:pPr>
              <w:jc w:val="left"/>
              <w:rPr>
                <w:i/>
                <w:sz w:val="18"/>
                <w:szCs w:val="18"/>
              </w:rPr>
            </w:pPr>
          </w:p>
        </w:tc>
        <w:tc>
          <w:tcPr>
            <w:tcW w:w="1276" w:type="dxa"/>
            <w:gridSpan w:val="2"/>
            <w:tcBorders>
              <w:bottom w:val="single" w:sz="4" w:space="0" w:color="auto"/>
            </w:tcBorders>
            <w:shd w:val="clear" w:color="auto" w:fill="DBE5F1"/>
          </w:tcPr>
          <w:p w14:paraId="3AE44541" w14:textId="77777777" w:rsidR="00D7676B" w:rsidRPr="00000AB3" w:rsidRDefault="00D7676B" w:rsidP="00730835">
            <w:pPr>
              <w:jc w:val="left"/>
              <w:rPr>
                <w:sz w:val="18"/>
                <w:szCs w:val="18"/>
              </w:rPr>
            </w:pPr>
            <w:r w:rsidRPr="00000AB3">
              <w:rPr>
                <w:sz w:val="18"/>
                <w:szCs w:val="18"/>
              </w:rPr>
              <w:t>GB40202A</w:t>
            </w:r>
          </w:p>
        </w:tc>
        <w:tc>
          <w:tcPr>
            <w:tcW w:w="1134" w:type="dxa"/>
            <w:tcBorders>
              <w:bottom w:val="single" w:sz="4" w:space="0" w:color="auto"/>
            </w:tcBorders>
            <w:shd w:val="clear" w:color="auto" w:fill="DBE5F1"/>
          </w:tcPr>
          <w:p w14:paraId="62419F76" w14:textId="77777777" w:rsidR="00D7676B" w:rsidRPr="00000AB3" w:rsidRDefault="00D7676B" w:rsidP="00730835">
            <w:pPr>
              <w:jc w:val="center"/>
              <w:rPr>
                <w:sz w:val="18"/>
                <w:szCs w:val="18"/>
              </w:rPr>
            </w:pPr>
            <w:r w:rsidRPr="00000AB3">
              <w:rPr>
                <w:sz w:val="18"/>
                <w:szCs w:val="18"/>
              </w:rPr>
              <w:t>4</w:t>
            </w:r>
          </w:p>
        </w:tc>
        <w:tc>
          <w:tcPr>
            <w:tcW w:w="1134" w:type="dxa"/>
            <w:gridSpan w:val="2"/>
            <w:tcBorders>
              <w:bottom w:val="single" w:sz="4" w:space="0" w:color="auto"/>
            </w:tcBorders>
            <w:shd w:val="clear" w:color="auto" w:fill="DBE5F1"/>
          </w:tcPr>
          <w:p w14:paraId="0A8F4B56" w14:textId="77777777" w:rsidR="00D7676B" w:rsidRPr="00000AB3" w:rsidRDefault="00D7676B" w:rsidP="00730835">
            <w:pPr>
              <w:jc w:val="center"/>
              <w:rPr>
                <w:sz w:val="18"/>
                <w:szCs w:val="18"/>
              </w:rPr>
            </w:pPr>
            <w:r w:rsidRPr="00000AB3">
              <w:rPr>
                <w:sz w:val="18"/>
                <w:szCs w:val="18"/>
              </w:rPr>
              <w:t>0</w:t>
            </w:r>
          </w:p>
        </w:tc>
        <w:tc>
          <w:tcPr>
            <w:tcW w:w="1134" w:type="dxa"/>
            <w:tcBorders>
              <w:bottom w:val="single" w:sz="4" w:space="0" w:color="auto"/>
            </w:tcBorders>
            <w:shd w:val="clear" w:color="auto" w:fill="DBE5F1"/>
          </w:tcPr>
          <w:p w14:paraId="3649D113" w14:textId="77777777" w:rsidR="00D7676B" w:rsidRPr="00000AB3" w:rsidRDefault="00D7676B" w:rsidP="00730835">
            <w:pPr>
              <w:jc w:val="center"/>
              <w:rPr>
                <w:sz w:val="18"/>
                <w:szCs w:val="18"/>
              </w:rPr>
            </w:pPr>
          </w:p>
        </w:tc>
        <w:tc>
          <w:tcPr>
            <w:tcW w:w="1134" w:type="dxa"/>
            <w:gridSpan w:val="2"/>
            <w:tcBorders>
              <w:bottom w:val="single" w:sz="4" w:space="0" w:color="auto"/>
            </w:tcBorders>
            <w:shd w:val="clear" w:color="auto" w:fill="DBE5F1"/>
          </w:tcPr>
          <w:p w14:paraId="48E68D89" w14:textId="77777777" w:rsidR="00D7676B" w:rsidRPr="00000AB3" w:rsidRDefault="00D7676B" w:rsidP="00730835">
            <w:pPr>
              <w:jc w:val="center"/>
              <w:rPr>
                <w:sz w:val="18"/>
                <w:szCs w:val="18"/>
              </w:rPr>
            </w:pPr>
          </w:p>
        </w:tc>
        <w:tc>
          <w:tcPr>
            <w:tcW w:w="1275" w:type="dxa"/>
            <w:vMerge/>
            <w:tcBorders>
              <w:bottom w:val="single" w:sz="4" w:space="0" w:color="auto"/>
            </w:tcBorders>
            <w:shd w:val="clear" w:color="auto" w:fill="DBE5F1"/>
          </w:tcPr>
          <w:p w14:paraId="4FD08D1F" w14:textId="77777777" w:rsidR="00D7676B" w:rsidRPr="00850E5D" w:rsidRDefault="00D7676B" w:rsidP="00730835">
            <w:pPr>
              <w:jc w:val="left"/>
              <w:rPr>
                <w:i/>
                <w:sz w:val="18"/>
                <w:szCs w:val="18"/>
              </w:rPr>
            </w:pPr>
          </w:p>
        </w:tc>
        <w:tc>
          <w:tcPr>
            <w:tcW w:w="349" w:type="dxa"/>
            <w:vMerge/>
            <w:shd w:val="clear" w:color="auto" w:fill="auto"/>
          </w:tcPr>
          <w:p w14:paraId="0EC2BBA0" w14:textId="77777777" w:rsidR="00D7676B" w:rsidRPr="00000AB3" w:rsidRDefault="00D7676B" w:rsidP="00730835">
            <w:pPr>
              <w:jc w:val="left"/>
              <w:rPr>
                <w:sz w:val="18"/>
                <w:szCs w:val="18"/>
              </w:rPr>
            </w:pPr>
          </w:p>
        </w:tc>
      </w:tr>
      <w:tr w:rsidR="00D7676B" w:rsidRPr="00000AB3" w14:paraId="36DB7E47" w14:textId="77777777" w:rsidTr="00D7676B">
        <w:trPr>
          <w:trHeight w:val="22"/>
          <w:tblHeader/>
        </w:trPr>
        <w:tc>
          <w:tcPr>
            <w:tcW w:w="250" w:type="dxa"/>
            <w:vMerge/>
            <w:shd w:val="clear" w:color="auto" w:fill="auto"/>
          </w:tcPr>
          <w:p w14:paraId="4AF5BC26" w14:textId="77777777" w:rsidR="00D7676B" w:rsidRPr="00000AB3" w:rsidRDefault="00D7676B" w:rsidP="00730835">
            <w:pPr>
              <w:jc w:val="left"/>
              <w:rPr>
                <w:sz w:val="18"/>
                <w:szCs w:val="18"/>
              </w:rPr>
            </w:pPr>
          </w:p>
        </w:tc>
        <w:tc>
          <w:tcPr>
            <w:tcW w:w="1843" w:type="dxa"/>
            <w:vMerge w:val="restart"/>
            <w:shd w:val="clear" w:color="auto" w:fill="DBE5F1"/>
            <w:vAlign w:val="center"/>
          </w:tcPr>
          <w:p w14:paraId="503FDDA3" w14:textId="77777777" w:rsidR="00D7676B" w:rsidRPr="00850E5D" w:rsidRDefault="00D7676B" w:rsidP="00730835">
            <w:pPr>
              <w:jc w:val="left"/>
              <w:rPr>
                <w:i/>
                <w:sz w:val="18"/>
                <w:szCs w:val="18"/>
              </w:rPr>
            </w:pPr>
            <w:r w:rsidRPr="00850E5D">
              <w:rPr>
                <w:i/>
                <w:sz w:val="18"/>
                <w:szCs w:val="18"/>
              </w:rPr>
              <w:t xml:space="preserve">7j – Purchase 1 </w:t>
            </w:r>
          </w:p>
          <w:p w14:paraId="3D269C45" w14:textId="77777777" w:rsidR="00D7676B" w:rsidRPr="00850E5D" w:rsidRDefault="00D7676B" w:rsidP="00730835">
            <w:pPr>
              <w:jc w:val="left"/>
              <w:rPr>
                <w:i/>
                <w:sz w:val="18"/>
                <w:szCs w:val="18"/>
              </w:rPr>
            </w:pPr>
            <w:r w:rsidRPr="00850E5D">
              <w:rPr>
                <w:i/>
                <w:sz w:val="18"/>
                <w:szCs w:val="18"/>
              </w:rPr>
              <w:t>[BASE 3 WK32_06]</w:t>
            </w:r>
          </w:p>
        </w:tc>
        <w:tc>
          <w:tcPr>
            <w:tcW w:w="1276" w:type="dxa"/>
            <w:gridSpan w:val="2"/>
            <w:shd w:val="clear" w:color="auto" w:fill="DBE5F1"/>
          </w:tcPr>
          <w:p w14:paraId="0D45C5AE" w14:textId="77777777" w:rsidR="00D7676B" w:rsidRPr="00000AB3" w:rsidRDefault="00D7676B" w:rsidP="00730835">
            <w:pPr>
              <w:jc w:val="left"/>
              <w:rPr>
                <w:sz w:val="18"/>
                <w:szCs w:val="18"/>
              </w:rPr>
            </w:pPr>
            <w:r w:rsidRPr="00000AB3">
              <w:rPr>
                <w:sz w:val="18"/>
                <w:szCs w:val="18"/>
              </w:rPr>
              <w:t>GB50162B</w:t>
            </w:r>
          </w:p>
        </w:tc>
        <w:tc>
          <w:tcPr>
            <w:tcW w:w="1134" w:type="dxa"/>
            <w:shd w:val="clear" w:color="auto" w:fill="DBE5F1"/>
          </w:tcPr>
          <w:p w14:paraId="48BD6A0B" w14:textId="77777777" w:rsidR="00D7676B" w:rsidRPr="00000AB3" w:rsidRDefault="00D7676B" w:rsidP="00730835">
            <w:pPr>
              <w:jc w:val="center"/>
              <w:rPr>
                <w:sz w:val="18"/>
                <w:szCs w:val="18"/>
              </w:rPr>
            </w:pPr>
            <w:r w:rsidRPr="00000AB3">
              <w:rPr>
                <w:sz w:val="18"/>
                <w:szCs w:val="18"/>
              </w:rPr>
              <w:t>10</w:t>
            </w:r>
          </w:p>
        </w:tc>
        <w:tc>
          <w:tcPr>
            <w:tcW w:w="1134" w:type="dxa"/>
            <w:gridSpan w:val="2"/>
            <w:shd w:val="clear" w:color="auto" w:fill="DBE5F1"/>
          </w:tcPr>
          <w:p w14:paraId="259A0CED" w14:textId="77777777" w:rsidR="00D7676B" w:rsidRPr="00000AB3" w:rsidRDefault="00D7676B" w:rsidP="00730835">
            <w:pPr>
              <w:jc w:val="center"/>
              <w:rPr>
                <w:sz w:val="18"/>
                <w:szCs w:val="18"/>
              </w:rPr>
            </w:pPr>
            <w:r w:rsidRPr="00000AB3">
              <w:rPr>
                <w:sz w:val="18"/>
                <w:szCs w:val="18"/>
              </w:rPr>
              <w:t>3</w:t>
            </w:r>
          </w:p>
        </w:tc>
        <w:tc>
          <w:tcPr>
            <w:tcW w:w="1134" w:type="dxa"/>
            <w:shd w:val="clear" w:color="auto" w:fill="DBE5F1"/>
          </w:tcPr>
          <w:p w14:paraId="21EEAD47" w14:textId="77777777" w:rsidR="00D7676B" w:rsidRPr="00000AB3" w:rsidRDefault="00D7676B" w:rsidP="00730835">
            <w:pPr>
              <w:jc w:val="center"/>
              <w:rPr>
                <w:sz w:val="18"/>
                <w:szCs w:val="18"/>
              </w:rPr>
            </w:pPr>
          </w:p>
        </w:tc>
        <w:tc>
          <w:tcPr>
            <w:tcW w:w="1134" w:type="dxa"/>
            <w:gridSpan w:val="2"/>
            <w:shd w:val="clear" w:color="auto" w:fill="DBE5F1"/>
          </w:tcPr>
          <w:p w14:paraId="5C7A33B7" w14:textId="77777777" w:rsidR="00D7676B" w:rsidRPr="00000AB3" w:rsidRDefault="00D7676B" w:rsidP="00730835">
            <w:pPr>
              <w:jc w:val="center"/>
              <w:rPr>
                <w:sz w:val="18"/>
                <w:szCs w:val="18"/>
              </w:rPr>
            </w:pPr>
          </w:p>
        </w:tc>
        <w:tc>
          <w:tcPr>
            <w:tcW w:w="1275" w:type="dxa"/>
            <w:vMerge w:val="restart"/>
            <w:shd w:val="clear" w:color="auto" w:fill="DBE5F1"/>
          </w:tcPr>
          <w:p w14:paraId="571ED2CA" w14:textId="77777777" w:rsidR="00D7676B" w:rsidRPr="00850E5D" w:rsidRDefault="00D7676B" w:rsidP="00730835">
            <w:pPr>
              <w:jc w:val="left"/>
              <w:rPr>
                <w:i/>
                <w:sz w:val="18"/>
                <w:szCs w:val="18"/>
              </w:rPr>
            </w:pPr>
            <w:r w:rsidRPr="00850E5D">
              <w:rPr>
                <w:i/>
                <w:sz w:val="18"/>
                <w:szCs w:val="18"/>
              </w:rPr>
              <w:t>No ENC permits</w:t>
            </w:r>
          </w:p>
        </w:tc>
        <w:tc>
          <w:tcPr>
            <w:tcW w:w="349" w:type="dxa"/>
            <w:vMerge/>
            <w:shd w:val="clear" w:color="auto" w:fill="auto"/>
          </w:tcPr>
          <w:p w14:paraId="54896B05" w14:textId="77777777" w:rsidR="00D7676B" w:rsidRPr="00000AB3" w:rsidRDefault="00D7676B" w:rsidP="00730835">
            <w:pPr>
              <w:jc w:val="left"/>
              <w:rPr>
                <w:sz w:val="18"/>
                <w:szCs w:val="18"/>
              </w:rPr>
            </w:pPr>
          </w:p>
        </w:tc>
      </w:tr>
      <w:tr w:rsidR="00D7676B" w:rsidRPr="00000AB3" w14:paraId="5640BD18" w14:textId="77777777" w:rsidTr="00D7676B">
        <w:trPr>
          <w:trHeight w:val="22"/>
          <w:tblHeader/>
        </w:trPr>
        <w:tc>
          <w:tcPr>
            <w:tcW w:w="250" w:type="dxa"/>
            <w:vMerge/>
            <w:shd w:val="clear" w:color="auto" w:fill="auto"/>
          </w:tcPr>
          <w:p w14:paraId="1D882D02" w14:textId="77777777" w:rsidR="00D7676B" w:rsidRPr="00000AB3" w:rsidRDefault="00D7676B" w:rsidP="00730835">
            <w:pPr>
              <w:jc w:val="left"/>
              <w:rPr>
                <w:sz w:val="18"/>
                <w:szCs w:val="18"/>
              </w:rPr>
            </w:pPr>
          </w:p>
        </w:tc>
        <w:tc>
          <w:tcPr>
            <w:tcW w:w="1843" w:type="dxa"/>
            <w:vMerge/>
            <w:shd w:val="clear" w:color="auto" w:fill="DBE5F1"/>
            <w:vAlign w:val="center"/>
          </w:tcPr>
          <w:p w14:paraId="0C335695" w14:textId="77777777" w:rsidR="00D7676B" w:rsidRPr="00000AB3" w:rsidRDefault="00D7676B" w:rsidP="00730835">
            <w:pPr>
              <w:jc w:val="left"/>
              <w:rPr>
                <w:sz w:val="18"/>
                <w:szCs w:val="18"/>
              </w:rPr>
            </w:pPr>
          </w:p>
        </w:tc>
        <w:tc>
          <w:tcPr>
            <w:tcW w:w="1276" w:type="dxa"/>
            <w:gridSpan w:val="2"/>
            <w:shd w:val="clear" w:color="auto" w:fill="DBE5F1"/>
          </w:tcPr>
          <w:p w14:paraId="288D5617" w14:textId="77777777" w:rsidR="00D7676B" w:rsidRPr="00000AB3" w:rsidRDefault="00D7676B" w:rsidP="00730835">
            <w:pPr>
              <w:jc w:val="left"/>
              <w:rPr>
                <w:sz w:val="18"/>
                <w:szCs w:val="18"/>
              </w:rPr>
            </w:pPr>
            <w:r w:rsidRPr="00000AB3">
              <w:rPr>
                <w:sz w:val="18"/>
                <w:szCs w:val="18"/>
              </w:rPr>
              <w:t>GB50162C</w:t>
            </w:r>
          </w:p>
        </w:tc>
        <w:tc>
          <w:tcPr>
            <w:tcW w:w="1134" w:type="dxa"/>
            <w:shd w:val="clear" w:color="auto" w:fill="DBE5F1"/>
          </w:tcPr>
          <w:p w14:paraId="512C8087" w14:textId="77777777" w:rsidR="00D7676B" w:rsidRPr="00000AB3" w:rsidRDefault="00D7676B" w:rsidP="00730835">
            <w:pPr>
              <w:jc w:val="center"/>
              <w:rPr>
                <w:sz w:val="18"/>
                <w:szCs w:val="18"/>
              </w:rPr>
            </w:pPr>
            <w:r w:rsidRPr="00000AB3">
              <w:rPr>
                <w:sz w:val="18"/>
                <w:szCs w:val="18"/>
              </w:rPr>
              <w:t>9</w:t>
            </w:r>
          </w:p>
        </w:tc>
        <w:tc>
          <w:tcPr>
            <w:tcW w:w="1134" w:type="dxa"/>
            <w:gridSpan w:val="2"/>
            <w:shd w:val="clear" w:color="auto" w:fill="DBE5F1"/>
          </w:tcPr>
          <w:p w14:paraId="334BA285"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7A69C3C" w14:textId="77777777" w:rsidR="00D7676B" w:rsidRPr="00000AB3" w:rsidRDefault="00D7676B" w:rsidP="00730835">
            <w:pPr>
              <w:jc w:val="center"/>
              <w:rPr>
                <w:sz w:val="18"/>
                <w:szCs w:val="18"/>
              </w:rPr>
            </w:pPr>
          </w:p>
        </w:tc>
        <w:tc>
          <w:tcPr>
            <w:tcW w:w="1134" w:type="dxa"/>
            <w:gridSpan w:val="2"/>
            <w:shd w:val="clear" w:color="auto" w:fill="DBE5F1"/>
          </w:tcPr>
          <w:p w14:paraId="4DC4946B" w14:textId="77777777" w:rsidR="00D7676B" w:rsidRPr="00000AB3" w:rsidRDefault="00D7676B" w:rsidP="00730835">
            <w:pPr>
              <w:jc w:val="center"/>
              <w:rPr>
                <w:sz w:val="18"/>
                <w:szCs w:val="18"/>
              </w:rPr>
            </w:pPr>
          </w:p>
        </w:tc>
        <w:tc>
          <w:tcPr>
            <w:tcW w:w="1275" w:type="dxa"/>
            <w:vMerge/>
            <w:shd w:val="clear" w:color="auto" w:fill="DBE5F1"/>
          </w:tcPr>
          <w:p w14:paraId="097EB8FF" w14:textId="77777777" w:rsidR="00D7676B" w:rsidRPr="00850E5D" w:rsidRDefault="00D7676B" w:rsidP="00730835">
            <w:pPr>
              <w:jc w:val="left"/>
              <w:rPr>
                <w:i/>
                <w:sz w:val="18"/>
                <w:szCs w:val="18"/>
              </w:rPr>
            </w:pPr>
          </w:p>
        </w:tc>
        <w:tc>
          <w:tcPr>
            <w:tcW w:w="349" w:type="dxa"/>
            <w:vMerge/>
            <w:shd w:val="clear" w:color="auto" w:fill="auto"/>
          </w:tcPr>
          <w:p w14:paraId="5D8BC63B" w14:textId="77777777" w:rsidR="00D7676B" w:rsidRPr="00000AB3" w:rsidRDefault="00D7676B" w:rsidP="00730835">
            <w:pPr>
              <w:jc w:val="left"/>
              <w:rPr>
                <w:sz w:val="18"/>
                <w:szCs w:val="18"/>
              </w:rPr>
            </w:pPr>
          </w:p>
        </w:tc>
      </w:tr>
      <w:tr w:rsidR="00D7676B" w:rsidRPr="00000AB3" w14:paraId="7E4544EB" w14:textId="77777777" w:rsidTr="00D7676B">
        <w:trPr>
          <w:trHeight w:val="22"/>
          <w:tblHeader/>
        </w:trPr>
        <w:tc>
          <w:tcPr>
            <w:tcW w:w="250" w:type="dxa"/>
            <w:vMerge/>
            <w:shd w:val="clear" w:color="auto" w:fill="auto"/>
          </w:tcPr>
          <w:p w14:paraId="0CA31EA2" w14:textId="77777777" w:rsidR="00D7676B" w:rsidRPr="00000AB3" w:rsidRDefault="00D7676B" w:rsidP="00730835">
            <w:pPr>
              <w:jc w:val="left"/>
              <w:rPr>
                <w:sz w:val="18"/>
                <w:szCs w:val="18"/>
              </w:rPr>
            </w:pPr>
          </w:p>
        </w:tc>
        <w:tc>
          <w:tcPr>
            <w:tcW w:w="1843" w:type="dxa"/>
            <w:vMerge/>
            <w:shd w:val="clear" w:color="auto" w:fill="DBE5F1"/>
            <w:vAlign w:val="center"/>
          </w:tcPr>
          <w:p w14:paraId="68DAE951" w14:textId="77777777" w:rsidR="00D7676B" w:rsidRPr="00000AB3" w:rsidRDefault="00D7676B" w:rsidP="00730835">
            <w:pPr>
              <w:jc w:val="left"/>
              <w:rPr>
                <w:sz w:val="18"/>
                <w:szCs w:val="18"/>
              </w:rPr>
            </w:pPr>
          </w:p>
        </w:tc>
        <w:tc>
          <w:tcPr>
            <w:tcW w:w="1276" w:type="dxa"/>
            <w:gridSpan w:val="2"/>
            <w:shd w:val="clear" w:color="auto" w:fill="DBE5F1"/>
          </w:tcPr>
          <w:p w14:paraId="3135B8AB" w14:textId="77777777" w:rsidR="00D7676B" w:rsidRPr="00000AB3" w:rsidRDefault="00D7676B" w:rsidP="00730835">
            <w:pPr>
              <w:jc w:val="left"/>
              <w:rPr>
                <w:sz w:val="18"/>
                <w:szCs w:val="18"/>
              </w:rPr>
            </w:pPr>
            <w:r w:rsidRPr="00000AB3">
              <w:rPr>
                <w:sz w:val="18"/>
                <w:szCs w:val="18"/>
              </w:rPr>
              <w:t>GB50162D</w:t>
            </w:r>
          </w:p>
        </w:tc>
        <w:tc>
          <w:tcPr>
            <w:tcW w:w="1134" w:type="dxa"/>
            <w:shd w:val="clear" w:color="auto" w:fill="DBE5F1"/>
          </w:tcPr>
          <w:p w14:paraId="74FA55B4" w14:textId="77777777" w:rsidR="00D7676B" w:rsidRPr="00000AB3" w:rsidRDefault="00D7676B" w:rsidP="00730835">
            <w:pPr>
              <w:jc w:val="center"/>
              <w:rPr>
                <w:sz w:val="18"/>
                <w:szCs w:val="18"/>
              </w:rPr>
            </w:pPr>
            <w:r w:rsidRPr="00000AB3">
              <w:rPr>
                <w:sz w:val="18"/>
                <w:szCs w:val="18"/>
              </w:rPr>
              <w:t>5</w:t>
            </w:r>
          </w:p>
        </w:tc>
        <w:tc>
          <w:tcPr>
            <w:tcW w:w="1134" w:type="dxa"/>
            <w:gridSpan w:val="2"/>
            <w:shd w:val="clear" w:color="auto" w:fill="DBE5F1"/>
          </w:tcPr>
          <w:p w14:paraId="42B6D593" w14:textId="77777777" w:rsidR="00D7676B" w:rsidRPr="00000AB3" w:rsidRDefault="00D7676B" w:rsidP="00730835">
            <w:pPr>
              <w:jc w:val="center"/>
              <w:rPr>
                <w:sz w:val="18"/>
                <w:szCs w:val="18"/>
              </w:rPr>
            </w:pPr>
            <w:r w:rsidRPr="00000AB3">
              <w:rPr>
                <w:sz w:val="18"/>
                <w:szCs w:val="18"/>
              </w:rPr>
              <w:t>1</w:t>
            </w:r>
          </w:p>
        </w:tc>
        <w:tc>
          <w:tcPr>
            <w:tcW w:w="1134" w:type="dxa"/>
            <w:shd w:val="clear" w:color="auto" w:fill="DBE5F1"/>
          </w:tcPr>
          <w:p w14:paraId="7B2C338D" w14:textId="77777777" w:rsidR="00D7676B" w:rsidRPr="00000AB3" w:rsidRDefault="00D7676B" w:rsidP="00730835">
            <w:pPr>
              <w:jc w:val="center"/>
              <w:rPr>
                <w:sz w:val="18"/>
                <w:szCs w:val="18"/>
              </w:rPr>
            </w:pPr>
          </w:p>
        </w:tc>
        <w:tc>
          <w:tcPr>
            <w:tcW w:w="1134" w:type="dxa"/>
            <w:gridSpan w:val="2"/>
            <w:shd w:val="clear" w:color="auto" w:fill="DBE5F1"/>
          </w:tcPr>
          <w:p w14:paraId="69C2AF8A" w14:textId="77777777" w:rsidR="00D7676B" w:rsidRPr="00000AB3" w:rsidRDefault="00D7676B" w:rsidP="00730835">
            <w:pPr>
              <w:jc w:val="center"/>
              <w:rPr>
                <w:sz w:val="18"/>
                <w:szCs w:val="18"/>
              </w:rPr>
            </w:pPr>
          </w:p>
        </w:tc>
        <w:tc>
          <w:tcPr>
            <w:tcW w:w="1275" w:type="dxa"/>
            <w:vMerge/>
            <w:shd w:val="clear" w:color="auto" w:fill="DBE5F1"/>
          </w:tcPr>
          <w:p w14:paraId="6CD54322" w14:textId="77777777" w:rsidR="00D7676B" w:rsidRPr="00850E5D" w:rsidRDefault="00D7676B" w:rsidP="00730835">
            <w:pPr>
              <w:jc w:val="left"/>
              <w:rPr>
                <w:i/>
                <w:sz w:val="18"/>
                <w:szCs w:val="18"/>
              </w:rPr>
            </w:pPr>
          </w:p>
        </w:tc>
        <w:tc>
          <w:tcPr>
            <w:tcW w:w="349" w:type="dxa"/>
            <w:vMerge/>
            <w:shd w:val="clear" w:color="auto" w:fill="auto"/>
          </w:tcPr>
          <w:p w14:paraId="4C7D4ECF" w14:textId="77777777" w:rsidR="00D7676B" w:rsidRPr="00000AB3" w:rsidRDefault="00D7676B" w:rsidP="00730835">
            <w:pPr>
              <w:jc w:val="left"/>
              <w:rPr>
                <w:sz w:val="18"/>
                <w:szCs w:val="18"/>
              </w:rPr>
            </w:pPr>
          </w:p>
        </w:tc>
      </w:tr>
      <w:tr w:rsidR="00D7676B" w:rsidRPr="00000AB3" w14:paraId="238E0AD6" w14:textId="77777777" w:rsidTr="00D7676B">
        <w:trPr>
          <w:trHeight w:val="22"/>
          <w:tblHeader/>
        </w:trPr>
        <w:tc>
          <w:tcPr>
            <w:tcW w:w="250" w:type="dxa"/>
            <w:vMerge/>
            <w:tcBorders>
              <w:bottom w:val="nil"/>
            </w:tcBorders>
            <w:shd w:val="clear" w:color="auto" w:fill="auto"/>
          </w:tcPr>
          <w:p w14:paraId="4271F6E3" w14:textId="77777777" w:rsidR="00D7676B" w:rsidRPr="00000AB3" w:rsidRDefault="00D7676B" w:rsidP="00730835">
            <w:pPr>
              <w:jc w:val="left"/>
              <w:rPr>
                <w:sz w:val="18"/>
                <w:szCs w:val="18"/>
              </w:rPr>
            </w:pPr>
          </w:p>
        </w:tc>
        <w:tc>
          <w:tcPr>
            <w:tcW w:w="1843" w:type="dxa"/>
            <w:vMerge/>
            <w:tcBorders>
              <w:bottom w:val="single" w:sz="4" w:space="0" w:color="auto"/>
            </w:tcBorders>
            <w:shd w:val="clear" w:color="auto" w:fill="DBE5F1"/>
            <w:vAlign w:val="center"/>
          </w:tcPr>
          <w:p w14:paraId="291944B3" w14:textId="77777777" w:rsidR="00D7676B" w:rsidRPr="00000AB3" w:rsidRDefault="00D7676B" w:rsidP="00730835">
            <w:pPr>
              <w:jc w:val="left"/>
              <w:rPr>
                <w:sz w:val="18"/>
                <w:szCs w:val="18"/>
              </w:rPr>
            </w:pPr>
          </w:p>
        </w:tc>
        <w:tc>
          <w:tcPr>
            <w:tcW w:w="1276" w:type="dxa"/>
            <w:gridSpan w:val="2"/>
            <w:tcBorders>
              <w:bottom w:val="single" w:sz="4" w:space="0" w:color="auto"/>
            </w:tcBorders>
            <w:shd w:val="clear" w:color="auto" w:fill="DBE5F1"/>
          </w:tcPr>
          <w:p w14:paraId="496D3F86" w14:textId="77777777" w:rsidR="00D7676B" w:rsidRPr="00000AB3" w:rsidRDefault="00D7676B" w:rsidP="00730835">
            <w:pPr>
              <w:jc w:val="left"/>
              <w:rPr>
                <w:sz w:val="18"/>
                <w:szCs w:val="18"/>
              </w:rPr>
            </w:pPr>
            <w:r w:rsidRPr="00000AB3">
              <w:rPr>
                <w:sz w:val="18"/>
                <w:szCs w:val="18"/>
              </w:rPr>
              <w:t>GB50182A</w:t>
            </w:r>
          </w:p>
        </w:tc>
        <w:tc>
          <w:tcPr>
            <w:tcW w:w="1134" w:type="dxa"/>
            <w:tcBorders>
              <w:bottom w:val="single" w:sz="4" w:space="0" w:color="auto"/>
            </w:tcBorders>
            <w:shd w:val="clear" w:color="auto" w:fill="DBE5F1"/>
          </w:tcPr>
          <w:p w14:paraId="7F2ACFDE"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28756FD6" w14:textId="77777777" w:rsidR="00D7676B" w:rsidRPr="00000AB3" w:rsidRDefault="00D7676B" w:rsidP="00730835">
            <w:pPr>
              <w:jc w:val="center"/>
              <w:rPr>
                <w:sz w:val="18"/>
                <w:szCs w:val="18"/>
              </w:rPr>
            </w:pPr>
            <w:r w:rsidRPr="00000AB3">
              <w:rPr>
                <w:sz w:val="18"/>
                <w:szCs w:val="18"/>
              </w:rPr>
              <w:t>5</w:t>
            </w:r>
          </w:p>
        </w:tc>
        <w:tc>
          <w:tcPr>
            <w:tcW w:w="1134" w:type="dxa"/>
            <w:tcBorders>
              <w:bottom w:val="single" w:sz="4" w:space="0" w:color="auto"/>
            </w:tcBorders>
            <w:shd w:val="clear" w:color="auto" w:fill="DBE5F1"/>
          </w:tcPr>
          <w:p w14:paraId="3C5025B5" w14:textId="77777777" w:rsidR="00D7676B" w:rsidRPr="00000AB3" w:rsidRDefault="00D7676B" w:rsidP="00730835">
            <w:pPr>
              <w:jc w:val="center"/>
              <w:rPr>
                <w:sz w:val="18"/>
                <w:szCs w:val="18"/>
              </w:rPr>
            </w:pPr>
            <w:r w:rsidRPr="00000AB3">
              <w:rPr>
                <w:sz w:val="18"/>
                <w:szCs w:val="18"/>
              </w:rPr>
              <w:t>1</w:t>
            </w:r>
          </w:p>
        </w:tc>
        <w:tc>
          <w:tcPr>
            <w:tcW w:w="1134" w:type="dxa"/>
            <w:gridSpan w:val="2"/>
            <w:tcBorders>
              <w:bottom w:val="single" w:sz="4" w:space="0" w:color="auto"/>
            </w:tcBorders>
            <w:shd w:val="clear" w:color="auto" w:fill="DBE5F1"/>
          </w:tcPr>
          <w:p w14:paraId="69C356BC" w14:textId="77777777" w:rsidR="00D7676B" w:rsidRPr="00000AB3" w:rsidRDefault="00D7676B" w:rsidP="00730835">
            <w:pPr>
              <w:jc w:val="center"/>
              <w:rPr>
                <w:sz w:val="18"/>
                <w:szCs w:val="18"/>
              </w:rPr>
            </w:pPr>
            <w:r w:rsidRPr="00000AB3">
              <w:rPr>
                <w:sz w:val="18"/>
                <w:szCs w:val="18"/>
              </w:rPr>
              <w:t>5</w:t>
            </w:r>
          </w:p>
        </w:tc>
        <w:tc>
          <w:tcPr>
            <w:tcW w:w="1275" w:type="dxa"/>
            <w:tcBorders>
              <w:bottom w:val="single" w:sz="4" w:space="0" w:color="auto"/>
            </w:tcBorders>
            <w:shd w:val="clear" w:color="auto" w:fill="DBE5F1"/>
          </w:tcPr>
          <w:p w14:paraId="05E35D2A" w14:textId="77777777" w:rsidR="00D7676B" w:rsidRPr="00850E5D" w:rsidRDefault="00D7676B" w:rsidP="00730835">
            <w:pPr>
              <w:jc w:val="left"/>
              <w:rPr>
                <w:i/>
                <w:sz w:val="18"/>
                <w:szCs w:val="18"/>
              </w:rPr>
            </w:pPr>
          </w:p>
        </w:tc>
        <w:tc>
          <w:tcPr>
            <w:tcW w:w="349" w:type="dxa"/>
            <w:vMerge/>
            <w:tcBorders>
              <w:bottom w:val="nil"/>
            </w:tcBorders>
            <w:shd w:val="clear" w:color="auto" w:fill="auto"/>
          </w:tcPr>
          <w:p w14:paraId="7E79D930" w14:textId="77777777" w:rsidR="00D7676B" w:rsidRPr="00000AB3" w:rsidRDefault="00D7676B" w:rsidP="00730835">
            <w:pPr>
              <w:jc w:val="left"/>
              <w:rPr>
                <w:sz w:val="18"/>
                <w:szCs w:val="18"/>
              </w:rPr>
            </w:pPr>
          </w:p>
        </w:tc>
      </w:tr>
      <w:tr w:rsidR="00FF3E83" w14:paraId="6304E163" w14:textId="77777777" w:rsidTr="00D7676B">
        <w:trPr>
          <w:tblHeader/>
        </w:trPr>
        <w:tc>
          <w:tcPr>
            <w:tcW w:w="9526" w:type="dxa"/>
            <w:gridSpan w:val="12"/>
            <w:tcBorders>
              <w:top w:val="nil"/>
            </w:tcBorders>
            <w:vAlign w:val="center"/>
          </w:tcPr>
          <w:p w14:paraId="1B428C16" w14:textId="77777777" w:rsidR="00FF3E83" w:rsidRDefault="00FF3E83" w:rsidP="00730835">
            <w:pPr>
              <w:jc w:val="left"/>
            </w:pPr>
          </w:p>
        </w:tc>
      </w:tr>
    </w:tbl>
    <w:p w14:paraId="4D47720C" w14:textId="77777777" w:rsidR="00FF3E83" w:rsidRDefault="00FF3E83"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76"/>
        <w:gridCol w:w="1134"/>
        <w:gridCol w:w="1134"/>
        <w:gridCol w:w="1134"/>
        <w:gridCol w:w="1276"/>
        <w:gridCol w:w="1763"/>
      </w:tblGrid>
      <w:tr w:rsidR="00FF3E83" w:rsidRPr="00000AB3" w14:paraId="460CAE8A" w14:textId="77777777" w:rsidTr="00730835">
        <w:trPr>
          <w:trHeight w:val="22"/>
          <w:tblHeader/>
        </w:trPr>
        <w:tc>
          <w:tcPr>
            <w:tcW w:w="1809" w:type="dxa"/>
            <w:vMerge w:val="restart"/>
            <w:shd w:val="clear" w:color="auto" w:fill="DBE5F1"/>
            <w:vAlign w:val="center"/>
          </w:tcPr>
          <w:p w14:paraId="48EF2374" w14:textId="77777777" w:rsidR="00FF3E83" w:rsidRPr="00850E5D" w:rsidRDefault="00FF3E83" w:rsidP="00730835">
            <w:pPr>
              <w:jc w:val="left"/>
              <w:rPr>
                <w:i/>
                <w:sz w:val="18"/>
                <w:szCs w:val="18"/>
              </w:rPr>
            </w:pPr>
            <w:r w:rsidRPr="00850E5D">
              <w:rPr>
                <w:i/>
                <w:sz w:val="18"/>
                <w:szCs w:val="18"/>
              </w:rPr>
              <w:lastRenderedPageBreak/>
              <w:t xml:space="preserve">7j – Purchase 1 </w:t>
            </w:r>
          </w:p>
          <w:p w14:paraId="193004F7" w14:textId="77777777" w:rsidR="00FF3E83" w:rsidRPr="00850E5D" w:rsidRDefault="00FF3E83" w:rsidP="00730835">
            <w:pPr>
              <w:jc w:val="left"/>
              <w:rPr>
                <w:i/>
                <w:sz w:val="18"/>
                <w:szCs w:val="18"/>
              </w:rPr>
            </w:pPr>
            <w:r w:rsidRPr="00850E5D">
              <w:rPr>
                <w:i/>
                <w:sz w:val="18"/>
                <w:szCs w:val="18"/>
              </w:rPr>
              <w:t>[UPDATE WK19_07]</w:t>
            </w:r>
          </w:p>
        </w:tc>
        <w:tc>
          <w:tcPr>
            <w:tcW w:w="1276" w:type="dxa"/>
            <w:shd w:val="clear" w:color="auto" w:fill="DBE5F1"/>
            <w:vAlign w:val="center"/>
          </w:tcPr>
          <w:p w14:paraId="623B39D1"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1525E8B6"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vAlign w:val="center"/>
          </w:tcPr>
          <w:p w14:paraId="6A5D432A"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vAlign w:val="center"/>
          </w:tcPr>
          <w:p w14:paraId="16E6932D"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vAlign w:val="center"/>
          </w:tcPr>
          <w:p w14:paraId="26A8F4EC" w14:textId="77777777" w:rsidR="00FF3E83" w:rsidRPr="00000AB3" w:rsidRDefault="00FF3E83" w:rsidP="00730835">
            <w:pPr>
              <w:jc w:val="center"/>
              <w:rPr>
                <w:sz w:val="18"/>
                <w:szCs w:val="18"/>
              </w:rPr>
            </w:pPr>
            <w:r w:rsidRPr="00000AB3">
              <w:rPr>
                <w:sz w:val="18"/>
                <w:szCs w:val="18"/>
              </w:rPr>
              <w:t>16</w:t>
            </w:r>
          </w:p>
        </w:tc>
        <w:tc>
          <w:tcPr>
            <w:tcW w:w="1763" w:type="dxa"/>
            <w:shd w:val="clear" w:color="auto" w:fill="DBE5F1"/>
          </w:tcPr>
          <w:p w14:paraId="3AC8D7D4" w14:textId="77777777" w:rsidR="00FF3E83" w:rsidRPr="00000AB3" w:rsidRDefault="00FF3E83" w:rsidP="00730835">
            <w:pPr>
              <w:jc w:val="left"/>
              <w:rPr>
                <w:sz w:val="18"/>
                <w:szCs w:val="18"/>
              </w:rPr>
            </w:pPr>
          </w:p>
        </w:tc>
      </w:tr>
      <w:tr w:rsidR="00FF3E83" w:rsidRPr="00000AB3" w14:paraId="0D006980" w14:textId="77777777" w:rsidTr="00730835">
        <w:trPr>
          <w:trHeight w:val="22"/>
          <w:tblHeader/>
        </w:trPr>
        <w:tc>
          <w:tcPr>
            <w:tcW w:w="1809" w:type="dxa"/>
            <w:vMerge/>
            <w:shd w:val="clear" w:color="auto" w:fill="DBE5F1"/>
            <w:vAlign w:val="center"/>
          </w:tcPr>
          <w:p w14:paraId="6F90CBC2" w14:textId="77777777" w:rsidR="00FF3E83" w:rsidRPr="00850E5D" w:rsidRDefault="00FF3E83" w:rsidP="00730835">
            <w:pPr>
              <w:jc w:val="left"/>
              <w:rPr>
                <w:i/>
                <w:sz w:val="18"/>
                <w:szCs w:val="18"/>
              </w:rPr>
            </w:pPr>
          </w:p>
        </w:tc>
        <w:tc>
          <w:tcPr>
            <w:tcW w:w="1276" w:type="dxa"/>
            <w:shd w:val="clear" w:color="auto" w:fill="DBE5F1"/>
            <w:vAlign w:val="center"/>
          </w:tcPr>
          <w:p w14:paraId="20E5B356"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271DA669"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3785DE84"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25B635A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5A3567B7" w14:textId="77777777" w:rsidR="00FF3E83" w:rsidRPr="00000AB3" w:rsidRDefault="00FF3E83" w:rsidP="00730835">
            <w:pPr>
              <w:jc w:val="center"/>
              <w:rPr>
                <w:sz w:val="18"/>
                <w:szCs w:val="18"/>
              </w:rPr>
            </w:pPr>
            <w:r w:rsidRPr="00000AB3">
              <w:rPr>
                <w:sz w:val="18"/>
                <w:szCs w:val="18"/>
              </w:rPr>
              <w:t>6</w:t>
            </w:r>
          </w:p>
        </w:tc>
        <w:tc>
          <w:tcPr>
            <w:tcW w:w="1763" w:type="dxa"/>
            <w:shd w:val="clear" w:color="auto" w:fill="DBE5F1"/>
          </w:tcPr>
          <w:p w14:paraId="4DD8B0B8" w14:textId="77777777" w:rsidR="00FF3E83" w:rsidRPr="00000AB3" w:rsidRDefault="00FF3E83" w:rsidP="00730835">
            <w:pPr>
              <w:jc w:val="left"/>
              <w:rPr>
                <w:sz w:val="18"/>
                <w:szCs w:val="18"/>
              </w:rPr>
            </w:pPr>
          </w:p>
        </w:tc>
      </w:tr>
      <w:tr w:rsidR="00FF3E83" w:rsidRPr="00000AB3" w14:paraId="195D35EA" w14:textId="77777777" w:rsidTr="00730835">
        <w:trPr>
          <w:trHeight w:val="22"/>
          <w:tblHeader/>
        </w:trPr>
        <w:tc>
          <w:tcPr>
            <w:tcW w:w="1809" w:type="dxa"/>
            <w:vMerge/>
            <w:shd w:val="clear" w:color="auto" w:fill="DBE5F1"/>
            <w:vAlign w:val="center"/>
          </w:tcPr>
          <w:p w14:paraId="63DC0121" w14:textId="77777777" w:rsidR="00FF3E83" w:rsidRPr="00850E5D" w:rsidRDefault="00FF3E83" w:rsidP="00730835">
            <w:pPr>
              <w:jc w:val="left"/>
              <w:rPr>
                <w:i/>
                <w:sz w:val="18"/>
                <w:szCs w:val="18"/>
              </w:rPr>
            </w:pPr>
          </w:p>
        </w:tc>
        <w:tc>
          <w:tcPr>
            <w:tcW w:w="1276" w:type="dxa"/>
            <w:shd w:val="clear" w:color="auto" w:fill="DBE5F1"/>
            <w:vAlign w:val="center"/>
          </w:tcPr>
          <w:p w14:paraId="0A244095"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2BCE55B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25BA3EAB"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7502F804"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0DF19FC0" w14:textId="77777777" w:rsidR="00FF3E83" w:rsidRPr="00000AB3" w:rsidRDefault="00FF3E83" w:rsidP="00730835">
            <w:pPr>
              <w:jc w:val="center"/>
              <w:rPr>
                <w:sz w:val="18"/>
                <w:szCs w:val="18"/>
              </w:rPr>
            </w:pPr>
            <w:r w:rsidRPr="00000AB3">
              <w:rPr>
                <w:sz w:val="18"/>
                <w:szCs w:val="18"/>
              </w:rPr>
              <w:t>9</w:t>
            </w:r>
          </w:p>
        </w:tc>
        <w:tc>
          <w:tcPr>
            <w:tcW w:w="1763" w:type="dxa"/>
            <w:shd w:val="clear" w:color="auto" w:fill="DBE5F1"/>
          </w:tcPr>
          <w:p w14:paraId="098A4A9E" w14:textId="77777777" w:rsidR="00FF3E83" w:rsidRPr="00000AB3" w:rsidRDefault="00FF3E83" w:rsidP="00730835">
            <w:pPr>
              <w:jc w:val="left"/>
              <w:rPr>
                <w:sz w:val="18"/>
                <w:szCs w:val="18"/>
              </w:rPr>
            </w:pPr>
          </w:p>
        </w:tc>
      </w:tr>
      <w:tr w:rsidR="00FF3E83" w:rsidRPr="00000AB3" w14:paraId="7B378859" w14:textId="77777777" w:rsidTr="00730835">
        <w:trPr>
          <w:trHeight w:val="22"/>
          <w:tblHeader/>
        </w:trPr>
        <w:tc>
          <w:tcPr>
            <w:tcW w:w="1809" w:type="dxa"/>
            <w:vMerge/>
            <w:shd w:val="clear" w:color="auto" w:fill="DBE5F1"/>
            <w:vAlign w:val="center"/>
          </w:tcPr>
          <w:p w14:paraId="27EA136C" w14:textId="77777777" w:rsidR="00FF3E83" w:rsidRPr="00850E5D" w:rsidRDefault="00FF3E83" w:rsidP="00730835">
            <w:pPr>
              <w:jc w:val="left"/>
              <w:rPr>
                <w:i/>
                <w:sz w:val="18"/>
                <w:szCs w:val="18"/>
              </w:rPr>
            </w:pPr>
          </w:p>
        </w:tc>
        <w:tc>
          <w:tcPr>
            <w:tcW w:w="1276" w:type="dxa"/>
            <w:shd w:val="clear" w:color="auto" w:fill="DBE5F1"/>
            <w:vAlign w:val="center"/>
          </w:tcPr>
          <w:p w14:paraId="59F7DFAA"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154C56E6"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2CAE7CB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3CF42791"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7D9EB565" w14:textId="77777777" w:rsidR="00FF3E83" w:rsidRPr="00000AB3" w:rsidRDefault="00FF3E83" w:rsidP="00730835">
            <w:pPr>
              <w:jc w:val="center"/>
              <w:rPr>
                <w:sz w:val="18"/>
                <w:szCs w:val="18"/>
              </w:rPr>
            </w:pPr>
            <w:r w:rsidRPr="00000AB3">
              <w:rPr>
                <w:sz w:val="18"/>
                <w:szCs w:val="18"/>
              </w:rPr>
              <w:t>0</w:t>
            </w:r>
          </w:p>
        </w:tc>
        <w:tc>
          <w:tcPr>
            <w:tcW w:w="1763" w:type="dxa"/>
            <w:shd w:val="clear" w:color="auto" w:fill="DBE5F1"/>
          </w:tcPr>
          <w:p w14:paraId="4CA1EE15"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75C9A42" w14:textId="77777777" w:rsidTr="00730835">
        <w:trPr>
          <w:trHeight w:val="22"/>
          <w:tblHeader/>
        </w:trPr>
        <w:tc>
          <w:tcPr>
            <w:tcW w:w="1809" w:type="dxa"/>
            <w:vMerge/>
            <w:shd w:val="clear" w:color="auto" w:fill="DBE5F1"/>
            <w:vAlign w:val="center"/>
          </w:tcPr>
          <w:p w14:paraId="1C76ADAE" w14:textId="77777777" w:rsidR="00FF3E83" w:rsidRPr="00850E5D" w:rsidRDefault="00FF3E83" w:rsidP="00730835">
            <w:pPr>
              <w:jc w:val="left"/>
              <w:rPr>
                <w:i/>
                <w:sz w:val="18"/>
                <w:szCs w:val="18"/>
              </w:rPr>
            </w:pPr>
          </w:p>
        </w:tc>
        <w:tc>
          <w:tcPr>
            <w:tcW w:w="1276" w:type="dxa"/>
            <w:shd w:val="clear" w:color="auto" w:fill="DBE5F1"/>
            <w:vAlign w:val="center"/>
          </w:tcPr>
          <w:p w14:paraId="0FF19CB1"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4314F9C8"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16BF5270"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4CA51ED" w14:textId="77777777" w:rsidR="00FF3E83" w:rsidRPr="00000AB3" w:rsidRDefault="00FF3E83" w:rsidP="00730835">
            <w:pPr>
              <w:jc w:val="center"/>
              <w:rPr>
                <w:sz w:val="18"/>
                <w:szCs w:val="18"/>
              </w:rPr>
            </w:pPr>
          </w:p>
        </w:tc>
        <w:tc>
          <w:tcPr>
            <w:tcW w:w="1276" w:type="dxa"/>
            <w:shd w:val="clear" w:color="auto" w:fill="DBE5F1"/>
            <w:vAlign w:val="center"/>
          </w:tcPr>
          <w:p w14:paraId="20B5D6A1" w14:textId="77777777" w:rsidR="00FF3E83" w:rsidRPr="00000AB3" w:rsidRDefault="00FF3E83" w:rsidP="00730835">
            <w:pPr>
              <w:jc w:val="center"/>
              <w:rPr>
                <w:sz w:val="18"/>
                <w:szCs w:val="18"/>
              </w:rPr>
            </w:pPr>
          </w:p>
        </w:tc>
        <w:tc>
          <w:tcPr>
            <w:tcW w:w="1763" w:type="dxa"/>
            <w:vMerge w:val="restart"/>
            <w:shd w:val="clear" w:color="auto" w:fill="DBE5F1"/>
            <w:vAlign w:val="center"/>
          </w:tcPr>
          <w:p w14:paraId="7AF796AE"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13AF4129" w14:textId="77777777" w:rsidTr="00730835">
        <w:trPr>
          <w:trHeight w:val="22"/>
          <w:tblHeader/>
        </w:trPr>
        <w:tc>
          <w:tcPr>
            <w:tcW w:w="1809" w:type="dxa"/>
            <w:vMerge/>
            <w:shd w:val="clear" w:color="auto" w:fill="DBE5F1"/>
            <w:vAlign w:val="center"/>
          </w:tcPr>
          <w:p w14:paraId="069691FF" w14:textId="77777777" w:rsidR="00FF3E83" w:rsidRPr="00850E5D" w:rsidRDefault="00FF3E83" w:rsidP="00730835">
            <w:pPr>
              <w:jc w:val="left"/>
              <w:rPr>
                <w:i/>
                <w:sz w:val="18"/>
                <w:szCs w:val="18"/>
              </w:rPr>
            </w:pPr>
          </w:p>
        </w:tc>
        <w:tc>
          <w:tcPr>
            <w:tcW w:w="1276" w:type="dxa"/>
            <w:shd w:val="clear" w:color="auto" w:fill="DBE5F1"/>
            <w:vAlign w:val="center"/>
          </w:tcPr>
          <w:p w14:paraId="596BAA11"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1268447E"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41FB"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EA81A77" w14:textId="77777777" w:rsidR="00FF3E83" w:rsidRPr="00000AB3" w:rsidRDefault="00FF3E83" w:rsidP="00730835">
            <w:pPr>
              <w:jc w:val="center"/>
              <w:rPr>
                <w:sz w:val="18"/>
                <w:szCs w:val="18"/>
              </w:rPr>
            </w:pPr>
          </w:p>
        </w:tc>
        <w:tc>
          <w:tcPr>
            <w:tcW w:w="1276" w:type="dxa"/>
            <w:shd w:val="clear" w:color="auto" w:fill="DBE5F1"/>
            <w:vAlign w:val="center"/>
          </w:tcPr>
          <w:p w14:paraId="220C30BB" w14:textId="77777777" w:rsidR="00FF3E83" w:rsidRPr="00000AB3" w:rsidRDefault="00FF3E83" w:rsidP="00730835">
            <w:pPr>
              <w:jc w:val="center"/>
              <w:rPr>
                <w:sz w:val="18"/>
                <w:szCs w:val="18"/>
              </w:rPr>
            </w:pPr>
          </w:p>
        </w:tc>
        <w:tc>
          <w:tcPr>
            <w:tcW w:w="1763" w:type="dxa"/>
            <w:vMerge/>
            <w:shd w:val="clear" w:color="auto" w:fill="DBE5F1"/>
            <w:vAlign w:val="center"/>
          </w:tcPr>
          <w:p w14:paraId="48B6462E" w14:textId="77777777" w:rsidR="00FF3E83" w:rsidRPr="00850E5D" w:rsidRDefault="00FF3E83" w:rsidP="00730835">
            <w:pPr>
              <w:jc w:val="left"/>
              <w:rPr>
                <w:i/>
                <w:sz w:val="18"/>
                <w:szCs w:val="18"/>
              </w:rPr>
            </w:pPr>
          </w:p>
        </w:tc>
      </w:tr>
      <w:tr w:rsidR="00FF3E83" w:rsidRPr="00000AB3" w14:paraId="5F353BE8" w14:textId="77777777" w:rsidTr="00730835">
        <w:trPr>
          <w:trHeight w:val="22"/>
          <w:tblHeader/>
        </w:trPr>
        <w:tc>
          <w:tcPr>
            <w:tcW w:w="1809" w:type="dxa"/>
            <w:vMerge/>
            <w:shd w:val="clear" w:color="auto" w:fill="DBE5F1"/>
            <w:vAlign w:val="center"/>
          </w:tcPr>
          <w:p w14:paraId="45636B54" w14:textId="77777777" w:rsidR="00FF3E83" w:rsidRPr="00850E5D" w:rsidRDefault="00FF3E83" w:rsidP="00730835">
            <w:pPr>
              <w:jc w:val="left"/>
              <w:rPr>
                <w:i/>
                <w:sz w:val="18"/>
                <w:szCs w:val="18"/>
              </w:rPr>
            </w:pPr>
          </w:p>
        </w:tc>
        <w:tc>
          <w:tcPr>
            <w:tcW w:w="1276" w:type="dxa"/>
            <w:shd w:val="clear" w:color="auto" w:fill="DBE5F1"/>
            <w:vAlign w:val="center"/>
          </w:tcPr>
          <w:p w14:paraId="12196084"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72986A1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C2BC349"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vAlign w:val="center"/>
          </w:tcPr>
          <w:p w14:paraId="15EF9EF7" w14:textId="77777777" w:rsidR="00FF3E83" w:rsidRPr="00000AB3" w:rsidRDefault="00FF3E83" w:rsidP="00730835">
            <w:pPr>
              <w:jc w:val="center"/>
              <w:rPr>
                <w:sz w:val="18"/>
                <w:szCs w:val="18"/>
              </w:rPr>
            </w:pPr>
          </w:p>
        </w:tc>
        <w:tc>
          <w:tcPr>
            <w:tcW w:w="1276" w:type="dxa"/>
            <w:shd w:val="clear" w:color="auto" w:fill="DBE5F1"/>
            <w:vAlign w:val="center"/>
          </w:tcPr>
          <w:p w14:paraId="24B21C3C" w14:textId="77777777" w:rsidR="00FF3E83" w:rsidRPr="00000AB3" w:rsidRDefault="00FF3E83" w:rsidP="00730835">
            <w:pPr>
              <w:jc w:val="center"/>
              <w:rPr>
                <w:sz w:val="18"/>
                <w:szCs w:val="18"/>
              </w:rPr>
            </w:pPr>
          </w:p>
        </w:tc>
        <w:tc>
          <w:tcPr>
            <w:tcW w:w="1763" w:type="dxa"/>
            <w:vMerge/>
            <w:shd w:val="clear" w:color="auto" w:fill="DBE5F1"/>
            <w:vAlign w:val="center"/>
          </w:tcPr>
          <w:p w14:paraId="5FF1ED9B" w14:textId="77777777" w:rsidR="00FF3E83" w:rsidRPr="00850E5D" w:rsidRDefault="00FF3E83" w:rsidP="00730835">
            <w:pPr>
              <w:jc w:val="left"/>
              <w:rPr>
                <w:i/>
                <w:sz w:val="18"/>
                <w:szCs w:val="18"/>
              </w:rPr>
            </w:pPr>
          </w:p>
        </w:tc>
      </w:tr>
      <w:tr w:rsidR="00FF3E83" w:rsidRPr="00000AB3" w14:paraId="38470F7F" w14:textId="77777777" w:rsidTr="00730835">
        <w:trPr>
          <w:trHeight w:val="22"/>
          <w:tblHeader/>
        </w:trPr>
        <w:tc>
          <w:tcPr>
            <w:tcW w:w="1809" w:type="dxa"/>
            <w:vMerge/>
            <w:shd w:val="clear" w:color="auto" w:fill="DBE5F1"/>
            <w:vAlign w:val="center"/>
          </w:tcPr>
          <w:p w14:paraId="18482301" w14:textId="77777777" w:rsidR="00FF3E83" w:rsidRPr="00850E5D" w:rsidRDefault="00FF3E83" w:rsidP="00730835">
            <w:pPr>
              <w:jc w:val="left"/>
              <w:rPr>
                <w:i/>
                <w:sz w:val="18"/>
                <w:szCs w:val="18"/>
              </w:rPr>
            </w:pPr>
          </w:p>
        </w:tc>
        <w:tc>
          <w:tcPr>
            <w:tcW w:w="1276" w:type="dxa"/>
            <w:shd w:val="clear" w:color="auto" w:fill="DBE5F1"/>
            <w:vAlign w:val="center"/>
          </w:tcPr>
          <w:p w14:paraId="22738A2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4588854A"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216E306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1B4425C1" w14:textId="77777777" w:rsidR="00FF3E83" w:rsidRPr="00000AB3" w:rsidRDefault="00FF3E83" w:rsidP="00730835">
            <w:pPr>
              <w:jc w:val="center"/>
              <w:rPr>
                <w:sz w:val="18"/>
                <w:szCs w:val="18"/>
              </w:rPr>
            </w:pPr>
          </w:p>
        </w:tc>
        <w:tc>
          <w:tcPr>
            <w:tcW w:w="1276" w:type="dxa"/>
            <w:shd w:val="clear" w:color="auto" w:fill="DBE5F1"/>
            <w:vAlign w:val="center"/>
          </w:tcPr>
          <w:p w14:paraId="20692F63" w14:textId="77777777" w:rsidR="00FF3E83" w:rsidRPr="00000AB3" w:rsidRDefault="00FF3E83" w:rsidP="00730835">
            <w:pPr>
              <w:jc w:val="center"/>
              <w:rPr>
                <w:sz w:val="18"/>
                <w:szCs w:val="18"/>
              </w:rPr>
            </w:pPr>
          </w:p>
        </w:tc>
        <w:tc>
          <w:tcPr>
            <w:tcW w:w="1763" w:type="dxa"/>
            <w:vMerge/>
            <w:shd w:val="clear" w:color="auto" w:fill="DBE5F1"/>
            <w:vAlign w:val="center"/>
          </w:tcPr>
          <w:p w14:paraId="7E4BAD5F" w14:textId="77777777" w:rsidR="00FF3E83" w:rsidRPr="00850E5D" w:rsidRDefault="00FF3E83" w:rsidP="00730835">
            <w:pPr>
              <w:jc w:val="left"/>
              <w:rPr>
                <w:i/>
                <w:sz w:val="18"/>
                <w:szCs w:val="18"/>
              </w:rPr>
            </w:pPr>
          </w:p>
        </w:tc>
      </w:tr>
      <w:tr w:rsidR="00FF3E83" w:rsidRPr="00000AB3" w14:paraId="1C98130A" w14:textId="77777777" w:rsidTr="00730835">
        <w:trPr>
          <w:trHeight w:val="22"/>
          <w:tblHeader/>
        </w:trPr>
        <w:tc>
          <w:tcPr>
            <w:tcW w:w="1809" w:type="dxa"/>
            <w:vMerge/>
            <w:shd w:val="clear" w:color="auto" w:fill="DBE5F1"/>
            <w:vAlign w:val="center"/>
          </w:tcPr>
          <w:p w14:paraId="192A49E4" w14:textId="77777777" w:rsidR="00FF3E83" w:rsidRPr="00850E5D" w:rsidRDefault="00FF3E83" w:rsidP="00730835">
            <w:pPr>
              <w:jc w:val="left"/>
              <w:rPr>
                <w:i/>
                <w:sz w:val="18"/>
                <w:szCs w:val="18"/>
              </w:rPr>
            </w:pPr>
          </w:p>
        </w:tc>
        <w:tc>
          <w:tcPr>
            <w:tcW w:w="1276" w:type="dxa"/>
            <w:shd w:val="clear" w:color="auto" w:fill="DBE5F1"/>
            <w:vAlign w:val="center"/>
          </w:tcPr>
          <w:p w14:paraId="06615FA3"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609E9F58"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vAlign w:val="center"/>
          </w:tcPr>
          <w:p w14:paraId="4053D679"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6B57C230" w14:textId="77777777" w:rsidR="00FF3E83" w:rsidRPr="00000AB3" w:rsidRDefault="00FF3E83" w:rsidP="00730835">
            <w:pPr>
              <w:jc w:val="center"/>
              <w:rPr>
                <w:sz w:val="18"/>
                <w:szCs w:val="18"/>
              </w:rPr>
            </w:pPr>
          </w:p>
        </w:tc>
        <w:tc>
          <w:tcPr>
            <w:tcW w:w="1276" w:type="dxa"/>
            <w:shd w:val="clear" w:color="auto" w:fill="DBE5F1"/>
            <w:vAlign w:val="center"/>
          </w:tcPr>
          <w:p w14:paraId="20C18A4D" w14:textId="77777777" w:rsidR="00FF3E83" w:rsidRPr="00000AB3" w:rsidRDefault="00FF3E83" w:rsidP="00730835">
            <w:pPr>
              <w:jc w:val="center"/>
              <w:rPr>
                <w:sz w:val="18"/>
                <w:szCs w:val="18"/>
              </w:rPr>
            </w:pPr>
          </w:p>
        </w:tc>
        <w:tc>
          <w:tcPr>
            <w:tcW w:w="1763" w:type="dxa"/>
            <w:vMerge/>
            <w:shd w:val="clear" w:color="auto" w:fill="DBE5F1"/>
            <w:vAlign w:val="center"/>
          </w:tcPr>
          <w:p w14:paraId="3BE35DF3" w14:textId="77777777" w:rsidR="00FF3E83" w:rsidRPr="00850E5D" w:rsidRDefault="00FF3E83" w:rsidP="00730835">
            <w:pPr>
              <w:jc w:val="left"/>
              <w:rPr>
                <w:i/>
                <w:sz w:val="18"/>
                <w:szCs w:val="18"/>
              </w:rPr>
            </w:pPr>
          </w:p>
        </w:tc>
      </w:tr>
      <w:tr w:rsidR="00FF3E83" w:rsidRPr="00000AB3" w14:paraId="74C265E4" w14:textId="77777777" w:rsidTr="00730835">
        <w:trPr>
          <w:trHeight w:val="22"/>
          <w:tblHeader/>
        </w:trPr>
        <w:tc>
          <w:tcPr>
            <w:tcW w:w="1809" w:type="dxa"/>
            <w:vMerge/>
            <w:shd w:val="clear" w:color="auto" w:fill="DBE5F1"/>
            <w:vAlign w:val="center"/>
          </w:tcPr>
          <w:p w14:paraId="111F1F5B" w14:textId="77777777" w:rsidR="00FF3E83" w:rsidRPr="00850E5D" w:rsidRDefault="00FF3E83" w:rsidP="00730835">
            <w:pPr>
              <w:jc w:val="left"/>
              <w:rPr>
                <w:i/>
                <w:sz w:val="18"/>
                <w:szCs w:val="18"/>
              </w:rPr>
            </w:pPr>
          </w:p>
        </w:tc>
        <w:tc>
          <w:tcPr>
            <w:tcW w:w="1276" w:type="dxa"/>
            <w:shd w:val="clear" w:color="auto" w:fill="DBE5F1"/>
            <w:vAlign w:val="center"/>
          </w:tcPr>
          <w:p w14:paraId="7202ACCA"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6BABAD34"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34208C6B"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FB7A755" w14:textId="77777777" w:rsidR="00FF3E83" w:rsidRPr="00000AB3" w:rsidRDefault="00FF3E83" w:rsidP="00730835">
            <w:pPr>
              <w:jc w:val="center"/>
              <w:rPr>
                <w:sz w:val="18"/>
                <w:szCs w:val="18"/>
              </w:rPr>
            </w:pPr>
          </w:p>
        </w:tc>
        <w:tc>
          <w:tcPr>
            <w:tcW w:w="1276" w:type="dxa"/>
            <w:shd w:val="clear" w:color="auto" w:fill="DBE5F1"/>
            <w:vAlign w:val="center"/>
          </w:tcPr>
          <w:p w14:paraId="239B4624" w14:textId="77777777" w:rsidR="00FF3E83" w:rsidRPr="00000AB3" w:rsidRDefault="00FF3E83" w:rsidP="00730835">
            <w:pPr>
              <w:jc w:val="center"/>
              <w:rPr>
                <w:sz w:val="18"/>
                <w:szCs w:val="18"/>
              </w:rPr>
            </w:pPr>
          </w:p>
        </w:tc>
        <w:tc>
          <w:tcPr>
            <w:tcW w:w="1763" w:type="dxa"/>
            <w:vMerge/>
            <w:shd w:val="clear" w:color="auto" w:fill="DBE5F1"/>
            <w:vAlign w:val="center"/>
          </w:tcPr>
          <w:p w14:paraId="16DE99E3" w14:textId="77777777" w:rsidR="00FF3E83" w:rsidRPr="00850E5D" w:rsidRDefault="00FF3E83" w:rsidP="00730835">
            <w:pPr>
              <w:jc w:val="left"/>
              <w:rPr>
                <w:i/>
                <w:sz w:val="18"/>
                <w:szCs w:val="18"/>
              </w:rPr>
            </w:pPr>
          </w:p>
        </w:tc>
      </w:tr>
      <w:tr w:rsidR="00FF3E83" w:rsidRPr="00000AB3" w14:paraId="6B297B06" w14:textId="77777777" w:rsidTr="00730835">
        <w:trPr>
          <w:trHeight w:val="22"/>
          <w:tblHeader/>
        </w:trPr>
        <w:tc>
          <w:tcPr>
            <w:tcW w:w="1809" w:type="dxa"/>
            <w:vMerge/>
            <w:shd w:val="clear" w:color="auto" w:fill="DBE5F1"/>
            <w:vAlign w:val="center"/>
          </w:tcPr>
          <w:p w14:paraId="60CBC028" w14:textId="77777777" w:rsidR="00FF3E83" w:rsidRPr="00850E5D" w:rsidRDefault="00FF3E83" w:rsidP="00730835">
            <w:pPr>
              <w:jc w:val="left"/>
              <w:rPr>
                <w:i/>
                <w:sz w:val="18"/>
                <w:szCs w:val="18"/>
              </w:rPr>
            </w:pPr>
          </w:p>
        </w:tc>
        <w:tc>
          <w:tcPr>
            <w:tcW w:w="1276" w:type="dxa"/>
            <w:shd w:val="clear" w:color="auto" w:fill="DBE5F1"/>
            <w:vAlign w:val="center"/>
          </w:tcPr>
          <w:p w14:paraId="0397A0C4"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6AFF37B2"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5C08A63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52DD843D" w14:textId="77777777" w:rsidR="00FF3E83" w:rsidRPr="00000AB3" w:rsidRDefault="00FF3E83" w:rsidP="00730835">
            <w:pPr>
              <w:jc w:val="center"/>
              <w:rPr>
                <w:sz w:val="18"/>
                <w:szCs w:val="18"/>
              </w:rPr>
            </w:pPr>
          </w:p>
        </w:tc>
        <w:tc>
          <w:tcPr>
            <w:tcW w:w="1276" w:type="dxa"/>
            <w:shd w:val="clear" w:color="auto" w:fill="DBE5F1"/>
            <w:vAlign w:val="center"/>
          </w:tcPr>
          <w:p w14:paraId="17270675" w14:textId="77777777" w:rsidR="00FF3E83" w:rsidRPr="00000AB3" w:rsidRDefault="00FF3E83" w:rsidP="00730835">
            <w:pPr>
              <w:jc w:val="center"/>
              <w:rPr>
                <w:sz w:val="18"/>
                <w:szCs w:val="18"/>
              </w:rPr>
            </w:pPr>
          </w:p>
        </w:tc>
        <w:tc>
          <w:tcPr>
            <w:tcW w:w="1763" w:type="dxa"/>
            <w:vMerge/>
            <w:shd w:val="clear" w:color="auto" w:fill="DBE5F1"/>
            <w:vAlign w:val="center"/>
          </w:tcPr>
          <w:p w14:paraId="4F2F785E" w14:textId="77777777" w:rsidR="00FF3E83" w:rsidRPr="00850E5D" w:rsidRDefault="00FF3E83" w:rsidP="00730835">
            <w:pPr>
              <w:jc w:val="left"/>
              <w:rPr>
                <w:i/>
                <w:sz w:val="18"/>
                <w:szCs w:val="18"/>
              </w:rPr>
            </w:pPr>
          </w:p>
        </w:tc>
      </w:tr>
      <w:tr w:rsidR="00FF3E83" w:rsidRPr="00000AB3" w14:paraId="28B60B9A" w14:textId="77777777" w:rsidTr="00730835">
        <w:trPr>
          <w:trHeight w:val="22"/>
          <w:tblHeader/>
        </w:trPr>
        <w:tc>
          <w:tcPr>
            <w:tcW w:w="1809" w:type="dxa"/>
            <w:vMerge/>
            <w:shd w:val="clear" w:color="auto" w:fill="DBE5F1"/>
            <w:vAlign w:val="center"/>
          </w:tcPr>
          <w:p w14:paraId="31617CF5" w14:textId="77777777" w:rsidR="00FF3E83" w:rsidRPr="00850E5D" w:rsidRDefault="00FF3E83" w:rsidP="00730835">
            <w:pPr>
              <w:jc w:val="left"/>
              <w:rPr>
                <w:i/>
                <w:sz w:val="18"/>
                <w:szCs w:val="18"/>
              </w:rPr>
            </w:pPr>
          </w:p>
        </w:tc>
        <w:tc>
          <w:tcPr>
            <w:tcW w:w="1276" w:type="dxa"/>
            <w:shd w:val="clear" w:color="auto" w:fill="DBE5F1"/>
            <w:vAlign w:val="center"/>
          </w:tcPr>
          <w:p w14:paraId="04038C83"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17323856"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7CA7FE4D"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3D3BF9D"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7D6ADCBF"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vAlign w:val="center"/>
          </w:tcPr>
          <w:p w14:paraId="07A38F1D" w14:textId="77777777" w:rsidR="00FF3E83" w:rsidRPr="00850E5D" w:rsidRDefault="00FF3E83" w:rsidP="00730835">
            <w:pPr>
              <w:jc w:val="left"/>
              <w:rPr>
                <w:i/>
                <w:sz w:val="18"/>
                <w:szCs w:val="18"/>
              </w:rPr>
            </w:pPr>
            <w:r w:rsidRPr="00850E5D">
              <w:rPr>
                <w:i/>
                <w:sz w:val="18"/>
                <w:szCs w:val="18"/>
              </w:rPr>
              <w:t>NE installed from WK19/07 Update</w:t>
            </w:r>
          </w:p>
        </w:tc>
      </w:tr>
      <w:tr w:rsidR="00FF3E83" w:rsidRPr="00000AB3" w14:paraId="0419912B" w14:textId="77777777" w:rsidTr="00730835">
        <w:trPr>
          <w:trHeight w:val="22"/>
          <w:tblHeader/>
        </w:trPr>
        <w:tc>
          <w:tcPr>
            <w:tcW w:w="1809" w:type="dxa"/>
            <w:vMerge w:val="restart"/>
            <w:shd w:val="clear" w:color="auto" w:fill="DBE5F1"/>
            <w:vAlign w:val="center"/>
          </w:tcPr>
          <w:p w14:paraId="6AE7D208" w14:textId="77777777" w:rsidR="00FF3E83" w:rsidRPr="00850E5D" w:rsidRDefault="00FF3E83" w:rsidP="00730835">
            <w:pPr>
              <w:jc w:val="left"/>
              <w:rPr>
                <w:i/>
                <w:sz w:val="18"/>
                <w:szCs w:val="18"/>
              </w:rPr>
            </w:pPr>
            <w:r w:rsidRPr="00850E5D">
              <w:rPr>
                <w:i/>
                <w:sz w:val="18"/>
                <w:szCs w:val="18"/>
              </w:rPr>
              <w:t xml:space="preserve">7j – Purchase 2 </w:t>
            </w:r>
          </w:p>
          <w:p w14:paraId="5A717ADC" w14:textId="77777777" w:rsidR="00FF3E83" w:rsidRPr="00850E5D" w:rsidRDefault="00FF3E83" w:rsidP="00730835">
            <w:pPr>
              <w:jc w:val="left"/>
              <w:rPr>
                <w:i/>
                <w:sz w:val="18"/>
                <w:szCs w:val="18"/>
              </w:rPr>
            </w:pPr>
            <w:r w:rsidRPr="00850E5D">
              <w:rPr>
                <w:i/>
                <w:sz w:val="18"/>
                <w:szCs w:val="18"/>
              </w:rPr>
              <w:t>[BASE 1 WK23_07]</w:t>
            </w:r>
          </w:p>
        </w:tc>
        <w:tc>
          <w:tcPr>
            <w:tcW w:w="1276" w:type="dxa"/>
            <w:shd w:val="clear" w:color="auto" w:fill="DBE5F1"/>
          </w:tcPr>
          <w:p w14:paraId="4E8330CC"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tcPr>
          <w:p w14:paraId="19F3EB03" w14:textId="77777777" w:rsidR="00FF3E83" w:rsidRPr="00000AB3" w:rsidRDefault="00FF3E83" w:rsidP="00730835">
            <w:pPr>
              <w:jc w:val="center"/>
              <w:rPr>
                <w:sz w:val="18"/>
                <w:szCs w:val="18"/>
              </w:rPr>
            </w:pPr>
            <w:r w:rsidRPr="00000AB3">
              <w:rPr>
                <w:sz w:val="18"/>
                <w:szCs w:val="18"/>
              </w:rPr>
              <w:t>22</w:t>
            </w:r>
          </w:p>
        </w:tc>
        <w:tc>
          <w:tcPr>
            <w:tcW w:w="1134" w:type="dxa"/>
            <w:shd w:val="clear" w:color="auto" w:fill="DBE5F1"/>
          </w:tcPr>
          <w:p w14:paraId="3D8B90F5" w14:textId="77777777" w:rsidR="00FF3E83" w:rsidRPr="00000AB3" w:rsidRDefault="00FF3E83" w:rsidP="00730835">
            <w:pPr>
              <w:jc w:val="center"/>
              <w:rPr>
                <w:sz w:val="18"/>
                <w:szCs w:val="18"/>
              </w:rPr>
            </w:pPr>
            <w:r w:rsidRPr="00000AB3">
              <w:rPr>
                <w:sz w:val="18"/>
                <w:szCs w:val="18"/>
              </w:rPr>
              <w:t>16</w:t>
            </w:r>
          </w:p>
        </w:tc>
        <w:tc>
          <w:tcPr>
            <w:tcW w:w="1134" w:type="dxa"/>
            <w:shd w:val="clear" w:color="auto" w:fill="DBE5F1"/>
          </w:tcPr>
          <w:p w14:paraId="2E44C9B1" w14:textId="77777777" w:rsidR="00FF3E83" w:rsidRPr="00000AB3" w:rsidRDefault="00FF3E83" w:rsidP="00730835">
            <w:pPr>
              <w:jc w:val="center"/>
              <w:rPr>
                <w:sz w:val="18"/>
                <w:szCs w:val="18"/>
              </w:rPr>
            </w:pPr>
            <w:r w:rsidRPr="00000AB3">
              <w:rPr>
                <w:sz w:val="18"/>
                <w:szCs w:val="18"/>
              </w:rPr>
              <w:t>22</w:t>
            </w:r>
          </w:p>
        </w:tc>
        <w:tc>
          <w:tcPr>
            <w:tcW w:w="1276" w:type="dxa"/>
            <w:shd w:val="clear" w:color="auto" w:fill="DBE5F1"/>
          </w:tcPr>
          <w:p w14:paraId="1FFA581B" w14:textId="77777777" w:rsidR="00FF3E83" w:rsidRPr="00000AB3" w:rsidRDefault="00FF3E83" w:rsidP="00730835">
            <w:pPr>
              <w:jc w:val="center"/>
              <w:rPr>
                <w:sz w:val="18"/>
                <w:szCs w:val="18"/>
              </w:rPr>
            </w:pPr>
            <w:r w:rsidRPr="00000AB3">
              <w:rPr>
                <w:sz w:val="18"/>
                <w:szCs w:val="18"/>
              </w:rPr>
              <w:t>16</w:t>
            </w:r>
          </w:p>
        </w:tc>
        <w:tc>
          <w:tcPr>
            <w:tcW w:w="1763" w:type="dxa"/>
            <w:vMerge w:val="restart"/>
            <w:shd w:val="clear" w:color="auto" w:fill="DBE5F1"/>
          </w:tcPr>
          <w:p w14:paraId="6212BE40" w14:textId="77777777" w:rsidR="00FF3E83" w:rsidRPr="00850E5D" w:rsidRDefault="00FF3E83" w:rsidP="00730835">
            <w:pPr>
              <w:jc w:val="left"/>
              <w:rPr>
                <w:i/>
                <w:sz w:val="18"/>
                <w:szCs w:val="18"/>
              </w:rPr>
            </w:pPr>
            <w:r w:rsidRPr="00850E5D">
              <w:rPr>
                <w:i/>
                <w:sz w:val="18"/>
                <w:szCs w:val="18"/>
              </w:rPr>
              <w:t>There are no new cells, new editions or update</w:t>
            </w:r>
          </w:p>
        </w:tc>
      </w:tr>
      <w:tr w:rsidR="00FF3E83" w:rsidRPr="00000AB3" w14:paraId="4CD17388" w14:textId="77777777" w:rsidTr="00730835">
        <w:trPr>
          <w:trHeight w:val="22"/>
          <w:tblHeader/>
        </w:trPr>
        <w:tc>
          <w:tcPr>
            <w:tcW w:w="1809" w:type="dxa"/>
            <w:vMerge/>
            <w:shd w:val="clear" w:color="auto" w:fill="DBE5F1"/>
            <w:vAlign w:val="center"/>
          </w:tcPr>
          <w:p w14:paraId="63E2D205" w14:textId="77777777" w:rsidR="00FF3E83" w:rsidRPr="00850E5D" w:rsidRDefault="00FF3E83" w:rsidP="00730835">
            <w:pPr>
              <w:jc w:val="left"/>
              <w:rPr>
                <w:i/>
                <w:sz w:val="18"/>
                <w:szCs w:val="18"/>
              </w:rPr>
            </w:pPr>
          </w:p>
        </w:tc>
        <w:tc>
          <w:tcPr>
            <w:tcW w:w="1276" w:type="dxa"/>
            <w:shd w:val="clear" w:color="auto" w:fill="DBE5F1"/>
          </w:tcPr>
          <w:p w14:paraId="0F9FFAE3"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tcPr>
          <w:p w14:paraId="07688D9E"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tcPr>
          <w:p w14:paraId="510D8DE3"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10090CBE"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tcPr>
          <w:p w14:paraId="463A8F3E" w14:textId="77777777" w:rsidR="00FF3E83" w:rsidRPr="00000AB3" w:rsidRDefault="00FF3E83" w:rsidP="00730835">
            <w:pPr>
              <w:jc w:val="center"/>
              <w:rPr>
                <w:sz w:val="18"/>
                <w:szCs w:val="18"/>
              </w:rPr>
            </w:pPr>
            <w:r w:rsidRPr="00000AB3">
              <w:rPr>
                <w:sz w:val="18"/>
                <w:szCs w:val="18"/>
              </w:rPr>
              <w:t>6</w:t>
            </w:r>
          </w:p>
        </w:tc>
        <w:tc>
          <w:tcPr>
            <w:tcW w:w="1763" w:type="dxa"/>
            <w:vMerge/>
            <w:shd w:val="clear" w:color="auto" w:fill="DBE5F1"/>
          </w:tcPr>
          <w:p w14:paraId="4F961C88" w14:textId="77777777" w:rsidR="00FF3E83" w:rsidRPr="00850E5D" w:rsidRDefault="00FF3E83" w:rsidP="00730835">
            <w:pPr>
              <w:jc w:val="left"/>
              <w:rPr>
                <w:i/>
                <w:sz w:val="18"/>
                <w:szCs w:val="18"/>
              </w:rPr>
            </w:pPr>
          </w:p>
        </w:tc>
      </w:tr>
      <w:tr w:rsidR="00FF3E83" w:rsidRPr="00000AB3" w14:paraId="0E4411E5" w14:textId="77777777" w:rsidTr="00730835">
        <w:trPr>
          <w:trHeight w:val="22"/>
          <w:tblHeader/>
        </w:trPr>
        <w:tc>
          <w:tcPr>
            <w:tcW w:w="1809" w:type="dxa"/>
            <w:vMerge/>
            <w:shd w:val="clear" w:color="auto" w:fill="DBE5F1"/>
            <w:vAlign w:val="center"/>
          </w:tcPr>
          <w:p w14:paraId="1A4A185A" w14:textId="77777777" w:rsidR="00FF3E83" w:rsidRPr="00850E5D" w:rsidRDefault="00FF3E83" w:rsidP="00730835">
            <w:pPr>
              <w:jc w:val="left"/>
              <w:rPr>
                <w:i/>
                <w:sz w:val="18"/>
                <w:szCs w:val="18"/>
              </w:rPr>
            </w:pPr>
          </w:p>
        </w:tc>
        <w:tc>
          <w:tcPr>
            <w:tcW w:w="1276" w:type="dxa"/>
            <w:shd w:val="clear" w:color="auto" w:fill="DBE5F1"/>
          </w:tcPr>
          <w:p w14:paraId="2794F669"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tcPr>
          <w:p w14:paraId="18BDD916"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463DEAA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505FAAFC"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012F66BC" w14:textId="77777777" w:rsidR="00FF3E83" w:rsidRPr="00000AB3" w:rsidRDefault="00FF3E83" w:rsidP="00730835">
            <w:pPr>
              <w:jc w:val="center"/>
              <w:rPr>
                <w:sz w:val="18"/>
                <w:szCs w:val="18"/>
              </w:rPr>
            </w:pPr>
            <w:r w:rsidRPr="00000AB3">
              <w:rPr>
                <w:sz w:val="18"/>
                <w:szCs w:val="18"/>
              </w:rPr>
              <w:t>9</w:t>
            </w:r>
          </w:p>
        </w:tc>
        <w:tc>
          <w:tcPr>
            <w:tcW w:w="1763" w:type="dxa"/>
            <w:vMerge/>
            <w:shd w:val="clear" w:color="auto" w:fill="DBE5F1"/>
          </w:tcPr>
          <w:p w14:paraId="1284DDF7" w14:textId="77777777" w:rsidR="00FF3E83" w:rsidRPr="00850E5D" w:rsidRDefault="00FF3E83" w:rsidP="00730835">
            <w:pPr>
              <w:jc w:val="left"/>
              <w:rPr>
                <w:i/>
                <w:sz w:val="18"/>
                <w:szCs w:val="18"/>
              </w:rPr>
            </w:pPr>
          </w:p>
        </w:tc>
      </w:tr>
      <w:tr w:rsidR="00FF3E83" w:rsidRPr="00000AB3" w14:paraId="2025C732" w14:textId="77777777" w:rsidTr="00730835">
        <w:trPr>
          <w:trHeight w:val="22"/>
          <w:tblHeader/>
        </w:trPr>
        <w:tc>
          <w:tcPr>
            <w:tcW w:w="1809" w:type="dxa"/>
            <w:vMerge/>
            <w:shd w:val="clear" w:color="auto" w:fill="DBE5F1"/>
            <w:vAlign w:val="center"/>
          </w:tcPr>
          <w:p w14:paraId="646F2FE8" w14:textId="77777777" w:rsidR="00FF3E83" w:rsidRPr="00850E5D" w:rsidRDefault="00FF3E83" w:rsidP="00730835">
            <w:pPr>
              <w:jc w:val="left"/>
              <w:rPr>
                <w:i/>
                <w:sz w:val="18"/>
                <w:szCs w:val="18"/>
              </w:rPr>
            </w:pPr>
          </w:p>
        </w:tc>
        <w:tc>
          <w:tcPr>
            <w:tcW w:w="1276" w:type="dxa"/>
            <w:shd w:val="clear" w:color="auto" w:fill="DBE5F1"/>
          </w:tcPr>
          <w:p w14:paraId="188DB1D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tcPr>
          <w:p w14:paraId="0EEC12BF"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tcPr>
          <w:p w14:paraId="1197DF1D"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tcPr>
          <w:p w14:paraId="0A571815"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tcPr>
          <w:p w14:paraId="4A43881D" w14:textId="77777777" w:rsidR="00FF3E83" w:rsidRPr="00000AB3" w:rsidRDefault="00FF3E83" w:rsidP="00730835">
            <w:pPr>
              <w:jc w:val="center"/>
              <w:rPr>
                <w:sz w:val="18"/>
                <w:szCs w:val="18"/>
              </w:rPr>
            </w:pPr>
            <w:r w:rsidRPr="00000AB3">
              <w:rPr>
                <w:sz w:val="18"/>
                <w:szCs w:val="18"/>
              </w:rPr>
              <w:t>0</w:t>
            </w:r>
          </w:p>
        </w:tc>
        <w:tc>
          <w:tcPr>
            <w:tcW w:w="1763" w:type="dxa"/>
            <w:vMerge/>
            <w:shd w:val="clear" w:color="auto" w:fill="DBE5F1"/>
          </w:tcPr>
          <w:p w14:paraId="1BC99A01" w14:textId="77777777" w:rsidR="00FF3E83" w:rsidRPr="00850E5D" w:rsidRDefault="00FF3E83" w:rsidP="00730835">
            <w:pPr>
              <w:jc w:val="left"/>
              <w:rPr>
                <w:i/>
                <w:sz w:val="18"/>
                <w:szCs w:val="18"/>
              </w:rPr>
            </w:pPr>
          </w:p>
        </w:tc>
      </w:tr>
      <w:tr w:rsidR="00FF3E83" w:rsidRPr="00000AB3" w14:paraId="132548F2" w14:textId="77777777" w:rsidTr="00730835">
        <w:trPr>
          <w:trHeight w:val="22"/>
          <w:tblHeader/>
        </w:trPr>
        <w:tc>
          <w:tcPr>
            <w:tcW w:w="1809" w:type="dxa"/>
            <w:vMerge w:val="restart"/>
            <w:shd w:val="clear" w:color="auto" w:fill="DBE5F1"/>
            <w:vAlign w:val="center"/>
          </w:tcPr>
          <w:p w14:paraId="645790CB" w14:textId="77777777" w:rsidR="00FF3E83" w:rsidRPr="00850E5D" w:rsidRDefault="00FF3E83" w:rsidP="00730835">
            <w:pPr>
              <w:jc w:val="left"/>
              <w:rPr>
                <w:i/>
                <w:sz w:val="18"/>
                <w:szCs w:val="18"/>
              </w:rPr>
            </w:pPr>
            <w:r w:rsidRPr="00850E5D">
              <w:rPr>
                <w:i/>
                <w:sz w:val="18"/>
                <w:szCs w:val="18"/>
              </w:rPr>
              <w:t xml:space="preserve">7j – Purchase 2 </w:t>
            </w:r>
          </w:p>
          <w:p w14:paraId="0E5AAE77" w14:textId="77777777" w:rsidR="00FF3E83" w:rsidRPr="00850E5D" w:rsidRDefault="00FF3E83" w:rsidP="00730835">
            <w:pPr>
              <w:jc w:val="left"/>
              <w:rPr>
                <w:i/>
                <w:sz w:val="18"/>
                <w:szCs w:val="18"/>
              </w:rPr>
            </w:pPr>
            <w:r w:rsidRPr="00850E5D">
              <w:rPr>
                <w:i/>
                <w:sz w:val="18"/>
                <w:szCs w:val="18"/>
              </w:rPr>
              <w:t>[BASE 2 WK25_07]</w:t>
            </w:r>
          </w:p>
        </w:tc>
        <w:tc>
          <w:tcPr>
            <w:tcW w:w="1276" w:type="dxa"/>
            <w:shd w:val="clear" w:color="auto" w:fill="DBE5F1"/>
          </w:tcPr>
          <w:p w14:paraId="47E3C23A"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tcPr>
          <w:p w14:paraId="079F115A"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7C695AD8"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70CF16AA"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tcPr>
          <w:p w14:paraId="53A55DE2" w14:textId="77777777" w:rsidR="00FF3E83" w:rsidRPr="00000AB3" w:rsidRDefault="00FF3E83" w:rsidP="00730835">
            <w:pPr>
              <w:jc w:val="center"/>
              <w:rPr>
                <w:sz w:val="18"/>
                <w:szCs w:val="18"/>
              </w:rPr>
            </w:pPr>
            <w:r w:rsidRPr="00000AB3">
              <w:rPr>
                <w:sz w:val="18"/>
                <w:szCs w:val="18"/>
              </w:rPr>
              <w:t>3</w:t>
            </w:r>
          </w:p>
        </w:tc>
        <w:tc>
          <w:tcPr>
            <w:tcW w:w="1763" w:type="dxa"/>
            <w:shd w:val="clear" w:color="auto" w:fill="DBE5F1"/>
          </w:tcPr>
          <w:p w14:paraId="0A0F971F" w14:textId="77777777" w:rsidR="00FF3E83" w:rsidRPr="00850E5D" w:rsidRDefault="00FF3E83" w:rsidP="00730835">
            <w:pPr>
              <w:jc w:val="left"/>
              <w:rPr>
                <w:i/>
                <w:sz w:val="18"/>
                <w:szCs w:val="18"/>
              </w:rPr>
            </w:pPr>
            <w:r w:rsidRPr="00850E5D">
              <w:rPr>
                <w:i/>
                <w:sz w:val="18"/>
                <w:szCs w:val="18"/>
              </w:rPr>
              <w:t>New permit</w:t>
            </w:r>
          </w:p>
        </w:tc>
      </w:tr>
      <w:tr w:rsidR="00FF3E83" w:rsidRPr="00000AB3" w14:paraId="31176F7B" w14:textId="77777777" w:rsidTr="00730835">
        <w:trPr>
          <w:trHeight w:val="22"/>
          <w:tblHeader/>
        </w:trPr>
        <w:tc>
          <w:tcPr>
            <w:tcW w:w="1809" w:type="dxa"/>
            <w:vMerge/>
            <w:shd w:val="clear" w:color="auto" w:fill="DBE5F1"/>
            <w:vAlign w:val="center"/>
          </w:tcPr>
          <w:p w14:paraId="186C26BC" w14:textId="77777777" w:rsidR="00FF3E83" w:rsidRPr="00850E5D" w:rsidRDefault="00FF3E83" w:rsidP="00730835">
            <w:pPr>
              <w:jc w:val="left"/>
              <w:rPr>
                <w:i/>
                <w:sz w:val="18"/>
                <w:szCs w:val="18"/>
              </w:rPr>
            </w:pPr>
          </w:p>
        </w:tc>
        <w:tc>
          <w:tcPr>
            <w:tcW w:w="1276" w:type="dxa"/>
            <w:shd w:val="clear" w:color="auto" w:fill="DBE5F1"/>
          </w:tcPr>
          <w:p w14:paraId="0816C454"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tcPr>
          <w:p w14:paraId="6C768FAC"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B72AC6D"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tcPr>
          <w:p w14:paraId="194D9DA7"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tcPr>
          <w:p w14:paraId="51A5D128" w14:textId="77777777" w:rsidR="00FF3E83" w:rsidRPr="00000AB3" w:rsidRDefault="00FF3E83" w:rsidP="00730835">
            <w:pPr>
              <w:jc w:val="center"/>
              <w:rPr>
                <w:sz w:val="18"/>
                <w:szCs w:val="18"/>
              </w:rPr>
            </w:pPr>
            <w:r w:rsidRPr="00000AB3">
              <w:rPr>
                <w:sz w:val="18"/>
                <w:szCs w:val="18"/>
              </w:rPr>
              <w:t>3</w:t>
            </w:r>
          </w:p>
        </w:tc>
        <w:tc>
          <w:tcPr>
            <w:tcW w:w="1763" w:type="dxa"/>
            <w:vMerge w:val="restart"/>
            <w:shd w:val="clear" w:color="auto" w:fill="DBE5F1"/>
          </w:tcPr>
          <w:p w14:paraId="6155BBED"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3622FDFA" w14:textId="77777777" w:rsidTr="00730835">
        <w:trPr>
          <w:trHeight w:val="22"/>
          <w:tblHeader/>
        </w:trPr>
        <w:tc>
          <w:tcPr>
            <w:tcW w:w="1809" w:type="dxa"/>
            <w:vMerge/>
            <w:shd w:val="clear" w:color="auto" w:fill="DBE5F1"/>
            <w:vAlign w:val="center"/>
          </w:tcPr>
          <w:p w14:paraId="6B1C893D" w14:textId="77777777" w:rsidR="00FF3E83" w:rsidRPr="00850E5D" w:rsidRDefault="00FF3E83" w:rsidP="00730835">
            <w:pPr>
              <w:jc w:val="left"/>
              <w:rPr>
                <w:i/>
                <w:sz w:val="18"/>
                <w:szCs w:val="18"/>
              </w:rPr>
            </w:pPr>
          </w:p>
        </w:tc>
        <w:tc>
          <w:tcPr>
            <w:tcW w:w="1276" w:type="dxa"/>
            <w:shd w:val="clear" w:color="auto" w:fill="DBE5F1"/>
          </w:tcPr>
          <w:p w14:paraId="40C9D4E8"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tcPr>
          <w:p w14:paraId="19F9A9EA"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19F8437C" w14:textId="77777777" w:rsidR="00FF3E83" w:rsidRPr="00000AB3" w:rsidRDefault="00FF3E83" w:rsidP="00730835">
            <w:pPr>
              <w:jc w:val="center"/>
              <w:rPr>
                <w:sz w:val="18"/>
                <w:szCs w:val="18"/>
              </w:rPr>
            </w:pPr>
            <w:r w:rsidRPr="00000AB3">
              <w:rPr>
                <w:sz w:val="18"/>
                <w:szCs w:val="18"/>
              </w:rPr>
              <w:t>6</w:t>
            </w:r>
          </w:p>
        </w:tc>
        <w:tc>
          <w:tcPr>
            <w:tcW w:w="1134" w:type="dxa"/>
            <w:shd w:val="clear" w:color="auto" w:fill="DBE5F1"/>
          </w:tcPr>
          <w:p w14:paraId="6441BED7" w14:textId="77777777" w:rsidR="00FF3E83" w:rsidRPr="00000AB3" w:rsidRDefault="00FF3E83" w:rsidP="00730835">
            <w:pPr>
              <w:jc w:val="center"/>
              <w:rPr>
                <w:sz w:val="18"/>
                <w:szCs w:val="18"/>
              </w:rPr>
            </w:pPr>
          </w:p>
        </w:tc>
        <w:tc>
          <w:tcPr>
            <w:tcW w:w="1276" w:type="dxa"/>
            <w:shd w:val="clear" w:color="auto" w:fill="DBE5F1"/>
          </w:tcPr>
          <w:p w14:paraId="4943334B" w14:textId="77777777" w:rsidR="00FF3E83" w:rsidRPr="00000AB3" w:rsidRDefault="00FF3E83" w:rsidP="00730835">
            <w:pPr>
              <w:jc w:val="center"/>
              <w:rPr>
                <w:sz w:val="18"/>
                <w:szCs w:val="18"/>
              </w:rPr>
            </w:pPr>
          </w:p>
        </w:tc>
        <w:tc>
          <w:tcPr>
            <w:tcW w:w="1763" w:type="dxa"/>
            <w:vMerge/>
            <w:shd w:val="clear" w:color="auto" w:fill="DBE5F1"/>
          </w:tcPr>
          <w:p w14:paraId="3213A162" w14:textId="77777777" w:rsidR="00FF3E83" w:rsidRPr="00850E5D" w:rsidRDefault="00FF3E83" w:rsidP="00730835">
            <w:pPr>
              <w:jc w:val="left"/>
              <w:rPr>
                <w:i/>
                <w:sz w:val="18"/>
                <w:szCs w:val="18"/>
              </w:rPr>
            </w:pPr>
          </w:p>
        </w:tc>
      </w:tr>
      <w:tr w:rsidR="00FF3E83" w:rsidRPr="00000AB3" w14:paraId="32C8BA6A" w14:textId="77777777" w:rsidTr="00730835">
        <w:trPr>
          <w:trHeight w:val="22"/>
          <w:tblHeader/>
        </w:trPr>
        <w:tc>
          <w:tcPr>
            <w:tcW w:w="1809" w:type="dxa"/>
            <w:vMerge/>
            <w:shd w:val="clear" w:color="auto" w:fill="DBE5F1"/>
            <w:vAlign w:val="center"/>
          </w:tcPr>
          <w:p w14:paraId="77761D55" w14:textId="77777777" w:rsidR="00FF3E83" w:rsidRPr="00850E5D" w:rsidRDefault="00FF3E83" w:rsidP="00730835">
            <w:pPr>
              <w:jc w:val="left"/>
              <w:rPr>
                <w:i/>
                <w:sz w:val="18"/>
                <w:szCs w:val="18"/>
              </w:rPr>
            </w:pPr>
          </w:p>
        </w:tc>
        <w:tc>
          <w:tcPr>
            <w:tcW w:w="1276" w:type="dxa"/>
            <w:shd w:val="clear" w:color="auto" w:fill="DBE5F1"/>
          </w:tcPr>
          <w:p w14:paraId="09504AF5"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tcPr>
          <w:p w14:paraId="68583CE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1C24F742"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tcPr>
          <w:p w14:paraId="512E5F30" w14:textId="77777777" w:rsidR="00FF3E83" w:rsidRPr="00000AB3" w:rsidRDefault="00FF3E83" w:rsidP="00730835">
            <w:pPr>
              <w:jc w:val="center"/>
              <w:rPr>
                <w:sz w:val="18"/>
                <w:szCs w:val="18"/>
              </w:rPr>
            </w:pPr>
          </w:p>
        </w:tc>
        <w:tc>
          <w:tcPr>
            <w:tcW w:w="1276" w:type="dxa"/>
            <w:shd w:val="clear" w:color="auto" w:fill="DBE5F1"/>
          </w:tcPr>
          <w:p w14:paraId="7B06A7D3" w14:textId="77777777" w:rsidR="00FF3E83" w:rsidRPr="00000AB3" w:rsidRDefault="00FF3E83" w:rsidP="00730835">
            <w:pPr>
              <w:jc w:val="center"/>
              <w:rPr>
                <w:sz w:val="18"/>
                <w:szCs w:val="18"/>
              </w:rPr>
            </w:pPr>
          </w:p>
        </w:tc>
        <w:tc>
          <w:tcPr>
            <w:tcW w:w="1763" w:type="dxa"/>
            <w:vMerge/>
            <w:shd w:val="clear" w:color="auto" w:fill="DBE5F1"/>
          </w:tcPr>
          <w:p w14:paraId="49613F5D" w14:textId="77777777" w:rsidR="00FF3E83" w:rsidRPr="00850E5D" w:rsidRDefault="00FF3E83" w:rsidP="00730835">
            <w:pPr>
              <w:jc w:val="left"/>
              <w:rPr>
                <w:i/>
                <w:sz w:val="18"/>
                <w:szCs w:val="18"/>
              </w:rPr>
            </w:pPr>
          </w:p>
        </w:tc>
      </w:tr>
      <w:tr w:rsidR="00FF3E83" w:rsidRPr="00000AB3" w14:paraId="700D36AE" w14:textId="77777777" w:rsidTr="00730835">
        <w:trPr>
          <w:trHeight w:val="22"/>
          <w:tblHeader/>
        </w:trPr>
        <w:tc>
          <w:tcPr>
            <w:tcW w:w="1809" w:type="dxa"/>
            <w:vMerge w:val="restart"/>
            <w:shd w:val="clear" w:color="auto" w:fill="DBE5F1"/>
            <w:vAlign w:val="center"/>
          </w:tcPr>
          <w:p w14:paraId="59A43000" w14:textId="77777777" w:rsidR="00FF3E83" w:rsidRPr="00850E5D" w:rsidRDefault="00FF3E83" w:rsidP="00730835">
            <w:pPr>
              <w:jc w:val="left"/>
              <w:rPr>
                <w:i/>
                <w:sz w:val="18"/>
                <w:szCs w:val="18"/>
              </w:rPr>
            </w:pPr>
            <w:r w:rsidRPr="00850E5D">
              <w:rPr>
                <w:i/>
                <w:sz w:val="18"/>
                <w:szCs w:val="18"/>
              </w:rPr>
              <w:t xml:space="preserve">7j – Purchase 2 </w:t>
            </w:r>
          </w:p>
          <w:p w14:paraId="0AD25262" w14:textId="77777777" w:rsidR="00FF3E83" w:rsidRPr="00850E5D" w:rsidRDefault="00FF3E83" w:rsidP="00730835">
            <w:pPr>
              <w:jc w:val="left"/>
              <w:rPr>
                <w:i/>
                <w:sz w:val="18"/>
                <w:szCs w:val="18"/>
              </w:rPr>
            </w:pPr>
            <w:r w:rsidRPr="00850E5D">
              <w:rPr>
                <w:i/>
                <w:sz w:val="18"/>
                <w:szCs w:val="18"/>
              </w:rPr>
              <w:t>[BASE 3 WK27_07]</w:t>
            </w:r>
          </w:p>
        </w:tc>
        <w:tc>
          <w:tcPr>
            <w:tcW w:w="1276" w:type="dxa"/>
            <w:shd w:val="clear" w:color="auto" w:fill="DBE5F1"/>
          </w:tcPr>
          <w:p w14:paraId="41AF400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tcPr>
          <w:p w14:paraId="7B386937" w14:textId="77777777" w:rsidR="00FF3E83" w:rsidRPr="00000AB3" w:rsidRDefault="00FF3E83" w:rsidP="00730835">
            <w:pPr>
              <w:jc w:val="center"/>
              <w:rPr>
                <w:sz w:val="18"/>
                <w:szCs w:val="18"/>
              </w:rPr>
            </w:pPr>
            <w:r w:rsidRPr="00000AB3">
              <w:rPr>
                <w:sz w:val="18"/>
                <w:szCs w:val="18"/>
              </w:rPr>
              <w:t>10</w:t>
            </w:r>
          </w:p>
        </w:tc>
        <w:tc>
          <w:tcPr>
            <w:tcW w:w="1134" w:type="dxa"/>
            <w:shd w:val="clear" w:color="auto" w:fill="DBE5F1"/>
          </w:tcPr>
          <w:p w14:paraId="3E295BEA"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tcPr>
          <w:p w14:paraId="53B80071" w14:textId="77777777" w:rsidR="00FF3E83" w:rsidRPr="00000AB3" w:rsidRDefault="00FF3E83" w:rsidP="00730835">
            <w:pPr>
              <w:jc w:val="center"/>
              <w:rPr>
                <w:sz w:val="18"/>
                <w:szCs w:val="18"/>
              </w:rPr>
            </w:pPr>
          </w:p>
        </w:tc>
        <w:tc>
          <w:tcPr>
            <w:tcW w:w="1276" w:type="dxa"/>
            <w:shd w:val="clear" w:color="auto" w:fill="DBE5F1"/>
          </w:tcPr>
          <w:p w14:paraId="54F5C01F" w14:textId="77777777" w:rsidR="00FF3E83" w:rsidRPr="00000AB3" w:rsidRDefault="00FF3E83" w:rsidP="00730835">
            <w:pPr>
              <w:jc w:val="center"/>
              <w:rPr>
                <w:sz w:val="18"/>
                <w:szCs w:val="18"/>
              </w:rPr>
            </w:pPr>
          </w:p>
        </w:tc>
        <w:tc>
          <w:tcPr>
            <w:tcW w:w="1763" w:type="dxa"/>
            <w:vMerge/>
            <w:shd w:val="clear" w:color="auto" w:fill="DBE5F1"/>
          </w:tcPr>
          <w:p w14:paraId="72D853A1" w14:textId="77777777" w:rsidR="00FF3E83" w:rsidRPr="00850E5D" w:rsidRDefault="00FF3E83" w:rsidP="00730835">
            <w:pPr>
              <w:jc w:val="left"/>
              <w:rPr>
                <w:i/>
                <w:sz w:val="18"/>
                <w:szCs w:val="18"/>
              </w:rPr>
            </w:pPr>
          </w:p>
        </w:tc>
      </w:tr>
      <w:tr w:rsidR="00FF3E83" w:rsidRPr="00000AB3" w14:paraId="57202EC9" w14:textId="77777777" w:rsidTr="00730835">
        <w:trPr>
          <w:trHeight w:val="22"/>
          <w:tblHeader/>
        </w:trPr>
        <w:tc>
          <w:tcPr>
            <w:tcW w:w="1809" w:type="dxa"/>
            <w:vMerge/>
            <w:shd w:val="clear" w:color="auto" w:fill="DBE5F1"/>
            <w:vAlign w:val="center"/>
          </w:tcPr>
          <w:p w14:paraId="45F7A054" w14:textId="77777777" w:rsidR="00FF3E83" w:rsidRPr="00850E5D" w:rsidRDefault="00FF3E83" w:rsidP="00730835">
            <w:pPr>
              <w:jc w:val="left"/>
              <w:rPr>
                <w:i/>
                <w:sz w:val="18"/>
                <w:szCs w:val="18"/>
              </w:rPr>
            </w:pPr>
          </w:p>
        </w:tc>
        <w:tc>
          <w:tcPr>
            <w:tcW w:w="1276" w:type="dxa"/>
            <w:shd w:val="clear" w:color="auto" w:fill="DBE5F1"/>
          </w:tcPr>
          <w:p w14:paraId="47CE9EBE"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tcPr>
          <w:p w14:paraId="5CACABE6"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tcPr>
          <w:p w14:paraId="674B7E5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563A4C4F" w14:textId="77777777" w:rsidR="00FF3E83" w:rsidRPr="00000AB3" w:rsidRDefault="00FF3E83" w:rsidP="00730835">
            <w:pPr>
              <w:jc w:val="center"/>
              <w:rPr>
                <w:sz w:val="18"/>
                <w:szCs w:val="18"/>
              </w:rPr>
            </w:pPr>
          </w:p>
        </w:tc>
        <w:tc>
          <w:tcPr>
            <w:tcW w:w="1276" w:type="dxa"/>
            <w:shd w:val="clear" w:color="auto" w:fill="DBE5F1"/>
          </w:tcPr>
          <w:p w14:paraId="158E4CD7" w14:textId="77777777" w:rsidR="00FF3E83" w:rsidRPr="00000AB3" w:rsidRDefault="00FF3E83" w:rsidP="00730835">
            <w:pPr>
              <w:jc w:val="center"/>
              <w:rPr>
                <w:sz w:val="18"/>
                <w:szCs w:val="18"/>
              </w:rPr>
            </w:pPr>
          </w:p>
        </w:tc>
        <w:tc>
          <w:tcPr>
            <w:tcW w:w="1763" w:type="dxa"/>
            <w:vMerge/>
            <w:shd w:val="clear" w:color="auto" w:fill="DBE5F1"/>
          </w:tcPr>
          <w:p w14:paraId="0F269B4A" w14:textId="77777777" w:rsidR="00FF3E83" w:rsidRPr="00850E5D" w:rsidRDefault="00FF3E83" w:rsidP="00730835">
            <w:pPr>
              <w:jc w:val="left"/>
              <w:rPr>
                <w:i/>
                <w:sz w:val="18"/>
                <w:szCs w:val="18"/>
              </w:rPr>
            </w:pPr>
          </w:p>
        </w:tc>
      </w:tr>
      <w:tr w:rsidR="00FF3E83" w:rsidRPr="00000AB3" w14:paraId="7B651176" w14:textId="77777777" w:rsidTr="00730835">
        <w:trPr>
          <w:trHeight w:val="539"/>
          <w:tblHeader/>
        </w:trPr>
        <w:tc>
          <w:tcPr>
            <w:tcW w:w="1809" w:type="dxa"/>
            <w:vMerge/>
            <w:shd w:val="clear" w:color="auto" w:fill="DBE5F1"/>
            <w:vAlign w:val="center"/>
          </w:tcPr>
          <w:p w14:paraId="08AFCB1C" w14:textId="77777777" w:rsidR="00FF3E83" w:rsidRPr="00850E5D" w:rsidRDefault="00FF3E83" w:rsidP="00730835">
            <w:pPr>
              <w:jc w:val="left"/>
              <w:rPr>
                <w:i/>
                <w:sz w:val="18"/>
                <w:szCs w:val="18"/>
              </w:rPr>
            </w:pPr>
          </w:p>
        </w:tc>
        <w:tc>
          <w:tcPr>
            <w:tcW w:w="1276" w:type="dxa"/>
            <w:shd w:val="clear" w:color="auto" w:fill="DBE5F1"/>
          </w:tcPr>
          <w:p w14:paraId="5B0FAED6"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tcPr>
          <w:p w14:paraId="03B3346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tcPr>
          <w:p w14:paraId="0CEDA258"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tcPr>
          <w:p w14:paraId="1379BE6C" w14:textId="77777777" w:rsidR="00FF3E83" w:rsidRPr="00000AB3" w:rsidRDefault="00FF3E83" w:rsidP="00730835">
            <w:pPr>
              <w:jc w:val="center"/>
              <w:rPr>
                <w:sz w:val="18"/>
                <w:szCs w:val="18"/>
              </w:rPr>
            </w:pPr>
            <w:r w:rsidRPr="00000AB3">
              <w:rPr>
                <w:sz w:val="18"/>
                <w:szCs w:val="18"/>
              </w:rPr>
              <w:t>5</w:t>
            </w:r>
          </w:p>
        </w:tc>
        <w:tc>
          <w:tcPr>
            <w:tcW w:w="1276" w:type="dxa"/>
            <w:shd w:val="clear" w:color="auto" w:fill="DBE5F1"/>
          </w:tcPr>
          <w:p w14:paraId="408AEE68"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tcPr>
          <w:p w14:paraId="2CE8D5F6" w14:textId="77777777" w:rsidR="00FF3E83" w:rsidRPr="00850E5D" w:rsidRDefault="00FF3E83" w:rsidP="00730835">
            <w:pPr>
              <w:jc w:val="left"/>
              <w:rPr>
                <w:i/>
                <w:sz w:val="18"/>
                <w:szCs w:val="18"/>
              </w:rPr>
            </w:pPr>
            <w:r w:rsidRPr="00850E5D">
              <w:rPr>
                <w:i/>
                <w:sz w:val="18"/>
                <w:szCs w:val="18"/>
              </w:rPr>
              <w:t>New permit</w:t>
            </w:r>
          </w:p>
        </w:tc>
      </w:tr>
      <w:tr w:rsidR="00FF3E83" w:rsidRPr="00000AB3" w14:paraId="4C4C6AF2" w14:textId="77777777" w:rsidTr="00730835">
        <w:trPr>
          <w:trHeight w:val="22"/>
          <w:tblHeader/>
        </w:trPr>
        <w:tc>
          <w:tcPr>
            <w:tcW w:w="1809" w:type="dxa"/>
            <w:vMerge w:val="restart"/>
            <w:shd w:val="clear" w:color="auto" w:fill="DBE5F1"/>
            <w:vAlign w:val="center"/>
          </w:tcPr>
          <w:p w14:paraId="6F5BC690" w14:textId="77777777" w:rsidR="00FF3E83" w:rsidRPr="00850E5D" w:rsidRDefault="00FF3E83" w:rsidP="00730835">
            <w:pPr>
              <w:jc w:val="left"/>
              <w:rPr>
                <w:i/>
                <w:sz w:val="18"/>
                <w:szCs w:val="18"/>
              </w:rPr>
            </w:pPr>
            <w:r w:rsidRPr="00850E5D">
              <w:rPr>
                <w:i/>
                <w:sz w:val="18"/>
                <w:szCs w:val="18"/>
              </w:rPr>
              <w:t xml:space="preserve">7j – Purchase 2 </w:t>
            </w:r>
          </w:p>
          <w:p w14:paraId="2EDD7554" w14:textId="77777777" w:rsidR="00FF3E83" w:rsidRPr="00850E5D" w:rsidRDefault="00FF3E83" w:rsidP="00730835">
            <w:pPr>
              <w:jc w:val="left"/>
              <w:rPr>
                <w:i/>
                <w:sz w:val="18"/>
                <w:szCs w:val="18"/>
              </w:rPr>
            </w:pPr>
            <w:r w:rsidRPr="00850E5D">
              <w:rPr>
                <w:i/>
                <w:sz w:val="18"/>
                <w:szCs w:val="18"/>
              </w:rPr>
              <w:t>[UPDATE WK37_07]</w:t>
            </w:r>
          </w:p>
        </w:tc>
        <w:tc>
          <w:tcPr>
            <w:tcW w:w="1276" w:type="dxa"/>
            <w:shd w:val="clear" w:color="auto" w:fill="DBE5F1"/>
            <w:vAlign w:val="center"/>
          </w:tcPr>
          <w:p w14:paraId="00EAEA77" w14:textId="77777777" w:rsidR="00FF3E83" w:rsidRPr="00000AB3" w:rsidRDefault="00FF3E83" w:rsidP="00730835">
            <w:pPr>
              <w:jc w:val="left"/>
              <w:rPr>
                <w:sz w:val="18"/>
                <w:szCs w:val="18"/>
              </w:rPr>
            </w:pPr>
            <w:r w:rsidRPr="00000AB3">
              <w:rPr>
                <w:sz w:val="18"/>
                <w:szCs w:val="18"/>
              </w:rPr>
              <w:t>GB302840</w:t>
            </w:r>
          </w:p>
        </w:tc>
        <w:tc>
          <w:tcPr>
            <w:tcW w:w="1134" w:type="dxa"/>
            <w:shd w:val="clear" w:color="auto" w:fill="DBE5F1"/>
            <w:vAlign w:val="center"/>
          </w:tcPr>
          <w:p w14:paraId="4F318DA1" w14:textId="77777777" w:rsidR="00FF3E83" w:rsidRPr="00000AB3" w:rsidRDefault="00FF3E83" w:rsidP="00730835">
            <w:pPr>
              <w:jc w:val="center"/>
              <w:rPr>
                <w:sz w:val="18"/>
                <w:szCs w:val="18"/>
              </w:rPr>
            </w:pPr>
            <w:r w:rsidRPr="00000AB3">
              <w:rPr>
                <w:sz w:val="18"/>
                <w:szCs w:val="18"/>
              </w:rPr>
              <w:t>23</w:t>
            </w:r>
          </w:p>
        </w:tc>
        <w:tc>
          <w:tcPr>
            <w:tcW w:w="1134" w:type="dxa"/>
            <w:shd w:val="clear" w:color="auto" w:fill="DBE5F1"/>
            <w:vAlign w:val="center"/>
          </w:tcPr>
          <w:p w14:paraId="3B132E62"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9E7432F" w14:textId="77777777" w:rsidR="00FF3E83" w:rsidRPr="00000AB3" w:rsidRDefault="00FF3E83" w:rsidP="00730835">
            <w:pPr>
              <w:jc w:val="center"/>
              <w:rPr>
                <w:sz w:val="18"/>
                <w:szCs w:val="18"/>
              </w:rPr>
            </w:pPr>
            <w:r w:rsidRPr="00000AB3">
              <w:rPr>
                <w:sz w:val="18"/>
                <w:szCs w:val="18"/>
              </w:rPr>
              <w:t>23</w:t>
            </w:r>
          </w:p>
        </w:tc>
        <w:tc>
          <w:tcPr>
            <w:tcW w:w="1276" w:type="dxa"/>
            <w:shd w:val="clear" w:color="auto" w:fill="DBE5F1"/>
            <w:vAlign w:val="center"/>
          </w:tcPr>
          <w:p w14:paraId="68095D41" w14:textId="77777777" w:rsidR="00FF3E83" w:rsidRPr="00000AB3" w:rsidRDefault="00FF3E83" w:rsidP="00730835">
            <w:pPr>
              <w:jc w:val="center"/>
              <w:rPr>
                <w:sz w:val="18"/>
                <w:szCs w:val="18"/>
              </w:rPr>
            </w:pPr>
            <w:r w:rsidRPr="00000AB3">
              <w:rPr>
                <w:sz w:val="18"/>
                <w:szCs w:val="18"/>
              </w:rPr>
              <w:t>4</w:t>
            </w:r>
          </w:p>
        </w:tc>
        <w:tc>
          <w:tcPr>
            <w:tcW w:w="1763" w:type="dxa"/>
            <w:shd w:val="clear" w:color="auto" w:fill="DBE5F1"/>
          </w:tcPr>
          <w:p w14:paraId="4A4B7821" w14:textId="77777777" w:rsidR="00FF3E83" w:rsidRPr="00850E5D" w:rsidRDefault="00FF3E83" w:rsidP="00730835">
            <w:pPr>
              <w:jc w:val="left"/>
              <w:rPr>
                <w:i/>
                <w:sz w:val="18"/>
                <w:szCs w:val="18"/>
              </w:rPr>
            </w:pPr>
          </w:p>
        </w:tc>
      </w:tr>
      <w:tr w:rsidR="00FF3E83" w:rsidRPr="00000AB3" w14:paraId="501653F3" w14:textId="77777777" w:rsidTr="00730835">
        <w:trPr>
          <w:trHeight w:val="22"/>
          <w:tblHeader/>
        </w:trPr>
        <w:tc>
          <w:tcPr>
            <w:tcW w:w="1809" w:type="dxa"/>
            <w:vMerge/>
            <w:shd w:val="clear" w:color="auto" w:fill="DBE5F1"/>
            <w:vAlign w:val="center"/>
          </w:tcPr>
          <w:p w14:paraId="2AAFA167" w14:textId="77777777" w:rsidR="00FF3E83" w:rsidRPr="00000AB3" w:rsidRDefault="00FF3E83" w:rsidP="00730835">
            <w:pPr>
              <w:jc w:val="left"/>
              <w:rPr>
                <w:sz w:val="18"/>
                <w:szCs w:val="18"/>
              </w:rPr>
            </w:pPr>
          </w:p>
        </w:tc>
        <w:tc>
          <w:tcPr>
            <w:tcW w:w="1276" w:type="dxa"/>
            <w:shd w:val="clear" w:color="auto" w:fill="DBE5F1"/>
            <w:vAlign w:val="center"/>
          </w:tcPr>
          <w:p w14:paraId="2ECFBDF1" w14:textId="77777777" w:rsidR="00FF3E83" w:rsidRPr="00000AB3" w:rsidRDefault="00FF3E83" w:rsidP="00730835">
            <w:pPr>
              <w:jc w:val="left"/>
              <w:rPr>
                <w:sz w:val="18"/>
                <w:szCs w:val="18"/>
              </w:rPr>
            </w:pPr>
            <w:r w:rsidRPr="00000AB3">
              <w:rPr>
                <w:sz w:val="18"/>
                <w:szCs w:val="18"/>
              </w:rPr>
              <w:t>GB303220</w:t>
            </w:r>
          </w:p>
        </w:tc>
        <w:tc>
          <w:tcPr>
            <w:tcW w:w="1134" w:type="dxa"/>
            <w:shd w:val="clear" w:color="auto" w:fill="DBE5F1"/>
            <w:vAlign w:val="center"/>
          </w:tcPr>
          <w:p w14:paraId="72B69200" w14:textId="77777777" w:rsidR="00FF3E83" w:rsidRPr="00000AB3" w:rsidRDefault="00FF3E83" w:rsidP="00730835">
            <w:pPr>
              <w:jc w:val="center"/>
              <w:rPr>
                <w:sz w:val="18"/>
                <w:szCs w:val="18"/>
              </w:rPr>
            </w:pPr>
            <w:r w:rsidRPr="00000AB3">
              <w:rPr>
                <w:sz w:val="18"/>
                <w:szCs w:val="18"/>
              </w:rPr>
              <w:t>4</w:t>
            </w:r>
          </w:p>
        </w:tc>
        <w:tc>
          <w:tcPr>
            <w:tcW w:w="1134" w:type="dxa"/>
            <w:shd w:val="clear" w:color="auto" w:fill="DBE5F1"/>
            <w:vAlign w:val="center"/>
          </w:tcPr>
          <w:p w14:paraId="610C06D4"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256EE489" w14:textId="77777777" w:rsidR="00FF3E83" w:rsidRPr="00000AB3" w:rsidRDefault="00FF3E83" w:rsidP="00730835">
            <w:pPr>
              <w:jc w:val="center"/>
              <w:rPr>
                <w:sz w:val="18"/>
                <w:szCs w:val="18"/>
              </w:rPr>
            </w:pPr>
            <w:r w:rsidRPr="00000AB3">
              <w:rPr>
                <w:sz w:val="18"/>
                <w:szCs w:val="18"/>
              </w:rPr>
              <w:t>4</w:t>
            </w:r>
          </w:p>
        </w:tc>
        <w:tc>
          <w:tcPr>
            <w:tcW w:w="1276" w:type="dxa"/>
            <w:shd w:val="clear" w:color="auto" w:fill="DBE5F1"/>
            <w:vAlign w:val="center"/>
          </w:tcPr>
          <w:p w14:paraId="2A42165D" w14:textId="77777777" w:rsidR="00FF3E83" w:rsidRPr="00000AB3" w:rsidRDefault="00FF3E83" w:rsidP="00730835">
            <w:pPr>
              <w:jc w:val="center"/>
              <w:rPr>
                <w:sz w:val="18"/>
                <w:szCs w:val="18"/>
              </w:rPr>
            </w:pPr>
            <w:r w:rsidRPr="00000AB3">
              <w:rPr>
                <w:sz w:val="18"/>
                <w:szCs w:val="18"/>
              </w:rPr>
              <w:t>7</w:t>
            </w:r>
          </w:p>
        </w:tc>
        <w:tc>
          <w:tcPr>
            <w:tcW w:w="1763" w:type="dxa"/>
            <w:shd w:val="clear" w:color="auto" w:fill="DBE5F1"/>
          </w:tcPr>
          <w:p w14:paraId="4460C946" w14:textId="77777777" w:rsidR="00FF3E83" w:rsidRPr="00850E5D" w:rsidRDefault="00FF3E83" w:rsidP="00730835">
            <w:pPr>
              <w:jc w:val="left"/>
              <w:rPr>
                <w:i/>
                <w:sz w:val="18"/>
                <w:szCs w:val="18"/>
              </w:rPr>
            </w:pPr>
          </w:p>
        </w:tc>
      </w:tr>
      <w:tr w:rsidR="00FF3E83" w:rsidRPr="00000AB3" w14:paraId="08AA6043" w14:textId="77777777" w:rsidTr="00730835">
        <w:trPr>
          <w:trHeight w:val="22"/>
          <w:tblHeader/>
        </w:trPr>
        <w:tc>
          <w:tcPr>
            <w:tcW w:w="1809" w:type="dxa"/>
            <w:vMerge/>
            <w:shd w:val="clear" w:color="auto" w:fill="DBE5F1"/>
            <w:vAlign w:val="center"/>
          </w:tcPr>
          <w:p w14:paraId="039F8319" w14:textId="77777777" w:rsidR="00FF3E83" w:rsidRPr="00000AB3" w:rsidRDefault="00FF3E83" w:rsidP="00730835">
            <w:pPr>
              <w:jc w:val="left"/>
              <w:rPr>
                <w:sz w:val="18"/>
                <w:szCs w:val="18"/>
              </w:rPr>
            </w:pPr>
          </w:p>
        </w:tc>
        <w:tc>
          <w:tcPr>
            <w:tcW w:w="1276" w:type="dxa"/>
            <w:shd w:val="clear" w:color="auto" w:fill="DBE5F1"/>
            <w:vAlign w:val="center"/>
          </w:tcPr>
          <w:p w14:paraId="19750630" w14:textId="77777777" w:rsidR="00FF3E83" w:rsidRPr="00000AB3" w:rsidRDefault="00FF3E83" w:rsidP="00730835">
            <w:pPr>
              <w:jc w:val="left"/>
              <w:rPr>
                <w:sz w:val="18"/>
                <w:szCs w:val="18"/>
              </w:rPr>
            </w:pPr>
            <w:r w:rsidRPr="00000AB3">
              <w:rPr>
                <w:sz w:val="18"/>
                <w:szCs w:val="18"/>
              </w:rPr>
              <w:t>GB303420</w:t>
            </w:r>
          </w:p>
        </w:tc>
        <w:tc>
          <w:tcPr>
            <w:tcW w:w="1134" w:type="dxa"/>
            <w:shd w:val="clear" w:color="auto" w:fill="DBE5F1"/>
            <w:vAlign w:val="center"/>
          </w:tcPr>
          <w:p w14:paraId="397B2A71"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45180412" w14:textId="77777777" w:rsidR="00FF3E83" w:rsidRPr="00000AB3" w:rsidRDefault="00FF3E83" w:rsidP="00730835">
            <w:pPr>
              <w:jc w:val="center"/>
              <w:rPr>
                <w:sz w:val="18"/>
                <w:szCs w:val="18"/>
              </w:rPr>
            </w:pPr>
            <w:r w:rsidRPr="00000AB3">
              <w:rPr>
                <w:sz w:val="18"/>
                <w:szCs w:val="18"/>
              </w:rPr>
              <w:t>12</w:t>
            </w:r>
          </w:p>
        </w:tc>
        <w:tc>
          <w:tcPr>
            <w:tcW w:w="1134" w:type="dxa"/>
            <w:shd w:val="clear" w:color="auto" w:fill="DBE5F1"/>
            <w:vAlign w:val="center"/>
          </w:tcPr>
          <w:p w14:paraId="45610A45"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6D3C9D7" w14:textId="77777777" w:rsidR="00FF3E83" w:rsidRPr="00000AB3" w:rsidRDefault="00FF3E83" w:rsidP="00730835">
            <w:pPr>
              <w:jc w:val="center"/>
              <w:rPr>
                <w:sz w:val="18"/>
                <w:szCs w:val="18"/>
              </w:rPr>
            </w:pPr>
            <w:r w:rsidRPr="00000AB3">
              <w:rPr>
                <w:sz w:val="18"/>
                <w:szCs w:val="18"/>
              </w:rPr>
              <w:t>12</w:t>
            </w:r>
          </w:p>
        </w:tc>
        <w:tc>
          <w:tcPr>
            <w:tcW w:w="1763" w:type="dxa"/>
            <w:shd w:val="clear" w:color="auto" w:fill="DBE5F1"/>
          </w:tcPr>
          <w:p w14:paraId="75F30F99" w14:textId="77777777" w:rsidR="00FF3E83" w:rsidRPr="00850E5D" w:rsidRDefault="00FF3E83" w:rsidP="00730835">
            <w:pPr>
              <w:jc w:val="left"/>
              <w:rPr>
                <w:i/>
                <w:sz w:val="18"/>
                <w:szCs w:val="18"/>
              </w:rPr>
            </w:pPr>
          </w:p>
        </w:tc>
      </w:tr>
      <w:tr w:rsidR="00FF3E83" w:rsidRPr="00000AB3" w14:paraId="7531F23F" w14:textId="77777777" w:rsidTr="00730835">
        <w:trPr>
          <w:trHeight w:val="22"/>
          <w:tblHeader/>
        </w:trPr>
        <w:tc>
          <w:tcPr>
            <w:tcW w:w="1809" w:type="dxa"/>
            <w:vMerge/>
            <w:shd w:val="clear" w:color="auto" w:fill="DBE5F1"/>
            <w:vAlign w:val="center"/>
          </w:tcPr>
          <w:p w14:paraId="0B3BB19A" w14:textId="77777777" w:rsidR="00FF3E83" w:rsidRPr="00000AB3" w:rsidRDefault="00FF3E83" w:rsidP="00730835">
            <w:pPr>
              <w:jc w:val="left"/>
              <w:rPr>
                <w:sz w:val="18"/>
                <w:szCs w:val="18"/>
              </w:rPr>
            </w:pPr>
          </w:p>
        </w:tc>
        <w:tc>
          <w:tcPr>
            <w:tcW w:w="1276" w:type="dxa"/>
            <w:shd w:val="clear" w:color="auto" w:fill="DBE5F1"/>
            <w:vAlign w:val="center"/>
          </w:tcPr>
          <w:p w14:paraId="0C190A76" w14:textId="77777777" w:rsidR="00FF3E83" w:rsidRPr="00000AB3" w:rsidRDefault="00FF3E83" w:rsidP="00730835">
            <w:pPr>
              <w:jc w:val="left"/>
              <w:rPr>
                <w:sz w:val="18"/>
                <w:szCs w:val="18"/>
              </w:rPr>
            </w:pPr>
            <w:r w:rsidRPr="00000AB3">
              <w:rPr>
                <w:sz w:val="18"/>
                <w:szCs w:val="18"/>
              </w:rPr>
              <w:t>GB303460</w:t>
            </w:r>
          </w:p>
        </w:tc>
        <w:tc>
          <w:tcPr>
            <w:tcW w:w="1134" w:type="dxa"/>
            <w:shd w:val="clear" w:color="auto" w:fill="DBE5F1"/>
            <w:vAlign w:val="center"/>
          </w:tcPr>
          <w:p w14:paraId="37B2F61B"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67984E36"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8FD56BE" w14:textId="77777777" w:rsidR="00FF3E83" w:rsidRPr="00000AB3" w:rsidRDefault="00FF3E83" w:rsidP="00730835">
            <w:pPr>
              <w:jc w:val="center"/>
              <w:rPr>
                <w:sz w:val="18"/>
                <w:szCs w:val="18"/>
              </w:rPr>
            </w:pPr>
            <w:r w:rsidRPr="00000AB3">
              <w:rPr>
                <w:sz w:val="18"/>
                <w:szCs w:val="18"/>
              </w:rPr>
              <w:t>11</w:t>
            </w:r>
          </w:p>
        </w:tc>
        <w:tc>
          <w:tcPr>
            <w:tcW w:w="1276" w:type="dxa"/>
            <w:shd w:val="clear" w:color="auto" w:fill="DBE5F1"/>
            <w:vAlign w:val="center"/>
          </w:tcPr>
          <w:p w14:paraId="09F58ACC" w14:textId="77777777" w:rsidR="00FF3E83" w:rsidRPr="00000AB3" w:rsidRDefault="00FF3E83" w:rsidP="00730835">
            <w:pPr>
              <w:jc w:val="center"/>
              <w:rPr>
                <w:sz w:val="18"/>
                <w:szCs w:val="18"/>
              </w:rPr>
            </w:pPr>
            <w:r w:rsidRPr="00000AB3">
              <w:rPr>
                <w:sz w:val="18"/>
                <w:szCs w:val="18"/>
              </w:rPr>
              <w:t>1</w:t>
            </w:r>
          </w:p>
        </w:tc>
        <w:tc>
          <w:tcPr>
            <w:tcW w:w="1763" w:type="dxa"/>
            <w:shd w:val="clear" w:color="auto" w:fill="DBE5F1"/>
          </w:tcPr>
          <w:p w14:paraId="2BDA6A6F" w14:textId="77777777" w:rsidR="00FF3E83" w:rsidRPr="00850E5D" w:rsidRDefault="00FF3E83" w:rsidP="00730835">
            <w:pPr>
              <w:jc w:val="left"/>
              <w:rPr>
                <w:i/>
                <w:sz w:val="18"/>
                <w:szCs w:val="18"/>
              </w:rPr>
            </w:pPr>
          </w:p>
        </w:tc>
      </w:tr>
      <w:tr w:rsidR="00FF3E83" w:rsidRPr="00000AB3" w14:paraId="1CEB1324" w14:textId="77777777" w:rsidTr="00730835">
        <w:trPr>
          <w:trHeight w:val="22"/>
          <w:tblHeader/>
        </w:trPr>
        <w:tc>
          <w:tcPr>
            <w:tcW w:w="1809" w:type="dxa"/>
            <w:vMerge/>
            <w:shd w:val="clear" w:color="auto" w:fill="DBE5F1"/>
            <w:vAlign w:val="center"/>
          </w:tcPr>
          <w:p w14:paraId="1827577F" w14:textId="77777777" w:rsidR="00FF3E83" w:rsidRPr="00000AB3" w:rsidRDefault="00FF3E83" w:rsidP="00730835">
            <w:pPr>
              <w:jc w:val="left"/>
              <w:rPr>
                <w:sz w:val="18"/>
                <w:szCs w:val="18"/>
              </w:rPr>
            </w:pPr>
          </w:p>
        </w:tc>
        <w:tc>
          <w:tcPr>
            <w:tcW w:w="1276" w:type="dxa"/>
            <w:shd w:val="clear" w:color="auto" w:fill="DBE5F1"/>
            <w:vAlign w:val="center"/>
          </w:tcPr>
          <w:p w14:paraId="38545950" w14:textId="77777777" w:rsidR="00FF3E83" w:rsidRPr="00000AB3" w:rsidRDefault="00FF3E83" w:rsidP="00730835">
            <w:pPr>
              <w:jc w:val="left"/>
              <w:rPr>
                <w:sz w:val="18"/>
                <w:szCs w:val="18"/>
              </w:rPr>
            </w:pPr>
            <w:r w:rsidRPr="00000AB3">
              <w:rPr>
                <w:sz w:val="18"/>
                <w:szCs w:val="18"/>
              </w:rPr>
              <w:t>GB40162A</w:t>
            </w:r>
          </w:p>
        </w:tc>
        <w:tc>
          <w:tcPr>
            <w:tcW w:w="1134" w:type="dxa"/>
            <w:shd w:val="clear" w:color="auto" w:fill="DBE5F1"/>
            <w:vAlign w:val="center"/>
          </w:tcPr>
          <w:p w14:paraId="16F3120E" w14:textId="77777777" w:rsidR="00FF3E83" w:rsidRPr="00000AB3" w:rsidRDefault="00FF3E83" w:rsidP="00730835">
            <w:pPr>
              <w:jc w:val="center"/>
              <w:rPr>
                <w:sz w:val="18"/>
                <w:szCs w:val="18"/>
              </w:rPr>
            </w:pPr>
            <w:r w:rsidRPr="00000AB3">
              <w:rPr>
                <w:sz w:val="18"/>
                <w:szCs w:val="18"/>
              </w:rPr>
              <w:t>9</w:t>
            </w:r>
          </w:p>
        </w:tc>
        <w:tc>
          <w:tcPr>
            <w:tcW w:w="1134" w:type="dxa"/>
            <w:shd w:val="clear" w:color="auto" w:fill="DBE5F1"/>
            <w:vAlign w:val="center"/>
          </w:tcPr>
          <w:p w14:paraId="06085B36"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099FDBF8" w14:textId="77777777" w:rsidR="00FF3E83" w:rsidRPr="00000AB3" w:rsidRDefault="00FF3E83" w:rsidP="00730835">
            <w:pPr>
              <w:jc w:val="center"/>
              <w:rPr>
                <w:sz w:val="18"/>
                <w:szCs w:val="18"/>
              </w:rPr>
            </w:pPr>
            <w:r w:rsidRPr="00000AB3">
              <w:rPr>
                <w:sz w:val="18"/>
                <w:szCs w:val="18"/>
              </w:rPr>
              <w:t>9</w:t>
            </w:r>
          </w:p>
        </w:tc>
        <w:tc>
          <w:tcPr>
            <w:tcW w:w="1276" w:type="dxa"/>
            <w:shd w:val="clear" w:color="auto" w:fill="DBE5F1"/>
            <w:vAlign w:val="center"/>
          </w:tcPr>
          <w:p w14:paraId="54C67928"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tcPr>
          <w:p w14:paraId="5D22D8FC" w14:textId="77777777" w:rsidR="00FF3E83" w:rsidRPr="00850E5D" w:rsidRDefault="00FF3E83" w:rsidP="00730835">
            <w:pPr>
              <w:jc w:val="left"/>
              <w:rPr>
                <w:i/>
                <w:sz w:val="18"/>
                <w:szCs w:val="18"/>
              </w:rPr>
            </w:pPr>
          </w:p>
        </w:tc>
      </w:tr>
      <w:tr w:rsidR="00FF3E83" w:rsidRPr="00000AB3" w14:paraId="47DA6D32" w14:textId="77777777" w:rsidTr="00730835">
        <w:trPr>
          <w:trHeight w:val="22"/>
          <w:tblHeader/>
        </w:trPr>
        <w:tc>
          <w:tcPr>
            <w:tcW w:w="1809" w:type="dxa"/>
            <w:vMerge/>
            <w:shd w:val="clear" w:color="auto" w:fill="DBE5F1"/>
            <w:vAlign w:val="center"/>
          </w:tcPr>
          <w:p w14:paraId="014A0C85" w14:textId="77777777" w:rsidR="00FF3E83" w:rsidRPr="00000AB3" w:rsidRDefault="00FF3E83" w:rsidP="00730835">
            <w:pPr>
              <w:jc w:val="left"/>
              <w:rPr>
                <w:sz w:val="18"/>
                <w:szCs w:val="18"/>
              </w:rPr>
            </w:pPr>
          </w:p>
        </w:tc>
        <w:tc>
          <w:tcPr>
            <w:tcW w:w="1276" w:type="dxa"/>
            <w:shd w:val="clear" w:color="auto" w:fill="DBE5F1"/>
            <w:vAlign w:val="center"/>
          </w:tcPr>
          <w:p w14:paraId="10CF05E3" w14:textId="77777777" w:rsidR="00FF3E83" w:rsidRPr="00000AB3" w:rsidRDefault="00FF3E83" w:rsidP="00730835">
            <w:pPr>
              <w:jc w:val="left"/>
              <w:rPr>
                <w:sz w:val="18"/>
                <w:szCs w:val="18"/>
              </w:rPr>
            </w:pPr>
            <w:r w:rsidRPr="00000AB3">
              <w:rPr>
                <w:sz w:val="18"/>
                <w:szCs w:val="18"/>
              </w:rPr>
              <w:t>GB40184A</w:t>
            </w:r>
          </w:p>
        </w:tc>
        <w:tc>
          <w:tcPr>
            <w:tcW w:w="1134" w:type="dxa"/>
            <w:shd w:val="clear" w:color="auto" w:fill="DBE5F1"/>
            <w:vAlign w:val="center"/>
          </w:tcPr>
          <w:p w14:paraId="71219873" w14:textId="77777777" w:rsidR="00FF3E83" w:rsidRPr="00000AB3" w:rsidRDefault="00FF3E83" w:rsidP="00730835">
            <w:pPr>
              <w:jc w:val="center"/>
              <w:rPr>
                <w:sz w:val="18"/>
                <w:szCs w:val="18"/>
              </w:rPr>
            </w:pPr>
            <w:r w:rsidRPr="00000AB3">
              <w:rPr>
                <w:sz w:val="18"/>
                <w:szCs w:val="18"/>
              </w:rPr>
              <w:t>3</w:t>
            </w:r>
          </w:p>
        </w:tc>
        <w:tc>
          <w:tcPr>
            <w:tcW w:w="1134" w:type="dxa"/>
            <w:shd w:val="clear" w:color="auto" w:fill="DBE5F1"/>
            <w:vAlign w:val="center"/>
          </w:tcPr>
          <w:p w14:paraId="30E267F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78BADAB9" w14:textId="77777777" w:rsidR="00FF3E83" w:rsidRPr="00000AB3" w:rsidRDefault="00FF3E83" w:rsidP="00730835">
            <w:pPr>
              <w:jc w:val="center"/>
              <w:rPr>
                <w:sz w:val="18"/>
                <w:szCs w:val="18"/>
              </w:rPr>
            </w:pPr>
            <w:r w:rsidRPr="00000AB3">
              <w:rPr>
                <w:sz w:val="18"/>
                <w:szCs w:val="18"/>
              </w:rPr>
              <w:t>3</w:t>
            </w:r>
          </w:p>
        </w:tc>
        <w:tc>
          <w:tcPr>
            <w:tcW w:w="1276" w:type="dxa"/>
            <w:shd w:val="clear" w:color="auto" w:fill="DBE5F1"/>
            <w:vAlign w:val="center"/>
          </w:tcPr>
          <w:p w14:paraId="3365D84E" w14:textId="77777777" w:rsidR="00FF3E83" w:rsidRPr="00000AB3" w:rsidRDefault="00FF3E83" w:rsidP="00730835">
            <w:pPr>
              <w:jc w:val="center"/>
              <w:rPr>
                <w:sz w:val="18"/>
                <w:szCs w:val="18"/>
              </w:rPr>
            </w:pPr>
            <w:r w:rsidRPr="00000AB3">
              <w:rPr>
                <w:sz w:val="18"/>
                <w:szCs w:val="18"/>
              </w:rPr>
              <w:t>5</w:t>
            </w:r>
          </w:p>
        </w:tc>
        <w:tc>
          <w:tcPr>
            <w:tcW w:w="1763" w:type="dxa"/>
            <w:shd w:val="clear" w:color="auto" w:fill="DBE5F1"/>
            <w:vAlign w:val="center"/>
          </w:tcPr>
          <w:p w14:paraId="6527EDCB" w14:textId="77777777" w:rsidR="00FF3E83" w:rsidRPr="00850E5D" w:rsidRDefault="00FF3E83" w:rsidP="00730835">
            <w:pPr>
              <w:jc w:val="left"/>
              <w:rPr>
                <w:i/>
                <w:sz w:val="18"/>
                <w:szCs w:val="18"/>
              </w:rPr>
            </w:pPr>
          </w:p>
        </w:tc>
      </w:tr>
      <w:tr w:rsidR="00FF3E83" w:rsidRPr="00000AB3" w14:paraId="7FB8B2B4" w14:textId="77777777" w:rsidTr="00730835">
        <w:trPr>
          <w:trHeight w:val="22"/>
          <w:tblHeader/>
        </w:trPr>
        <w:tc>
          <w:tcPr>
            <w:tcW w:w="1809" w:type="dxa"/>
            <w:vMerge/>
            <w:shd w:val="clear" w:color="auto" w:fill="DBE5F1"/>
            <w:vAlign w:val="center"/>
          </w:tcPr>
          <w:p w14:paraId="219BF8F3" w14:textId="77777777" w:rsidR="00FF3E83" w:rsidRPr="00000AB3" w:rsidRDefault="00FF3E83" w:rsidP="00730835">
            <w:pPr>
              <w:jc w:val="left"/>
              <w:rPr>
                <w:sz w:val="18"/>
                <w:szCs w:val="18"/>
              </w:rPr>
            </w:pPr>
          </w:p>
        </w:tc>
        <w:tc>
          <w:tcPr>
            <w:tcW w:w="1276" w:type="dxa"/>
            <w:shd w:val="clear" w:color="auto" w:fill="DBE5F1"/>
            <w:vAlign w:val="center"/>
          </w:tcPr>
          <w:p w14:paraId="77AA3753" w14:textId="77777777" w:rsidR="00FF3E83" w:rsidRPr="00000AB3" w:rsidRDefault="00FF3E83" w:rsidP="00730835">
            <w:pPr>
              <w:jc w:val="left"/>
              <w:rPr>
                <w:sz w:val="18"/>
                <w:szCs w:val="18"/>
              </w:rPr>
            </w:pPr>
            <w:r w:rsidRPr="00000AB3">
              <w:rPr>
                <w:sz w:val="18"/>
                <w:szCs w:val="18"/>
              </w:rPr>
              <w:t>GB40186D</w:t>
            </w:r>
          </w:p>
        </w:tc>
        <w:tc>
          <w:tcPr>
            <w:tcW w:w="1134" w:type="dxa"/>
            <w:shd w:val="clear" w:color="auto" w:fill="DBE5F1"/>
            <w:vAlign w:val="center"/>
          </w:tcPr>
          <w:p w14:paraId="58195C11" w14:textId="77777777" w:rsidR="00FF3E83" w:rsidRPr="00000AB3" w:rsidRDefault="00FF3E83" w:rsidP="00730835">
            <w:pPr>
              <w:jc w:val="center"/>
              <w:rPr>
                <w:sz w:val="18"/>
                <w:szCs w:val="18"/>
              </w:rPr>
            </w:pPr>
            <w:r w:rsidRPr="00000AB3">
              <w:rPr>
                <w:sz w:val="18"/>
                <w:szCs w:val="18"/>
              </w:rPr>
              <w:t>1</w:t>
            </w:r>
          </w:p>
        </w:tc>
        <w:tc>
          <w:tcPr>
            <w:tcW w:w="1134" w:type="dxa"/>
            <w:shd w:val="clear" w:color="auto" w:fill="DBE5F1"/>
            <w:vAlign w:val="center"/>
          </w:tcPr>
          <w:p w14:paraId="5FEDEE30" w14:textId="77777777" w:rsidR="00FF3E83" w:rsidRPr="00000AB3" w:rsidRDefault="00FF3E83" w:rsidP="00730835">
            <w:pPr>
              <w:jc w:val="center"/>
              <w:rPr>
                <w:sz w:val="18"/>
                <w:szCs w:val="18"/>
              </w:rPr>
            </w:pPr>
            <w:r w:rsidRPr="00000AB3">
              <w:rPr>
                <w:sz w:val="18"/>
                <w:szCs w:val="18"/>
              </w:rPr>
              <w:t>7</w:t>
            </w:r>
          </w:p>
        </w:tc>
        <w:tc>
          <w:tcPr>
            <w:tcW w:w="1134" w:type="dxa"/>
            <w:shd w:val="clear" w:color="auto" w:fill="DBE5F1"/>
            <w:vAlign w:val="center"/>
          </w:tcPr>
          <w:p w14:paraId="45D78480" w14:textId="77777777" w:rsidR="00FF3E83" w:rsidRPr="00000AB3" w:rsidRDefault="00FF3E83" w:rsidP="00730835">
            <w:pPr>
              <w:jc w:val="center"/>
              <w:rPr>
                <w:sz w:val="18"/>
                <w:szCs w:val="18"/>
              </w:rPr>
            </w:pPr>
          </w:p>
        </w:tc>
        <w:tc>
          <w:tcPr>
            <w:tcW w:w="1276" w:type="dxa"/>
            <w:shd w:val="clear" w:color="auto" w:fill="DBE5F1"/>
            <w:vAlign w:val="center"/>
          </w:tcPr>
          <w:p w14:paraId="7802ECE7" w14:textId="77777777" w:rsidR="00FF3E83" w:rsidRPr="00000AB3" w:rsidRDefault="00FF3E83" w:rsidP="00730835">
            <w:pPr>
              <w:jc w:val="center"/>
              <w:rPr>
                <w:sz w:val="18"/>
                <w:szCs w:val="18"/>
              </w:rPr>
            </w:pPr>
          </w:p>
        </w:tc>
        <w:tc>
          <w:tcPr>
            <w:tcW w:w="1763" w:type="dxa"/>
            <w:vMerge w:val="restart"/>
            <w:shd w:val="clear" w:color="auto" w:fill="DBE5F1"/>
          </w:tcPr>
          <w:p w14:paraId="234741EC" w14:textId="77777777" w:rsidR="00FF3E83" w:rsidRPr="00850E5D" w:rsidRDefault="00FF3E83" w:rsidP="00730835">
            <w:pPr>
              <w:jc w:val="left"/>
              <w:rPr>
                <w:i/>
                <w:sz w:val="18"/>
                <w:szCs w:val="18"/>
              </w:rPr>
            </w:pPr>
            <w:r w:rsidRPr="00850E5D">
              <w:rPr>
                <w:i/>
                <w:sz w:val="18"/>
                <w:szCs w:val="18"/>
              </w:rPr>
              <w:t>No ENC permits</w:t>
            </w:r>
          </w:p>
        </w:tc>
      </w:tr>
      <w:tr w:rsidR="00FF3E83" w:rsidRPr="00000AB3" w14:paraId="428091C0" w14:textId="77777777" w:rsidTr="00730835">
        <w:trPr>
          <w:trHeight w:val="22"/>
          <w:tblHeader/>
        </w:trPr>
        <w:tc>
          <w:tcPr>
            <w:tcW w:w="1809" w:type="dxa"/>
            <w:vMerge/>
            <w:shd w:val="clear" w:color="auto" w:fill="DBE5F1"/>
            <w:vAlign w:val="center"/>
          </w:tcPr>
          <w:p w14:paraId="6BAC9787" w14:textId="77777777" w:rsidR="00FF3E83" w:rsidRPr="00000AB3" w:rsidRDefault="00FF3E83" w:rsidP="00730835">
            <w:pPr>
              <w:jc w:val="left"/>
              <w:rPr>
                <w:sz w:val="18"/>
                <w:szCs w:val="18"/>
              </w:rPr>
            </w:pPr>
          </w:p>
        </w:tc>
        <w:tc>
          <w:tcPr>
            <w:tcW w:w="1276" w:type="dxa"/>
            <w:shd w:val="clear" w:color="auto" w:fill="DBE5F1"/>
            <w:vAlign w:val="center"/>
          </w:tcPr>
          <w:p w14:paraId="573E04DC" w14:textId="77777777" w:rsidR="00FF3E83" w:rsidRPr="00000AB3" w:rsidRDefault="00FF3E83" w:rsidP="00730835">
            <w:pPr>
              <w:jc w:val="left"/>
              <w:rPr>
                <w:sz w:val="18"/>
                <w:szCs w:val="18"/>
              </w:rPr>
            </w:pPr>
            <w:r w:rsidRPr="00000AB3">
              <w:rPr>
                <w:sz w:val="18"/>
                <w:szCs w:val="18"/>
              </w:rPr>
              <w:t>GB40202A</w:t>
            </w:r>
          </w:p>
        </w:tc>
        <w:tc>
          <w:tcPr>
            <w:tcW w:w="1134" w:type="dxa"/>
            <w:shd w:val="clear" w:color="auto" w:fill="DBE5F1"/>
            <w:vAlign w:val="center"/>
          </w:tcPr>
          <w:p w14:paraId="014D5EA4" w14:textId="77777777" w:rsidR="00FF3E83" w:rsidRPr="00000AB3" w:rsidRDefault="00FF3E83" w:rsidP="00730835">
            <w:pPr>
              <w:jc w:val="center"/>
              <w:rPr>
                <w:sz w:val="18"/>
                <w:szCs w:val="18"/>
              </w:rPr>
            </w:pPr>
            <w:r w:rsidRPr="00000AB3">
              <w:rPr>
                <w:sz w:val="18"/>
                <w:szCs w:val="18"/>
              </w:rPr>
              <w:t>5</w:t>
            </w:r>
          </w:p>
        </w:tc>
        <w:tc>
          <w:tcPr>
            <w:tcW w:w="1134" w:type="dxa"/>
            <w:shd w:val="clear" w:color="auto" w:fill="DBE5F1"/>
            <w:vAlign w:val="center"/>
          </w:tcPr>
          <w:p w14:paraId="10347094"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46CF9DAE" w14:textId="77777777" w:rsidR="00FF3E83" w:rsidRPr="00000AB3" w:rsidRDefault="00FF3E83" w:rsidP="00730835">
            <w:pPr>
              <w:jc w:val="center"/>
              <w:rPr>
                <w:sz w:val="18"/>
                <w:szCs w:val="18"/>
              </w:rPr>
            </w:pPr>
          </w:p>
        </w:tc>
        <w:tc>
          <w:tcPr>
            <w:tcW w:w="1276" w:type="dxa"/>
            <w:shd w:val="clear" w:color="auto" w:fill="DBE5F1"/>
            <w:vAlign w:val="center"/>
          </w:tcPr>
          <w:p w14:paraId="25E0FF3B" w14:textId="77777777" w:rsidR="00FF3E83" w:rsidRPr="00000AB3" w:rsidRDefault="00FF3E83" w:rsidP="00730835">
            <w:pPr>
              <w:jc w:val="center"/>
              <w:rPr>
                <w:sz w:val="18"/>
                <w:szCs w:val="18"/>
              </w:rPr>
            </w:pPr>
          </w:p>
        </w:tc>
        <w:tc>
          <w:tcPr>
            <w:tcW w:w="1763" w:type="dxa"/>
            <w:vMerge/>
            <w:shd w:val="clear" w:color="auto" w:fill="DBE5F1"/>
            <w:vAlign w:val="center"/>
          </w:tcPr>
          <w:p w14:paraId="43AC4284" w14:textId="77777777" w:rsidR="00FF3E83" w:rsidRPr="00850E5D" w:rsidRDefault="00FF3E83" w:rsidP="00730835">
            <w:pPr>
              <w:jc w:val="left"/>
              <w:rPr>
                <w:i/>
                <w:sz w:val="18"/>
                <w:szCs w:val="18"/>
              </w:rPr>
            </w:pPr>
          </w:p>
        </w:tc>
      </w:tr>
      <w:tr w:rsidR="00FF3E83" w:rsidRPr="00000AB3" w14:paraId="4F946CEC" w14:textId="77777777" w:rsidTr="00730835">
        <w:trPr>
          <w:trHeight w:val="22"/>
          <w:tblHeader/>
        </w:trPr>
        <w:tc>
          <w:tcPr>
            <w:tcW w:w="1809" w:type="dxa"/>
            <w:vMerge/>
            <w:shd w:val="clear" w:color="auto" w:fill="DBE5F1"/>
            <w:vAlign w:val="center"/>
          </w:tcPr>
          <w:p w14:paraId="59645DBF" w14:textId="77777777" w:rsidR="00FF3E83" w:rsidRPr="00000AB3" w:rsidRDefault="00FF3E83" w:rsidP="00730835">
            <w:pPr>
              <w:jc w:val="left"/>
              <w:rPr>
                <w:sz w:val="18"/>
                <w:szCs w:val="18"/>
              </w:rPr>
            </w:pPr>
          </w:p>
        </w:tc>
        <w:tc>
          <w:tcPr>
            <w:tcW w:w="1276" w:type="dxa"/>
            <w:shd w:val="clear" w:color="auto" w:fill="DBE5F1"/>
            <w:vAlign w:val="center"/>
          </w:tcPr>
          <w:p w14:paraId="7A6D50E9" w14:textId="77777777" w:rsidR="00FF3E83" w:rsidRPr="00000AB3" w:rsidRDefault="00FF3E83" w:rsidP="00730835">
            <w:pPr>
              <w:jc w:val="left"/>
              <w:rPr>
                <w:sz w:val="18"/>
                <w:szCs w:val="18"/>
              </w:rPr>
            </w:pPr>
            <w:r w:rsidRPr="00000AB3">
              <w:rPr>
                <w:sz w:val="18"/>
                <w:szCs w:val="18"/>
              </w:rPr>
              <w:t>GB50162B</w:t>
            </w:r>
          </w:p>
        </w:tc>
        <w:tc>
          <w:tcPr>
            <w:tcW w:w="1134" w:type="dxa"/>
            <w:shd w:val="clear" w:color="auto" w:fill="DBE5F1"/>
            <w:vAlign w:val="center"/>
          </w:tcPr>
          <w:p w14:paraId="4EC5E365" w14:textId="77777777" w:rsidR="00FF3E83" w:rsidRPr="00000AB3" w:rsidRDefault="00FF3E83" w:rsidP="00730835">
            <w:pPr>
              <w:jc w:val="center"/>
              <w:rPr>
                <w:sz w:val="18"/>
                <w:szCs w:val="18"/>
              </w:rPr>
            </w:pPr>
            <w:r w:rsidRPr="00000AB3">
              <w:rPr>
                <w:sz w:val="18"/>
                <w:szCs w:val="18"/>
              </w:rPr>
              <w:t>11</w:t>
            </w:r>
          </w:p>
        </w:tc>
        <w:tc>
          <w:tcPr>
            <w:tcW w:w="1134" w:type="dxa"/>
            <w:shd w:val="clear" w:color="auto" w:fill="DBE5F1"/>
            <w:vAlign w:val="center"/>
          </w:tcPr>
          <w:p w14:paraId="18B17123" w14:textId="77777777" w:rsidR="00FF3E83" w:rsidRPr="00000AB3" w:rsidRDefault="00FF3E83" w:rsidP="00730835">
            <w:pPr>
              <w:jc w:val="center"/>
              <w:rPr>
                <w:sz w:val="18"/>
                <w:szCs w:val="18"/>
              </w:rPr>
            </w:pPr>
            <w:r w:rsidRPr="00000AB3">
              <w:rPr>
                <w:sz w:val="18"/>
                <w:szCs w:val="18"/>
              </w:rPr>
              <w:t>0</w:t>
            </w:r>
          </w:p>
        </w:tc>
        <w:tc>
          <w:tcPr>
            <w:tcW w:w="1134" w:type="dxa"/>
            <w:shd w:val="clear" w:color="auto" w:fill="DBE5F1"/>
            <w:vAlign w:val="center"/>
          </w:tcPr>
          <w:p w14:paraId="6A4DFE37" w14:textId="77777777" w:rsidR="00FF3E83" w:rsidRPr="00000AB3" w:rsidRDefault="00FF3E83" w:rsidP="00730835">
            <w:pPr>
              <w:jc w:val="center"/>
              <w:rPr>
                <w:sz w:val="18"/>
                <w:szCs w:val="18"/>
              </w:rPr>
            </w:pPr>
          </w:p>
        </w:tc>
        <w:tc>
          <w:tcPr>
            <w:tcW w:w="1276" w:type="dxa"/>
            <w:shd w:val="clear" w:color="auto" w:fill="DBE5F1"/>
            <w:vAlign w:val="center"/>
          </w:tcPr>
          <w:p w14:paraId="4D1E6E27" w14:textId="77777777" w:rsidR="00FF3E83" w:rsidRPr="00000AB3" w:rsidRDefault="00FF3E83" w:rsidP="00730835">
            <w:pPr>
              <w:jc w:val="center"/>
              <w:rPr>
                <w:sz w:val="18"/>
                <w:szCs w:val="18"/>
              </w:rPr>
            </w:pPr>
          </w:p>
        </w:tc>
        <w:tc>
          <w:tcPr>
            <w:tcW w:w="1763" w:type="dxa"/>
            <w:vMerge/>
            <w:shd w:val="clear" w:color="auto" w:fill="DBE5F1"/>
            <w:vAlign w:val="center"/>
          </w:tcPr>
          <w:p w14:paraId="2374B6C5" w14:textId="77777777" w:rsidR="00FF3E83" w:rsidRPr="00850E5D" w:rsidRDefault="00FF3E83" w:rsidP="00730835">
            <w:pPr>
              <w:jc w:val="left"/>
              <w:rPr>
                <w:i/>
                <w:sz w:val="18"/>
                <w:szCs w:val="18"/>
              </w:rPr>
            </w:pPr>
          </w:p>
        </w:tc>
      </w:tr>
      <w:tr w:rsidR="00FF3E83" w:rsidRPr="00000AB3" w14:paraId="058FFE51" w14:textId="77777777" w:rsidTr="00730835">
        <w:trPr>
          <w:trHeight w:val="22"/>
          <w:tblHeader/>
        </w:trPr>
        <w:tc>
          <w:tcPr>
            <w:tcW w:w="1809" w:type="dxa"/>
            <w:vMerge/>
            <w:shd w:val="clear" w:color="auto" w:fill="DBE5F1"/>
            <w:vAlign w:val="center"/>
          </w:tcPr>
          <w:p w14:paraId="0C236CE9" w14:textId="77777777" w:rsidR="00FF3E83" w:rsidRPr="00000AB3" w:rsidRDefault="00FF3E83" w:rsidP="00730835">
            <w:pPr>
              <w:jc w:val="left"/>
              <w:rPr>
                <w:sz w:val="18"/>
                <w:szCs w:val="18"/>
              </w:rPr>
            </w:pPr>
          </w:p>
        </w:tc>
        <w:tc>
          <w:tcPr>
            <w:tcW w:w="1276" w:type="dxa"/>
            <w:shd w:val="clear" w:color="auto" w:fill="DBE5F1"/>
            <w:vAlign w:val="center"/>
          </w:tcPr>
          <w:p w14:paraId="4615CB96" w14:textId="77777777" w:rsidR="00FF3E83" w:rsidRPr="00000AB3" w:rsidRDefault="00FF3E83" w:rsidP="00730835">
            <w:pPr>
              <w:jc w:val="left"/>
              <w:rPr>
                <w:sz w:val="18"/>
                <w:szCs w:val="18"/>
              </w:rPr>
            </w:pPr>
            <w:r w:rsidRPr="00000AB3">
              <w:rPr>
                <w:sz w:val="18"/>
                <w:szCs w:val="18"/>
              </w:rPr>
              <w:t>GB50162C</w:t>
            </w:r>
          </w:p>
        </w:tc>
        <w:tc>
          <w:tcPr>
            <w:tcW w:w="1134" w:type="dxa"/>
            <w:shd w:val="clear" w:color="auto" w:fill="DBE5F1"/>
            <w:vAlign w:val="center"/>
          </w:tcPr>
          <w:p w14:paraId="4D300206" w14:textId="77777777" w:rsidR="00FF3E83" w:rsidRPr="00000AB3" w:rsidRDefault="00FF3E83" w:rsidP="00730835">
            <w:pPr>
              <w:jc w:val="center"/>
              <w:rPr>
                <w:sz w:val="18"/>
                <w:szCs w:val="18"/>
              </w:rPr>
            </w:pPr>
          </w:p>
        </w:tc>
        <w:tc>
          <w:tcPr>
            <w:tcW w:w="1134" w:type="dxa"/>
            <w:shd w:val="clear" w:color="auto" w:fill="DBE5F1"/>
            <w:vAlign w:val="center"/>
          </w:tcPr>
          <w:p w14:paraId="45CA736D" w14:textId="77777777" w:rsidR="00FF3E83" w:rsidRPr="00000AB3" w:rsidRDefault="00FF3E83" w:rsidP="00730835">
            <w:pPr>
              <w:jc w:val="center"/>
              <w:rPr>
                <w:sz w:val="18"/>
                <w:szCs w:val="18"/>
              </w:rPr>
            </w:pPr>
          </w:p>
        </w:tc>
        <w:tc>
          <w:tcPr>
            <w:tcW w:w="1134" w:type="dxa"/>
            <w:shd w:val="clear" w:color="auto" w:fill="DBE5F1"/>
            <w:vAlign w:val="center"/>
          </w:tcPr>
          <w:p w14:paraId="02BAEEDF" w14:textId="77777777" w:rsidR="00FF3E83" w:rsidRPr="00000AB3" w:rsidRDefault="00FF3E83" w:rsidP="00730835">
            <w:pPr>
              <w:jc w:val="center"/>
              <w:rPr>
                <w:sz w:val="18"/>
                <w:szCs w:val="18"/>
              </w:rPr>
            </w:pPr>
          </w:p>
        </w:tc>
        <w:tc>
          <w:tcPr>
            <w:tcW w:w="1276" w:type="dxa"/>
            <w:shd w:val="clear" w:color="auto" w:fill="DBE5F1"/>
            <w:vAlign w:val="center"/>
          </w:tcPr>
          <w:p w14:paraId="586AA56C" w14:textId="77777777" w:rsidR="00FF3E83" w:rsidRPr="00000AB3" w:rsidRDefault="00FF3E83" w:rsidP="00730835">
            <w:pPr>
              <w:jc w:val="center"/>
              <w:rPr>
                <w:sz w:val="18"/>
                <w:szCs w:val="18"/>
              </w:rPr>
            </w:pPr>
          </w:p>
        </w:tc>
        <w:tc>
          <w:tcPr>
            <w:tcW w:w="1763" w:type="dxa"/>
            <w:shd w:val="clear" w:color="auto" w:fill="DBE5F1"/>
            <w:vAlign w:val="center"/>
          </w:tcPr>
          <w:p w14:paraId="0E58F3DC" w14:textId="1DF7D1A6" w:rsidR="00FF3E83" w:rsidRPr="00850E5D" w:rsidRDefault="0083030C" w:rsidP="00730835">
            <w:pPr>
              <w:jc w:val="left"/>
              <w:rPr>
                <w:i/>
                <w:sz w:val="18"/>
                <w:szCs w:val="18"/>
              </w:rPr>
            </w:pPr>
            <w:r w:rsidRPr="0083030C">
              <w:rPr>
                <w:i/>
                <w:sz w:val="18"/>
                <w:szCs w:val="18"/>
              </w:rPr>
              <w:t xml:space="preserve">No ENC permits and </w:t>
            </w:r>
            <w:r w:rsidR="00FF3E83" w:rsidRPr="00850E5D">
              <w:rPr>
                <w:i/>
                <w:sz w:val="18"/>
                <w:szCs w:val="18"/>
              </w:rPr>
              <w:t>No updates for this cell</w:t>
            </w:r>
          </w:p>
        </w:tc>
      </w:tr>
      <w:tr w:rsidR="00FF3E83" w:rsidRPr="00000AB3" w14:paraId="1BE28747" w14:textId="77777777" w:rsidTr="00730835">
        <w:trPr>
          <w:trHeight w:val="22"/>
          <w:tblHeader/>
        </w:trPr>
        <w:tc>
          <w:tcPr>
            <w:tcW w:w="1809" w:type="dxa"/>
            <w:vMerge/>
            <w:shd w:val="clear" w:color="auto" w:fill="DBE5F1"/>
            <w:vAlign w:val="center"/>
          </w:tcPr>
          <w:p w14:paraId="001C102B" w14:textId="77777777" w:rsidR="00FF3E83" w:rsidRPr="00000AB3" w:rsidRDefault="00FF3E83" w:rsidP="00730835">
            <w:pPr>
              <w:jc w:val="left"/>
              <w:rPr>
                <w:sz w:val="18"/>
                <w:szCs w:val="18"/>
              </w:rPr>
            </w:pPr>
          </w:p>
        </w:tc>
        <w:tc>
          <w:tcPr>
            <w:tcW w:w="1276" w:type="dxa"/>
            <w:shd w:val="clear" w:color="auto" w:fill="DBE5F1"/>
            <w:vAlign w:val="center"/>
          </w:tcPr>
          <w:p w14:paraId="4FA4F193" w14:textId="77777777" w:rsidR="00FF3E83" w:rsidRPr="00000AB3" w:rsidRDefault="00FF3E83" w:rsidP="00730835">
            <w:pPr>
              <w:jc w:val="left"/>
              <w:rPr>
                <w:sz w:val="18"/>
                <w:szCs w:val="18"/>
              </w:rPr>
            </w:pPr>
            <w:r w:rsidRPr="00000AB3">
              <w:rPr>
                <w:sz w:val="18"/>
                <w:szCs w:val="18"/>
              </w:rPr>
              <w:t>GB50162D</w:t>
            </w:r>
          </w:p>
        </w:tc>
        <w:tc>
          <w:tcPr>
            <w:tcW w:w="1134" w:type="dxa"/>
            <w:shd w:val="clear" w:color="auto" w:fill="DBE5F1"/>
            <w:vAlign w:val="center"/>
          </w:tcPr>
          <w:p w14:paraId="05D477D6" w14:textId="77777777" w:rsidR="00FF3E83" w:rsidRPr="00000AB3" w:rsidRDefault="00FF3E83" w:rsidP="00730835">
            <w:pPr>
              <w:jc w:val="center"/>
              <w:rPr>
                <w:sz w:val="18"/>
                <w:szCs w:val="18"/>
              </w:rPr>
            </w:pPr>
          </w:p>
        </w:tc>
        <w:tc>
          <w:tcPr>
            <w:tcW w:w="1134" w:type="dxa"/>
            <w:shd w:val="clear" w:color="auto" w:fill="DBE5F1"/>
            <w:vAlign w:val="center"/>
          </w:tcPr>
          <w:p w14:paraId="43061007" w14:textId="77777777" w:rsidR="00FF3E83" w:rsidRPr="00000AB3" w:rsidRDefault="00FF3E83" w:rsidP="00730835">
            <w:pPr>
              <w:jc w:val="center"/>
              <w:rPr>
                <w:sz w:val="18"/>
                <w:szCs w:val="18"/>
              </w:rPr>
            </w:pPr>
          </w:p>
        </w:tc>
        <w:tc>
          <w:tcPr>
            <w:tcW w:w="1134" w:type="dxa"/>
            <w:shd w:val="clear" w:color="auto" w:fill="DBE5F1"/>
            <w:vAlign w:val="center"/>
          </w:tcPr>
          <w:p w14:paraId="5AA1BABA" w14:textId="77777777" w:rsidR="00FF3E83" w:rsidRPr="00000AB3" w:rsidRDefault="00FF3E83" w:rsidP="00730835">
            <w:pPr>
              <w:jc w:val="center"/>
              <w:rPr>
                <w:sz w:val="18"/>
                <w:szCs w:val="18"/>
              </w:rPr>
            </w:pPr>
          </w:p>
        </w:tc>
        <w:tc>
          <w:tcPr>
            <w:tcW w:w="1276" w:type="dxa"/>
            <w:shd w:val="clear" w:color="auto" w:fill="DBE5F1"/>
            <w:vAlign w:val="center"/>
          </w:tcPr>
          <w:p w14:paraId="098557C7" w14:textId="77777777" w:rsidR="00FF3E83" w:rsidRPr="00000AB3" w:rsidRDefault="00FF3E83" w:rsidP="00730835">
            <w:pPr>
              <w:jc w:val="center"/>
              <w:rPr>
                <w:sz w:val="18"/>
                <w:szCs w:val="18"/>
              </w:rPr>
            </w:pPr>
          </w:p>
        </w:tc>
        <w:tc>
          <w:tcPr>
            <w:tcW w:w="1763" w:type="dxa"/>
            <w:shd w:val="clear" w:color="auto" w:fill="DBE5F1"/>
            <w:vAlign w:val="center"/>
          </w:tcPr>
          <w:p w14:paraId="5B85177A" w14:textId="77777777" w:rsidR="00FF3E83" w:rsidRPr="00850E5D" w:rsidRDefault="00FF3E83" w:rsidP="00730835">
            <w:pPr>
              <w:jc w:val="left"/>
              <w:rPr>
                <w:i/>
                <w:sz w:val="18"/>
                <w:szCs w:val="18"/>
              </w:rPr>
            </w:pPr>
            <w:r w:rsidRPr="00850E5D">
              <w:rPr>
                <w:i/>
                <w:sz w:val="18"/>
                <w:szCs w:val="18"/>
              </w:rPr>
              <w:t>No updates for this cell</w:t>
            </w:r>
          </w:p>
        </w:tc>
      </w:tr>
      <w:tr w:rsidR="00FF3E83" w:rsidRPr="00000AB3" w14:paraId="645441EA" w14:textId="77777777" w:rsidTr="00730835">
        <w:trPr>
          <w:trHeight w:val="22"/>
          <w:tblHeader/>
        </w:trPr>
        <w:tc>
          <w:tcPr>
            <w:tcW w:w="1809" w:type="dxa"/>
            <w:vMerge/>
            <w:shd w:val="clear" w:color="auto" w:fill="DBE5F1"/>
            <w:vAlign w:val="center"/>
          </w:tcPr>
          <w:p w14:paraId="5C6C6E1B" w14:textId="77777777" w:rsidR="00FF3E83" w:rsidRPr="00000AB3" w:rsidRDefault="00FF3E83" w:rsidP="00730835">
            <w:pPr>
              <w:jc w:val="left"/>
              <w:rPr>
                <w:sz w:val="18"/>
                <w:szCs w:val="18"/>
              </w:rPr>
            </w:pPr>
          </w:p>
        </w:tc>
        <w:tc>
          <w:tcPr>
            <w:tcW w:w="1276" w:type="dxa"/>
            <w:shd w:val="clear" w:color="auto" w:fill="DBE5F1"/>
            <w:vAlign w:val="center"/>
          </w:tcPr>
          <w:p w14:paraId="46C8EE4E" w14:textId="77777777" w:rsidR="00FF3E83" w:rsidRPr="00000AB3" w:rsidRDefault="00FF3E83" w:rsidP="00730835">
            <w:pPr>
              <w:jc w:val="left"/>
              <w:rPr>
                <w:sz w:val="18"/>
                <w:szCs w:val="18"/>
              </w:rPr>
            </w:pPr>
            <w:r w:rsidRPr="00000AB3">
              <w:rPr>
                <w:sz w:val="18"/>
                <w:szCs w:val="18"/>
              </w:rPr>
              <w:t>GB50182A</w:t>
            </w:r>
          </w:p>
        </w:tc>
        <w:tc>
          <w:tcPr>
            <w:tcW w:w="1134" w:type="dxa"/>
            <w:shd w:val="clear" w:color="auto" w:fill="DBE5F1"/>
            <w:vAlign w:val="center"/>
          </w:tcPr>
          <w:p w14:paraId="256B00C7"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15098EFD" w14:textId="77777777" w:rsidR="00FF3E83" w:rsidRPr="00000AB3" w:rsidRDefault="00FF3E83" w:rsidP="00730835">
            <w:pPr>
              <w:jc w:val="center"/>
              <w:rPr>
                <w:sz w:val="18"/>
                <w:szCs w:val="18"/>
              </w:rPr>
            </w:pPr>
            <w:r w:rsidRPr="00000AB3">
              <w:rPr>
                <w:sz w:val="18"/>
                <w:szCs w:val="18"/>
              </w:rPr>
              <w:t>2</w:t>
            </w:r>
          </w:p>
        </w:tc>
        <w:tc>
          <w:tcPr>
            <w:tcW w:w="1134" w:type="dxa"/>
            <w:shd w:val="clear" w:color="auto" w:fill="DBE5F1"/>
            <w:vAlign w:val="center"/>
          </w:tcPr>
          <w:p w14:paraId="2ABF3855" w14:textId="77777777" w:rsidR="00FF3E83" w:rsidRPr="00000AB3" w:rsidRDefault="00FF3E83" w:rsidP="00730835">
            <w:pPr>
              <w:jc w:val="center"/>
              <w:rPr>
                <w:sz w:val="18"/>
                <w:szCs w:val="18"/>
              </w:rPr>
            </w:pPr>
            <w:r w:rsidRPr="00000AB3">
              <w:rPr>
                <w:sz w:val="18"/>
                <w:szCs w:val="18"/>
              </w:rPr>
              <w:t>2</w:t>
            </w:r>
          </w:p>
        </w:tc>
        <w:tc>
          <w:tcPr>
            <w:tcW w:w="1276" w:type="dxa"/>
            <w:shd w:val="clear" w:color="auto" w:fill="DBE5F1"/>
            <w:vAlign w:val="center"/>
          </w:tcPr>
          <w:p w14:paraId="04E0E61B" w14:textId="77777777" w:rsidR="00FF3E83" w:rsidRPr="00000AB3" w:rsidRDefault="00FF3E83" w:rsidP="00730835">
            <w:pPr>
              <w:jc w:val="center"/>
              <w:rPr>
                <w:sz w:val="18"/>
                <w:szCs w:val="18"/>
              </w:rPr>
            </w:pPr>
            <w:r w:rsidRPr="00000AB3">
              <w:rPr>
                <w:sz w:val="18"/>
                <w:szCs w:val="18"/>
              </w:rPr>
              <w:t>2</w:t>
            </w:r>
          </w:p>
        </w:tc>
        <w:tc>
          <w:tcPr>
            <w:tcW w:w="1763" w:type="dxa"/>
            <w:shd w:val="clear" w:color="auto" w:fill="DBE5F1"/>
            <w:vAlign w:val="center"/>
          </w:tcPr>
          <w:p w14:paraId="42E84963" w14:textId="77777777" w:rsidR="00FF3E83" w:rsidRPr="00850E5D" w:rsidRDefault="00FF3E83" w:rsidP="00730835">
            <w:pPr>
              <w:jc w:val="left"/>
              <w:rPr>
                <w:i/>
                <w:sz w:val="18"/>
                <w:szCs w:val="18"/>
              </w:rPr>
            </w:pPr>
          </w:p>
        </w:tc>
      </w:tr>
    </w:tbl>
    <w:p w14:paraId="0F719DE1" w14:textId="77777777" w:rsidR="00FF3E83" w:rsidRDefault="00FF3E83" w:rsidP="004F582E"/>
    <w:p w14:paraId="14C27B7C" w14:textId="77777777" w:rsidR="004F582E" w:rsidRPr="00A94802" w:rsidRDefault="00790E68" w:rsidP="001D52EE">
      <w:pPr>
        <w:pStyle w:val="Heading4"/>
      </w:pPr>
      <w:r>
        <w:br w:type="page"/>
      </w:r>
      <w:r w:rsidR="004F582E">
        <w:lastRenderedPageBreak/>
        <w:t>2.5.7 k</w:t>
      </w:r>
      <w:r w:rsidR="004F582E" w:rsidRPr="00A94802">
        <w:t xml:space="preserve">) </w:t>
      </w:r>
      <w:r w:rsidR="003417A2" w:rsidRPr="003417A2">
        <w:t>ECDIS management of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997"/>
        <w:gridCol w:w="279"/>
        <w:gridCol w:w="1276"/>
        <w:gridCol w:w="826"/>
        <w:gridCol w:w="449"/>
        <w:gridCol w:w="1276"/>
        <w:gridCol w:w="657"/>
        <w:gridCol w:w="619"/>
        <w:gridCol w:w="1763"/>
      </w:tblGrid>
      <w:tr w:rsidR="004F582E" w14:paraId="08ACE09A" w14:textId="77777777" w:rsidTr="00CB4150">
        <w:trPr>
          <w:trHeight w:val="454"/>
          <w:tblHeader/>
        </w:trPr>
        <w:tc>
          <w:tcPr>
            <w:tcW w:w="2381" w:type="dxa"/>
            <w:gridSpan w:val="2"/>
            <w:shd w:val="clear" w:color="auto" w:fill="CCFFCC"/>
            <w:vAlign w:val="center"/>
          </w:tcPr>
          <w:p w14:paraId="0408071D" w14:textId="77777777" w:rsidR="004F582E" w:rsidRPr="004065B1" w:rsidRDefault="004F582E" w:rsidP="00CB4150">
            <w:r w:rsidRPr="000A066E">
              <w:rPr>
                <w:b/>
              </w:rPr>
              <w:t>Test Reference</w:t>
            </w:r>
          </w:p>
        </w:tc>
        <w:tc>
          <w:tcPr>
            <w:tcW w:w="2381" w:type="dxa"/>
            <w:gridSpan w:val="3"/>
            <w:shd w:val="clear" w:color="auto" w:fill="CCFFCC"/>
            <w:vAlign w:val="center"/>
          </w:tcPr>
          <w:p w14:paraId="43058674" w14:textId="77777777" w:rsidR="004F582E" w:rsidRPr="004065B1" w:rsidRDefault="003417A2" w:rsidP="00CB4150">
            <w:r>
              <w:t>2.5.7 k</w:t>
            </w:r>
            <w:r w:rsidR="004F582E" w:rsidRPr="00A94802">
              <w:t>)</w:t>
            </w:r>
          </w:p>
        </w:tc>
        <w:tc>
          <w:tcPr>
            <w:tcW w:w="2382" w:type="dxa"/>
            <w:gridSpan w:val="3"/>
            <w:shd w:val="clear" w:color="auto" w:fill="CCFFCC"/>
            <w:vAlign w:val="center"/>
          </w:tcPr>
          <w:p w14:paraId="4603DC58" w14:textId="77777777" w:rsidR="004F582E" w:rsidRPr="004065B1" w:rsidRDefault="004F582E" w:rsidP="00CB4150">
            <w:r w:rsidRPr="000A066E">
              <w:rPr>
                <w:b/>
              </w:rPr>
              <w:t>IHO Reference</w:t>
            </w:r>
          </w:p>
        </w:tc>
        <w:tc>
          <w:tcPr>
            <w:tcW w:w="2382" w:type="dxa"/>
            <w:gridSpan w:val="2"/>
            <w:shd w:val="clear" w:color="auto" w:fill="CCFFCC"/>
            <w:vAlign w:val="center"/>
          </w:tcPr>
          <w:p w14:paraId="1D28EB65" w14:textId="77777777" w:rsidR="00441D0D" w:rsidRDefault="00441D0D" w:rsidP="00441D0D">
            <w:r>
              <w:t>S-63 6.5.1 &amp; Sect 5</w:t>
            </w:r>
          </w:p>
          <w:p w14:paraId="45DB49D9" w14:textId="77777777" w:rsidR="004F582E" w:rsidRPr="004065B1" w:rsidRDefault="00441D0D" w:rsidP="00441D0D">
            <w:r>
              <w:t>Appendix 2</w:t>
            </w:r>
          </w:p>
        </w:tc>
      </w:tr>
      <w:tr w:rsidR="004F582E" w14:paraId="59B65567" w14:textId="77777777" w:rsidTr="00CB4150">
        <w:trPr>
          <w:tblHeader/>
        </w:trPr>
        <w:tc>
          <w:tcPr>
            <w:tcW w:w="9526" w:type="dxa"/>
            <w:gridSpan w:val="10"/>
            <w:shd w:val="clear" w:color="auto" w:fill="CCFFCC"/>
            <w:vAlign w:val="center"/>
          </w:tcPr>
          <w:p w14:paraId="6B313475" w14:textId="77777777" w:rsidR="004F582E" w:rsidRDefault="004F582E" w:rsidP="00CB4150">
            <w:r w:rsidRPr="000A066E">
              <w:rPr>
                <w:b/>
              </w:rPr>
              <w:t>Test description</w:t>
            </w:r>
          </w:p>
        </w:tc>
      </w:tr>
      <w:tr w:rsidR="004F582E" w14:paraId="2F245414" w14:textId="77777777" w:rsidTr="00CB4150">
        <w:trPr>
          <w:tblHeader/>
        </w:trPr>
        <w:tc>
          <w:tcPr>
            <w:tcW w:w="9526" w:type="dxa"/>
            <w:gridSpan w:val="10"/>
            <w:vAlign w:val="center"/>
          </w:tcPr>
          <w:p w14:paraId="42F735A5" w14:textId="77777777" w:rsidR="00441D0D" w:rsidRPr="00DC4578" w:rsidRDefault="00441D0D" w:rsidP="002164D3">
            <w:pPr>
              <w:jc w:val="left"/>
              <w:rPr>
                <w:b/>
                <w:i/>
              </w:rPr>
            </w:pPr>
            <w:r w:rsidRPr="00DC4578">
              <w:rPr>
                <w:b/>
                <w:i/>
              </w:rPr>
              <w:t>ONLY FOR SYSTEMS THAT USE THE LATEST UPDATE EXCHANGE SET TO MANAGE THE IMPORT OF ENCs ACROSS MULTIPLE BASES</w:t>
            </w:r>
          </w:p>
          <w:p w14:paraId="20D1E3FE" w14:textId="77777777" w:rsidR="004F582E" w:rsidRPr="00DC4578" w:rsidRDefault="00441D0D" w:rsidP="002164D3">
            <w:pPr>
              <w:jc w:val="left"/>
              <w:rPr>
                <w:i/>
              </w:rPr>
            </w:pPr>
            <w:r w:rsidRPr="00DC4578">
              <w:rPr>
                <w:i/>
              </w:rPr>
              <w:t>Confirm the system displays a relevant warning when installing a base media that is newer than the latest installed update exchange set.</w:t>
            </w:r>
          </w:p>
        </w:tc>
      </w:tr>
      <w:tr w:rsidR="004F582E" w14:paraId="46DE3CAB" w14:textId="77777777" w:rsidTr="00CB4150">
        <w:trPr>
          <w:tblHeader/>
        </w:trPr>
        <w:tc>
          <w:tcPr>
            <w:tcW w:w="9526" w:type="dxa"/>
            <w:gridSpan w:val="10"/>
            <w:shd w:val="clear" w:color="auto" w:fill="CCFFCC"/>
            <w:vAlign w:val="center"/>
          </w:tcPr>
          <w:p w14:paraId="1FBA3DB6" w14:textId="77777777" w:rsidR="004F582E" w:rsidRPr="004065B1" w:rsidRDefault="004F582E" w:rsidP="00CB4150">
            <w:r w:rsidRPr="000A066E">
              <w:rPr>
                <w:b/>
              </w:rPr>
              <w:t>Setup</w:t>
            </w:r>
          </w:p>
        </w:tc>
      </w:tr>
      <w:tr w:rsidR="004F582E" w14:paraId="44A2C178" w14:textId="77777777" w:rsidTr="00CB4150">
        <w:trPr>
          <w:tblHeader/>
        </w:trPr>
        <w:tc>
          <w:tcPr>
            <w:tcW w:w="9526" w:type="dxa"/>
            <w:gridSpan w:val="10"/>
            <w:vAlign w:val="center"/>
          </w:tcPr>
          <w:p w14:paraId="56CA45E2" w14:textId="77777777" w:rsidR="00441D0D" w:rsidRPr="00DC4578" w:rsidRDefault="00441D0D" w:rsidP="00441D0D">
            <w:pPr>
              <w:rPr>
                <w:i/>
              </w:rPr>
            </w:pPr>
            <w:r w:rsidRPr="00DC4578">
              <w:rPr>
                <w:i/>
              </w:rPr>
              <w:t>No ENC permits or ENC cells installed.</w:t>
            </w:r>
          </w:p>
          <w:p w14:paraId="28E7E02C" w14:textId="77777777" w:rsidR="00441D0D" w:rsidRPr="00DC4578" w:rsidRDefault="00441D0D" w:rsidP="00441D0D">
            <w:pPr>
              <w:rPr>
                <w:i/>
              </w:rPr>
            </w:pPr>
            <w:r w:rsidRPr="00DC4578">
              <w:rPr>
                <w:i/>
              </w:rPr>
              <w:t>Test data used:</w:t>
            </w:r>
          </w:p>
          <w:p w14:paraId="628FAF21" w14:textId="77777777" w:rsidR="00441D0D" w:rsidRPr="00DC4578" w:rsidRDefault="00441D0D" w:rsidP="00441D0D">
            <w:pPr>
              <w:rPr>
                <w:i/>
              </w:rPr>
            </w:pPr>
            <w:r w:rsidRPr="00DC4578">
              <w:rPr>
                <w:i/>
              </w:rPr>
              <w:t>1) IHO.CRT / IHO.PUB [Pre-installed]</w:t>
            </w:r>
          </w:p>
          <w:p w14:paraId="3D3E7934" w14:textId="77777777" w:rsidR="00441D0D" w:rsidRPr="00DC4578" w:rsidRDefault="00441D0D" w:rsidP="00441D0D">
            <w:pPr>
              <w:rPr>
                <w:i/>
              </w:rPr>
            </w:pPr>
            <w:r w:rsidRPr="00DC4578">
              <w:rPr>
                <w:i/>
              </w:rPr>
              <w:t>2) PERMIT.TXT</w:t>
            </w:r>
          </w:p>
          <w:p w14:paraId="20BC8F2B" w14:textId="77777777" w:rsidR="00441D0D" w:rsidRPr="00DC4578" w:rsidRDefault="00441D0D" w:rsidP="00441D0D">
            <w:pPr>
              <w:rPr>
                <w:i/>
              </w:rPr>
            </w:pPr>
            <w:r w:rsidRPr="00DC4578">
              <w:rPr>
                <w:i/>
              </w:rPr>
              <w:t>3) WK19_07 Update Exchange Set</w:t>
            </w:r>
          </w:p>
          <w:p w14:paraId="7CCD1ED6" w14:textId="77777777" w:rsidR="00441D0D" w:rsidRPr="00DC4578" w:rsidRDefault="00441D0D" w:rsidP="00441D0D">
            <w:pPr>
              <w:rPr>
                <w:i/>
              </w:rPr>
            </w:pPr>
            <w:r w:rsidRPr="00DC4578">
              <w:rPr>
                <w:i/>
              </w:rPr>
              <w:t>4) Base Exchange sets (Bases 1-3)</w:t>
            </w:r>
          </w:p>
          <w:p w14:paraId="6424FD1D" w14:textId="77777777" w:rsidR="00441D0D" w:rsidRPr="00DC4578" w:rsidRDefault="00441D0D" w:rsidP="00441D0D">
            <w:pPr>
              <w:rPr>
                <w:i/>
              </w:rPr>
            </w:pPr>
          </w:p>
          <w:p w14:paraId="7A0F27A9" w14:textId="77777777" w:rsidR="00441D0D" w:rsidRPr="00DC4578" w:rsidRDefault="00441D0D" w:rsidP="00441D0D">
            <w:pPr>
              <w:rPr>
                <w:i/>
              </w:rPr>
            </w:pPr>
            <w:r w:rsidRPr="00DC4578">
              <w:rPr>
                <w:i/>
              </w:rPr>
              <w:t>Test data location:</w:t>
            </w:r>
          </w:p>
          <w:p w14:paraId="32716E57" w14:textId="77777777" w:rsidR="004F582E" w:rsidRPr="004065B1" w:rsidRDefault="00441D0D" w:rsidP="00441D0D">
            <w:r w:rsidRPr="00DC4578">
              <w:rPr>
                <w:i/>
              </w:rPr>
              <w:t>D:\IHO S-64 [S-63 TDS v1.2.1]\7 ENC Data Management [Optional]\Test 7k</w:t>
            </w:r>
          </w:p>
        </w:tc>
      </w:tr>
      <w:tr w:rsidR="004F582E" w14:paraId="1244145F" w14:textId="77777777" w:rsidTr="00CB4150">
        <w:trPr>
          <w:tblHeader/>
        </w:trPr>
        <w:tc>
          <w:tcPr>
            <w:tcW w:w="9526" w:type="dxa"/>
            <w:gridSpan w:val="10"/>
            <w:shd w:val="clear" w:color="auto" w:fill="CCFFCC"/>
            <w:vAlign w:val="center"/>
          </w:tcPr>
          <w:p w14:paraId="32E4E579" w14:textId="77777777" w:rsidR="004F582E" w:rsidRPr="004065B1" w:rsidRDefault="004F582E" w:rsidP="00CB4150">
            <w:r w:rsidRPr="000A066E">
              <w:rPr>
                <w:b/>
              </w:rPr>
              <w:t>Action</w:t>
            </w:r>
          </w:p>
        </w:tc>
      </w:tr>
      <w:tr w:rsidR="004F582E" w14:paraId="65FD399D" w14:textId="77777777" w:rsidTr="00CB4150">
        <w:trPr>
          <w:tblHeader/>
        </w:trPr>
        <w:tc>
          <w:tcPr>
            <w:tcW w:w="9526" w:type="dxa"/>
            <w:gridSpan w:val="10"/>
            <w:vAlign w:val="center"/>
          </w:tcPr>
          <w:p w14:paraId="1ED10574" w14:textId="77777777" w:rsidR="001835F6" w:rsidRDefault="00441D0D" w:rsidP="00441D0D">
            <w:pPr>
              <w:rPr>
                <w:i/>
              </w:rPr>
            </w:pPr>
            <w:r w:rsidRPr="00DC4578">
              <w:rPr>
                <w:i/>
              </w:rPr>
              <w:t>Install the permits at the location above</w:t>
            </w:r>
            <w:r w:rsidR="00850E5D">
              <w:rPr>
                <w:i/>
              </w:rPr>
              <w:t xml:space="preserve"> then load the “UPDATE WK19_07” </w:t>
            </w:r>
            <w:r w:rsidRPr="00DC4578">
              <w:rPr>
                <w:i/>
              </w:rPr>
              <w:t xml:space="preserve">exchange set. </w:t>
            </w:r>
          </w:p>
          <w:p w14:paraId="4143E6A3" w14:textId="77777777" w:rsidR="001835F6" w:rsidRDefault="00441D0D" w:rsidP="00441D0D">
            <w:pPr>
              <w:rPr>
                <w:i/>
              </w:rPr>
            </w:pPr>
            <w:r w:rsidRPr="00DC4578">
              <w:rPr>
                <w:i/>
              </w:rPr>
              <w:t>Load the base exchange sets as prompted by the system, i.e.</w:t>
            </w:r>
            <w:r w:rsidR="001835F6">
              <w:rPr>
                <w:i/>
              </w:rPr>
              <w:t>:</w:t>
            </w:r>
            <w:r w:rsidRPr="00DC4578">
              <w:rPr>
                <w:i/>
              </w:rPr>
              <w:t xml:space="preserve"> </w:t>
            </w:r>
          </w:p>
          <w:p w14:paraId="7CF77CB0" w14:textId="64F3DAE5" w:rsidR="00441D0D" w:rsidRPr="00DC4578" w:rsidRDefault="00441D0D" w:rsidP="00441D0D">
            <w:pPr>
              <w:rPr>
                <w:i/>
              </w:rPr>
            </w:pPr>
            <w:r w:rsidRPr="00DC4578">
              <w:rPr>
                <w:i/>
              </w:rPr>
              <w:t>BASE Media 1 dated 06 July 2006</w:t>
            </w:r>
          </w:p>
          <w:p w14:paraId="3D77597C" w14:textId="77777777" w:rsidR="00441D0D" w:rsidRPr="00DC4578" w:rsidRDefault="00441D0D" w:rsidP="00441D0D">
            <w:pPr>
              <w:rPr>
                <w:i/>
              </w:rPr>
            </w:pPr>
            <w:r w:rsidRPr="00DC4578">
              <w:rPr>
                <w:i/>
              </w:rPr>
              <w:t>BASE Media 2 dated 20 July 2006</w:t>
            </w:r>
          </w:p>
          <w:p w14:paraId="26B0B31B" w14:textId="77777777" w:rsidR="00441D0D" w:rsidRPr="00DC4578" w:rsidRDefault="00441D0D" w:rsidP="00441D0D">
            <w:pPr>
              <w:rPr>
                <w:i/>
              </w:rPr>
            </w:pPr>
            <w:r w:rsidRPr="00DC4578">
              <w:rPr>
                <w:i/>
              </w:rPr>
              <w:t>BASE Media 3 dated 03 August 2006 [Not available]</w:t>
            </w:r>
          </w:p>
          <w:p w14:paraId="63D3CA1B" w14:textId="77777777" w:rsidR="00441D0D" w:rsidRPr="00DC4578" w:rsidRDefault="00441D0D" w:rsidP="00441D0D">
            <w:pPr>
              <w:rPr>
                <w:i/>
              </w:rPr>
            </w:pPr>
            <w:r w:rsidRPr="00DC4578">
              <w:rPr>
                <w:i/>
              </w:rPr>
              <w:t>Attempt to load BASE 3 WK24_07 instead of the recommended BASE 3 (unavailable) above.</w:t>
            </w:r>
          </w:p>
          <w:p w14:paraId="4EFD4998" w14:textId="77777777" w:rsidR="004F582E" w:rsidRPr="00DC4578" w:rsidRDefault="00441D0D" w:rsidP="00441D0D">
            <w:pPr>
              <w:rPr>
                <w:i/>
              </w:rPr>
            </w:pPr>
            <w:r w:rsidRPr="00DC4578">
              <w:rPr>
                <w:i/>
              </w:rPr>
              <w:t>Install WK19/07 Update to bring all ENC up to date.</w:t>
            </w:r>
          </w:p>
        </w:tc>
      </w:tr>
      <w:tr w:rsidR="004F582E" w14:paraId="6CAB771D" w14:textId="77777777" w:rsidTr="00CB4150">
        <w:trPr>
          <w:tblHeader/>
        </w:trPr>
        <w:tc>
          <w:tcPr>
            <w:tcW w:w="9526" w:type="dxa"/>
            <w:gridSpan w:val="10"/>
            <w:shd w:val="clear" w:color="auto" w:fill="CCFFCC"/>
            <w:vAlign w:val="center"/>
          </w:tcPr>
          <w:p w14:paraId="3E981D5E" w14:textId="77777777" w:rsidR="004F582E" w:rsidRPr="004065B1" w:rsidRDefault="004F582E" w:rsidP="00CB4150">
            <w:r w:rsidRPr="000A066E">
              <w:rPr>
                <w:b/>
              </w:rPr>
              <w:t>Results</w:t>
            </w:r>
          </w:p>
        </w:tc>
      </w:tr>
      <w:tr w:rsidR="004F582E" w14:paraId="25BB4CBB" w14:textId="77777777" w:rsidTr="00CB4150">
        <w:trPr>
          <w:tblHeader/>
        </w:trPr>
        <w:tc>
          <w:tcPr>
            <w:tcW w:w="9526" w:type="dxa"/>
            <w:gridSpan w:val="10"/>
            <w:vAlign w:val="center"/>
          </w:tcPr>
          <w:p w14:paraId="090576D2" w14:textId="77777777" w:rsidR="00441D0D" w:rsidRPr="00DC4578" w:rsidRDefault="00441D0D" w:rsidP="00441D0D">
            <w:pPr>
              <w:jc w:val="left"/>
              <w:rPr>
                <w:i/>
              </w:rPr>
            </w:pPr>
            <w:r w:rsidRPr="00DC4578">
              <w:rPr>
                <w:i/>
              </w:rPr>
              <w:t>The system should read the permit file and the full products listing from the WK19/07 Update. The system should read the product listing to determine where all licenced ENC base [EN] cells are located, then using the STATUS.LST file prompt users to install the appropriate BASE media similar to test 7h. For example, The system should report a warning message when attempting to load BASE 3 WK27_07 similar to the following example: “This base media is not compatible with the currently installed Update media. Please install “Base media 3 dated 03 August 2006”.</w:t>
            </w:r>
          </w:p>
          <w:p w14:paraId="31ABFD54" w14:textId="77777777" w:rsidR="00441D0D" w:rsidRPr="00DC4578" w:rsidRDefault="00441D0D" w:rsidP="00441D0D">
            <w:pPr>
              <w:jc w:val="left"/>
              <w:rPr>
                <w:i/>
              </w:rPr>
            </w:pPr>
            <w:r w:rsidRPr="00DC4578">
              <w:rPr>
                <w:i/>
              </w:rPr>
              <w:t>The system can load all ENCs (base and updates) from Base 3 but when finally installing the WK19/07 update it would be useful if a message is displayed informing the user of the following: “A newer update is available not all ENCs may be up to date”</w:t>
            </w:r>
          </w:p>
          <w:p w14:paraId="2E224B58" w14:textId="77777777" w:rsidR="00441D0D" w:rsidRPr="00DC4578" w:rsidRDefault="00441D0D" w:rsidP="00441D0D">
            <w:pPr>
              <w:jc w:val="left"/>
              <w:rPr>
                <w:i/>
              </w:rPr>
            </w:pPr>
          </w:p>
          <w:p w14:paraId="74B141E9" w14:textId="77777777" w:rsidR="004F582E" w:rsidRPr="00DC4578" w:rsidRDefault="00441D0D" w:rsidP="00441D0D">
            <w:pPr>
              <w:jc w:val="left"/>
              <w:rPr>
                <w:i/>
              </w:rPr>
            </w:pPr>
            <w:r w:rsidRPr="00DC4578">
              <w:rPr>
                <w:i/>
              </w:rPr>
              <w:t>The Base 3 exchange set used in this test is dated 21 July 2007 which is newer than the latest available update exchange set.</w:t>
            </w:r>
          </w:p>
          <w:p w14:paraId="4F3A8AC5" w14:textId="77777777" w:rsidR="00000AB3" w:rsidRPr="00DC4578" w:rsidRDefault="00000AB3" w:rsidP="00441D0D">
            <w:pPr>
              <w:jc w:val="left"/>
              <w:rPr>
                <w:i/>
              </w:rPr>
            </w:pPr>
          </w:p>
          <w:p w14:paraId="13EA7C9D" w14:textId="77777777" w:rsidR="00441D0D" w:rsidRPr="00DC4578" w:rsidRDefault="00441D0D" w:rsidP="00441D0D">
            <w:pPr>
              <w:jc w:val="left"/>
              <w:rPr>
                <w:i/>
              </w:rPr>
            </w:pPr>
          </w:p>
        </w:tc>
      </w:tr>
      <w:tr w:rsidR="00441D0D" w14:paraId="7230A7DB" w14:textId="77777777" w:rsidTr="00E30B8F">
        <w:trPr>
          <w:trHeight w:val="28"/>
          <w:tblHeader/>
        </w:trPr>
        <w:tc>
          <w:tcPr>
            <w:tcW w:w="1384" w:type="dxa"/>
            <w:vMerge w:val="restart"/>
            <w:shd w:val="clear" w:color="auto" w:fill="8DB3E2"/>
            <w:vAlign w:val="center"/>
          </w:tcPr>
          <w:p w14:paraId="1D7B7688" w14:textId="77777777" w:rsidR="00441D0D" w:rsidRPr="00000AB3" w:rsidRDefault="00441D0D" w:rsidP="00E30B8F">
            <w:pPr>
              <w:jc w:val="center"/>
              <w:rPr>
                <w:b/>
                <w:sz w:val="18"/>
                <w:szCs w:val="18"/>
              </w:rPr>
            </w:pPr>
            <w:r w:rsidRPr="00000AB3">
              <w:rPr>
                <w:b/>
                <w:sz w:val="18"/>
                <w:szCs w:val="18"/>
              </w:rPr>
              <w:t>Test</w:t>
            </w:r>
          </w:p>
        </w:tc>
        <w:tc>
          <w:tcPr>
            <w:tcW w:w="1276" w:type="dxa"/>
            <w:gridSpan w:val="2"/>
            <w:vMerge w:val="restart"/>
            <w:shd w:val="clear" w:color="auto" w:fill="8DB3E2"/>
            <w:vAlign w:val="center"/>
          </w:tcPr>
          <w:p w14:paraId="247EF5A8" w14:textId="77777777" w:rsidR="00441D0D" w:rsidRPr="00000AB3" w:rsidRDefault="00441D0D" w:rsidP="00E30B8F">
            <w:pPr>
              <w:jc w:val="left"/>
              <w:rPr>
                <w:b/>
                <w:sz w:val="18"/>
                <w:szCs w:val="18"/>
              </w:rPr>
            </w:pPr>
            <w:r w:rsidRPr="00000AB3">
              <w:rPr>
                <w:b/>
                <w:sz w:val="18"/>
                <w:szCs w:val="18"/>
              </w:rPr>
              <w:t>Cell Name</w:t>
            </w:r>
          </w:p>
        </w:tc>
        <w:tc>
          <w:tcPr>
            <w:tcW w:w="2551" w:type="dxa"/>
            <w:gridSpan w:val="3"/>
            <w:shd w:val="clear" w:color="auto" w:fill="8DB3E2"/>
            <w:vAlign w:val="center"/>
          </w:tcPr>
          <w:p w14:paraId="35A2F4FD" w14:textId="77777777" w:rsidR="00441D0D" w:rsidRPr="00000AB3" w:rsidRDefault="00441D0D" w:rsidP="00E30B8F">
            <w:pPr>
              <w:jc w:val="center"/>
              <w:rPr>
                <w:b/>
                <w:sz w:val="18"/>
                <w:szCs w:val="18"/>
              </w:rPr>
            </w:pPr>
            <w:r w:rsidRPr="00000AB3">
              <w:rPr>
                <w:b/>
                <w:sz w:val="18"/>
                <w:szCs w:val="18"/>
              </w:rPr>
              <w:t>Exchange Set Content</w:t>
            </w:r>
          </w:p>
        </w:tc>
        <w:tc>
          <w:tcPr>
            <w:tcW w:w="2552" w:type="dxa"/>
            <w:gridSpan w:val="3"/>
            <w:shd w:val="clear" w:color="auto" w:fill="8DB3E2"/>
            <w:vAlign w:val="center"/>
          </w:tcPr>
          <w:p w14:paraId="479D6846" w14:textId="77777777" w:rsidR="00441D0D" w:rsidRPr="00000AB3" w:rsidRDefault="00441D0D" w:rsidP="00E30B8F">
            <w:pPr>
              <w:jc w:val="center"/>
              <w:rPr>
                <w:b/>
                <w:sz w:val="18"/>
                <w:szCs w:val="18"/>
              </w:rPr>
            </w:pPr>
            <w:r w:rsidRPr="00000AB3">
              <w:rPr>
                <w:b/>
                <w:sz w:val="18"/>
                <w:szCs w:val="18"/>
              </w:rPr>
              <w:t>Expected SENC Content</w:t>
            </w:r>
          </w:p>
        </w:tc>
        <w:tc>
          <w:tcPr>
            <w:tcW w:w="1763" w:type="dxa"/>
            <w:vMerge w:val="restart"/>
            <w:shd w:val="clear" w:color="auto" w:fill="8DB3E2"/>
            <w:vAlign w:val="center"/>
          </w:tcPr>
          <w:p w14:paraId="7CB62183" w14:textId="77777777" w:rsidR="00441D0D" w:rsidRPr="00000AB3" w:rsidRDefault="00B3420E" w:rsidP="00E30B8F">
            <w:pPr>
              <w:jc w:val="center"/>
              <w:rPr>
                <w:b/>
                <w:sz w:val="18"/>
                <w:szCs w:val="18"/>
              </w:rPr>
            </w:pPr>
            <w:r w:rsidRPr="00000AB3">
              <w:rPr>
                <w:b/>
                <w:sz w:val="18"/>
                <w:szCs w:val="18"/>
              </w:rPr>
              <w:t>Comments</w:t>
            </w:r>
          </w:p>
        </w:tc>
      </w:tr>
      <w:tr w:rsidR="00441D0D" w14:paraId="0286FF8A" w14:textId="77777777" w:rsidTr="00E30B8F">
        <w:trPr>
          <w:trHeight w:val="22"/>
          <w:tblHeader/>
        </w:trPr>
        <w:tc>
          <w:tcPr>
            <w:tcW w:w="1384" w:type="dxa"/>
            <w:vMerge/>
            <w:shd w:val="clear" w:color="auto" w:fill="6699FF"/>
            <w:vAlign w:val="center"/>
          </w:tcPr>
          <w:p w14:paraId="4FA473C5" w14:textId="77777777" w:rsidR="00441D0D" w:rsidRPr="00000AB3" w:rsidRDefault="00441D0D" w:rsidP="00E30B8F">
            <w:pPr>
              <w:jc w:val="left"/>
              <w:rPr>
                <w:sz w:val="18"/>
                <w:szCs w:val="18"/>
              </w:rPr>
            </w:pPr>
          </w:p>
        </w:tc>
        <w:tc>
          <w:tcPr>
            <w:tcW w:w="1276" w:type="dxa"/>
            <w:gridSpan w:val="2"/>
            <w:vMerge/>
            <w:shd w:val="clear" w:color="auto" w:fill="6699FF"/>
            <w:vAlign w:val="center"/>
          </w:tcPr>
          <w:p w14:paraId="72FA261A" w14:textId="77777777" w:rsidR="00441D0D" w:rsidRPr="00000AB3" w:rsidRDefault="00441D0D" w:rsidP="00E30B8F">
            <w:pPr>
              <w:jc w:val="left"/>
              <w:rPr>
                <w:sz w:val="18"/>
                <w:szCs w:val="18"/>
              </w:rPr>
            </w:pPr>
          </w:p>
        </w:tc>
        <w:tc>
          <w:tcPr>
            <w:tcW w:w="1276" w:type="dxa"/>
            <w:shd w:val="clear" w:color="auto" w:fill="8DB3E2"/>
            <w:vAlign w:val="center"/>
          </w:tcPr>
          <w:p w14:paraId="0194B5F9" w14:textId="77777777" w:rsidR="00441D0D" w:rsidRPr="00000AB3" w:rsidRDefault="00441D0D" w:rsidP="00E30B8F">
            <w:pPr>
              <w:jc w:val="left"/>
              <w:rPr>
                <w:b/>
                <w:sz w:val="18"/>
                <w:szCs w:val="18"/>
              </w:rPr>
            </w:pPr>
            <w:r w:rsidRPr="00000AB3">
              <w:rPr>
                <w:b/>
                <w:sz w:val="18"/>
                <w:szCs w:val="18"/>
              </w:rPr>
              <w:t>Edition N°</w:t>
            </w:r>
          </w:p>
        </w:tc>
        <w:tc>
          <w:tcPr>
            <w:tcW w:w="1275" w:type="dxa"/>
            <w:gridSpan w:val="2"/>
            <w:shd w:val="clear" w:color="auto" w:fill="8DB3E2"/>
            <w:vAlign w:val="center"/>
          </w:tcPr>
          <w:p w14:paraId="4115D51E" w14:textId="77777777" w:rsidR="00441D0D" w:rsidRPr="00000AB3" w:rsidRDefault="00441D0D" w:rsidP="00E30B8F">
            <w:pPr>
              <w:jc w:val="left"/>
              <w:rPr>
                <w:b/>
                <w:sz w:val="18"/>
                <w:szCs w:val="18"/>
              </w:rPr>
            </w:pPr>
            <w:r w:rsidRPr="00000AB3">
              <w:rPr>
                <w:b/>
                <w:sz w:val="18"/>
                <w:szCs w:val="18"/>
              </w:rPr>
              <w:t>Update N°</w:t>
            </w:r>
          </w:p>
        </w:tc>
        <w:tc>
          <w:tcPr>
            <w:tcW w:w="1276" w:type="dxa"/>
            <w:shd w:val="clear" w:color="auto" w:fill="8DB3E2"/>
            <w:vAlign w:val="center"/>
          </w:tcPr>
          <w:p w14:paraId="7D9DBA8F" w14:textId="77777777" w:rsidR="00441D0D" w:rsidRPr="00000AB3" w:rsidRDefault="00441D0D" w:rsidP="00E30B8F">
            <w:pPr>
              <w:jc w:val="left"/>
              <w:rPr>
                <w:b/>
                <w:sz w:val="18"/>
                <w:szCs w:val="18"/>
              </w:rPr>
            </w:pPr>
            <w:r w:rsidRPr="00000AB3">
              <w:rPr>
                <w:b/>
                <w:sz w:val="18"/>
                <w:szCs w:val="18"/>
              </w:rPr>
              <w:t>Edition N°</w:t>
            </w:r>
          </w:p>
        </w:tc>
        <w:tc>
          <w:tcPr>
            <w:tcW w:w="1276" w:type="dxa"/>
            <w:gridSpan w:val="2"/>
            <w:shd w:val="clear" w:color="auto" w:fill="8DB3E2"/>
            <w:vAlign w:val="center"/>
          </w:tcPr>
          <w:p w14:paraId="270B0360" w14:textId="77777777" w:rsidR="00441D0D" w:rsidRPr="00000AB3" w:rsidRDefault="00441D0D" w:rsidP="00E30B8F">
            <w:pPr>
              <w:jc w:val="left"/>
              <w:rPr>
                <w:b/>
                <w:sz w:val="18"/>
                <w:szCs w:val="18"/>
              </w:rPr>
            </w:pPr>
            <w:r w:rsidRPr="00000AB3">
              <w:rPr>
                <w:b/>
                <w:sz w:val="18"/>
                <w:szCs w:val="18"/>
              </w:rPr>
              <w:t>Update N°</w:t>
            </w:r>
          </w:p>
        </w:tc>
        <w:tc>
          <w:tcPr>
            <w:tcW w:w="1763" w:type="dxa"/>
            <w:vMerge/>
            <w:shd w:val="clear" w:color="auto" w:fill="6699FF"/>
            <w:vAlign w:val="center"/>
          </w:tcPr>
          <w:p w14:paraId="6C8D446D" w14:textId="77777777" w:rsidR="00441D0D" w:rsidRPr="00000AB3" w:rsidRDefault="00441D0D" w:rsidP="00E30B8F">
            <w:pPr>
              <w:jc w:val="left"/>
              <w:rPr>
                <w:sz w:val="18"/>
                <w:szCs w:val="18"/>
              </w:rPr>
            </w:pPr>
          </w:p>
        </w:tc>
      </w:tr>
      <w:tr w:rsidR="00441D0D" w14:paraId="1C6AA3A9" w14:textId="77777777" w:rsidTr="00E30B8F">
        <w:trPr>
          <w:trHeight w:val="22"/>
          <w:tblHeader/>
        </w:trPr>
        <w:tc>
          <w:tcPr>
            <w:tcW w:w="1384" w:type="dxa"/>
            <w:vMerge w:val="restart"/>
            <w:shd w:val="clear" w:color="auto" w:fill="DBE5F1"/>
            <w:vAlign w:val="center"/>
          </w:tcPr>
          <w:p w14:paraId="10060104" w14:textId="77777777" w:rsidR="00441D0D" w:rsidRPr="00850E5D" w:rsidRDefault="00441D0D" w:rsidP="00441D0D">
            <w:pPr>
              <w:jc w:val="left"/>
              <w:rPr>
                <w:i/>
                <w:sz w:val="18"/>
                <w:szCs w:val="18"/>
              </w:rPr>
            </w:pPr>
            <w:r w:rsidRPr="00850E5D">
              <w:rPr>
                <w:i/>
                <w:sz w:val="18"/>
                <w:szCs w:val="18"/>
              </w:rPr>
              <w:t>7k</w:t>
            </w:r>
          </w:p>
          <w:p w14:paraId="5161AC8E" w14:textId="77777777" w:rsidR="00441D0D" w:rsidRPr="00850E5D" w:rsidRDefault="00441D0D" w:rsidP="00441D0D">
            <w:pPr>
              <w:jc w:val="left"/>
              <w:rPr>
                <w:i/>
                <w:sz w:val="18"/>
                <w:szCs w:val="18"/>
              </w:rPr>
            </w:pPr>
            <w:r w:rsidRPr="00850E5D">
              <w:rPr>
                <w:i/>
                <w:sz w:val="18"/>
                <w:szCs w:val="18"/>
              </w:rPr>
              <w:t>[BASE 1 WK28_06]</w:t>
            </w:r>
          </w:p>
        </w:tc>
        <w:tc>
          <w:tcPr>
            <w:tcW w:w="1276" w:type="dxa"/>
            <w:gridSpan w:val="2"/>
            <w:shd w:val="clear" w:color="auto" w:fill="DBE5F1"/>
          </w:tcPr>
          <w:p w14:paraId="2B25939C" w14:textId="77777777" w:rsidR="00441D0D" w:rsidRPr="00000AB3" w:rsidRDefault="00441D0D" w:rsidP="00E30B8F">
            <w:pPr>
              <w:jc w:val="left"/>
              <w:rPr>
                <w:sz w:val="18"/>
                <w:szCs w:val="18"/>
              </w:rPr>
            </w:pPr>
            <w:r w:rsidRPr="00000AB3">
              <w:rPr>
                <w:sz w:val="18"/>
                <w:szCs w:val="18"/>
              </w:rPr>
              <w:t>GB302840</w:t>
            </w:r>
          </w:p>
        </w:tc>
        <w:tc>
          <w:tcPr>
            <w:tcW w:w="1276" w:type="dxa"/>
            <w:shd w:val="clear" w:color="auto" w:fill="DBE5F1"/>
          </w:tcPr>
          <w:p w14:paraId="5B9CA136" w14:textId="77777777" w:rsidR="00441D0D" w:rsidRPr="00000AB3" w:rsidRDefault="00441D0D" w:rsidP="00E30B8F">
            <w:pPr>
              <w:jc w:val="center"/>
              <w:rPr>
                <w:sz w:val="18"/>
                <w:szCs w:val="18"/>
              </w:rPr>
            </w:pPr>
            <w:r w:rsidRPr="00000AB3">
              <w:rPr>
                <w:sz w:val="18"/>
                <w:szCs w:val="18"/>
              </w:rPr>
              <w:t>22</w:t>
            </w:r>
          </w:p>
        </w:tc>
        <w:tc>
          <w:tcPr>
            <w:tcW w:w="1275" w:type="dxa"/>
            <w:gridSpan w:val="2"/>
            <w:shd w:val="clear" w:color="auto" w:fill="DBE5F1"/>
          </w:tcPr>
          <w:p w14:paraId="22E170C8"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3DB06C2B" w14:textId="77777777" w:rsidR="00441D0D" w:rsidRPr="00000AB3" w:rsidRDefault="00441D0D" w:rsidP="00E30B8F">
            <w:pPr>
              <w:jc w:val="center"/>
              <w:rPr>
                <w:sz w:val="18"/>
                <w:szCs w:val="18"/>
              </w:rPr>
            </w:pPr>
            <w:r w:rsidRPr="00000AB3">
              <w:rPr>
                <w:sz w:val="18"/>
                <w:szCs w:val="18"/>
              </w:rPr>
              <w:t>22</w:t>
            </w:r>
          </w:p>
        </w:tc>
        <w:tc>
          <w:tcPr>
            <w:tcW w:w="1276" w:type="dxa"/>
            <w:gridSpan w:val="2"/>
            <w:shd w:val="clear" w:color="auto" w:fill="DBE5F1"/>
          </w:tcPr>
          <w:p w14:paraId="34327A59"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F8C822D" w14:textId="77777777" w:rsidR="00441D0D" w:rsidRPr="00850E5D" w:rsidRDefault="00441D0D" w:rsidP="00E30B8F">
            <w:pPr>
              <w:jc w:val="left"/>
              <w:rPr>
                <w:i/>
                <w:sz w:val="18"/>
                <w:szCs w:val="18"/>
              </w:rPr>
            </w:pPr>
          </w:p>
        </w:tc>
      </w:tr>
      <w:tr w:rsidR="00441D0D" w14:paraId="37E80429" w14:textId="77777777" w:rsidTr="00E30B8F">
        <w:trPr>
          <w:trHeight w:val="22"/>
          <w:tblHeader/>
        </w:trPr>
        <w:tc>
          <w:tcPr>
            <w:tcW w:w="1384" w:type="dxa"/>
            <w:vMerge/>
            <w:shd w:val="clear" w:color="auto" w:fill="DBE5F1"/>
            <w:vAlign w:val="center"/>
          </w:tcPr>
          <w:p w14:paraId="42153D6C" w14:textId="77777777" w:rsidR="00441D0D" w:rsidRPr="00850E5D" w:rsidRDefault="00441D0D" w:rsidP="00E30B8F">
            <w:pPr>
              <w:jc w:val="left"/>
              <w:rPr>
                <w:i/>
                <w:sz w:val="18"/>
                <w:szCs w:val="18"/>
              </w:rPr>
            </w:pPr>
          </w:p>
        </w:tc>
        <w:tc>
          <w:tcPr>
            <w:tcW w:w="1276" w:type="dxa"/>
            <w:gridSpan w:val="2"/>
            <w:shd w:val="clear" w:color="auto" w:fill="DBE5F1"/>
          </w:tcPr>
          <w:p w14:paraId="43E22676" w14:textId="77777777" w:rsidR="00441D0D" w:rsidRPr="00000AB3" w:rsidRDefault="00441D0D" w:rsidP="00E30B8F">
            <w:pPr>
              <w:jc w:val="left"/>
              <w:rPr>
                <w:sz w:val="18"/>
                <w:szCs w:val="18"/>
              </w:rPr>
            </w:pPr>
            <w:r w:rsidRPr="00000AB3">
              <w:rPr>
                <w:sz w:val="18"/>
                <w:szCs w:val="18"/>
              </w:rPr>
              <w:t>GB303220</w:t>
            </w:r>
          </w:p>
        </w:tc>
        <w:tc>
          <w:tcPr>
            <w:tcW w:w="1276" w:type="dxa"/>
            <w:shd w:val="clear" w:color="auto" w:fill="DBE5F1"/>
          </w:tcPr>
          <w:p w14:paraId="55EA489E"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17F0C7BE"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B2B7E8C"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1EA26F04"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5889C218" w14:textId="77777777" w:rsidR="00441D0D" w:rsidRPr="00850E5D" w:rsidRDefault="00441D0D" w:rsidP="00E30B8F">
            <w:pPr>
              <w:jc w:val="left"/>
              <w:rPr>
                <w:i/>
                <w:sz w:val="18"/>
                <w:szCs w:val="18"/>
              </w:rPr>
            </w:pPr>
          </w:p>
        </w:tc>
      </w:tr>
      <w:tr w:rsidR="00441D0D" w14:paraId="32B29FD3" w14:textId="77777777" w:rsidTr="00E30B8F">
        <w:trPr>
          <w:trHeight w:val="22"/>
          <w:tblHeader/>
        </w:trPr>
        <w:tc>
          <w:tcPr>
            <w:tcW w:w="1384" w:type="dxa"/>
            <w:vMerge/>
            <w:shd w:val="clear" w:color="auto" w:fill="DBE5F1"/>
            <w:vAlign w:val="center"/>
          </w:tcPr>
          <w:p w14:paraId="5AF472E2" w14:textId="77777777" w:rsidR="00441D0D" w:rsidRPr="00850E5D" w:rsidRDefault="00441D0D" w:rsidP="00E30B8F">
            <w:pPr>
              <w:jc w:val="left"/>
              <w:rPr>
                <w:i/>
                <w:sz w:val="18"/>
                <w:szCs w:val="18"/>
              </w:rPr>
            </w:pPr>
          </w:p>
        </w:tc>
        <w:tc>
          <w:tcPr>
            <w:tcW w:w="1276" w:type="dxa"/>
            <w:gridSpan w:val="2"/>
            <w:shd w:val="clear" w:color="auto" w:fill="DBE5F1"/>
          </w:tcPr>
          <w:p w14:paraId="6EE827B5" w14:textId="77777777" w:rsidR="00441D0D" w:rsidRPr="00000AB3" w:rsidRDefault="00441D0D" w:rsidP="00E30B8F">
            <w:pPr>
              <w:jc w:val="left"/>
              <w:rPr>
                <w:sz w:val="18"/>
                <w:szCs w:val="18"/>
              </w:rPr>
            </w:pPr>
            <w:r w:rsidRPr="00000AB3">
              <w:rPr>
                <w:sz w:val="18"/>
                <w:szCs w:val="18"/>
              </w:rPr>
              <w:t>GB303420</w:t>
            </w:r>
          </w:p>
        </w:tc>
        <w:tc>
          <w:tcPr>
            <w:tcW w:w="1276" w:type="dxa"/>
            <w:shd w:val="clear" w:color="auto" w:fill="DBE5F1"/>
          </w:tcPr>
          <w:p w14:paraId="5B484243" w14:textId="77777777" w:rsidR="00441D0D" w:rsidRPr="00000AB3" w:rsidRDefault="00441D0D" w:rsidP="00E30B8F">
            <w:pPr>
              <w:jc w:val="center"/>
              <w:rPr>
                <w:sz w:val="18"/>
                <w:szCs w:val="18"/>
              </w:rPr>
            </w:pPr>
            <w:r w:rsidRPr="00000AB3">
              <w:rPr>
                <w:sz w:val="18"/>
                <w:szCs w:val="18"/>
              </w:rPr>
              <w:t>3</w:t>
            </w:r>
          </w:p>
        </w:tc>
        <w:tc>
          <w:tcPr>
            <w:tcW w:w="1275" w:type="dxa"/>
            <w:gridSpan w:val="2"/>
            <w:shd w:val="clear" w:color="auto" w:fill="DBE5F1"/>
          </w:tcPr>
          <w:p w14:paraId="7E22F9C0" w14:textId="77777777" w:rsidR="00441D0D" w:rsidRPr="00000AB3" w:rsidRDefault="00441D0D" w:rsidP="00E30B8F">
            <w:pPr>
              <w:jc w:val="center"/>
              <w:rPr>
                <w:sz w:val="18"/>
                <w:szCs w:val="18"/>
              </w:rPr>
            </w:pPr>
            <w:r w:rsidRPr="00000AB3">
              <w:rPr>
                <w:sz w:val="18"/>
                <w:szCs w:val="18"/>
              </w:rPr>
              <w:t>4</w:t>
            </w:r>
          </w:p>
        </w:tc>
        <w:tc>
          <w:tcPr>
            <w:tcW w:w="1276" w:type="dxa"/>
            <w:shd w:val="clear" w:color="auto" w:fill="DBE5F1"/>
          </w:tcPr>
          <w:p w14:paraId="1ED42CCB" w14:textId="77777777" w:rsidR="00441D0D" w:rsidRPr="00000AB3" w:rsidRDefault="00441D0D" w:rsidP="00E30B8F">
            <w:pPr>
              <w:jc w:val="center"/>
              <w:rPr>
                <w:sz w:val="18"/>
                <w:szCs w:val="18"/>
              </w:rPr>
            </w:pPr>
            <w:r w:rsidRPr="00000AB3">
              <w:rPr>
                <w:sz w:val="18"/>
                <w:szCs w:val="18"/>
              </w:rPr>
              <w:t>3</w:t>
            </w:r>
          </w:p>
        </w:tc>
        <w:tc>
          <w:tcPr>
            <w:tcW w:w="1276" w:type="dxa"/>
            <w:gridSpan w:val="2"/>
            <w:shd w:val="clear" w:color="auto" w:fill="DBE5F1"/>
          </w:tcPr>
          <w:p w14:paraId="4CC72CE8" w14:textId="77777777" w:rsidR="00441D0D" w:rsidRPr="00000AB3" w:rsidRDefault="00441D0D" w:rsidP="00E30B8F">
            <w:pPr>
              <w:jc w:val="center"/>
              <w:rPr>
                <w:sz w:val="18"/>
                <w:szCs w:val="18"/>
              </w:rPr>
            </w:pPr>
            <w:r w:rsidRPr="00000AB3">
              <w:rPr>
                <w:sz w:val="18"/>
                <w:szCs w:val="18"/>
              </w:rPr>
              <w:t>4</w:t>
            </w:r>
          </w:p>
        </w:tc>
        <w:tc>
          <w:tcPr>
            <w:tcW w:w="1763" w:type="dxa"/>
            <w:shd w:val="clear" w:color="auto" w:fill="DBE5F1"/>
          </w:tcPr>
          <w:p w14:paraId="10128CDC" w14:textId="77777777" w:rsidR="00441D0D" w:rsidRPr="00850E5D" w:rsidRDefault="00441D0D" w:rsidP="00E30B8F">
            <w:pPr>
              <w:jc w:val="left"/>
              <w:rPr>
                <w:i/>
                <w:sz w:val="18"/>
                <w:szCs w:val="18"/>
              </w:rPr>
            </w:pPr>
          </w:p>
        </w:tc>
      </w:tr>
      <w:tr w:rsidR="00441D0D" w14:paraId="65529DAA" w14:textId="77777777" w:rsidTr="00E30B8F">
        <w:trPr>
          <w:trHeight w:val="22"/>
          <w:tblHeader/>
        </w:trPr>
        <w:tc>
          <w:tcPr>
            <w:tcW w:w="1384" w:type="dxa"/>
            <w:vMerge/>
            <w:shd w:val="clear" w:color="auto" w:fill="DBE5F1"/>
            <w:vAlign w:val="center"/>
          </w:tcPr>
          <w:p w14:paraId="09AA3B92" w14:textId="77777777" w:rsidR="00441D0D" w:rsidRPr="00850E5D" w:rsidRDefault="00441D0D" w:rsidP="00E30B8F">
            <w:pPr>
              <w:jc w:val="left"/>
              <w:rPr>
                <w:i/>
                <w:sz w:val="18"/>
                <w:szCs w:val="18"/>
              </w:rPr>
            </w:pPr>
          </w:p>
        </w:tc>
        <w:tc>
          <w:tcPr>
            <w:tcW w:w="1276" w:type="dxa"/>
            <w:gridSpan w:val="2"/>
            <w:shd w:val="clear" w:color="auto" w:fill="DBE5F1"/>
          </w:tcPr>
          <w:p w14:paraId="62BC0250" w14:textId="77777777" w:rsidR="00441D0D" w:rsidRPr="00000AB3" w:rsidRDefault="00441D0D" w:rsidP="00E30B8F">
            <w:pPr>
              <w:jc w:val="left"/>
              <w:rPr>
                <w:sz w:val="18"/>
                <w:szCs w:val="18"/>
              </w:rPr>
            </w:pPr>
            <w:r w:rsidRPr="00000AB3">
              <w:rPr>
                <w:sz w:val="18"/>
                <w:szCs w:val="18"/>
              </w:rPr>
              <w:t>GB303460</w:t>
            </w:r>
          </w:p>
        </w:tc>
        <w:tc>
          <w:tcPr>
            <w:tcW w:w="1276" w:type="dxa"/>
            <w:shd w:val="clear" w:color="auto" w:fill="DBE5F1"/>
          </w:tcPr>
          <w:p w14:paraId="61B1B2B1" w14:textId="77777777" w:rsidR="00441D0D" w:rsidRPr="00000AB3" w:rsidRDefault="00441D0D" w:rsidP="00E30B8F">
            <w:pPr>
              <w:jc w:val="center"/>
              <w:rPr>
                <w:sz w:val="18"/>
                <w:szCs w:val="18"/>
              </w:rPr>
            </w:pPr>
            <w:r w:rsidRPr="00000AB3">
              <w:rPr>
                <w:sz w:val="18"/>
                <w:szCs w:val="18"/>
              </w:rPr>
              <w:t>10</w:t>
            </w:r>
          </w:p>
        </w:tc>
        <w:tc>
          <w:tcPr>
            <w:tcW w:w="1275" w:type="dxa"/>
            <w:gridSpan w:val="2"/>
            <w:shd w:val="clear" w:color="auto" w:fill="DBE5F1"/>
          </w:tcPr>
          <w:p w14:paraId="79212543"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079F69F0" w14:textId="77777777" w:rsidR="00441D0D" w:rsidRPr="00000AB3" w:rsidRDefault="00441D0D" w:rsidP="00E30B8F">
            <w:pPr>
              <w:jc w:val="center"/>
              <w:rPr>
                <w:sz w:val="18"/>
                <w:szCs w:val="18"/>
              </w:rPr>
            </w:pPr>
            <w:r w:rsidRPr="00000AB3">
              <w:rPr>
                <w:sz w:val="18"/>
                <w:szCs w:val="18"/>
              </w:rPr>
              <w:t>10</w:t>
            </w:r>
          </w:p>
        </w:tc>
        <w:tc>
          <w:tcPr>
            <w:tcW w:w="1276" w:type="dxa"/>
            <w:gridSpan w:val="2"/>
            <w:shd w:val="clear" w:color="auto" w:fill="DBE5F1"/>
          </w:tcPr>
          <w:p w14:paraId="09AFD390"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3953F7B5" w14:textId="77777777" w:rsidR="00441D0D" w:rsidRPr="00850E5D" w:rsidRDefault="00441D0D" w:rsidP="00E30B8F">
            <w:pPr>
              <w:jc w:val="left"/>
              <w:rPr>
                <w:i/>
                <w:sz w:val="18"/>
                <w:szCs w:val="18"/>
              </w:rPr>
            </w:pPr>
          </w:p>
        </w:tc>
      </w:tr>
      <w:tr w:rsidR="00441D0D" w14:paraId="792930C9" w14:textId="77777777" w:rsidTr="00E30B8F">
        <w:trPr>
          <w:trHeight w:val="22"/>
          <w:tblHeader/>
        </w:trPr>
        <w:tc>
          <w:tcPr>
            <w:tcW w:w="1384" w:type="dxa"/>
            <w:vMerge w:val="restart"/>
            <w:shd w:val="clear" w:color="auto" w:fill="DBE5F1"/>
            <w:vAlign w:val="center"/>
          </w:tcPr>
          <w:p w14:paraId="2D776477" w14:textId="77777777" w:rsidR="00441D0D" w:rsidRPr="00850E5D" w:rsidRDefault="00441D0D" w:rsidP="00441D0D">
            <w:pPr>
              <w:jc w:val="left"/>
              <w:rPr>
                <w:i/>
                <w:sz w:val="18"/>
                <w:szCs w:val="18"/>
              </w:rPr>
            </w:pPr>
            <w:r w:rsidRPr="00850E5D">
              <w:rPr>
                <w:i/>
                <w:sz w:val="18"/>
                <w:szCs w:val="18"/>
              </w:rPr>
              <w:t>7k</w:t>
            </w:r>
          </w:p>
          <w:p w14:paraId="5855FDAC" w14:textId="77777777" w:rsidR="00441D0D" w:rsidRPr="00850E5D" w:rsidRDefault="00441D0D" w:rsidP="00441D0D">
            <w:pPr>
              <w:jc w:val="left"/>
              <w:rPr>
                <w:i/>
                <w:sz w:val="18"/>
                <w:szCs w:val="18"/>
              </w:rPr>
            </w:pPr>
            <w:r w:rsidRPr="00850E5D">
              <w:rPr>
                <w:i/>
                <w:sz w:val="18"/>
                <w:szCs w:val="18"/>
              </w:rPr>
              <w:t>[BASE 2 WK30_06]</w:t>
            </w:r>
          </w:p>
        </w:tc>
        <w:tc>
          <w:tcPr>
            <w:tcW w:w="1276" w:type="dxa"/>
            <w:gridSpan w:val="2"/>
            <w:shd w:val="clear" w:color="auto" w:fill="DBE5F1"/>
          </w:tcPr>
          <w:p w14:paraId="75F1A485" w14:textId="77777777" w:rsidR="00441D0D" w:rsidRPr="00000AB3" w:rsidRDefault="00441D0D" w:rsidP="00E30B8F">
            <w:pPr>
              <w:jc w:val="left"/>
              <w:rPr>
                <w:sz w:val="18"/>
                <w:szCs w:val="18"/>
              </w:rPr>
            </w:pPr>
            <w:r w:rsidRPr="00000AB3">
              <w:rPr>
                <w:sz w:val="18"/>
                <w:szCs w:val="18"/>
              </w:rPr>
              <w:t>GB40162A</w:t>
            </w:r>
          </w:p>
        </w:tc>
        <w:tc>
          <w:tcPr>
            <w:tcW w:w="1276" w:type="dxa"/>
            <w:shd w:val="clear" w:color="auto" w:fill="DBE5F1"/>
          </w:tcPr>
          <w:p w14:paraId="524177E1" w14:textId="77777777" w:rsidR="00441D0D" w:rsidRPr="00000AB3" w:rsidRDefault="00441D0D" w:rsidP="00E30B8F">
            <w:pPr>
              <w:jc w:val="center"/>
              <w:rPr>
                <w:sz w:val="18"/>
                <w:szCs w:val="18"/>
              </w:rPr>
            </w:pPr>
            <w:r w:rsidRPr="00000AB3">
              <w:rPr>
                <w:sz w:val="18"/>
                <w:szCs w:val="18"/>
              </w:rPr>
              <w:t>9</w:t>
            </w:r>
          </w:p>
        </w:tc>
        <w:tc>
          <w:tcPr>
            <w:tcW w:w="1275" w:type="dxa"/>
            <w:gridSpan w:val="2"/>
            <w:shd w:val="clear" w:color="auto" w:fill="DBE5F1"/>
          </w:tcPr>
          <w:p w14:paraId="34A0CC6E"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17CF5BB3" w14:textId="77777777" w:rsidR="00441D0D" w:rsidRPr="00000AB3" w:rsidRDefault="00441D0D" w:rsidP="00E30B8F">
            <w:pPr>
              <w:jc w:val="center"/>
              <w:rPr>
                <w:sz w:val="18"/>
                <w:szCs w:val="18"/>
              </w:rPr>
            </w:pPr>
            <w:r w:rsidRPr="00000AB3">
              <w:rPr>
                <w:sz w:val="18"/>
                <w:szCs w:val="18"/>
              </w:rPr>
              <w:t>9</w:t>
            </w:r>
          </w:p>
        </w:tc>
        <w:tc>
          <w:tcPr>
            <w:tcW w:w="1276" w:type="dxa"/>
            <w:gridSpan w:val="2"/>
            <w:shd w:val="clear" w:color="auto" w:fill="DBE5F1"/>
          </w:tcPr>
          <w:p w14:paraId="08FD9D4D"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04883A17" w14:textId="77777777" w:rsidR="00441D0D" w:rsidRPr="00850E5D" w:rsidRDefault="00441D0D" w:rsidP="00E30B8F">
            <w:pPr>
              <w:jc w:val="left"/>
              <w:rPr>
                <w:i/>
                <w:sz w:val="18"/>
                <w:szCs w:val="18"/>
              </w:rPr>
            </w:pPr>
          </w:p>
        </w:tc>
      </w:tr>
      <w:tr w:rsidR="00441D0D" w14:paraId="2A033863" w14:textId="77777777" w:rsidTr="00E30B8F">
        <w:trPr>
          <w:trHeight w:val="22"/>
          <w:tblHeader/>
        </w:trPr>
        <w:tc>
          <w:tcPr>
            <w:tcW w:w="1384" w:type="dxa"/>
            <w:vMerge/>
            <w:shd w:val="clear" w:color="auto" w:fill="DBE5F1"/>
            <w:vAlign w:val="center"/>
          </w:tcPr>
          <w:p w14:paraId="3C418435" w14:textId="77777777" w:rsidR="00441D0D" w:rsidRPr="00850E5D" w:rsidRDefault="00441D0D" w:rsidP="00E30B8F">
            <w:pPr>
              <w:jc w:val="left"/>
              <w:rPr>
                <w:i/>
                <w:sz w:val="18"/>
                <w:szCs w:val="18"/>
              </w:rPr>
            </w:pPr>
          </w:p>
        </w:tc>
        <w:tc>
          <w:tcPr>
            <w:tcW w:w="1276" w:type="dxa"/>
            <w:gridSpan w:val="2"/>
            <w:shd w:val="clear" w:color="auto" w:fill="DBE5F1"/>
          </w:tcPr>
          <w:p w14:paraId="3879C264" w14:textId="77777777" w:rsidR="00441D0D" w:rsidRPr="00000AB3" w:rsidRDefault="00441D0D" w:rsidP="00E30B8F">
            <w:pPr>
              <w:jc w:val="left"/>
              <w:rPr>
                <w:sz w:val="18"/>
                <w:szCs w:val="18"/>
              </w:rPr>
            </w:pPr>
            <w:r w:rsidRPr="00000AB3">
              <w:rPr>
                <w:sz w:val="18"/>
                <w:szCs w:val="18"/>
              </w:rPr>
              <w:t>GB40184A</w:t>
            </w:r>
          </w:p>
        </w:tc>
        <w:tc>
          <w:tcPr>
            <w:tcW w:w="1276" w:type="dxa"/>
            <w:shd w:val="clear" w:color="auto" w:fill="DBE5F1"/>
          </w:tcPr>
          <w:p w14:paraId="322347B4" w14:textId="77777777" w:rsidR="00441D0D" w:rsidRPr="00000AB3" w:rsidRDefault="00441D0D" w:rsidP="00E30B8F">
            <w:pPr>
              <w:jc w:val="center"/>
              <w:rPr>
                <w:sz w:val="18"/>
                <w:szCs w:val="18"/>
              </w:rPr>
            </w:pPr>
            <w:r w:rsidRPr="00000AB3">
              <w:rPr>
                <w:sz w:val="18"/>
                <w:szCs w:val="18"/>
              </w:rPr>
              <w:t>2</w:t>
            </w:r>
          </w:p>
        </w:tc>
        <w:tc>
          <w:tcPr>
            <w:tcW w:w="1275" w:type="dxa"/>
            <w:gridSpan w:val="2"/>
            <w:shd w:val="clear" w:color="auto" w:fill="DBE5F1"/>
          </w:tcPr>
          <w:p w14:paraId="0E8281E9" w14:textId="77777777" w:rsidR="00441D0D" w:rsidRPr="00000AB3" w:rsidRDefault="00441D0D" w:rsidP="00E30B8F">
            <w:pPr>
              <w:jc w:val="center"/>
              <w:rPr>
                <w:sz w:val="18"/>
                <w:szCs w:val="18"/>
              </w:rPr>
            </w:pPr>
            <w:r w:rsidRPr="00000AB3">
              <w:rPr>
                <w:sz w:val="18"/>
                <w:szCs w:val="18"/>
              </w:rPr>
              <w:t>3</w:t>
            </w:r>
          </w:p>
        </w:tc>
        <w:tc>
          <w:tcPr>
            <w:tcW w:w="1276" w:type="dxa"/>
            <w:shd w:val="clear" w:color="auto" w:fill="DBE5F1"/>
          </w:tcPr>
          <w:p w14:paraId="3FBE7FFE" w14:textId="77777777" w:rsidR="00441D0D" w:rsidRPr="00000AB3" w:rsidRDefault="00441D0D" w:rsidP="00E30B8F">
            <w:pPr>
              <w:jc w:val="center"/>
              <w:rPr>
                <w:sz w:val="18"/>
                <w:szCs w:val="18"/>
              </w:rPr>
            </w:pPr>
            <w:r w:rsidRPr="00000AB3">
              <w:rPr>
                <w:sz w:val="18"/>
                <w:szCs w:val="18"/>
              </w:rPr>
              <w:t>2</w:t>
            </w:r>
          </w:p>
        </w:tc>
        <w:tc>
          <w:tcPr>
            <w:tcW w:w="1276" w:type="dxa"/>
            <w:gridSpan w:val="2"/>
            <w:shd w:val="clear" w:color="auto" w:fill="DBE5F1"/>
          </w:tcPr>
          <w:p w14:paraId="0A40FD88" w14:textId="77777777" w:rsidR="00441D0D" w:rsidRPr="00000AB3" w:rsidRDefault="00441D0D" w:rsidP="00E30B8F">
            <w:pPr>
              <w:jc w:val="center"/>
              <w:rPr>
                <w:sz w:val="18"/>
                <w:szCs w:val="18"/>
              </w:rPr>
            </w:pPr>
            <w:r w:rsidRPr="00000AB3">
              <w:rPr>
                <w:sz w:val="18"/>
                <w:szCs w:val="18"/>
              </w:rPr>
              <w:t>3</w:t>
            </w:r>
          </w:p>
        </w:tc>
        <w:tc>
          <w:tcPr>
            <w:tcW w:w="1763" w:type="dxa"/>
            <w:shd w:val="clear" w:color="auto" w:fill="DBE5F1"/>
          </w:tcPr>
          <w:p w14:paraId="7A4AFE1B" w14:textId="77777777" w:rsidR="00441D0D" w:rsidRPr="00850E5D" w:rsidRDefault="00441D0D" w:rsidP="00E30B8F">
            <w:pPr>
              <w:jc w:val="left"/>
              <w:rPr>
                <w:i/>
                <w:sz w:val="18"/>
                <w:szCs w:val="18"/>
              </w:rPr>
            </w:pPr>
          </w:p>
        </w:tc>
      </w:tr>
      <w:tr w:rsidR="00441D0D" w14:paraId="04C4A1D1" w14:textId="77777777" w:rsidTr="00E30B8F">
        <w:trPr>
          <w:trHeight w:val="22"/>
          <w:tblHeader/>
        </w:trPr>
        <w:tc>
          <w:tcPr>
            <w:tcW w:w="1384" w:type="dxa"/>
            <w:vMerge/>
            <w:shd w:val="clear" w:color="auto" w:fill="DBE5F1"/>
            <w:vAlign w:val="center"/>
          </w:tcPr>
          <w:p w14:paraId="5896FB11" w14:textId="77777777" w:rsidR="00441D0D" w:rsidRPr="00850E5D" w:rsidRDefault="00441D0D" w:rsidP="00E30B8F">
            <w:pPr>
              <w:jc w:val="left"/>
              <w:rPr>
                <w:i/>
                <w:sz w:val="18"/>
                <w:szCs w:val="18"/>
              </w:rPr>
            </w:pPr>
          </w:p>
        </w:tc>
        <w:tc>
          <w:tcPr>
            <w:tcW w:w="1276" w:type="dxa"/>
            <w:gridSpan w:val="2"/>
            <w:shd w:val="clear" w:color="auto" w:fill="DBE5F1"/>
          </w:tcPr>
          <w:p w14:paraId="332A917F" w14:textId="77777777" w:rsidR="00441D0D" w:rsidRPr="00000AB3" w:rsidRDefault="00441D0D" w:rsidP="00E30B8F">
            <w:pPr>
              <w:jc w:val="left"/>
              <w:rPr>
                <w:sz w:val="18"/>
                <w:szCs w:val="18"/>
              </w:rPr>
            </w:pPr>
            <w:r w:rsidRPr="00000AB3">
              <w:rPr>
                <w:sz w:val="18"/>
                <w:szCs w:val="18"/>
              </w:rPr>
              <w:t>GB40186D</w:t>
            </w:r>
          </w:p>
        </w:tc>
        <w:tc>
          <w:tcPr>
            <w:tcW w:w="1276" w:type="dxa"/>
            <w:shd w:val="clear" w:color="auto" w:fill="DBE5F1"/>
          </w:tcPr>
          <w:p w14:paraId="031C7235" w14:textId="77777777" w:rsidR="00441D0D" w:rsidRPr="00000AB3" w:rsidRDefault="00441D0D" w:rsidP="00E30B8F">
            <w:pPr>
              <w:jc w:val="center"/>
              <w:rPr>
                <w:sz w:val="18"/>
                <w:szCs w:val="18"/>
              </w:rPr>
            </w:pPr>
            <w:r w:rsidRPr="00000AB3">
              <w:rPr>
                <w:sz w:val="18"/>
                <w:szCs w:val="18"/>
              </w:rPr>
              <w:t>1</w:t>
            </w:r>
          </w:p>
        </w:tc>
        <w:tc>
          <w:tcPr>
            <w:tcW w:w="1275" w:type="dxa"/>
            <w:gridSpan w:val="2"/>
            <w:shd w:val="clear" w:color="auto" w:fill="DBE5F1"/>
          </w:tcPr>
          <w:p w14:paraId="75561026" w14:textId="77777777" w:rsidR="00441D0D" w:rsidRPr="00000AB3" w:rsidRDefault="00441D0D" w:rsidP="00E30B8F">
            <w:pPr>
              <w:jc w:val="center"/>
              <w:rPr>
                <w:sz w:val="18"/>
                <w:szCs w:val="18"/>
              </w:rPr>
            </w:pPr>
            <w:r w:rsidRPr="00000AB3">
              <w:rPr>
                <w:sz w:val="18"/>
                <w:szCs w:val="18"/>
              </w:rPr>
              <w:t>1</w:t>
            </w:r>
          </w:p>
        </w:tc>
        <w:tc>
          <w:tcPr>
            <w:tcW w:w="1276" w:type="dxa"/>
            <w:shd w:val="clear" w:color="auto" w:fill="DBE5F1"/>
          </w:tcPr>
          <w:p w14:paraId="01B68B28" w14:textId="77777777" w:rsidR="00441D0D" w:rsidRPr="00000AB3" w:rsidRDefault="00441D0D" w:rsidP="00E30B8F">
            <w:pPr>
              <w:jc w:val="center"/>
              <w:rPr>
                <w:sz w:val="18"/>
                <w:szCs w:val="18"/>
              </w:rPr>
            </w:pPr>
            <w:r w:rsidRPr="00000AB3">
              <w:rPr>
                <w:sz w:val="18"/>
                <w:szCs w:val="18"/>
              </w:rPr>
              <w:t>1</w:t>
            </w:r>
          </w:p>
        </w:tc>
        <w:tc>
          <w:tcPr>
            <w:tcW w:w="1276" w:type="dxa"/>
            <w:gridSpan w:val="2"/>
            <w:shd w:val="clear" w:color="auto" w:fill="DBE5F1"/>
          </w:tcPr>
          <w:p w14:paraId="53051F9F" w14:textId="77777777" w:rsidR="00441D0D" w:rsidRPr="00000AB3" w:rsidRDefault="00441D0D" w:rsidP="00E30B8F">
            <w:pPr>
              <w:jc w:val="center"/>
              <w:rPr>
                <w:sz w:val="18"/>
                <w:szCs w:val="18"/>
              </w:rPr>
            </w:pPr>
            <w:r w:rsidRPr="00000AB3">
              <w:rPr>
                <w:sz w:val="18"/>
                <w:szCs w:val="18"/>
              </w:rPr>
              <w:t>1</w:t>
            </w:r>
          </w:p>
        </w:tc>
        <w:tc>
          <w:tcPr>
            <w:tcW w:w="1763" w:type="dxa"/>
            <w:shd w:val="clear" w:color="auto" w:fill="DBE5F1"/>
          </w:tcPr>
          <w:p w14:paraId="069B0968" w14:textId="77777777" w:rsidR="00441D0D" w:rsidRPr="00850E5D" w:rsidRDefault="00441D0D" w:rsidP="00E30B8F">
            <w:pPr>
              <w:jc w:val="left"/>
              <w:rPr>
                <w:i/>
                <w:sz w:val="18"/>
                <w:szCs w:val="18"/>
              </w:rPr>
            </w:pPr>
          </w:p>
        </w:tc>
      </w:tr>
      <w:tr w:rsidR="00441D0D" w14:paraId="7D9E9F0D" w14:textId="77777777" w:rsidTr="00E30B8F">
        <w:trPr>
          <w:trHeight w:val="22"/>
          <w:tblHeader/>
        </w:trPr>
        <w:tc>
          <w:tcPr>
            <w:tcW w:w="1384" w:type="dxa"/>
            <w:vMerge/>
            <w:shd w:val="clear" w:color="auto" w:fill="DBE5F1"/>
            <w:vAlign w:val="center"/>
          </w:tcPr>
          <w:p w14:paraId="068089E6" w14:textId="77777777" w:rsidR="00441D0D" w:rsidRPr="00850E5D" w:rsidRDefault="00441D0D" w:rsidP="00E30B8F">
            <w:pPr>
              <w:jc w:val="left"/>
              <w:rPr>
                <w:i/>
                <w:sz w:val="18"/>
                <w:szCs w:val="18"/>
              </w:rPr>
            </w:pPr>
          </w:p>
        </w:tc>
        <w:tc>
          <w:tcPr>
            <w:tcW w:w="1276" w:type="dxa"/>
            <w:gridSpan w:val="2"/>
            <w:shd w:val="clear" w:color="auto" w:fill="DBE5F1"/>
          </w:tcPr>
          <w:p w14:paraId="0C36EE29" w14:textId="77777777" w:rsidR="00441D0D" w:rsidRPr="00000AB3" w:rsidRDefault="00441D0D" w:rsidP="00E30B8F">
            <w:pPr>
              <w:jc w:val="left"/>
              <w:rPr>
                <w:sz w:val="18"/>
                <w:szCs w:val="18"/>
              </w:rPr>
            </w:pPr>
            <w:r w:rsidRPr="00000AB3">
              <w:rPr>
                <w:sz w:val="18"/>
                <w:szCs w:val="18"/>
              </w:rPr>
              <w:t>GB40202A</w:t>
            </w:r>
          </w:p>
        </w:tc>
        <w:tc>
          <w:tcPr>
            <w:tcW w:w="1276" w:type="dxa"/>
            <w:shd w:val="clear" w:color="auto" w:fill="DBE5F1"/>
          </w:tcPr>
          <w:p w14:paraId="325B57D0" w14:textId="77777777" w:rsidR="00441D0D" w:rsidRPr="00000AB3" w:rsidRDefault="00441D0D" w:rsidP="00E30B8F">
            <w:pPr>
              <w:jc w:val="center"/>
              <w:rPr>
                <w:sz w:val="18"/>
                <w:szCs w:val="18"/>
              </w:rPr>
            </w:pPr>
            <w:r w:rsidRPr="00000AB3">
              <w:rPr>
                <w:sz w:val="18"/>
                <w:szCs w:val="18"/>
              </w:rPr>
              <w:t>4</w:t>
            </w:r>
          </w:p>
        </w:tc>
        <w:tc>
          <w:tcPr>
            <w:tcW w:w="1275" w:type="dxa"/>
            <w:gridSpan w:val="2"/>
            <w:shd w:val="clear" w:color="auto" w:fill="DBE5F1"/>
          </w:tcPr>
          <w:p w14:paraId="754493E3" w14:textId="77777777" w:rsidR="00441D0D" w:rsidRPr="00000AB3" w:rsidRDefault="00441D0D" w:rsidP="00E30B8F">
            <w:pPr>
              <w:jc w:val="center"/>
              <w:rPr>
                <w:sz w:val="18"/>
                <w:szCs w:val="18"/>
              </w:rPr>
            </w:pPr>
            <w:r w:rsidRPr="00000AB3">
              <w:rPr>
                <w:sz w:val="18"/>
                <w:szCs w:val="18"/>
              </w:rPr>
              <w:t>0</w:t>
            </w:r>
          </w:p>
        </w:tc>
        <w:tc>
          <w:tcPr>
            <w:tcW w:w="1276" w:type="dxa"/>
            <w:shd w:val="clear" w:color="auto" w:fill="DBE5F1"/>
          </w:tcPr>
          <w:p w14:paraId="62EA56AF" w14:textId="77777777" w:rsidR="00441D0D" w:rsidRPr="00000AB3" w:rsidRDefault="00441D0D" w:rsidP="00E30B8F">
            <w:pPr>
              <w:jc w:val="center"/>
              <w:rPr>
                <w:sz w:val="18"/>
                <w:szCs w:val="18"/>
              </w:rPr>
            </w:pPr>
            <w:r w:rsidRPr="00000AB3">
              <w:rPr>
                <w:sz w:val="18"/>
                <w:szCs w:val="18"/>
              </w:rPr>
              <w:t>4</w:t>
            </w:r>
          </w:p>
        </w:tc>
        <w:tc>
          <w:tcPr>
            <w:tcW w:w="1276" w:type="dxa"/>
            <w:gridSpan w:val="2"/>
            <w:shd w:val="clear" w:color="auto" w:fill="DBE5F1"/>
          </w:tcPr>
          <w:p w14:paraId="530C7514" w14:textId="77777777" w:rsidR="00441D0D" w:rsidRPr="00000AB3" w:rsidRDefault="00441D0D" w:rsidP="00E30B8F">
            <w:pPr>
              <w:jc w:val="center"/>
              <w:rPr>
                <w:sz w:val="18"/>
                <w:szCs w:val="18"/>
              </w:rPr>
            </w:pPr>
            <w:r w:rsidRPr="00000AB3">
              <w:rPr>
                <w:sz w:val="18"/>
                <w:szCs w:val="18"/>
              </w:rPr>
              <w:t>0</w:t>
            </w:r>
          </w:p>
        </w:tc>
        <w:tc>
          <w:tcPr>
            <w:tcW w:w="1763" w:type="dxa"/>
            <w:shd w:val="clear" w:color="auto" w:fill="DBE5F1"/>
          </w:tcPr>
          <w:p w14:paraId="1FF4639F" w14:textId="77777777" w:rsidR="00441D0D" w:rsidRPr="00850E5D" w:rsidRDefault="00441D0D" w:rsidP="00E30B8F">
            <w:pPr>
              <w:jc w:val="left"/>
              <w:rPr>
                <w:i/>
                <w:sz w:val="18"/>
                <w:szCs w:val="18"/>
              </w:rPr>
            </w:pPr>
          </w:p>
        </w:tc>
      </w:tr>
      <w:tr w:rsidR="00B3420E" w14:paraId="52181554" w14:textId="77777777" w:rsidTr="00E30B8F">
        <w:trPr>
          <w:trHeight w:val="22"/>
          <w:tblHeader/>
        </w:trPr>
        <w:tc>
          <w:tcPr>
            <w:tcW w:w="1384" w:type="dxa"/>
            <w:vMerge w:val="restart"/>
            <w:shd w:val="clear" w:color="auto" w:fill="DBE5F1"/>
            <w:vAlign w:val="center"/>
          </w:tcPr>
          <w:p w14:paraId="4948C330" w14:textId="77777777" w:rsidR="00B3420E" w:rsidRPr="00850E5D" w:rsidRDefault="00B3420E" w:rsidP="00441D0D">
            <w:pPr>
              <w:jc w:val="left"/>
              <w:rPr>
                <w:i/>
                <w:sz w:val="18"/>
                <w:szCs w:val="18"/>
              </w:rPr>
            </w:pPr>
            <w:r w:rsidRPr="00850E5D">
              <w:rPr>
                <w:i/>
                <w:sz w:val="18"/>
                <w:szCs w:val="18"/>
              </w:rPr>
              <w:t>7k</w:t>
            </w:r>
          </w:p>
          <w:p w14:paraId="0774DFE2" w14:textId="77777777" w:rsidR="00B3420E" w:rsidRPr="00850E5D" w:rsidRDefault="00B3420E" w:rsidP="00441D0D">
            <w:pPr>
              <w:jc w:val="left"/>
              <w:rPr>
                <w:i/>
                <w:sz w:val="18"/>
                <w:szCs w:val="18"/>
              </w:rPr>
            </w:pPr>
            <w:r w:rsidRPr="00850E5D">
              <w:rPr>
                <w:i/>
                <w:sz w:val="18"/>
                <w:szCs w:val="18"/>
              </w:rPr>
              <w:t>[BASE 3 WK24_07]</w:t>
            </w:r>
          </w:p>
        </w:tc>
        <w:tc>
          <w:tcPr>
            <w:tcW w:w="1276" w:type="dxa"/>
            <w:gridSpan w:val="2"/>
            <w:shd w:val="clear" w:color="auto" w:fill="DBE5F1"/>
          </w:tcPr>
          <w:p w14:paraId="29BD939B"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tcPr>
          <w:p w14:paraId="68D4651E" w14:textId="77777777" w:rsidR="00B3420E" w:rsidRPr="00000AB3" w:rsidRDefault="00B3420E" w:rsidP="00E30B8F">
            <w:pPr>
              <w:jc w:val="center"/>
              <w:rPr>
                <w:sz w:val="18"/>
                <w:szCs w:val="18"/>
              </w:rPr>
            </w:pPr>
            <w:r w:rsidRPr="00000AB3">
              <w:rPr>
                <w:sz w:val="18"/>
                <w:szCs w:val="18"/>
              </w:rPr>
              <w:t>11</w:t>
            </w:r>
          </w:p>
        </w:tc>
        <w:tc>
          <w:tcPr>
            <w:tcW w:w="1275" w:type="dxa"/>
            <w:gridSpan w:val="2"/>
            <w:shd w:val="clear" w:color="auto" w:fill="DBE5F1"/>
          </w:tcPr>
          <w:p w14:paraId="37381880"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tcPr>
          <w:p w14:paraId="7E10AFDA" w14:textId="77777777" w:rsidR="00B3420E" w:rsidRPr="00000AB3" w:rsidRDefault="00B3420E" w:rsidP="00E30B8F">
            <w:pPr>
              <w:jc w:val="center"/>
              <w:rPr>
                <w:sz w:val="18"/>
                <w:szCs w:val="18"/>
              </w:rPr>
            </w:pPr>
            <w:r w:rsidRPr="00000AB3">
              <w:rPr>
                <w:sz w:val="18"/>
                <w:szCs w:val="18"/>
              </w:rPr>
              <w:t>11</w:t>
            </w:r>
          </w:p>
        </w:tc>
        <w:tc>
          <w:tcPr>
            <w:tcW w:w="1276" w:type="dxa"/>
            <w:gridSpan w:val="2"/>
            <w:shd w:val="clear" w:color="auto" w:fill="DBE5F1"/>
          </w:tcPr>
          <w:p w14:paraId="613737BA" w14:textId="77777777" w:rsidR="00B3420E" w:rsidRPr="00000AB3" w:rsidRDefault="00B3420E" w:rsidP="00E30B8F">
            <w:pPr>
              <w:jc w:val="center"/>
              <w:rPr>
                <w:sz w:val="18"/>
                <w:szCs w:val="18"/>
              </w:rPr>
            </w:pPr>
            <w:r w:rsidRPr="00000AB3">
              <w:rPr>
                <w:sz w:val="18"/>
                <w:szCs w:val="18"/>
              </w:rPr>
              <w:t>0</w:t>
            </w:r>
          </w:p>
        </w:tc>
        <w:tc>
          <w:tcPr>
            <w:tcW w:w="1763" w:type="dxa"/>
            <w:vMerge w:val="restart"/>
            <w:shd w:val="clear" w:color="auto" w:fill="DBE5F1"/>
          </w:tcPr>
          <w:p w14:paraId="1E61CC64" w14:textId="77777777" w:rsidR="00B3420E" w:rsidRPr="00850E5D" w:rsidRDefault="00B3420E" w:rsidP="00B3420E">
            <w:pPr>
              <w:jc w:val="left"/>
              <w:rPr>
                <w:i/>
                <w:sz w:val="18"/>
                <w:szCs w:val="18"/>
              </w:rPr>
            </w:pPr>
            <w:r w:rsidRPr="00850E5D">
              <w:rPr>
                <w:i/>
                <w:sz w:val="18"/>
                <w:szCs w:val="18"/>
              </w:rPr>
              <w:t>BASE 3 is newer than the installed</w:t>
            </w:r>
          </w:p>
          <w:p w14:paraId="28EAC86F" w14:textId="77777777" w:rsidR="00B3420E" w:rsidRPr="00850E5D" w:rsidRDefault="00B3420E" w:rsidP="00B3420E">
            <w:pPr>
              <w:jc w:val="left"/>
              <w:rPr>
                <w:i/>
                <w:sz w:val="18"/>
                <w:szCs w:val="18"/>
              </w:rPr>
            </w:pPr>
            <w:r w:rsidRPr="00850E5D">
              <w:rPr>
                <w:i/>
                <w:sz w:val="18"/>
                <w:szCs w:val="18"/>
              </w:rPr>
              <w:t>WK19/07 Update.</w:t>
            </w:r>
          </w:p>
        </w:tc>
      </w:tr>
      <w:tr w:rsidR="00B3420E" w14:paraId="00CB2525" w14:textId="77777777" w:rsidTr="00E30B8F">
        <w:trPr>
          <w:trHeight w:val="22"/>
          <w:tblHeader/>
        </w:trPr>
        <w:tc>
          <w:tcPr>
            <w:tcW w:w="1384" w:type="dxa"/>
            <w:vMerge/>
            <w:shd w:val="clear" w:color="auto" w:fill="DBE5F1"/>
            <w:vAlign w:val="center"/>
          </w:tcPr>
          <w:p w14:paraId="00F70A8A" w14:textId="77777777" w:rsidR="00B3420E" w:rsidRPr="00850E5D" w:rsidRDefault="00B3420E" w:rsidP="00E30B8F">
            <w:pPr>
              <w:jc w:val="left"/>
              <w:rPr>
                <w:i/>
                <w:sz w:val="18"/>
                <w:szCs w:val="18"/>
              </w:rPr>
            </w:pPr>
          </w:p>
        </w:tc>
        <w:tc>
          <w:tcPr>
            <w:tcW w:w="1276" w:type="dxa"/>
            <w:gridSpan w:val="2"/>
            <w:shd w:val="clear" w:color="auto" w:fill="DBE5F1"/>
          </w:tcPr>
          <w:p w14:paraId="205C0D80"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tcPr>
          <w:p w14:paraId="067EB847" w14:textId="77777777" w:rsidR="00B3420E" w:rsidRPr="00000AB3" w:rsidRDefault="00B3420E" w:rsidP="00E30B8F">
            <w:pPr>
              <w:jc w:val="center"/>
              <w:rPr>
                <w:sz w:val="18"/>
                <w:szCs w:val="18"/>
              </w:rPr>
            </w:pPr>
            <w:r w:rsidRPr="00000AB3">
              <w:rPr>
                <w:sz w:val="18"/>
                <w:szCs w:val="18"/>
              </w:rPr>
              <w:t>9</w:t>
            </w:r>
          </w:p>
        </w:tc>
        <w:tc>
          <w:tcPr>
            <w:tcW w:w="1275" w:type="dxa"/>
            <w:gridSpan w:val="2"/>
            <w:shd w:val="clear" w:color="auto" w:fill="DBE5F1"/>
          </w:tcPr>
          <w:p w14:paraId="4670336D"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971C48F" w14:textId="77777777" w:rsidR="00B3420E" w:rsidRPr="00000AB3" w:rsidRDefault="00B3420E" w:rsidP="00E30B8F">
            <w:pPr>
              <w:jc w:val="center"/>
              <w:rPr>
                <w:sz w:val="18"/>
                <w:szCs w:val="18"/>
              </w:rPr>
            </w:pPr>
            <w:r w:rsidRPr="00000AB3">
              <w:rPr>
                <w:sz w:val="18"/>
                <w:szCs w:val="18"/>
              </w:rPr>
              <w:t>9</w:t>
            </w:r>
          </w:p>
        </w:tc>
        <w:tc>
          <w:tcPr>
            <w:tcW w:w="1276" w:type="dxa"/>
            <w:gridSpan w:val="2"/>
            <w:shd w:val="clear" w:color="auto" w:fill="DBE5F1"/>
          </w:tcPr>
          <w:p w14:paraId="7C8E8FF1"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4350345" w14:textId="77777777" w:rsidR="00B3420E" w:rsidRPr="00850E5D" w:rsidRDefault="00B3420E" w:rsidP="00E30B8F">
            <w:pPr>
              <w:jc w:val="left"/>
              <w:rPr>
                <w:i/>
                <w:sz w:val="18"/>
                <w:szCs w:val="18"/>
              </w:rPr>
            </w:pPr>
          </w:p>
        </w:tc>
      </w:tr>
      <w:tr w:rsidR="00B3420E" w14:paraId="47D6ED98" w14:textId="77777777" w:rsidTr="00E30B8F">
        <w:trPr>
          <w:trHeight w:val="22"/>
          <w:tblHeader/>
        </w:trPr>
        <w:tc>
          <w:tcPr>
            <w:tcW w:w="1384" w:type="dxa"/>
            <w:vMerge/>
            <w:shd w:val="clear" w:color="auto" w:fill="DBE5F1"/>
            <w:vAlign w:val="center"/>
          </w:tcPr>
          <w:p w14:paraId="0C5C9CF7" w14:textId="77777777" w:rsidR="00B3420E" w:rsidRPr="00850E5D" w:rsidRDefault="00B3420E" w:rsidP="00E30B8F">
            <w:pPr>
              <w:jc w:val="left"/>
              <w:rPr>
                <w:i/>
                <w:sz w:val="18"/>
                <w:szCs w:val="18"/>
              </w:rPr>
            </w:pPr>
          </w:p>
        </w:tc>
        <w:tc>
          <w:tcPr>
            <w:tcW w:w="1276" w:type="dxa"/>
            <w:gridSpan w:val="2"/>
            <w:shd w:val="clear" w:color="auto" w:fill="DBE5F1"/>
          </w:tcPr>
          <w:p w14:paraId="57FE5CC3" w14:textId="77777777" w:rsidR="00B3420E" w:rsidRPr="00000AB3" w:rsidRDefault="00B3420E" w:rsidP="00E30B8F">
            <w:pPr>
              <w:jc w:val="left"/>
              <w:rPr>
                <w:sz w:val="18"/>
                <w:szCs w:val="18"/>
              </w:rPr>
            </w:pPr>
            <w:r w:rsidRPr="00000AB3">
              <w:rPr>
                <w:sz w:val="18"/>
                <w:szCs w:val="18"/>
              </w:rPr>
              <w:t>GB50162D</w:t>
            </w:r>
          </w:p>
        </w:tc>
        <w:tc>
          <w:tcPr>
            <w:tcW w:w="1276" w:type="dxa"/>
            <w:shd w:val="clear" w:color="auto" w:fill="DBE5F1"/>
          </w:tcPr>
          <w:p w14:paraId="5439908C" w14:textId="77777777" w:rsidR="00B3420E" w:rsidRPr="00000AB3" w:rsidRDefault="00B3420E" w:rsidP="00E30B8F">
            <w:pPr>
              <w:jc w:val="center"/>
              <w:rPr>
                <w:sz w:val="18"/>
                <w:szCs w:val="18"/>
              </w:rPr>
            </w:pPr>
            <w:r w:rsidRPr="00000AB3">
              <w:rPr>
                <w:sz w:val="18"/>
                <w:szCs w:val="18"/>
              </w:rPr>
              <w:t>5</w:t>
            </w:r>
          </w:p>
        </w:tc>
        <w:tc>
          <w:tcPr>
            <w:tcW w:w="1275" w:type="dxa"/>
            <w:gridSpan w:val="2"/>
            <w:shd w:val="clear" w:color="auto" w:fill="DBE5F1"/>
          </w:tcPr>
          <w:p w14:paraId="3F6B3C00" w14:textId="77777777" w:rsidR="00B3420E" w:rsidRPr="00000AB3" w:rsidRDefault="00B3420E" w:rsidP="00E30B8F">
            <w:pPr>
              <w:jc w:val="center"/>
              <w:rPr>
                <w:sz w:val="18"/>
                <w:szCs w:val="18"/>
              </w:rPr>
            </w:pPr>
            <w:r w:rsidRPr="00000AB3">
              <w:rPr>
                <w:sz w:val="18"/>
                <w:szCs w:val="18"/>
              </w:rPr>
              <w:t>2</w:t>
            </w:r>
          </w:p>
        </w:tc>
        <w:tc>
          <w:tcPr>
            <w:tcW w:w="1276" w:type="dxa"/>
            <w:shd w:val="clear" w:color="auto" w:fill="DBE5F1"/>
          </w:tcPr>
          <w:p w14:paraId="0FE9B07B" w14:textId="77777777" w:rsidR="00B3420E" w:rsidRPr="00000AB3" w:rsidRDefault="00B3420E" w:rsidP="00E30B8F">
            <w:pPr>
              <w:jc w:val="center"/>
              <w:rPr>
                <w:sz w:val="18"/>
                <w:szCs w:val="18"/>
              </w:rPr>
            </w:pPr>
            <w:r w:rsidRPr="00000AB3">
              <w:rPr>
                <w:sz w:val="18"/>
                <w:szCs w:val="18"/>
              </w:rPr>
              <w:t>5</w:t>
            </w:r>
          </w:p>
        </w:tc>
        <w:tc>
          <w:tcPr>
            <w:tcW w:w="1276" w:type="dxa"/>
            <w:gridSpan w:val="2"/>
            <w:shd w:val="clear" w:color="auto" w:fill="DBE5F1"/>
          </w:tcPr>
          <w:p w14:paraId="1324286B" w14:textId="77777777" w:rsidR="00B3420E" w:rsidRPr="00000AB3" w:rsidRDefault="00B3420E" w:rsidP="00E30B8F">
            <w:pPr>
              <w:jc w:val="center"/>
              <w:rPr>
                <w:sz w:val="18"/>
                <w:szCs w:val="18"/>
              </w:rPr>
            </w:pPr>
            <w:r w:rsidRPr="00000AB3">
              <w:rPr>
                <w:sz w:val="18"/>
                <w:szCs w:val="18"/>
              </w:rPr>
              <w:t>2</w:t>
            </w:r>
          </w:p>
        </w:tc>
        <w:tc>
          <w:tcPr>
            <w:tcW w:w="1763" w:type="dxa"/>
            <w:vMerge/>
            <w:shd w:val="clear" w:color="auto" w:fill="DBE5F1"/>
          </w:tcPr>
          <w:p w14:paraId="6D2F3A27" w14:textId="77777777" w:rsidR="00B3420E" w:rsidRPr="00850E5D" w:rsidRDefault="00B3420E" w:rsidP="00E30B8F">
            <w:pPr>
              <w:jc w:val="left"/>
              <w:rPr>
                <w:i/>
                <w:sz w:val="18"/>
                <w:szCs w:val="18"/>
              </w:rPr>
            </w:pPr>
          </w:p>
        </w:tc>
      </w:tr>
      <w:tr w:rsidR="00B3420E" w14:paraId="1BB54554" w14:textId="77777777" w:rsidTr="00E30B8F">
        <w:trPr>
          <w:trHeight w:val="22"/>
          <w:tblHeader/>
        </w:trPr>
        <w:tc>
          <w:tcPr>
            <w:tcW w:w="1384" w:type="dxa"/>
            <w:vMerge/>
            <w:shd w:val="clear" w:color="auto" w:fill="DBE5F1"/>
            <w:vAlign w:val="center"/>
          </w:tcPr>
          <w:p w14:paraId="1B65AAC6" w14:textId="77777777" w:rsidR="00B3420E" w:rsidRPr="00850E5D" w:rsidRDefault="00B3420E" w:rsidP="00E30B8F">
            <w:pPr>
              <w:jc w:val="left"/>
              <w:rPr>
                <w:i/>
                <w:sz w:val="18"/>
                <w:szCs w:val="18"/>
              </w:rPr>
            </w:pPr>
          </w:p>
        </w:tc>
        <w:tc>
          <w:tcPr>
            <w:tcW w:w="1276" w:type="dxa"/>
            <w:gridSpan w:val="2"/>
            <w:shd w:val="clear" w:color="auto" w:fill="DBE5F1"/>
          </w:tcPr>
          <w:p w14:paraId="26553D81" w14:textId="77777777" w:rsidR="00B3420E" w:rsidRPr="00000AB3" w:rsidRDefault="00B3420E" w:rsidP="00E30B8F">
            <w:pPr>
              <w:jc w:val="left"/>
              <w:rPr>
                <w:sz w:val="18"/>
                <w:szCs w:val="18"/>
              </w:rPr>
            </w:pPr>
            <w:r w:rsidRPr="00000AB3">
              <w:rPr>
                <w:sz w:val="18"/>
                <w:szCs w:val="18"/>
              </w:rPr>
              <w:t>GB50182A</w:t>
            </w:r>
          </w:p>
        </w:tc>
        <w:tc>
          <w:tcPr>
            <w:tcW w:w="1276" w:type="dxa"/>
            <w:shd w:val="clear" w:color="auto" w:fill="DBE5F1"/>
          </w:tcPr>
          <w:p w14:paraId="2F2553F5" w14:textId="77777777" w:rsidR="00B3420E" w:rsidRPr="00000AB3" w:rsidRDefault="00B3420E" w:rsidP="00E30B8F">
            <w:pPr>
              <w:jc w:val="center"/>
              <w:rPr>
                <w:sz w:val="18"/>
                <w:szCs w:val="18"/>
              </w:rPr>
            </w:pPr>
            <w:r w:rsidRPr="00000AB3">
              <w:rPr>
                <w:sz w:val="18"/>
                <w:szCs w:val="18"/>
              </w:rPr>
              <w:t>1</w:t>
            </w:r>
          </w:p>
        </w:tc>
        <w:tc>
          <w:tcPr>
            <w:tcW w:w="1275" w:type="dxa"/>
            <w:gridSpan w:val="2"/>
            <w:shd w:val="clear" w:color="auto" w:fill="DBE5F1"/>
          </w:tcPr>
          <w:p w14:paraId="4612AC87"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tcPr>
          <w:p w14:paraId="55719EAB" w14:textId="77777777" w:rsidR="00B3420E" w:rsidRPr="00000AB3" w:rsidRDefault="00B3420E" w:rsidP="00E30B8F">
            <w:pPr>
              <w:jc w:val="center"/>
              <w:rPr>
                <w:sz w:val="18"/>
                <w:szCs w:val="18"/>
              </w:rPr>
            </w:pPr>
            <w:r w:rsidRPr="00000AB3">
              <w:rPr>
                <w:sz w:val="18"/>
                <w:szCs w:val="18"/>
              </w:rPr>
              <w:t>1</w:t>
            </w:r>
          </w:p>
        </w:tc>
        <w:tc>
          <w:tcPr>
            <w:tcW w:w="1276" w:type="dxa"/>
            <w:gridSpan w:val="2"/>
            <w:shd w:val="clear" w:color="auto" w:fill="DBE5F1"/>
          </w:tcPr>
          <w:p w14:paraId="02E0E7FB" w14:textId="77777777" w:rsidR="00B3420E" w:rsidRPr="00000AB3" w:rsidRDefault="00B3420E" w:rsidP="00E30B8F">
            <w:pPr>
              <w:jc w:val="center"/>
              <w:rPr>
                <w:sz w:val="18"/>
                <w:szCs w:val="18"/>
              </w:rPr>
            </w:pPr>
            <w:r w:rsidRPr="00000AB3">
              <w:rPr>
                <w:sz w:val="18"/>
                <w:szCs w:val="18"/>
              </w:rPr>
              <w:t>5</w:t>
            </w:r>
          </w:p>
        </w:tc>
        <w:tc>
          <w:tcPr>
            <w:tcW w:w="1763" w:type="dxa"/>
            <w:vMerge/>
            <w:shd w:val="clear" w:color="auto" w:fill="DBE5F1"/>
          </w:tcPr>
          <w:p w14:paraId="09304434" w14:textId="77777777" w:rsidR="00B3420E" w:rsidRPr="00850E5D" w:rsidRDefault="00B3420E" w:rsidP="00E30B8F">
            <w:pPr>
              <w:jc w:val="left"/>
              <w:rPr>
                <w:i/>
                <w:sz w:val="18"/>
                <w:szCs w:val="18"/>
              </w:rPr>
            </w:pPr>
          </w:p>
        </w:tc>
      </w:tr>
    </w:tbl>
    <w:p w14:paraId="4CC43924" w14:textId="77777777" w:rsidR="001835F6" w:rsidRDefault="001835F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276"/>
        <w:gridCol w:w="1275"/>
        <w:gridCol w:w="1276"/>
        <w:gridCol w:w="1276"/>
        <w:gridCol w:w="1763"/>
      </w:tblGrid>
      <w:tr w:rsidR="00B3420E" w14:paraId="4C33DF21" w14:textId="77777777" w:rsidTr="00E30B8F">
        <w:trPr>
          <w:trHeight w:val="22"/>
          <w:tblHeader/>
        </w:trPr>
        <w:tc>
          <w:tcPr>
            <w:tcW w:w="1384" w:type="dxa"/>
            <w:vMerge w:val="restart"/>
            <w:shd w:val="clear" w:color="auto" w:fill="DBE5F1"/>
            <w:vAlign w:val="center"/>
          </w:tcPr>
          <w:p w14:paraId="14316819" w14:textId="38A27DE3" w:rsidR="00B3420E" w:rsidRPr="00850E5D" w:rsidRDefault="00B3420E" w:rsidP="00441D0D">
            <w:pPr>
              <w:jc w:val="left"/>
              <w:rPr>
                <w:i/>
                <w:sz w:val="18"/>
                <w:szCs w:val="18"/>
              </w:rPr>
            </w:pPr>
            <w:r w:rsidRPr="00850E5D">
              <w:rPr>
                <w:i/>
                <w:sz w:val="18"/>
                <w:szCs w:val="18"/>
              </w:rPr>
              <w:lastRenderedPageBreak/>
              <w:t>7k</w:t>
            </w:r>
          </w:p>
          <w:p w14:paraId="46734157" w14:textId="77777777" w:rsidR="00B3420E" w:rsidRPr="00850E5D" w:rsidRDefault="00B3420E" w:rsidP="00441D0D">
            <w:pPr>
              <w:jc w:val="left"/>
              <w:rPr>
                <w:i/>
                <w:sz w:val="18"/>
                <w:szCs w:val="18"/>
              </w:rPr>
            </w:pPr>
            <w:r w:rsidRPr="00850E5D">
              <w:rPr>
                <w:i/>
                <w:sz w:val="18"/>
                <w:szCs w:val="18"/>
              </w:rPr>
              <w:t>[UPDATE WK19_07]</w:t>
            </w:r>
          </w:p>
        </w:tc>
        <w:tc>
          <w:tcPr>
            <w:tcW w:w="1276" w:type="dxa"/>
            <w:shd w:val="clear" w:color="auto" w:fill="DBE5F1"/>
            <w:vAlign w:val="center"/>
          </w:tcPr>
          <w:p w14:paraId="4E9E75EB" w14:textId="77777777" w:rsidR="00B3420E" w:rsidRPr="00000AB3" w:rsidRDefault="00B3420E" w:rsidP="00E30B8F">
            <w:pPr>
              <w:jc w:val="left"/>
              <w:rPr>
                <w:sz w:val="18"/>
                <w:szCs w:val="18"/>
              </w:rPr>
            </w:pPr>
            <w:r w:rsidRPr="00000AB3">
              <w:rPr>
                <w:sz w:val="18"/>
                <w:szCs w:val="18"/>
              </w:rPr>
              <w:t>GB302840</w:t>
            </w:r>
          </w:p>
        </w:tc>
        <w:tc>
          <w:tcPr>
            <w:tcW w:w="1276" w:type="dxa"/>
            <w:shd w:val="clear" w:color="auto" w:fill="DBE5F1"/>
            <w:vAlign w:val="center"/>
          </w:tcPr>
          <w:p w14:paraId="301E894C" w14:textId="77777777" w:rsidR="00B3420E" w:rsidRPr="00000AB3" w:rsidRDefault="00B3420E" w:rsidP="00E30B8F">
            <w:pPr>
              <w:jc w:val="center"/>
              <w:rPr>
                <w:sz w:val="18"/>
                <w:szCs w:val="18"/>
              </w:rPr>
            </w:pPr>
            <w:r w:rsidRPr="00000AB3">
              <w:rPr>
                <w:sz w:val="18"/>
                <w:szCs w:val="18"/>
              </w:rPr>
              <w:t>22</w:t>
            </w:r>
          </w:p>
        </w:tc>
        <w:tc>
          <w:tcPr>
            <w:tcW w:w="1275" w:type="dxa"/>
            <w:shd w:val="clear" w:color="auto" w:fill="DBE5F1"/>
            <w:vAlign w:val="center"/>
          </w:tcPr>
          <w:p w14:paraId="1E85E2AE" w14:textId="77777777" w:rsidR="00B3420E" w:rsidRPr="00000AB3" w:rsidRDefault="00B3420E" w:rsidP="00E30B8F">
            <w:pPr>
              <w:jc w:val="center"/>
              <w:rPr>
                <w:sz w:val="18"/>
                <w:szCs w:val="18"/>
              </w:rPr>
            </w:pPr>
            <w:r w:rsidRPr="00000AB3">
              <w:rPr>
                <w:sz w:val="18"/>
                <w:szCs w:val="18"/>
              </w:rPr>
              <w:t>16</w:t>
            </w:r>
          </w:p>
        </w:tc>
        <w:tc>
          <w:tcPr>
            <w:tcW w:w="1276" w:type="dxa"/>
            <w:shd w:val="clear" w:color="auto" w:fill="DBE5F1"/>
            <w:vAlign w:val="center"/>
          </w:tcPr>
          <w:p w14:paraId="1155FE49" w14:textId="77777777" w:rsidR="00B3420E" w:rsidRPr="00000AB3" w:rsidRDefault="00B3420E" w:rsidP="00E30B8F">
            <w:pPr>
              <w:jc w:val="center"/>
              <w:rPr>
                <w:sz w:val="18"/>
                <w:szCs w:val="18"/>
              </w:rPr>
            </w:pPr>
            <w:r w:rsidRPr="00000AB3">
              <w:rPr>
                <w:sz w:val="18"/>
                <w:szCs w:val="18"/>
              </w:rPr>
              <w:t>22</w:t>
            </w:r>
          </w:p>
        </w:tc>
        <w:tc>
          <w:tcPr>
            <w:tcW w:w="1276" w:type="dxa"/>
            <w:shd w:val="clear" w:color="auto" w:fill="DBE5F1"/>
            <w:vAlign w:val="center"/>
          </w:tcPr>
          <w:p w14:paraId="2B08FE87" w14:textId="77777777" w:rsidR="00B3420E" w:rsidRPr="00000AB3" w:rsidRDefault="00B3420E" w:rsidP="00E30B8F">
            <w:pPr>
              <w:jc w:val="center"/>
              <w:rPr>
                <w:sz w:val="18"/>
                <w:szCs w:val="18"/>
              </w:rPr>
            </w:pPr>
            <w:r w:rsidRPr="00000AB3">
              <w:rPr>
                <w:sz w:val="18"/>
                <w:szCs w:val="18"/>
              </w:rPr>
              <w:t>16</w:t>
            </w:r>
          </w:p>
        </w:tc>
        <w:tc>
          <w:tcPr>
            <w:tcW w:w="1763" w:type="dxa"/>
            <w:shd w:val="clear" w:color="auto" w:fill="DBE5F1"/>
          </w:tcPr>
          <w:p w14:paraId="131949E0" w14:textId="77777777" w:rsidR="00B3420E" w:rsidRPr="00850E5D" w:rsidRDefault="00B3420E" w:rsidP="00E30B8F">
            <w:pPr>
              <w:jc w:val="left"/>
              <w:rPr>
                <w:i/>
                <w:sz w:val="18"/>
                <w:szCs w:val="18"/>
              </w:rPr>
            </w:pPr>
          </w:p>
        </w:tc>
      </w:tr>
      <w:tr w:rsidR="00B3420E" w14:paraId="6F2BD803" w14:textId="77777777" w:rsidTr="00E30B8F">
        <w:trPr>
          <w:trHeight w:val="22"/>
          <w:tblHeader/>
        </w:trPr>
        <w:tc>
          <w:tcPr>
            <w:tcW w:w="1384" w:type="dxa"/>
            <w:vMerge/>
            <w:shd w:val="clear" w:color="auto" w:fill="DBE5F1"/>
            <w:vAlign w:val="center"/>
          </w:tcPr>
          <w:p w14:paraId="7D03DD23" w14:textId="77777777" w:rsidR="00B3420E" w:rsidRPr="00000AB3" w:rsidRDefault="00B3420E" w:rsidP="00E30B8F">
            <w:pPr>
              <w:jc w:val="left"/>
              <w:rPr>
                <w:sz w:val="18"/>
                <w:szCs w:val="18"/>
              </w:rPr>
            </w:pPr>
          </w:p>
        </w:tc>
        <w:tc>
          <w:tcPr>
            <w:tcW w:w="1276" w:type="dxa"/>
            <w:shd w:val="clear" w:color="auto" w:fill="DBE5F1"/>
            <w:vAlign w:val="center"/>
          </w:tcPr>
          <w:p w14:paraId="184773FD" w14:textId="77777777" w:rsidR="00B3420E" w:rsidRPr="00000AB3" w:rsidRDefault="00B3420E" w:rsidP="00E30B8F">
            <w:pPr>
              <w:jc w:val="left"/>
              <w:rPr>
                <w:sz w:val="18"/>
                <w:szCs w:val="18"/>
              </w:rPr>
            </w:pPr>
            <w:r w:rsidRPr="00000AB3">
              <w:rPr>
                <w:sz w:val="18"/>
                <w:szCs w:val="18"/>
              </w:rPr>
              <w:t>GB303220</w:t>
            </w:r>
          </w:p>
        </w:tc>
        <w:tc>
          <w:tcPr>
            <w:tcW w:w="1276" w:type="dxa"/>
            <w:shd w:val="clear" w:color="auto" w:fill="DBE5F1"/>
            <w:vAlign w:val="center"/>
          </w:tcPr>
          <w:p w14:paraId="08397686" w14:textId="77777777" w:rsidR="00B3420E" w:rsidRPr="00000AB3" w:rsidRDefault="00B3420E" w:rsidP="00E30B8F">
            <w:pPr>
              <w:jc w:val="center"/>
              <w:rPr>
                <w:sz w:val="18"/>
                <w:szCs w:val="18"/>
              </w:rPr>
            </w:pPr>
            <w:r w:rsidRPr="00000AB3">
              <w:rPr>
                <w:sz w:val="18"/>
                <w:szCs w:val="18"/>
              </w:rPr>
              <w:t>4</w:t>
            </w:r>
          </w:p>
        </w:tc>
        <w:tc>
          <w:tcPr>
            <w:tcW w:w="1275" w:type="dxa"/>
            <w:shd w:val="clear" w:color="auto" w:fill="DBE5F1"/>
            <w:vAlign w:val="center"/>
          </w:tcPr>
          <w:p w14:paraId="1F849C58"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3D6E8F25" w14:textId="77777777" w:rsidR="00B3420E" w:rsidRPr="00000AB3" w:rsidRDefault="00B3420E" w:rsidP="00E30B8F">
            <w:pPr>
              <w:jc w:val="center"/>
              <w:rPr>
                <w:sz w:val="18"/>
                <w:szCs w:val="18"/>
              </w:rPr>
            </w:pPr>
            <w:r w:rsidRPr="00000AB3">
              <w:rPr>
                <w:sz w:val="18"/>
                <w:szCs w:val="18"/>
              </w:rPr>
              <w:t>4</w:t>
            </w:r>
          </w:p>
        </w:tc>
        <w:tc>
          <w:tcPr>
            <w:tcW w:w="1276" w:type="dxa"/>
            <w:shd w:val="clear" w:color="auto" w:fill="DBE5F1"/>
            <w:vAlign w:val="center"/>
          </w:tcPr>
          <w:p w14:paraId="55765A9A"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tcPr>
          <w:p w14:paraId="387EAFD2" w14:textId="77777777" w:rsidR="00B3420E" w:rsidRPr="00850E5D" w:rsidRDefault="00B3420E" w:rsidP="00E30B8F">
            <w:pPr>
              <w:jc w:val="left"/>
              <w:rPr>
                <w:i/>
                <w:sz w:val="18"/>
                <w:szCs w:val="18"/>
              </w:rPr>
            </w:pPr>
          </w:p>
        </w:tc>
      </w:tr>
      <w:tr w:rsidR="00B3420E" w14:paraId="16ABCD13" w14:textId="77777777" w:rsidTr="00E30B8F">
        <w:trPr>
          <w:trHeight w:val="22"/>
          <w:tblHeader/>
        </w:trPr>
        <w:tc>
          <w:tcPr>
            <w:tcW w:w="1384" w:type="dxa"/>
            <w:vMerge/>
            <w:shd w:val="clear" w:color="auto" w:fill="DBE5F1"/>
            <w:vAlign w:val="center"/>
          </w:tcPr>
          <w:p w14:paraId="000AEB4C" w14:textId="77777777" w:rsidR="00B3420E" w:rsidRPr="00000AB3" w:rsidRDefault="00B3420E" w:rsidP="00E30B8F">
            <w:pPr>
              <w:jc w:val="left"/>
              <w:rPr>
                <w:sz w:val="18"/>
                <w:szCs w:val="18"/>
              </w:rPr>
            </w:pPr>
          </w:p>
        </w:tc>
        <w:tc>
          <w:tcPr>
            <w:tcW w:w="1276" w:type="dxa"/>
            <w:shd w:val="clear" w:color="auto" w:fill="DBE5F1"/>
            <w:vAlign w:val="center"/>
          </w:tcPr>
          <w:p w14:paraId="3DF16DFE" w14:textId="77777777" w:rsidR="00B3420E" w:rsidRPr="00000AB3" w:rsidRDefault="00B3420E" w:rsidP="00E30B8F">
            <w:pPr>
              <w:jc w:val="left"/>
              <w:rPr>
                <w:sz w:val="18"/>
                <w:szCs w:val="18"/>
              </w:rPr>
            </w:pPr>
            <w:r w:rsidRPr="00000AB3">
              <w:rPr>
                <w:sz w:val="18"/>
                <w:szCs w:val="18"/>
              </w:rPr>
              <w:t>GB303420</w:t>
            </w:r>
          </w:p>
        </w:tc>
        <w:tc>
          <w:tcPr>
            <w:tcW w:w="1276" w:type="dxa"/>
            <w:shd w:val="clear" w:color="auto" w:fill="DBE5F1"/>
            <w:vAlign w:val="center"/>
          </w:tcPr>
          <w:p w14:paraId="721589A1"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3F4DE398"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2A210CAC"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50EFDCC7" w14:textId="77777777" w:rsidR="00B3420E" w:rsidRPr="00000AB3" w:rsidRDefault="00B3420E" w:rsidP="00E30B8F">
            <w:pPr>
              <w:jc w:val="center"/>
              <w:rPr>
                <w:sz w:val="18"/>
                <w:szCs w:val="18"/>
              </w:rPr>
            </w:pPr>
            <w:r w:rsidRPr="00000AB3">
              <w:rPr>
                <w:sz w:val="18"/>
                <w:szCs w:val="18"/>
              </w:rPr>
              <w:t>9</w:t>
            </w:r>
          </w:p>
        </w:tc>
        <w:tc>
          <w:tcPr>
            <w:tcW w:w="1763" w:type="dxa"/>
            <w:shd w:val="clear" w:color="auto" w:fill="DBE5F1"/>
          </w:tcPr>
          <w:p w14:paraId="1CF5A446" w14:textId="77777777" w:rsidR="00B3420E" w:rsidRPr="00000AB3" w:rsidRDefault="00B3420E" w:rsidP="00E30B8F">
            <w:pPr>
              <w:jc w:val="left"/>
              <w:rPr>
                <w:sz w:val="18"/>
                <w:szCs w:val="18"/>
              </w:rPr>
            </w:pPr>
          </w:p>
        </w:tc>
      </w:tr>
      <w:tr w:rsidR="00B3420E" w14:paraId="0A6B324C" w14:textId="77777777" w:rsidTr="00E30B8F">
        <w:trPr>
          <w:trHeight w:val="22"/>
          <w:tblHeader/>
        </w:trPr>
        <w:tc>
          <w:tcPr>
            <w:tcW w:w="1384" w:type="dxa"/>
            <w:vMerge/>
            <w:shd w:val="clear" w:color="auto" w:fill="DBE5F1"/>
            <w:vAlign w:val="center"/>
          </w:tcPr>
          <w:p w14:paraId="57E71BDB" w14:textId="77777777" w:rsidR="00B3420E" w:rsidRPr="00000AB3" w:rsidRDefault="00B3420E" w:rsidP="00E30B8F">
            <w:pPr>
              <w:jc w:val="left"/>
              <w:rPr>
                <w:sz w:val="18"/>
                <w:szCs w:val="18"/>
              </w:rPr>
            </w:pPr>
          </w:p>
        </w:tc>
        <w:tc>
          <w:tcPr>
            <w:tcW w:w="1276" w:type="dxa"/>
            <w:shd w:val="clear" w:color="auto" w:fill="DBE5F1"/>
            <w:vAlign w:val="center"/>
          </w:tcPr>
          <w:p w14:paraId="5824851C" w14:textId="77777777" w:rsidR="00B3420E" w:rsidRPr="00000AB3" w:rsidRDefault="00B3420E" w:rsidP="00E30B8F">
            <w:pPr>
              <w:jc w:val="left"/>
              <w:rPr>
                <w:sz w:val="18"/>
                <w:szCs w:val="18"/>
              </w:rPr>
            </w:pPr>
            <w:r w:rsidRPr="00000AB3">
              <w:rPr>
                <w:sz w:val="18"/>
                <w:szCs w:val="18"/>
              </w:rPr>
              <w:t>GB303460</w:t>
            </w:r>
          </w:p>
        </w:tc>
        <w:tc>
          <w:tcPr>
            <w:tcW w:w="1276" w:type="dxa"/>
            <w:shd w:val="clear" w:color="auto" w:fill="DBE5F1"/>
            <w:vAlign w:val="center"/>
          </w:tcPr>
          <w:p w14:paraId="0C137A3D" w14:textId="77777777" w:rsidR="00B3420E" w:rsidRPr="00000AB3" w:rsidRDefault="00B3420E" w:rsidP="00E30B8F">
            <w:pPr>
              <w:jc w:val="center"/>
              <w:rPr>
                <w:sz w:val="18"/>
                <w:szCs w:val="18"/>
              </w:rPr>
            </w:pPr>
            <w:r w:rsidRPr="00000AB3">
              <w:rPr>
                <w:sz w:val="18"/>
                <w:szCs w:val="18"/>
              </w:rPr>
              <w:t>11</w:t>
            </w:r>
          </w:p>
        </w:tc>
        <w:tc>
          <w:tcPr>
            <w:tcW w:w="1275" w:type="dxa"/>
            <w:shd w:val="clear" w:color="auto" w:fill="DBE5F1"/>
            <w:vAlign w:val="center"/>
          </w:tcPr>
          <w:p w14:paraId="62451B53" w14:textId="77777777" w:rsidR="00B3420E" w:rsidRPr="00000AB3" w:rsidRDefault="00B3420E" w:rsidP="00E30B8F">
            <w:pPr>
              <w:jc w:val="center"/>
              <w:rPr>
                <w:sz w:val="18"/>
                <w:szCs w:val="18"/>
              </w:rPr>
            </w:pPr>
            <w:r w:rsidRPr="00000AB3">
              <w:rPr>
                <w:sz w:val="18"/>
                <w:szCs w:val="18"/>
              </w:rPr>
              <w:t>0</w:t>
            </w:r>
          </w:p>
        </w:tc>
        <w:tc>
          <w:tcPr>
            <w:tcW w:w="1276" w:type="dxa"/>
            <w:shd w:val="clear" w:color="auto" w:fill="DBE5F1"/>
            <w:vAlign w:val="center"/>
          </w:tcPr>
          <w:p w14:paraId="10361C97"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06F393BE"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tcPr>
          <w:p w14:paraId="49778D0E" w14:textId="77777777" w:rsidR="00B3420E" w:rsidRPr="00000AB3" w:rsidRDefault="00B3420E" w:rsidP="00E30B8F">
            <w:pPr>
              <w:jc w:val="left"/>
              <w:rPr>
                <w:sz w:val="18"/>
                <w:szCs w:val="18"/>
              </w:rPr>
            </w:pPr>
          </w:p>
        </w:tc>
      </w:tr>
      <w:tr w:rsidR="00B3420E" w14:paraId="77BEA94A" w14:textId="77777777" w:rsidTr="00E30B8F">
        <w:trPr>
          <w:trHeight w:val="22"/>
          <w:tblHeader/>
        </w:trPr>
        <w:tc>
          <w:tcPr>
            <w:tcW w:w="1384" w:type="dxa"/>
            <w:vMerge/>
            <w:shd w:val="clear" w:color="auto" w:fill="DBE5F1"/>
            <w:vAlign w:val="center"/>
          </w:tcPr>
          <w:p w14:paraId="4D7549C7" w14:textId="77777777" w:rsidR="00B3420E" w:rsidRPr="00000AB3" w:rsidRDefault="00B3420E" w:rsidP="00E30B8F">
            <w:pPr>
              <w:jc w:val="left"/>
              <w:rPr>
                <w:sz w:val="18"/>
                <w:szCs w:val="18"/>
              </w:rPr>
            </w:pPr>
          </w:p>
        </w:tc>
        <w:tc>
          <w:tcPr>
            <w:tcW w:w="1276" w:type="dxa"/>
            <w:shd w:val="clear" w:color="auto" w:fill="DBE5F1"/>
            <w:vAlign w:val="center"/>
          </w:tcPr>
          <w:p w14:paraId="279C2BAA" w14:textId="77777777" w:rsidR="00B3420E" w:rsidRPr="00000AB3" w:rsidRDefault="00B3420E" w:rsidP="00E30B8F">
            <w:pPr>
              <w:jc w:val="left"/>
              <w:rPr>
                <w:sz w:val="18"/>
                <w:szCs w:val="18"/>
              </w:rPr>
            </w:pPr>
            <w:r w:rsidRPr="00000AB3">
              <w:rPr>
                <w:sz w:val="18"/>
                <w:szCs w:val="18"/>
              </w:rPr>
              <w:t>GB40162A</w:t>
            </w:r>
          </w:p>
        </w:tc>
        <w:tc>
          <w:tcPr>
            <w:tcW w:w="1276" w:type="dxa"/>
            <w:shd w:val="clear" w:color="auto" w:fill="DBE5F1"/>
            <w:vAlign w:val="center"/>
          </w:tcPr>
          <w:p w14:paraId="2D43E077"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2007088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8DFE276"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4FFFAF85"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EFD5550" w14:textId="77777777" w:rsidR="00B3420E" w:rsidRPr="00000AB3" w:rsidRDefault="00B3420E" w:rsidP="00E30B8F">
            <w:pPr>
              <w:jc w:val="left"/>
              <w:rPr>
                <w:sz w:val="18"/>
                <w:szCs w:val="18"/>
              </w:rPr>
            </w:pPr>
          </w:p>
        </w:tc>
      </w:tr>
      <w:tr w:rsidR="00B3420E" w14:paraId="7CC80A47" w14:textId="77777777" w:rsidTr="00E30B8F">
        <w:trPr>
          <w:trHeight w:val="22"/>
          <w:tblHeader/>
        </w:trPr>
        <w:tc>
          <w:tcPr>
            <w:tcW w:w="1384" w:type="dxa"/>
            <w:vMerge/>
            <w:shd w:val="clear" w:color="auto" w:fill="DBE5F1"/>
            <w:vAlign w:val="center"/>
          </w:tcPr>
          <w:p w14:paraId="687163CE" w14:textId="77777777" w:rsidR="00B3420E" w:rsidRPr="00000AB3" w:rsidRDefault="00B3420E" w:rsidP="00E30B8F">
            <w:pPr>
              <w:jc w:val="left"/>
              <w:rPr>
                <w:sz w:val="18"/>
                <w:szCs w:val="18"/>
              </w:rPr>
            </w:pPr>
          </w:p>
        </w:tc>
        <w:tc>
          <w:tcPr>
            <w:tcW w:w="1276" w:type="dxa"/>
            <w:shd w:val="clear" w:color="auto" w:fill="DBE5F1"/>
            <w:vAlign w:val="center"/>
          </w:tcPr>
          <w:p w14:paraId="610ED3A4" w14:textId="77777777" w:rsidR="00B3420E" w:rsidRPr="00000AB3" w:rsidRDefault="00B3420E" w:rsidP="00E30B8F">
            <w:pPr>
              <w:jc w:val="left"/>
              <w:rPr>
                <w:sz w:val="18"/>
                <w:szCs w:val="18"/>
              </w:rPr>
            </w:pPr>
            <w:r w:rsidRPr="00000AB3">
              <w:rPr>
                <w:sz w:val="18"/>
                <w:szCs w:val="18"/>
              </w:rPr>
              <w:t>GB40184A</w:t>
            </w:r>
          </w:p>
        </w:tc>
        <w:tc>
          <w:tcPr>
            <w:tcW w:w="1276" w:type="dxa"/>
            <w:shd w:val="clear" w:color="auto" w:fill="DBE5F1"/>
            <w:vAlign w:val="center"/>
          </w:tcPr>
          <w:p w14:paraId="10DA1372" w14:textId="77777777" w:rsidR="00B3420E" w:rsidRPr="00000AB3" w:rsidRDefault="00B3420E" w:rsidP="00E30B8F">
            <w:pPr>
              <w:jc w:val="center"/>
              <w:rPr>
                <w:sz w:val="18"/>
                <w:szCs w:val="18"/>
              </w:rPr>
            </w:pPr>
            <w:r w:rsidRPr="00000AB3">
              <w:rPr>
                <w:sz w:val="18"/>
                <w:szCs w:val="18"/>
              </w:rPr>
              <w:t>3</w:t>
            </w:r>
          </w:p>
        </w:tc>
        <w:tc>
          <w:tcPr>
            <w:tcW w:w="1275" w:type="dxa"/>
            <w:shd w:val="clear" w:color="auto" w:fill="DBE5F1"/>
            <w:vAlign w:val="center"/>
          </w:tcPr>
          <w:p w14:paraId="1928C03A"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4B63334E" w14:textId="77777777" w:rsidR="00B3420E" w:rsidRPr="00000AB3" w:rsidRDefault="00B3420E" w:rsidP="00E30B8F">
            <w:pPr>
              <w:jc w:val="center"/>
              <w:rPr>
                <w:sz w:val="18"/>
                <w:szCs w:val="18"/>
              </w:rPr>
            </w:pPr>
            <w:r w:rsidRPr="00000AB3">
              <w:rPr>
                <w:sz w:val="18"/>
                <w:szCs w:val="18"/>
              </w:rPr>
              <w:t>3</w:t>
            </w:r>
          </w:p>
        </w:tc>
        <w:tc>
          <w:tcPr>
            <w:tcW w:w="1276" w:type="dxa"/>
            <w:shd w:val="clear" w:color="auto" w:fill="DBE5F1"/>
            <w:vAlign w:val="center"/>
          </w:tcPr>
          <w:p w14:paraId="37B4270E" w14:textId="77777777" w:rsidR="00B3420E" w:rsidRPr="00000AB3" w:rsidRDefault="00B3420E" w:rsidP="00E30B8F">
            <w:pPr>
              <w:jc w:val="center"/>
              <w:rPr>
                <w:sz w:val="18"/>
                <w:szCs w:val="18"/>
              </w:rPr>
            </w:pPr>
            <w:r w:rsidRPr="00000AB3">
              <w:rPr>
                <w:sz w:val="18"/>
                <w:szCs w:val="18"/>
              </w:rPr>
              <w:t>3</w:t>
            </w:r>
          </w:p>
        </w:tc>
        <w:tc>
          <w:tcPr>
            <w:tcW w:w="1763" w:type="dxa"/>
            <w:shd w:val="clear" w:color="auto" w:fill="DBE5F1"/>
            <w:vAlign w:val="center"/>
          </w:tcPr>
          <w:p w14:paraId="154B1742" w14:textId="77777777" w:rsidR="00B3420E" w:rsidRPr="00000AB3" w:rsidRDefault="00B3420E" w:rsidP="00E30B8F">
            <w:pPr>
              <w:jc w:val="left"/>
              <w:rPr>
                <w:sz w:val="18"/>
                <w:szCs w:val="18"/>
              </w:rPr>
            </w:pPr>
          </w:p>
        </w:tc>
      </w:tr>
      <w:tr w:rsidR="00B3420E" w14:paraId="36159316" w14:textId="77777777" w:rsidTr="00E30B8F">
        <w:trPr>
          <w:trHeight w:val="22"/>
          <w:tblHeader/>
        </w:trPr>
        <w:tc>
          <w:tcPr>
            <w:tcW w:w="1384" w:type="dxa"/>
            <w:vMerge/>
            <w:shd w:val="clear" w:color="auto" w:fill="DBE5F1"/>
            <w:vAlign w:val="center"/>
          </w:tcPr>
          <w:p w14:paraId="213F34B0" w14:textId="77777777" w:rsidR="00B3420E" w:rsidRPr="00000AB3" w:rsidRDefault="00B3420E" w:rsidP="00E30B8F">
            <w:pPr>
              <w:jc w:val="left"/>
              <w:rPr>
                <w:sz w:val="18"/>
                <w:szCs w:val="18"/>
              </w:rPr>
            </w:pPr>
          </w:p>
        </w:tc>
        <w:tc>
          <w:tcPr>
            <w:tcW w:w="1276" w:type="dxa"/>
            <w:shd w:val="clear" w:color="auto" w:fill="DBE5F1"/>
            <w:vAlign w:val="center"/>
          </w:tcPr>
          <w:p w14:paraId="10D51730" w14:textId="77777777" w:rsidR="00B3420E" w:rsidRPr="00000AB3" w:rsidRDefault="00B3420E" w:rsidP="00E30B8F">
            <w:pPr>
              <w:jc w:val="left"/>
              <w:rPr>
                <w:sz w:val="18"/>
                <w:szCs w:val="18"/>
              </w:rPr>
            </w:pPr>
            <w:r w:rsidRPr="00000AB3">
              <w:rPr>
                <w:sz w:val="18"/>
                <w:szCs w:val="18"/>
              </w:rPr>
              <w:t>GB40186D</w:t>
            </w:r>
          </w:p>
        </w:tc>
        <w:tc>
          <w:tcPr>
            <w:tcW w:w="1276" w:type="dxa"/>
            <w:shd w:val="clear" w:color="auto" w:fill="DBE5F1"/>
            <w:vAlign w:val="center"/>
          </w:tcPr>
          <w:p w14:paraId="59E73858" w14:textId="77777777" w:rsidR="00B3420E" w:rsidRPr="00000AB3" w:rsidRDefault="00B3420E" w:rsidP="00E30B8F">
            <w:pPr>
              <w:jc w:val="center"/>
              <w:rPr>
                <w:sz w:val="18"/>
                <w:szCs w:val="18"/>
              </w:rPr>
            </w:pPr>
            <w:r w:rsidRPr="00000AB3">
              <w:rPr>
                <w:sz w:val="18"/>
                <w:szCs w:val="18"/>
              </w:rPr>
              <w:t>1</w:t>
            </w:r>
          </w:p>
        </w:tc>
        <w:tc>
          <w:tcPr>
            <w:tcW w:w="1275" w:type="dxa"/>
            <w:shd w:val="clear" w:color="auto" w:fill="DBE5F1"/>
            <w:vAlign w:val="center"/>
          </w:tcPr>
          <w:p w14:paraId="166972BF" w14:textId="77777777" w:rsidR="00B3420E" w:rsidRPr="00000AB3" w:rsidRDefault="00B3420E" w:rsidP="00E30B8F">
            <w:pPr>
              <w:jc w:val="center"/>
              <w:rPr>
                <w:sz w:val="18"/>
                <w:szCs w:val="18"/>
              </w:rPr>
            </w:pPr>
            <w:r w:rsidRPr="00000AB3">
              <w:rPr>
                <w:sz w:val="18"/>
                <w:szCs w:val="18"/>
              </w:rPr>
              <w:t>6</w:t>
            </w:r>
          </w:p>
        </w:tc>
        <w:tc>
          <w:tcPr>
            <w:tcW w:w="1276" w:type="dxa"/>
            <w:shd w:val="clear" w:color="auto" w:fill="DBE5F1"/>
            <w:vAlign w:val="center"/>
          </w:tcPr>
          <w:p w14:paraId="6663B6A4"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1A62A6B2" w14:textId="77777777" w:rsidR="00B3420E" w:rsidRPr="00000AB3" w:rsidRDefault="00B3420E" w:rsidP="00E30B8F">
            <w:pPr>
              <w:jc w:val="center"/>
              <w:rPr>
                <w:sz w:val="18"/>
                <w:szCs w:val="18"/>
              </w:rPr>
            </w:pPr>
            <w:r w:rsidRPr="00000AB3">
              <w:rPr>
                <w:sz w:val="18"/>
                <w:szCs w:val="18"/>
              </w:rPr>
              <w:t>6</w:t>
            </w:r>
          </w:p>
        </w:tc>
        <w:tc>
          <w:tcPr>
            <w:tcW w:w="1763" w:type="dxa"/>
            <w:shd w:val="clear" w:color="auto" w:fill="DBE5F1"/>
            <w:vAlign w:val="center"/>
          </w:tcPr>
          <w:p w14:paraId="55A1AA78" w14:textId="77777777" w:rsidR="00B3420E" w:rsidRPr="00000AB3" w:rsidRDefault="00B3420E" w:rsidP="00E30B8F">
            <w:pPr>
              <w:jc w:val="left"/>
              <w:rPr>
                <w:sz w:val="18"/>
                <w:szCs w:val="18"/>
              </w:rPr>
            </w:pPr>
          </w:p>
        </w:tc>
      </w:tr>
      <w:tr w:rsidR="00B3420E" w14:paraId="0355DBDF" w14:textId="77777777" w:rsidTr="00E30B8F">
        <w:trPr>
          <w:trHeight w:val="22"/>
          <w:tblHeader/>
        </w:trPr>
        <w:tc>
          <w:tcPr>
            <w:tcW w:w="1384" w:type="dxa"/>
            <w:vMerge/>
            <w:shd w:val="clear" w:color="auto" w:fill="DBE5F1"/>
            <w:vAlign w:val="center"/>
          </w:tcPr>
          <w:p w14:paraId="74B8967E" w14:textId="77777777" w:rsidR="00B3420E" w:rsidRPr="00000AB3" w:rsidRDefault="00B3420E" w:rsidP="00E30B8F">
            <w:pPr>
              <w:jc w:val="left"/>
              <w:rPr>
                <w:sz w:val="18"/>
                <w:szCs w:val="18"/>
              </w:rPr>
            </w:pPr>
          </w:p>
        </w:tc>
        <w:tc>
          <w:tcPr>
            <w:tcW w:w="1276" w:type="dxa"/>
            <w:shd w:val="clear" w:color="auto" w:fill="DBE5F1"/>
            <w:vAlign w:val="center"/>
          </w:tcPr>
          <w:p w14:paraId="6872685E" w14:textId="77777777" w:rsidR="00B3420E" w:rsidRPr="00000AB3" w:rsidRDefault="00B3420E" w:rsidP="00E30B8F">
            <w:pPr>
              <w:jc w:val="left"/>
              <w:rPr>
                <w:sz w:val="18"/>
                <w:szCs w:val="18"/>
              </w:rPr>
            </w:pPr>
            <w:r w:rsidRPr="00000AB3">
              <w:rPr>
                <w:sz w:val="18"/>
                <w:szCs w:val="18"/>
              </w:rPr>
              <w:t>GB40202A</w:t>
            </w:r>
          </w:p>
        </w:tc>
        <w:tc>
          <w:tcPr>
            <w:tcW w:w="1276" w:type="dxa"/>
            <w:shd w:val="clear" w:color="auto" w:fill="DBE5F1"/>
            <w:vAlign w:val="center"/>
          </w:tcPr>
          <w:p w14:paraId="081ABD16" w14:textId="77777777" w:rsidR="00B3420E" w:rsidRPr="00000AB3" w:rsidRDefault="00B3420E" w:rsidP="00E30B8F">
            <w:pPr>
              <w:jc w:val="center"/>
              <w:rPr>
                <w:sz w:val="18"/>
                <w:szCs w:val="18"/>
              </w:rPr>
            </w:pPr>
            <w:r w:rsidRPr="00000AB3">
              <w:rPr>
                <w:sz w:val="18"/>
                <w:szCs w:val="18"/>
              </w:rPr>
              <w:t>5</w:t>
            </w:r>
          </w:p>
        </w:tc>
        <w:tc>
          <w:tcPr>
            <w:tcW w:w="1275" w:type="dxa"/>
            <w:shd w:val="clear" w:color="auto" w:fill="DBE5F1"/>
            <w:vAlign w:val="center"/>
          </w:tcPr>
          <w:p w14:paraId="04D4ADCB" w14:textId="77777777" w:rsidR="00B3420E" w:rsidRPr="00000AB3" w:rsidRDefault="00B3420E" w:rsidP="00E30B8F">
            <w:pPr>
              <w:jc w:val="center"/>
              <w:rPr>
                <w:sz w:val="18"/>
                <w:szCs w:val="18"/>
              </w:rPr>
            </w:pPr>
            <w:r w:rsidRPr="00000AB3">
              <w:rPr>
                <w:sz w:val="18"/>
                <w:szCs w:val="18"/>
              </w:rPr>
              <w:t>1</w:t>
            </w:r>
          </w:p>
        </w:tc>
        <w:tc>
          <w:tcPr>
            <w:tcW w:w="1276" w:type="dxa"/>
            <w:shd w:val="clear" w:color="auto" w:fill="DBE5F1"/>
            <w:vAlign w:val="center"/>
          </w:tcPr>
          <w:p w14:paraId="6E1BEC15"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403CC954" w14:textId="77777777" w:rsidR="00B3420E" w:rsidRPr="00000AB3" w:rsidRDefault="00B3420E" w:rsidP="00E30B8F">
            <w:pPr>
              <w:jc w:val="center"/>
              <w:rPr>
                <w:sz w:val="18"/>
                <w:szCs w:val="18"/>
              </w:rPr>
            </w:pPr>
            <w:r w:rsidRPr="00000AB3">
              <w:rPr>
                <w:sz w:val="18"/>
                <w:szCs w:val="18"/>
              </w:rPr>
              <w:t>1</w:t>
            </w:r>
          </w:p>
        </w:tc>
        <w:tc>
          <w:tcPr>
            <w:tcW w:w="1763" w:type="dxa"/>
            <w:shd w:val="clear" w:color="auto" w:fill="DBE5F1"/>
            <w:vAlign w:val="center"/>
          </w:tcPr>
          <w:p w14:paraId="77048456" w14:textId="77777777" w:rsidR="00B3420E" w:rsidRPr="00000AB3" w:rsidRDefault="00B3420E" w:rsidP="00E30B8F">
            <w:pPr>
              <w:jc w:val="left"/>
              <w:rPr>
                <w:sz w:val="18"/>
                <w:szCs w:val="18"/>
              </w:rPr>
            </w:pPr>
          </w:p>
        </w:tc>
      </w:tr>
      <w:tr w:rsidR="00B3420E" w14:paraId="450F0C76" w14:textId="77777777" w:rsidTr="00E30B8F">
        <w:trPr>
          <w:trHeight w:val="22"/>
          <w:tblHeader/>
        </w:trPr>
        <w:tc>
          <w:tcPr>
            <w:tcW w:w="1384" w:type="dxa"/>
            <w:vMerge/>
            <w:shd w:val="clear" w:color="auto" w:fill="DBE5F1"/>
            <w:vAlign w:val="center"/>
          </w:tcPr>
          <w:p w14:paraId="0FE09A9C" w14:textId="77777777" w:rsidR="00B3420E" w:rsidRPr="00000AB3" w:rsidRDefault="00B3420E" w:rsidP="00E30B8F">
            <w:pPr>
              <w:jc w:val="left"/>
              <w:rPr>
                <w:sz w:val="18"/>
                <w:szCs w:val="18"/>
              </w:rPr>
            </w:pPr>
          </w:p>
        </w:tc>
        <w:tc>
          <w:tcPr>
            <w:tcW w:w="1276" w:type="dxa"/>
            <w:shd w:val="clear" w:color="auto" w:fill="DBE5F1"/>
            <w:vAlign w:val="center"/>
          </w:tcPr>
          <w:p w14:paraId="369806AC" w14:textId="77777777" w:rsidR="00B3420E" w:rsidRPr="00000AB3" w:rsidRDefault="00B3420E" w:rsidP="00E30B8F">
            <w:pPr>
              <w:jc w:val="left"/>
              <w:rPr>
                <w:sz w:val="18"/>
                <w:szCs w:val="18"/>
              </w:rPr>
            </w:pPr>
            <w:r w:rsidRPr="00000AB3">
              <w:rPr>
                <w:sz w:val="18"/>
                <w:szCs w:val="18"/>
              </w:rPr>
              <w:t>GB50162B</w:t>
            </w:r>
          </w:p>
        </w:tc>
        <w:tc>
          <w:tcPr>
            <w:tcW w:w="1276" w:type="dxa"/>
            <w:shd w:val="clear" w:color="auto" w:fill="DBE5F1"/>
            <w:vAlign w:val="center"/>
          </w:tcPr>
          <w:p w14:paraId="0144D093" w14:textId="77777777" w:rsidR="00B3420E" w:rsidRPr="00000AB3" w:rsidRDefault="00B3420E" w:rsidP="00E30B8F">
            <w:pPr>
              <w:jc w:val="center"/>
              <w:rPr>
                <w:sz w:val="18"/>
                <w:szCs w:val="18"/>
              </w:rPr>
            </w:pPr>
            <w:r w:rsidRPr="00000AB3">
              <w:rPr>
                <w:sz w:val="18"/>
                <w:szCs w:val="18"/>
              </w:rPr>
              <w:t>10</w:t>
            </w:r>
          </w:p>
        </w:tc>
        <w:tc>
          <w:tcPr>
            <w:tcW w:w="1275" w:type="dxa"/>
            <w:shd w:val="clear" w:color="auto" w:fill="DBE5F1"/>
            <w:vAlign w:val="center"/>
          </w:tcPr>
          <w:p w14:paraId="480253F2" w14:textId="77777777" w:rsidR="00B3420E" w:rsidRPr="00000AB3" w:rsidRDefault="00B3420E" w:rsidP="00E30B8F">
            <w:pPr>
              <w:jc w:val="center"/>
              <w:rPr>
                <w:sz w:val="18"/>
                <w:szCs w:val="18"/>
              </w:rPr>
            </w:pPr>
            <w:r w:rsidRPr="00000AB3">
              <w:rPr>
                <w:sz w:val="18"/>
                <w:szCs w:val="18"/>
              </w:rPr>
              <w:t>7</w:t>
            </w:r>
          </w:p>
        </w:tc>
        <w:tc>
          <w:tcPr>
            <w:tcW w:w="1276" w:type="dxa"/>
            <w:shd w:val="clear" w:color="auto" w:fill="DBE5F1"/>
            <w:vAlign w:val="center"/>
          </w:tcPr>
          <w:p w14:paraId="1C5B3BC4" w14:textId="77777777" w:rsidR="00B3420E" w:rsidRPr="00000AB3" w:rsidRDefault="00B3420E" w:rsidP="00E30B8F">
            <w:pPr>
              <w:jc w:val="center"/>
              <w:rPr>
                <w:sz w:val="18"/>
                <w:szCs w:val="18"/>
              </w:rPr>
            </w:pPr>
            <w:r w:rsidRPr="00000AB3">
              <w:rPr>
                <w:sz w:val="18"/>
                <w:szCs w:val="18"/>
              </w:rPr>
              <w:t>11</w:t>
            </w:r>
          </w:p>
        </w:tc>
        <w:tc>
          <w:tcPr>
            <w:tcW w:w="1276" w:type="dxa"/>
            <w:shd w:val="clear" w:color="auto" w:fill="DBE5F1"/>
            <w:vAlign w:val="center"/>
          </w:tcPr>
          <w:p w14:paraId="73108CC4" w14:textId="77777777" w:rsidR="00B3420E" w:rsidRPr="00000AB3" w:rsidRDefault="00B3420E" w:rsidP="00E30B8F">
            <w:pPr>
              <w:jc w:val="center"/>
              <w:rPr>
                <w:sz w:val="18"/>
                <w:szCs w:val="18"/>
              </w:rPr>
            </w:pPr>
            <w:r w:rsidRPr="00000AB3">
              <w:rPr>
                <w:sz w:val="18"/>
                <w:szCs w:val="18"/>
              </w:rPr>
              <w:t>0</w:t>
            </w:r>
          </w:p>
        </w:tc>
        <w:tc>
          <w:tcPr>
            <w:tcW w:w="1763" w:type="dxa"/>
            <w:shd w:val="clear" w:color="auto" w:fill="DBE5F1"/>
            <w:vAlign w:val="center"/>
          </w:tcPr>
          <w:p w14:paraId="5CF52EBE" w14:textId="77777777" w:rsidR="00B3420E" w:rsidRPr="00000AB3" w:rsidRDefault="00B3420E" w:rsidP="00E30B8F">
            <w:pPr>
              <w:jc w:val="left"/>
              <w:rPr>
                <w:sz w:val="18"/>
                <w:szCs w:val="18"/>
              </w:rPr>
            </w:pPr>
          </w:p>
        </w:tc>
      </w:tr>
      <w:tr w:rsidR="00B3420E" w14:paraId="3DA5E86E" w14:textId="77777777" w:rsidTr="00E30B8F">
        <w:trPr>
          <w:trHeight w:val="22"/>
          <w:tblHeader/>
        </w:trPr>
        <w:tc>
          <w:tcPr>
            <w:tcW w:w="1384" w:type="dxa"/>
            <w:vMerge/>
            <w:shd w:val="clear" w:color="auto" w:fill="DBE5F1"/>
            <w:vAlign w:val="center"/>
          </w:tcPr>
          <w:p w14:paraId="6D5DD1BF" w14:textId="77777777" w:rsidR="00B3420E" w:rsidRPr="00000AB3" w:rsidRDefault="00B3420E" w:rsidP="00E30B8F">
            <w:pPr>
              <w:jc w:val="left"/>
              <w:rPr>
                <w:sz w:val="18"/>
                <w:szCs w:val="18"/>
              </w:rPr>
            </w:pPr>
          </w:p>
        </w:tc>
        <w:tc>
          <w:tcPr>
            <w:tcW w:w="1276" w:type="dxa"/>
            <w:shd w:val="clear" w:color="auto" w:fill="DBE5F1"/>
            <w:vAlign w:val="center"/>
          </w:tcPr>
          <w:p w14:paraId="43448625" w14:textId="77777777" w:rsidR="00B3420E" w:rsidRPr="00000AB3" w:rsidRDefault="00B3420E" w:rsidP="00E30B8F">
            <w:pPr>
              <w:jc w:val="left"/>
              <w:rPr>
                <w:sz w:val="18"/>
                <w:szCs w:val="18"/>
              </w:rPr>
            </w:pPr>
            <w:r w:rsidRPr="00000AB3">
              <w:rPr>
                <w:sz w:val="18"/>
                <w:szCs w:val="18"/>
              </w:rPr>
              <w:t>GB50162C</w:t>
            </w:r>
          </w:p>
        </w:tc>
        <w:tc>
          <w:tcPr>
            <w:tcW w:w="1276" w:type="dxa"/>
            <w:shd w:val="clear" w:color="auto" w:fill="DBE5F1"/>
            <w:vAlign w:val="center"/>
          </w:tcPr>
          <w:p w14:paraId="36DB19BA" w14:textId="77777777" w:rsidR="00B3420E" w:rsidRPr="00000AB3" w:rsidRDefault="00B3420E" w:rsidP="00E30B8F">
            <w:pPr>
              <w:jc w:val="center"/>
              <w:rPr>
                <w:sz w:val="18"/>
                <w:szCs w:val="18"/>
              </w:rPr>
            </w:pPr>
            <w:r w:rsidRPr="00000AB3">
              <w:rPr>
                <w:sz w:val="18"/>
                <w:szCs w:val="18"/>
              </w:rPr>
              <w:t>9</w:t>
            </w:r>
          </w:p>
        </w:tc>
        <w:tc>
          <w:tcPr>
            <w:tcW w:w="1275" w:type="dxa"/>
            <w:shd w:val="clear" w:color="auto" w:fill="DBE5F1"/>
            <w:vAlign w:val="center"/>
          </w:tcPr>
          <w:p w14:paraId="0E76B7B6" w14:textId="77777777" w:rsidR="00B3420E" w:rsidRPr="00000AB3" w:rsidRDefault="00B3420E" w:rsidP="00E30B8F">
            <w:pPr>
              <w:jc w:val="center"/>
              <w:rPr>
                <w:sz w:val="18"/>
                <w:szCs w:val="18"/>
              </w:rPr>
            </w:pPr>
            <w:r w:rsidRPr="00000AB3">
              <w:rPr>
                <w:sz w:val="18"/>
                <w:szCs w:val="18"/>
              </w:rPr>
              <w:t>5</w:t>
            </w:r>
          </w:p>
        </w:tc>
        <w:tc>
          <w:tcPr>
            <w:tcW w:w="1276" w:type="dxa"/>
            <w:shd w:val="clear" w:color="auto" w:fill="DBE5F1"/>
            <w:vAlign w:val="center"/>
          </w:tcPr>
          <w:p w14:paraId="7B726B00" w14:textId="77777777" w:rsidR="00B3420E" w:rsidRPr="00000AB3" w:rsidRDefault="00B3420E" w:rsidP="00E30B8F">
            <w:pPr>
              <w:jc w:val="center"/>
              <w:rPr>
                <w:sz w:val="18"/>
                <w:szCs w:val="18"/>
              </w:rPr>
            </w:pPr>
            <w:r w:rsidRPr="00000AB3">
              <w:rPr>
                <w:sz w:val="18"/>
                <w:szCs w:val="18"/>
              </w:rPr>
              <w:t>9</w:t>
            </w:r>
          </w:p>
        </w:tc>
        <w:tc>
          <w:tcPr>
            <w:tcW w:w="1276" w:type="dxa"/>
            <w:shd w:val="clear" w:color="auto" w:fill="DBE5F1"/>
            <w:vAlign w:val="center"/>
          </w:tcPr>
          <w:p w14:paraId="6F7FCD71" w14:textId="77777777" w:rsidR="00B3420E" w:rsidRPr="00000AB3" w:rsidRDefault="00B3420E" w:rsidP="00E30B8F">
            <w:pPr>
              <w:jc w:val="center"/>
              <w:rPr>
                <w:sz w:val="18"/>
                <w:szCs w:val="18"/>
              </w:rPr>
            </w:pPr>
            <w:r w:rsidRPr="00000AB3">
              <w:rPr>
                <w:sz w:val="18"/>
                <w:szCs w:val="18"/>
              </w:rPr>
              <w:t>5</w:t>
            </w:r>
          </w:p>
        </w:tc>
        <w:tc>
          <w:tcPr>
            <w:tcW w:w="1763" w:type="dxa"/>
            <w:vMerge w:val="restart"/>
            <w:shd w:val="clear" w:color="auto" w:fill="DBE5F1"/>
            <w:vAlign w:val="center"/>
          </w:tcPr>
          <w:p w14:paraId="14F95E5E" w14:textId="77777777" w:rsidR="00B3420E" w:rsidRPr="00000AB3" w:rsidRDefault="00B3420E" w:rsidP="00E30B8F">
            <w:pPr>
              <w:jc w:val="left"/>
              <w:rPr>
                <w:sz w:val="18"/>
                <w:szCs w:val="18"/>
              </w:rPr>
            </w:pPr>
            <w:r w:rsidRPr="00000AB3">
              <w:rPr>
                <w:sz w:val="18"/>
                <w:szCs w:val="18"/>
              </w:rPr>
              <w:t>These ENC Cells are installed from WK24/07 Base 3</w:t>
            </w:r>
          </w:p>
        </w:tc>
      </w:tr>
      <w:tr w:rsidR="00B3420E" w14:paraId="32F2058D" w14:textId="77777777" w:rsidTr="00E30B8F">
        <w:trPr>
          <w:trHeight w:val="22"/>
          <w:tblHeader/>
        </w:trPr>
        <w:tc>
          <w:tcPr>
            <w:tcW w:w="1384" w:type="dxa"/>
            <w:vMerge/>
            <w:shd w:val="clear" w:color="auto" w:fill="DBE5F1"/>
            <w:vAlign w:val="center"/>
          </w:tcPr>
          <w:p w14:paraId="20D2AB37" w14:textId="77777777" w:rsidR="00B3420E" w:rsidRPr="0015247B" w:rsidRDefault="00B3420E" w:rsidP="00E30B8F">
            <w:pPr>
              <w:jc w:val="left"/>
            </w:pPr>
          </w:p>
        </w:tc>
        <w:tc>
          <w:tcPr>
            <w:tcW w:w="1276" w:type="dxa"/>
            <w:shd w:val="clear" w:color="auto" w:fill="DBE5F1"/>
            <w:vAlign w:val="center"/>
          </w:tcPr>
          <w:p w14:paraId="4CFF1BFF" w14:textId="77777777" w:rsidR="00B3420E" w:rsidRPr="0015247B" w:rsidRDefault="00B3420E" w:rsidP="00E30B8F">
            <w:pPr>
              <w:jc w:val="left"/>
            </w:pPr>
            <w:r>
              <w:t>GB50162D</w:t>
            </w:r>
          </w:p>
        </w:tc>
        <w:tc>
          <w:tcPr>
            <w:tcW w:w="1276" w:type="dxa"/>
            <w:shd w:val="clear" w:color="auto" w:fill="DBE5F1"/>
            <w:vAlign w:val="center"/>
          </w:tcPr>
          <w:p w14:paraId="71E1D642" w14:textId="77777777" w:rsidR="00B3420E" w:rsidRPr="0015247B" w:rsidRDefault="00B3420E" w:rsidP="00E30B8F">
            <w:pPr>
              <w:jc w:val="center"/>
            </w:pPr>
            <w:r>
              <w:t>5</w:t>
            </w:r>
          </w:p>
        </w:tc>
        <w:tc>
          <w:tcPr>
            <w:tcW w:w="1275" w:type="dxa"/>
            <w:shd w:val="clear" w:color="auto" w:fill="DBE5F1"/>
            <w:vAlign w:val="center"/>
          </w:tcPr>
          <w:p w14:paraId="7FE58CE5" w14:textId="77777777" w:rsidR="00B3420E" w:rsidRPr="0015247B" w:rsidRDefault="00B3420E" w:rsidP="00E30B8F">
            <w:pPr>
              <w:jc w:val="center"/>
            </w:pPr>
            <w:r>
              <w:t>2</w:t>
            </w:r>
          </w:p>
        </w:tc>
        <w:tc>
          <w:tcPr>
            <w:tcW w:w="1276" w:type="dxa"/>
            <w:shd w:val="clear" w:color="auto" w:fill="DBE5F1"/>
            <w:vAlign w:val="center"/>
          </w:tcPr>
          <w:p w14:paraId="245B3530" w14:textId="77777777" w:rsidR="00B3420E" w:rsidRPr="0015247B" w:rsidRDefault="00B3420E" w:rsidP="00E30B8F">
            <w:pPr>
              <w:jc w:val="center"/>
            </w:pPr>
            <w:r>
              <w:t>5</w:t>
            </w:r>
          </w:p>
        </w:tc>
        <w:tc>
          <w:tcPr>
            <w:tcW w:w="1276" w:type="dxa"/>
            <w:shd w:val="clear" w:color="auto" w:fill="DBE5F1"/>
            <w:vAlign w:val="center"/>
          </w:tcPr>
          <w:p w14:paraId="5A143FFD" w14:textId="77777777" w:rsidR="00B3420E" w:rsidRPr="0015247B" w:rsidRDefault="00B3420E" w:rsidP="00E30B8F">
            <w:pPr>
              <w:jc w:val="center"/>
            </w:pPr>
            <w:r>
              <w:t>2</w:t>
            </w:r>
          </w:p>
        </w:tc>
        <w:tc>
          <w:tcPr>
            <w:tcW w:w="1763" w:type="dxa"/>
            <w:vMerge/>
            <w:shd w:val="clear" w:color="auto" w:fill="DBE5F1"/>
            <w:vAlign w:val="center"/>
          </w:tcPr>
          <w:p w14:paraId="55E7A6AC" w14:textId="77777777" w:rsidR="00B3420E" w:rsidRPr="0015247B" w:rsidRDefault="00B3420E" w:rsidP="00E30B8F">
            <w:pPr>
              <w:jc w:val="left"/>
            </w:pPr>
          </w:p>
        </w:tc>
      </w:tr>
      <w:tr w:rsidR="00B3420E" w14:paraId="0EE58290" w14:textId="77777777" w:rsidTr="00E30B8F">
        <w:trPr>
          <w:trHeight w:val="22"/>
          <w:tblHeader/>
        </w:trPr>
        <w:tc>
          <w:tcPr>
            <w:tcW w:w="1384" w:type="dxa"/>
            <w:vMerge/>
            <w:shd w:val="clear" w:color="auto" w:fill="DBE5F1"/>
            <w:vAlign w:val="center"/>
          </w:tcPr>
          <w:p w14:paraId="09CBCFBD" w14:textId="77777777" w:rsidR="00B3420E" w:rsidRPr="0015247B" w:rsidRDefault="00B3420E" w:rsidP="00E30B8F">
            <w:pPr>
              <w:jc w:val="left"/>
            </w:pPr>
          </w:p>
        </w:tc>
        <w:tc>
          <w:tcPr>
            <w:tcW w:w="1276" w:type="dxa"/>
            <w:shd w:val="clear" w:color="auto" w:fill="DBE5F1"/>
            <w:vAlign w:val="center"/>
          </w:tcPr>
          <w:p w14:paraId="6AED2D25" w14:textId="77777777" w:rsidR="00B3420E" w:rsidRPr="0015247B" w:rsidRDefault="00B3420E" w:rsidP="00E30B8F">
            <w:pPr>
              <w:jc w:val="left"/>
            </w:pPr>
            <w:r>
              <w:t>GB50182A</w:t>
            </w:r>
          </w:p>
        </w:tc>
        <w:tc>
          <w:tcPr>
            <w:tcW w:w="1276" w:type="dxa"/>
            <w:shd w:val="clear" w:color="auto" w:fill="DBE5F1"/>
            <w:vAlign w:val="center"/>
          </w:tcPr>
          <w:p w14:paraId="27E9DA15" w14:textId="77777777" w:rsidR="00B3420E" w:rsidRPr="0015247B" w:rsidRDefault="00B3420E" w:rsidP="00E30B8F">
            <w:pPr>
              <w:jc w:val="center"/>
            </w:pPr>
            <w:r>
              <w:t>2</w:t>
            </w:r>
          </w:p>
        </w:tc>
        <w:tc>
          <w:tcPr>
            <w:tcW w:w="1275" w:type="dxa"/>
            <w:shd w:val="clear" w:color="auto" w:fill="DBE5F1"/>
            <w:vAlign w:val="center"/>
          </w:tcPr>
          <w:p w14:paraId="516011FF" w14:textId="77777777" w:rsidR="00B3420E" w:rsidRPr="0015247B" w:rsidRDefault="00B3420E" w:rsidP="00E30B8F">
            <w:pPr>
              <w:jc w:val="center"/>
            </w:pPr>
            <w:r>
              <w:t>1</w:t>
            </w:r>
          </w:p>
        </w:tc>
        <w:tc>
          <w:tcPr>
            <w:tcW w:w="1276" w:type="dxa"/>
            <w:shd w:val="clear" w:color="auto" w:fill="DBE5F1"/>
            <w:vAlign w:val="center"/>
          </w:tcPr>
          <w:p w14:paraId="6D9F5094" w14:textId="77777777" w:rsidR="00B3420E" w:rsidRPr="0015247B" w:rsidRDefault="00B3420E" w:rsidP="00E30B8F">
            <w:pPr>
              <w:jc w:val="center"/>
            </w:pPr>
            <w:r>
              <w:t>2</w:t>
            </w:r>
          </w:p>
        </w:tc>
        <w:tc>
          <w:tcPr>
            <w:tcW w:w="1276" w:type="dxa"/>
            <w:shd w:val="clear" w:color="auto" w:fill="DBE5F1"/>
            <w:vAlign w:val="center"/>
          </w:tcPr>
          <w:p w14:paraId="13E34204" w14:textId="77777777" w:rsidR="00B3420E" w:rsidRPr="0015247B" w:rsidRDefault="00B3420E" w:rsidP="00E30B8F">
            <w:pPr>
              <w:jc w:val="center"/>
            </w:pPr>
            <w:r>
              <w:t>2</w:t>
            </w:r>
          </w:p>
        </w:tc>
        <w:tc>
          <w:tcPr>
            <w:tcW w:w="1763" w:type="dxa"/>
            <w:vMerge/>
            <w:shd w:val="clear" w:color="auto" w:fill="DBE5F1"/>
            <w:vAlign w:val="center"/>
          </w:tcPr>
          <w:p w14:paraId="10685DDC" w14:textId="77777777" w:rsidR="00B3420E" w:rsidRPr="0015247B" w:rsidRDefault="00B3420E" w:rsidP="00E30B8F">
            <w:pPr>
              <w:jc w:val="left"/>
            </w:pPr>
          </w:p>
        </w:tc>
      </w:tr>
    </w:tbl>
    <w:p w14:paraId="15CE8649" w14:textId="77777777" w:rsidR="004F582E" w:rsidRDefault="004F582E" w:rsidP="004F582E"/>
    <w:p w14:paraId="2F026C4C" w14:textId="77777777" w:rsidR="004F582E" w:rsidRDefault="00484E57" w:rsidP="00E30B8F">
      <w:pPr>
        <w:pStyle w:val="Heading3"/>
      </w:pPr>
      <w:r>
        <w:br w:type="page"/>
      </w:r>
      <w:r w:rsidR="004F582E">
        <w:lastRenderedPageBreak/>
        <w:t>Data Exchange Media</w:t>
      </w:r>
    </w:p>
    <w:p w14:paraId="0B0167EB" w14:textId="77777777" w:rsidR="004F582E" w:rsidRPr="00A94802" w:rsidRDefault="004F582E" w:rsidP="001D52EE">
      <w:pPr>
        <w:pStyle w:val="Heading4"/>
      </w:pPr>
      <w:r>
        <w:t>2.5.8</w:t>
      </w:r>
      <w:r w:rsidRPr="00A94802">
        <w:t xml:space="preserve"> a) </w:t>
      </w:r>
      <w:r w:rsidR="003417A2" w:rsidRPr="003417A2">
        <w:t>Exchange Set and Media Delivery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D6CB056" w14:textId="77777777" w:rsidTr="00CB4150">
        <w:trPr>
          <w:trHeight w:val="454"/>
          <w:tblHeader/>
        </w:trPr>
        <w:tc>
          <w:tcPr>
            <w:tcW w:w="2381" w:type="dxa"/>
            <w:shd w:val="clear" w:color="auto" w:fill="CCFFCC"/>
            <w:vAlign w:val="center"/>
          </w:tcPr>
          <w:p w14:paraId="4FFC60B6" w14:textId="77777777" w:rsidR="004F582E" w:rsidRPr="004065B1" w:rsidRDefault="004F582E" w:rsidP="00CB4150">
            <w:r w:rsidRPr="000A066E">
              <w:rPr>
                <w:b/>
              </w:rPr>
              <w:t>Test Reference</w:t>
            </w:r>
          </w:p>
        </w:tc>
        <w:tc>
          <w:tcPr>
            <w:tcW w:w="2381" w:type="dxa"/>
            <w:shd w:val="clear" w:color="auto" w:fill="CCFFCC"/>
            <w:vAlign w:val="center"/>
          </w:tcPr>
          <w:p w14:paraId="201704C1" w14:textId="77777777" w:rsidR="004F582E" w:rsidRPr="004065B1" w:rsidRDefault="003417A2" w:rsidP="00CB4150">
            <w:r>
              <w:t>2.5.8</w:t>
            </w:r>
            <w:r w:rsidR="004F582E" w:rsidRPr="00A94802">
              <w:t xml:space="preserve"> a)</w:t>
            </w:r>
          </w:p>
        </w:tc>
        <w:tc>
          <w:tcPr>
            <w:tcW w:w="2382" w:type="dxa"/>
            <w:shd w:val="clear" w:color="auto" w:fill="CCFFCC"/>
            <w:vAlign w:val="center"/>
          </w:tcPr>
          <w:p w14:paraId="2E1E2366" w14:textId="77777777" w:rsidR="004F582E" w:rsidRPr="004065B1" w:rsidRDefault="004F582E" w:rsidP="00CB4150">
            <w:r w:rsidRPr="000A066E">
              <w:rPr>
                <w:b/>
              </w:rPr>
              <w:t>IHO Reference</w:t>
            </w:r>
          </w:p>
        </w:tc>
        <w:tc>
          <w:tcPr>
            <w:tcW w:w="2382" w:type="dxa"/>
            <w:shd w:val="clear" w:color="auto" w:fill="CCFFCC"/>
            <w:vAlign w:val="center"/>
          </w:tcPr>
          <w:p w14:paraId="5540DE3D" w14:textId="77777777" w:rsidR="00484E57" w:rsidRDefault="00484E57" w:rsidP="00484E57">
            <w:r>
              <w:t>S-63 7 &amp; S-63</w:t>
            </w:r>
          </w:p>
          <w:p w14:paraId="349AB05D" w14:textId="77777777" w:rsidR="004F582E" w:rsidRPr="004065B1" w:rsidRDefault="00484E57" w:rsidP="00484E57">
            <w:r>
              <w:t>Appendix 2</w:t>
            </w:r>
          </w:p>
        </w:tc>
      </w:tr>
      <w:tr w:rsidR="004F582E" w14:paraId="7982210E" w14:textId="77777777" w:rsidTr="00CB4150">
        <w:trPr>
          <w:tblHeader/>
        </w:trPr>
        <w:tc>
          <w:tcPr>
            <w:tcW w:w="9526" w:type="dxa"/>
            <w:gridSpan w:val="4"/>
            <w:shd w:val="clear" w:color="auto" w:fill="CCFFCC"/>
            <w:vAlign w:val="center"/>
          </w:tcPr>
          <w:p w14:paraId="3DB590D5" w14:textId="77777777" w:rsidR="004F582E" w:rsidRDefault="004F582E" w:rsidP="00CB4150">
            <w:r w:rsidRPr="000A066E">
              <w:rPr>
                <w:b/>
              </w:rPr>
              <w:t>Test description</w:t>
            </w:r>
          </w:p>
        </w:tc>
      </w:tr>
      <w:tr w:rsidR="004F582E" w14:paraId="42DEE891" w14:textId="77777777" w:rsidTr="00CB4150">
        <w:trPr>
          <w:tblHeader/>
        </w:trPr>
        <w:tc>
          <w:tcPr>
            <w:tcW w:w="9526" w:type="dxa"/>
            <w:gridSpan w:val="4"/>
            <w:vAlign w:val="center"/>
          </w:tcPr>
          <w:p w14:paraId="103B0296" w14:textId="77777777" w:rsidR="004F582E" w:rsidRPr="00DC4578" w:rsidRDefault="00484E57" w:rsidP="002164D3">
            <w:pPr>
              <w:jc w:val="left"/>
              <w:rPr>
                <w:i/>
              </w:rPr>
            </w:pPr>
            <w:r w:rsidRPr="00DC4578">
              <w:rPr>
                <w:i/>
              </w:rPr>
              <w:t>To check that the system can import a single exchange from a CD-ROM or from any other interface or data storage media that may be supplied to the ECDIS for that purpose.</w:t>
            </w:r>
          </w:p>
        </w:tc>
      </w:tr>
      <w:tr w:rsidR="004F582E" w14:paraId="445615B8" w14:textId="77777777" w:rsidTr="00CB4150">
        <w:trPr>
          <w:tblHeader/>
        </w:trPr>
        <w:tc>
          <w:tcPr>
            <w:tcW w:w="9526" w:type="dxa"/>
            <w:gridSpan w:val="4"/>
            <w:shd w:val="clear" w:color="auto" w:fill="CCFFCC"/>
            <w:vAlign w:val="center"/>
          </w:tcPr>
          <w:p w14:paraId="7C8CE5BA" w14:textId="77777777" w:rsidR="004F582E" w:rsidRPr="004065B1" w:rsidRDefault="004F582E" w:rsidP="00CB4150">
            <w:r w:rsidRPr="000A066E">
              <w:rPr>
                <w:b/>
              </w:rPr>
              <w:t>Setup</w:t>
            </w:r>
          </w:p>
        </w:tc>
      </w:tr>
      <w:tr w:rsidR="004F582E" w14:paraId="682B4C87" w14:textId="77777777" w:rsidTr="00CB4150">
        <w:trPr>
          <w:tblHeader/>
        </w:trPr>
        <w:tc>
          <w:tcPr>
            <w:tcW w:w="9526" w:type="dxa"/>
            <w:gridSpan w:val="4"/>
            <w:vAlign w:val="center"/>
          </w:tcPr>
          <w:p w14:paraId="358C0524" w14:textId="77777777" w:rsidR="00484E57" w:rsidRPr="00DC4578" w:rsidRDefault="00484E57" w:rsidP="00484E57">
            <w:pPr>
              <w:rPr>
                <w:i/>
              </w:rPr>
            </w:pPr>
            <w:r w:rsidRPr="00DC4578">
              <w:rPr>
                <w:i/>
              </w:rPr>
              <w:t>Certificate/Public Key as installed for test 2.5.7a. No pre-installed permits or ENCs.</w:t>
            </w:r>
          </w:p>
          <w:p w14:paraId="57AE12FD" w14:textId="77777777" w:rsidR="00484E57" w:rsidRPr="00DC4578" w:rsidRDefault="00484E57" w:rsidP="00484E57">
            <w:pPr>
              <w:rPr>
                <w:i/>
              </w:rPr>
            </w:pPr>
            <w:r w:rsidRPr="00DC4578">
              <w:rPr>
                <w:i/>
              </w:rPr>
              <w:t>Test data used:</w:t>
            </w:r>
          </w:p>
          <w:p w14:paraId="4C1B56BD" w14:textId="77777777" w:rsidR="00484E57" w:rsidRPr="00DC4578" w:rsidRDefault="00484E57" w:rsidP="00484E57">
            <w:pPr>
              <w:rPr>
                <w:i/>
              </w:rPr>
            </w:pPr>
            <w:r w:rsidRPr="00DC4578">
              <w:rPr>
                <w:i/>
              </w:rPr>
              <w:t>1) IHO.CRT / IHO.PUB [Pre-installed]</w:t>
            </w:r>
          </w:p>
          <w:p w14:paraId="4FDB80E7" w14:textId="77777777" w:rsidR="00484E57" w:rsidRPr="00DC4578" w:rsidRDefault="00484E57" w:rsidP="00484E57">
            <w:pPr>
              <w:rPr>
                <w:i/>
              </w:rPr>
            </w:pPr>
            <w:r w:rsidRPr="00DC4578">
              <w:rPr>
                <w:i/>
              </w:rPr>
              <w:t>2) PERMIT.TXT</w:t>
            </w:r>
          </w:p>
          <w:p w14:paraId="32ECFB81" w14:textId="77777777" w:rsidR="00484E57" w:rsidRPr="00DC4578" w:rsidRDefault="00484E57" w:rsidP="00484E57">
            <w:pPr>
              <w:rPr>
                <w:i/>
              </w:rPr>
            </w:pPr>
            <w:r w:rsidRPr="00DC4578">
              <w:rPr>
                <w:i/>
              </w:rPr>
              <w:t xml:space="preserve">3) V01X01 (Exchange Set - GB301620, GB301640 and GB301660) </w:t>
            </w:r>
          </w:p>
          <w:p w14:paraId="487958AF" w14:textId="77777777" w:rsidR="00484E57" w:rsidRPr="00DC4578" w:rsidRDefault="00484E57" w:rsidP="00484E57">
            <w:pPr>
              <w:rPr>
                <w:i/>
              </w:rPr>
            </w:pPr>
            <w:r w:rsidRPr="00DC4578">
              <w:rPr>
                <w:i/>
              </w:rPr>
              <w:t>Test data location:</w:t>
            </w:r>
          </w:p>
          <w:p w14:paraId="724BFCB9" w14:textId="77777777" w:rsidR="004F582E" w:rsidRPr="004065B1" w:rsidRDefault="00484E57" w:rsidP="00484E57">
            <w:r w:rsidRPr="00DC4578">
              <w:rPr>
                <w:i/>
              </w:rPr>
              <w:t>D:\IHO S-64 [S-63 TDS v1.2.1]\8 Data Exchange Media\Test 8a</w:t>
            </w:r>
          </w:p>
        </w:tc>
      </w:tr>
      <w:tr w:rsidR="004F582E" w14:paraId="548A9CAB" w14:textId="77777777" w:rsidTr="00CB4150">
        <w:trPr>
          <w:tblHeader/>
        </w:trPr>
        <w:tc>
          <w:tcPr>
            <w:tcW w:w="9526" w:type="dxa"/>
            <w:gridSpan w:val="4"/>
            <w:shd w:val="clear" w:color="auto" w:fill="CCFFCC"/>
            <w:vAlign w:val="center"/>
          </w:tcPr>
          <w:p w14:paraId="6023B2AE" w14:textId="77777777" w:rsidR="004F582E" w:rsidRPr="004065B1" w:rsidRDefault="004F582E" w:rsidP="00CB4150">
            <w:r w:rsidRPr="000A066E">
              <w:rPr>
                <w:b/>
              </w:rPr>
              <w:t>Action</w:t>
            </w:r>
          </w:p>
        </w:tc>
      </w:tr>
      <w:tr w:rsidR="004F582E" w14:paraId="707A05E1" w14:textId="77777777" w:rsidTr="00CB4150">
        <w:trPr>
          <w:tblHeader/>
        </w:trPr>
        <w:tc>
          <w:tcPr>
            <w:tcW w:w="9526" w:type="dxa"/>
            <w:gridSpan w:val="4"/>
            <w:vAlign w:val="center"/>
          </w:tcPr>
          <w:p w14:paraId="64A935B1" w14:textId="77777777" w:rsidR="00484E57" w:rsidRPr="00DC4578" w:rsidRDefault="00484E57" w:rsidP="003866E1">
            <w:pPr>
              <w:numPr>
                <w:ilvl w:val="0"/>
                <w:numId w:val="11"/>
              </w:numPr>
              <w:rPr>
                <w:i/>
              </w:rPr>
            </w:pPr>
            <w:r w:rsidRPr="00DC4578">
              <w:rPr>
                <w:i/>
              </w:rPr>
              <w:t>Install the permits and certificate/public key stored in the location above.</w:t>
            </w:r>
          </w:p>
          <w:p w14:paraId="4A7DC4E1" w14:textId="77777777" w:rsidR="00484E57" w:rsidRPr="00DC4578" w:rsidRDefault="00484E57" w:rsidP="003866E1">
            <w:pPr>
              <w:numPr>
                <w:ilvl w:val="0"/>
                <w:numId w:val="11"/>
              </w:numPr>
              <w:rPr>
                <w:i/>
              </w:rPr>
            </w:pPr>
            <w:r w:rsidRPr="00DC4578">
              <w:rPr>
                <w:i/>
              </w:rPr>
              <w:t>Copy the exchange set [formatted as described in section 7 of the standard] from the same location to the following media:</w:t>
            </w:r>
          </w:p>
          <w:p w14:paraId="55F6D60F" w14:textId="551953E1" w:rsidR="00484E57" w:rsidRPr="00DC4578" w:rsidRDefault="00484E57" w:rsidP="003866E1">
            <w:pPr>
              <w:numPr>
                <w:ilvl w:val="1"/>
                <w:numId w:val="11"/>
              </w:numPr>
              <w:ind w:left="567" w:hanging="141"/>
              <w:rPr>
                <w:i/>
              </w:rPr>
            </w:pPr>
            <w:r w:rsidRPr="00DC4578">
              <w:rPr>
                <w:i/>
              </w:rPr>
              <w:t>Hard Drive (</w:t>
            </w:r>
            <w:r w:rsidR="0009326C">
              <w:rPr>
                <w:i/>
              </w:rPr>
              <w:t>for example</w:t>
            </w:r>
            <w:r w:rsidRPr="00DC4578">
              <w:rPr>
                <w:i/>
              </w:rPr>
              <w:t xml:space="preserve"> C:\)</w:t>
            </w:r>
          </w:p>
          <w:p w14:paraId="797EF3FC" w14:textId="77777777" w:rsidR="00484E57" w:rsidRPr="00DC4578" w:rsidRDefault="00484E57" w:rsidP="003866E1">
            <w:pPr>
              <w:numPr>
                <w:ilvl w:val="1"/>
                <w:numId w:val="11"/>
              </w:numPr>
              <w:ind w:left="567" w:hanging="141"/>
              <w:rPr>
                <w:i/>
              </w:rPr>
            </w:pPr>
            <w:r w:rsidRPr="00DC4578">
              <w:rPr>
                <w:i/>
              </w:rPr>
              <w:t>CD-ROM</w:t>
            </w:r>
          </w:p>
          <w:p w14:paraId="1662F207" w14:textId="77777777" w:rsidR="00484E57" w:rsidRPr="00DC4578" w:rsidRDefault="00484E57" w:rsidP="003866E1">
            <w:pPr>
              <w:numPr>
                <w:ilvl w:val="1"/>
                <w:numId w:val="11"/>
              </w:numPr>
              <w:ind w:left="567" w:hanging="141"/>
              <w:rPr>
                <w:i/>
              </w:rPr>
            </w:pPr>
            <w:r w:rsidRPr="00DC4578">
              <w:rPr>
                <w:i/>
              </w:rPr>
              <w:t>DVD</w:t>
            </w:r>
          </w:p>
          <w:p w14:paraId="6CEBA42C" w14:textId="77777777" w:rsidR="00484E57" w:rsidRPr="00DC4578" w:rsidRDefault="00484E57" w:rsidP="003866E1">
            <w:pPr>
              <w:numPr>
                <w:ilvl w:val="1"/>
                <w:numId w:val="11"/>
              </w:numPr>
              <w:ind w:left="567" w:hanging="141"/>
              <w:rPr>
                <w:i/>
              </w:rPr>
            </w:pPr>
            <w:r w:rsidRPr="00DC4578">
              <w:rPr>
                <w:i/>
              </w:rPr>
              <w:t>USB Memory Stick</w:t>
            </w:r>
          </w:p>
          <w:p w14:paraId="27061D94" w14:textId="47B3C9BC" w:rsidR="00484E57" w:rsidRPr="00DC4578" w:rsidRDefault="00484E57" w:rsidP="003866E1">
            <w:pPr>
              <w:numPr>
                <w:ilvl w:val="1"/>
                <w:numId w:val="11"/>
              </w:numPr>
              <w:ind w:left="567" w:hanging="141"/>
              <w:rPr>
                <w:i/>
              </w:rPr>
            </w:pPr>
            <w:r w:rsidRPr="00DC4578">
              <w:rPr>
                <w:i/>
              </w:rPr>
              <w:t>Other [</w:t>
            </w:r>
            <w:r w:rsidR="0009326C">
              <w:rPr>
                <w:i/>
              </w:rPr>
              <w:t>for example</w:t>
            </w:r>
            <w:r w:rsidRPr="00DC4578">
              <w:rPr>
                <w:i/>
              </w:rPr>
              <w:t xml:space="preserve"> Bluetooth or other remote means]</w:t>
            </w:r>
          </w:p>
          <w:p w14:paraId="30A97854" w14:textId="77777777" w:rsidR="004F582E" w:rsidRPr="0015247B" w:rsidRDefault="00484E57" w:rsidP="003866E1">
            <w:pPr>
              <w:numPr>
                <w:ilvl w:val="0"/>
                <w:numId w:val="11"/>
              </w:numPr>
            </w:pPr>
            <w:r w:rsidRPr="00DC4578">
              <w:rPr>
                <w:i/>
              </w:rPr>
              <w:t>Load the exchange set into the system using those options available to the ECDIS.</w:t>
            </w:r>
          </w:p>
        </w:tc>
      </w:tr>
      <w:tr w:rsidR="004F582E" w14:paraId="09A1A502" w14:textId="77777777" w:rsidTr="00CB4150">
        <w:trPr>
          <w:tblHeader/>
        </w:trPr>
        <w:tc>
          <w:tcPr>
            <w:tcW w:w="9526" w:type="dxa"/>
            <w:gridSpan w:val="4"/>
            <w:shd w:val="clear" w:color="auto" w:fill="CCFFCC"/>
            <w:vAlign w:val="center"/>
          </w:tcPr>
          <w:p w14:paraId="14408100" w14:textId="77777777" w:rsidR="004F582E" w:rsidRPr="004065B1" w:rsidRDefault="004F582E" w:rsidP="00CB4150">
            <w:r w:rsidRPr="000A066E">
              <w:rPr>
                <w:b/>
              </w:rPr>
              <w:t>Results</w:t>
            </w:r>
          </w:p>
        </w:tc>
      </w:tr>
      <w:tr w:rsidR="004F582E" w14:paraId="6594EE7B" w14:textId="77777777" w:rsidTr="00CB4150">
        <w:trPr>
          <w:tblHeader/>
        </w:trPr>
        <w:tc>
          <w:tcPr>
            <w:tcW w:w="9526" w:type="dxa"/>
            <w:gridSpan w:val="4"/>
            <w:vAlign w:val="center"/>
          </w:tcPr>
          <w:p w14:paraId="1944068F" w14:textId="77777777" w:rsidR="00484E57" w:rsidRPr="00DC4578" w:rsidRDefault="00484E57" w:rsidP="00484E57">
            <w:pPr>
              <w:jc w:val="left"/>
              <w:rPr>
                <w:i/>
              </w:rPr>
            </w:pPr>
            <w:r w:rsidRPr="00DC4578">
              <w:rPr>
                <w:i/>
              </w:rPr>
              <w:t>All ENCs install correctly without error regardless of media or method.</w:t>
            </w:r>
          </w:p>
          <w:p w14:paraId="61BC64B4" w14:textId="77777777" w:rsidR="00484E57" w:rsidRPr="00DC4578" w:rsidRDefault="00484E57" w:rsidP="00484E57">
            <w:pPr>
              <w:jc w:val="left"/>
              <w:rPr>
                <w:i/>
              </w:rPr>
            </w:pPr>
            <w:r w:rsidRPr="00DC4578">
              <w:rPr>
                <w:i/>
              </w:rPr>
              <w:t>After installation without errors or warnings the system should be up to date as follows:</w:t>
            </w:r>
          </w:p>
          <w:p w14:paraId="1370358B" w14:textId="77777777" w:rsidR="00484E57" w:rsidRPr="00DC4578" w:rsidRDefault="00484E57" w:rsidP="00484E57">
            <w:pPr>
              <w:jc w:val="left"/>
              <w:rPr>
                <w:i/>
              </w:rPr>
            </w:pPr>
            <w:r w:rsidRPr="00DC4578">
              <w:rPr>
                <w:i/>
              </w:rPr>
              <w:t>GB301620 (edition # 3 update # 0)</w:t>
            </w:r>
          </w:p>
          <w:p w14:paraId="52C2DB67" w14:textId="77777777" w:rsidR="00484E57" w:rsidRPr="00DC4578" w:rsidRDefault="00484E57" w:rsidP="00484E57">
            <w:pPr>
              <w:jc w:val="left"/>
              <w:rPr>
                <w:i/>
              </w:rPr>
            </w:pPr>
            <w:r w:rsidRPr="00DC4578">
              <w:rPr>
                <w:i/>
              </w:rPr>
              <w:t>GB301640 (edition # 4 update # 0)</w:t>
            </w:r>
          </w:p>
          <w:p w14:paraId="1867EA51" w14:textId="77777777" w:rsidR="004F582E" w:rsidRPr="0015247B" w:rsidRDefault="00484E57" w:rsidP="00484E57">
            <w:pPr>
              <w:jc w:val="left"/>
            </w:pPr>
            <w:r w:rsidRPr="00DC4578">
              <w:rPr>
                <w:i/>
              </w:rPr>
              <w:t>GB301660 (edition # 5 update # 0)</w:t>
            </w:r>
          </w:p>
        </w:tc>
      </w:tr>
    </w:tbl>
    <w:p w14:paraId="1D8DC259" w14:textId="77777777" w:rsidR="004F582E" w:rsidRDefault="004F582E" w:rsidP="004F582E"/>
    <w:p w14:paraId="626585C1" w14:textId="77777777" w:rsidR="004F582E" w:rsidRPr="00A94802" w:rsidRDefault="004F582E" w:rsidP="001D52EE">
      <w:pPr>
        <w:pStyle w:val="Heading4"/>
      </w:pPr>
      <w:r>
        <w:t>2.5.8 b</w:t>
      </w:r>
      <w:r w:rsidRPr="00A94802">
        <w:t xml:space="preserve">) </w:t>
      </w:r>
      <w:r w:rsidR="003417A2" w:rsidRPr="003417A2">
        <w:t>Single Media containing Multiple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84E57" w14:paraId="34C7EBAE" w14:textId="77777777" w:rsidTr="00CB4150">
        <w:trPr>
          <w:trHeight w:val="454"/>
          <w:tblHeader/>
        </w:trPr>
        <w:tc>
          <w:tcPr>
            <w:tcW w:w="2381" w:type="dxa"/>
            <w:shd w:val="clear" w:color="auto" w:fill="CCFFCC"/>
            <w:vAlign w:val="center"/>
          </w:tcPr>
          <w:p w14:paraId="6BC92A82" w14:textId="77777777" w:rsidR="00484E57" w:rsidRPr="004065B1" w:rsidRDefault="00484E57" w:rsidP="00CB4150">
            <w:r w:rsidRPr="000A066E">
              <w:rPr>
                <w:b/>
              </w:rPr>
              <w:t>Test Reference</w:t>
            </w:r>
          </w:p>
        </w:tc>
        <w:tc>
          <w:tcPr>
            <w:tcW w:w="2381" w:type="dxa"/>
            <w:shd w:val="clear" w:color="auto" w:fill="CCFFCC"/>
            <w:vAlign w:val="center"/>
          </w:tcPr>
          <w:p w14:paraId="1F709E90" w14:textId="77777777" w:rsidR="00484E57" w:rsidRPr="004065B1" w:rsidRDefault="00484E57" w:rsidP="00CB4150">
            <w:r>
              <w:t>2.5.8 b</w:t>
            </w:r>
            <w:r w:rsidRPr="00A94802">
              <w:t>)</w:t>
            </w:r>
          </w:p>
        </w:tc>
        <w:tc>
          <w:tcPr>
            <w:tcW w:w="2382" w:type="dxa"/>
            <w:shd w:val="clear" w:color="auto" w:fill="CCFFCC"/>
            <w:vAlign w:val="center"/>
          </w:tcPr>
          <w:p w14:paraId="3E7FABFE" w14:textId="77777777" w:rsidR="00484E57" w:rsidRPr="004065B1" w:rsidRDefault="00484E57" w:rsidP="00CB4150">
            <w:r w:rsidRPr="000A066E">
              <w:rPr>
                <w:b/>
              </w:rPr>
              <w:t>IHO Reference</w:t>
            </w:r>
          </w:p>
        </w:tc>
        <w:tc>
          <w:tcPr>
            <w:tcW w:w="2382" w:type="dxa"/>
            <w:shd w:val="clear" w:color="auto" w:fill="CCFFCC"/>
            <w:vAlign w:val="center"/>
          </w:tcPr>
          <w:p w14:paraId="42F5F329" w14:textId="77777777" w:rsidR="00484E57" w:rsidRDefault="00484E57" w:rsidP="00E30B8F">
            <w:r>
              <w:t>S-63 7 &amp; S-63</w:t>
            </w:r>
          </w:p>
          <w:p w14:paraId="707E3519" w14:textId="77777777" w:rsidR="00484E57" w:rsidRPr="004065B1" w:rsidRDefault="00484E57" w:rsidP="00E30B8F">
            <w:r>
              <w:t>Appendix 2</w:t>
            </w:r>
          </w:p>
        </w:tc>
      </w:tr>
      <w:tr w:rsidR="00484E57" w14:paraId="1CE5EB43" w14:textId="77777777" w:rsidTr="00CB4150">
        <w:trPr>
          <w:tblHeader/>
        </w:trPr>
        <w:tc>
          <w:tcPr>
            <w:tcW w:w="9526" w:type="dxa"/>
            <w:gridSpan w:val="4"/>
            <w:shd w:val="clear" w:color="auto" w:fill="CCFFCC"/>
            <w:vAlign w:val="center"/>
          </w:tcPr>
          <w:p w14:paraId="74A945C1" w14:textId="77777777" w:rsidR="00484E57" w:rsidRDefault="00484E57" w:rsidP="00CB4150">
            <w:r w:rsidRPr="000A066E">
              <w:rPr>
                <w:b/>
              </w:rPr>
              <w:t>Test description</w:t>
            </w:r>
          </w:p>
        </w:tc>
      </w:tr>
      <w:tr w:rsidR="00484E57" w14:paraId="16984E91" w14:textId="77777777" w:rsidTr="00CB4150">
        <w:trPr>
          <w:tblHeader/>
        </w:trPr>
        <w:tc>
          <w:tcPr>
            <w:tcW w:w="9526" w:type="dxa"/>
            <w:gridSpan w:val="4"/>
            <w:vAlign w:val="center"/>
          </w:tcPr>
          <w:p w14:paraId="3B7F1D6A" w14:textId="77777777" w:rsidR="00484E57" w:rsidRPr="00DC4578" w:rsidRDefault="00484E57" w:rsidP="002164D3">
            <w:pPr>
              <w:jc w:val="left"/>
              <w:rPr>
                <w:i/>
              </w:rPr>
            </w:pPr>
            <w:r w:rsidRPr="00DC4578">
              <w:rPr>
                <w:i/>
              </w:rPr>
              <w:t>To check that the system can import a multiple exchange sets from the media defined in test 2.5.8a. Confirm that the system imports all test exchange sets without error or omission.</w:t>
            </w:r>
          </w:p>
        </w:tc>
      </w:tr>
      <w:tr w:rsidR="00484E57" w14:paraId="74D1954D" w14:textId="77777777" w:rsidTr="00CB4150">
        <w:trPr>
          <w:tblHeader/>
        </w:trPr>
        <w:tc>
          <w:tcPr>
            <w:tcW w:w="9526" w:type="dxa"/>
            <w:gridSpan w:val="4"/>
            <w:shd w:val="clear" w:color="auto" w:fill="CCFFCC"/>
            <w:vAlign w:val="center"/>
          </w:tcPr>
          <w:p w14:paraId="6C0AC918" w14:textId="77777777" w:rsidR="00484E57" w:rsidRPr="004065B1" w:rsidRDefault="00484E57" w:rsidP="00CB4150">
            <w:r w:rsidRPr="000A066E">
              <w:rPr>
                <w:b/>
              </w:rPr>
              <w:t>Setup</w:t>
            </w:r>
          </w:p>
        </w:tc>
      </w:tr>
      <w:tr w:rsidR="00484E57" w14:paraId="7D3A3C90" w14:textId="77777777" w:rsidTr="00CB4150">
        <w:trPr>
          <w:tblHeader/>
        </w:trPr>
        <w:tc>
          <w:tcPr>
            <w:tcW w:w="9526" w:type="dxa"/>
            <w:gridSpan w:val="4"/>
            <w:vAlign w:val="center"/>
          </w:tcPr>
          <w:p w14:paraId="2759A748" w14:textId="77777777" w:rsidR="00484E57" w:rsidRPr="00DC4578" w:rsidRDefault="00484E57" w:rsidP="00484E57">
            <w:pPr>
              <w:rPr>
                <w:i/>
              </w:rPr>
            </w:pPr>
            <w:r w:rsidRPr="00DC4578">
              <w:rPr>
                <w:i/>
              </w:rPr>
              <w:t>Certificate/Public Key as installed for test 2.5.8a. No pre-installed permits or ENCs.</w:t>
            </w:r>
          </w:p>
          <w:p w14:paraId="357335D2" w14:textId="77777777" w:rsidR="00484E57" w:rsidRPr="00DC4578" w:rsidRDefault="00484E57" w:rsidP="00484E57">
            <w:pPr>
              <w:rPr>
                <w:i/>
              </w:rPr>
            </w:pPr>
            <w:r w:rsidRPr="00DC4578">
              <w:rPr>
                <w:i/>
              </w:rPr>
              <w:t>Test data used:</w:t>
            </w:r>
          </w:p>
          <w:p w14:paraId="1FE489C4" w14:textId="77777777" w:rsidR="00484E57" w:rsidRPr="00DC4578" w:rsidRDefault="00484E57" w:rsidP="00484E57">
            <w:pPr>
              <w:rPr>
                <w:i/>
              </w:rPr>
            </w:pPr>
            <w:r w:rsidRPr="00DC4578">
              <w:rPr>
                <w:i/>
              </w:rPr>
              <w:t>1) IHO.CRT / IHO.PUB [Pre-installed]</w:t>
            </w:r>
          </w:p>
          <w:p w14:paraId="1D85DAD4" w14:textId="77777777" w:rsidR="00484E57" w:rsidRPr="00DC4578" w:rsidRDefault="00484E57" w:rsidP="00484E57">
            <w:pPr>
              <w:rPr>
                <w:i/>
              </w:rPr>
            </w:pPr>
            <w:r w:rsidRPr="00DC4578">
              <w:rPr>
                <w:i/>
              </w:rPr>
              <w:t>2) PERMIT.TXT</w:t>
            </w:r>
          </w:p>
          <w:p w14:paraId="3328BA74" w14:textId="77777777" w:rsidR="00484E57" w:rsidRPr="00DC4578" w:rsidRDefault="00484E57" w:rsidP="00484E57">
            <w:pPr>
              <w:rPr>
                <w:i/>
              </w:rPr>
            </w:pPr>
            <w:r w:rsidRPr="00DC4578">
              <w:rPr>
                <w:i/>
              </w:rPr>
              <w:t>3) M01X01 - Media Exchange Set containing the following:</w:t>
            </w:r>
          </w:p>
          <w:p w14:paraId="3C85B9E6" w14:textId="77777777" w:rsidR="00484E57" w:rsidRPr="00DC4578" w:rsidRDefault="00484E57" w:rsidP="00484E57">
            <w:pPr>
              <w:ind w:left="720" w:hanging="294"/>
              <w:rPr>
                <w:i/>
              </w:rPr>
            </w:pPr>
            <w:r w:rsidRPr="00DC4578">
              <w:rPr>
                <w:i/>
              </w:rPr>
              <w:t>Base Exchange Set 1 [B1]: GB100001, GB100002 &amp; GB100004</w:t>
            </w:r>
          </w:p>
          <w:p w14:paraId="71398A83" w14:textId="77777777" w:rsidR="00484E57" w:rsidRPr="00DC4578" w:rsidRDefault="00484E57" w:rsidP="00484E57">
            <w:pPr>
              <w:ind w:left="720" w:hanging="294"/>
              <w:rPr>
                <w:i/>
              </w:rPr>
            </w:pPr>
            <w:r w:rsidRPr="00DC4578">
              <w:rPr>
                <w:i/>
              </w:rPr>
              <w:t>Base Exchange Set 2 [B2]: GB281600, GB281800, GB282000 &amp; GB283000</w:t>
            </w:r>
          </w:p>
          <w:p w14:paraId="4783BB40" w14:textId="77777777" w:rsidR="00484E57" w:rsidRPr="00DC4578" w:rsidRDefault="00484E57" w:rsidP="00484E57">
            <w:pPr>
              <w:ind w:left="720" w:hanging="294"/>
              <w:rPr>
                <w:i/>
              </w:rPr>
            </w:pPr>
            <w:r w:rsidRPr="00DC4578">
              <w:rPr>
                <w:i/>
              </w:rPr>
              <w:t>Base Exchange Set 3 [B3]: GB301620, GB301640 &amp; GB301660</w:t>
            </w:r>
          </w:p>
          <w:p w14:paraId="23B3633D" w14:textId="77777777" w:rsidR="00484E57" w:rsidRPr="00DC4578" w:rsidRDefault="00484E57" w:rsidP="00484E57">
            <w:pPr>
              <w:rPr>
                <w:i/>
              </w:rPr>
            </w:pPr>
            <w:r w:rsidRPr="00DC4578">
              <w:rPr>
                <w:i/>
              </w:rPr>
              <w:t>Test data location:</w:t>
            </w:r>
          </w:p>
          <w:p w14:paraId="33F2DE99" w14:textId="77777777" w:rsidR="00484E57" w:rsidRPr="00DC4578" w:rsidRDefault="00484E57" w:rsidP="00484E57">
            <w:pPr>
              <w:rPr>
                <w:i/>
              </w:rPr>
            </w:pPr>
            <w:r w:rsidRPr="00DC4578">
              <w:rPr>
                <w:i/>
              </w:rPr>
              <w:t>D:\IHO S-64 [S-63 TDS v1.2.1]\8 Data Exchange Media\Test 8b</w:t>
            </w:r>
          </w:p>
          <w:p w14:paraId="07525958" w14:textId="77777777" w:rsidR="001A6E66" w:rsidRPr="00DC4578" w:rsidRDefault="001A6E66" w:rsidP="00484E57">
            <w:pPr>
              <w:rPr>
                <w:i/>
              </w:rPr>
            </w:pPr>
          </w:p>
        </w:tc>
      </w:tr>
      <w:tr w:rsidR="00484E57" w14:paraId="2C65C872" w14:textId="77777777" w:rsidTr="00CB4150">
        <w:trPr>
          <w:tblHeader/>
        </w:trPr>
        <w:tc>
          <w:tcPr>
            <w:tcW w:w="9526" w:type="dxa"/>
            <w:gridSpan w:val="4"/>
            <w:shd w:val="clear" w:color="auto" w:fill="CCFFCC"/>
            <w:vAlign w:val="center"/>
          </w:tcPr>
          <w:p w14:paraId="3E3257F9" w14:textId="77777777" w:rsidR="00484E57" w:rsidRPr="004065B1" w:rsidRDefault="00484E57" w:rsidP="00CB4150">
            <w:r w:rsidRPr="000A066E">
              <w:rPr>
                <w:b/>
              </w:rPr>
              <w:t>Action</w:t>
            </w:r>
          </w:p>
        </w:tc>
      </w:tr>
      <w:tr w:rsidR="00484E57" w14:paraId="1BA6F0F5" w14:textId="77777777" w:rsidTr="00CB4150">
        <w:trPr>
          <w:tblHeader/>
        </w:trPr>
        <w:tc>
          <w:tcPr>
            <w:tcW w:w="9526" w:type="dxa"/>
            <w:gridSpan w:val="4"/>
            <w:vAlign w:val="center"/>
          </w:tcPr>
          <w:p w14:paraId="57C780D9" w14:textId="77777777" w:rsidR="00484E57" w:rsidRPr="00DC4578" w:rsidRDefault="00484E57" w:rsidP="00CB4150">
            <w:pPr>
              <w:rPr>
                <w:i/>
              </w:rPr>
            </w:pPr>
            <w:r w:rsidRPr="00DC4578">
              <w:rPr>
                <w:i/>
              </w:rPr>
              <w:t>Install permits and load all exchange sets contained on the media. Uninstall and repeat for all media types.</w:t>
            </w:r>
          </w:p>
        </w:tc>
      </w:tr>
      <w:tr w:rsidR="00484E57" w14:paraId="57AF4B3E" w14:textId="77777777" w:rsidTr="00CB4150">
        <w:trPr>
          <w:tblHeader/>
        </w:trPr>
        <w:tc>
          <w:tcPr>
            <w:tcW w:w="9526" w:type="dxa"/>
            <w:gridSpan w:val="4"/>
            <w:shd w:val="clear" w:color="auto" w:fill="CCFFCC"/>
            <w:vAlign w:val="center"/>
          </w:tcPr>
          <w:p w14:paraId="6E769E99" w14:textId="77777777" w:rsidR="00484E57" w:rsidRPr="004065B1" w:rsidRDefault="00484E57" w:rsidP="00CB4150">
            <w:r w:rsidRPr="000A066E">
              <w:rPr>
                <w:b/>
              </w:rPr>
              <w:lastRenderedPageBreak/>
              <w:t>Results</w:t>
            </w:r>
          </w:p>
        </w:tc>
      </w:tr>
      <w:tr w:rsidR="00484E57" w14:paraId="735F8FE3" w14:textId="77777777" w:rsidTr="00CB4150">
        <w:trPr>
          <w:tblHeader/>
        </w:trPr>
        <w:tc>
          <w:tcPr>
            <w:tcW w:w="9526" w:type="dxa"/>
            <w:gridSpan w:val="4"/>
            <w:vAlign w:val="center"/>
          </w:tcPr>
          <w:p w14:paraId="7AE66682" w14:textId="77777777" w:rsidR="00484E57" w:rsidRPr="00DC4578" w:rsidRDefault="00484E57" w:rsidP="00484E57">
            <w:pPr>
              <w:jc w:val="left"/>
              <w:rPr>
                <w:i/>
              </w:rPr>
            </w:pPr>
            <w:r w:rsidRPr="00DC4578">
              <w:rPr>
                <w:i/>
              </w:rPr>
              <w:t>All three exchange sets and their associated ENC cells shall be loaded into the ECDIS without error or omission.</w:t>
            </w:r>
          </w:p>
          <w:p w14:paraId="73F77306" w14:textId="77777777" w:rsidR="00484E57" w:rsidRPr="00DC4578" w:rsidRDefault="00484E57" w:rsidP="00484E57">
            <w:pPr>
              <w:jc w:val="left"/>
              <w:rPr>
                <w:i/>
              </w:rPr>
            </w:pPr>
          </w:p>
          <w:p w14:paraId="7704994C" w14:textId="77777777" w:rsidR="00484E57" w:rsidRPr="00DC4578" w:rsidRDefault="00484E57" w:rsidP="00484E57">
            <w:pPr>
              <w:jc w:val="left"/>
              <w:rPr>
                <w:i/>
              </w:rPr>
            </w:pPr>
            <w:r w:rsidRPr="00DC4578">
              <w:rPr>
                <w:i/>
              </w:rPr>
              <w:t>The system should be up to date as follows:</w:t>
            </w:r>
          </w:p>
          <w:p w14:paraId="0679FD03" w14:textId="77777777" w:rsidR="00484E57" w:rsidRPr="00DC4578" w:rsidRDefault="00484E57" w:rsidP="00484E57">
            <w:pPr>
              <w:jc w:val="left"/>
              <w:rPr>
                <w:i/>
              </w:rPr>
            </w:pPr>
          </w:p>
          <w:p w14:paraId="10EC0E12" w14:textId="77777777" w:rsidR="00484E57" w:rsidRPr="00DC4578" w:rsidRDefault="00484E57" w:rsidP="00484E57">
            <w:pPr>
              <w:jc w:val="left"/>
              <w:rPr>
                <w:i/>
              </w:rPr>
            </w:pPr>
            <w:r w:rsidRPr="00DC4578">
              <w:rPr>
                <w:i/>
              </w:rPr>
              <w:t>After installation of 8b [B1]:</w:t>
            </w:r>
          </w:p>
          <w:p w14:paraId="4AE481EF" w14:textId="77777777" w:rsidR="00484E57" w:rsidRPr="00DC4578" w:rsidRDefault="00484E57" w:rsidP="00484E57">
            <w:pPr>
              <w:jc w:val="left"/>
              <w:rPr>
                <w:i/>
              </w:rPr>
            </w:pPr>
            <w:r w:rsidRPr="00DC4578">
              <w:rPr>
                <w:i/>
              </w:rPr>
              <w:t>GB100001 (edition # 3 update # 6)</w:t>
            </w:r>
          </w:p>
          <w:p w14:paraId="3B598CE9" w14:textId="77777777" w:rsidR="00484E57" w:rsidRPr="00DC4578" w:rsidRDefault="00484E57" w:rsidP="00484E57">
            <w:pPr>
              <w:jc w:val="left"/>
              <w:rPr>
                <w:i/>
              </w:rPr>
            </w:pPr>
            <w:r w:rsidRPr="00DC4578">
              <w:rPr>
                <w:i/>
              </w:rPr>
              <w:t>GB100002 (edition # 13 update # 5)</w:t>
            </w:r>
          </w:p>
          <w:p w14:paraId="757F8D60" w14:textId="77777777" w:rsidR="00484E57" w:rsidRPr="00DC4578" w:rsidRDefault="00484E57" w:rsidP="00484E57">
            <w:pPr>
              <w:jc w:val="left"/>
              <w:rPr>
                <w:i/>
              </w:rPr>
            </w:pPr>
            <w:r w:rsidRPr="00DC4578">
              <w:rPr>
                <w:i/>
              </w:rPr>
              <w:t>GB100004 (edition # 7 update # 1)</w:t>
            </w:r>
          </w:p>
          <w:p w14:paraId="395F87B3" w14:textId="77777777" w:rsidR="00484E57" w:rsidRPr="00DC4578" w:rsidRDefault="00484E57" w:rsidP="00484E57">
            <w:pPr>
              <w:jc w:val="left"/>
              <w:rPr>
                <w:i/>
              </w:rPr>
            </w:pPr>
          </w:p>
          <w:p w14:paraId="20E5A031" w14:textId="77777777" w:rsidR="00484E57" w:rsidRPr="00DC4578" w:rsidRDefault="00484E57" w:rsidP="00484E57">
            <w:pPr>
              <w:jc w:val="left"/>
              <w:rPr>
                <w:i/>
              </w:rPr>
            </w:pPr>
            <w:r w:rsidRPr="00DC4578">
              <w:rPr>
                <w:i/>
              </w:rPr>
              <w:t xml:space="preserve">After installation of 8b [B2]: </w:t>
            </w:r>
          </w:p>
          <w:p w14:paraId="243F3A30" w14:textId="77777777" w:rsidR="00484E57" w:rsidRPr="00DC4578" w:rsidRDefault="00484E57" w:rsidP="00484E57">
            <w:pPr>
              <w:jc w:val="left"/>
              <w:rPr>
                <w:i/>
              </w:rPr>
            </w:pPr>
            <w:r w:rsidRPr="00DC4578">
              <w:rPr>
                <w:i/>
              </w:rPr>
              <w:t>GB281600 (edition # 1 update # 1)</w:t>
            </w:r>
          </w:p>
          <w:p w14:paraId="28A81ABB" w14:textId="77777777" w:rsidR="00484E57" w:rsidRPr="00DC4578" w:rsidRDefault="00484E57" w:rsidP="00484E57">
            <w:pPr>
              <w:jc w:val="left"/>
              <w:rPr>
                <w:i/>
              </w:rPr>
            </w:pPr>
            <w:r w:rsidRPr="00DC4578">
              <w:rPr>
                <w:i/>
              </w:rPr>
              <w:t>GB281800 (edition # 1 update # 0)</w:t>
            </w:r>
          </w:p>
          <w:p w14:paraId="541642DC" w14:textId="77777777" w:rsidR="00484E57" w:rsidRPr="00DC4578" w:rsidRDefault="00484E57" w:rsidP="00484E57">
            <w:pPr>
              <w:jc w:val="left"/>
              <w:rPr>
                <w:i/>
              </w:rPr>
            </w:pPr>
            <w:r w:rsidRPr="00DC4578">
              <w:rPr>
                <w:i/>
              </w:rPr>
              <w:t>GB282000 (edition # 1 update # 0)</w:t>
            </w:r>
          </w:p>
          <w:p w14:paraId="750FE456" w14:textId="77777777" w:rsidR="00484E57" w:rsidRPr="00DC4578" w:rsidRDefault="00484E57" w:rsidP="00484E57">
            <w:pPr>
              <w:jc w:val="left"/>
              <w:rPr>
                <w:i/>
              </w:rPr>
            </w:pPr>
            <w:r w:rsidRPr="00DC4578">
              <w:rPr>
                <w:i/>
              </w:rPr>
              <w:t>GB283000 (edition # 1 update # 4)</w:t>
            </w:r>
          </w:p>
          <w:p w14:paraId="7DB79F17" w14:textId="77777777" w:rsidR="00484E57" w:rsidRPr="00DC4578" w:rsidRDefault="00484E57" w:rsidP="00484E57">
            <w:pPr>
              <w:jc w:val="left"/>
              <w:rPr>
                <w:i/>
              </w:rPr>
            </w:pPr>
          </w:p>
          <w:p w14:paraId="085F2C45" w14:textId="77777777" w:rsidR="00484E57" w:rsidRPr="00DC4578" w:rsidRDefault="00484E57" w:rsidP="00484E57">
            <w:pPr>
              <w:jc w:val="left"/>
              <w:rPr>
                <w:i/>
              </w:rPr>
            </w:pPr>
            <w:r w:rsidRPr="00DC4578">
              <w:rPr>
                <w:i/>
              </w:rPr>
              <w:t>After installation of 8b [B3]:</w:t>
            </w:r>
          </w:p>
          <w:p w14:paraId="463210BB" w14:textId="77777777" w:rsidR="00484E57" w:rsidRPr="00DC4578" w:rsidRDefault="00484E57" w:rsidP="00484E57">
            <w:pPr>
              <w:jc w:val="left"/>
              <w:rPr>
                <w:i/>
              </w:rPr>
            </w:pPr>
            <w:r w:rsidRPr="00DC4578">
              <w:rPr>
                <w:i/>
              </w:rPr>
              <w:t>GB301620 (edition # 3 update # 0)</w:t>
            </w:r>
          </w:p>
          <w:p w14:paraId="09B8C295" w14:textId="77777777" w:rsidR="00484E57" w:rsidRPr="00DC4578" w:rsidRDefault="00484E57" w:rsidP="00484E57">
            <w:pPr>
              <w:jc w:val="left"/>
              <w:rPr>
                <w:i/>
              </w:rPr>
            </w:pPr>
            <w:r w:rsidRPr="00DC4578">
              <w:rPr>
                <w:i/>
              </w:rPr>
              <w:t>GB301640 (edition # 4 update # 0)</w:t>
            </w:r>
          </w:p>
          <w:p w14:paraId="100D9025" w14:textId="77777777" w:rsidR="00484E57" w:rsidRPr="00DC4578" w:rsidRDefault="00484E57" w:rsidP="00484E57">
            <w:pPr>
              <w:jc w:val="left"/>
              <w:rPr>
                <w:i/>
              </w:rPr>
            </w:pPr>
            <w:r w:rsidRPr="00DC4578">
              <w:rPr>
                <w:i/>
              </w:rPr>
              <w:t>GB301660 (edition # 5 update # 0)</w:t>
            </w:r>
          </w:p>
        </w:tc>
      </w:tr>
    </w:tbl>
    <w:p w14:paraId="341FFD5D" w14:textId="77777777" w:rsidR="004F582E" w:rsidRDefault="004F582E" w:rsidP="004F582E"/>
    <w:p w14:paraId="4A47A30A" w14:textId="77777777" w:rsidR="004F582E" w:rsidRDefault="004F582E" w:rsidP="001D52EE">
      <w:pPr>
        <w:pStyle w:val="Heading4"/>
      </w:pPr>
      <w:r>
        <w:t>2.5.8 c</w:t>
      </w:r>
      <w:r w:rsidRPr="00A94802">
        <w:t xml:space="preserve">) </w:t>
      </w:r>
      <w:r w:rsidR="003417A2" w:rsidRPr="003417A2">
        <w:t>Multiple exchange sets across multiple media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00AB3" w14:paraId="7A3959BE" w14:textId="77777777" w:rsidTr="000946D3">
        <w:trPr>
          <w:trHeight w:val="454"/>
          <w:tblHeader/>
        </w:trPr>
        <w:tc>
          <w:tcPr>
            <w:tcW w:w="2381" w:type="dxa"/>
            <w:shd w:val="clear" w:color="auto" w:fill="CCFFCC"/>
            <w:vAlign w:val="center"/>
          </w:tcPr>
          <w:p w14:paraId="394690B3" w14:textId="77777777" w:rsidR="00000AB3" w:rsidRPr="004065B1" w:rsidRDefault="00000AB3" w:rsidP="000946D3">
            <w:r w:rsidRPr="000A066E">
              <w:rPr>
                <w:b/>
              </w:rPr>
              <w:t>Test Reference</w:t>
            </w:r>
          </w:p>
        </w:tc>
        <w:tc>
          <w:tcPr>
            <w:tcW w:w="2381" w:type="dxa"/>
            <w:shd w:val="clear" w:color="auto" w:fill="CCFFCC"/>
            <w:vAlign w:val="center"/>
          </w:tcPr>
          <w:p w14:paraId="6329E33D" w14:textId="77777777" w:rsidR="00000AB3" w:rsidRPr="004065B1" w:rsidRDefault="00000AB3" w:rsidP="000946D3">
            <w:r>
              <w:t>2.5.8 c</w:t>
            </w:r>
            <w:r w:rsidRPr="00A94802">
              <w:t>)</w:t>
            </w:r>
          </w:p>
        </w:tc>
        <w:tc>
          <w:tcPr>
            <w:tcW w:w="2382" w:type="dxa"/>
            <w:shd w:val="clear" w:color="auto" w:fill="CCFFCC"/>
            <w:vAlign w:val="center"/>
          </w:tcPr>
          <w:p w14:paraId="58FF8E8C" w14:textId="77777777" w:rsidR="00000AB3" w:rsidRPr="004065B1" w:rsidRDefault="00000AB3" w:rsidP="000946D3">
            <w:r w:rsidRPr="000A066E">
              <w:rPr>
                <w:b/>
              </w:rPr>
              <w:t>IHO Reference</w:t>
            </w:r>
          </w:p>
        </w:tc>
        <w:tc>
          <w:tcPr>
            <w:tcW w:w="2382" w:type="dxa"/>
            <w:shd w:val="clear" w:color="auto" w:fill="CCFFCC"/>
            <w:vAlign w:val="center"/>
          </w:tcPr>
          <w:p w14:paraId="5F0C8692" w14:textId="77777777" w:rsidR="00000AB3" w:rsidRDefault="00000AB3" w:rsidP="000946D3">
            <w:r>
              <w:t>S-63 7 &amp; S-63</w:t>
            </w:r>
          </w:p>
          <w:p w14:paraId="7E937696" w14:textId="77777777" w:rsidR="00000AB3" w:rsidRPr="004065B1" w:rsidRDefault="00000AB3" w:rsidP="000946D3">
            <w:r>
              <w:t>Appendix 2</w:t>
            </w:r>
          </w:p>
        </w:tc>
      </w:tr>
      <w:tr w:rsidR="00000AB3" w14:paraId="5201450C" w14:textId="77777777" w:rsidTr="000946D3">
        <w:trPr>
          <w:tblHeader/>
        </w:trPr>
        <w:tc>
          <w:tcPr>
            <w:tcW w:w="9526" w:type="dxa"/>
            <w:gridSpan w:val="4"/>
            <w:shd w:val="clear" w:color="auto" w:fill="CCFFCC"/>
            <w:vAlign w:val="center"/>
          </w:tcPr>
          <w:p w14:paraId="0534B49B" w14:textId="77777777" w:rsidR="00000AB3" w:rsidRDefault="00000AB3" w:rsidP="000946D3">
            <w:r w:rsidRPr="000A066E">
              <w:rPr>
                <w:b/>
              </w:rPr>
              <w:t>Test description</w:t>
            </w:r>
          </w:p>
        </w:tc>
      </w:tr>
      <w:tr w:rsidR="00000AB3" w14:paraId="6973D746" w14:textId="77777777" w:rsidTr="000946D3">
        <w:trPr>
          <w:tblHeader/>
        </w:trPr>
        <w:tc>
          <w:tcPr>
            <w:tcW w:w="9526" w:type="dxa"/>
            <w:gridSpan w:val="4"/>
            <w:vAlign w:val="center"/>
          </w:tcPr>
          <w:p w14:paraId="15C2B3AE" w14:textId="77777777" w:rsidR="00000AB3" w:rsidRPr="00DC4578" w:rsidRDefault="00000AB3" w:rsidP="002164D3">
            <w:pPr>
              <w:jc w:val="left"/>
              <w:rPr>
                <w:i/>
              </w:rPr>
            </w:pPr>
            <w:r w:rsidRPr="00DC4578">
              <w:rPr>
                <w:i/>
              </w:rPr>
              <w:t>To test how the system manages multiple exchanges sets across several media sets. Confirm that the system is intuitive and guides the user through the cell loading process as defined in S-63.</w:t>
            </w:r>
          </w:p>
        </w:tc>
      </w:tr>
      <w:tr w:rsidR="00000AB3" w14:paraId="2A20EE11" w14:textId="77777777" w:rsidTr="000946D3">
        <w:trPr>
          <w:tblHeader/>
        </w:trPr>
        <w:tc>
          <w:tcPr>
            <w:tcW w:w="9526" w:type="dxa"/>
            <w:gridSpan w:val="4"/>
            <w:shd w:val="clear" w:color="auto" w:fill="CCFFCC"/>
            <w:vAlign w:val="center"/>
          </w:tcPr>
          <w:p w14:paraId="1C169A0F" w14:textId="77777777" w:rsidR="00000AB3" w:rsidRPr="004065B1" w:rsidRDefault="00000AB3" w:rsidP="000946D3">
            <w:r w:rsidRPr="000A066E">
              <w:rPr>
                <w:b/>
              </w:rPr>
              <w:t>Setup</w:t>
            </w:r>
          </w:p>
        </w:tc>
      </w:tr>
      <w:tr w:rsidR="00000AB3" w14:paraId="43388493" w14:textId="77777777" w:rsidTr="000946D3">
        <w:trPr>
          <w:tblHeader/>
        </w:trPr>
        <w:tc>
          <w:tcPr>
            <w:tcW w:w="9526" w:type="dxa"/>
            <w:gridSpan w:val="4"/>
            <w:vAlign w:val="center"/>
          </w:tcPr>
          <w:p w14:paraId="4C59D9FE" w14:textId="77777777" w:rsidR="00000AB3" w:rsidRPr="00DC4578" w:rsidRDefault="00000AB3" w:rsidP="000946D3">
            <w:pPr>
              <w:rPr>
                <w:i/>
              </w:rPr>
            </w:pPr>
            <w:r w:rsidRPr="00DC4578">
              <w:rPr>
                <w:i/>
              </w:rPr>
              <w:t xml:space="preserve">Certificate/Public Key as installed for test 2.5.8b. No pre-installed permits or ENCs. </w:t>
            </w:r>
          </w:p>
          <w:p w14:paraId="2E0CBA9E" w14:textId="77777777" w:rsidR="00000AB3" w:rsidRPr="00DC4578" w:rsidRDefault="00000AB3" w:rsidP="000946D3">
            <w:pPr>
              <w:rPr>
                <w:i/>
              </w:rPr>
            </w:pPr>
            <w:r w:rsidRPr="00DC4578">
              <w:rPr>
                <w:i/>
              </w:rPr>
              <w:t>Test data used:</w:t>
            </w:r>
          </w:p>
          <w:p w14:paraId="396014F8" w14:textId="77777777" w:rsidR="00000AB3" w:rsidRPr="00DC4578" w:rsidRDefault="00000AB3" w:rsidP="003866E1">
            <w:pPr>
              <w:numPr>
                <w:ilvl w:val="0"/>
                <w:numId w:val="12"/>
              </w:numPr>
              <w:rPr>
                <w:i/>
              </w:rPr>
            </w:pPr>
            <w:r w:rsidRPr="00DC4578">
              <w:rPr>
                <w:i/>
              </w:rPr>
              <w:t>IHO.CRT / IHO.PUB [Pre-installed]</w:t>
            </w:r>
          </w:p>
          <w:p w14:paraId="36113234" w14:textId="77777777" w:rsidR="00000AB3" w:rsidRPr="00DC4578" w:rsidRDefault="00000AB3" w:rsidP="003866E1">
            <w:pPr>
              <w:numPr>
                <w:ilvl w:val="0"/>
                <w:numId w:val="12"/>
              </w:numPr>
              <w:rPr>
                <w:i/>
              </w:rPr>
            </w:pPr>
            <w:r w:rsidRPr="00DC4578">
              <w:rPr>
                <w:i/>
              </w:rPr>
              <w:t>PERMIT.TXT (Valid cell permits for GB100001, GB100002, GB100004, GB281600, GB281800, GB301660, GB40162A &amp; GB61021B)</w:t>
            </w:r>
          </w:p>
          <w:p w14:paraId="4CBFD300" w14:textId="77777777" w:rsidR="00000AB3" w:rsidRPr="00DC4578" w:rsidRDefault="00000AB3" w:rsidP="003866E1">
            <w:pPr>
              <w:numPr>
                <w:ilvl w:val="0"/>
                <w:numId w:val="12"/>
              </w:numPr>
              <w:rPr>
                <w:i/>
              </w:rPr>
            </w:pPr>
            <w:r w:rsidRPr="00DC4578">
              <w:rPr>
                <w:i/>
              </w:rPr>
              <w:t>M01X01 – Update Media set containing various NE &amp; updates for cells below.</w:t>
            </w:r>
          </w:p>
          <w:p w14:paraId="760E863B" w14:textId="77777777" w:rsidR="00000AB3" w:rsidRPr="00DC4578" w:rsidRDefault="00000AB3" w:rsidP="003866E1">
            <w:pPr>
              <w:numPr>
                <w:ilvl w:val="0"/>
                <w:numId w:val="12"/>
              </w:numPr>
              <w:rPr>
                <w:i/>
              </w:rPr>
            </w:pPr>
            <w:r w:rsidRPr="00DC4578">
              <w:rPr>
                <w:i/>
              </w:rPr>
              <w:t>M01X02 – Base Media Sets containing the following:</w:t>
            </w:r>
          </w:p>
          <w:p w14:paraId="26408078" w14:textId="77777777" w:rsidR="00000AB3" w:rsidRPr="00DC4578" w:rsidRDefault="00000AB3" w:rsidP="000946D3">
            <w:pPr>
              <w:ind w:left="360" w:firstLine="207"/>
              <w:rPr>
                <w:i/>
              </w:rPr>
            </w:pPr>
            <w:r w:rsidRPr="00DC4578">
              <w:rPr>
                <w:i/>
              </w:rPr>
              <w:t>Base Exchange Set 1 [B1]: GB100001, GB100002 &amp; GB100004</w:t>
            </w:r>
          </w:p>
          <w:p w14:paraId="138D38F7" w14:textId="77777777" w:rsidR="00000AB3" w:rsidRPr="00DC4578" w:rsidRDefault="00000AB3" w:rsidP="000946D3">
            <w:pPr>
              <w:ind w:left="360" w:firstLine="207"/>
              <w:rPr>
                <w:i/>
              </w:rPr>
            </w:pPr>
            <w:r w:rsidRPr="00DC4578">
              <w:rPr>
                <w:i/>
              </w:rPr>
              <w:t>Base Exchange Set 2 [B2]: GB281600, GB281800, GB282000 &amp; GB283000</w:t>
            </w:r>
          </w:p>
          <w:p w14:paraId="2BCF0624" w14:textId="77777777" w:rsidR="00000AB3" w:rsidRPr="00DC4578" w:rsidRDefault="00000AB3" w:rsidP="000946D3">
            <w:pPr>
              <w:ind w:left="360" w:firstLine="207"/>
              <w:rPr>
                <w:i/>
              </w:rPr>
            </w:pPr>
            <w:r w:rsidRPr="00DC4578">
              <w:rPr>
                <w:i/>
              </w:rPr>
              <w:t>Base Exchange Set 3 [B3]: GB301620, GB301640 &amp; GB301660</w:t>
            </w:r>
          </w:p>
          <w:p w14:paraId="402B6593" w14:textId="77777777" w:rsidR="00000AB3" w:rsidRPr="00DC4578" w:rsidRDefault="00000AB3" w:rsidP="000946D3">
            <w:pPr>
              <w:ind w:left="360" w:firstLine="207"/>
              <w:rPr>
                <w:i/>
              </w:rPr>
            </w:pPr>
            <w:r w:rsidRPr="00DC4578">
              <w:rPr>
                <w:i/>
              </w:rPr>
              <w:t>M02X02 - Media Exchange Set containing the following:</w:t>
            </w:r>
          </w:p>
          <w:p w14:paraId="5BE491B7" w14:textId="77777777" w:rsidR="00000AB3" w:rsidRPr="00DC4578" w:rsidRDefault="00000AB3" w:rsidP="000946D3">
            <w:pPr>
              <w:ind w:left="360" w:firstLine="207"/>
              <w:rPr>
                <w:i/>
              </w:rPr>
            </w:pPr>
            <w:r w:rsidRPr="00DC4578">
              <w:rPr>
                <w:i/>
              </w:rPr>
              <w:t>Base Exchange Set 1 [B4]: GB40162A, GB40162B &amp; GB40162C</w:t>
            </w:r>
          </w:p>
          <w:p w14:paraId="6AB70719" w14:textId="77777777" w:rsidR="00000AB3" w:rsidRPr="00DC4578" w:rsidRDefault="00000AB3" w:rsidP="000946D3">
            <w:pPr>
              <w:ind w:left="360" w:firstLine="207"/>
              <w:rPr>
                <w:i/>
              </w:rPr>
            </w:pPr>
            <w:r w:rsidRPr="00DC4578">
              <w:rPr>
                <w:i/>
              </w:rPr>
              <w:t xml:space="preserve">Base Exchange Set 1 [B5]: GB58911B, GB58913A, GB58932A &amp; GB58932B </w:t>
            </w:r>
          </w:p>
          <w:p w14:paraId="0A984053" w14:textId="77777777" w:rsidR="00000AB3" w:rsidRPr="00DC4578" w:rsidRDefault="00000AB3" w:rsidP="000946D3">
            <w:pPr>
              <w:ind w:left="360" w:firstLine="207"/>
              <w:rPr>
                <w:i/>
              </w:rPr>
            </w:pPr>
            <w:r w:rsidRPr="00DC4578">
              <w:rPr>
                <w:i/>
              </w:rPr>
              <w:t>Base Exchange Set 1 [B6]: GB61011A, GB61021A, GB61021B &amp; GB61032A</w:t>
            </w:r>
          </w:p>
          <w:p w14:paraId="0DE85565" w14:textId="77777777" w:rsidR="00000AB3" w:rsidRPr="00DC4578" w:rsidRDefault="00000AB3" w:rsidP="000946D3">
            <w:pPr>
              <w:rPr>
                <w:i/>
              </w:rPr>
            </w:pPr>
            <w:r w:rsidRPr="00DC4578">
              <w:rPr>
                <w:i/>
              </w:rPr>
              <w:t>Test data location:</w:t>
            </w:r>
          </w:p>
          <w:p w14:paraId="2520C1BC" w14:textId="77777777" w:rsidR="00000AB3" w:rsidRPr="00DC4578" w:rsidRDefault="00000AB3" w:rsidP="000946D3">
            <w:pPr>
              <w:rPr>
                <w:i/>
              </w:rPr>
            </w:pPr>
            <w:r w:rsidRPr="00DC4578">
              <w:rPr>
                <w:i/>
              </w:rPr>
              <w:t>a) D:\IHO S-64 [S-63 TDS v1.2.1]\8 Data Exchange Media\Test 8c</w:t>
            </w:r>
          </w:p>
          <w:p w14:paraId="74B50C0E" w14:textId="77777777" w:rsidR="00000AB3" w:rsidRPr="00DC4578" w:rsidRDefault="00000AB3" w:rsidP="000946D3">
            <w:pPr>
              <w:rPr>
                <w:i/>
              </w:rPr>
            </w:pPr>
            <w:r w:rsidRPr="00DC4578">
              <w:rPr>
                <w:i/>
              </w:rPr>
              <w:t>b) D:\IHO S-64 [S-63 TDS v1.2.1]\8 Data Exchange Media\Test 8c\UPDATE MEDIA</w:t>
            </w:r>
          </w:p>
          <w:p w14:paraId="609C6F38" w14:textId="77777777" w:rsidR="00000AB3" w:rsidRPr="00DC4578" w:rsidRDefault="00000AB3" w:rsidP="000946D3">
            <w:pPr>
              <w:rPr>
                <w:i/>
              </w:rPr>
            </w:pPr>
            <w:r w:rsidRPr="00DC4578">
              <w:rPr>
                <w:i/>
              </w:rPr>
              <w:t>c) D:\IHO S-64 [S-63 TDS v1.2.1]\8 Data Exchange Media\Test 8c\BASE MEDIA</w:t>
            </w:r>
          </w:p>
          <w:p w14:paraId="6C63942D" w14:textId="77777777" w:rsidR="00000AB3" w:rsidRPr="00DC4578" w:rsidRDefault="00000AB3" w:rsidP="000946D3">
            <w:pPr>
              <w:rPr>
                <w:i/>
              </w:rPr>
            </w:pPr>
          </w:p>
        </w:tc>
      </w:tr>
      <w:tr w:rsidR="00000AB3" w14:paraId="1F3B115F" w14:textId="77777777" w:rsidTr="000946D3">
        <w:trPr>
          <w:tblHeader/>
        </w:trPr>
        <w:tc>
          <w:tcPr>
            <w:tcW w:w="9526" w:type="dxa"/>
            <w:gridSpan w:val="4"/>
            <w:shd w:val="clear" w:color="auto" w:fill="CCFFCC"/>
            <w:vAlign w:val="center"/>
          </w:tcPr>
          <w:p w14:paraId="6A42C98D" w14:textId="77777777" w:rsidR="00000AB3" w:rsidRPr="004065B1" w:rsidRDefault="00000AB3" w:rsidP="000946D3">
            <w:r w:rsidRPr="000A066E">
              <w:rPr>
                <w:b/>
              </w:rPr>
              <w:t>Action</w:t>
            </w:r>
          </w:p>
        </w:tc>
      </w:tr>
      <w:tr w:rsidR="00000AB3" w14:paraId="47ACF62E" w14:textId="77777777" w:rsidTr="000946D3">
        <w:trPr>
          <w:tblHeader/>
        </w:trPr>
        <w:tc>
          <w:tcPr>
            <w:tcW w:w="9526" w:type="dxa"/>
            <w:gridSpan w:val="4"/>
            <w:vAlign w:val="center"/>
          </w:tcPr>
          <w:p w14:paraId="3816399C" w14:textId="77777777" w:rsidR="00000AB3" w:rsidRPr="00DC4578" w:rsidRDefault="00000AB3" w:rsidP="000946D3">
            <w:pPr>
              <w:rPr>
                <w:i/>
              </w:rPr>
            </w:pPr>
            <w:r w:rsidRPr="00DC4578">
              <w:rPr>
                <w:i/>
              </w:rPr>
              <w:t>Install permits from the location at (a) above and then insert the update media set at (b). The system should then guide the user through the rest of the ENC installation process. The base media is held in (c).</w:t>
            </w:r>
          </w:p>
        </w:tc>
      </w:tr>
    </w:tbl>
    <w:p w14:paraId="516D1AC0" w14:textId="77777777" w:rsidR="00000AB3" w:rsidRDefault="00000AB3" w:rsidP="00000AB3"/>
    <w:p w14:paraId="61A821FF" w14:textId="77777777" w:rsidR="00000AB3" w:rsidRPr="00000AB3" w:rsidRDefault="00000AB3" w:rsidP="00000AB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471B1" w14:paraId="00AC6D7E" w14:textId="77777777" w:rsidTr="00E30B8F">
        <w:trPr>
          <w:tblHeader/>
        </w:trPr>
        <w:tc>
          <w:tcPr>
            <w:tcW w:w="9526" w:type="dxa"/>
            <w:shd w:val="clear" w:color="auto" w:fill="CCFFCC"/>
            <w:vAlign w:val="center"/>
          </w:tcPr>
          <w:p w14:paraId="0A2D2335" w14:textId="77777777" w:rsidR="00D471B1" w:rsidRPr="004065B1" w:rsidRDefault="00D471B1" w:rsidP="00E30B8F">
            <w:r w:rsidRPr="000A066E">
              <w:rPr>
                <w:b/>
              </w:rPr>
              <w:lastRenderedPageBreak/>
              <w:t>Results</w:t>
            </w:r>
          </w:p>
        </w:tc>
      </w:tr>
      <w:tr w:rsidR="00484E57" w14:paraId="73566E02" w14:textId="77777777" w:rsidTr="00CB4150">
        <w:trPr>
          <w:tblHeader/>
        </w:trPr>
        <w:tc>
          <w:tcPr>
            <w:tcW w:w="9526" w:type="dxa"/>
            <w:vAlign w:val="center"/>
          </w:tcPr>
          <w:p w14:paraId="71F127F4" w14:textId="77777777" w:rsidR="00D471B1" w:rsidRPr="00DC4578" w:rsidRDefault="00D471B1" w:rsidP="00D471B1">
            <w:pPr>
              <w:jc w:val="left"/>
              <w:rPr>
                <w:i/>
              </w:rPr>
            </w:pPr>
            <w:r w:rsidRPr="00DC4578">
              <w:rPr>
                <w:i/>
              </w:rPr>
              <w:t>The system shall read the MEDIA.TXT file on the update media and prompt the user to install the appropriate media based on installed valid permits. All licenced ENCs and updates shall be installed (see the expected system status below).</w:t>
            </w:r>
          </w:p>
          <w:p w14:paraId="4B96A9C9" w14:textId="77777777" w:rsidR="00D471B1" w:rsidRPr="00DC4578" w:rsidRDefault="00D471B1" w:rsidP="00D471B1">
            <w:pPr>
              <w:jc w:val="left"/>
              <w:rPr>
                <w:i/>
              </w:rPr>
            </w:pPr>
          </w:p>
          <w:p w14:paraId="6DFC69D8" w14:textId="77777777" w:rsidR="00D471B1" w:rsidRPr="00DC4578" w:rsidRDefault="00D471B1" w:rsidP="00D471B1">
            <w:pPr>
              <w:jc w:val="left"/>
              <w:rPr>
                <w:i/>
              </w:rPr>
            </w:pPr>
            <w:r w:rsidRPr="00DC4578">
              <w:rPr>
                <w:i/>
              </w:rPr>
              <w:t>(BASE MEDIA 1 was re-issued in WK 40/07 (20071004) containing a re-issue of “Base Exchange Set 1”). Licenced permits are only a subset of ENC cells contained within the base exchange sets across both media.</w:t>
            </w:r>
          </w:p>
          <w:p w14:paraId="07757DE8" w14:textId="77777777" w:rsidR="00D471B1" w:rsidRPr="00DC4578" w:rsidRDefault="00D471B1" w:rsidP="00D471B1">
            <w:pPr>
              <w:jc w:val="left"/>
              <w:rPr>
                <w:i/>
              </w:rPr>
            </w:pPr>
          </w:p>
          <w:p w14:paraId="416BD944" w14:textId="77777777" w:rsidR="00D471B1" w:rsidRPr="00DC4578" w:rsidRDefault="00D471B1" w:rsidP="00D471B1">
            <w:pPr>
              <w:jc w:val="left"/>
              <w:rPr>
                <w:i/>
              </w:rPr>
            </w:pPr>
            <w:r w:rsidRPr="00DC4578">
              <w:rPr>
                <w:i/>
              </w:rPr>
              <w:t xml:space="preserve">The system should be up to date as follows: </w:t>
            </w:r>
          </w:p>
          <w:p w14:paraId="617AD114" w14:textId="77777777" w:rsidR="00D471B1" w:rsidRPr="00DC4578" w:rsidRDefault="00D471B1" w:rsidP="00D471B1">
            <w:pPr>
              <w:jc w:val="left"/>
              <w:rPr>
                <w:i/>
              </w:rPr>
            </w:pPr>
          </w:p>
          <w:p w14:paraId="3FB3E221" w14:textId="77777777" w:rsidR="00D471B1" w:rsidRPr="00DC4578" w:rsidRDefault="00D471B1" w:rsidP="00D471B1">
            <w:pPr>
              <w:jc w:val="left"/>
              <w:rPr>
                <w:i/>
              </w:rPr>
            </w:pPr>
            <w:r w:rsidRPr="00DC4578">
              <w:rPr>
                <w:i/>
              </w:rPr>
              <w:t>After installation of 8c [B1]:</w:t>
            </w:r>
          </w:p>
          <w:p w14:paraId="72F6DB1C" w14:textId="77777777" w:rsidR="00D471B1" w:rsidRPr="00DC4578" w:rsidRDefault="00D471B1" w:rsidP="00D471B1">
            <w:pPr>
              <w:jc w:val="left"/>
              <w:rPr>
                <w:i/>
              </w:rPr>
            </w:pPr>
            <w:r w:rsidRPr="00DC4578">
              <w:rPr>
                <w:i/>
              </w:rPr>
              <w:t xml:space="preserve">GB100001 (edition # 3 update # 6) </w:t>
            </w:r>
          </w:p>
          <w:p w14:paraId="0340BA2F" w14:textId="77777777" w:rsidR="00D471B1" w:rsidRPr="00DC4578" w:rsidRDefault="00D471B1" w:rsidP="00D471B1">
            <w:pPr>
              <w:jc w:val="left"/>
              <w:rPr>
                <w:i/>
              </w:rPr>
            </w:pPr>
            <w:r w:rsidRPr="00DC4578">
              <w:rPr>
                <w:i/>
              </w:rPr>
              <w:t>GB100002 (edition # 13 update # 5)</w:t>
            </w:r>
          </w:p>
          <w:p w14:paraId="65335E09" w14:textId="77777777" w:rsidR="00D471B1" w:rsidRPr="00DC4578" w:rsidRDefault="00D471B1" w:rsidP="00D471B1">
            <w:pPr>
              <w:jc w:val="left"/>
              <w:rPr>
                <w:i/>
              </w:rPr>
            </w:pPr>
            <w:r w:rsidRPr="00DC4578">
              <w:rPr>
                <w:i/>
              </w:rPr>
              <w:t>GB100004 (edition # 7 update # 1)</w:t>
            </w:r>
          </w:p>
          <w:p w14:paraId="7EAB6B9D" w14:textId="77777777" w:rsidR="00D471B1" w:rsidRPr="00DC4578" w:rsidRDefault="00D471B1" w:rsidP="00D471B1">
            <w:pPr>
              <w:jc w:val="left"/>
              <w:rPr>
                <w:i/>
              </w:rPr>
            </w:pPr>
          </w:p>
          <w:p w14:paraId="114C6FE8" w14:textId="77777777" w:rsidR="00D471B1" w:rsidRPr="00DC4578" w:rsidRDefault="00D471B1" w:rsidP="00D471B1">
            <w:pPr>
              <w:jc w:val="left"/>
              <w:rPr>
                <w:i/>
              </w:rPr>
            </w:pPr>
            <w:r w:rsidRPr="00DC4578">
              <w:rPr>
                <w:i/>
              </w:rPr>
              <w:t>After installation of 8c [B2]:</w:t>
            </w:r>
          </w:p>
          <w:p w14:paraId="3C6DD326" w14:textId="77777777" w:rsidR="001A6E66" w:rsidRPr="00DC4578" w:rsidRDefault="00D471B1" w:rsidP="00D471B1">
            <w:pPr>
              <w:jc w:val="left"/>
              <w:rPr>
                <w:i/>
              </w:rPr>
            </w:pPr>
            <w:r w:rsidRPr="00DC4578">
              <w:rPr>
                <w:i/>
              </w:rPr>
              <w:t>GB281600 (edition # 1 update # 1)</w:t>
            </w:r>
          </w:p>
          <w:p w14:paraId="5C4A37AA" w14:textId="77777777" w:rsidR="001A6E66" w:rsidRPr="00DC4578" w:rsidRDefault="00D471B1" w:rsidP="00D471B1">
            <w:pPr>
              <w:jc w:val="left"/>
              <w:rPr>
                <w:i/>
              </w:rPr>
            </w:pPr>
            <w:r w:rsidRPr="00DC4578">
              <w:rPr>
                <w:i/>
              </w:rPr>
              <w:t>GB281800 (edition # 1 update # 0)</w:t>
            </w:r>
          </w:p>
          <w:p w14:paraId="26464CF3" w14:textId="77777777" w:rsidR="00D471B1" w:rsidRPr="00B94952" w:rsidRDefault="00D471B1" w:rsidP="00D471B1">
            <w:pPr>
              <w:jc w:val="left"/>
              <w:rPr>
                <w:i/>
                <w:lang w:val="es-ES_tradnl"/>
              </w:rPr>
            </w:pPr>
            <w:r w:rsidRPr="00B94952">
              <w:rPr>
                <w:i/>
                <w:lang w:val="es-ES_tradnl"/>
              </w:rPr>
              <w:t>GB282000 (no permit).</w:t>
            </w:r>
          </w:p>
          <w:p w14:paraId="7202D819" w14:textId="77777777" w:rsidR="00D471B1" w:rsidRPr="00B94952" w:rsidRDefault="00D471B1" w:rsidP="00D471B1">
            <w:pPr>
              <w:jc w:val="left"/>
              <w:rPr>
                <w:i/>
                <w:lang w:val="es-ES_tradnl"/>
              </w:rPr>
            </w:pPr>
            <w:r w:rsidRPr="00B94952">
              <w:rPr>
                <w:i/>
                <w:lang w:val="es-ES_tradnl"/>
              </w:rPr>
              <w:t>GB283000 (no permit)</w:t>
            </w:r>
          </w:p>
          <w:p w14:paraId="72291E68" w14:textId="77777777" w:rsidR="00D471B1" w:rsidRPr="00B94952" w:rsidRDefault="00D471B1" w:rsidP="00D471B1">
            <w:pPr>
              <w:jc w:val="left"/>
              <w:rPr>
                <w:i/>
                <w:lang w:val="es-ES_tradnl"/>
              </w:rPr>
            </w:pPr>
          </w:p>
          <w:p w14:paraId="2E806834" w14:textId="77777777" w:rsidR="001A6E66" w:rsidRPr="00DC4578" w:rsidRDefault="00D471B1" w:rsidP="00D471B1">
            <w:pPr>
              <w:jc w:val="left"/>
              <w:rPr>
                <w:i/>
              </w:rPr>
            </w:pPr>
            <w:r w:rsidRPr="00DC4578">
              <w:rPr>
                <w:i/>
              </w:rPr>
              <w:t>After installation of 8c [B3]:</w:t>
            </w:r>
          </w:p>
          <w:p w14:paraId="0F2A6670" w14:textId="77777777" w:rsidR="00D471B1" w:rsidRPr="00B94952" w:rsidRDefault="00D471B1" w:rsidP="00D471B1">
            <w:pPr>
              <w:jc w:val="left"/>
              <w:rPr>
                <w:i/>
                <w:lang w:val="es-ES_tradnl"/>
              </w:rPr>
            </w:pPr>
            <w:r w:rsidRPr="00B94952">
              <w:rPr>
                <w:i/>
                <w:lang w:val="es-ES_tradnl"/>
              </w:rPr>
              <w:t xml:space="preserve">GB301620 (no permit) </w:t>
            </w:r>
          </w:p>
          <w:p w14:paraId="68A89E77" w14:textId="77777777" w:rsidR="00D471B1" w:rsidRPr="00B94952" w:rsidRDefault="00D471B1" w:rsidP="00D471B1">
            <w:pPr>
              <w:jc w:val="left"/>
              <w:rPr>
                <w:i/>
                <w:lang w:val="es-ES_tradnl"/>
              </w:rPr>
            </w:pPr>
            <w:r w:rsidRPr="00B94952">
              <w:rPr>
                <w:i/>
                <w:lang w:val="es-ES_tradnl"/>
              </w:rPr>
              <w:t>GB301640 (no permit)</w:t>
            </w:r>
          </w:p>
          <w:p w14:paraId="27D43BE2" w14:textId="77777777" w:rsidR="00D471B1" w:rsidRPr="00DC4578" w:rsidRDefault="00D471B1" w:rsidP="00D471B1">
            <w:pPr>
              <w:jc w:val="left"/>
              <w:rPr>
                <w:i/>
              </w:rPr>
            </w:pPr>
            <w:r w:rsidRPr="00DC4578">
              <w:rPr>
                <w:i/>
              </w:rPr>
              <w:t>GB301660 (edition # 5 update  0)</w:t>
            </w:r>
          </w:p>
          <w:p w14:paraId="140A2239" w14:textId="77777777" w:rsidR="00D471B1" w:rsidRPr="00DC4578" w:rsidRDefault="00D471B1" w:rsidP="00D471B1">
            <w:pPr>
              <w:jc w:val="left"/>
              <w:rPr>
                <w:i/>
              </w:rPr>
            </w:pPr>
          </w:p>
          <w:p w14:paraId="63CFA55E" w14:textId="77777777" w:rsidR="00D471B1" w:rsidRPr="00DC4578" w:rsidRDefault="00D471B1" w:rsidP="00D471B1">
            <w:pPr>
              <w:jc w:val="left"/>
              <w:rPr>
                <w:i/>
              </w:rPr>
            </w:pPr>
            <w:r w:rsidRPr="00DC4578">
              <w:rPr>
                <w:i/>
              </w:rPr>
              <w:t xml:space="preserve">After installation of 8c [B4]: </w:t>
            </w:r>
          </w:p>
          <w:p w14:paraId="3007FDFC" w14:textId="77777777" w:rsidR="001A6E66" w:rsidRPr="00DC4578" w:rsidRDefault="00D471B1" w:rsidP="00D471B1">
            <w:pPr>
              <w:jc w:val="left"/>
              <w:rPr>
                <w:i/>
              </w:rPr>
            </w:pPr>
            <w:r w:rsidRPr="00DC4578">
              <w:rPr>
                <w:i/>
              </w:rPr>
              <w:t>GB40162A (edition # 9 update # 3)</w:t>
            </w:r>
          </w:p>
          <w:p w14:paraId="3DA78989" w14:textId="77777777" w:rsidR="00D471B1" w:rsidRPr="00DC4578" w:rsidRDefault="00D471B1" w:rsidP="00D471B1">
            <w:pPr>
              <w:jc w:val="left"/>
              <w:rPr>
                <w:i/>
              </w:rPr>
            </w:pPr>
            <w:r w:rsidRPr="00DC4578">
              <w:rPr>
                <w:i/>
              </w:rPr>
              <w:t>GB40162B (no permit)</w:t>
            </w:r>
          </w:p>
          <w:p w14:paraId="5F541034" w14:textId="77777777" w:rsidR="00D471B1" w:rsidRPr="00DC4578" w:rsidRDefault="00D471B1" w:rsidP="00D471B1">
            <w:pPr>
              <w:jc w:val="left"/>
              <w:rPr>
                <w:i/>
              </w:rPr>
            </w:pPr>
            <w:r w:rsidRPr="00DC4578">
              <w:rPr>
                <w:i/>
              </w:rPr>
              <w:t>GB40162C (no permit)</w:t>
            </w:r>
          </w:p>
          <w:p w14:paraId="36FE8703" w14:textId="77777777" w:rsidR="00D471B1" w:rsidRPr="00DC4578" w:rsidRDefault="00D471B1" w:rsidP="00D471B1">
            <w:pPr>
              <w:jc w:val="left"/>
              <w:rPr>
                <w:i/>
              </w:rPr>
            </w:pPr>
          </w:p>
          <w:p w14:paraId="5D8E5C0C" w14:textId="77777777" w:rsidR="001A6E66" w:rsidRPr="00DC4578" w:rsidRDefault="00D471B1" w:rsidP="00D471B1">
            <w:pPr>
              <w:jc w:val="left"/>
              <w:rPr>
                <w:i/>
              </w:rPr>
            </w:pPr>
            <w:r w:rsidRPr="00DC4578">
              <w:rPr>
                <w:i/>
              </w:rPr>
              <w:t>After installation of 8c [B5]:</w:t>
            </w:r>
          </w:p>
          <w:p w14:paraId="396E3005" w14:textId="77777777" w:rsidR="00D471B1" w:rsidRPr="00DC4578" w:rsidRDefault="00D471B1" w:rsidP="00D471B1">
            <w:pPr>
              <w:jc w:val="left"/>
              <w:rPr>
                <w:i/>
              </w:rPr>
            </w:pPr>
            <w:r w:rsidRPr="00DC4578">
              <w:rPr>
                <w:i/>
              </w:rPr>
              <w:t>GB58911B (no permit)</w:t>
            </w:r>
          </w:p>
          <w:p w14:paraId="53350CBA" w14:textId="77777777" w:rsidR="00D471B1" w:rsidRPr="00DC4578" w:rsidRDefault="00D471B1" w:rsidP="00D471B1">
            <w:pPr>
              <w:jc w:val="left"/>
              <w:rPr>
                <w:i/>
              </w:rPr>
            </w:pPr>
            <w:r w:rsidRPr="00DC4578">
              <w:rPr>
                <w:i/>
              </w:rPr>
              <w:t>GB58913A (no permit)</w:t>
            </w:r>
          </w:p>
          <w:p w14:paraId="35361E67" w14:textId="77777777" w:rsidR="00D471B1" w:rsidRPr="00DC4578" w:rsidRDefault="001A6E66" w:rsidP="00D471B1">
            <w:pPr>
              <w:jc w:val="left"/>
              <w:rPr>
                <w:i/>
              </w:rPr>
            </w:pPr>
            <w:r w:rsidRPr="00DC4578">
              <w:rPr>
                <w:i/>
              </w:rPr>
              <w:t>GB58932A (no permit)</w:t>
            </w:r>
          </w:p>
          <w:p w14:paraId="78391F4B" w14:textId="77777777" w:rsidR="00D471B1" w:rsidRPr="00DC4578" w:rsidRDefault="00D471B1" w:rsidP="00D471B1">
            <w:pPr>
              <w:jc w:val="left"/>
              <w:rPr>
                <w:i/>
              </w:rPr>
            </w:pPr>
            <w:r w:rsidRPr="00DC4578">
              <w:rPr>
                <w:i/>
              </w:rPr>
              <w:t>GB58932B (no permit)</w:t>
            </w:r>
          </w:p>
          <w:p w14:paraId="42728432" w14:textId="77777777" w:rsidR="00484E57" w:rsidRPr="00DC4578" w:rsidRDefault="00484E57" w:rsidP="00D471B1">
            <w:pPr>
              <w:jc w:val="left"/>
              <w:rPr>
                <w:i/>
              </w:rPr>
            </w:pPr>
          </w:p>
          <w:p w14:paraId="3E46470F" w14:textId="77777777" w:rsidR="001A6E66" w:rsidRPr="00DC4578" w:rsidRDefault="001A6E66" w:rsidP="001A6E66">
            <w:pPr>
              <w:jc w:val="left"/>
              <w:rPr>
                <w:i/>
              </w:rPr>
            </w:pPr>
            <w:r w:rsidRPr="00DC4578">
              <w:rPr>
                <w:i/>
              </w:rPr>
              <w:t>After installation of 8c [B6]:</w:t>
            </w:r>
          </w:p>
          <w:p w14:paraId="2920DC93" w14:textId="77777777" w:rsidR="001A6E66" w:rsidRPr="00DC4578" w:rsidRDefault="001A6E66" w:rsidP="001A6E66">
            <w:pPr>
              <w:jc w:val="left"/>
              <w:rPr>
                <w:i/>
              </w:rPr>
            </w:pPr>
            <w:r w:rsidRPr="00DC4578">
              <w:rPr>
                <w:i/>
              </w:rPr>
              <w:t xml:space="preserve">GB61011A (no permit) </w:t>
            </w:r>
          </w:p>
          <w:p w14:paraId="6CBAA9DF" w14:textId="77777777" w:rsidR="001A6E66" w:rsidRPr="00DC4578" w:rsidRDefault="001A6E66" w:rsidP="001A6E66">
            <w:pPr>
              <w:jc w:val="left"/>
              <w:rPr>
                <w:i/>
              </w:rPr>
            </w:pPr>
            <w:r w:rsidRPr="00DC4578">
              <w:rPr>
                <w:i/>
              </w:rPr>
              <w:t>GB61021A (no permit)</w:t>
            </w:r>
          </w:p>
          <w:p w14:paraId="5013D23D" w14:textId="77777777" w:rsidR="001A6E66" w:rsidRPr="00DC4578" w:rsidRDefault="001A6E66" w:rsidP="001A6E66">
            <w:pPr>
              <w:jc w:val="left"/>
              <w:rPr>
                <w:i/>
              </w:rPr>
            </w:pPr>
            <w:r w:rsidRPr="00DC4578">
              <w:rPr>
                <w:i/>
              </w:rPr>
              <w:t>GB61021B (edition # 1 update # 1)</w:t>
            </w:r>
          </w:p>
          <w:p w14:paraId="23753C50" w14:textId="77777777" w:rsidR="001A6E66" w:rsidRPr="00DC4578" w:rsidRDefault="001A6E66" w:rsidP="001A6E66">
            <w:pPr>
              <w:jc w:val="left"/>
              <w:rPr>
                <w:i/>
              </w:rPr>
            </w:pPr>
            <w:r w:rsidRPr="00DC4578">
              <w:rPr>
                <w:i/>
              </w:rPr>
              <w:t>GB61032A (no permit)</w:t>
            </w:r>
          </w:p>
          <w:p w14:paraId="63978DD8" w14:textId="77777777" w:rsidR="001A6E66" w:rsidRPr="00DC4578" w:rsidRDefault="001A6E66" w:rsidP="00D471B1">
            <w:pPr>
              <w:jc w:val="left"/>
              <w:rPr>
                <w:i/>
              </w:rPr>
            </w:pPr>
          </w:p>
          <w:p w14:paraId="48298DEE" w14:textId="77777777" w:rsidR="00000AB3" w:rsidRPr="00DC4578" w:rsidRDefault="00000AB3" w:rsidP="00000AB3">
            <w:pPr>
              <w:jc w:val="left"/>
              <w:rPr>
                <w:i/>
              </w:rPr>
            </w:pPr>
            <w:r w:rsidRPr="00DC4578">
              <w:rPr>
                <w:i/>
              </w:rPr>
              <w:t xml:space="preserve">After installation of 8c [U1]: </w:t>
            </w:r>
          </w:p>
          <w:p w14:paraId="7D36C3F7" w14:textId="77777777" w:rsidR="00000AB3" w:rsidRPr="00DC4578" w:rsidRDefault="00000AB3" w:rsidP="00000AB3">
            <w:pPr>
              <w:jc w:val="left"/>
              <w:rPr>
                <w:i/>
              </w:rPr>
            </w:pPr>
            <w:r w:rsidRPr="00DC4578">
              <w:rPr>
                <w:i/>
              </w:rPr>
              <w:t xml:space="preserve">GB100001 (edition # 3 update # 7) </w:t>
            </w:r>
          </w:p>
          <w:p w14:paraId="3908D923" w14:textId="77777777" w:rsidR="00000AB3" w:rsidRPr="00DC4578" w:rsidRDefault="00000AB3" w:rsidP="00000AB3">
            <w:pPr>
              <w:jc w:val="left"/>
              <w:rPr>
                <w:i/>
              </w:rPr>
            </w:pPr>
            <w:r w:rsidRPr="00DC4578">
              <w:rPr>
                <w:i/>
              </w:rPr>
              <w:t>GB100002 (edition # 13 update # 7)</w:t>
            </w:r>
          </w:p>
          <w:p w14:paraId="237ED7AD" w14:textId="77777777" w:rsidR="00000AB3" w:rsidRPr="00DC4578" w:rsidRDefault="00000AB3" w:rsidP="00000AB3">
            <w:pPr>
              <w:jc w:val="left"/>
              <w:rPr>
                <w:i/>
              </w:rPr>
            </w:pPr>
            <w:r w:rsidRPr="00DC4578">
              <w:rPr>
                <w:i/>
              </w:rPr>
              <w:t xml:space="preserve">GB100004 (edition # 8 update # 0). New edition is installed from update media. </w:t>
            </w:r>
          </w:p>
          <w:p w14:paraId="5424D805" w14:textId="77777777" w:rsidR="00000AB3" w:rsidRPr="00DC4578" w:rsidRDefault="00000AB3" w:rsidP="00000AB3">
            <w:pPr>
              <w:jc w:val="left"/>
              <w:rPr>
                <w:i/>
              </w:rPr>
            </w:pPr>
            <w:r w:rsidRPr="00DC4578">
              <w:rPr>
                <w:i/>
              </w:rPr>
              <w:t>GB281600 (edition # 1 update # 2)</w:t>
            </w:r>
          </w:p>
          <w:p w14:paraId="24801F4B" w14:textId="77777777" w:rsidR="00000AB3" w:rsidRPr="00DC4578" w:rsidRDefault="00000AB3" w:rsidP="00000AB3">
            <w:pPr>
              <w:jc w:val="left"/>
              <w:rPr>
                <w:i/>
              </w:rPr>
            </w:pPr>
            <w:r w:rsidRPr="00DC4578">
              <w:rPr>
                <w:i/>
              </w:rPr>
              <w:t>GB281800 (edition # 1 update # 1)</w:t>
            </w:r>
          </w:p>
          <w:p w14:paraId="623D542A" w14:textId="77777777" w:rsidR="00000AB3" w:rsidRPr="00DC4578" w:rsidRDefault="00000AB3" w:rsidP="00000AB3">
            <w:pPr>
              <w:jc w:val="left"/>
              <w:rPr>
                <w:i/>
              </w:rPr>
            </w:pPr>
            <w:r w:rsidRPr="00DC4578">
              <w:rPr>
                <w:i/>
              </w:rPr>
              <w:t>GB301660 (edition # 5 update # 1)</w:t>
            </w:r>
          </w:p>
          <w:p w14:paraId="65D2B9E1" w14:textId="77777777" w:rsidR="00000AB3" w:rsidRPr="00DC4578" w:rsidRDefault="00000AB3" w:rsidP="00000AB3">
            <w:pPr>
              <w:jc w:val="left"/>
              <w:rPr>
                <w:i/>
              </w:rPr>
            </w:pPr>
            <w:r w:rsidRPr="00DC4578">
              <w:rPr>
                <w:i/>
              </w:rPr>
              <w:t>GB40162A (edition # 9 update # 5)</w:t>
            </w:r>
          </w:p>
          <w:p w14:paraId="6031D8C9" w14:textId="77777777" w:rsidR="00000AB3" w:rsidRPr="00DC4578" w:rsidRDefault="00000AB3" w:rsidP="00000AB3">
            <w:pPr>
              <w:jc w:val="left"/>
              <w:rPr>
                <w:i/>
              </w:rPr>
            </w:pPr>
            <w:r w:rsidRPr="00DC4578">
              <w:rPr>
                <w:i/>
              </w:rPr>
              <w:t>GB61021B (edition # 1 update # 2)</w:t>
            </w:r>
          </w:p>
        </w:tc>
      </w:tr>
    </w:tbl>
    <w:p w14:paraId="55C73E82" w14:textId="77777777" w:rsidR="004F582E" w:rsidRDefault="004F582E" w:rsidP="004F582E"/>
    <w:p w14:paraId="57B5DDC3" w14:textId="77777777" w:rsidR="004F582E" w:rsidRPr="00A94802" w:rsidRDefault="004F582E" w:rsidP="001D52EE">
      <w:pPr>
        <w:pStyle w:val="Heading4"/>
      </w:pPr>
      <w:r>
        <w:lastRenderedPageBreak/>
        <w:t>2.5.8 d</w:t>
      </w:r>
      <w:r w:rsidRPr="00A94802">
        <w:t xml:space="preserve">) </w:t>
      </w:r>
      <w:r w:rsidR="003417A2" w:rsidRPr="003417A2">
        <w:t>Media validation of encrypted ENC service status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80186" w14:paraId="2C9F92AC" w14:textId="77777777" w:rsidTr="00CB4150">
        <w:trPr>
          <w:trHeight w:val="454"/>
          <w:tblHeader/>
        </w:trPr>
        <w:tc>
          <w:tcPr>
            <w:tcW w:w="2381" w:type="dxa"/>
            <w:shd w:val="clear" w:color="auto" w:fill="CCFFCC"/>
            <w:vAlign w:val="center"/>
          </w:tcPr>
          <w:p w14:paraId="77096830" w14:textId="77777777" w:rsidR="00880186" w:rsidRPr="004065B1" w:rsidRDefault="00880186" w:rsidP="00CB4150">
            <w:r w:rsidRPr="000A066E">
              <w:rPr>
                <w:b/>
              </w:rPr>
              <w:t>Test Reference</w:t>
            </w:r>
          </w:p>
        </w:tc>
        <w:tc>
          <w:tcPr>
            <w:tcW w:w="2381" w:type="dxa"/>
            <w:shd w:val="clear" w:color="auto" w:fill="CCFFCC"/>
            <w:vAlign w:val="center"/>
          </w:tcPr>
          <w:p w14:paraId="3EEEFE49" w14:textId="77777777" w:rsidR="00880186" w:rsidRPr="004065B1" w:rsidRDefault="00880186" w:rsidP="00CB4150">
            <w:r>
              <w:t>2.5.8 d</w:t>
            </w:r>
            <w:r w:rsidRPr="00A94802">
              <w:t>)</w:t>
            </w:r>
          </w:p>
        </w:tc>
        <w:tc>
          <w:tcPr>
            <w:tcW w:w="2382" w:type="dxa"/>
            <w:shd w:val="clear" w:color="auto" w:fill="CCFFCC"/>
            <w:vAlign w:val="center"/>
          </w:tcPr>
          <w:p w14:paraId="719E124E" w14:textId="77777777" w:rsidR="00880186" w:rsidRPr="004065B1" w:rsidRDefault="00880186" w:rsidP="00CB4150">
            <w:r w:rsidRPr="000A066E">
              <w:rPr>
                <w:b/>
              </w:rPr>
              <w:t>IHO Reference</w:t>
            </w:r>
          </w:p>
        </w:tc>
        <w:tc>
          <w:tcPr>
            <w:tcW w:w="2382" w:type="dxa"/>
            <w:shd w:val="clear" w:color="auto" w:fill="CCFFCC"/>
            <w:vAlign w:val="center"/>
          </w:tcPr>
          <w:p w14:paraId="583127BB" w14:textId="77777777" w:rsidR="00880186" w:rsidRDefault="00880186" w:rsidP="00E30B8F">
            <w:r>
              <w:t>S-63 7 &amp; S-63</w:t>
            </w:r>
          </w:p>
          <w:p w14:paraId="70CE1243" w14:textId="77777777" w:rsidR="00880186" w:rsidRPr="004065B1" w:rsidRDefault="00880186" w:rsidP="00E30B8F">
            <w:r>
              <w:t>Appendix 2</w:t>
            </w:r>
          </w:p>
        </w:tc>
      </w:tr>
      <w:tr w:rsidR="00880186" w14:paraId="75A5357B" w14:textId="77777777" w:rsidTr="00CB4150">
        <w:trPr>
          <w:tblHeader/>
        </w:trPr>
        <w:tc>
          <w:tcPr>
            <w:tcW w:w="9526" w:type="dxa"/>
            <w:gridSpan w:val="4"/>
            <w:shd w:val="clear" w:color="auto" w:fill="CCFFCC"/>
            <w:vAlign w:val="center"/>
          </w:tcPr>
          <w:p w14:paraId="00CA8D8E" w14:textId="77777777" w:rsidR="00880186" w:rsidRDefault="00880186" w:rsidP="00CB4150">
            <w:r w:rsidRPr="000A066E">
              <w:rPr>
                <w:b/>
              </w:rPr>
              <w:t>Test description</w:t>
            </w:r>
          </w:p>
        </w:tc>
      </w:tr>
      <w:tr w:rsidR="00880186" w14:paraId="032424FA" w14:textId="77777777" w:rsidTr="00CB4150">
        <w:trPr>
          <w:tblHeader/>
        </w:trPr>
        <w:tc>
          <w:tcPr>
            <w:tcW w:w="9526" w:type="dxa"/>
            <w:gridSpan w:val="4"/>
            <w:vAlign w:val="center"/>
          </w:tcPr>
          <w:p w14:paraId="5E01B907" w14:textId="77777777" w:rsidR="00880186" w:rsidRPr="00DC4578" w:rsidRDefault="00880186" w:rsidP="002164D3">
            <w:pPr>
              <w:jc w:val="left"/>
              <w:rPr>
                <w:i/>
              </w:rPr>
            </w:pPr>
            <w:r w:rsidRPr="00DC4578">
              <w:rPr>
                <w:i/>
              </w:rPr>
              <w:t>To confirm that the system performs a check of the update media to establish whether the system has the latest base data installed. Check that the system displays an appropriate warning when identifying a base exchange set that is newer than the installed version.</w:t>
            </w:r>
          </w:p>
        </w:tc>
      </w:tr>
      <w:tr w:rsidR="00880186" w14:paraId="70B858D3" w14:textId="77777777" w:rsidTr="00CB4150">
        <w:trPr>
          <w:tblHeader/>
        </w:trPr>
        <w:tc>
          <w:tcPr>
            <w:tcW w:w="9526" w:type="dxa"/>
            <w:gridSpan w:val="4"/>
            <w:shd w:val="clear" w:color="auto" w:fill="CCFFCC"/>
            <w:vAlign w:val="center"/>
          </w:tcPr>
          <w:p w14:paraId="1CAB3FB9" w14:textId="77777777" w:rsidR="00880186" w:rsidRPr="004065B1" w:rsidRDefault="00880186" w:rsidP="00CB4150">
            <w:r w:rsidRPr="000A066E">
              <w:rPr>
                <w:b/>
              </w:rPr>
              <w:t>Setup</w:t>
            </w:r>
          </w:p>
        </w:tc>
      </w:tr>
      <w:tr w:rsidR="00880186" w14:paraId="4CEEF707" w14:textId="77777777" w:rsidTr="00CB4150">
        <w:trPr>
          <w:tblHeader/>
        </w:trPr>
        <w:tc>
          <w:tcPr>
            <w:tcW w:w="9526" w:type="dxa"/>
            <w:gridSpan w:val="4"/>
            <w:vAlign w:val="center"/>
          </w:tcPr>
          <w:p w14:paraId="6B348578" w14:textId="77777777" w:rsidR="00880186" w:rsidRPr="00DC4578" w:rsidRDefault="00880186" w:rsidP="00880186">
            <w:pPr>
              <w:rPr>
                <w:i/>
              </w:rPr>
            </w:pPr>
            <w:r w:rsidRPr="00DC4578">
              <w:rPr>
                <w:i/>
              </w:rPr>
              <w:t xml:space="preserve">All data installed from the previous test (2.5.8c). </w:t>
            </w:r>
          </w:p>
          <w:p w14:paraId="58F13F4F" w14:textId="77777777" w:rsidR="00880186" w:rsidRPr="00DC4578" w:rsidRDefault="00880186" w:rsidP="00880186">
            <w:pPr>
              <w:rPr>
                <w:i/>
              </w:rPr>
            </w:pPr>
            <w:r w:rsidRPr="00DC4578">
              <w:rPr>
                <w:i/>
              </w:rPr>
              <w:t>Test data used:</w:t>
            </w:r>
          </w:p>
          <w:p w14:paraId="3A169723" w14:textId="77777777" w:rsidR="00880186" w:rsidRPr="00DC4578" w:rsidRDefault="00880186" w:rsidP="00880186">
            <w:pPr>
              <w:rPr>
                <w:i/>
              </w:rPr>
            </w:pPr>
            <w:r w:rsidRPr="00DC4578">
              <w:rPr>
                <w:i/>
              </w:rPr>
              <w:t xml:space="preserve">M01X01 (WK48/07 Update Media) &amp; M01X02 (new WK40/07 Base Media) </w:t>
            </w:r>
          </w:p>
          <w:p w14:paraId="0FB0E09A" w14:textId="77777777" w:rsidR="00880186" w:rsidRPr="00DC4578" w:rsidRDefault="00880186" w:rsidP="00880186">
            <w:pPr>
              <w:rPr>
                <w:i/>
              </w:rPr>
            </w:pPr>
            <w:r w:rsidRPr="00DC4578">
              <w:rPr>
                <w:i/>
              </w:rPr>
              <w:t>Test data location:</w:t>
            </w:r>
          </w:p>
          <w:p w14:paraId="0FA520FB" w14:textId="77777777" w:rsidR="00880186" w:rsidRPr="00DC4578" w:rsidRDefault="00880186" w:rsidP="00880186">
            <w:pPr>
              <w:rPr>
                <w:i/>
              </w:rPr>
            </w:pPr>
            <w:r w:rsidRPr="00DC4578">
              <w:rPr>
                <w:i/>
              </w:rPr>
              <w:t>D:\IHO S-64 [S-63 TDS v1.2.1]\8 Data Exchange Media\Test 8d</w:t>
            </w:r>
          </w:p>
        </w:tc>
      </w:tr>
      <w:tr w:rsidR="00880186" w14:paraId="1D946F46" w14:textId="77777777" w:rsidTr="00CB4150">
        <w:trPr>
          <w:tblHeader/>
        </w:trPr>
        <w:tc>
          <w:tcPr>
            <w:tcW w:w="9526" w:type="dxa"/>
            <w:gridSpan w:val="4"/>
            <w:shd w:val="clear" w:color="auto" w:fill="CCFFCC"/>
            <w:vAlign w:val="center"/>
          </w:tcPr>
          <w:p w14:paraId="0687AA14" w14:textId="77777777" w:rsidR="00880186" w:rsidRPr="004065B1" w:rsidRDefault="00880186" w:rsidP="00CB4150">
            <w:r w:rsidRPr="000A066E">
              <w:rPr>
                <w:b/>
              </w:rPr>
              <w:t>Action</w:t>
            </w:r>
          </w:p>
        </w:tc>
      </w:tr>
      <w:tr w:rsidR="00880186" w14:paraId="37827CBC" w14:textId="77777777" w:rsidTr="00CB4150">
        <w:trPr>
          <w:tblHeader/>
        </w:trPr>
        <w:tc>
          <w:tcPr>
            <w:tcW w:w="9526" w:type="dxa"/>
            <w:gridSpan w:val="4"/>
            <w:vAlign w:val="center"/>
          </w:tcPr>
          <w:p w14:paraId="627D9822" w14:textId="77777777" w:rsidR="00880186" w:rsidRPr="00DC4578" w:rsidRDefault="00880186" w:rsidP="00880186">
            <w:pPr>
              <w:rPr>
                <w:i/>
              </w:rPr>
            </w:pPr>
            <w:r w:rsidRPr="00DC4578">
              <w:rPr>
                <w:i/>
              </w:rPr>
              <w:t>1) Load the UPDATE media from the location above.</w:t>
            </w:r>
          </w:p>
          <w:p w14:paraId="07424A0A" w14:textId="77777777" w:rsidR="00880186" w:rsidRPr="00DC4578" w:rsidRDefault="00880186" w:rsidP="00880186">
            <w:pPr>
              <w:rPr>
                <w:i/>
              </w:rPr>
            </w:pPr>
            <w:r w:rsidRPr="00DC4578">
              <w:rPr>
                <w:i/>
              </w:rPr>
              <w:t>2) When the warning message is displayed proceed to install available updates.</w:t>
            </w:r>
          </w:p>
          <w:p w14:paraId="151F1483" w14:textId="77777777" w:rsidR="00880186" w:rsidRPr="00DC4578" w:rsidRDefault="00880186" w:rsidP="00880186">
            <w:pPr>
              <w:rPr>
                <w:i/>
              </w:rPr>
            </w:pPr>
            <w:r w:rsidRPr="00DC4578">
              <w:rPr>
                <w:i/>
              </w:rPr>
              <w:t>3) Load the correct BASE media as prompted by the ECDIS at the same location.</w:t>
            </w:r>
          </w:p>
          <w:p w14:paraId="6462A5E0" w14:textId="77777777" w:rsidR="00880186" w:rsidRPr="00DC4578" w:rsidRDefault="00880186" w:rsidP="00880186">
            <w:pPr>
              <w:rPr>
                <w:i/>
              </w:rPr>
            </w:pPr>
            <w:r w:rsidRPr="00DC4578">
              <w:rPr>
                <w:i/>
              </w:rPr>
              <w:t>4) Load the UPDATE media again to bring all licenced cells up to date.</w:t>
            </w:r>
          </w:p>
        </w:tc>
      </w:tr>
      <w:tr w:rsidR="00880186" w14:paraId="7CAC139A" w14:textId="77777777" w:rsidTr="00E30B8F">
        <w:trPr>
          <w:tblHeader/>
        </w:trPr>
        <w:tc>
          <w:tcPr>
            <w:tcW w:w="9526" w:type="dxa"/>
            <w:gridSpan w:val="4"/>
            <w:shd w:val="clear" w:color="auto" w:fill="CCFFCC"/>
            <w:vAlign w:val="center"/>
          </w:tcPr>
          <w:p w14:paraId="23F80387" w14:textId="77777777" w:rsidR="00880186" w:rsidRPr="004065B1" w:rsidRDefault="00880186" w:rsidP="00E30B8F">
            <w:r w:rsidRPr="000A066E">
              <w:rPr>
                <w:b/>
              </w:rPr>
              <w:t>Results</w:t>
            </w:r>
          </w:p>
        </w:tc>
      </w:tr>
      <w:tr w:rsidR="00880186" w14:paraId="54776ECD" w14:textId="77777777" w:rsidTr="00E30B8F">
        <w:trPr>
          <w:tblHeader/>
        </w:trPr>
        <w:tc>
          <w:tcPr>
            <w:tcW w:w="9526" w:type="dxa"/>
            <w:gridSpan w:val="4"/>
            <w:vAlign w:val="center"/>
          </w:tcPr>
          <w:p w14:paraId="7078F8AC" w14:textId="77777777" w:rsidR="00880186" w:rsidRPr="00DC4578" w:rsidRDefault="00880186" w:rsidP="003866E1">
            <w:pPr>
              <w:numPr>
                <w:ilvl w:val="0"/>
                <w:numId w:val="13"/>
              </w:numPr>
              <w:jc w:val="left"/>
              <w:rPr>
                <w:i/>
              </w:rPr>
            </w:pPr>
            <w:r w:rsidRPr="00DC4578">
              <w:rPr>
                <w:i/>
              </w:rPr>
              <w:t>The system must return a warning stating that that one of the base exchange sets has been re-issued as follows:</w:t>
            </w:r>
          </w:p>
          <w:p w14:paraId="6EDAFF05" w14:textId="546FF45D" w:rsidR="0076683D" w:rsidRPr="002164D3" w:rsidRDefault="0076683D" w:rsidP="0076683D">
            <w:pPr>
              <w:ind w:left="360"/>
              <w:jc w:val="left"/>
              <w:rPr>
                <w:b/>
                <w:i/>
              </w:rPr>
            </w:pPr>
            <w:r w:rsidRPr="002164D3">
              <w:rPr>
                <w:b/>
                <w:i/>
              </w:rPr>
              <w:t>This ‘Update Media’ is not compatible with the actual installed ‘Base Media’. Please install the following ‘Base Media’ first and then continue with the ‘Update Media’</w:t>
            </w:r>
          </w:p>
          <w:p w14:paraId="44CB3061" w14:textId="065C5F99" w:rsidR="00880186" w:rsidRPr="00DC4578" w:rsidRDefault="0076683D" w:rsidP="003866E1">
            <w:pPr>
              <w:numPr>
                <w:ilvl w:val="0"/>
                <w:numId w:val="13"/>
              </w:numPr>
              <w:jc w:val="left"/>
              <w:rPr>
                <w:i/>
              </w:rPr>
            </w:pPr>
            <w:r w:rsidRPr="002164D3">
              <w:rPr>
                <w:b/>
                <w:i/>
              </w:rPr>
              <w:t>BASE MEDIA 1 – Week 40/07 – dated 04 October 2007</w:t>
            </w:r>
            <w:r w:rsidR="004A0D0A">
              <w:rPr>
                <w:b/>
                <w:i/>
              </w:rPr>
              <w:t xml:space="preserve"> </w:t>
            </w:r>
            <w:r w:rsidR="00880186" w:rsidRPr="00DC4578">
              <w:rPr>
                <w:i/>
              </w:rPr>
              <w:t>When continuing the following errors must be reported:</w:t>
            </w:r>
          </w:p>
          <w:p w14:paraId="420BC9B6" w14:textId="77777777" w:rsidR="00880186" w:rsidRPr="00DC4578" w:rsidRDefault="00880186" w:rsidP="00E30B8F">
            <w:pPr>
              <w:ind w:left="360"/>
              <w:jc w:val="left"/>
              <w:rPr>
                <w:i/>
              </w:rPr>
            </w:pPr>
            <w:r w:rsidRPr="00DC4578">
              <w:rPr>
                <w:i/>
              </w:rPr>
              <w:t xml:space="preserve">Updates ‘9’ cannot be installed for cell </w:t>
            </w:r>
            <w:r w:rsidRPr="00DC4578">
              <w:rPr>
                <w:b/>
                <w:i/>
              </w:rPr>
              <w:t>GB100002</w:t>
            </w:r>
            <w:r w:rsidRPr="00DC4578">
              <w:rPr>
                <w:i/>
              </w:rPr>
              <w:t xml:space="preserve"> (sequential error reported) [Edition 13, Updates 1 to 8 issued on the new B1].</w:t>
            </w:r>
          </w:p>
          <w:p w14:paraId="5946281A" w14:textId="77777777" w:rsidR="00880186" w:rsidRPr="00DC4578" w:rsidRDefault="00880186" w:rsidP="00E30B8F">
            <w:pPr>
              <w:ind w:left="360"/>
              <w:jc w:val="left"/>
              <w:rPr>
                <w:i/>
              </w:rPr>
            </w:pPr>
            <w:r w:rsidRPr="00DC4578">
              <w:rPr>
                <w:i/>
              </w:rPr>
              <w:t xml:space="preserve">Update ‘2-10’ cannot be installed for cell </w:t>
            </w:r>
            <w:r w:rsidRPr="00DC4578">
              <w:rPr>
                <w:b/>
                <w:i/>
              </w:rPr>
              <w:t>GB100004</w:t>
            </w:r>
            <w:r w:rsidRPr="00DC4578">
              <w:rPr>
                <w:i/>
              </w:rPr>
              <w:t xml:space="preserve"> (sequential error reported) [Edition 8, Update 1-7 issued on the new B1].</w:t>
            </w:r>
          </w:p>
          <w:p w14:paraId="737D573E" w14:textId="77777777" w:rsidR="00880186" w:rsidRPr="00DC4578" w:rsidRDefault="00880186" w:rsidP="00E30B8F">
            <w:pPr>
              <w:ind w:left="360"/>
              <w:jc w:val="left"/>
              <w:rPr>
                <w:i/>
              </w:rPr>
            </w:pPr>
            <w:r w:rsidRPr="00DC4578">
              <w:rPr>
                <w:b/>
                <w:i/>
              </w:rPr>
              <w:t>GB40162A.006</w:t>
            </w:r>
            <w:r w:rsidRPr="00DC4578">
              <w:rPr>
                <w:i/>
              </w:rPr>
              <w:t xml:space="preserve"> must update without error.</w:t>
            </w:r>
          </w:p>
          <w:p w14:paraId="2A88D1A6" w14:textId="77777777" w:rsidR="00880186" w:rsidRPr="00DC4578" w:rsidRDefault="00880186" w:rsidP="003866E1">
            <w:pPr>
              <w:numPr>
                <w:ilvl w:val="0"/>
                <w:numId w:val="13"/>
              </w:numPr>
              <w:jc w:val="left"/>
              <w:rPr>
                <w:i/>
              </w:rPr>
            </w:pPr>
            <w:r w:rsidRPr="00DC4578">
              <w:rPr>
                <w:i/>
              </w:rPr>
              <w:t>Additional updates load from ‘Base Exchange Set 1’</w:t>
            </w:r>
          </w:p>
          <w:p w14:paraId="5DDF84FA" w14:textId="77777777" w:rsidR="00880186" w:rsidRPr="00DC4578" w:rsidRDefault="00880186" w:rsidP="003866E1">
            <w:pPr>
              <w:numPr>
                <w:ilvl w:val="0"/>
                <w:numId w:val="13"/>
              </w:numPr>
              <w:jc w:val="left"/>
              <w:rPr>
                <w:i/>
              </w:rPr>
            </w:pPr>
            <w:r w:rsidRPr="00DC4578">
              <w:rPr>
                <w:i/>
              </w:rPr>
              <w:t>All licenced ENC cells are updated without errors as described in the expected SENC status below.</w:t>
            </w:r>
          </w:p>
          <w:p w14:paraId="62FD4316" w14:textId="77777777" w:rsidR="00880186" w:rsidRPr="00DC4578" w:rsidRDefault="00880186" w:rsidP="00E30B8F">
            <w:pPr>
              <w:jc w:val="left"/>
              <w:rPr>
                <w:i/>
              </w:rPr>
            </w:pPr>
          </w:p>
          <w:p w14:paraId="29037BC9" w14:textId="77777777" w:rsidR="00880186" w:rsidRPr="00DC4578" w:rsidRDefault="00880186" w:rsidP="00E30B8F">
            <w:pPr>
              <w:jc w:val="left"/>
              <w:rPr>
                <w:i/>
              </w:rPr>
            </w:pPr>
            <w:r w:rsidRPr="00DC4578">
              <w:rPr>
                <w:i/>
              </w:rPr>
              <w:t xml:space="preserve">The system should be up to date as follows: </w:t>
            </w:r>
          </w:p>
          <w:p w14:paraId="05B08ADD" w14:textId="77777777" w:rsidR="00880186" w:rsidRPr="00DC4578" w:rsidRDefault="00880186" w:rsidP="00E30B8F">
            <w:pPr>
              <w:jc w:val="left"/>
              <w:rPr>
                <w:i/>
              </w:rPr>
            </w:pPr>
          </w:p>
          <w:p w14:paraId="60CC06A4" w14:textId="77777777" w:rsidR="00880186" w:rsidRPr="00DC4578" w:rsidRDefault="00880186" w:rsidP="00E30B8F">
            <w:pPr>
              <w:jc w:val="left"/>
              <w:rPr>
                <w:i/>
              </w:rPr>
            </w:pPr>
            <w:r w:rsidRPr="00DC4578">
              <w:rPr>
                <w:i/>
              </w:rPr>
              <w:t>After installation of 8d [U1] initial load:</w:t>
            </w:r>
          </w:p>
          <w:p w14:paraId="0E27B0ED" w14:textId="77777777" w:rsidR="00880186" w:rsidRPr="00DC4578" w:rsidRDefault="00880186" w:rsidP="00E30B8F">
            <w:pPr>
              <w:jc w:val="left"/>
              <w:rPr>
                <w:i/>
              </w:rPr>
            </w:pPr>
            <w:r w:rsidRPr="00DC4578">
              <w:rPr>
                <w:i/>
              </w:rPr>
              <w:t xml:space="preserve">GB100002 (edition # 13 update # 7). Data set (edition # 13 update # 9). </w:t>
            </w:r>
          </w:p>
          <w:p w14:paraId="23BB246E" w14:textId="77777777" w:rsidR="00880186" w:rsidRPr="00DC4578" w:rsidRDefault="00880186" w:rsidP="00E30B8F">
            <w:pPr>
              <w:jc w:val="left"/>
              <w:rPr>
                <w:i/>
              </w:rPr>
            </w:pPr>
            <w:r w:rsidRPr="00DC4578">
              <w:rPr>
                <w:i/>
              </w:rPr>
              <w:t>GB100004 (edition # 8 update # 0). Data set (edition # 8 update # 10).</w:t>
            </w:r>
          </w:p>
          <w:p w14:paraId="5D714981" w14:textId="77777777" w:rsidR="00880186" w:rsidRPr="00DC4578" w:rsidRDefault="00880186" w:rsidP="00E30B8F">
            <w:pPr>
              <w:jc w:val="left"/>
              <w:rPr>
                <w:i/>
              </w:rPr>
            </w:pPr>
            <w:r w:rsidRPr="00DC4578">
              <w:rPr>
                <w:i/>
              </w:rPr>
              <w:t>GB40162A (edition # 9 update # 6)</w:t>
            </w:r>
          </w:p>
          <w:p w14:paraId="5E1DC6E2" w14:textId="77777777" w:rsidR="00880186" w:rsidRPr="00DC4578" w:rsidRDefault="00880186" w:rsidP="001A6E66">
            <w:pPr>
              <w:jc w:val="left"/>
              <w:rPr>
                <w:i/>
              </w:rPr>
            </w:pPr>
          </w:p>
          <w:p w14:paraId="3763B0F5" w14:textId="77777777" w:rsidR="00000AB3" w:rsidRPr="00DC4578" w:rsidRDefault="00000AB3" w:rsidP="00000AB3">
            <w:pPr>
              <w:jc w:val="left"/>
              <w:rPr>
                <w:i/>
              </w:rPr>
            </w:pPr>
            <w:r w:rsidRPr="00DC4578">
              <w:rPr>
                <w:i/>
              </w:rPr>
              <w:t xml:space="preserve">After installation of 8d [New Media 1of2 – New B1 Exchange Set]: </w:t>
            </w:r>
          </w:p>
          <w:p w14:paraId="06886D37" w14:textId="77777777" w:rsidR="00000AB3" w:rsidRPr="00DC4578" w:rsidRDefault="00000AB3" w:rsidP="00000AB3">
            <w:pPr>
              <w:jc w:val="left"/>
              <w:rPr>
                <w:i/>
              </w:rPr>
            </w:pPr>
            <w:r w:rsidRPr="00DC4578">
              <w:rPr>
                <w:i/>
              </w:rPr>
              <w:t>GB100001 (edition # 3 update # 7)</w:t>
            </w:r>
          </w:p>
          <w:p w14:paraId="3AD29206" w14:textId="77777777" w:rsidR="00000AB3" w:rsidRPr="00DC4578" w:rsidRDefault="00000AB3" w:rsidP="00000AB3">
            <w:pPr>
              <w:jc w:val="left"/>
              <w:rPr>
                <w:i/>
              </w:rPr>
            </w:pPr>
            <w:r w:rsidRPr="00DC4578">
              <w:rPr>
                <w:i/>
              </w:rPr>
              <w:t>GB100002 (edition # 13 update # 8)</w:t>
            </w:r>
          </w:p>
          <w:p w14:paraId="3B38CF1D" w14:textId="77777777" w:rsidR="00000AB3" w:rsidRPr="00DC4578" w:rsidRDefault="00000AB3" w:rsidP="00000AB3">
            <w:pPr>
              <w:jc w:val="left"/>
              <w:rPr>
                <w:i/>
              </w:rPr>
            </w:pPr>
            <w:r w:rsidRPr="00DC4578">
              <w:rPr>
                <w:i/>
              </w:rPr>
              <w:t>GB100004 (edition # 8 update # 7)</w:t>
            </w:r>
          </w:p>
          <w:p w14:paraId="0D6E6AB3" w14:textId="77777777" w:rsidR="00000AB3" w:rsidRPr="00DC4578" w:rsidRDefault="00000AB3" w:rsidP="00000AB3">
            <w:pPr>
              <w:jc w:val="left"/>
              <w:rPr>
                <w:i/>
              </w:rPr>
            </w:pPr>
          </w:p>
          <w:p w14:paraId="5FFFFC5D" w14:textId="77777777" w:rsidR="00000AB3" w:rsidRPr="00DC4578" w:rsidRDefault="00000AB3" w:rsidP="00000AB3">
            <w:pPr>
              <w:jc w:val="left"/>
              <w:rPr>
                <w:i/>
              </w:rPr>
            </w:pPr>
            <w:r w:rsidRPr="00DC4578">
              <w:rPr>
                <w:i/>
              </w:rPr>
              <w:t xml:space="preserve">After installation of 8d [B2]: </w:t>
            </w:r>
          </w:p>
          <w:p w14:paraId="59218334" w14:textId="77777777" w:rsidR="001835F6" w:rsidRDefault="00000AB3" w:rsidP="00000AB3">
            <w:pPr>
              <w:jc w:val="left"/>
              <w:rPr>
                <w:i/>
              </w:rPr>
            </w:pPr>
            <w:r w:rsidRPr="00DC4578">
              <w:rPr>
                <w:i/>
              </w:rPr>
              <w:t xml:space="preserve">GB281600 (edition # 1 update # 2) </w:t>
            </w:r>
          </w:p>
          <w:p w14:paraId="7C70F3C7" w14:textId="77777777" w:rsidR="001835F6" w:rsidRDefault="00000AB3" w:rsidP="00000AB3">
            <w:pPr>
              <w:jc w:val="left"/>
              <w:rPr>
                <w:i/>
              </w:rPr>
            </w:pPr>
            <w:r w:rsidRPr="00DC4578">
              <w:rPr>
                <w:i/>
              </w:rPr>
              <w:t xml:space="preserve">GB281800 (edition # 1 update # 1) </w:t>
            </w:r>
          </w:p>
          <w:p w14:paraId="7A81637C" w14:textId="144510CE" w:rsidR="00000AB3" w:rsidRPr="00AA4DE2" w:rsidRDefault="00000AB3" w:rsidP="00000AB3">
            <w:pPr>
              <w:jc w:val="left"/>
              <w:rPr>
                <w:i/>
              </w:rPr>
            </w:pPr>
            <w:r w:rsidRPr="00AA4DE2">
              <w:rPr>
                <w:i/>
              </w:rPr>
              <w:t>GB282000 (no permit).</w:t>
            </w:r>
          </w:p>
          <w:p w14:paraId="50D274DF" w14:textId="77777777" w:rsidR="00000AB3" w:rsidRPr="00AA4DE2" w:rsidRDefault="00000AB3" w:rsidP="00000AB3">
            <w:pPr>
              <w:jc w:val="left"/>
              <w:rPr>
                <w:i/>
              </w:rPr>
            </w:pPr>
            <w:r w:rsidRPr="00AA4DE2">
              <w:rPr>
                <w:i/>
              </w:rPr>
              <w:t>GB283000 (no permit)</w:t>
            </w:r>
          </w:p>
          <w:p w14:paraId="34DA6D59" w14:textId="77777777" w:rsidR="00000AB3" w:rsidRPr="00AA4DE2" w:rsidRDefault="00000AB3" w:rsidP="00000AB3">
            <w:pPr>
              <w:jc w:val="left"/>
              <w:rPr>
                <w:i/>
              </w:rPr>
            </w:pPr>
          </w:p>
          <w:p w14:paraId="3AA1BD1C" w14:textId="77777777" w:rsidR="00000AB3" w:rsidRPr="00DC4578" w:rsidRDefault="00000AB3" w:rsidP="00000AB3">
            <w:pPr>
              <w:jc w:val="left"/>
              <w:rPr>
                <w:i/>
              </w:rPr>
            </w:pPr>
            <w:r w:rsidRPr="00DC4578">
              <w:rPr>
                <w:i/>
              </w:rPr>
              <w:t>After installation of 8d [B3]:</w:t>
            </w:r>
          </w:p>
          <w:p w14:paraId="69E0A37A" w14:textId="77777777" w:rsidR="00000AB3" w:rsidRPr="00B94952" w:rsidRDefault="00000AB3" w:rsidP="00000AB3">
            <w:pPr>
              <w:jc w:val="left"/>
              <w:rPr>
                <w:i/>
                <w:lang w:val="es-ES_tradnl"/>
              </w:rPr>
            </w:pPr>
            <w:r w:rsidRPr="00B94952">
              <w:rPr>
                <w:i/>
                <w:lang w:val="es-ES_tradnl"/>
              </w:rPr>
              <w:t xml:space="preserve">GB301620 (no permit) </w:t>
            </w:r>
          </w:p>
          <w:p w14:paraId="69EC6406" w14:textId="77777777" w:rsidR="00000AB3" w:rsidRPr="00B94952" w:rsidRDefault="00000AB3" w:rsidP="00000AB3">
            <w:pPr>
              <w:jc w:val="left"/>
              <w:rPr>
                <w:i/>
                <w:lang w:val="es-ES_tradnl"/>
              </w:rPr>
            </w:pPr>
            <w:r w:rsidRPr="00B94952">
              <w:rPr>
                <w:i/>
                <w:lang w:val="es-ES_tradnl"/>
              </w:rPr>
              <w:t>GB301640 (no permit)</w:t>
            </w:r>
          </w:p>
          <w:p w14:paraId="46B2CD36" w14:textId="20CC3212" w:rsidR="00000AB3" w:rsidRPr="00DC4578" w:rsidRDefault="00000AB3" w:rsidP="001A6E66">
            <w:pPr>
              <w:jc w:val="left"/>
              <w:rPr>
                <w:i/>
              </w:rPr>
            </w:pPr>
            <w:r w:rsidRPr="00DC4578">
              <w:rPr>
                <w:i/>
              </w:rPr>
              <w:t>GB301660 (edition # 5 update # 1)</w:t>
            </w:r>
          </w:p>
        </w:tc>
      </w:tr>
    </w:tbl>
    <w:p w14:paraId="04E294AE" w14:textId="77777777" w:rsidR="00880186" w:rsidRDefault="00880186"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A6E66" w14:paraId="15C52E30" w14:textId="77777777" w:rsidTr="00E30B8F">
        <w:trPr>
          <w:tblHeader/>
        </w:trPr>
        <w:tc>
          <w:tcPr>
            <w:tcW w:w="9526" w:type="dxa"/>
            <w:vAlign w:val="center"/>
          </w:tcPr>
          <w:p w14:paraId="036E8166" w14:textId="77777777" w:rsidR="001A6E66" w:rsidRPr="00DC4578" w:rsidRDefault="001A6E66" w:rsidP="00E30B8F">
            <w:pPr>
              <w:jc w:val="left"/>
              <w:rPr>
                <w:i/>
              </w:rPr>
            </w:pPr>
            <w:r w:rsidRPr="00DC4578">
              <w:rPr>
                <w:i/>
              </w:rPr>
              <w:t>After installation of 8d [U1] final update:</w:t>
            </w:r>
          </w:p>
          <w:p w14:paraId="4CB8EBEF" w14:textId="77777777" w:rsidR="0015459E" w:rsidRDefault="0015459E" w:rsidP="00E30B8F">
            <w:pPr>
              <w:jc w:val="left"/>
              <w:rPr>
                <w:i/>
              </w:rPr>
            </w:pPr>
            <w:r w:rsidRPr="0015459E">
              <w:rPr>
                <w:i/>
              </w:rPr>
              <w:t>GB100001 (edition # 3 update # 7)</w:t>
            </w:r>
          </w:p>
          <w:p w14:paraId="4166E3A5" w14:textId="6D401D4B" w:rsidR="001A6E66" w:rsidRPr="00DC4578" w:rsidRDefault="001A6E66" w:rsidP="00E30B8F">
            <w:pPr>
              <w:jc w:val="left"/>
              <w:rPr>
                <w:i/>
              </w:rPr>
            </w:pPr>
            <w:r w:rsidRPr="00DC4578">
              <w:rPr>
                <w:i/>
              </w:rPr>
              <w:t xml:space="preserve">GB100002 (edition # 13 update # 9) </w:t>
            </w:r>
          </w:p>
          <w:p w14:paraId="2338169F" w14:textId="77777777" w:rsidR="001A6E66" w:rsidRPr="00DC4578" w:rsidRDefault="001A6E66" w:rsidP="00E30B8F">
            <w:pPr>
              <w:jc w:val="left"/>
              <w:rPr>
                <w:i/>
              </w:rPr>
            </w:pPr>
            <w:r w:rsidRPr="00DC4578">
              <w:rPr>
                <w:i/>
              </w:rPr>
              <w:t xml:space="preserve">GB100004 (edition # 8 update # 10) </w:t>
            </w:r>
          </w:p>
          <w:p w14:paraId="39C897E5" w14:textId="77777777" w:rsidR="001A6E66" w:rsidRPr="00DC4578" w:rsidRDefault="001A6E66" w:rsidP="00E30B8F">
            <w:pPr>
              <w:jc w:val="left"/>
              <w:rPr>
                <w:i/>
              </w:rPr>
            </w:pPr>
            <w:r w:rsidRPr="00DC4578">
              <w:rPr>
                <w:i/>
              </w:rPr>
              <w:t xml:space="preserve">GB281600 (edition # 1 update # 2) </w:t>
            </w:r>
          </w:p>
          <w:p w14:paraId="5F7806A1" w14:textId="77777777" w:rsidR="001A6E66" w:rsidRPr="00DC4578" w:rsidRDefault="001A6E66" w:rsidP="00E30B8F">
            <w:pPr>
              <w:jc w:val="left"/>
              <w:rPr>
                <w:i/>
              </w:rPr>
            </w:pPr>
            <w:r w:rsidRPr="00DC4578">
              <w:rPr>
                <w:i/>
              </w:rPr>
              <w:t xml:space="preserve">GB281800 (edition # 1 update # 1) </w:t>
            </w:r>
          </w:p>
          <w:p w14:paraId="1AA3318C" w14:textId="77777777" w:rsidR="001A6E66" w:rsidRPr="00DC4578" w:rsidRDefault="001A6E66" w:rsidP="00E30B8F">
            <w:pPr>
              <w:jc w:val="left"/>
              <w:rPr>
                <w:i/>
              </w:rPr>
            </w:pPr>
            <w:r w:rsidRPr="00DC4578">
              <w:rPr>
                <w:i/>
              </w:rPr>
              <w:t xml:space="preserve">GB301660 (edition # 5 update # 1) </w:t>
            </w:r>
          </w:p>
          <w:p w14:paraId="01B08049" w14:textId="77777777" w:rsidR="001A6E66" w:rsidRPr="00DC4578" w:rsidRDefault="001A6E66" w:rsidP="00E30B8F">
            <w:pPr>
              <w:jc w:val="left"/>
              <w:rPr>
                <w:i/>
              </w:rPr>
            </w:pPr>
            <w:r w:rsidRPr="00DC4578">
              <w:rPr>
                <w:i/>
              </w:rPr>
              <w:t xml:space="preserve">GB40162A (edition # 9 update # 6) </w:t>
            </w:r>
          </w:p>
          <w:p w14:paraId="6B361B60" w14:textId="77777777" w:rsidR="001A6E66" w:rsidRPr="0015247B" w:rsidRDefault="001A6E66" w:rsidP="00E30B8F">
            <w:pPr>
              <w:jc w:val="left"/>
            </w:pPr>
            <w:r w:rsidRPr="00DC4578">
              <w:rPr>
                <w:i/>
              </w:rPr>
              <w:t>GB61021B (edition # 1 update # 2)</w:t>
            </w:r>
          </w:p>
        </w:tc>
      </w:tr>
    </w:tbl>
    <w:p w14:paraId="488998AA" w14:textId="77777777" w:rsidR="001A6E66" w:rsidRDefault="001A6E66" w:rsidP="004F582E"/>
    <w:p w14:paraId="61B2988F" w14:textId="77777777" w:rsidR="0015247B" w:rsidRDefault="00180039" w:rsidP="00E30B8F">
      <w:pPr>
        <w:pStyle w:val="Heading1"/>
      </w:pPr>
      <w:r>
        <w:br w:type="page"/>
      </w:r>
      <w:bookmarkStart w:id="209" w:name="_Toc120212604"/>
      <w:r w:rsidR="004F582E">
        <w:lastRenderedPageBreak/>
        <w:t>Chart Display</w:t>
      </w:r>
      <w:bookmarkEnd w:id="209"/>
    </w:p>
    <w:p w14:paraId="1B9387E2" w14:textId="77777777" w:rsidR="004F582E" w:rsidRDefault="004F582E" w:rsidP="00E30B8F">
      <w:pPr>
        <w:pStyle w:val="Heading2"/>
      </w:pPr>
      <w:bookmarkStart w:id="210" w:name="_Toc120212605"/>
      <w:r>
        <w:t>Display of ENC data</w:t>
      </w:r>
      <w:bookmarkEnd w:id="210"/>
    </w:p>
    <w:p w14:paraId="05D0AC17" w14:textId="77777777" w:rsidR="004F582E" w:rsidRPr="00A94802" w:rsidRDefault="004F582E" w:rsidP="00E30B8F">
      <w:pPr>
        <w:pStyle w:val="Heading3"/>
      </w:pPr>
      <w:r>
        <w:t>Display Base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DC1B3A6" w14:textId="77777777" w:rsidTr="00CB4150">
        <w:trPr>
          <w:trHeight w:val="454"/>
          <w:tblHeader/>
        </w:trPr>
        <w:tc>
          <w:tcPr>
            <w:tcW w:w="2381" w:type="dxa"/>
            <w:shd w:val="clear" w:color="auto" w:fill="CCFFCC"/>
            <w:vAlign w:val="center"/>
          </w:tcPr>
          <w:p w14:paraId="3166B0AB" w14:textId="77777777" w:rsidR="004F582E" w:rsidRPr="004065B1" w:rsidRDefault="004F582E" w:rsidP="00CB4150">
            <w:r w:rsidRPr="000A066E">
              <w:rPr>
                <w:b/>
              </w:rPr>
              <w:t>Test Reference</w:t>
            </w:r>
          </w:p>
        </w:tc>
        <w:tc>
          <w:tcPr>
            <w:tcW w:w="2381" w:type="dxa"/>
            <w:shd w:val="clear" w:color="auto" w:fill="CCFFCC"/>
            <w:vAlign w:val="center"/>
          </w:tcPr>
          <w:p w14:paraId="4B946072" w14:textId="77777777" w:rsidR="004F582E" w:rsidRPr="004065B1" w:rsidRDefault="004F582E" w:rsidP="00CB4150">
            <w:r>
              <w:t>3.1.1</w:t>
            </w:r>
          </w:p>
        </w:tc>
        <w:tc>
          <w:tcPr>
            <w:tcW w:w="2382" w:type="dxa"/>
            <w:shd w:val="clear" w:color="auto" w:fill="CCFFCC"/>
            <w:vAlign w:val="center"/>
          </w:tcPr>
          <w:p w14:paraId="1644C477" w14:textId="77777777" w:rsidR="004F582E" w:rsidRPr="004065B1" w:rsidRDefault="004F582E" w:rsidP="00CB4150">
            <w:r w:rsidRPr="000A066E">
              <w:rPr>
                <w:b/>
              </w:rPr>
              <w:t>IHO Reference</w:t>
            </w:r>
          </w:p>
        </w:tc>
        <w:tc>
          <w:tcPr>
            <w:tcW w:w="2382" w:type="dxa"/>
            <w:shd w:val="clear" w:color="auto" w:fill="CCFFCC"/>
            <w:vAlign w:val="center"/>
          </w:tcPr>
          <w:p w14:paraId="6731D4E8" w14:textId="77777777" w:rsidR="004F582E" w:rsidRPr="004065B1" w:rsidRDefault="004F582E" w:rsidP="004F582E">
            <w:r w:rsidRPr="00A94802">
              <w:t>S-</w:t>
            </w:r>
            <w:r>
              <w:t>52 14.3</w:t>
            </w:r>
          </w:p>
        </w:tc>
      </w:tr>
      <w:tr w:rsidR="004F582E" w14:paraId="640B84A1" w14:textId="77777777" w:rsidTr="00CB4150">
        <w:trPr>
          <w:tblHeader/>
        </w:trPr>
        <w:tc>
          <w:tcPr>
            <w:tcW w:w="9526" w:type="dxa"/>
            <w:gridSpan w:val="4"/>
            <w:shd w:val="clear" w:color="auto" w:fill="CCFFCC"/>
            <w:vAlign w:val="center"/>
          </w:tcPr>
          <w:p w14:paraId="0B15F2AD" w14:textId="77777777" w:rsidR="004F582E" w:rsidRDefault="004F582E" w:rsidP="00CB4150">
            <w:r w:rsidRPr="000A066E">
              <w:rPr>
                <w:b/>
              </w:rPr>
              <w:t>Test description</w:t>
            </w:r>
          </w:p>
        </w:tc>
      </w:tr>
      <w:tr w:rsidR="004F582E" w14:paraId="7E08FF59" w14:textId="77777777" w:rsidTr="00CB4150">
        <w:trPr>
          <w:tblHeader/>
        </w:trPr>
        <w:tc>
          <w:tcPr>
            <w:tcW w:w="9526" w:type="dxa"/>
            <w:gridSpan w:val="4"/>
            <w:vAlign w:val="center"/>
          </w:tcPr>
          <w:p w14:paraId="28EBEDA8" w14:textId="77777777" w:rsidR="004F582E" w:rsidRPr="00DC4578" w:rsidRDefault="009F701A" w:rsidP="002164D3">
            <w:pPr>
              <w:jc w:val="left"/>
              <w:rPr>
                <w:i/>
              </w:rPr>
            </w:pPr>
            <w:r w:rsidRPr="00DC4578">
              <w:rPr>
                <w:i/>
              </w:rPr>
              <w:t>The purpose of the test is to verify by observation that ECDIS correctly displays all ENC objects included in the IMO Display Base category. The test is performed by loading to ECDIS test S-57 cell and checking display against graphical plots. The test ENC cell AA5DDBASE.000 contains all ENC objects belonging to Display Base according to the IHO S-52 Presentation Library.</w:t>
            </w:r>
          </w:p>
        </w:tc>
      </w:tr>
      <w:tr w:rsidR="004F582E" w14:paraId="3687B16B" w14:textId="77777777" w:rsidTr="00CB4150">
        <w:trPr>
          <w:tblHeader/>
        </w:trPr>
        <w:tc>
          <w:tcPr>
            <w:tcW w:w="9526" w:type="dxa"/>
            <w:gridSpan w:val="4"/>
            <w:shd w:val="clear" w:color="auto" w:fill="CCFFCC"/>
            <w:vAlign w:val="center"/>
          </w:tcPr>
          <w:p w14:paraId="3A38F7D0" w14:textId="77777777" w:rsidR="004F582E" w:rsidRPr="004065B1" w:rsidRDefault="004F582E" w:rsidP="00CB4150">
            <w:r w:rsidRPr="000A066E">
              <w:rPr>
                <w:b/>
              </w:rPr>
              <w:t>Setup</w:t>
            </w:r>
          </w:p>
        </w:tc>
      </w:tr>
      <w:tr w:rsidR="004F582E" w14:paraId="45B965FA" w14:textId="77777777" w:rsidTr="00CB4150">
        <w:trPr>
          <w:tblHeader/>
        </w:trPr>
        <w:tc>
          <w:tcPr>
            <w:tcW w:w="9526" w:type="dxa"/>
            <w:gridSpan w:val="4"/>
            <w:vAlign w:val="center"/>
          </w:tcPr>
          <w:p w14:paraId="0EAE1AF5" w14:textId="77777777" w:rsidR="009F701A" w:rsidRPr="00DC4578" w:rsidRDefault="009F701A" w:rsidP="009F701A">
            <w:pPr>
              <w:rPr>
                <w:i/>
              </w:rPr>
            </w:pPr>
            <w:r w:rsidRPr="00DC4578">
              <w:rPr>
                <w:i/>
              </w:rPr>
              <w:t>Load cell AA5DBASE.000 from 3.1 ENC Display\Base\ENC_ROOT with the following settings:</w:t>
            </w:r>
          </w:p>
          <w:p w14:paraId="484CEE9D" w14:textId="54A9ACF0" w:rsidR="009F701A" w:rsidRPr="00DC4578" w:rsidRDefault="009F701A" w:rsidP="009F701A">
            <w:pPr>
              <w:rPr>
                <w:i/>
              </w:rPr>
            </w:pPr>
            <w:r w:rsidRPr="00DC4578">
              <w:rPr>
                <w:i/>
              </w:rPr>
              <w:t xml:space="preserve">Select </w:t>
            </w:r>
            <w:r w:rsidR="00DE09B9">
              <w:rPr>
                <w:i/>
              </w:rPr>
              <w:t>Display Category</w:t>
            </w:r>
            <w:r w:rsidRPr="00DC4578">
              <w:rPr>
                <w:i/>
              </w:rPr>
              <w:t xml:space="preserve"> Base</w:t>
            </w:r>
          </w:p>
          <w:p w14:paraId="4A6ACD0F" w14:textId="0C5C4935" w:rsidR="009F701A" w:rsidRPr="00DC4578" w:rsidRDefault="009F701A" w:rsidP="009F701A">
            <w:pPr>
              <w:rPr>
                <w:i/>
              </w:rPr>
            </w:pPr>
            <w:r w:rsidRPr="00DC4578">
              <w:rPr>
                <w:i/>
              </w:rPr>
              <w:t xml:space="preserve">Set the </w:t>
            </w:r>
            <w:r w:rsidR="0069033B">
              <w:rPr>
                <w:i/>
              </w:rPr>
              <w:t xml:space="preserve">Safety Contour </w:t>
            </w:r>
            <w:r w:rsidRPr="00DC4578">
              <w:rPr>
                <w:i/>
              </w:rPr>
              <w:t xml:space="preserve">value to 10 m </w:t>
            </w:r>
          </w:p>
          <w:p w14:paraId="7E4991FC" w14:textId="525D19F2" w:rsidR="009F701A" w:rsidRPr="00DC4578" w:rsidRDefault="009F701A" w:rsidP="009F701A">
            <w:pPr>
              <w:rPr>
                <w:i/>
              </w:rPr>
            </w:pPr>
            <w:r w:rsidRPr="00DC4578">
              <w:rPr>
                <w:i/>
              </w:rPr>
              <w:t xml:space="preserve">Set the </w:t>
            </w:r>
            <w:r w:rsidR="0069033B">
              <w:rPr>
                <w:i/>
              </w:rPr>
              <w:t xml:space="preserve">Safety Depth  </w:t>
            </w:r>
            <w:r w:rsidRPr="00DC4578">
              <w:rPr>
                <w:i/>
              </w:rPr>
              <w:t xml:space="preserve">value to 10 m </w:t>
            </w:r>
          </w:p>
          <w:p w14:paraId="67727312" w14:textId="77777777" w:rsidR="009F701A" w:rsidRPr="00DC4578" w:rsidRDefault="009F701A" w:rsidP="009F701A">
            <w:pPr>
              <w:rPr>
                <w:i/>
              </w:rPr>
            </w:pPr>
            <w:r w:rsidRPr="00DC4578">
              <w:rPr>
                <w:i/>
              </w:rPr>
              <w:t>Select Symbolized Boundaries</w:t>
            </w:r>
          </w:p>
          <w:p w14:paraId="2CB56390" w14:textId="58B93A65" w:rsidR="004F582E" w:rsidRPr="00DC4578" w:rsidRDefault="004F582E" w:rsidP="009F701A">
            <w:pPr>
              <w:rPr>
                <w:i/>
              </w:rPr>
            </w:pPr>
          </w:p>
        </w:tc>
      </w:tr>
      <w:tr w:rsidR="004F582E" w14:paraId="6C32504A" w14:textId="77777777" w:rsidTr="00CB4150">
        <w:trPr>
          <w:tblHeader/>
        </w:trPr>
        <w:tc>
          <w:tcPr>
            <w:tcW w:w="9526" w:type="dxa"/>
            <w:gridSpan w:val="4"/>
            <w:shd w:val="clear" w:color="auto" w:fill="CCFFCC"/>
            <w:vAlign w:val="center"/>
          </w:tcPr>
          <w:p w14:paraId="7489F96A" w14:textId="77777777" w:rsidR="004F582E" w:rsidRPr="004065B1" w:rsidRDefault="004F582E" w:rsidP="00CB4150">
            <w:r w:rsidRPr="000A066E">
              <w:rPr>
                <w:b/>
              </w:rPr>
              <w:t>Action</w:t>
            </w:r>
          </w:p>
        </w:tc>
      </w:tr>
      <w:tr w:rsidR="004F582E" w14:paraId="4DABD5AC" w14:textId="77777777" w:rsidTr="00CB4150">
        <w:trPr>
          <w:tblHeader/>
        </w:trPr>
        <w:tc>
          <w:tcPr>
            <w:tcW w:w="9526" w:type="dxa"/>
            <w:gridSpan w:val="4"/>
            <w:vAlign w:val="center"/>
          </w:tcPr>
          <w:p w14:paraId="613F1F97" w14:textId="77777777" w:rsidR="004F582E" w:rsidRPr="00DC4578" w:rsidRDefault="009F701A" w:rsidP="00CB4150">
            <w:pPr>
              <w:rPr>
                <w:i/>
              </w:rPr>
            </w:pPr>
            <w:r w:rsidRPr="00DC4578">
              <w:rPr>
                <w:i/>
              </w:rPr>
              <w:t>Check ENC symbols shown in the ECDIS against the graphical plot.</w:t>
            </w:r>
          </w:p>
        </w:tc>
      </w:tr>
      <w:tr w:rsidR="004F582E" w14:paraId="768B44A4" w14:textId="77777777" w:rsidTr="00D7676B">
        <w:trPr>
          <w:tblHeader/>
        </w:trPr>
        <w:tc>
          <w:tcPr>
            <w:tcW w:w="9526" w:type="dxa"/>
            <w:gridSpan w:val="4"/>
            <w:tcBorders>
              <w:bottom w:val="single" w:sz="4" w:space="0" w:color="auto"/>
            </w:tcBorders>
            <w:shd w:val="clear" w:color="auto" w:fill="CCFFCC"/>
            <w:vAlign w:val="center"/>
          </w:tcPr>
          <w:p w14:paraId="5430FDF3" w14:textId="77777777" w:rsidR="004F582E" w:rsidRPr="004065B1" w:rsidRDefault="004F582E" w:rsidP="00CB4150">
            <w:r w:rsidRPr="000A066E">
              <w:rPr>
                <w:b/>
              </w:rPr>
              <w:t>Results</w:t>
            </w:r>
          </w:p>
        </w:tc>
      </w:tr>
      <w:tr w:rsidR="004F582E" w14:paraId="2B2A0119" w14:textId="77777777" w:rsidTr="00D7676B">
        <w:trPr>
          <w:tblHeader/>
        </w:trPr>
        <w:tc>
          <w:tcPr>
            <w:tcW w:w="9526" w:type="dxa"/>
            <w:gridSpan w:val="4"/>
            <w:tcBorders>
              <w:bottom w:val="nil"/>
            </w:tcBorders>
            <w:vAlign w:val="center"/>
          </w:tcPr>
          <w:p w14:paraId="57D540F6" w14:textId="6726D083" w:rsidR="004F582E" w:rsidRPr="00E0664B" w:rsidRDefault="009F701A" w:rsidP="00CB4150">
            <w:pPr>
              <w:jc w:val="left"/>
              <w:rPr>
                <w:i/>
              </w:rPr>
            </w:pPr>
            <w:r w:rsidRPr="00E0664B">
              <w:rPr>
                <w:i/>
              </w:rPr>
              <w:t>The ENC in the ECDIS should be shown like in the picture below</w:t>
            </w:r>
            <w:r w:rsidR="009D2C41">
              <w:rPr>
                <w:i/>
              </w:rPr>
              <w:t xml:space="preserve"> (scale 1:60 000)</w:t>
            </w:r>
            <w:r w:rsidRPr="00E0664B">
              <w:rPr>
                <w:i/>
              </w:rPr>
              <w:t>.</w:t>
            </w:r>
          </w:p>
        </w:tc>
      </w:tr>
      <w:tr w:rsidR="009F701A" w14:paraId="0B23600F" w14:textId="77777777" w:rsidTr="00D7676B">
        <w:trPr>
          <w:tblHeader/>
        </w:trPr>
        <w:tc>
          <w:tcPr>
            <w:tcW w:w="9526" w:type="dxa"/>
            <w:gridSpan w:val="4"/>
            <w:tcBorders>
              <w:top w:val="nil"/>
            </w:tcBorders>
            <w:vAlign w:val="center"/>
          </w:tcPr>
          <w:p w14:paraId="0578ECDC" w14:textId="3C0D135B" w:rsidR="009F701A" w:rsidRPr="009F701A" w:rsidRDefault="00603A9F" w:rsidP="00603A9F">
            <w:pPr>
              <w:jc w:val="center"/>
            </w:pPr>
            <w:r>
              <w:rPr>
                <w:noProof/>
                <w:lang w:val="fr-FR" w:eastAsia="fr-FR"/>
              </w:rPr>
              <w:drawing>
                <wp:inline distT="0" distB="0" distL="0" distR="0" wp14:anchorId="6D72715D" wp14:editId="523F9C84">
                  <wp:extent cx="4975109" cy="5005563"/>
                  <wp:effectExtent l="0" t="0" r="0" b="508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821" cy="5022377"/>
                          </a:xfrm>
                          <a:prstGeom prst="rect">
                            <a:avLst/>
                          </a:prstGeom>
                          <a:noFill/>
                          <a:ln>
                            <a:noFill/>
                          </a:ln>
                        </pic:spPr>
                      </pic:pic>
                    </a:graphicData>
                  </a:graphic>
                </wp:inline>
              </w:drawing>
            </w:r>
          </w:p>
        </w:tc>
      </w:tr>
    </w:tbl>
    <w:p w14:paraId="6728D266" w14:textId="77777777" w:rsidR="004F582E" w:rsidRDefault="004F582E" w:rsidP="004F582E"/>
    <w:p w14:paraId="241C80AD" w14:textId="77777777" w:rsidR="004F582E" w:rsidRPr="00A94802" w:rsidRDefault="0081417F" w:rsidP="00E30B8F">
      <w:pPr>
        <w:pStyle w:val="Heading3"/>
      </w:pPr>
      <w:r>
        <w:lastRenderedPageBreak/>
        <w:t xml:space="preserve">Standard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C065A32" w14:textId="77777777" w:rsidTr="00CB4150">
        <w:trPr>
          <w:trHeight w:val="454"/>
          <w:tblHeader/>
        </w:trPr>
        <w:tc>
          <w:tcPr>
            <w:tcW w:w="2381" w:type="dxa"/>
            <w:shd w:val="clear" w:color="auto" w:fill="CCFFCC"/>
            <w:vAlign w:val="center"/>
          </w:tcPr>
          <w:p w14:paraId="74813CB8" w14:textId="77777777" w:rsidR="004F582E" w:rsidRPr="004065B1" w:rsidRDefault="004F582E" w:rsidP="00CB4150">
            <w:r w:rsidRPr="000A066E">
              <w:rPr>
                <w:b/>
              </w:rPr>
              <w:t>Test Reference</w:t>
            </w:r>
          </w:p>
        </w:tc>
        <w:tc>
          <w:tcPr>
            <w:tcW w:w="2381" w:type="dxa"/>
            <w:shd w:val="clear" w:color="auto" w:fill="CCFFCC"/>
            <w:vAlign w:val="center"/>
          </w:tcPr>
          <w:p w14:paraId="1D0350D0" w14:textId="77777777" w:rsidR="004F582E" w:rsidRPr="004065B1" w:rsidRDefault="004F582E" w:rsidP="00CB4150">
            <w:r>
              <w:t>3.1.</w:t>
            </w:r>
            <w:r w:rsidR="0081417F">
              <w:t>2</w:t>
            </w:r>
          </w:p>
        </w:tc>
        <w:tc>
          <w:tcPr>
            <w:tcW w:w="2382" w:type="dxa"/>
            <w:shd w:val="clear" w:color="auto" w:fill="CCFFCC"/>
            <w:vAlign w:val="center"/>
          </w:tcPr>
          <w:p w14:paraId="233FF9AE" w14:textId="77777777" w:rsidR="004F582E" w:rsidRPr="004065B1" w:rsidRDefault="004F582E" w:rsidP="00CB4150">
            <w:r w:rsidRPr="000A066E">
              <w:rPr>
                <w:b/>
              </w:rPr>
              <w:t>IHO Reference</w:t>
            </w:r>
          </w:p>
        </w:tc>
        <w:tc>
          <w:tcPr>
            <w:tcW w:w="2382" w:type="dxa"/>
            <w:shd w:val="clear" w:color="auto" w:fill="CCFFCC"/>
            <w:vAlign w:val="center"/>
          </w:tcPr>
          <w:p w14:paraId="685A51F0" w14:textId="77777777" w:rsidR="004F582E" w:rsidRPr="004065B1" w:rsidRDefault="004F582E" w:rsidP="00CB4150">
            <w:r w:rsidRPr="00A94802">
              <w:t>S-</w:t>
            </w:r>
            <w:r>
              <w:t>52 14.3</w:t>
            </w:r>
          </w:p>
        </w:tc>
      </w:tr>
      <w:tr w:rsidR="004F582E" w14:paraId="242AF269" w14:textId="77777777" w:rsidTr="00CB4150">
        <w:trPr>
          <w:tblHeader/>
        </w:trPr>
        <w:tc>
          <w:tcPr>
            <w:tcW w:w="9526" w:type="dxa"/>
            <w:gridSpan w:val="4"/>
            <w:shd w:val="clear" w:color="auto" w:fill="CCFFCC"/>
            <w:vAlign w:val="center"/>
          </w:tcPr>
          <w:p w14:paraId="4ABF3397" w14:textId="77777777" w:rsidR="004F582E" w:rsidRDefault="004F582E" w:rsidP="00CB4150">
            <w:r w:rsidRPr="000A066E">
              <w:rPr>
                <w:b/>
              </w:rPr>
              <w:t>Test description</w:t>
            </w:r>
          </w:p>
        </w:tc>
      </w:tr>
      <w:tr w:rsidR="004F582E" w14:paraId="413D6AB6" w14:textId="77777777" w:rsidTr="00CB4150">
        <w:trPr>
          <w:tblHeader/>
        </w:trPr>
        <w:tc>
          <w:tcPr>
            <w:tcW w:w="9526" w:type="dxa"/>
            <w:gridSpan w:val="4"/>
            <w:vAlign w:val="center"/>
          </w:tcPr>
          <w:p w14:paraId="1EA275B9" w14:textId="77777777" w:rsidR="001B1461" w:rsidRPr="00E0664B" w:rsidRDefault="001B1461" w:rsidP="002164D3">
            <w:pPr>
              <w:jc w:val="left"/>
              <w:rPr>
                <w:i/>
              </w:rPr>
            </w:pPr>
            <w:r w:rsidRPr="00E0664B">
              <w:rPr>
                <w:i/>
              </w:rPr>
              <w:t>The purpose of the test is to verify by observation that ECDIS correctly displays all ENC objects included in the IMO Standard Display category. The test is performed by loading to ECDIS test S-57 cell and checking display against graphical plots.</w:t>
            </w:r>
          </w:p>
          <w:p w14:paraId="598AE9EF" w14:textId="6DA3A24D" w:rsidR="004F582E" w:rsidRPr="00E0664B" w:rsidRDefault="001B1461" w:rsidP="002164D3">
            <w:pPr>
              <w:jc w:val="left"/>
              <w:rPr>
                <w:i/>
              </w:rPr>
            </w:pPr>
            <w:r w:rsidRPr="00E0664B">
              <w:rPr>
                <w:i/>
              </w:rPr>
              <w:t>The test ENC cell AA5STNDR.000 contains depth and land areas from Display Base plus all ENC objects belonging to Standard Display according to the IHO S-52 Presentation Library. The objects belonging to Standard Display are to be shown if Standard Display is selected in ECDIS HMI and should be disappearing in the Display Base mode</w:t>
            </w:r>
            <w:r w:rsidR="00850E5D">
              <w:rPr>
                <w:i/>
              </w:rPr>
              <w:t>.</w:t>
            </w:r>
          </w:p>
        </w:tc>
      </w:tr>
      <w:tr w:rsidR="004F582E" w14:paraId="15E9EDE2" w14:textId="77777777" w:rsidTr="00CB4150">
        <w:trPr>
          <w:tblHeader/>
        </w:trPr>
        <w:tc>
          <w:tcPr>
            <w:tcW w:w="9526" w:type="dxa"/>
            <w:gridSpan w:val="4"/>
            <w:shd w:val="clear" w:color="auto" w:fill="CCFFCC"/>
            <w:vAlign w:val="center"/>
          </w:tcPr>
          <w:p w14:paraId="6C33AFBE" w14:textId="77777777" w:rsidR="004F582E" w:rsidRPr="004065B1" w:rsidRDefault="004F582E" w:rsidP="00CB4150">
            <w:r w:rsidRPr="000A066E">
              <w:rPr>
                <w:b/>
              </w:rPr>
              <w:t>Setup</w:t>
            </w:r>
          </w:p>
        </w:tc>
      </w:tr>
      <w:tr w:rsidR="004F582E" w14:paraId="6AA60C0C" w14:textId="77777777" w:rsidTr="00CB4150">
        <w:trPr>
          <w:tblHeader/>
        </w:trPr>
        <w:tc>
          <w:tcPr>
            <w:tcW w:w="9526" w:type="dxa"/>
            <w:gridSpan w:val="4"/>
            <w:vAlign w:val="center"/>
          </w:tcPr>
          <w:p w14:paraId="4A57B345" w14:textId="77777777" w:rsidR="001B1461" w:rsidRPr="00E0664B" w:rsidRDefault="001B1461" w:rsidP="001B1461">
            <w:pPr>
              <w:rPr>
                <w:i/>
              </w:rPr>
            </w:pPr>
            <w:r w:rsidRPr="00E0664B">
              <w:rPr>
                <w:i/>
              </w:rPr>
              <w:t>Load cell AA5STNDR.000 from 3.1 ENC Display\Standard\ENC_ROOT with the following settings:</w:t>
            </w:r>
          </w:p>
          <w:p w14:paraId="21853270" w14:textId="55021A98" w:rsidR="001B1461" w:rsidRPr="00E0664B" w:rsidRDefault="001B1461" w:rsidP="001B1461">
            <w:pPr>
              <w:rPr>
                <w:i/>
              </w:rPr>
            </w:pPr>
            <w:r w:rsidRPr="00E0664B">
              <w:rPr>
                <w:i/>
              </w:rPr>
              <w:t xml:space="preserve">Select </w:t>
            </w:r>
            <w:r w:rsidR="00DE09B9">
              <w:rPr>
                <w:i/>
              </w:rPr>
              <w:t>Display Category</w:t>
            </w:r>
            <w:r w:rsidRPr="00E0664B">
              <w:rPr>
                <w:i/>
              </w:rPr>
              <w:t xml:space="preserve"> Standard Display</w:t>
            </w:r>
          </w:p>
          <w:p w14:paraId="0DECBA66" w14:textId="4CC31442" w:rsidR="001B1461" w:rsidRPr="00E0664B" w:rsidRDefault="001B1461" w:rsidP="001B1461">
            <w:pPr>
              <w:rPr>
                <w:i/>
              </w:rPr>
            </w:pPr>
            <w:r w:rsidRPr="00E0664B">
              <w:rPr>
                <w:i/>
              </w:rPr>
              <w:t xml:space="preserve">Set the </w:t>
            </w:r>
            <w:r w:rsidR="0069033B">
              <w:rPr>
                <w:i/>
              </w:rPr>
              <w:t xml:space="preserve">Safety Contour </w:t>
            </w:r>
            <w:r w:rsidRPr="00E0664B">
              <w:rPr>
                <w:i/>
              </w:rPr>
              <w:t>value to 10 m</w:t>
            </w:r>
          </w:p>
          <w:p w14:paraId="4DB78803" w14:textId="72ECF60D" w:rsidR="001B1461" w:rsidRPr="00E0664B" w:rsidRDefault="001B1461" w:rsidP="001B1461">
            <w:pPr>
              <w:rPr>
                <w:i/>
              </w:rPr>
            </w:pPr>
            <w:r w:rsidRPr="00E0664B">
              <w:rPr>
                <w:i/>
              </w:rPr>
              <w:t xml:space="preserve">Set the </w:t>
            </w:r>
            <w:r w:rsidR="0069033B">
              <w:rPr>
                <w:i/>
              </w:rPr>
              <w:t xml:space="preserve">Safety Depth  </w:t>
            </w:r>
            <w:r w:rsidRPr="00E0664B">
              <w:rPr>
                <w:i/>
              </w:rPr>
              <w:t xml:space="preserve">value to 10 m </w:t>
            </w:r>
          </w:p>
          <w:p w14:paraId="14E9B455" w14:textId="77777777" w:rsidR="001B1461" w:rsidRPr="00E0664B" w:rsidRDefault="001B1461" w:rsidP="001B1461">
            <w:pPr>
              <w:rPr>
                <w:i/>
              </w:rPr>
            </w:pPr>
            <w:r w:rsidRPr="00E0664B">
              <w:rPr>
                <w:i/>
              </w:rPr>
              <w:t xml:space="preserve">Select Symbolized Boundaries </w:t>
            </w:r>
          </w:p>
          <w:p w14:paraId="64B7E12A" w14:textId="77777777" w:rsidR="001B1461" w:rsidRPr="00E0664B" w:rsidRDefault="001B1461" w:rsidP="001B1461">
            <w:pPr>
              <w:rPr>
                <w:i/>
              </w:rPr>
            </w:pPr>
            <w:r w:rsidRPr="00E0664B">
              <w:rPr>
                <w:i/>
              </w:rPr>
              <w:t>Select Simplified Points</w:t>
            </w:r>
          </w:p>
          <w:p w14:paraId="01DF32A1" w14:textId="5B025636" w:rsidR="004F582E" w:rsidRPr="00E0664B" w:rsidRDefault="004F582E" w:rsidP="001B1461">
            <w:pPr>
              <w:rPr>
                <w:i/>
              </w:rPr>
            </w:pPr>
          </w:p>
        </w:tc>
      </w:tr>
      <w:tr w:rsidR="004F582E" w14:paraId="68A72941" w14:textId="77777777" w:rsidTr="00CB4150">
        <w:trPr>
          <w:tblHeader/>
        </w:trPr>
        <w:tc>
          <w:tcPr>
            <w:tcW w:w="9526" w:type="dxa"/>
            <w:gridSpan w:val="4"/>
            <w:shd w:val="clear" w:color="auto" w:fill="CCFFCC"/>
            <w:vAlign w:val="center"/>
          </w:tcPr>
          <w:p w14:paraId="7F292616" w14:textId="77777777" w:rsidR="004F582E" w:rsidRPr="004065B1" w:rsidRDefault="004F582E" w:rsidP="00CB4150">
            <w:r w:rsidRPr="000A066E">
              <w:rPr>
                <w:b/>
              </w:rPr>
              <w:t>Action</w:t>
            </w:r>
          </w:p>
        </w:tc>
      </w:tr>
      <w:tr w:rsidR="004F582E" w14:paraId="79F62C27" w14:textId="77777777" w:rsidTr="00CB4150">
        <w:trPr>
          <w:tblHeader/>
        </w:trPr>
        <w:tc>
          <w:tcPr>
            <w:tcW w:w="9526" w:type="dxa"/>
            <w:gridSpan w:val="4"/>
            <w:vAlign w:val="center"/>
          </w:tcPr>
          <w:p w14:paraId="6FE687D7" w14:textId="58B5B090" w:rsidR="004F582E" w:rsidRPr="00E0664B" w:rsidRDefault="001B1461" w:rsidP="00CB4150">
            <w:pPr>
              <w:rPr>
                <w:i/>
              </w:rPr>
            </w:pPr>
            <w:r w:rsidRPr="00E0664B">
              <w:rPr>
                <w:i/>
              </w:rPr>
              <w:t>Switch on Standard Display.</w:t>
            </w:r>
            <w:r w:rsidR="00E0664B" w:rsidRPr="00E0664B">
              <w:rPr>
                <w:i/>
              </w:rPr>
              <w:t xml:space="preserve"> </w:t>
            </w:r>
            <w:r w:rsidRPr="00E0664B">
              <w:rPr>
                <w:i/>
              </w:rPr>
              <w:t>Check ENC symbols shown in ECDIS against graphical plot</w:t>
            </w:r>
            <w:r w:rsidR="00E0664B">
              <w:rPr>
                <w:i/>
              </w:rPr>
              <w:t>.</w:t>
            </w:r>
          </w:p>
        </w:tc>
      </w:tr>
      <w:tr w:rsidR="004F582E" w14:paraId="0FD9A881" w14:textId="77777777" w:rsidTr="00D7676B">
        <w:trPr>
          <w:tblHeader/>
        </w:trPr>
        <w:tc>
          <w:tcPr>
            <w:tcW w:w="9526" w:type="dxa"/>
            <w:gridSpan w:val="4"/>
            <w:tcBorders>
              <w:bottom w:val="single" w:sz="4" w:space="0" w:color="auto"/>
            </w:tcBorders>
            <w:shd w:val="clear" w:color="auto" w:fill="CCFFCC"/>
            <w:vAlign w:val="center"/>
          </w:tcPr>
          <w:p w14:paraId="7408C77B" w14:textId="77777777" w:rsidR="004F582E" w:rsidRPr="004065B1" w:rsidRDefault="004F582E" w:rsidP="00CB4150">
            <w:r w:rsidRPr="000A066E">
              <w:rPr>
                <w:b/>
              </w:rPr>
              <w:t>Results</w:t>
            </w:r>
          </w:p>
        </w:tc>
      </w:tr>
      <w:tr w:rsidR="004F582E" w14:paraId="09DDEFE3" w14:textId="77777777" w:rsidTr="00D7676B">
        <w:trPr>
          <w:tblHeader/>
        </w:trPr>
        <w:tc>
          <w:tcPr>
            <w:tcW w:w="9526" w:type="dxa"/>
            <w:gridSpan w:val="4"/>
            <w:tcBorders>
              <w:bottom w:val="nil"/>
            </w:tcBorders>
            <w:vAlign w:val="center"/>
          </w:tcPr>
          <w:p w14:paraId="2C222937" w14:textId="77777777" w:rsidR="001B1461" w:rsidRPr="00E0664B" w:rsidRDefault="001B1461" w:rsidP="001B1461">
            <w:pPr>
              <w:jc w:val="left"/>
              <w:rPr>
                <w:i/>
              </w:rPr>
            </w:pPr>
            <w:r w:rsidRPr="00E0664B">
              <w:rPr>
                <w:i/>
              </w:rPr>
              <w:t>Confirm that depth and land areas from Display Base are shown</w:t>
            </w:r>
          </w:p>
          <w:p w14:paraId="35940058" w14:textId="67303C34" w:rsidR="004F582E" w:rsidRPr="00E0664B" w:rsidRDefault="001B1461" w:rsidP="001B1461">
            <w:pPr>
              <w:jc w:val="left"/>
              <w:rPr>
                <w:i/>
              </w:rPr>
            </w:pPr>
            <w:r w:rsidRPr="00E0664B">
              <w:rPr>
                <w:i/>
              </w:rPr>
              <w:t>The ENC in the ECDIS should be shown as in the picture below</w:t>
            </w:r>
            <w:r w:rsidR="0015459E">
              <w:rPr>
                <w:i/>
              </w:rPr>
              <w:t xml:space="preserve"> (scale 1:70 000)</w:t>
            </w:r>
            <w:r w:rsidRPr="00E0664B">
              <w:rPr>
                <w:i/>
              </w:rPr>
              <w:t>.</w:t>
            </w:r>
          </w:p>
        </w:tc>
      </w:tr>
      <w:tr w:rsidR="001B1461" w14:paraId="53ADF53B" w14:textId="77777777" w:rsidTr="00D7676B">
        <w:trPr>
          <w:tblHeader/>
        </w:trPr>
        <w:tc>
          <w:tcPr>
            <w:tcW w:w="9526" w:type="dxa"/>
            <w:gridSpan w:val="4"/>
            <w:tcBorders>
              <w:top w:val="nil"/>
            </w:tcBorders>
            <w:vAlign w:val="center"/>
          </w:tcPr>
          <w:p w14:paraId="2248889F" w14:textId="6A702B48" w:rsidR="001B1461" w:rsidRDefault="00194E86" w:rsidP="001B1461">
            <w:pPr>
              <w:jc w:val="center"/>
            </w:pPr>
            <w:r>
              <w:rPr>
                <w:noProof/>
                <w:lang w:val="fr-FR" w:eastAsia="fr-FR"/>
              </w:rPr>
              <w:drawing>
                <wp:inline distT="0" distB="0" distL="0" distR="0" wp14:anchorId="5C099AA6" wp14:editId="002CDC5F">
                  <wp:extent cx="5854700" cy="4697972"/>
                  <wp:effectExtent l="0" t="0" r="0" b="7620"/>
                  <wp:docPr id="127" name="Kuv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0528" cy="4702648"/>
                          </a:xfrm>
                          <a:prstGeom prst="rect">
                            <a:avLst/>
                          </a:prstGeom>
                          <a:noFill/>
                          <a:ln>
                            <a:noFill/>
                          </a:ln>
                        </pic:spPr>
                      </pic:pic>
                    </a:graphicData>
                  </a:graphic>
                </wp:inline>
              </w:drawing>
            </w:r>
          </w:p>
        </w:tc>
      </w:tr>
    </w:tbl>
    <w:p w14:paraId="53A5BE7C" w14:textId="77777777" w:rsidR="004F582E" w:rsidRDefault="004F582E" w:rsidP="004F582E"/>
    <w:p w14:paraId="18898406" w14:textId="77777777" w:rsidR="001818A1" w:rsidRDefault="001818A1"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3CF97805" w14:textId="77777777" w:rsidTr="000946D3">
        <w:trPr>
          <w:tblHeader/>
        </w:trPr>
        <w:tc>
          <w:tcPr>
            <w:tcW w:w="9526" w:type="dxa"/>
            <w:shd w:val="clear" w:color="auto" w:fill="CCFFCC"/>
            <w:vAlign w:val="center"/>
          </w:tcPr>
          <w:p w14:paraId="6E9AA003" w14:textId="77777777" w:rsidR="001818A1" w:rsidRPr="004065B1" w:rsidRDefault="001818A1" w:rsidP="000946D3">
            <w:r w:rsidRPr="000A066E">
              <w:rPr>
                <w:b/>
              </w:rPr>
              <w:lastRenderedPageBreak/>
              <w:t>Action</w:t>
            </w:r>
          </w:p>
        </w:tc>
      </w:tr>
      <w:tr w:rsidR="001818A1" w14:paraId="0760E16F" w14:textId="77777777" w:rsidTr="000946D3">
        <w:trPr>
          <w:tblHeader/>
        </w:trPr>
        <w:tc>
          <w:tcPr>
            <w:tcW w:w="9526" w:type="dxa"/>
            <w:vAlign w:val="center"/>
          </w:tcPr>
          <w:p w14:paraId="497E2511" w14:textId="39966261" w:rsidR="001818A1" w:rsidRPr="00E0664B" w:rsidRDefault="001818A1" w:rsidP="000946D3">
            <w:pPr>
              <w:rPr>
                <w:i/>
              </w:rPr>
            </w:pPr>
            <w:r w:rsidRPr="00E0664B">
              <w:rPr>
                <w:i/>
              </w:rPr>
              <w:t>Select all Text groups. Check ENC symbols shown in ECDIS against graphical plot</w:t>
            </w:r>
            <w:r w:rsidR="00850E5D">
              <w:rPr>
                <w:i/>
              </w:rPr>
              <w:t>.</w:t>
            </w:r>
          </w:p>
        </w:tc>
      </w:tr>
      <w:tr w:rsidR="001818A1" w14:paraId="7FD2D1D0" w14:textId="77777777" w:rsidTr="00D7676B">
        <w:trPr>
          <w:tblHeader/>
        </w:trPr>
        <w:tc>
          <w:tcPr>
            <w:tcW w:w="9526" w:type="dxa"/>
            <w:tcBorders>
              <w:bottom w:val="single" w:sz="4" w:space="0" w:color="auto"/>
            </w:tcBorders>
            <w:shd w:val="clear" w:color="auto" w:fill="CCFFCC"/>
            <w:vAlign w:val="center"/>
          </w:tcPr>
          <w:p w14:paraId="2AB51426" w14:textId="77777777" w:rsidR="001818A1" w:rsidRPr="004065B1" w:rsidRDefault="001818A1" w:rsidP="000946D3">
            <w:r w:rsidRPr="000A066E">
              <w:rPr>
                <w:b/>
              </w:rPr>
              <w:t>Results</w:t>
            </w:r>
          </w:p>
        </w:tc>
      </w:tr>
      <w:tr w:rsidR="001818A1" w14:paraId="78BB6553" w14:textId="77777777" w:rsidTr="00D7676B">
        <w:trPr>
          <w:tblHeader/>
        </w:trPr>
        <w:tc>
          <w:tcPr>
            <w:tcW w:w="9526" w:type="dxa"/>
            <w:tcBorders>
              <w:bottom w:val="nil"/>
            </w:tcBorders>
            <w:vAlign w:val="center"/>
          </w:tcPr>
          <w:p w14:paraId="55C81ADD" w14:textId="77777777" w:rsidR="001818A1" w:rsidRPr="00E0664B" w:rsidRDefault="001818A1" w:rsidP="000946D3">
            <w:pPr>
              <w:jc w:val="left"/>
              <w:rPr>
                <w:i/>
              </w:rPr>
            </w:pPr>
            <w:r w:rsidRPr="00E0664B">
              <w:rPr>
                <w:i/>
              </w:rPr>
              <w:t>The ENC in the ECDIS should be shown as in the picture below.</w:t>
            </w:r>
          </w:p>
        </w:tc>
      </w:tr>
      <w:tr w:rsidR="001818A1" w14:paraId="3A9A0726" w14:textId="77777777" w:rsidTr="002A675F">
        <w:trPr>
          <w:tblHeader/>
        </w:trPr>
        <w:tc>
          <w:tcPr>
            <w:tcW w:w="9526" w:type="dxa"/>
            <w:tcBorders>
              <w:top w:val="nil"/>
              <w:bottom w:val="nil"/>
            </w:tcBorders>
            <w:vAlign w:val="center"/>
          </w:tcPr>
          <w:p w14:paraId="482B2793" w14:textId="45B0F824" w:rsidR="001818A1" w:rsidRPr="001818A1" w:rsidRDefault="00194E86" w:rsidP="001818A1">
            <w:pPr>
              <w:jc w:val="center"/>
            </w:pPr>
            <w:r>
              <w:rPr>
                <w:noProof/>
                <w:lang w:val="fr-FR" w:eastAsia="fr-FR"/>
              </w:rPr>
              <w:drawing>
                <wp:inline distT="0" distB="0" distL="0" distR="0" wp14:anchorId="2477D402" wp14:editId="4F80FF56">
                  <wp:extent cx="5826551" cy="4680919"/>
                  <wp:effectExtent l="0" t="0" r="3175" b="5715"/>
                  <wp:docPr id="321" name="Kuva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5907" cy="4688435"/>
                          </a:xfrm>
                          <a:prstGeom prst="rect">
                            <a:avLst/>
                          </a:prstGeom>
                          <a:noFill/>
                          <a:ln>
                            <a:noFill/>
                          </a:ln>
                        </pic:spPr>
                      </pic:pic>
                    </a:graphicData>
                  </a:graphic>
                </wp:inline>
              </w:drawing>
            </w:r>
          </w:p>
        </w:tc>
      </w:tr>
      <w:tr w:rsidR="002A675F" w14:paraId="0A5F3200" w14:textId="77777777" w:rsidTr="002A675F">
        <w:trPr>
          <w:tblHeader/>
        </w:trPr>
        <w:tc>
          <w:tcPr>
            <w:tcW w:w="9526" w:type="dxa"/>
            <w:tcBorders>
              <w:top w:val="nil"/>
              <w:bottom w:val="nil"/>
            </w:tcBorders>
            <w:vAlign w:val="center"/>
          </w:tcPr>
          <w:p w14:paraId="4B04989A" w14:textId="77777777" w:rsidR="002A675F" w:rsidRPr="002A675F" w:rsidRDefault="002A675F" w:rsidP="001818A1">
            <w:pPr>
              <w:jc w:val="center"/>
              <w:rPr>
                <w:noProof/>
                <w:lang w:eastAsia="en-GB"/>
              </w:rPr>
            </w:pPr>
          </w:p>
        </w:tc>
      </w:tr>
      <w:tr w:rsidR="002A675F" w14:paraId="09D01195" w14:textId="77777777" w:rsidTr="002A675F">
        <w:trPr>
          <w:tblHeader/>
        </w:trPr>
        <w:tc>
          <w:tcPr>
            <w:tcW w:w="9526" w:type="dxa"/>
            <w:tcBorders>
              <w:top w:val="nil"/>
              <w:bottom w:val="nil"/>
            </w:tcBorders>
            <w:vAlign w:val="center"/>
          </w:tcPr>
          <w:p w14:paraId="0E3B08DF" w14:textId="400A1453" w:rsidR="002A675F" w:rsidRPr="002A675F" w:rsidRDefault="002A675F" w:rsidP="001818A1">
            <w:pPr>
              <w:jc w:val="center"/>
              <w:rPr>
                <w:noProof/>
                <w:lang w:eastAsia="en-GB"/>
              </w:rPr>
            </w:pPr>
            <w:r w:rsidRPr="002A675F">
              <w:rPr>
                <w:noProof/>
                <w:lang w:val="fr-FR" w:eastAsia="fr-FR"/>
              </w:rPr>
              <w:drawing>
                <wp:inline distT="0" distB="0" distL="0" distR="0" wp14:anchorId="06A5ADF0" wp14:editId="4DA77383">
                  <wp:extent cx="5503377" cy="2348269"/>
                  <wp:effectExtent l="0" t="0" r="2540" b="0"/>
                  <wp:docPr id="231" name="Picture 231" descr="C:\msdokut\STANDARDIT\IHO\ENCWG\Drafting 4.0.2 after Mar2016\New picture originals 23mar2016\3.1.2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ENCWG\Drafting 4.0.2 after Mar2016\New picture originals 23mar2016\3.1.2 picture 4 - scale 20 0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53" cy="2358756"/>
                          </a:xfrm>
                          <a:prstGeom prst="rect">
                            <a:avLst/>
                          </a:prstGeom>
                          <a:noFill/>
                          <a:ln>
                            <a:noFill/>
                          </a:ln>
                        </pic:spPr>
                      </pic:pic>
                    </a:graphicData>
                  </a:graphic>
                </wp:inline>
              </w:drawing>
            </w:r>
          </w:p>
        </w:tc>
      </w:tr>
      <w:tr w:rsidR="002A675F" w14:paraId="48ACE044" w14:textId="77777777" w:rsidTr="00D7676B">
        <w:trPr>
          <w:tblHeader/>
        </w:trPr>
        <w:tc>
          <w:tcPr>
            <w:tcW w:w="9526" w:type="dxa"/>
            <w:tcBorders>
              <w:top w:val="nil"/>
            </w:tcBorders>
            <w:vAlign w:val="center"/>
          </w:tcPr>
          <w:p w14:paraId="29A561FD" w14:textId="557BC373" w:rsidR="002A675F" w:rsidRPr="002A675F" w:rsidRDefault="002A675F" w:rsidP="00731CA6">
            <w:pPr>
              <w:jc w:val="center"/>
              <w:rPr>
                <w:noProof/>
                <w:lang w:eastAsia="en-GB"/>
              </w:rPr>
            </w:pPr>
            <w:r>
              <w:rPr>
                <w:noProof/>
                <w:lang w:eastAsia="en-GB"/>
              </w:rPr>
              <w:t xml:space="preserve">A part of </w:t>
            </w:r>
            <w:r w:rsidR="00731CA6">
              <w:rPr>
                <w:noProof/>
                <w:lang w:eastAsia="en-GB"/>
              </w:rPr>
              <w:t>above</w:t>
            </w:r>
            <w:r>
              <w:rPr>
                <w:noProof/>
                <w:lang w:eastAsia="en-GB"/>
              </w:rPr>
              <w:t xml:space="preserve"> chart at scale 1:</w:t>
            </w:r>
            <w:r w:rsidR="00731CA6">
              <w:rPr>
                <w:noProof/>
                <w:lang w:eastAsia="en-GB"/>
              </w:rPr>
              <w:t>20 000</w:t>
            </w:r>
          </w:p>
        </w:tc>
      </w:tr>
    </w:tbl>
    <w:p w14:paraId="421100FD" w14:textId="77777777" w:rsidR="001818A1" w:rsidRDefault="001818A1" w:rsidP="004F582E"/>
    <w:p w14:paraId="215FCEFE" w14:textId="77777777" w:rsidR="001818A1" w:rsidRDefault="001818A1" w:rsidP="001818A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270C0A3A" w14:textId="77777777" w:rsidTr="000946D3">
        <w:trPr>
          <w:tblHeader/>
        </w:trPr>
        <w:tc>
          <w:tcPr>
            <w:tcW w:w="9526" w:type="dxa"/>
            <w:shd w:val="clear" w:color="auto" w:fill="CCFFCC"/>
            <w:vAlign w:val="center"/>
          </w:tcPr>
          <w:p w14:paraId="73949B05" w14:textId="77777777" w:rsidR="001818A1" w:rsidRPr="004065B1" w:rsidRDefault="001818A1" w:rsidP="000946D3">
            <w:r w:rsidRPr="000A066E">
              <w:rPr>
                <w:b/>
              </w:rPr>
              <w:lastRenderedPageBreak/>
              <w:t>Action</w:t>
            </w:r>
          </w:p>
        </w:tc>
      </w:tr>
      <w:tr w:rsidR="001818A1" w14:paraId="21866FAC" w14:textId="77777777" w:rsidTr="000946D3">
        <w:trPr>
          <w:tblHeader/>
        </w:trPr>
        <w:tc>
          <w:tcPr>
            <w:tcW w:w="9526" w:type="dxa"/>
            <w:vAlign w:val="center"/>
          </w:tcPr>
          <w:p w14:paraId="13F10CD8" w14:textId="0DCFB648" w:rsidR="001818A1" w:rsidRPr="00E0664B" w:rsidRDefault="001818A1" w:rsidP="000946D3">
            <w:pPr>
              <w:rPr>
                <w:i/>
              </w:rPr>
            </w:pPr>
            <w:r w:rsidRPr="00E0664B">
              <w:rPr>
                <w:i/>
              </w:rPr>
              <w:t>Switch on Display Base. Check ENC symbols shown in ECDIS against graphical plot</w:t>
            </w:r>
            <w:r w:rsidR="009C386B">
              <w:rPr>
                <w:i/>
              </w:rPr>
              <w:t>.</w:t>
            </w:r>
          </w:p>
        </w:tc>
      </w:tr>
      <w:tr w:rsidR="001818A1" w14:paraId="116E0D5F" w14:textId="77777777" w:rsidTr="00D7676B">
        <w:trPr>
          <w:tblHeader/>
        </w:trPr>
        <w:tc>
          <w:tcPr>
            <w:tcW w:w="9526" w:type="dxa"/>
            <w:tcBorders>
              <w:bottom w:val="single" w:sz="4" w:space="0" w:color="auto"/>
            </w:tcBorders>
            <w:shd w:val="clear" w:color="auto" w:fill="CCFFCC"/>
            <w:vAlign w:val="center"/>
          </w:tcPr>
          <w:p w14:paraId="3D76CB9D" w14:textId="77777777" w:rsidR="001818A1" w:rsidRPr="004065B1" w:rsidRDefault="001818A1" w:rsidP="000946D3">
            <w:r w:rsidRPr="000A066E">
              <w:rPr>
                <w:b/>
              </w:rPr>
              <w:t>Results</w:t>
            </w:r>
          </w:p>
        </w:tc>
      </w:tr>
      <w:tr w:rsidR="001818A1" w14:paraId="1503C8C2" w14:textId="77777777" w:rsidTr="00D7676B">
        <w:trPr>
          <w:tblHeader/>
        </w:trPr>
        <w:tc>
          <w:tcPr>
            <w:tcW w:w="9526" w:type="dxa"/>
            <w:tcBorders>
              <w:bottom w:val="nil"/>
            </w:tcBorders>
            <w:vAlign w:val="center"/>
          </w:tcPr>
          <w:p w14:paraId="4603A5FE" w14:textId="77777777" w:rsidR="001818A1" w:rsidRPr="00E0664B" w:rsidRDefault="001818A1" w:rsidP="000946D3">
            <w:pPr>
              <w:jc w:val="left"/>
              <w:rPr>
                <w:i/>
              </w:rPr>
            </w:pPr>
            <w:r w:rsidRPr="00E0664B">
              <w:rPr>
                <w:i/>
              </w:rPr>
              <w:t>The ENC in the ECDIS should be shown as in the picture below.</w:t>
            </w:r>
          </w:p>
        </w:tc>
      </w:tr>
      <w:tr w:rsidR="001818A1" w14:paraId="30DFA86F" w14:textId="77777777" w:rsidTr="00D7676B">
        <w:trPr>
          <w:tblHeader/>
        </w:trPr>
        <w:tc>
          <w:tcPr>
            <w:tcW w:w="9526" w:type="dxa"/>
            <w:tcBorders>
              <w:top w:val="nil"/>
            </w:tcBorders>
            <w:vAlign w:val="center"/>
          </w:tcPr>
          <w:p w14:paraId="4D3978E4" w14:textId="77777777" w:rsidR="001818A1" w:rsidRPr="001818A1" w:rsidRDefault="0018522C" w:rsidP="000946D3">
            <w:pPr>
              <w:jc w:val="center"/>
            </w:pPr>
            <w:r>
              <w:rPr>
                <w:noProof/>
                <w:lang w:val="fr-FR" w:eastAsia="fr-FR"/>
              </w:rPr>
              <w:drawing>
                <wp:inline distT="0" distB="0" distL="0" distR="0" wp14:anchorId="2C604118" wp14:editId="03ADED8B">
                  <wp:extent cx="5724525" cy="4619625"/>
                  <wp:effectExtent l="0" t="0" r="9525" b="9525"/>
                  <wp:docPr id="33" name="Picture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0F4D697E" w14:textId="77777777" w:rsidR="001818A1" w:rsidRDefault="001818A1" w:rsidP="004F582E"/>
    <w:p w14:paraId="27D4BEF9" w14:textId="77777777" w:rsidR="004F582E" w:rsidRPr="00A94802" w:rsidRDefault="001818A1" w:rsidP="00E30B8F">
      <w:pPr>
        <w:pStyle w:val="Heading3"/>
      </w:pPr>
      <w:r>
        <w:br w:type="page"/>
      </w:r>
      <w:r w:rsidR="0081417F">
        <w:lastRenderedPageBreak/>
        <w:t xml:space="preserve">Other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BDF05E" w14:textId="77777777" w:rsidTr="00CB4150">
        <w:trPr>
          <w:trHeight w:val="454"/>
          <w:tblHeader/>
        </w:trPr>
        <w:tc>
          <w:tcPr>
            <w:tcW w:w="2381" w:type="dxa"/>
            <w:shd w:val="clear" w:color="auto" w:fill="CCFFCC"/>
            <w:vAlign w:val="center"/>
          </w:tcPr>
          <w:p w14:paraId="27AF12C7" w14:textId="77777777" w:rsidR="004F582E" w:rsidRPr="004065B1" w:rsidRDefault="004F582E" w:rsidP="00CB4150">
            <w:r w:rsidRPr="000A066E">
              <w:rPr>
                <w:b/>
              </w:rPr>
              <w:t>Test Reference</w:t>
            </w:r>
          </w:p>
        </w:tc>
        <w:tc>
          <w:tcPr>
            <w:tcW w:w="2381" w:type="dxa"/>
            <w:shd w:val="clear" w:color="auto" w:fill="CCFFCC"/>
            <w:vAlign w:val="center"/>
          </w:tcPr>
          <w:p w14:paraId="0270183D" w14:textId="77777777" w:rsidR="004F582E" w:rsidRPr="004065B1" w:rsidRDefault="004F582E" w:rsidP="00CB4150">
            <w:r>
              <w:t>3.1.</w:t>
            </w:r>
            <w:r w:rsidR="0081417F">
              <w:t>3</w:t>
            </w:r>
          </w:p>
        </w:tc>
        <w:tc>
          <w:tcPr>
            <w:tcW w:w="2382" w:type="dxa"/>
            <w:shd w:val="clear" w:color="auto" w:fill="CCFFCC"/>
            <w:vAlign w:val="center"/>
          </w:tcPr>
          <w:p w14:paraId="215E9BA0" w14:textId="77777777" w:rsidR="004F582E" w:rsidRPr="004065B1" w:rsidRDefault="004F582E" w:rsidP="00CB4150">
            <w:r w:rsidRPr="000A066E">
              <w:rPr>
                <w:b/>
              </w:rPr>
              <w:t>IHO Reference</w:t>
            </w:r>
          </w:p>
        </w:tc>
        <w:tc>
          <w:tcPr>
            <w:tcW w:w="2382" w:type="dxa"/>
            <w:shd w:val="clear" w:color="auto" w:fill="CCFFCC"/>
            <w:vAlign w:val="center"/>
          </w:tcPr>
          <w:p w14:paraId="45851D32" w14:textId="77777777" w:rsidR="004F582E" w:rsidRPr="004065B1" w:rsidRDefault="004F582E" w:rsidP="00CB4150">
            <w:r w:rsidRPr="00A94802">
              <w:t>S-</w:t>
            </w:r>
            <w:r>
              <w:t>52 14.3</w:t>
            </w:r>
          </w:p>
        </w:tc>
      </w:tr>
      <w:tr w:rsidR="004F582E" w14:paraId="5B29BF3E" w14:textId="77777777" w:rsidTr="00CB4150">
        <w:trPr>
          <w:tblHeader/>
        </w:trPr>
        <w:tc>
          <w:tcPr>
            <w:tcW w:w="9526" w:type="dxa"/>
            <w:gridSpan w:val="4"/>
            <w:shd w:val="clear" w:color="auto" w:fill="CCFFCC"/>
            <w:vAlign w:val="center"/>
          </w:tcPr>
          <w:p w14:paraId="77BAFA85" w14:textId="77777777" w:rsidR="004F582E" w:rsidRDefault="004F582E" w:rsidP="00CB4150">
            <w:r w:rsidRPr="000A066E">
              <w:rPr>
                <w:b/>
              </w:rPr>
              <w:t>Test description</w:t>
            </w:r>
          </w:p>
        </w:tc>
      </w:tr>
      <w:tr w:rsidR="004F582E" w14:paraId="3AF01128" w14:textId="77777777" w:rsidTr="00CB4150">
        <w:trPr>
          <w:tblHeader/>
        </w:trPr>
        <w:tc>
          <w:tcPr>
            <w:tcW w:w="9526" w:type="dxa"/>
            <w:gridSpan w:val="4"/>
            <w:vAlign w:val="center"/>
          </w:tcPr>
          <w:p w14:paraId="6B9AA256" w14:textId="77777777" w:rsidR="00156416" w:rsidRPr="00E0664B" w:rsidRDefault="00156416" w:rsidP="002164D3">
            <w:pPr>
              <w:jc w:val="left"/>
              <w:rPr>
                <w:i/>
              </w:rPr>
            </w:pPr>
            <w:r w:rsidRPr="00E0664B">
              <w:rPr>
                <w:i/>
              </w:rPr>
              <w:t>The purpose of the test is to verify by observation that ECDIS correctly displays all ENC objects included in the IMO Other Display category. The test is performed by loading to ECDIS test S-57 cell and checking display against graphical plots.</w:t>
            </w:r>
          </w:p>
          <w:p w14:paraId="26529DE7" w14:textId="77777777" w:rsidR="00156416" w:rsidRPr="00E0664B" w:rsidRDefault="00156416" w:rsidP="002164D3">
            <w:pPr>
              <w:jc w:val="left"/>
              <w:rPr>
                <w:i/>
              </w:rPr>
            </w:pPr>
            <w:r w:rsidRPr="00E0664B">
              <w:rPr>
                <w:i/>
              </w:rPr>
              <w:t>The test ENC cell AA5OTHER.000 contains depth and land areas from Display Base plus all ENC objects belonging to Other Display according to the IHO S-52 Presentation Library.</w:t>
            </w:r>
          </w:p>
          <w:p w14:paraId="4A8066AE" w14:textId="67D03648" w:rsidR="004F582E" w:rsidRPr="00E0664B" w:rsidRDefault="00156416" w:rsidP="002164D3">
            <w:pPr>
              <w:jc w:val="left"/>
              <w:rPr>
                <w:i/>
              </w:rPr>
            </w:pPr>
            <w:r w:rsidRPr="00E0664B">
              <w:rPr>
                <w:i/>
              </w:rPr>
              <w:t xml:space="preserve">The objects belonging to Other Display are to be shown if Other (or All) display is selected in ECDIS HMI and should be disappearing in the Display Base or Standard </w:t>
            </w:r>
            <w:r w:rsidR="007D0469">
              <w:rPr>
                <w:i/>
              </w:rPr>
              <w:t xml:space="preserve">Display </w:t>
            </w:r>
            <w:r w:rsidR="0069033B">
              <w:rPr>
                <w:i/>
              </w:rPr>
              <w:t>Category</w:t>
            </w:r>
            <w:r w:rsidR="0069033B" w:rsidRPr="00E0664B">
              <w:rPr>
                <w:i/>
              </w:rPr>
              <w:t>’s</w:t>
            </w:r>
            <w:r w:rsidR="00FA4CED">
              <w:rPr>
                <w:i/>
              </w:rPr>
              <w:t>.</w:t>
            </w:r>
          </w:p>
        </w:tc>
      </w:tr>
      <w:tr w:rsidR="004F582E" w14:paraId="6B7048D3" w14:textId="77777777" w:rsidTr="00CB4150">
        <w:trPr>
          <w:tblHeader/>
        </w:trPr>
        <w:tc>
          <w:tcPr>
            <w:tcW w:w="9526" w:type="dxa"/>
            <w:gridSpan w:val="4"/>
            <w:shd w:val="clear" w:color="auto" w:fill="CCFFCC"/>
            <w:vAlign w:val="center"/>
          </w:tcPr>
          <w:p w14:paraId="26CEED3F" w14:textId="77777777" w:rsidR="004F582E" w:rsidRPr="004065B1" w:rsidRDefault="004F582E" w:rsidP="00CB4150">
            <w:r w:rsidRPr="000A066E">
              <w:rPr>
                <w:b/>
              </w:rPr>
              <w:t>Setup</w:t>
            </w:r>
          </w:p>
        </w:tc>
      </w:tr>
      <w:tr w:rsidR="004F582E" w14:paraId="5F8D247D" w14:textId="77777777" w:rsidTr="00CB4150">
        <w:trPr>
          <w:tblHeader/>
        </w:trPr>
        <w:tc>
          <w:tcPr>
            <w:tcW w:w="9526" w:type="dxa"/>
            <w:gridSpan w:val="4"/>
            <w:vAlign w:val="center"/>
          </w:tcPr>
          <w:p w14:paraId="4DA6B6AB" w14:textId="77777777" w:rsidR="00156416" w:rsidRPr="00E0664B" w:rsidRDefault="00156416" w:rsidP="00156416">
            <w:pPr>
              <w:rPr>
                <w:i/>
              </w:rPr>
            </w:pPr>
            <w:r w:rsidRPr="00E0664B">
              <w:rPr>
                <w:i/>
              </w:rPr>
              <w:t>Load cell AA5OTHER.000 from 3.1 ENC Display\Other\ENC_ROOT with the following settings:</w:t>
            </w:r>
          </w:p>
          <w:p w14:paraId="0FBAAD3E" w14:textId="39BF6763" w:rsidR="00156416" w:rsidRPr="00E0664B" w:rsidRDefault="00156416" w:rsidP="00156416">
            <w:pPr>
              <w:rPr>
                <w:i/>
              </w:rPr>
            </w:pPr>
            <w:r w:rsidRPr="00E0664B">
              <w:rPr>
                <w:i/>
              </w:rPr>
              <w:t xml:space="preserve">Select </w:t>
            </w:r>
            <w:r w:rsidR="00DE09B9">
              <w:rPr>
                <w:i/>
              </w:rPr>
              <w:t>Display Category</w:t>
            </w:r>
            <w:r w:rsidRPr="00E0664B">
              <w:rPr>
                <w:i/>
              </w:rPr>
              <w:t xml:space="preserve"> Other</w:t>
            </w:r>
          </w:p>
          <w:p w14:paraId="0794E550" w14:textId="7EEE04C5"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62DF3F8" w14:textId="0C3A0888"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5BF55CFD" w14:textId="77777777" w:rsidR="00156416" w:rsidRPr="00E0664B" w:rsidRDefault="00156416" w:rsidP="00156416">
            <w:pPr>
              <w:rPr>
                <w:i/>
              </w:rPr>
            </w:pPr>
            <w:r w:rsidRPr="00E0664B">
              <w:rPr>
                <w:i/>
              </w:rPr>
              <w:t>Select Symbolized Boundaries</w:t>
            </w:r>
          </w:p>
          <w:p w14:paraId="5656EB49" w14:textId="77777777" w:rsidR="004F582E" w:rsidRPr="00E0664B" w:rsidRDefault="00156416" w:rsidP="00156416">
            <w:pPr>
              <w:rPr>
                <w:i/>
              </w:rPr>
            </w:pPr>
            <w:r w:rsidRPr="00E0664B">
              <w:rPr>
                <w:i/>
              </w:rPr>
              <w:t>If provided, select optional Contour label</w:t>
            </w:r>
          </w:p>
        </w:tc>
      </w:tr>
      <w:tr w:rsidR="004F582E" w14:paraId="3AF60F37" w14:textId="77777777" w:rsidTr="00CB4150">
        <w:trPr>
          <w:tblHeader/>
        </w:trPr>
        <w:tc>
          <w:tcPr>
            <w:tcW w:w="9526" w:type="dxa"/>
            <w:gridSpan w:val="4"/>
            <w:shd w:val="clear" w:color="auto" w:fill="CCFFCC"/>
            <w:vAlign w:val="center"/>
          </w:tcPr>
          <w:p w14:paraId="44BDA880" w14:textId="77777777" w:rsidR="004F582E" w:rsidRPr="004065B1" w:rsidRDefault="004F582E" w:rsidP="00CB4150">
            <w:r w:rsidRPr="000A066E">
              <w:rPr>
                <w:b/>
              </w:rPr>
              <w:t>Action</w:t>
            </w:r>
          </w:p>
        </w:tc>
      </w:tr>
      <w:tr w:rsidR="004F582E" w14:paraId="38E067D3" w14:textId="77777777" w:rsidTr="00CB4150">
        <w:trPr>
          <w:tblHeader/>
        </w:trPr>
        <w:tc>
          <w:tcPr>
            <w:tcW w:w="9526" w:type="dxa"/>
            <w:gridSpan w:val="4"/>
            <w:vAlign w:val="center"/>
          </w:tcPr>
          <w:p w14:paraId="0CB28D38" w14:textId="7490AD2A" w:rsidR="004F582E" w:rsidRPr="00E0664B" w:rsidRDefault="00156416" w:rsidP="00CB4150">
            <w:pPr>
              <w:rPr>
                <w:i/>
              </w:rPr>
            </w:pPr>
            <w:r w:rsidRPr="00E0664B">
              <w:rPr>
                <w:i/>
              </w:rPr>
              <w:t>Switch on Other Display. Check every ENC symbol shown in ECDIS against graphical plot</w:t>
            </w:r>
            <w:r w:rsidR="009C386B">
              <w:rPr>
                <w:i/>
              </w:rPr>
              <w:t>.</w:t>
            </w:r>
          </w:p>
        </w:tc>
      </w:tr>
      <w:tr w:rsidR="004F582E" w14:paraId="3EBE0831" w14:textId="77777777" w:rsidTr="00D7676B">
        <w:trPr>
          <w:tblHeader/>
        </w:trPr>
        <w:tc>
          <w:tcPr>
            <w:tcW w:w="9526" w:type="dxa"/>
            <w:gridSpan w:val="4"/>
            <w:tcBorders>
              <w:bottom w:val="single" w:sz="4" w:space="0" w:color="auto"/>
            </w:tcBorders>
            <w:shd w:val="clear" w:color="auto" w:fill="CCFFCC"/>
            <w:vAlign w:val="center"/>
          </w:tcPr>
          <w:p w14:paraId="13FBD243" w14:textId="77777777" w:rsidR="004F582E" w:rsidRPr="004065B1" w:rsidRDefault="004F582E" w:rsidP="00CB4150">
            <w:r w:rsidRPr="000A066E">
              <w:rPr>
                <w:b/>
              </w:rPr>
              <w:t>Results</w:t>
            </w:r>
          </w:p>
        </w:tc>
      </w:tr>
      <w:tr w:rsidR="004F582E" w14:paraId="761D0E6C" w14:textId="77777777" w:rsidTr="00D7676B">
        <w:trPr>
          <w:tblHeader/>
        </w:trPr>
        <w:tc>
          <w:tcPr>
            <w:tcW w:w="9526" w:type="dxa"/>
            <w:gridSpan w:val="4"/>
            <w:tcBorders>
              <w:bottom w:val="nil"/>
            </w:tcBorders>
            <w:vAlign w:val="center"/>
          </w:tcPr>
          <w:p w14:paraId="1B4D0DF4" w14:textId="40828629" w:rsidR="004F582E" w:rsidRPr="00E0664B" w:rsidRDefault="00156416" w:rsidP="00CB4150">
            <w:pPr>
              <w:jc w:val="left"/>
              <w:rPr>
                <w:i/>
              </w:rPr>
            </w:pPr>
            <w:r w:rsidRPr="00E0664B">
              <w:rPr>
                <w:i/>
              </w:rPr>
              <w:t>The objects are shown as presented in the screen plot below</w:t>
            </w:r>
            <w:r w:rsidR="0015459E">
              <w:rPr>
                <w:i/>
              </w:rPr>
              <w:t xml:space="preserve"> (scale 1:60 000)</w:t>
            </w:r>
          </w:p>
        </w:tc>
      </w:tr>
      <w:tr w:rsidR="00156416" w14:paraId="6A61FC3F" w14:textId="77777777" w:rsidTr="00731CA6">
        <w:trPr>
          <w:tblHeader/>
        </w:trPr>
        <w:tc>
          <w:tcPr>
            <w:tcW w:w="9526" w:type="dxa"/>
            <w:gridSpan w:val="4"/>
            <w:tcBorders>
              <w:top w:val="nil"/>
              <w:bottom w:val="nil"/>
            </w:tcBorders>
            <w:vAlign w:val="center"/>
          </w:tcPr>
          <w:p w14:paraId="53BF3BB2" w14:textId="39436F97" w:rsidR="00156416" w:rsidRPr="00156416" w:rsidRDefault="00194E86" w:rsidP="00156416">
            <w:pPr>
              <w:jc w:val="center"/>
            </w:pPr>
            <w:r>
              <w:rPr>
                <w:noProof/>
                <w:lang w:val="fr-FR" w:eastAsia="fr-FR"/>
              </w:rPr>
              <w:drawing>
                <wp:inline distT="0" distB="0" distL="0" distR="0" wp14:anchorId="260C5E4E" wp14:editId="007616A5">
                  <wp:extent cx="4887096" cy="4945380"/>
                  <wp:effectExtent l="0" t="0" r="8890" b="7620"/>
                  <wp:docPr id="324" name="Kuva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6648" cy="4955046"/>
                          </a:xfrm>
                          <a:prstGeom prst="rect">
                            <a:avLst/>
                          </a:prstGeom>
                          <a:noFill/>
                          <a:ln>
                            <a:noFill/>
                          </a:ln>
                        </pic:spPr>
                      </pic:pic>
                    </a:graphicData>
                  </a:graphic>
                </wp:inline>
              </w:drawing>
            </w:r>
          </w:p>
        </w:tc>
      </w:tr>
      <w:tr w:rsidR="00731CA6" w14:paraId="18A40536" w14:textId="77777777" w:rsidTr="00731CA6">
        <w:trPr>
          <w:tblHeader/>
        </w:trPr>
        <w:tc>
          <w:tcPr>
            <w:tcW w:w="9526" w:type="dxa"/>
            <w:gridSpan w:val="4"/>
            <w:tcBorders>
              <w:top w:val="nil"/>
              <w:bottom w:val="nil"/>
            </w:tcBorders>
            <w:vAlign w:val="center"/>
          </w:tcPr>
          <w:p w14:paraId="7A89EF08" w14:textId="77777777" w:rsidR="00731CA6" w:rsidRPr="00731CA6" w:rsidRDefault="00731CA6" w:rsidP="00156416">
            <w:pPr>
              <w:jc w:val="center"/>
              <w:rPr>
                <w:noProof/>
                <w:lang w:eastAsia="en-GB"/>
              </w:rPr>
            </w:pPr>
          </w:p>
        </w:tc>
      </w:tr>
      <w:tr w:rsidR="00731CA6" w14:paraId="06FF366E" w14:textId="77777777" w:rsidTr="00731CA6">
        <w:trPr>
          <w:tblHeader/>
        </w:trPr>
        <w:tc>
          <w:tcPr>
            <w:tcW w:w="9526" w:type="dxa"/>
            <w:gridSpan w:val="4"/>
            <w:tcBorders>
              <w:top w:val="nil"/>
              <w:bottom w:val="nil"/>
            </w:tcBorders>
            <w:vAlign w:val="center"/>
          </w:tcPr>
          <w:p w14:paraId="1E82478A" w14:textId="1BCA00CD" w:rsidR="00731CA6" w:rsidRPr="00731CA6" w:rsidRDefault="00731CA6" w:rsidP="00156416">
            <w:pPr>
              <w:jc w:val="center"/>
              <w:rPr>
                <w:noProof/>
                <w:lang w:eastAsia="en-GB"/>
              </w:rPr>
            </w:pPr>
            <w:r w:rsidRPr="00731CA6">
              <w:rPr>
                <w:noProof/>
                <w:lang w:val="fr-FR" w:eastAsia="fr-FR"/>
              </w:rPr>
              <w:lastRenderedPageBreak/>
              <w:drawing>
                <wp:inline distT="0" distB="0" distL="0" distR="0" wp14:anchorId="61F4C755" wp14:editId="1D4384EA">
                  <wp:extent cx="5210043" cy="4005022"/>
                  <wp:effectExtent l="0" t="0" r="0" b="0"/>
                  <wp:docPr id="233" name="Picture 233" descr="C:\msdokut\STANDARDIT\IHO\ENCWG\Drafting 4.0.2 after Mar2016\New picture originals 23mar2016\3.1.3 picture 3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ENCWG\Drafting 4.0.2 after Mar2016\New picture originals 23mar2016\3.1.3 picture 3 - scale 20 00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1012" cy="4013454"/>
                          </a:xfrm>
                          <a:prstGeom prst="rect">
                            <a:avLst/>
                          </a:prstGeom>
                          <a:noFill/>
                          <a:ln>
                            <a:noFill/>
                          </a:ln>
                        </pic:spPr>
                      </pic:pic>
                    </a:graphicData>
                  </a:graphic>
                </wp:inline>
              </w:drawing>
            </w:r>
          </w:p>
        </w:tc>
      </w:tr>
      <w:tr w:rsidR="00731CA6" w14:paraId="6D56C6D6" w14:textId="77777777" w:rsidTr="00731CA6">
        <w:trPr>
          <w:tblHeader/>
        </w:trPr>
        <w:tc>
          <w:tcPr>
            <w:tcW w:w="9526" w:type="dxa"/>
            <w:gridSpan w:val="4"/>
            <w:tcBorders>
              <w:top w:val="nil"/>
              <w:bottom w:val="nil"/>
            </w:tcBorders>
            <w:vAlign w:val="center"/>
          </w:tcPr>
          <w:p w14:paraId="06C276DE" w14:textId="5ADB001F" w:rsidR="00731CA6" w:rsidRPr="00731CA6" w:rsidRDefault="00731CA6" w:rsidP="00156416">
            <w:pPr>
              <w:jc w:val="center"/>
              <w:rPr>
                <w:noProof/>
                <w:lang w:eastAsia="en-GB"/>
              </w:rPr>
            </w:pPr>
            <w:r>
              <w:rPr>
                <w:noProof/>
                <w:lang w:eastAsia="en-GB"/>
              </w:rPr>
              <w:t>A part of above chart at scale 1:20 000</w:t>
            </w:r>
          </w:p>
        </w:tc>
      </w:tr>
      <w:tr w:rsidR="00731CA6" w14:paraId="37CCC0F3" w14:textId="77777777" w:rsidTr="00731CA6">
        <w:trPr>
          <w:tblHeader/>
        </w:trPr>
        <w:tc>
          <w:tcPr>
            <w:tcW w:w="9526" w:type="dxa"/>
            <w:gridSpan w:val="4"/>
            <w:tcBorders>
              <w:top w:val="nil"/>
              <w:bottom w:val="nil"/>
            </w:tcBorders>
            <w:vAlign w:val="center"/>
          </w:tcPr>
          <w:p w14:paraId="6A00B280" w14:textId="77777777" w:rsidR="00731CA6" w:rsidRPr="00731CA6" w:rsidRDefault="00731CA6" w:rsidP="00156416">
            <w:pPr>
              <w:jc w:val="center"/>
              <w:rPr>
                <w:noProof/>
                <w:lang w:eastAsia="en-GB"/>
              </w:rPr>
            </w:pPr>
          </w:p>
        </w:tc>
      </w:tr>
      <w:tr w:rsidR="00731CA6" w14:paraId="45E8B046" w14:textId="77777777" w:rsidTr="00731CA6">
        <w:trPr>
          <w:tblHeader/>
        </w:trPr>
        <w:tc>
          <w:tcPr>
            <w:tcW w:w="9526" w:type="dxa"/>
            <w:gridSpan w:val="4"/>
            <w:tcBorders>
              <w:top w:val="nil"/>
              <w:bottom w:val="nil"/>
            </w:tcBorders>
            <w:vAlign w:val="center"/>
          </w:tcPr>
          <w:p w14:paraId="070780E6" w14:textId="6292EE7E" w:rsidR="00731CA6" w:rsidRPr="00731CA6" w:rsidRDefault="00731CA6" w:rsidP="00156416">
            <w:pPr>
              <w:jc w:val="center"/>
              <w:rPr>
                <w:noProof/>
                <w:lang w:eastAsia="en-GB"/>
              </w:rPr>
            </w:pPr>
            <w:r w:rsidRPr="00731CA6">
              <w:rPr>
                <w:noProof/>
                <w:lang w:val="fr-FR" w:eastAsia="fr-FR"/>
              </w:rPr>
              <w:drawing>
                <wp:inline distT="0" distB="0" distL="0" distR="0" wp14:anchorId="19505C4F" wp14:editId="0D99C501">
                  <wp:extent cx="3460845" cy="1613116"/>
                  <wp:effectExtent l="0" t="0" r="6350" b="6350"/>
                  <wp:docPr id="234" name="Picture 234" descr="C:\msdokut\STANDARDIT\IHO\ENCWG\Drafting 4.0.2 after Mar2016\New picture originals 23mar2016\3.1.3 picture 4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ENCWG\Drafting 4.0.2 after Mar2016\New picture originals 23mar2016\3.1.3 picture 4 - scale 20 0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7715" cy="1620979"/>
                          </a:xfrm>
                          <a:prstGeom prst="rect">
                            <a:avLst/>
                          </a:prstGeom>
                          <a:noFill/>
                          <a:ln>
                            <a:noFill/>
                          </a:ln>
                        </pic:spPr>
                      </pic:pic>
                    </a:graphicData>
                  </a:graphic>
                </wp:inline>
              </w:drawing>
            </w:r>
          </w:p>
        </w:tc>
      </w:tr>
      <w:tr w:rsidR="00731CA6" w14:paraId="15930FF9" w14:textId="77777777" w:rsidTr="00D7676B">
        <w:trPr>
          <w:tblHeader/>
        </w:trPr>
        <w:tc>
          <w:tcPr>
            <w:tcW w:w="9526" w:type="dxa"/>
            <w:gridSpan w:val="4"/>
            <w:tcBorders>
              <w:top w:val="nil"/>
            </w:tcBorders>
            <w:vAlign w:val="center"/>
          </w:tcPr>
          <w:p w14:paraId="60A78480" w14:textId="5F27818A" w:rsidR="00731CA6" w:rsidRPr="00731CA6" w:rsidRDefault="00731CA6" w:rsidP="00156416">
            <w:pPr>
              <w:jc w:val="center"/>
              <w:rPr>
                <w:noProof/>
                <w:lang w:eastAsia="en-GB"/>
              </w:rPr>
            </w:pPr>
            <w:r>
              <w:rPr>
                <w:noProof/>
                <w:lang w:eastAsia="en-GB"/>
              </w:rPr>
              <w:t>Another part of above chart at scale 1:20 000</w:t>
            </w:r>
          </w:p>
        </w:tc>
      </w:tr>
    </w:tbl>
    <w:p w14:paraId="4C16DBE5" w14:textId="77777777" w:rsidR="00156416" w:rsidRDefault="00156416" w:rsidP="004F582E"/>
    <w:p w14:paraId="23FEC652" w14:textId="424ED7F4" w:rsidR="00731CA6" w:rsidRDefault="00731CA6">
      <w:pPr>
        <w:widowControl/>
        <w:spacing w:line="240" w:lineRule="auto"/>
        <w:jc w:val="left"/>
      </w:pPr>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41405B39" w14:textId="77777777" w:rsidTr="000946D3">
        <w:trPr>
          <w:tblHeader/>
        </w:trPr>
        <w:tc>
          <w:tcPr>
            <w:tcW w:w="9526" w:type="dxa"/>
            <w:shd w:val="clear" w:color="auto" w:fill="CCFFCC"/>
            <w:vAlign w:val="center"/>
          </w:tcPr>
          <w:p w14:paraId="000B015F" w14:textId="77777777" w:rsidR="00156416" w:rsidRPr="00E0664B" w:rsidRDefault="00156416" w:rsidP="000946D3">
            <w:pPr>
              <w:rPr>
                <w:i/>
              </w:rPr>
            </w:pPr>
            <w:r w:rsidRPr="00E0664B">
              <w:rPr>
                <w:b/>
                <w:i/>
              </w:rPr>
              <w:lastRenderedPageBreak/>
              <w:t>Action</w:t>
            </w:r>
          </w:p>
        </w:tc>
      </w:tr>
      <w:tr w:rsidR="00156416" w14:paraId="442D6D62" w14:textId="77777777" w:rsidTr="000946D3">
        <w:trPr>
          <w:tblHeader/>
        </w:trPr>
        <w:tc>
          <w:tcPr>
            <w:tcW w:w="9526" w:type="dxa"/>
            <w:vAlign w:val="center"/>
          </w:tcPr>
          <w:p w14:paraId="5CF87F03" w14:textId="77777777" w:rsidR="00156416" w:rsidRPr="00E0664B" w:rsidRDefault="00156416" w:rsidP="000946D3">
            <w:pPr>
              <w:rPr>
                <w:i/>
              </w:rPr>
            </w:pPr>
            <w:r w:rsidRPr="00E0664B">
              <w:rPr>
                <w:i/>
              </w:rPr>
              <w:t>Switch on Display Base. Check ENC display in ECDIS against graphical plot</w:t>
            </w:r>
          </w:p>
        </w:tc>
      </w:tr>
      <w:tr w:rsidR="00156416" w14:paraId="6C5C1475" w14:textId="77777777" w:rsidTr="00D7676B">
        <w:trPr>
          <w:tblHeader/>
        </w:trPr>
        <w:tc>
          <w:tcPr>
            <w:tcW w:w="9526" w:type="dxa"/>
            <w:tcBorders>
              <w:bottom w:val="single" w:sz="4" w:space="0" w:color="auto"/>
            </w:tcBorders>
            <w:shd w:val="clear" w:color="auto" w:fill="CCFFCC"/>
            <w:vAlign w:val="center"/>
          </w:tcPr>
          <w:p w14:paraId="1DCA1388" w14:textId="77777777" w:rsidR="00156416" w:rsidRPr="004065B1" w:rsidRDefault="00156416" w:rsidP="000946D3">
            <w:r w:rsidRPr="000A066E">
              <w:rPr>
                <w:b/>
              </w:rPr>
              <w:t>Results</w:t>
            </w:r>
          </w:p>
        </w:tc>
      </w:tr>
      <w:tr w:rsidR="00156416" w14:paraId="74D8D79B" w14:textId="77777777" w:rsidTr="00D7676B">
        <w:trPr>
          <w:tblHeader/>
        </w:trPr>
        <w:tc>
          <w:tcPr>
            <w:tcW w:w="9526" w:type="dxa"/>
            <w:tcBorders>
              <w:bottom w:val="nil"/>
            </w:tcBorders>
            <w:vAlign w:val="center"/>
          </w:tcPr>
          <w:p w14:paraId="2389B45B" w14:textId="77777777" w:rsidR="00156416" w:rsidRPr="00E0664B" w:rsidRDefault="00156416" w:rsidP="000946D3">
            <w:pPr>
              <w:jc w:val="left"/>
              <w:rPr>
                <w:i/>
              </w:rPr>
            </w:pPr>
            <w:r w:rsidRPr="00E0664B">
              <w:rPr>
                <w:i/>
              </w:rPr>
              <w:t>The ENC in the ECDIS should be shown as in the picture below.</w:t>
            </w:r>
          </w:p>
        </w:tc>
      </w:tr>
      <w:tr w:rsidR="00156416" w14:paraId="11A5A52C" w14:textId="77777777" w:rsidTr="00D7676B">
        <w:trPr>
          <w:tblHeader/>
        </w:trPr>
        <w:tc>
          <w:tcPr>
            <w:tcW w:w="9526" w:type="dxa"/>
            <w:tcBorders>
              <w:top w:val="nil"/>
            </w:tcBorders>
            <w:vAlign w:val="center"/>
          </w:tcPr>
          <w:p w14:paraId="3DD43943" w14:textId="77777777" w:rsidR="00156416" w:rsidRPr="001818A1" w:rsidRDefault="0018522C" w:rsidP="00156416">
            <w:pPr>
              <w:jc w:val="center"/>
            </w:pPr>
            <w:r>
              <w:rPr>
                <w:noProof/>
                <w:lang w:val="fr-FR" w:eastAsia="fr-FR"/>
              </w:rPr>
              <w:drawing>
                <wp:inline distT="0" distB="0" distL="0" distR="0" wp14:anchorId="12420557" wp14:editId="09D399EC">
                  <wp:extent cx="5724525" cy="5819775"/>
                  <wp:effectExtent l="0" t="0" r="9525" b="9525"/>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5819775"/>
                          </a:xfrm>
                          <a:prstGeom prst="rect">
                            <a:avLst/>
                          </a:prstGeom>
                          <a:noFill/>
                          <a:ln>
                            <a:noFill/>
                          </a:ln>
                        </pic:spPr>
                      </pic:pic>
                    </a:graphicData>
                  </a:graphic>
                </wp:inline>
              </w:drawing>
            </w:r>
          </w:p>
        </w:tc>
      </w:tr>
    </w:tbl>
    <w:p w14:paraId="1ABE36B1" w14:textId="77777777" w:rsidR="00156416" w:rsidRDefault="00156416" w:rsidP="004F582E"/>
    <w:p w14:paraId="0E44F680" w14:textId="77777777" w:rsidR="004F582E" w:rsidRPr="00A94802" w:rsidRDefault="00156416" w:rsidP="00E30B8F">
      <w:pPr>
        <w:pStyle w:val="Heading3"/>
      </w:pPr>
      <w:r>
        <w:br w:type="page"/>
      </w:r>
      <w:r w:rsidR="0081417F" w:rsidRPr="0081417F">
        <w:lastRenderedPageBreak/>
        <w:t>ECDIS Viewing groups names. Standard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59703E0" w14:textId="77777777" w:rsidTr="00CB4150">
        <w:trPr>
          <w:trHeight w:val="454"/>
          <w:tblHeader/>
        </w:trPr>
        <w:tc>
          <w:tcPr>
            <w:tcW w:w="2381" w:type="dxa"/>
            <w:shd w:val="clear" w:color="auto" w:fill="CCFFCC"/>
            <w:vAlign w:val="center"/>
          </w:tcPr>
          <w:p w14:paraId="06B149F2" w14:textId="77777777" w:rsidR="004F582E" w:rsidRPr="004065B1" w:rsidRDefault="004F582E" w:rsidP="00CB4150">
            <w:r w:rsidRPr="000A066E">
              <w:rPr>
                <w:b/>
              </w:rPr>
              <w:t>Test Reference</w:t>
            </w:r>
          </w:p>
        </w:tc>
        <w:tc>
          <w:tcPr>
            <w:tcW w:w="2381" w:type="dxa"/>
            <w:shd w:val="clear" w:color="auto" w:fill="CCFFCC"/>
            <w:vAlign w:val="center"/>
          </w:tcPr>
          <w:p w14:paraId="5A6E7A4A" w14:textId="77777777" w:rsidR="004F582E" w:rsidRPr="004065B1" w:rsidRDefault="004F582E" w:rsidP="00CB4150">
            <w:r>
              <w:t>3.1.</w:t>
            </w:r>
            <w:r w:rsidR="0081417F">
              <w:t>4</w:t>
            </w:r>
          </w:p>
        </w:tc>
        <w:tc>
          <w:tcPr>
            <w:tcW w:w="2382" w:type="dxa"/>
            <w:shd w:val="clear" w:color="auto" w:fill="CCFFCC"/>
            <w:vAlign w:val="center"/>
          </w:tcPr>
          <w:p w14:paraId="5B565D9F" w14:textId="77777777" w:rsidR="004F582E" w:rsidRPr="004065B1" w:rsidRDefault="004F582E" w:rsidP="00CB4150">
            <w:r w:rsidRPr="000A066E">
              <w:rPr>
                <w:b/>
              </w:rPr>
              <w:t>IHO Reference</w:t>
            </w:r>
          </w:p>
        </w:tc>
        <w:tc>
          <w:tcPr>
            <w:tcW w:w="2382" w:type="dxa"/>
            <w:shd w:val="clear" w:color="auto" w:fill="CCFFCC"/>
            <w:vAlign w:val="center"/>
          </w:tcPr>
          <w:p w14:paraId="1B527674" w14:textId="77777777" w:rsidR="004F582E" w:rsidRPr="004065B1" w:rsidRDefault="004F582E" w:rsidP="00CB4150">
            <w:r w:rsidRPr="00A94802">
              <w:t>S-</w:t>
            </w:r>
            <w:r>
              <w:t>52 14.3</w:t>
            </w:r>
          </w:p>
        </w:tc>
      </w:tr>
      <w:tr w:rsidR="004F582E" w14:paraId="3DC73C34" w14:textId="77777777" w:rsidTr="00CB4150">
        <w:trPr>
          <w:tblHeader/>
        </w:trPr>
        <w:tc>
          <w:tcPr>
            <w:tcW w:w="9526" w:type="dxa"/>
            <w:gridSpan w:val="4"/>
            <w:shd w:val="clear" w:color="auto" w:fill="CCFFCC"/>
            <w:vAlign w:val="center"/>
          </w:tcPr>
          <w:p w14:paraId="4D7C8A02" w14:textId="77777777" w:rsidR="004F582E" w:rsidRDefault="004F582E" w:rsidP="00CB4150">
            <w:r w:rsidRPr="000A066E">
              <w:rPr>
                <w:b/>
              </w:rPr>
              <w:t>Test description</w:t>
            </w:r>
          </w:p>
        </w:tc>
      </w:tr>
      <w:tr w:rsidR="004F582E" w14:paraId="5DAC53C3" w14:textId="77777777" w:rsidTr="00CB4150">
        <w:trPr>
          <w:tblHeader/>
        </w:trPr>
        <w:tc>
          <w:tcPr>
            <w:tcW w:w="9526" w:type="dxa"/>
            <w:gridSpan w:val="4"/>
            <w:vAlign w:val="center"/>
          </w:tcPr>
          <w:p w14:paraId="1F5D69B0" w14:textId="77777777" w:rsidR="004F582E" w:rsidRPr="00E0664B" w:rsidRDefault="00156416" w:rsidP="002164D3">
            <w:pPr>
              <w:jc w:val="left"/>
              <w:rPr>
                <w:i/>
              </w:rPr>
            </w:pPr>
            <w:r w:rsidRPr="00E0664B">
              <w:rPr>
                <w:i/>
              </w:rPr>
              <w:t>The purpose of the test is to verify that ECDIS is able to change ENC display settings by standardized controls. Names of the controls, located under the Standard Display section of ECDIS should switch on and off certain viewing layers and should comply with requirements of IHO S-52 Presentation Library Edition 4.0.</w:t>
            </w:r>
          </w:p>
        </w:tc>
      </w:tr>
      <w:tr w:rsidR="004F582E" w14:paraId="6B2E1431" w14:textId="77777777" w:rsidTr="00CB4150">
        <w:trPr>
          <w:tblHeader/>
        </w:trPr>
        <w:tc>
          <w:tcPr>
            <w:tcW w:w="9526" w:type="dxa"/>
            <w:gridSpan w:val="4"/>
            <w:shd w:val="clear" w:color="auto" w:fill="CCFFCC"/>
            <w:vAlign w:val="center"/>
          </w:tcPr>
          <w:p w14:paraId="37163CFA" w14:textId="77777777" w:rsidR="004F582E" w:rsidRPr="004065B1" w:rsidRDefault="004F582E" w:rsidP="00CB4150">
            <w:r w:rsidRPr="000A066E">
              <w:rPr>
                <w:b/>
              </w:rPr>
              <w:t>Setup</w:t>
            </w:r>
          </w:p>
        </w:tc>
      </w:tr>
      <w:tr w:rsidR="004F582E" w14:paraId="6B915C9B" w14:textId="77777777" w:rsidTr="00CB4150">
        <w:trPr>
          <w:tblHeader/>
        </w:trPr>
        <w:tc>
          <w:tcPr>
            <w:tcW w:w="9526" w:type="dxa"/>
            <w:gridSpan w:val="4"/>
            <w:vAlign w:val="center"/>
          </w:tcPr>
          <w:p w14:paraId="61C97FAE" w14:textId="77777777" w:rsidR="00156416" w:rsidRPr="00E0664B" w:rsidRDefault="00156416" w:rsidP="00156416">
            <w:pPr>
              <w:rPr>
                <w:i/>
              </w:rPr>
            </w:pPr>
            <w:r w:rsidRPr="00E0664B">
              <w:rPr>
                <w:i/>
              </w:rPr>
              <w:t>Load cell AA5STNDR.000 from 3.1 ENC Display\Standard\ENC_ROOT with the following settings:</w:t>
            </w:r>
          </w:p>
          <w:p w14:paraId="0A341500" w14:textId="296612C3" w:rsidR="00156416" w:rsidRPr="00E0664B" w:rsidRDefault="00156416" w:rsidP="00156416">
            <w:pPr>
              <w:rPr>
                <w:i/>
              </w:rPr>
            </w:pPr>
            <w:r w:rsidRPr="00E0664B">
              <w:rPr>
                <w:i/>
              </w:rPr>
              <w:t xml:space="preserve">Select </w:t>
            </w:r>
            <w:r w:rsidR="00DE09B9">
              <w:rPr>
                <w:i/>
              </w:rPr>
              <w:t>Display Category</w:t>
            </w:r>
            <w:r w:rsidRPr="00E0664B">
              <w:rPr>
                <w:i/>
              </w:rPr>
              <w:t xml:space="preserve"> Standard</w:t>
            </w:r>
          </w:p>
          <w:p w14:paraId="0B164BDD" w14:textId="4BEA9603" w:rsidR="00156416" w:rsidRPr="00E0664B" w:rsidRDefault="00156416" w:rsidP="00156416">
            <w:pPr>
              <w:rPr>
                <w:i/>
              </w:rPr>
            </w:pPr>
            <w:r w:rsidRPr="00E0664B">
              <w:rPr>
                <w:i/>
              </w:rPr>
              <w:t xml:space="preserve">Set the </w:t>
            </w:r>
            <w:r w:rsidR="0069033B">
              <w:rPr>
                <w:i/>
              </w:rPr>
              <w:t xml:space="preserve">Safety Contour </w:t>
            </w:r>
            <w:r w:rsidRPr="00E0664B">
              <w:rPr>
                <w:i/>
              </w:rPr>
              <w:t xml:space="preserve">value to 10 m </w:t>
            </w:r>
          </w:p>
          <w:p w14:paraId="71690CDD" w14:textId="0189BC66" w:rsidR="00156416" w:rsidRPr="00E0664B" w:rsidRDefault="00156416" w:rsidP="00156416">
            <w:pPr>
              <w:rPr>
                <w:i/>
              </w:rPr>
            </w:pPr>
            <w:r w:rsidRPr="00E0664B">
              <w:rPr>
                <w:i/>
              </w:rPr>
              <w:t xml:space="preserve">Set the </w:t>
            </w:r>
            <w:r w:rsidR="0069033B">
              <w:rPr>
                <w:i/>
              </w:rPr>
              <w:t xml:space="preserve">Safety Depth  </w:t>
            </w:r>
            <w:r w:rsidRPr="00E0664B">
              <w:rPr>
                <w:i/>
              </w:rPr>
              <w:t xml:space="preserve">value to 10 m </w:t>
            </w:r>
          </w:p>
          <w:p w14:paraId="661F613C" w14:textId="77777777" w:rsidR="00156416" w:rsidRPr="00E0664B" w:rsidRDefault="00156416" w:rsidP="00156416">
            <w:pPr>
              <w:rPr>
                <w:i/>
              </w:rPr>
            </w:pPr>
            <w:r w:rsidRPr="00E0664B">
              <w:rPr>
                <w:i/>
              </w:rPr>
              <w:t>Select Symbolized Boundaries</w:t>
            </w:r>
          </w:p>
          <w:p w14:paraId="5CE22AD0" w14:textId="6EBD6669" w:rsidR="004F582E" w:rsidRPr="004065B1" w:rsidRDefault="00156416" w:rsidP="0015459E">
            <w:r w:rsidRPr="00E0664B">
              <w:rPr>
                <w:i/>
              </w:rPr>
              <w:t xml:space="preserve">Select </w:t>
            </w:r>
            <w:r w:rsidR="0015459E">
              <w:rPr>
                <w:i/>
              </w:rPr>
              <w:t>Paper chart</w:t>
            </w:r>
            <w:r w:rsidR="0015459E" w:rsidRPr="00E0664B">
              <w:rPr>
                <w:i/>
              </w:rPr>
              <w:t xml:space="preserve"> </w:t>
            </w:r>
            <w:r w:rsidR="0069033B">
              <w:rPr>
                <w:i/>
              </w:rPr>
              <w:t>p</w:t>
            </w:r>
            <w:r w:rsidRPr="00E0664B">
              <w:rPr>
                <w:i/>
              </w:rPr>
              <w:t xml:space="preserve">oint </w:t>
            </w:r>
            <w:r w:rsidR="0069033B">
              <w:rPr>
                <w:i/>
              </w:rPr>
              <w:t>s</w:t>
            </w:r>
            <w:r w:rsidRPr="00E0664B">
              <w:rPr>
                <w:i/>
              </w:rPr>
              <w:t>ymbols.</w:t>
            </w:r>
          </w:p>
        </w:tc>
      </w:tr>
      <w:tr w:rsidR="004F582E" w14:paraId="3D4CB6E1" w14:textId="77777777" w:rsidTr="00CB4150">
        <w:trPr>
          <w:tblHeader/>
        </w:trPr>
        <w:tc>
          <w:tcPr>
            <w:tcW w:w="9526" w:type="dxa"/>
            <w:gridSpan w:val="4"/>
            <w:shd w:val="clear" w:color="auto" w:fill="CCFFCC"/>
            <w:vAlign w:val="center"/>
          </w:tcPr>
          <w:p w14:paraId="429A877E" w14:textId="77777777" w:rsidR="004F582E" w:rsidRPr="004065B1" w:rsidRDefault="004F582E" w:rsidP="00CB4150">
            <w:r w:rsidRPr="000A066E">
              <w:rPr>
                <w:b/>
              </w:rPr>
              <w:t>Action</w:t>
            </w:r>
          </w:p>
        </w:tc>
      </w:tr>
      <w:tr w:rsidR="004F582E" w14:paraId="701E8A1A" w14:textId="77777777" w:rsidTr="00CB4150">
        <w:trPr>
          <w:tblHeader/>
        </w:trPr>
        <w:tc>
          <w:tcPr>
            <w:tcW w:w="9526" w:type="dxa"/>
            <w:gridSpan w:val="4"/>
            <w:vAlign w:val="center"/>
          </w:tcPr>
          <w:p w14:paraId="4310A1DE" w14:textId="77777777" w:rsidR="004F582E" w:rsidRPr="00E0664B" w:rsidRDefault="00156416" w:rsidP="002164D3">
            <w:pPr>
              <w:jc w:val="left"/>
              <w:rPr>
                <w:i/>
              </w:rPr>
            </w:pPr>
            <w:r w:rsidRPr="00E0664B">
              <w:rPr>
                <w:i/>
              </w:rPr>
              <w:t>Switch on Standard Display.</w:t>
            </w:r>
            <w:r w:rsidR="00036CC9" w:rsidRPr="00E0664B">
              <w:rPr>
                <w:i/>
              </w:rPr>
              <w:t xml:space="preserve"> </w:t>
            </w:r>
            <w:r w:rsidRPr="00E0664B">
              <w:rPr>
                <w:i/>
              </w:rPr>
              <w:t>Check that ECDIS HMI contains standardized controls that can switch on and off certain objects from the chart</w:t>
            </w:r>
          </w:p>
        </w:tc>
      </w:tr>
      <w:tr w:rsidR="004F582E" w14:paraId="7A1AF488" w14:textId="77777777" w:rsidTr="00CB4150">
        <w:trPr>
          <w:tblHeader/>
        </w:trPr>
        <w:tc>
          <w:tcPr>
            <w:tcW w:w="9526" w:type="dxa"/>
            <w:gridSpan w:val="4"/>
            <w:shd w:val="clear" w:color="auto" w:fill="CCFFCC"/>
            <w:vAlign w:val="center"/>
          </w:tcPr>
          <w:p w14:paraId="5EA4FA16" w14:textId="77777777" w:rsidR="004F582E" w:rsidRPr="004065B1" w:rsidRDefault="004F582E" w:rsidP="00CB4150">
            <w:r w:rsidRPr="000A066E">
              <w:rPr>
                <w:b/>
              </w:rPr>
              <w:t>Results</w:t>
            </w:r>
          </w:p>
        </w:tc>
      </w:tr>
      <w:tr w:rsidR="004F582E" w14:paraId="265E7836" w14:textId="77777777" w:rsidTr="00CB4150">
        <w:trPr>
          <w:tblHeader/>
        </w:trPr>
        <w:tc>
          <w:tcPr>
            <w:tcW w:w="9526" w:type="dxa"/>
            <w:gridSpan w:val="4"/>
            <w:vAlign w:val="center"/>
          </w:tcPr>
          <w:p w14:paraId="7723FDBD" w14:textId="77777777" w:rsidR="00156416" w:rsidRPr="00E0664B" w:rsidRDefault="00156416" w:rsidP="00156416">
            <w:pPr>
              <w:jc w:val="left"/>
              <w:rPr>
                <w:i/>
              </w:rPr>
            </w:pPr>
            <w:r w:rsidRPr="00E0664B">
              <w:rPr>
                <w:i/>
              </w:rPr>
              <w:t>Confirm that the following controls are available at ECDIS HMI</w:t>
            </w:r>
          </w:p>
          <w:p w14:paraId="3ACA3113" w14:textId="77777777" w:rsidR="00156416" w:rsidRPr="00E0664B" w:rsidRDefault="00156416" w:rsidP="00156416">
            <w:pPr>
              <w:jc w:val="left"/>
              <w:rPr>
                <w:i/>
              </w:rPr>
            </w:pPr>
            <w:r w:rsidRPr="00E0664B">
              <w:rPr>
                <w:i/>
              </w:rPr>
              <w:t>Drying line</w:t>
            </w:r>
          </w:p>
          <w:p w14:paraId="79C971A7" w14:textId="77777777" w:rsidR="00156416" w:rsidRPr="00E0664B" w:rsidRDefault="00156416" w:rsidP="00156416">
            <w:pPr>
              <w:jc w:val="left"/>
              <w:rPr>
                <w:i/>
              </w:rPr>
            </w:pPr>
            <w:r w:rsidRPr="00E0664B">
              <w:rPr>
                <w:i/>
              </w:rPr>
              <w:t>Buoys, beacons, aids to navigation</w:t>
            </w:r>
          </w:p>
          <w:p w14:paraId="401A0602" w14:textId="77777777" w:rsidR="00156416" w:rsidRPr="00E0664B" w:rsidRDefault="00156416" w:rsidP="00156416">
            <w:pPr>
              <w:jc w:val="left"/>
              <w:rPr>
                <w:i/>
              </w:rPr>
            </w:pPr>
            <w:r w:rsidRPr="00E0664B">
              <w:rPr>
                <w:i/>
              </w:rPr>
              <w:t xml:space="preserve">   Buoys, beacons, structures</w:t>
            </w:r>
          </w:p>
          <w:p w14:paraId="41655BC2" w14:textId="77777777" w:rsidR="00156416" w:rsidRPr="00E0664B" w:rsidRDefault="00156416" w:rsidP="00156416">
            <w:pPr>
              <w:jc w:val="left"/>
              <w:rPr>
                <w:i/>
              </w:rPr>
            </w:pPr>
            <w:r w:rsidRPr="00E0664B">
              <w:rPr>
                <w:i/>
              </w:rPr>
              <w:t xml:space="preserve">   Lights</w:t>
            </w:r>
          </w:p>
          <w:p w14:paraId="687E03EE" w14:textId="77777777" w:rsidR="00156416" w:rsidRPr="00E0664B" w:rsidRDefault="00156416" w:rsidP="00156416">
            <w:pPr>
              <w:jc w:val="left"/>
              <w:rPr>
                <w:i/>
              </w:rPr>
            </w:pPr>
            <w:r w:rsidRPr="00E0664B">
              <w:rPr>
                <w:i/>
              </w:rPr>
              <w:t xml:space="preserve">Boundaries and limits </w:t>
            </w:r>
          </w:p>
          <w:p w14:paraId="4569B53A" w14:textId="77777777" w:rsidR="00156416" w:rsidRPr="00E0664B" w:rsidRDefault="00156416" w:rsidP="00156416">
            <w:pPr>
              <w:jc w:val="left"/>
              <w:rPr>
                <w:i/>
              </w:rPr>
            </w:pPr>
            <w:r w:rsidRPr="00E0664B">
              <w:rPr>
                <w:i/>
              </w:rPr>
              <w:t xml:space="preserve">Prohibited and restricted areas </w:t>
            </w:r>
          </w:p>
          <w:p w14:paraId="035A3DE7" w14:textId="77777777" w:rsidR="00156416" w:rsidRPr="00E0664B" w:rsidRDefault="00156416" w:rsidP="00156416">
            <w:pPr>
              <w:jc w:val="left"/>
              <w:rPr>
                <w:i/>
              </w:rPr>
            </w:pPr>
            <w:r w:rsidRPr="00E0664B">
              <w:rPr>
                <w:i/>
              </w:rPr>
              <w:t>Chart scale boundaries</w:t>
            </w:r>
          </w:p>
          <w:p w14:paraId="38057380" w14:textId="77777777" w:rsidR="00156416" w:rsidRPr="00E0664B" w:rsidRDefault="00156416" w:rsidP="00156416">
            <w:pPr>
              <w:jc w:val="left"/>
              <w:rPr>
                <w:i/>
              </w:rPr>
            </w:pPr>
            <w:r w:rsidRPr="00E0664B">
              <w:rPr>
                <w:i/>
              </w:rPr>
              <w:t>Cautionary notes</w:t>
            </w:r>
          </w:p>
          <w:p w14:paraId="442CD243" w14:textId="77777777" w:rsidR="00156416" w:rsidRPr="00E0664B" w:rsidRDefault="00156416" w:rsidP="00156416">
            <w:pPr>
              <w:jc w:val="left"/>
              <w:rPr>
                <w:i/>
              </w:rPr>
            </w:pPr>
            <w:r w:rsidRPr="00E0664B">
              <w:rPr>
                <w:i/>
              </w:rPr>
              <w:t>Ships’ routeing systems and ferry routes</w:t>
            </w:r>
          </w:p>
          <w:p w14:paraId="068B293D" w14:textId="77777777" w:rsidR="00156416" w:rsidRPr="00E0664B" w:rsidRDefault="00156416" w:rsidP="00156416">
            <w:pPr>
              <w:jc w:val="left"/>
              <w:rPr>
                <w:i/>
              </w:rPr>
            </w:pPr>
            <w:r w:rsidRPr="00E0664B">
              <w:rPr>
                <w:i/>
              </w:rPr>
              <w:t>Archipelagic sea lanes</w:t>
            </w:r>
          </w:p>
          <w:p w14:paraId="23B9B4EC" w14:textId="77777777" w:rsidR="004F582E" w:rsidRPr="00E0664B" w:rsidRDefault="00156416" w:rsidP="00156416">
            <w:pPr>
              <w:jc w:val="left"/>
              <w:rPr>
                <w:i/>
              </w:rPr>
            </w:pPr>
            <w:r w:rsidRPr="00E0664B">
              <w:rPr>
                <w:i/>
              </w:rPr>
              <w:t>Miscellaneous</w:t>
            </w:r>
          </w:p>
        </w:tc>
      </w:tr>
    </w:tbl>
    <w:p w14:paraId="1136651F" w14:textId="77777777" w:rsidR="00156416" w:rsidRDefault="00156416" w:rsidP="004F582E"/>
    <w:p w14:paraId="6ED1FDE5" w14:textId="77777777" w:rsidR="00156416" w:rsidRDefault="00156416" w:rsidP="004F582E">
      <w:r>
        <w:br w:type="page"/>
      </w:r>
    </w:p>
    <w:p w14:paraId="09063DC5" w14:textId="77777777" w:rsidR="00156416" w:rsidRDefault="00156416" w:rsidP="0015641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909440" w14:textId="77777777" w:rsidTr="000946D3">
        <w:trPr>
          <w:tblHeader/>
        </w:trPr>
        <w:tc>
          <w:tcPr>
            <w:tcW w:w="9526" w:type="dxa"/>
            <w:shd w:val="clear" w:color="auto" w:fill="CCFFCC"/>
            <w:vAlign w:val="center"/>
          </w:tcPr>
          <w:p w14:paraId="4F7C608B" w14:textId="77777777" w:rsidR="00156416" w:rsidRPr="004065B1" w:rsidRDefault="00156416" w:rsidP="000946D3">
            <w:r w:rsidRPr="000A066E">
              <w:rPr>
                <w:b/>
              </w:rPr>
              <w:t>Action</w:t>
            </w:r>
          </w:p>
        </w:tc>
      </w:tr>
      <w:tr w:rsidR="000115C9" w14:paraId="5AA4D32B" w14:textId="77777777" w:rsidTr="000946D3">
        <w:trPr>
          <w:tblHeader/>
        </w:trPr>
        <w:tc>
          <w:tcPr>
            <w:tcW w:w="9526" w:type="dxa"/>
            <w:vAlign w:val="center"/>
          </w:tcPr>
          <w:p w14:paraId="529460B2" w14:textId="77777777" w:rsidR="000115C9" w:rsidRPr="00E0664B" w:rsidRDefault="000115C9" w:rsidP="000946D3">
            <w:pPr>
              <w:rPr>
                <w:i/>
              </w:rPr>
            </w:pPr>
            <w:r w:rsidRPr="00E0664B">
              <w:rPr>
                <w:i/>
              </w:rPr>
              <w:t>Switch off all controls and switch on only the “</w:t>
            </w:r>
            <w:r w:rsidRPr="00E0664B">
              <w:rPr>
                <w:b/>
                <w:i/>
              </w:rPr>
              <w:t>Drying line</w:t>
            </w:r>
            <w:r w:rsidRPr="00E0664B">
              <w:rPr>
                <w:i/>
              </w:rPr>
              <w:t xml:space="preserve">” control. </w:t>
            </w:r>
          </w:p>
          <w:p w14:paraId="214E79D6" w14:textId="77777777" w:rsidR="000115C9" w:rsidRPr="00E0664B" w:rsidRDefault="000115C9" w:rsidP="000946D3">
            <w:pPr>
              <w:rPr>
                <w:i/>
              </w:rPr>
            </w:pPr>
            <w:r w:rsidRPr="00E0664B">
              <w:rPr>
                <w:i/>
              </w:rPr>
              <w:t>Verify that the objects are displayed correctly as presented in the plot.</w:t>
            </w:r>
          </w:p>
        </w:tc>
      </w:tr>
      <w:tr w:rsidR="000115C9" w14:paraId="1805D870" w14:textId="77777777" w:rsidTr="00D7676B">
        <w:trPr>
          <w:tblHeader/>
        </w:trPr>
        <w:tc>
          <w:tcPr>
            <w:tcW w:w="9526" w:type="dxa"/>
            <w:tcBorders>
              <w:bottom w:val="single" w:sz="4" w:space="0" w:color="auto"/>
            </w:tcBorders>
            <w:shd w:val="clear" w:color="auto" w:fill="CCFFCC"/>
            <w:vAlign w:val="center"/>
          </w:tcPr>
          <w:p w14:paraId="0045FCF4" w14:textId="77777777" w:rsidR="000115C9" w:rsidRPr="004065B1" w:rsidRDefault="000115C9" w:rsidP="000946D3">
            <w:r w:rsidRPr="000A066E">
              <w:rPr>
                <w:b/>
              </w:rPr>
              <w:t>Results</w:t>
            </w:r>
          </w:p>
        </w:tc>
      </w:tr>
      <w:tr w:rsidR="000115C9" w14:paraId="29F512A9" w14:textId="77777777" w:rsidTr="00D7676B">
        <w:trPr>
          <w:tblHeader/>
        </w:trPr>
        <w:tc>
          <w:tcPr>
            <w:tcW w:w="9526" w:type="dxa"/>
            <w:tcBorders>
              <w:bottom w:val="nil"/>
            </w:tcBorders>
            <w:vAlign w:val="center"/>
          </w:tcPr>
          <w:p w14:paraId="334CF238" w14:textId="571A2C19" w:rsidR="000115C9" w:rsidRPr="00E0664B" w:rsidRDefault="000115C9" w:rsidP="000946D3">
            <w:pPr>
              <w:jc w:val="left"/>
              <w:rPr>
                <w:i/>
              </w:rPr>
            </w:pPr>
            <w:r w:rsidRPr="00E0664B">
              <w:rPr>
                <w:i/>
              </w:rPr>
              <w:t>The objects are shown as presented in the screen plot below</w:t>
            </w:r>
            <w:r w:rsidR="009D2C41">
              <w:rPr>
                <w:i/>
              </w:rPr>
              <w:t xml:space="preserve"> (scale 1:70 000)</w:t>
            </w:r>
          </w:p>
        </w:tc>
      </w:tr>
      <w:tr w:rsidR="00156416" w14:paraId="6F8B33A6" w14:textId="77777777" w:rsidTr="00D7676B">
        <w:trPr>
          <w:tblHeader/>
        </w:trPr>
        <w:tc>
          <w:tcPr>
            <w:tcW w:w="9526" w:type="dxa"/>
            <w:tcBorders>
              <w:top w:val="nil"/>
            </w:tcBorders>
            <w:vAlign w:val="center"/>
          </w:tcPr>
          <w:p w14:paraId="39D9B1EA" w14:textId="77777777" w:rsidR="00156416" w:rsidRPr="0015247B" w:rsidRDefault="0018522C" w:rsidP="000946D3">
            <w:pPr>
              <w:jc w:val="center"/>
            </w:pPr>
            <w:r>
              <w:rPr>
                <w:noProof/>
                <w:lang w:val="fr-FR" w:eastAsia="fr-FR"/>
              </w:rPr>
              <w:drawing>
                <wp:inline distT="0" distB="0" distL="0" distR="0" wp14:anchorId="15C4B8DF" wp14:editId="36F4F716">
                  <wp:extent cx="5724525" cy="4619625"/>
                  <wp:effectExtent l="0" t="0" r="9525" b="9525"/>
                  <wp:docPr id="36" name="Picture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tc>
      </w:tr>
    </w:tbl>
    <w:p w14:paraId="4A4958BF" w14:textId="77777777" w:rsidR="00156416" w:rsidRDefault="00156416" w:rsidP="00156416"/>
    <w:p w14:paraId="7ADE7186"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156416" w14:paraId="5D72ED20" w14:textId="77777777" w:rsidTr="000946D3">
        <w:trPr>
          <w:tblHeader/>
        </w:trPr>
        <w:tc>
          <w:tcPr>
            <w:tcW w:w="9526" w:type="dxa"/>
            <w:shd w:val="clear" w:color="auto" w:fill="CCFFCC"/>
            <w:vAlign w:val="center"/>
          </w:tcPr>
          <w:p w14:paraId="42B60F3A" w14:textId="77777777" w:rsidR="00156416" w:rsidRPr="004065B1" w:rsidRDefault="00156416" w:rsidP="000946D3">
            <w:r w:rsidRPr="000A066E">
              <w:rPr>
                <w:b/>
              </w:rPr>
              <w:lastRenderedPageBreak/>
              <w:t>Action</w:t>
            </w:r>
          </w:p>
        </w:tc>
      </w:tr>
      <w:tr w:rsidR="000115C9" w14:paraId="500F0BBB" w14:textId="77777777" w:rsidTr="000946D3">
        <w:trPr>
          <w:tblHeader/>
        </w:trPr>
        <w:tc>
          <w:tcPr>
            <w:tcW w:w="9526" w:type="dxa"/>
            <w:vAlign w:val="center"/>
          </w:tcPr>
          <w:p w14:paraId="1CFFC24A" w14:textId="77777777" w:rsidR="000115C9" w:rsidRPr="00E0664B" w:rsidRDefault="000115C9" w:rsidP="000115C9">
            <w:pPr>
              <w:rPr>
                <w:i/>
              </w:rPr>
            </w:pPr>
            <w:r w:rsidRPr="00E0664B">
              <w:rPr>
                <w:i/>
              </w:rPr>
              <w:t>Switch off all controls and switch on only the “</w:t>
            </w:r>
            <w:r w:rsidRPr="00E0664B">
              <w:rPr>
                <w:b/>
                <w:i/>
              </w:rPr>
              <w:t>Buoys, beacons, aids to navigation</w:t>
            </w:r>
            <w:r w:rsidRPr="00E0664B">
              <w:rPr>
                <w:i/>
              </w:rPr>
              <w:t xml:space="preserve">” control. </w:t>
            </w:r>
          </w:p>
          <w:p w14:paraId="1ACD464F" w14:textId="77777777" w:rsidR="000115C9" w:rsidRPr="00E0664B" w:rsidRDefault="000115C9" w:rsidP="000115C9">
            <w:pPr>
              <w:rPr>
                <w:i/>
              </w:rPr>
            </w:pPr>
            <w:r w:rsidRPr="00E0664B">
              <w:rPr>
                <w:i/>
              </w:rPr>
              <w:t>Verify that the objects are displayed correctly as presented in the plot.</w:t>
            </w:r>
          </w:p>
        </w:tc>
      </w:tr>
      <w:tr w:rsidR="000115C9" w14:paraId="372B96AB" w14:textId="77777777" w:rsidTr="00D7676B">
        <w:trPr>
          <w:tblHeader/>
        </w:trPr>
        <w:tc>
          <w:tcPr>
            <w:tcW w:w="9526" w:type="dxa"/>
            <w:tcBorders>
              <w:bottom w:val="single" w:sz="4" w:space="0" w:color="auto"/>
            </w:tcBorders>
            <w:shd w:val="clear" w:color="auto" w:fill="CCFFCC"/>
            <w:vAlign w:val="center"/>
          </w:tcPr>
          <w:p w14:paraId="6C41E643" w14:textId="77777777" w:rsidR="000115C9" w:rsidRPr="004065B1" w:rsidRDefault="000115C9" w:rsidP="000946D3">
            <w:r w:rsidRPr="000A066E">
              <w:rPr>
                <w:b/>
              </w:rPr>
              <w:t>Results</w:t>
            </w:r>
          </w:p>
        </w:tc>
      </w:tr>
      <w:tr w:rsidR="000115C9" w14:paraId="1888597D" w14:textId="77777777" w:rsidTr="00D7676B">
        <w:trPr>
          <w:tblHeader/>
        </w:trPr>
        <w:tc>
          <w:tcPr>
            <w:tcW w:w="9526" w:type="dxa"/>
            <w:tcBorders>
              <w:bottom w:val="nil"/>
            </w:tcBorders>
            <w:vAlign w:val="center"/>
          </w:tcPr>
          <w:p w14:paraId="1E40018E" w14:textId="77777777" w:rsidR="000115C9" w:rsidRPr="00E0664B" w:rsidRDefault="000115C9" w:rsidP="000946D3">
            <w:pPr>
              <w:jc w:val="left"/>
              <w:rPr>
                <w:i/>
              </w:rPr>
            </w:pPr>
            <w:r w:rsidRPr="00E0664B">
              <w:rPr>
                <w:i/>
              </w:rPr>
              <w:t>The objects are shown as presented in the screen plot below</w:t>
            </w:r>
          </w:p>
        </w:tc>
      </w:tr>
      <w:tr w:rsidR="00156416" w14:paraId="750F5D5B" w14:textId="77777777" w:rsidTr="00D7676B">
        <w:trPr>
          <w:tblHeader/>
        </w:trPr>
        <w:tc>
          <w:tcPr>
            <w:tcW w:w="9526" w:type="dxa"/>
            <w:tcBorders>
              <w:top w:val="nil"/>
            </w:tcBorders>
            <w:vAlign w:val="center"/>
          </w:tcPr>
          <w:p w14:paraId="41DDCD07" w14:textId="622A496E" w:rsidR="00156416" w:rsidRPr="0015247B" w:rsidRDefault="00D562D2" w:rsidP="000946D3">
            <w:pPr>
              <w:jc w:val="center"/>
            </w:pPr>
            <w:r w:rsidRPr="00D562D2">
              <w:rPr>
                <w:noProof/>
                <w:lang w:val="fr-FR" w:eastAsia="fr-FR"/>
              </w:rPr>
              <w:drawing>
                <wp:inline distT="0" distB="0" distL="0" distR="0" wp14:anchorId="01C1463A" wp14:editId="39F01066">
                  <wp:extent cx="6021094" cy="4843054"/>
                  <wp:effectExtent l="0" t="0" r="0" b="0"/>
                  <wp:docPr id="87" name="Picture 87" descr="C:\msdokut\STANDARDIT\IHO\ENCWG\work 2017\S-64, New picture originals 20may2017\3.1.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work 2017\S-64, New picture originals 20may2017\3.1.4 picture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2001" cy="4851827"/>
                          </a:xfrm>
                          <a:prstGeom prst="rect">
                            <a:avLst/>
                          </a:prstGeom>
                          <a:noFill/>
                          <a:ln>
                            <a:noFill/>
                          </a:ln>
                        </pic:spPr>
                      </pic:pic>
                    </a:graphicData>
                  </a:graphic>
                </wp:inline>
              </w:drawing>
            </w:r>
            <w:r w:rsidRPr="00D562D2">
              <w:rPr>
                <w:noProof/>
                <w:lang w:eastAsia="en-GB"/>
              </w:rPr>
              <w:t xml:space="preserve"> </w:t>
            </w:r>
          </w:p>
        </w:tc>
      </w:tr>
    </w:tbl>
    <w:p w14:paraId="697D67C3" w14:textId="77777777" w:rsidR="00156416" w:rsidRDefault="00156416" w:rsidP="00156416"/>
    <w:p w14:paraId="0B029FD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9D14EA2" w14:textId="77777777" w:rsidTr="000946D3">
        <w:trPr>
          <w:tblHeader/>
        </w:trPr>
        <w:tc>
          <w:tcPr>
            <w:tcW w:w="9526" w:type="dxa"/>
            <w:shd w:val="clear" w:color="auto" w:fill="CCFFCC"/>
            <w:vAlign w:val="center"/>
          </w:tcPr>
          <w:p w14:paraId="7EBB12E8" w14:textId="77777777" w:rsidR="00156416" w:rsidRPr="004065B1" w:rsidRDefault="00156416" w:rsidP="000946D3">
            <w:r w:rsidRPr="000A066E">
              <w:rPr>
                <w:b/>
              </w:rPr>
              <w:lastRenderedPageBreak/>
              <w:t>Action</w:t>
            </w:r>
          </w:p>
        </w:tc>
      </w:tr>
      <w:tr w:rsidR="000115C9" w14:paraId="61A7AE51" w14:textId="77777777" w:rsidTr="000946D3">
        <w:trPr>
          <w:tblHeader/>
        </w:trPr>
        <w:tc>
          <w:tcPr>
            <w:tcW w:w="9526" w:type="dxa"/>
            <w:vAlign w:val="center"/>
          </w:tcPr>
          <w:p w14:paraId="1DC27C8A" w14:textId="77777777" w:rsidR="000115C9" w:rsidRPr="00E0664B" w:rsidRDefault="000115C9" w:rsidP="000946D3">
            <w:pPr>
              <w:rPr>
                <w:i/>
              </w:rPr>
            </w:pPr>
            <w:r w:rsidRPr="00E0664B">
              <w:rPr>
                <w:i/>
              </w:rPr>
              <w:t>Switch off all controls and switch on only the “</w:t>
            </w:r>
            <w:r w:rsidRPr="00E0664B">
              <w:rPr>
                <w:b/>
                <w:i/>
              </w:rPr>
              <w:t>Boundaries and limits</w:t>
            </w:r>
            <w:r w:rsidRPr="00E0664B">
              <w:rPr>
                <w:i/>
              </w:rPr>
              <w:t xml:space="preserve">” control. </w:t>
            </w:r>
          </w:p>
          <w:p w14:paraId="49306BE3" w14:textId="77777777" w:rsidR="000115C9" w:rsidRPr="00E0664B" w:rsidRDefault="000115C9" w:rsidP="000946D3">
            <w:pPr>
              <w:rPr>
                <w:i/>
              </w:rPr>
            </w:pPr>
            <w:r w:rsidRPr="00E0664B">
              <w:rPr>
                <w:i/>
              </w:rPr>
              <w:t>Verify that the objects are displayed correctly as presented in the plot.</w:t>
            </w:r>
          </w:p>
        </w:tc>
      </w:tr>
      <w:tr w:rsidR="000115C9" w14:paraId="757A0AFB" w14:textId="77777777" w:rsidTr="00D7676B">
        <w:trPr>
          <w:tblHeader/>
        </w:trPr>
        <w:tc>
          <w:tcPr>
            <w:tcW w:w="9526" w:type="dxa"/>
            <w:tcBorders>
              <w:bottom w:val="single" w:sz="4" w:space="0" w:color="auto"/>
            </w:tcBorders>
            <w:shd w:val="clear" w:color="auto" w:fill="CCFFCC"/>
            <w:vAlign w:val="center"/>
          </w:tcPr>
          <w:p w14:paraId="78D744DF" w14:textId="77777777" w:rsidR="000115C9" w:rsidRPr="004065B1" w:rsidRDefault="000115C9" w:rsidP="000946D3">
            <w:r w:rsidRPr="000A066E">
              <w:rPr>
                <w:b/>
              </w:rPr>
              <w:t>Results</w:t>
            </w:r>
          </w:p>
        </w:tc>
      </w:tr>
      <w:tr w:rsidR="000115C9" w14:paraId="4A8ADB86" w14:textId="77777777" w:rsidTr="00D7676B">
        <w:trPr>
          <w:tblHeader/>
        </w:trPr>
        <w:tc>
          <w:tcPr>
            <w:tcW w:w="9526" w:type="dxa"/>
            <w:tcBorders>
              <w:bottom w:val="nil"/>
            </w:tcBorders>
            <w:vAlign w:val="center"/>
          </w:tcPr>
          <w:p w14:paraId="660435A5" w14:textId="77777777" w:rsidR="000115C9" w:rsidRPr="00E0664B" w:rsidRDefault="000115C9" w:rsidP="000946D3">
            <w:pPr>
              <w:jc w:val="left"/>
              <w:rPr>
                <w:i/>
              </w:rPr>
            </w:pPr>
            <w:r w:rsidRPr="00E0664B">
              <w:rPr>
                <w:i/>
              </w:rPr>
              <w:t>The objects are shown as presented in the screen plot below</w:t>
            </w:r>
          </w:p>
        </w:tc>
      </w:tr>
      <w:tr w:rsidR="00156416" w14:paraId="49E68011" w14:textId="77777777" w:rsidTr="00D7676B">
        <w:trPr>
          <w:tblHeader/>
        </w:trPr>
        <w:tc>
          <w:tcPr>
            <w:tcW w:w="9526" w:type="dxa"/>
            <w:tcBorders>
              <w:top w:val="nil"/>
            </w:tcBorders>
            <w:vAlign w:val="center"/>
          </w:tcPr>
          <w:p w14:paraId="4C1482B0" w14:textId="53CE3070" w:rsidR="00156416" w:rsidRPr="0015247B" w:rsidRDefault="00731CA6" w:rsidP="000946D3">
            <w:pPr>
              <w:jc w:val="center"/>
            </w:pPr>
            <w:r w:rsidRPr="00731CA6">
              <w:rPr>
                <w:noProof/>
                <w:lang w:val="fr-FR" w:eastAsia="fr-FR"/>
              </w:rPr>
              <w:drawing>
                <wp:inline distT="0" distB="0" distL="0" distR="0" wp14:anchorId="5D3B1620" wp14:editId="32F71CA9">
                  <wp:extent cx="5441627" cy="4378529"/>
                  <wp:effectExtent l="0" t="0" r="6985" b="3175"/>
                  <wp:docPr id="236" name="Picture 236" descr="C:\msdokut\STANDARDIT\IHO\ENCWG\Drafting 4.0.2 after Mar2016\New picture originals 23mar2016\3.1.4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ENCWG\Drafting 4.0.2 after Mar2016\New picture originals 23mar2016\3.1.4 picture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185" cy="4383806"/>
                          </a:xfrm>
                          <a:prstGeom prst="rect">
                            <a:avLst/>
                          </a:prstGeom>
                          <a:noFill/>
                          <a:ln>
                            <a:noFill/>
                          </a:ln>
                        </pic:spPr>
                      </pic:pic>
                    </a:graphicData>
                  </a:graphic>
                </wp:inline>
              </w:drawing>
            </w:r>
          </w:p>
        </w:tc>
      </w:tr>
    </w:tbl>
    <w:p w14:paraId="2ACBD5C2" w14:textId="77777777" w:rsidR="00156416" w:rsidRDefault="00156416" w:rsidP="00156416"/>
    <w:p w14:paraId="68D4353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77DDAD" w14:textId="77777777" w:rsidTr="000946D3">
        <w:trPr>
          <w:tblHeader/>
        </w:trPr>
        <w:tc>
          <w:tcPr>
            <w:tcW w:w="9526" w:type="dxa"/>
            <w:shd w:val="clear" w:color="auto" w:fill="CCFFCC"/>
            <w:vAlign w:val="center"/>
          </w:tcPr>
          <w:p w14:paraId="300957BE" w14:textId="77777777" w:rsidR="00156416" w:rsidRPr="004065B1" w:rsidRDefault="00156416" w:rsidP="000946D3">
            <w:r w:rsidRPr="000A066E">
              <w:rPr>
                <w:b/>
              </w:rPr>
              <w:lastRenderedPageBreak/>
              <w:t>Action</w:t>
            </w:r>
          </w:p>
        </w:tc>
      </w:tr>
      <w:tr w:rsidR="000115C9" w14:paraId="60229CDC" w14:textId="77777777" w:rsidTr="000946D3">
        <w:trPr>
          <w:tblHeader/>
        </w:trPr>
        <w:tc>
          <w:tcPr>
            <w:tcW w:w="9526" w:type="dxa"/>
            <w:vAlign w:val="center"/>
          </w:tcPr>
          <w:p w14:paraId="1E8024E5" w14:textId="77777777" w:rsidR="000115C9" w:rsidRPr="00E0664B" w:rsidRDefault="000115C9" w:rsidP="000946D3">
            <w:pPr>
              <w:rPr>
                <w:i/>
              </w:rPr>
            </w:pPr>
            <w:r w:rsidRPr="00E0664B">
              <w:rPr>
                <w:i/>
              </w:rPr>
              <w:t>Switch off all controls and switch on only the “</w:t>
            </w:r>
            <w:r w:rsidRPr="00E0664B">
              <w:rPr>
                <w:b/>
                <w:i/>
              </w:rPr>
              <w:t>Prohibited and restricted areas</w:t>
            </w:r>
            <w:r w:rsidRPr="00E0664B">
              <w:rPr>
                <w:i/>
              </w:rPr>
              <w:t xml:space="preserve">” control. </w:t>
            </w:r>
          </w:p>
          <w:p w14:paraId="35142029" w14:textId="77777777" w:rsidR="000115C9" w:rsidRPr="00E0664B" w:rsidRDefault="000115C9" w:rsidP="000946D3">
            <w:pPr>
              <w:rPr>
                <w:i/>
              </w:rPr>
            </w:pPr>
            <w:r w:rsidRPr="00E0664B">
              <w:rPr>
                <w:i/>
              </w:rPr>
              <w:t>Verify that the objects are displayed correctly as presented in the plot.</w:t>
            </w:r>
          </w:p>
        </w:tc>
      </w:tr>
      <w:tr w:rsidR="000115C9" w14:paraId="3597A338" w14:textId="77777777" w:rsidTr="00D7676B">
        <w:trPr>
          <w:tblHeader/>
        </w:trPr>
        <w:tc>
          <w:tcPr>
            <w:tcW w:w="9526" w:type="dxa"/>
            <w:tcBorders>
              <w:bottom w:val="single" w:sz="4" w:space="0" w:color="auto"/>
            </w:tcBorders>
            <w:shd w:val="clear" w:color="auto" w:fill="CCFFCC"/>
            <w:vAlign w:val="center"/>
          </w:tcPr>
          <w:p w14:paraId="2AE88734" w14:textId="77777777" w:rsidR="000115C9" w:rsidRPr="004065B1" w:rsidRDefault="000115C9" w:rsidP="000946D3">
            <w:r w:rsidRPr="000A066E">
              <w:rPr>
                <w:b/>
              </w:rPr>
              <w:t>Results</w:t>
            </w:r>
          </w:p>
        </w:tc>
      </w:tr>
      <w:tr w:rsidR="000115C9" w14:paraId="3A4081F5" w14:textId="77777777" w:rsidTr="00D7676B">
        <w:trPr>
          <w:tblHeader/>
        </w:trPr>
        <w:tc>
          <w:tcPr>
            <w:tcW w:w="9526" w:type="dxa"/>
            <w:tcBorders>
              <w:bottom w:val="nil"/>
            </w:tcBorders>
            <w:vAlign w:val="center"/>
          </w:tcPr>
          <w:p w14:paraId="155D6035" w14:textId="77777777" w:rsidR="000115C9" w:rsidRPr="00E0664B" w:rsidRDefault="000115C9" w:rsidP="000946D3">
            <w:pPr>
              <w:jc w:val="left"/>
              <w:rPr>
                <w:i/>
              </w:rPr>
            </w:pPr>
            <w:r w:rsidRPr="00E0664B">
              <w:rPr>
                <w:i/>
              </w:rPr>
              <w:t>The objects are shown as presented in the screen plot below</w:t>
            </w:r>
          </w:p>
        </w:tc>
      </w:tr>
      <w:tr w:rsidR="00156416" w14:paraId="72D284BE" w14:textId="77777777" w:rsidTr="00D7676B">
        <w:trPr>
          <w:tblHeader/>
        </w:trPr>
        <w:tc>
          <w:tcPr>
            <w:tcW w:w="9526" w:type="dxa"/>
            <w:tcBorders>
              <w:top w:val="nil"/>
            </w:tcBorders>
            <w:vAlign w:val="center"/>
          </w:tcPr>
          <w:p w14:paraId="57C67064" w14:textId="77777777" w:rsidR="00156416" w:rsidRPr="0015247B" w:rsidRDefault="0018522C" w:rsidP="000946D3">
            <w:pPr>
              <w:jc w:val="center"/>
            </w:pPr>
            <w:r>
              <w:rPr>
                <w:noProof/>
                <w:lang w:val="fr-FR" w:eastAsia="fr-FR"/>
              </w:rPr>
              <w:drawing>
                <wp:inline distT="0" distB="0" distL="0" distR="0" wp14:anchorId="1A9673DF" wp14:editId="18E7FBE5">
                  <wp:extent cx="5724525" cy="4591050"/>
                  <wp:effectExtent l="0" t="0" r="9525" b="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591050"/>
                          </a:xfrm>
                          <a:prstGeom prst="rect">
                            <a:avLst/>
                          </a:prstGeom>
                          <a:noFill/>
                          <a:ln>
                            <a:noFill/>
                          </a:ln>
                        </pic:spPr>
                      </pic:pic>
                    </a:graphicData>
                  </a:graphic>
                </wp:inline>
              </w:drawing>
            </w:r>
          </w:p>
        </w:tc>
      </w:tr>
    </w:tbl>
    <w:p w14:paraId="113B53C1" w14:textId="77777777" w:rsidR="00156416" w:rsidRDefault="00156416" w:rsidP="00156416"/>
    <w:p w14:paraId="2C08C7C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56592AE" w14:textId="77777777" w:rsidTr="000946D3">
        <w:trPr>
          <w:tblHeader/>
        </w:trPr>
        <w:tc>
          <w:tcPr>
            <w:tcW w:w="9526" w:type="dxa"/>
            <w:shd w:val="clear" w:color="auto" w:fill="CCFFCC"/>
            <w:vAlign w:val="center"/>
          </w:tcPr>
          <w:p w14:paraId="67E55E75" w14:textId="77777777" w:rsidR="00156416" w:rsidRPr="004065B1" w:rsidRDefault="00156416" w:rsidP="000946D3">
            <w:r w:rsidRPr="000A066E">
              <w:rPr>
                <w:b/>
              </w:rPr>
              <w:lastRenderedPageBreak/>
              <w:t>Action</w:t>
            </w:r>
          </w:p>
        </w:tc>
      </w:tr>
      <w:tr w:rsidR="000115C9" w14:paraId="6B58E14C" w14:textId="77777777" w:rsidTr="000946D3">
        <w:trPr>
          <w:tblHeader/>
        </w:trPr>
        <w:tc>
          <w:tcPr>
            <w:tcW w:w="9526" w:type="dxa"/>
            <w:vAlign w:val="center"/>
          </w:tcPr>
          <w:p w14:paraId="04B917CC" w14:textId="77777777" w:rsidR="000115C9" w:rsidRPr="00E0664B" w:rsidRDefault="000115C9" w:rsidP="000946D3">
            <w:pPr>
              <w:rPr>
                <w:i/>
              </w:rPr>
            </w:pPr>
            <w:r w:rsidRPr="00E0664B">
              <w:rPr>
                <w:i/>
              </w:rPr>
              <w:t>Switch off all controls and switch on only the “</w:t>
            </w:r>
            <w:r w:rsidRPr="00E0664B">
              <w:rPr>
                <w:b/>
                <w:i/>
              </w:rPr>
              <w:t>Cautionary notes</w:t>
            </w:r>
            <w:r w:rsidRPr="00E0664B">
              <w:rPr>
                <w:i/>
              </w:rPr>
              <w:t xml:space="preserve">” control. </w:t>
            </w:r>
          </w:p>
          <w:p w14:paraId="4BD2A6E1" w14:textId="77777777" w:rsidR="000115C9" w:rsidRPr="0015247B" w:rsidRDefault="000115C9" w:rsidP="000946D3">
            <w:r w:rsidRPr="00E0664B">
              <w:rPr>
                <w:i/>
              </w:rPr>
              <w:t>Verify that the objects are displayed correctly as presented in the plot.</w:t>
            </w:r>
          </w:p>
        </w:tc>
      </w:tr>
      <w:tr w:rsidR="000115C9" w14:paraId="576BDFA3" w14:textId="77777777" w:rsidTr="00D7676B">
        <w:trPr>
          <w:tblHeader/>
        </w:trPr>
        <w:tc>
          <w:tcPr>
            <w:tcW w:w="9526" w:type="dxa"/>
            <w:tcBorders>
              <w:bottom w:val="single" w:sz="4" w:space="0" w:color="auto"/>
            </w:tcBorders>
            <w:shd w:val="clear" w:color="auto" w:fill="CCFFCC"/>
            <w:vAlign w:val="center"/>
          </w:tcPr>
          <w:p w14:paraId="4BC81F76" w14:textId="77777777" w:rsidR="000115C9" w:rsidRPr="00E0664B" w:rsidRDefault="000115C9" w:rsidP="000946D3">
            <w:pPr>
              <w:rPr>
                <w:i/>
              </w:rPr>
            </w:pPr>
            <w:r w:rsidRPr="00E0664B">
              <w:rPr>
                <w:b/>
                <w:i/>
              </w:rPr>
              <w:t>Results</w:t>
            </w:r>
          </w:p>
        </w:tc>
      </w:tr>
      <w:tr w:rsidR="000115C9" w14:paraId="291125E8" w14:textId="77777777" w:rsidTr="00D7676B">
        <w:trPr>
          <w:tblHeader/>
        </w:trPr>
        <w:tc>
          <w:tcPr>
            <w:tcW w:w="9526" w:type="dxa"/>
            <w:tcBorders>
              <w:bottom w:val="nil"/>
            </w:tcBorders>
            <w:vAlign w:val="center"/>
          </w:tcPr>
          <w:p w14:paraId="606F4E06" w14:textId="77777777" w:rsidR="000115C9" w:rsidRPr="00E0664B" w:rsidRDefault="000115C9" w:rsidP="000946D3">
            <w:pPr>
              <w:jc w:val="left"/>
              <w:rPr>
                <w:i/>
              </w:rPr>
            </w:pPr>
            <w:r w:rsidRPr="00E0664B">
              <w:rPr>
                <w:i/>
              </w:rPr>
              <w:t>The objects are shown as presented in the screen plot below</w:t>
            </w:r>
          </w:p>
        </w:tc>
      </w:tr>
      <w:tr w:rsidR="00156416" w14:paraId="0A8B38A0" w14:textId="77777777" w:rsidTr="00D7676B">
        <w:trPr>
          <w:tblHeader/>
        </w:trPr>
        <w:tc>
          <w:tcPr>
            <w:tcW w:w="9526" w:type="dxa"/>
            <w:tcBorders>
              <w:top w:val="nil"/>
            </w:tcBorders>
            <w:vAlign w:val="center"/>
          </w:tcPr>
          <w:p w14:paraId="11E7F413" w14:textId="0C7CD7CE" w:rsidR="00156416" w:rsidRPr="0015247B" w:rsidRDefault="00CA79D6" w:rsidP="000946D3">
            <w:pPr>
              <w:jc w:val="center"/>
            </w:pPr>
            <w:r w:rsidRPr="00CA79D6">
              <w:rPr>
                <w:noProof/>
                <w:lang w:val="fr-FR" w:eastAsia="fr-FR"/>
              </w:rPr>
              <w:drawing>
                <wp:inline distT="0" distB="0" distL="0" distR="0" wp14:anchorId="018D3A26" wp14:editId="79A63F28">
                  <wp:extent cx="5803109" cy="4723725"/>
                  <wp:effectExtent l="0" t="0" r="7620" b="1270"/>
                  <wp:docPr id="237" name="Picture 237" descr="C:\msdokut\STANDARDIT\IHO\ENCWG\Drafting 4.0.2 after Mar2016\New picture originals 23mar2016\3.1.4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ENCWG\Drafting 4.0.2 after Mar2016\New picture originals 23mar2016\3.1.4 picture 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039" cy="4730994"/>
                          </a:xfrm>
                          <a:prstGeom prst="rect">
                            <a:avLst/>
                          </a:prstGeom>
                          <a:noFill/>
                          <a:ln>
                            <a:noFill/>
                          </a:ln>
                        </pic:spPr>
                      </pic:pic>
                    </a:graphicData>
                  </a:graphic>
                </wp:inline>
              </w:drawing>
            </w:r>
          </w:p>
        </w:tc>
      </w:tr>
    </w:tbl>
    <w:p w14:paraId="1A07FCB0" w14:textId="77777777" w:rsidR="00156416" w:rsidRDefault="00156416" w:rsidP="00156416"/>
    <w:p w14:paraId="3F75A602"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A2A5F7A" w14:textId="77777777" w:rsidTr="000946D3">
        <w:trPr>
          <w:tblHeader/>
        </w:trPr>
        <w:tc>
          <w:tcPr>
            <w:tcW w:w="9526" w:type="dxa"/>
            <w:shd w:val="clear" w:color="auto" w:fill="CCFFCC"/>
            <w:vAlign w:val="center"/>
          </w:tcPr>
          <w:p w14:paraId="1F6E6BCD" w14:textId="77777777" w:rsidR="00156416" w:rsidRPr="004065B1" w:rsidRDefault="00156416" w:rsidP="000946D3">
            <w:r w:rsidRPr="000A066E">
              <w:rPr>
                <w:b/>
              </w:rPr>
              <w:lastRenderedPageBreak/>
              <w:t>Action</w:t>
            </w:r>
          </w:p>
        </w:tc>
      </w:tr>
      <w:tr w:rsidR="000115C9" w14:paraId="258561FB" w14:textId="77777777" w:rsidTr="000946D3">
        <w:trPr>
          <w:tblHeader/>
        </w:trPr>
        <w:tc>
          <w:tcPr>
            <w:tcW w:w="9526" w:type="dxa"/>
            <w:vAlign w:val="center"/>
          </w:tcPr>
          <w:p w14:paraId="769DBA83" w14:textId="77777777" w:rsidR="000115C9" w:rsidRPr="00E0664B" w:rsidRDefault="000115C9" w:rsidP="000946D3">
            <w:pPr>
              <w:rPr>
                <w:i/>
              </w:rPr>
            </w:pPr>
            <w:r w:rsidRPr="00E0664B">
              <w:rPr>
                <w:i/>
              </w:rPr>
              <w:t>Switch off all controls and switch on only the “</w:t>
            </w:r>
            <w:r w:rsidR="005C6B84" w:rsidRPr="00E0664B">
              <w:rPr>
                <w:b/>
                <w:i/>
              </w:rPr>
              <w:t>Ships’ routeing systems and ferry routes</w:t>
            </w:r>
            <w:r w:rsidRPr="00E0664B">
              <w:rPr>
                <w:i/>
              </w:rPr>
              <w:t xml:space="preserve">” control. </w:t>
            </w:r>
          </w:p>
          <w:p w14:paraId="1C0922B6" w14:textId="77777777" w:rsidR="000115C9" w:rsidRPr="0015247B" w:rsidRDefault="000115C9" w:rsidP="000946D3">
            <w:r w:rsidRPr="00E0664B">
              <w:rPr>
                <w:i/>
              </w:rPr>
              <w:t>Verify that the objects are displayed correctly as presented in the plot.</w:t>
            </w:r>
          </w:p>
        </w:tc>
      </w:tr>
      <w:tr w:rsidR="000115C9" w14:paraId="4571D23A" w14:textId="77777777" w:rsidTr="00D7676B">
        <w:trPr>
          <w:tblHeader/>
        </w:trPr>
        <w:tc>
          <w:tcPr>
            <w:tcW w:w="9526" w:type="dxa"/>
            <w:tcBorders>
              <w:bottom w:val="single" w:sz="4" w:space="0" w:color="auto"/>
            </w:tcBorders>
            <w:shd w:val="clear" w:color="auto" w:fill="CCFFCC"/>
            <w:vAlign w:val="center"/>
          </w:tcPr>
          <w:p w14:paraId="090CA710" w14:textId="77777777" w:rsidR="000115C9" w:rsidRPr="004065B1" w:rsidRDefault="000115C9" w:rsidP="000946D3">
            <w:r w:rsidRPr="000A066E">
              <w:rPr>
                <w:b/>
              </w:rPr>
              <w:t>Results</w:t>
            </w:r>
          </w:p>
        </w:tc>
      </w:tr>
      <w:tr w:rsidR="000115C9" w14:paraId="5E713CA3" w14:textId="77777777" w:rsidTr="00D7676B">
        <w:trPr>
          <w:tblHeader/>
        </w:trPr>
        <w:tc>
          <w:tcPr>
            <w:tcW w:w="9526" w:type="dxa"/>
            <w:tcBorders>
              <w:bottom w:val="nil"/>
            </w:tcBorders>
            <w:vAlign w:val="center"/>
          </w:tcPr>
          <w:p w14:paraId="3A9AC480" w14:textId="77777777" w:rsidR="000115C9" w:rsidRPr="00E0664B" w:rsidRDefault="000115C9" w:rsidP="000946D3">
            <w:pPr>
              <w:jc w:val="left"/>
              <w:rPr>
                <w:i/>
              </w:rPr>
            </w:pPr>
            <w:r w:rsidRPr="00E0664B">
              <w:rPr>
                <w:i/>
              </w:rPr>
              <w:t>The objects are shown as presented in the screen plot below</w:t>
            </w:r>
          </w:p>
        </w:tc>
      </w:tr>
      <w:tr w:rsidR="00156416" w14:paraId="074BCFC0" w14:textId="77777777" w:rsidTr="00D7676B">
        <w:trPr>
          <w:tblHeader/>
        </w:trPr>
        <w:tc>
          <w:tcPr>
            <w:tcW w:w="9526" w:type="dxa"/>
            <w:tcBorders>
              <w:top w:val="nil"/>
            </w:tcBorders>
            <w:vAlign w:val="center"/>
          </w:tcPr>
          <w:p w14:paraId="393026C3" w14:textId="77777777" w:rsidR="00156416" w:rsidRPr="0015247B" w:rsidRDefault="0018522C" w:rsidP="000946D3">
            <w:pPr>
              <w:jc w:val="center"/>
            </w:pPr>
            <w:r>
              <w:rPr>
                <w:noProof/>
                <w:lang w:val="fr-FR" w:eastAsia="fr-FR"/>
              </w:rPr>
              <w:drawing>
                <wp:inline distT="0" distB="0" distL="0" distR="0" wp14:anchorId="5A270BAB" wp14:editId="26F78015">
                  <wp:extent cx="5724525" cy="4610100"/>
                  <wp:effectExtent l="0" t="0" r="9525" b="0"/>
                  <wp:docPr id="41" name="Pictur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4610100"/>
                          </a:xfrm>
                          <a:prstGeom prst="rect">
                            <a:avLst/>
                          </a:prstGeom>
                          <a:noFill/>
                          <a:ln>
                            <a:noFill/>
                          </a:ln>
                        </pic:spPr>
                      </pic:pic>
                    </a:graphicData>
                  </a:graphic>
                </wp:inline>
              </w:drawing>
            </w:r>
            <w:r w:rsidR="00036CC9">
              <w:br/>
            </w:r>
          </w:p>
        </w:tc>
      </w:tr>
    </w:tbl>
    <w:p w14:paraId="026DA21D" w14:textId="77777777" w:rsidR="00156416" w:rsidRDefault="00156416" w:rsidP="00156416"/>
    <w:p w14:paraId="42F0F034"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F6EB45C" w14:textId="77777777" w:rsidTr="000946D3">
        <w:trPr>
          <w:tblHeader/>
        </w:trPr>
        <w:tc>
          <w:tcPr>
            <w:tcW w:w="9526" w:type="dxa"/>
            <w:shd w:val="clear" w:color="auto" w:fill="CCFFCC"/>
            <w:vAlign w:val="center"/>
          </w:tcPr>
          <w:p w14:paraId="303BC12D" w14:textId="77777777" w:rsidR="00156416" w:rsidRPr="004065B1" w:rsidRDefault="00156416" w:rsidP="000946D3">
            <w:r w:rsidRPr="000A066E">
              <w:rPr>
                <w:b/>
              </w:rPr>
              <w:lastRenderedPageBreak/>
              <w:t>Action</w:t>
            </w:r>
          </w:p>
        </w:tc>
      </w:tr>
      <w:tr w:rsidR="000115C9" w14:paraId="432FB32E" w14:textId="77777777" w:rsidTr="000946D3">
        <w:trPr>
          <w:tblHeader/>
        </w:trPr>
        <w:tc>
          <w:tcPr>
            <w:tcW w:w="9526" w:type="dxa"/>
            <w:vAlign w:val="center"/>
          </w:tcPr>
          <w:p w14:paraId="550A2588" w14:textId="77777777" w:rsidR="000115C9" w:rsidRPr="00E0664B" w:rsidRDefault="000115C9" w:rsidP="000946D3">
            <w:pPr>
              <w:rPr>
                <w:i/>
              </w:rPr>
            </w:pPr>
            <w:r w:rsidRPr="00E0664B">
              <w:rPr>
                <w:i/>
              </w:rPr>
              <w:t>Switch off all controls and switch on only the “</w:t>
            </w:r>
            <w:r w:rsidR="005C6B84" w:rsidRPr="00E0664B">
              <w:rPr>
                <w:b/>
                <w:i/>
              </w:rPr>
              <w:t>Archipelagic sea lanes</w:t>
            </w:r>
            <w:r w:rsidRPr="00E0664B">
              <w:rPr>
                <w:i/>
              </w:rPr>
              <w:t xml:space="preserve">” control. </w:t>
            </w:r>
          </w:p>
          <w:p w14:paraId="014EB2D8" w14:textId="77777777" w:rsidR="000115C9" w:rsidRPr="0015247B" w:rsidRDefault="000115C9" w:rsidP="000946D3">
            <w:r w:rsidRPr="00E0664B">
              <w:rPr>
                <w:i/>
              </w:rPr>
              <w:t>Verify that the objects are displayed correctly as presented in the plot.</w:t>
            </w:r>
          </w:p>
        </w:tc>
      </w:tr>
      <w:tr w:rsidR="000115C9" w14:paraId="61706E23" w14:textId="77777777" w:rsidTr="00D7676B">
        <w:trPr>
          <w:tblHeader/>
        </w:trPr>
        <w:tc>
          <w:tcPr>
            <w:tcW w:w="9526" w:type="dxa"/>
            <w:tcBorders>
              <w:bottom w:val="single" w:sz="4" w:space="0" w:color="auto"/>
            </w:tcBorders>
            <w:shd w:val="clear" w:color="auto" w:fill="CCFFCC"/>
            <w:vAlign w:val="center"/>
          </w:tcPr>
          <w:p w14:paraId="17F9B3B9" w14:textId="77777777" w:rsidR="000115C9" w:rsidRPr="004065B1" w:rsidRDefault="000115C9" w:rsidP="000946D3">
            <w:r w:rsidRPr="000A066E">
              <w:rPr>
                <w:b/>
              </w:rPr>
              <w:t>Results</w:t>
            </w:r>
          </w:p>
        </w:tc>
      </w:tr>
      <w:tr w:rsidR="000115C9" w14:paraId="36BDF85E" w14:textId="77777777" w:rsidTr="00D7676B">
        <w:trPr>
          <w:tblHeader/>
        </w:trPr>
        <w:tc>
          <w:tcPr>
            <w:tcW w:w="9526" w:type="dxa"/>
            <w:tcBorders>
              <w:bottom w:val="nil"/>
            </w:tcBorders>
            <w:vAlign w:val="center"/>
          </w:tcPr>
          <w:p w14:paraId="313E1BD1" w14:textId="6D500942"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368FE844" w14:textId="77777777" w:rsidTr="00D7676B">
        <w:trPr>
          <w:tblHeader/>
        </w:trPr>
        <w:tc>
          <w:tcPr>
            <w:tcW w:w="9526" w:type="dxa"/>
            <w:tcBorders>
              <w:top w:val="nil"/>
            </w:tcBorders>
            <w:vAlign w:val="center"/>
          </w:tcPr>
          <w:p w14:paraId="30EE0704" w14:textId="77777777" w:rsidR="00156416" w:rsidRPr="0015247B" w:rsidRDefault="0018522C" w:rsidP="000946D3">
            <w:pPr>
              <w:jc w:val="center"/>
            </w:pPr>
            <w:r>
              <w:rPr>
                <w:noProof/>
                <w:lang w:val="fr-FR" w:eastAsia="fr-FR"/>
              </w:rPr>
              <w:drawing>
                <wp:inline distT="0" distB="0" distL="0" distR="0" wp14:anchorId="7FF95AC0" wp14:editId="1C1B6FA3">
                  <wp:extent cx="5734050" cy="4619625"/>
                  <wp:effectExtent l="0" t="0" r="0" b="9525"/>
                  <wp:docPr id="42" name="Picture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4619625"/>
                          </a:xfrm>
                          <a:prstGeom prst="rect">
                            <a:avLst/>
                          </a:prstGeom>
                          <a:noFill/>
                          <a:ln>
                            <a:noFill/>
                          </a:ln>
                        </pic:spPr>
                      </pic:pic>
                    </a:graphicData>
                  </a:graphic>
                </wp:inline>
              </w:drawing>
            </w:r>
            <w:r w:rsidR="00036CC9">
              <w:br/>
            </w:r>
          </w:p>
        </w:tc>
      </w:tr>
    </w:tbl>
    <w:p w14:paraId="49CE3AF1" w14:textId="77777777" w:rsidR="00156416" w:rsidRDefault="00156416" w:rsidP="00156416"/>
    <w:p w14:paraId="07B7F8E9"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55BC071" w14:textId="77777777" w:rsidTr="000946D3">
        <w:trPr>
          <w:tblHeader/>
        </w:trPr>
        <w:tc>
          <w:tcPr>
            <w:tcW w:w="9526" w:type="dxa"/>
            <w:shd w:val="clear" w:color="auto" w:fill="CCFFCC"/>
            <w:vAlign w:val="center"/>
          </w:tcPr>
          <w:p w14:paraId="37D4AF74" w14:textId="77777777" w:rsidR="00156416" w:rsidRPr="004065B1" w:rsidRDefault="00156416" w:rsidP="000946D3">
            <w:r w:rsidRPr="000A066E">
              <w:rPr>
                <w:b/>
              </w:rPr>
              <w:lastRenderedPageBreak/>
              <w:t>Action</w:t>
            </w:r>
          </w:p>
        </w:tc>
      </w:tr>
      <w:tr w:rsidR="000115C9" w14:paraId="37B8972B" w14:textId="77777777" w:rsidTr="000946D3">
        <w:trPr>
          <w:tblHeader/>
        </w:trPr>
        <w:tc>
          <w:tcPr>
            <w:tcW w:w="9526" w:type="dxa"/>
            <w:vAlign w:val="center"/>
          </w:tcPr>
          <w:p w14:paraId="5BF29DF1" w14:textId="77777777" w:rsidR="000115C9" w:rsidRPr="00E0664B" w:rsidRDefault="000115C9" w:rsidP="000946D3">
            <w:pPr>
              <w:rPr>
                <w:i/>
              </w:rPr>
            </w:pPr>
            <w:r w:rsidRPr="00E0664B">
              <w:rPr>
                <w:i/>
              </w:rPr>
              <w:t>Switch off all controls and switch on only the “</w:t>
            </w:r>
            <w:r w:rsidR="005C6B84" w:rsidRPr="00E0664B">
              <w:rPr>
                <w:b/>
                <w:i/>
              </w:rPr>
              <w:t>Miscellaneous</w:t>
            </w:r>
            <w:r w:rsidRPr="00E0664B">
              <w:rPr>
                <w:i/>
              </w:rPr>
              <w:t xml:space="preserve">” control. </w:t>
            </w:r>
          </w:p>
          <w:p w14:paraId="05A2202A" w14:textId="77777777" w:rsidR="000115C9" w:rsidRPr="00E0664B" w:rsidRDefault="000115C9" w:rsidP="000946D3">
            <w:pPr>
              <w:rPr>
                <w:i/>
              </w:rPr>
            </w:pPr>
            <w:r w:rsidRPr="00E0664B">
              <w:rPr>
                <w:i/>
              </w:rPr>
              <w:t>Verify that the objects are displayed correctly as presented in the plot.</w:t>
            </w:r>
          </w:p>
        </w:tc>
      </w:tr>
      <w:tr w:rsidR="000115C9" w14:paraId="7B763386" w14:textId="77777777" w:rsidTr="00D7676B">
        <w:trPr>
          <w:tblHeader/>
        </w:trPr>
        <w:tc>
          <w:tcPr>
            <w:tcW w:w="9526" w:type="dxa"/>
            <w:tcBorders>
              <w:bottom w:val="single" w:sz="4" w:space="0" w:color="auto"/>
            </w:tcBorders>
            <w:shd w:val="clear" w:color="auto" w:fill="CCFFCC"/>
            <w:vAlign w:val="center"/>
          </w:tcPr>
          <w:p w14:paraId="3F8C1108" w14:textId="77777777" w:rsidR="000115C9" w:rsidRPr="004065B1" w:rsidRDefault="000115C9" w:rsidP="000946D3">
            <w:r w:rsidRPr="000A066E">
              <w:rPr>
                <w:b/>
              </w:rPr>
              <w:t>Results</w:t>
            </w:r>
          </w:p>
        </w:tc>
      </w:tr>
      <w:tr w:rsidR="000115C9" w14:paraId="1DF691FE" w14:textId="77777777" w:rsidTr="00D7676B">
        <w:trPr>
          <w:tblHeader/>
        </w:trPr>
        <w:tc>
          <w:tcPr>
            <w:tcW w:w="9526" w:type="dxa"/>
            <w:tcBorders>
              <w:bottom w:val="nil"/>
            </w:tcBorders>
            <w:vAlign w:val="center"/>
          </w:tcPr>
          <w:p w14:paraId="00A390CC" w14:textId="3280237C" w:rsidR="000115C9" w:rsidRPr="00E0664B" w:rsidRDefault="000115C9" w:rsidP="000946D3">
            <w:pPr>
              <w:jc w:val="left"/>
              <w:rPr>
                <w:i/>
              </w:rPr>
            </w:pPr>
            <w:r w:rsidRPr="00E0664B">
              <w:rPr>
                <w:i/>
              </w:rPr>
              <w:t>The objects are shown as presented in the screen plot below</w:t>
            </w:r>
            <w:r w:rsidR="009C386B">
              <w:rPr>
                <w:i/>
              </w:rPr>
              <w:t>.</w:t>
            </w:r>
          </w:p>
        </w:tc>
      </w:tr>
      <w:tr w:rsidR="00156416" w14:paraId="4495EE66" w14:textId="77777777" w:rsidTr="00D7676B">
        <w:trPr>
          <w:tblHeader/>
        </w:trPr>
        <w:tc>
          <w:tcPr>
            <w:tcW w:w="9526" w:type="dxa"/>
            <w:tcBorders>
              <w:top w:val="nil"/>
            </w:tcBorders>
            <w:vAlign w:val="center"/>
          </w:tcPr>
          <w:p w14:paraId="174B7360" w14:textId="326174FB" w:rsidR="00156416" w:rsidRPr="0015247B" w:rsidRDefault="00194E86" w:rsidP="000946D3">
            <w:pPr>
              <w:jc w:val="center"/>
            </w:pPr>
            <w:r>
              <w:rPr>
                <w:noProof/>
                <w:lang w:val="fr-FR" w:eastAsia="fr-FR"/>
              </w:rPr>
              <w:drawing>
                <wp:inline distT="0" distB="0" distL="0" distR="0" wp14:anchorId="4DDD9254" wp14:editId="40FCE545">
                  <wp:extent cx="5780771" cy="4669155"/>
                  <wp:effectExtent l="0" t="0" r="0" b="0"/>
                  <wp:docPr id="325" name="Kuva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905" cy="4675724"/>
                          </a:xfrm>
                          <a:prstGeom prst="rect">
                            <a:avLst/>
                          </a:prstGeom>
                          <a:noFill/>
                          <a:ln>
                            <a:noFill/>
                          </a:ln>
                        </pic:spPr>
                      </pic:pic>
                    </a:graphicData>
                  </a:graphic>
                </wp:inline>
              </w:drawing>
            </w:r>
            <w:r w:rsidR="00036CC9">
              <w:br/>
            </w:r>
          </w:p>
        </w:tc>
      </w:tr>
    </w:tbl>
    <w:p w14:paraId="46E789F2" w14:textId="77777777" w:rsidR="00156416" w:rsidRDefault="00156416" w:rsidP="00156416"/>
    <w:p w14:paraId="3BA3E4A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5FC96AAD" w14:textId="77777777" w:rsidTr="000946D3">
        <w:trPr>
          <w:tblHeader/>
        </w:trPr>
        <w:tc>
          <w:tcPr>
            <w:tcW w:w="9526" w:type="dxa"/>
            <w:shd w:val="clear" w:color="auto" w:fill="CCFFCC"/>
            <w:vAlign w:val="center"/>
          </w:tcPr>
          <w:p w14:paraId="1986B48E" w14:textId="77777777" w:rsidR="00156416" w:rsidRPr="004065B1" w:rsidRDefault="00156416" w:rsidP="000946D3">
            <w:r w:rsidRPr="000A066E">
              <w:rPr>
                <w:b/>
              </w:rPr>
              <w:lastRenderedPageBreak/>
              <w:t>Action</w:t>
            </w:r>
          </w:p>
        </w:tc>
      </w:tr>
      <w:tr w:rsidR="000115C9" w14:paraId="6F633950" w14:textId="77777777" w:rsidTr="000946D3">
        <w:trPr>
          <w:tblHeader/>
        </w:trPr>
        <w:tc>
          <w:tcPr>
            <w:tcW w:w="9526" w:type="dxa"/>
            <w:vAlign w:val="center"/>
          </w:tcPr>
          <w:p w14:paraId="4D0E4670" w14:textId="77777777" w:rsidR="005C6B84" w:rsidRPr="00E0664B" w:rsidRDefault="005C6B84" w:rsidP="005C6B84">
            <w:pPr>
              <w:rPr>
                <w:i/>
              </w:rPr>
            </w:pPr>
            <w:r w:rsidRPr="00E0664B">
              <w:rPr>
                <w:i/>
              </w:rPr>
              <w:t>Load all cells from 2.1.1 Power Up\ENC_ROOT</w:t>
            </w:r>
          </w:p>
          <w:p w14:paraId="37B11D7D" w14:textId="77777777" w:rsidR="005C6B84" w:rsidRPr="00E0664B" w:rsidRDefault="005C6B84" w:rsidP="005C6B84">
            <w:pPr>
              <w:rPr>
                <w:i/>
              </w:rPr>
            </w:pPr>
            <w:r w:rsidRPr="00E0664B">
              <w:rPr>
                <w:i/>
              </w:rPr>
              <w:t>Centre the display on position 32°28.500’ S  60°59.000’ E and then zoom in to a scale of 1:20,000</w:t>
            </w:r>
          </w:p>
          <w:p w14:paraId="20C52658" w14:textId="77777777" w:rsidR="005C6B84" w:rsidRPr="00E0664B" w:rsidRDefault="005C6B84" w:rsidP="005C6B84">
            <w:pPr>
              <w:rPr>
                <w:i/>
              </w:rPr>
            </w:pPr>
            <w:r w:rsidRPr="00E0664B">
              <w:rPr>
                <w:i/>
              </w:rPr>
              <w:t>Switch off all controls and switch on only the “</w:t>
            </w:r>
            <w:r w:rsidRPr="00E0664B">
              <w:rPr>
                <w:b/>
                <w:i/>
              </w:rPr>
              <w:t>Chart scale boundaries</w:t>
            </w:r>
            <w:r w:rsidRPr="00E0664B">
              <w:rPr>
                <w:i/>
              </w:rPr>
              <w:t xml:space="preserve">” control. </w:t>
            </w:r>
          </w:p>
          <w:p w14:paraId="465CC0F4" w14:textId="77777777" w:rsidR="000115C9" w:rsidRPr="00E0664B" w:rsidRDefault="005C6B84" w:rsidP="005C6B84">
            <w:pPr>
              <w:rPr>
                <w:i/>
              </w:rPr>
            </w:pPr>
            <w:r w:rsidRPr="00E0664B">
              <w:rPr>
                <w:i/>
              </w:rPr>
              <w:t>Verify that the objects are displayed correctly as presented in the plot.</w:t>
            </w:r>
          </w:p>
        </w:tc>
      </w:tr>
      <w:tr w:rsidR="000115C9" w14:paraId="64489CCC" w14:textId="77777777" w:rsidTr="00D7676B">
        <w:trPr>
          <w:tblHeader/>
        </w:trPr>
        <w:tc>
          <w:tcPr>
            <w:tcW w:w="9526" w:type="dxa"/>
            <w:tcBorders>
              <w:bottom w:val="single" w:sz="4" w:space="0" w:color="auto"/>
            </w:tcBorders>
            <w:shd w:val="clear" w:color="auto" w:fill="CCFFCC"/>
            <w:vAlign w:val="center"/>
          </w:tcPr>
          <w:p w14:paraId="4C9AA8C0" w14:textId="77777777" w:rsidR="000115C9" w:rsidRPr="004065B1" w:rsidRDefault="000115C9" w:rsidP="000946D3">
            <w:r w:rsidRPr="000A066E">
              <w:rPr>
                <w:b/>
              </w:rPr>
              <w:t>Results</w:t>
            </w:r>
          </w:p>
        </w:tc>
      </w:tr>
      <w:tr w:rsidR="000115C9" w14:paraId="2BA80D2E" w14:textId="77777777" w:rsidTr="00D7676B">
        <w:trPr>
          <w:tblHeader/>
        </w:trPr>
        <w:tc>
          <w:tcPr>
            <w:tcW w:w="9526" w:type="dxa"/>
            <w:tcBorders>
              <w:bottom w:val="nil"/>
            </w:tcBorders>
            <w:vAlign w:val="center"/>
          </w:tcPr>
          <w:p w14:paraId="50B43026" w14:textId="77777777" w:rsidR="000115C9" w:rsidRPr="00E0664B" w:rsidRDefault="000115C9" w:rsidP="000946D3">
            <w:pPr>
              <w:jc w:val="left"/>
              <w:rPr>
                <w:i/>
              </w:rPr>
            </w:pPr>
            <w:r w:rsidRPr="00E0664B">
              <w:rPr>
                <w:i/>
              </w:rPr>
              <w:t>The objects are shown as presented in the screen plot below</w:t>
            </w:r>
          </w:p>
        </w:tc>
      </w:tr>
      <w:tr w:rsidR="00156416" w14:paraId="66F9BCD6" w14:textId="77777777" w:rsidTr="00D7676B">
        <w:trPr>
          <w:tblHeader/>
        </w:trPr>
        <w:tc>
          <w:tcPr>
            <w:tcW w:w="9526" w:type="dxa"/>
            <w:tcBorders>
              <w:top w:val="nil"/>
            </w:tcBorders>
            <w:vAlign w:val="center"/>
          </w:tcPr>
          <w:p w14:paraId="690E5C59" w14:textId="284B6FC1" w:rsidR="00156416" w:rsidRPr="0015247B" w:rsidRDefault="00CA79D6" w:rsidP="000946D3">
            <w:pPr>
              <w:jc w:val="center"/>
            </w:pPr>
            <w:r w:rsidRPr="00CA79D6">
              <w:rPr>
                <w:noProof/>
                <w:lang w:val="fr-FR" w:eastAsia="fr-FR"/>
              </w:rPr>
              <w:drawing>
                <wp:inline distT="0" distB="0" distL="0" distR="0" wp14:anchorId="1D6F5089" wp14:editId="056433E3">
                  <wp:extent cx="5869385" cy="5401993"/>
                  <wp:effectExtent l="0" t="0" r="0" b="8255"/>
                  <wp:docPr id="239" name="Picture 239" descr="C:\msdokut\STANDARDIT\IHO\ENCWG\Drafting 4.0.2 after Mar2016\New picture originals 23mar2016\3.1.4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Drafting 4.0.2 after Mar2016\New picture originals 23mar2016\3.1.4 picture 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4007" cy="5406247"/>
                          </a:xfrm>
                          <a:prstGeom prst="rect">
                            <a:avLst/>
                          </a:prstGeom>
                          <a:noFill/>
                          <a:ln>
                            <a:noFill/>
                          </a:ln>
                        </pic:spPr>
                      </pic:pic>
                    </a:graphicData>
                  </a:graphic>
                </wp:inline>
              </w:drawing>
            </w:r>
            <w:r w:rsidR="00036CC9">
              <w:br/>
            </w:r>
          </w:p>
        </w:tc>
      </w:tr>
    </w:tbl>
    <w:p w14:paraId="15CE5D46" w14:textId="77777777" w:rsidR="00156416" w:rsidRDefault="00156416" w:rsidP="00156416"/>
    <w:p w14:paraId="28DCFFC0" w14:textId="77777777" w:rsidR="004F582E" w:rsidRPr="00A94802" w:rsidRDefault="005C6B84" w:rsidP="00E30B8F">
      <w:pPr>
        <w:pStyle w:val="Heading3"/>
      </w:pPr>
      <w:r>
        <w:br w:type="page"/>
      </w:r>
      <w:r w:rsidR="00CE04C8" w:rsidRPr="00CE04C8">
        <w:lastRenderedPageBreak/>
        <w:t>ECDIS Viewing Layers. Other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C4E137D" w14:textId="77777777" w:rsidTr="00CB4150">
        <w:trPr>
          <w:trHeight w:val="454"/>
          <w:tblHeader/>
        </w:trPr>
        <w:tc>
          <w:tcPr>
            <w:tcW w:w="2381" w:type="dxa"/>
            <w:shd w:val="clear" w:color="auto" w:fill="CCFFCC"/>
            <w:vAlign w:val="center"/>
          </w:tcPr>
          <w:p w14:paraId="414C40DE" w14:textId="77777777" w:rsidR="004F582E" w:rsidRPr="004065B1" w:rsidRDefault="004F582E" w:rsidP="00CB4150">
            <w:r w:rsidRPr="000A066E">
              <w:rPr>
                <w:b/>
              </w:rPr>
              <w:t>Test Reference</w:t>
            </w:r>
          </w:p>
        </w:tc>
        <w:tc>
          <w:tcPr>
            <w:tcW w:w="2381" w:type="dxa"/>
            <w:shd w:val="clear" w:color="auto" w:fill="CCFFCC"/>
            <w:vAlign w:val="center"/>
          </w:tcPr>
          <w:p w14:paraId="25614F81" w14:textId="77777777" w:rsidR="004F582E" w:rsidRPr="004065B1" w:rsidRDefault="004F582E" w:rsidP="00CB4150">
            <w:r>
              <w:t>3.1.</w:t>
            </w:r>
            <w:r w:rsidR="00CE04C8">
              <w:t>5</w:t>
            </w:r>
          </w:p>
        </w:tc>
        <w:tc>
          <w:tcPr>
            <w:tcW w:w="2382" w:type="dxa"/>
            <w:shd w:val="clear" w:color="auto" w:fill="CCFFCC"/>
            <w:vAlign w:val="center"/>
          </w:tcPr>
          <w:p w14:paraId="2133CCF3" w14:textId="77777777" w:rsidR="004F582E" w:rsidRPr="004065B1" w:rsidRDefault="004F582E" w:rsidP="00CB4150">
            <w:r w:rsidRPr="000A066E">
              <w:rPr>
                <w:b/>
              </w:rPr>
              <w:t>IHO Reference</w:t>
            </w:r>
          </w:p>
        </w:tc>
        <w:tc>
          <w:tcPr>
            <w:tcW w:w="2382" w:type="dxa"/>
            <w:shd w:val="clear" w:color="auto" w:fill="CCFFCC"/>
            <w:vAlign w:val="center"/>
          </w:tcPr>
          <w:p w14:paraId="5B4A4BE2" w14:textId="77777777" w:rsidR="004F582E" w:rsidRPr="004065B1" w:rsidRDefault="004F582E" w:rsidP="00CB4150">
            <w:r w:rsidRPr="00A94802">
              <w:t>S-</w:t>
            </w:r>
            <w:r>
              <w:t>52 14.3</w:t>
            </w:r>
          </w:p>
        </w:tc>
      </w:tr>
      <w:tr w:rsidR="004F582E" w14:paraId="5FF5F570" w14:textId="77777777" w:rsidTr="00CB4150">
        <w:trPr>
          <w:tblHeader/>
        </w:trPr>
        <w:tc>
          <w:tcPr>
            <w:tcW w:w="9526" w:type="dxa"/>
            <w:gridSpan w:val="4"/>
            <w:shd w:val="clear" w:color="auto" w:fill="CCFFCC"/>
            <w:vAlign w:val="center"/>
          </w:tcPr>
          <w:p w14:paraId="6A4E7BF2" w14:textId="77777777" w:rsidR="004F582E" w:rsidRDefault="004F582E" w:rsidP="00CB4150">
            <w:r w:rsidRPr="000A066E">
              <w:rPr>
                <w:b/>
              </w:rPr>
              <w:t>Test description</w:t>
            </w:r>
          </w:p>
        </w:tc>
      </w:tr>
      <w:tr w:rsidR="004F582E" w14:paraId="1656680B" w14:textId="77777777" w:rsidTr="00CB4150">
        <w:trPr>
          <w:tblHeader/>
        </w:trPr>
        <w:tc>
          <w:tcPr>
            <w:tcW w:w="9526" w:type="dxa"/>
            <w:gridSpan w:val="4"/>
            <w:vAlign w:val="center"/>
          </w:tcPr>
          <w:p w14:paraId="79D5B38F" w14:textId="77777777" w:rsidR="004F582E" w:rsidRPr="00E0664B" w:rsidRDefault="00134523" w:rsidP="002164D3">
            <w:pPr>
              <w:jc w:val="left"/>
              <w:rPr>
                <w:i/>
              </w:rPr>
            </w:pPr>
            <w:r w:rsidRPr="00E0664B">
              <w:rPr>
                <w:i/>
              </w:rPr>
              <w:t>The purpose of the test is to verify that ECDIS is able to change ENC display settings by standardized controls. Names of the controls, located under the Other Display section of ECDIS should switch on and off certain viewing layers and should comply with requirements of IHO S-52 Presentation Library Edition 4.0.</w:t>
            </w:r>
          </w:p>
        </w:tc>
      </w:tr>
      <w:tr w:rsidR="004F582E" w14:paraId="7D2AF0A0" w14:textId="77777777" w:rsidTr="00CB4150">
        <w:trPr>
          <w:tblHeader/>
        </w:trPr>
        <w:tc>
          <w:tcPr>
            <w:tcW w:w="9526" w:type="dxa"/>
            <w:gridSpan w:val="4"/>
            <w:shd w:val="clear" w:color="auto" w:fill="CCFFCC"/>
            <w:vAlign w:val="center"/>
          </w:tcPr>
          <w:p w14:paraId="0BE2217A" w14:textId="77777777" w:rsidR="004F582E" w:rsidRPr="004065B1" w:rsidRDefault="004F582E" w:rsidP="00CB4150">
            <w:r w:rsidRPr="000A066E">
              <w:rPr>
                <w:b/>
              </w:rPr>
              <w:t>Setup</w:t>
            </w:r>
          </w:p>
        </w:tc>
      </w:tr>
      <w:tr w:rsidR="004F582E" w14:paraId="3184D4CC" w14:textId="77777777" w:rsidTr="00CB4150">
        <w:trPr>
          <w:tblHeader/>
        </w:trPr>
        <w:tc>
          <w:tcPr>
            <w:tcW w:w="9526" w:type="dxa"/>
            <w:gridSpan w:val="4"/>
            <w:vAlign w:val="center"/>
          </w:tcPr>
          <w:p w14:paraId="735E29E0" w14:textId="77777777" w:rsidR="00134523" w:rsidRPr="00E0664B" w:rsidRDefault="00134523" w:rsidP="00134523">
            <w:pPr>
              <w:rPr>
                <w:i/>
              </w:rPr>
            </w:pPr>
            <w:r w:rsidRPr="00E0664B">
              <w:rPr>
                <w:i/>
              </w:rPr>
              <w:t>Load cell AA5OTHER.000 from 3.1 ENC Display\Other\ENC_ROOT with the following settings:</w:t>
            </w:r>
          </w:p>
          <w:p w14:paraId="7E796B09" w14:textId="730EC387" w:rsidR="00134523" w:rsidRPr="00E0664B" w:rsidRDefault="00134523" w:rsidP="00134523">
            <w:pPr>
              <w:rPr>
                <w:i/>
              </w:rPr>
            </w:pPr>
            <w:r w:rsidRPr="00E0664B">
              <w:rPr>
                <w:i/>
              </w:rPr>
              <w:t xml:space="preserve">Select </w:t>
            </w:r>
            <w:r w:rsidR="00DE09B9">
              <w:rPr>
                <w:i/>
              </w:rPr>
              <w:t>Display Category</w:t>
            </w:r>
            <w:r w:rsidRPr="00E0664B">
              <w:rPr>
                <w:i/>
              </w:rPr>
              <w:t xml:space="preserve"> Other</w:t>
            </w:r>
          </w:p>
          <w:p w14:paraId="130C316F" w14:textId="186FF5C6" w:rsidR="00134523" w:rsidRPr="00E0664B" w:rsidRDefault="00134523" w:rsidP="00134523">
            <w:pPr>
              <w:rPr>
                <w:i/>
              </w:rPr>
            </w:pPr>
            <w:r w:rsidRPr="00E0664B">
              <w:rPr>
                <w:i/>
              </w:rPr>
              <w:t xml:space="preserve">Set the </w:t>
            </w:r>
            <w:r w:rsidR="0069033B">
              <w:rPr>
                <w:i/>
              </w:rPr>
              <w:t xml:space="preserve">Safety Contour </w:t>
            </w:r>
            <w:r w:rsidRPr="00E0664B">
              <w:rPr>
                <w:i/>
              </w:rPr>
              <w:t>value to 10 m</w:t>
            </w:r>
          </w:p>
          <w:p w14:paraId="55D117DC" w14:textId="6ACA14C1" w:rsidR="00134523" w:rsidRPr="00E0664B" w:rsidRDefault="00134523" w:rsidP="00134523">
            <w:pPr>
              <w:rPr>
                <w:i/>
              </w:rPr>
            </w:pPr>
            <w:r w:rsidRPr="00E0664B">
              <w:rPr>
                <w:i/>
              </w:rPr>
              <w:t xml:space="preserve">Set the </w:t>
            </w:r>
            <w:r w:rsidR="0069033B">
              <w:rPr>
                <w:i/>
              </w:rPr>
              <w:t xml:space="preserve">Safety Depth  </w:t>
            </w:r>
            <w:r w:rsidRPr="00E0664B">
              <w:rPr>
                <w:i/>
              </w:rPr>
              <w:t xml:space="preserve">value to 10 m </w:t>
            </w:r>
          </w:p>
          <w:p w14:paraId="55505AED" w14:textId="77777777" w:rsidR="004F582E" w:rsidRDefault="00134523" w:rsidP="00134523">
            <w:pPr>
              <w:rPr>
                <w:i/>
              </w:rPr>
            </w:pPr>
            <w:r w:rsidRPr="00E0664B">
              <w:rPr>
                <w:i/>
              </w:rPr>
              <w:t>Select Symbolized Boundaries</w:t>
            </w:r>
          </w:p>
          <w:p w14:paraId="518D3706" w14:textId="11BBDDF2" w:rsidR="00AC2FED" w:rsidRPr="00E0664B" w:rsidRDefault="00AC2FED" w:rsidP="00AC2FED">
            <w:pPr>
              <w:rPr>
                <w:i/>
              </w:rPr>
            </w:pPr>
            <w:r>
              <w:rPr>
                <w:i/>
              </w:rPr>
              <w:t>Select Paper chart symbols</w:t>
            </w:r>
          </w:p>
        </w:tc>
      </w:tr>
      <w:tr w:rsidR="004F582E" w14:paraId="05775F31" w14:textId="77777777" w:rsidTr="00CB4150">
        <w:trPr>
          <w:tblHeader/>
        </w:trPr>
        <w:tc>
          <w:tcPr>
            <w:tcW w:w="9526" w:type="dxa"/>
            <w:gridSpan w:val="4"/>
            <w:shd w:val="clear" w:color="auto" w:fill="CCFFCC"/>
            <w:vAlign w:val="center"/>
          </w:tcPr>
          <w:p w14:paraId="4FE45400" w14:textId="77777777" w:rsidR="004F582E" w:rsidRPr="004065B1" w:rsidRDefault="004F582E" w:rsidP="00CB4150">
            <w:r w:rsidRPr="000A066E">
              <w:rPr>
                <w:b/>
              </w:rPr>
              <w:t>Action</w:t>
            </w:r>
          </w:p>
        </w:tc>
      </w:tr>
      <w:tr w:rsidR="004F582E" w14:paraId="383167B7" w14:textId="77777777" w:rsidTr="00CB4150">
        <w:trPr>
          <w:tblHeader/>
        </w:trPr>
        <w:tc>
          <w:tcPr>
            <w:tcW w:w="9526" w:type="dxa"/>
            <w:gridSpan w:val="4"/>
            <w:vAlign w:val="center"/>
          </w:tcPr>
          <w:p w14:paraId="4F8B9073" w14:textId="77777777" w:rsidR="004F582E" w:rsidRPr="00E0664B" w:rsidRDefault="00134523" w:rsidP="002164D3">
            <w:pPr>
              <w:jc w:val="left"/>
              <w:rPr>
                <w:i/>
              </w:rPr>
            </w:pPr>
            <w:r w:rsidRPr="00E0664B">
              <w:rPr>
                <w:i/>
              </w:rPr>
              <w:t>Switch on Other Display Check that ECDIS HMI contains standardized controls that can switch on and off certain objects from the chart</w:t>
            </w:r>
          </w:p>
        </w:tc>
      </w:tr>
      <w:tr w:rsidR="004F582E" w14:paraId="633890DE" w14:textId="77777777" w:rsidTr="00CB4150">
        <w:trPr>
          <w:tblHeader/>
        </w:trPr>
        <w:tc>
          <w:tcPr>
            <w:tcW w:w="9526" w:type="dxa"/>
            <w:gridSpan w:val="4"/>
            <w:shd w:val="clear" w:color="auto" w:fill="CCFFCC"/>
            <w:vAlign w:val="center"/>
          </w:tcPr>
          <w:p w14:paraId="5A64AC73" w14:textId="77777777" w:rsidR="004F582E" w:rsidRPr="004065B1" w:rsidRDefault="004F582E" w:rsidP="00CB4150">
            <w:r w:rsidRPr="000A066E">
              <w:rPr>
                <w:b/>
              </w:rPr>
              <w:t>Results</w:t>
            </w:r>
          </w:p>
        </w:tc>
      </w:tr>
      <w:tr w:rsidR="004F582E" w14:paraId="0E522809" w14:textId="77777777" w:rsidTr="00CB4150">
        <w:trPr>
          <w:tblHeader/>
        </w:trPr>
        <w:tc>
          <w:tcPr>
            <w:tcW w:w="9526" w:type="dxa"/>
            <w:gridSpan w:val="4"/>
            <w:vAlign w:val="center"/>
          </w:tcPr>
          <w:p w14:paraId="0C1A6D5E" w14:textId="658B2BAB" w:rsidR="00134523" w:rsidRPr="00E0664B" w:rsidRDefault="00134523" w:rsidP="00134523">
            <w:pPr>
              <w:jc w:val="left"/>
              <w:rPr>
                <w:i/>
              </w:rPr>
            </w:pPr>
            <w:r w:rsidRPr="00E0664B">
              <w:rPr>
                <w:i/>
              </w:rPr>
              <w:t xml:space="preserve">Confirm that the following controls are available at ECDIS HMI under the Other </w:t>
            </w:r>
            <w:r w:rsidR="00C22E61">
              <w:rPr>
                <w:i/>
              </w:rPr>
              <w:t>D</w:t>
            </w:r>
            <w:r w:rsidR="00C22E61" w:rsidRPr="00E0664B">
              <w:rPr>
                <w:i/>
              </w:rPr>
              <w:t xml:space="preserve">isplay </w:t>
            </w:r>
            <w:r w:rsidRPr="00E0664B">
              <w:rPr>
                <w:i/>
              </w:rPr>
              <w:t>section</w:t>
            </w:r>
          </w:p>
          <w:p w14:paraId="6CE26505" w14:textId="77777777" w:rsidR="00134523" w:rsidRPr="00E0664B" w:rsidRDefault="00134523" w:rsidP="00134523">
            <w:pPr>
              <w:jc w:val="left"/>
              <w:rPr>
                <w:i/>
              </w:rPr>
            </w:pPr>
            <w:r w:rsidRPr="00E0664B">
              <w:rPr>
                <w:i/>
              </w:rPr>
              <w:t>Spot soundings</w:t>
            </w:r>
          </w:p>
          <w:p w14:paraId="444A61A9" w14:textId="77777777" w:rsidR="00134523" w:rsidRPr="00E0664B" w:rsidRDefault="00134523" w:rsidP="00134523">
            <w:pPr>
              <w:jc w:val="left"/>
              <w:rPr>
                <w:i/>
              </w:rPr>
            </w:pPr>
            <w:r w:rsidRPr="00E0664B">
              <w:rPr>
                <w:i/>
              </w:rPr>
              <w:t>Submarine cables and pipelines</w:t>
            </w:r>
          </w:p>
          <w:p w14:paraId="74915926" w14:textId="77777777" w:rsidR="00134523" w:rsidRPr="00E0664B" w:rsidRDefault="00134523" w:rsidP="00134523">
            <w:pPr>
              <w:jc w:val="left"/>
              <w:rPr>
                <w:i/>
              </w:rPr>
            </w:pPr>
            <w:r w:rsidRPr="00E0664B">
              <w:rPr>
                <w:i/>
              </w:rPr>
              <w:t>All isolated dangers</w:t>
            </w:r>
          </w:p>
          <w:p w14:paraId="09AF8F78" w14:textId="77777777" w:rsidR="00823D35" w:rsidRDefault="00134523" w:rsidP="00134523">
            <w:pPr>
              <w:jc w:val="left"/>
              <w:rPr>
                <w:i/>
              </w:rPr>
            </w:pPr>
            <w:r w:rsidRPr="00E0664B">
              <w:rPr>
                <w:i/>
              </w:rPr>
              <w:t xml:space="preserve">Magnetic variation </w:t>
            </w:r>
          </w:p>
          <w:p w14:paraId="0715EEF5" w14:textId="2F1F9290" w:rsidR="00134523" w:rsidRPr="00E0664B" w:rsidRDefault="00134523" w:rsidP="00134523">
            <w:pPr>
              <w:jc w:val="left"/>
              <w:rPr>
                <w:i/>
              </w:rPr>
            </w:pPr>
            <w:r w:rsidRPr="00E0664B">
              <w:rPr>
                <w:i/>
              </w:rPr>
              <w:t xml:space="preserve">Depth contours </w:t>
            </w:r>
          </w:p>
          <w:p w14:paraId="6F7CF30F" w14:textId="77777777" w:rsidR="00134523" w:rsidRPr="00E0664B" w:rsidRDefault="00134523" w:rsidP="00134523">
            <w:pPr>
              <w:jc w:val="left"/>
              <w:rPr>
                <w:i/>
              </w:rPr>
            </w:pPr>
            <w:r w:rsidRPr="00E0664B">
              <w:rPr>
                <w:i/>
              </w:rPr>
              <w:t>Seabed</w:t>
            </w:r>
          </w:p>
          <w:p w14:paraId="27858049" w14:textId="77777777" w:rsidR="00134523" w:rsidRPr="00E0664B" w:rsidRDefault="00134523" w:rsidP="00134523">
            <w:pPr>
              <w:jc w:val="left"/>
              <w:rPr>
                <w:i/>
              </w:rPr>
            </w:pPr>
            <w:r w:rsidRPr="00E0664B">
              <w:rPr>
                <w:i/>
              </w:rPr>
              <w:t>Tidal</w:t>
            </w:r>
          </w:p>
          <w:p w14:paraId="4797317B" w14:textId="77777777" w:rsidR="004F582E" w:rsidRPr="00E0664B" w:rsidRDefault="00134523" w:rsidP="00134523">
            <w:pPr>
              <w:jc w:val="left"/>
              <w:rPr>
                <w:i/>
              </w:rPr>
            </w:pPr>
            <w:r w:rsidRPr="00E0664B">
              <w:rPr>
                <w:i/>
              </w:rPr>
              <w:t>Miscellaneous</w:t>
            </w:r>
          </w:p>
        </w:tc>
      </w:tr>
    </w:tbl>
    <w:p w14:paraId="00D6876A" w14:textId="77777777" w:rsidR="004F582E" w:rsidRDefault="004F582E" w:rsidP="004F582E"/>
    <w:p w14:paraId="41158C14"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40F0A2B4" w14:textId="77777777" w:rsidTr="000946D3">
        <w:trPr>
          <w:tblHeader/>
        </w:trPr>
        <w:tc>
          <w:tcPr>
            <w:tcW w:w="9526" w:type="dxa"/>
            <w:shd w:val="clear" w:color="auto" w:fill="CCFFCC"/>
            <w:vAlign w:val="center"/>
          </w:tcPr>
          <w:p w14:paraId="72ABB94D" w14:textId="77777777" w:rsidR="00134523" w:rsidRPr="004065B1" w:rsidRDefault="00134523" w:rsidP="000946D3">
            <w:r w:rsidRPr="000A066E">
              <w:rPr>
                <w:b/>
              </w:rPr>
              <w:lastRenderedPageBreak/>
              <w:t>Action</w:t>
            </w:r>
          </w:p>
        </w:tc>
      </w:tr>
      <w:tr w:rsidR="00134523" w14:paraId="67527C51" w14:textId="77777777" w:rsidTr="000946D3">
        <w:trPr>
          <w:tblHeader/>
        </w:trPr>
        <w:tc>
          <w:tcPr>
            <w:tcW w:w="9526" w:type="dxa"/>
            <w:vAlign w:val="center"/>
          </w:tcPr>
          <w:p w14:paraId="6A9EA43C" w14:textId="77777777" w:rsidR="00134523" w:rsidRPr="00E0664B" w:rsidRDefault="00134523" w:rsidP="00134523">
            <w:pPr>
              <w:rPr>
                <w:i/>
              </w:rPr>
            </w:pPr>
            <w:r w:rsidRPr="00E0664B">
              <w:rPr>
                <w:i/>
              </w:rPr>
              <w:t>Switch off all controls and switch on only the “</w:t>
            </w:r>
            <w:r w:rsidRPr="00E0664B">
              <w:rPr>
                <w:b/>
                <w:i/>
              </w:rPr>
              <w:t>Spot soundings</w:t>
            </w:r>
            <w:r w:rsidRPr="00E0664B">
              <w:rPr>
                <w:i/>
              </w:rPr>
              <w:t xml:space="preserve">” control. </w:t>
            </w:r>
          </w:p>
          <w:p w14:paraId="630F919F" w14:textId="77777777" w:rsidR="00134523" w:rsidRPr="00E0664B" w:rsidRDefault="00134523" w:rsidP="00134523">
            <w:pPr>
              <w:rPr>
                <w:i/>
              </w:rPr>
            </w:pPr>
            <w:r w:rsidRPr="00E0664B">
              <w:rPr>
                <w:i/>
              </w:rPr>
              <w:t>Verify that the objects are displayed correctly as presented in the plot.</w:t>
            </w:r>
          </w:p>
        </w:tc>
      </w:tr>
      <w:tr w:rsidR="00134523" w14:paraId="350D8496" w14:textId="77777777" w:rsidTr="00D7676B">
        <w:trPr>
          <w:tblHeader/>
        </w:trPr>
        <w:tc>
          <w:tcPr>
            <w:tcW w:w="9526" w:type="dxa"/>
            <w:tcBorders>
              <w:bottom w:val="single" w:sz="4" w:space="0" w:color="auto"/>
            </w:tcBorders>
            <w:shd w:val="clear" w:color="auto" w:fill="CCFFCC"/>
            <w:vAlign w:val="center"/>
          </w:tcPr>
          <w:p w14:paraId="62781D6B" w14:textId="77777777" w:rsidR="00134523" w:rsidRPr="004065B1" w:rsidRDefault="00134523" w:rsidP="000946D3">
            <w:r w:rsidRPr="000A066E">
              <w:rPr>
                <w:b/>
              </w:rPr>
              <w:t>Results</w:t>
            </w:r>
          </w:p>
        </w:tc>
      </w:tr>
      <w:tr w:rsidR="00134523" w14:paraId="53FED079" w14:textId="77777777" w:rsidTr="00D7676B">
        <w:trPr>
          <w:tblHeader/>
        </w:trPr>
        <w:tc>
          <w:tcPr>
            <w:tcW w:w="9526" w:type="dxa"/>
            <w:tcBorders>
              <w:bottom w:val="nil"/>
            </w:tcBorders>
            <w:vAlign w:val="center"/>
          </w:tcPr>
          <w:p w14:paraId="62A44BDA" w14:textId="221A9440" w:rsidR="00134523" w:rsidRPr="00E0664B" w:rsidRDefault="00134523" w:rsidP="000946D3">
            <w:pPr>
              <w:jc w:val="left"/>
              <w:rPr>
                <w:i/>
              </w:rPr>
            </w:pPr>
            <w:r w:rsidRPr="00E0664B">
              <w:rPr>
                <w:i/>
              </w:rPr>
              <w:t>The objects are shown as presented in the screen plot below</w:t>
            </w:r>
            <w:r w:rsidR="009D2C41">
              <w:rPr>
                <w:i/>
              </w:rPr>
              <w:t xml:space="preserve"> (scale 1:60 000)</w:t>
            </w:r>
          </w:p>
        </w:tc>
      </w:tr>
      <w:tr w:rsidR="00134523" w14:paraId="50F6C6CA"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1908978" w14:textId="77777777" w:rsidR="00134523" w:rsidRPr="0015247B" w:rsidRDefault="0018522C" w:rsidP="00134523">
            <w:pPr>
              <w:jc w:val="center"/>
            </w:pPr>
            <w:r>
              <w:rPr>
                <w:noProof/>
                <w:lang w:val="fr-FR" w:eastAsia="fr-FR"/>
              </w:rPr>
              <w:drawing>
                <wp:inline distT="0" distB="0" distL="0" distR="0" wp14:anchorId="26622F48" wp14:editId="1FBCADEE">
                  <wp:extent cx="5724525" cy="5800725"/>
                  <wp:effectExtent l="0" t="0" r="9525" b="9525"/>
                  <wp:docPr id="45" name="Picture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6351983" w14:textId="77777777" w:rsidR="00134523" w:rsidRDefault="00134523" w:rsidP="004F582E"/>
    <w:p w14:paraId="5E20802B"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366966F8" w14:textId="77777777" w:rsidTr="000946D3">
        <w:trPr>
          <w:tblHeader/>
        </w:trPr>
        <w:tc>
          <w:tcPr>
            <w:tcW w:w="9526" w:type="dxa"/>
            <w:shd w:val="clear" w:color="auto" w:fill="CCFFCC"/>
            <w:vAlign w:val="center"/>
          </w:tcPr>
          <w:p w14:paraId="1FE1D9B3" w14:textId="77777777" w:rsidR="00134523" w:rsidRPr="004065B1" w:rsidRDefault="00134523" w:rsidP="000946D3">
            <w:r w:rsidRPr="000A066E">
              <w:rPr>
                <w:b/>
              </w:rPr>
              <w:lastRenderedPageBreak/>
              <w:t>Action</w:t>
            </w:r>
          </w:p>
        </w:tc>
      </w:tr>
      <w:tr w:rsidR="00134523" w14:paraId="25A7BC25" w14:textId="77777777" w:rsidTr="000946D3">
        <w:trPr>
          <w:tblHeader/>
        </w:trPr>
        <w:tc>
          <w:tcPr>
            <w:tcW w:w="9526" w:type="dxa"/>
            <w:vAlign w:val="center"/>
          </w:tcPr>
          <w:p w14:paraId="04A001C1" w14:textId="77777777" w:rsidR="00134523" w:rsidRPr="00E0664B" w:rsidRDefault="00134523" w:rsidP="000946D3">
            <w:pPr>
              <w:rPr>
                <w:i/>
              </w:rPr>
            </w:pPr>
            <w:r w:rsidRPr="00E0664B">
              <w:rPr>
                <w:i/>
              </w:rPr>
              <w:t>Switch off all controls and switch on only the “</w:t>
            </w:r>
            <w:r w:rsidRPr="00E0664B">
              <w:rPr>
                <w:b/>
                <w:i/>
              </w:rPr>
              <w:t>Submarine cables and pipelines</w:t>
            </w:r>
            <w:r w:rsidRPr="00E0664B">
              <w:rPr>
                <w:i/>
              </w:rPr>
              <w:t xml:space="preserve">” control. </w:t>
            </w:r>
          </w:p>
          <w:p w14:paraId="096FEB6F" w14:textId="77777777" w:rsidR="00134523" w:rsidRPr="00E0664B" w:rsidRDefault="00134523" w:rsidP="000946D3">
            <w:pPr>
              <w:rPr>
                <w:i/>
              </w:rPr>
            </w:pPr>
            <w:r w:rsidRPr="00E0664B">
              <w:rPr>
                <w:i/>
              </w:rPr>
              <w:t>Verify that the objects are displayed correctly as presented in the plot.</w:t>
            </w:r>
          </w:p>
        </w:tc>
      </w:tr>
      <w:tr w:rsidR="00134523" w14:paraId="53E4641D" w14:textId="77777777" w:rsidTr="00D7676B">
        <w:trPr>
          <w:tblHeader/>
        </w:trPr>
        <w:tc>
          <w:tcPr>
            <w:tcW w:w="9526" w:type="dxa"/>
            <w:tcBorders>
              <w:bottom w:val="single" w:sz="4" w:space="0" w:color="auto"/>
            </w:tcBorders>
            <w:shd w:val="clear" w:color="auto" w:fill="CCFFCC"/>
            <w:vAlign w:val="center"/>
          </w:tcPr>
          <w:p w14:paraId="2EE9A179" w14:textId="77777777" w:rsidR="00134523" w:rsidRPr="004065B1" w:rsidRDefault="00134523" w:rsidP="000946D3">
            <w:r w:rsidRPr="000A066E">
              <w:rPr>
                <w:b/>
              </w:rPr>
              <w:t>Results</w:t>
            </w:r>
          </w:p>
        </w:tc>
      </w:tr>
      <w:tr w:rsidR="00134523" w14:paraId="19AFD73A" w14:textId="77777777" w:rsidTr="00D7676B">
        <w:trPr>
          <w:tblHeader/>
        </w:trPr>
        <w:tc>
          <w:tcPr>
            <w:tcW w:w="9526" w:type="dxa"/>
            <w:tcBorders>
              <w:bottom w:val="nil"/>
            </w:tcBorders>
            <w:vAlign w:val="center"/>
          </w:tcPr>
          <w:p w14:paraId="7BE19F79" w14:textId="77777777" w:rsidR="00134523" w:rsidRPr="00E0664B" w:rsidRDefault="00134523" w:rsidP="000946D3">
            <w:pPr>
              <w:jc w:val="left"/>
              <w:rPr>
                <w:i/>
              </w:rPr>
            </w:pPr>
            <w:r w:rsidRPr="00E0664B">
              <w:rPr>
                <w:i/>
              </w:rPr>
              <w:t>The objects are shown as presented in the screen plot below</w:t>
            </w:r>
          </w:p>
        </w:tc>
      </w:tr>
      <w:tr w:rsidR="00134523" w14:paraId="048FAF47"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09E07FB3" w14:textId="77777777" w:rsidR="00134523" w:rsidRPr="0015247B" w:rsidRDefault="0018522C" w:rsidP="000946D3">
            <w:pPr>
              <w:jc w:val="center"/>
            </w:pPr>
            <w:r>
              <w:rPr>
                <w:noProof/>
                <w:lang w:val="fr-FR" w:eastAsia="fr-FR"/>
              </w:rPr>
              <w:drawing>
                <wp:inline distT="0" distB="0" distL="0" distR="0" wp14:anchorId="246955F6" wp14:editId="78137151">
                  <wp:extent cx="5724525" cy="5762625"/>
                  <wp:effectExtent l="0" t="0" r="9525" b="9525"/>
                  <wp:docPr id="46" name="Picture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5762625"/>
                          </a:xfrm>
                          <a:prstGeom prst="rect">
                            <a:avLst/>
                          </a:prstGeom>
                          <a:noFill/>
                          <a:ln>
                            <a:noFill/>
                          </a:ln>
                        </pic:spPr>
                      </pic:pic>
                    </a:graphicData>
                  </a:graphic>
                </wp:inline>
              </w:drawing>
            </w:r>
            <w:r w:rsidR="00036CC9">
              <w:br/>
            </w:r>
          </w:p>
        </w:tc>
      </w:tr>
    </w:tbl>
    <w:p w14:paraId="1743E194" w14:textId="77777777" w:rsidR="00134523" w:rsidRDefault="00134523" w:rsidP="00134523"/>
    <w:p w14:paraId="2231B9B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DD15F6E" w14:textId="77777777" w:rsidTr="000946D3">
        <w:trPr>
          <w:tblHeader/>
        </w:trPr>
        <w:tc>
          <w:tcPr>
            <w:tcW w:w="9526" w:type="dxa"/>
            <w:shd w:val="clear" w:color="auto" w:fill="CCFFCC"/>
            <w:vAlign w:val="center"/>
          </w:tcPr>
          <w:p w14:paraId="68AF72BB" w14:textId="77777777" w:rsidR="00134523" w:rsidRPr="004065B1" w:rsidRDefault="00134523" w:rsidP="000946D3">
            <w:r w:rsidRPr="000A066E">
              <w:rPr>
                <w:b/>
              </w:rPr>
              <w:lastRenderedPageBreak/>
              <w:t>Action</w:t>
            </w:r>
          </w:p>
        </w:tc>
      </w:tr>
      <w:tr w:rsidR="00134523" w14:paraId="0C3EE712" w14:textId="77777777" w:rsidTr="000946D3">
        <w:trPr>
          <w:tblHeader/>
        </w:trPr>
        <w:tc>
          <w:tcPr>
            <w:tcW w:w="9526" w:type="dxa"/>
            <w:vAlign w:val="center"/>
          </w:tcPr>
          <w:p w14:paraId="5446BD3A" w14:textId="77777777" w:rsidR="00134523" w:rsidRPr="00E0664B" w:rsidRDefault="00134523" w:rsidP="000946D3">
            <w:pPr>
              <w:rPr>
                <w:i/>
              </w:rPr>
            </w:pPr>
            <w:r w:rsidRPr="00E0664B">
              <w:rPr>
                <w:i/>
              </w:rPr>
              <w:t>Switch off all controls and switch on only the “</w:t>
            </w:r>
            <w:r w:rsidRPr="00E0664B">
              <w:rPr>
                <w:b/>
                <w:i/>
              </w:rPr>
              <w:t>All isolated danger</w:t>
            </w:r>
            <w:r w:rsidRPr="00E0664B">
              <w:rPr>
                <w:i/>
              </w:rPr>
              <w:t xml:space="preserve">” control. </w:t>
            </w:r>
          </w:p>
          <w:p w14:paraId="38D631BD" w14:textId="77777777" w:rsidR="00134523" w:rsidRPr="00E0664B" w:rsidRDefault="00134523" w:rsidP="000946D3">
            <w:pPr>
              <w:rPr>
                <w:i/>
              </w:rPr>
            </w:pPr>
            <w:r w:rsidRPr="00E0664B">
              <w:rPr>
                <w:i/>
              </w:rPr>
              <w:t>Verify that the objects are displayed correctly as presented in the plot.</w:t>
            </w:r>
          </w:p>
        </w:tc>
      </w:tr>
      <w:tr w:rsidR="00134523" w14:paraId="20503146" w14:textId="77777777" w:rsidTr="00D7676B">
        <w:trPr>
          <w:tblHeader/>
        </w:trPr>
        <w:tc>
          <w:tcPr>
            <w:tcW w:w="9526" w:type="dxa"/>
            <w:tcBorders>
              <w:bottom w:val="single" w:sz="4" w:space="0" w:color="auto"/>
            </w:tcBorders>
            <w:shd w:val="clear" w:color="auto" w:fill="CCFFCC"/>
            <w:vAlign w:val="center"/>
          </w:tcPr>
          <w:p w14:paraId="643354FC" w14:textId="77777777" w:rsidR="00134523" w:rsidRPr="00E0664B" w:rsidRDefault="00134523" w:rsidP="000946D3">
            <w:pPr>
              <w:rPr>
                <w:i/>
              </w:rPr>
            </w:pPr>
            <w:r w:rsidRPr="00E0664B">
              <w:rPr>
                <w:b/>
              </w:rPr>
              <w:t>Results</w:t>
            </w:r>
          </w:p>
        </w:tc>
      </w:tr>
      <w:tr w:rsidR="00134523" w14:paraId="07918B6E" w14:textId="77777777" w:rsidTr="00D7676B">
        <w:trPr>
          <w:tblHeader/>
        </w:trPr>
        <w:tc>
          <w:tcPr>
            <w:tcW w:w="9526" w:type="dxa"/>
            <w:tcBorders>
              <w:bottom w:val="nil"/>
            </w:tcBorders>
            <w:vAlign w:val="center"/>
          </w:tcPr>
          <w:p w14:paraId="3F7F0938" w14:textId="77777777" w:rsidR="00134523" w:rsidRPr="00E0664B" w:rsidRDefault="00134523" w:rsidP="000946D3">
            <w:pPr>
              <w:jc w:val="left"/>
              <w:rPr>
                <w:i/>
              </w:rPr>
            </w:pPr>
            <w:r w:rsidRPr="00E0664B">
              <w:rPr>
                <w:i/>
              </w:rPr>
              <w:t>The objects are shown as presented in the screen plot below</w:t>
            </w:r>
          </w:p>
        </w:tc>
      </w:tr>
      <w:tr w:rsidR="00134523" w14:paraId="6240BFBF"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59EA584" w14:textId="77777777" w:rsidR="00134523" w:rsidRPr="0015247B" w:rsidRDefault="0018522C" w:rsidP="000946D3">
            <w:pPr>
              <w:jc w:val="center"/>
            </w:pPr>
            <w:r>
              <w:rPr>
                <w:noProof/>
                <w:lang w:val="fr-FR" w:eastAsia="fr-FR"/>
              </w:rPr>
              <w:drawing>
                <wp:inline distT="0" distB="0" distL="0" distR="0" wp14:anchorId="1CEF1E0C" wp14:editId="1C60824F">
                  <wp:extent cx="5724525" cy="5800725"/>
                  <wp:effectExtent l="0" t="0" r="9525" b="9525"/>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6908F9E5" w14:textId="77777777" w:rsidR="00134523" w:rsidRDefault="00134523" w:rsidP="00134523"/>
    <w:p w14:paraId="1867BB88"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540E908" w14:textId="77777777" w:rsidTr="000946D3">
        <w:trPr>
          <w:tblHeader/>
        </w:trPr>
        <w:tc>
          <w:tcPr>
            <w:tcW w:w="9526" w:type="dxa"/>
            <w:shd w:val="clear" w:color="auto" w:fill="CCFFCC"/>
            <w:vAlign w:val="center"/>
          </w:tcPr>
          <w:p w14:paraId="5E92151D" w14:textId="77777777" w:rsidR="00134523" w:rsidRPr="004065B1" w:rsidRDefault="00134523" w:rsidP="000946D3">
            <w:r w:rsidRPr="000A066E">
              <w:rPr>
                <w:b/>
              </w:rPr>
              <w:lastRenderedPageBreak/>
              <w:t>Action</w:t>
            </w:r>
          </w:p>
        </w:tc>
      </w:tr>
      <w:tr w:rsidR="00134523" w14:paraId="26DAE714" w14:textId="77777777" w:rsidTr="000946D3">
        <w:trPr>
          <w:tblHeader/>
        </w:trPr>
        <w:tc>
          <w:tcPr>
            <w:tcW w:w="9526" w:type="dxa"/>
            <w:vAlign w:val="center"/>
          </w:tcPr>
          <w:p w14:paraId="4638962C" w14:textId="77777777" w:rsidR="00134523" w:rsidRPr="00E0664B" w:rsidRDefault="00134523" w:rsidP="000946D3">
            <w:pPr>
              <w:rPr>
                <w:i/>
              </w:rPr>
            </w:pPr>
            <w:r w:rsidRPr="00E0664B">
              <w:rPr>
                <w:i/>
              </w:rPr>
              <w:t>Switch off all controls and switch on only the “</w:t>
            </w:r>
            <w:r w:rsidRPr="00E0664B">
              <w:rPr>
                <w:b/>
                <w:i/>
              </w:rPr>
              <w:t>Magnetic variation</w:t>
            </w:r>
            <w:r w:rsidRPr="00E0664B">
              <w:rPr>
                <w:i/>
              </w:rPr>
              <w:t xml:space="preserve">” control. </w:t>
            </w:r>
          </w:p>
          <w:p w14:paraId="03E5EDA8" w14:textId="77777777" w:rsidR="00134523" w:rsidRPr="00E0664B" w:rsidRDefault="00134523" w:rsidP="000946D3">
            <w:pPr>
              <w:rPr>
                <w:i/>
              </w:rPr>
            </w:pPr>
            <w:r w:rsidRPr="00E0664B">
              <w:rPr>
                <w:i/>
              </w:rPr>
              <w:t>Verify that the objects are displayed correctly as presented in the plot.</w:t>
            </w:r>
          </w:p>
        </w:tc>
      </w:tr>
      <w:tr w:rsidR="00134523" w14:paraId="3C4BACD7" w14:textId="77777777" w:rsidTr="00211F86">
        <w:trPr>
          <w:tblHeader/>
        </w:trPr>
        <w:tc>
          <w:tcPr>
            <w:tcW w:w="9526" w:type="dxa"/>
            <w:tcBorders>
              <w:bottom w:val="single" w:sz="4" w:space="0" w:color="auto"/>
            </w:tcBorders>
            <w:shd w:val="clear" w:color="auto" w:fill="CCFFCC"/>
            <w:vAlign w:val="center"/>
          </w:tcPr>
          <w:p w14:paraId="36DFA1B7" w14:textId="77777777" w:rsidR="00134523" w:rsidRPr="004065B1" w:rsidRDefault="00134523" w:rsidP="000946D3">
            <w:r w:rsidRPr="000A066E">
              <w:rPr>
                <w:b/>
              </w:rPr>
              <w:t>Results</w:t>
            </w:r>
          </w:p>
        </w:tc>
      </w:tr>
      <w:tr w:rsidR="00134523" w14:paraId="362E5B0F" w14:textId="77777777" w:rsidTr="00211F86">
        <w:trPr>
          <w:tblHeader/>
        </w:trPr>
        <w:tc>
          <w:tcPr>
            <w:tcW w:w="9526" w:type="dxa"/>
            <w:tcBorders>
              <w:bottom w:val="nil"/>
            </w:tcBorders>
            <w:vAlign w:val="center"/>
          </w:tcPr>
          <w:p w14:paraId="3E329942" w14:textId="77777777" w:rsidR="00134523" w:rsidRPr="00E0664B" w:rsidRDefault="00134523" w:rsidP="000946D3">
            <w:pPr>
              <w:jc w:val="left"/>
              <w:rPr>
                <w:i/>
              </w:rPr>
            </w:pPr>
            <w:r w:rsidRPr="00E0664B">
              <w:rPr>
                <w:i/>
              </w:rPr>
              <w:t>The objects are shown as presented in the screen plot below</w:t>
            </w:r>
          </w:p>
        </w:tc>
      </w:tr>
      <w:tr w:rsidR="00134523" w14:paraId="54885FF2"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2B681F60" w14:textId="77777777" w:rsidR="00134523" w:rsidRPr="0015247B" w:rsidRDefault="0018522C" w:rsidP="000946D3">
            <w:pPr>
              <w:jc w:val="center"/>
            </w:pPr>
            <w:r>
              <w:rPr>
                <w:noProof/>
                <w:lang w:val="fr-FR" w:eastAsia="fr-FR"/>
              </w:rPr>
              <w:drawing>
                <wp:inline distT="0" distB="0" distL="0" distR="0" wp14:anchorId="3D73E345" wp14:editId="21E2AE5A">
                  <wp:extent cx="5724525" cy="5791200"/>
                  <wp:effectExtent l="0" t="0" r="9525" b="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5791200"/>
                          </a:xfrm>
                          <a:prstGeom prst="rect">
                            <a:avLst/>
                          </a:prstGeom>
                          <a:noFill/>
                          <a:ln>
                            <a:noFill/>
                          </a:ln>
                        </pic:spPr>
                      </pic:pic>
                    </a:graphicData>
                  </a:graphic>
                </wp:inline>
              </w:drawing>
            </w:r>
            <w:r w:rsidR="00036CC9">
              <w:br/>
            </w:r>
          </w:p>
        </w:tc>
      </w:tr>
    </w:tbl>
    <w:p w14:paraId="0ED597FD" w14:textId="77777777" w:rsidR="00134523" w:rsidRDefault="00134523" w:rsidP="00134523"/>
    <w:p w14:paraId="33348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F227FA6" w14:textId="77777777" w:rsidTr="000946D3">
        <w:trPr>
          <w:tblHeader/>
        </w:trPr>
        <w:tc>
          <w:tcPr>
            <w:tcW w:w="9526" w:type="dxa"/>
            <w:shd w:val="clear" w:color="auto" w:fill="CCFFCC"/>
            <w:vAlign w:val="center"/>
          </w:tcPr>
          <w:p w14:paraId="020EDC35" w14:textId="77777777" w:rsidR="00134523" w:rsidRPr="004065B1" w:rsidRDefault="00134523" w:rsidP="000946D3">
            <w:r w:rsidRPr="000A066E">
              <w:rPr>
                <w:b/>
              </w:rPr>
              <w:lastRenderedPageBreak/>
              <w:t>Action</w:t>
            </w:r>
          </w:p>
        </w:tc>
      </w:tr>
      <w:tr w:rsidR="00134523" w14:paraId="44883152" w14:textId="77777777" w:rsidTr="000946D3">
        <w:trPr>
          <w:tblHeader/>
        </w:trPr>
        <w:tc>
          <w:tcPr>
            <w:tcW w:w="9526" w:type="dxa"/>
            <w:vAlign w:val="center"/>
          </w:tcPr>
          <w:p w14:paraId="6602EB2B" w14:textId="77777777" w:rsidR="00823D35" w:rsidRDefault="00134523" w:rsidP="000946D3">
            <w:pPr>
              <w:rPr>
                <w:i/>
              </w:rPr>
            </w:pPr>
            <w:r w:rsidRPr="00E0664B">
              <w:rPr>
                <w:i/>
              </w:rPr>
              <w:t>Switch off all controls and switch on only the “</w:t>
            </w:r>
            <w:r w:rsidRPr="00E0664B">
              <w:rPr>
                <w:b/>
                <w:i/>
              </w:rPr>
              <w:t>Depth Contours</w:t>
            </w:r>
            <w:r w:rsidRPr="00E0664B">
              <w:rPr>
                <w:i/>
              </w:rPr>
              <w:t>” control.</w:t>
            </w:r>
          </w:p>
          <w:p w14:paraId="3987C518" w14:textId="6414B6A4" w:rsidR="00134523" w:rsidRPr="00E0664B" w:rsidRDefault="00823D35" w:rsidP="000946D3">
            <w:pPr>
              <w:rPr>
                <w:i/>
              </w:rPr>
            </w:pPr>
            <w:r>
              <w:rPr>
                <w:i/>
              </w:rPr>
              <w:t>If provided, select optional Contour label.</w:t>
            </w:r>
            <w:r w:rsidR="00134523" w:rsidRPr="00E0664B">
              <w:rPr>
                <w:i/>
              </w:rPr>
              <w:t xml:space="preserve"> </w:t>
            </w:r>
          </w:p>
          <w:p w14:paraId="28A106A2" w14:textId="77777777" w:rsidR="00134523" w:rsidRPr="00E0664B" w:rsidRDefault="00134523" w:rsidP="000946D3">
            <w:pPr>
              <w:rPr>
                <w:i/>
              </w:rPr>
            </w:pPr>
            <w:r w:rsidRPr="00E0664B">
              <w:rPr>
                <w:i/>
              </w:rPr>
              <w:t>Verify that the objects are displayed correctly as presented in the plot.</w:t>
            </w:r>
          </w:p>
        </w:tc>
      </w:tr>
      <w:tr w:rsidR="00134523" w14:paraId="162FDDB6" w14:textId="77777777" w:rsidTr="00211F86">
        <w:trPr>
          <w:tblHeader/>
        </w:trPr>
        <w:tc>
          <w:tcPr>
            <w:tcW w:w="9526" w:type="dxa"/>
            <w:tcBorders>
              <w:bottom w:val="single" w:sz="4" w:space="0" w:color="auto"/>
            </w:tcBorders>
            <w:shd w:val="clear" w:color="auto" w:fill="CCFFCC"/>
            <w:vAlign w:val="center"/>
          </w:tcPr>
          <w:p w14:paraId="37D8E0AB" w14:textId="77777777" w:rsidR="00134523" w:rsidRPr="004065B1" w:rsidRDefault="00134523" w:rsidP="000946D3">
            <w:r w:rsidRPr="000A066E">
              <w:rPr>
                <w:b/>
              </w:rPr>
              <w:t>Results</w:t>
            </w:r>
          </w:p>
        </w:tc>
      </w:tr>
      <w:tr w:rsidR="00134523" w14:paraId="0B9BFB8F" w14:textId="77777777" w:rsidTr="00211F86">
        <w:trPr>
          <w:tblHeader/>
        </w:trPr>
        <w:tc>
          <w:tcPr>
            <w:tcW w:w="9526" w:type="dxa"/>
            <w:tcBorders>
              <w:bottom w:val="nil"/>
            </w:tcBorders>
            <w:vAlign w:val="center"/>
          </w:tcPr>
          <w:p w14:paraId="45593D93" w14:textId="77777777" w:rsidR="00134523" w:rsidRPr="00E0664B" w:rsidRDefault="00134523" w:rsidP="000946D3">
            <w:pPr>
              <w:jc w:val="left"/>
              <w:rPr>
                <w:i/>
              </w:rPr>
            </w:pPr>
            <w:r w:rsidRPr="00E0664B">
              <w:rPr>
                <w:i/>
              </w:rPr>
              <w:t>The objects are shown as presented in the screen plot below</w:t>
            </w:r>
          </w:p>
        </w:tc>
      </w:tr>
      <w:tr w:rsidR="00134523" w14:paraId="13414AFD"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A0E578A" w14:textId="77777777" w:rsidR="00134523" w:rsidRPr="0015247B" w:rsidRDefault="0018522C" w:rsidP="000946D3">
            <w:pPr>
              <w:jc w:val="center"/>
            </w:pPr>
            <w:r>
              <w:rPr>
                <w:noProof/>
                <w:lang w:val="fr-FR" w:eastAsia="fr-FR"/>
              </w:rPr>
              <w:drawing>
                <wp:inline distT="0" distB="0" distL="0" distR="0" wp14:anchorId="104775D6" wp14:editId="20803CA1">
                  <wp:extent cx="5724525" cy="5781675"/>
                  <wp:effectExtent l="0" t="0" r="9525" b="9525"/>
                  <wp:docPr id="49" name="Picture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4AE67725" w14:textId="77777777" w:rsidR="00134523" w:rsidRDefault="00134523" w:rsidP="00134523"/>
    <w:p w14:paraId="067598D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18019A3B" w14:textId="77777777" w:rsidTr="000946D3">
        <w:trPr>
          <w:tblHeader/>
        </w:trPr>
        <w:tc>
          <w:tcPr>
            <w:tcW w:w="9526" w:type="dxa"/>
            <w:shd w:val="clear" w:color="auto" w:fill="CCFFCC"/>
            <w:vAlign w:val="center"/>
          </w:tcPr>
          <w:p w14:paraId="687628A1" w14:textId="77777777" w:rsidR="00134523" w:rsidRPr="004065B1" w:rsidRDefault="00134523" w:rsidP="000946D3">
            <w:r w:rsidRPr="000A066E">
              <w:rPr>
                <w:b/>
              </w:rPr>
              <w:lastRenderedPageBreak/>
              <w:t>Action</w:t>
            </w:r>
          </w:p>
        </w:tc>
      </w:tr>
      <w:tr w:rsidR="00134523" w14:paraId="735A57EC" w14:textId="77777777" w:rsidTr="000946D3">
        <w:trPr>
          <w:tblHeader/>
        </w:trPr>
        <w:tc>
          <w:tcPr>
            <w:tcW w:w="9526" w:type="dxa"/>
            <w:vAlign w:val="center"/>
          </w:tcPr>
          <w:p w14:paraId="108698F0" w14:textId="77777777" w:rsidR="00134523" w:rsidRPr="00E0664B" w:rsidRDefault="00134523" w:rsidP="000946D3">
            <w:pPr>
              <w:rPr>
                <w:i/>
              </w:rPr>
            </w:pPr>
            <w:r w:rsidRPr="00E0664B">
              <w:rPr>
                <w:i/>
              </w:rPr>
              <w:t>Switch off all controls and switch on only the “</w:t>
            </w:r>
            <w:r w:rsidRPr="00E0664B">
              <w:rPr>
                <w:b/>
                <w:i/>
              </w:rPr>
              <w:t>Seabed</w:t>
            </w:r>
            <w:r w:rsidRPr="00E0664B">
              <w:rPr>
                <w:i/>
              </w:rPr>
              <w:t xml:space="preserve">” control. </w:t>
            </w:r>
          </w:p>
          <w:p w14:paraId="16A5D7F4" w14:textId="77777777" w:rsidR="00134523" w:rsidRPr="00E0664B" w:rsidRDefault="00134523" w:rsidP="000946D3">
            <w:pPr>
              <w:rPr>
                <w:i/>
              </w:rPr>
            </w:pPr>
            <w:r w:rsidRPr="00E0664B">
              <w:rPr>
                <w:i/>
              </w:rPr>
              <w:t>Verify that the objects are displayed correctly as presented in the plot.</w:t>
            </w:r>
          </w:p>
        </w:tc>
      </w:tr>
      <w:tr w:rsidR="00134523" w14:paraId="52FCAC13" w14:textId="77777777" w:rsidTr="00211F86">
        <w:trPr>
          <w:tblHeader/>
        </w:trPr>
        <w:tc>
          <w:tcPr>
            <w:tcW w:w="9526" w:type="dxa"/>
            <w:tcBorders>
              <w:bottom w:val="single" w:sz="4" w:space="0" w:color="auto"/>
            </w:tcBorders>
            <w:shd w:val="clear" w:color="auto" w:fill="CCFFCC"/>
            <w:vAlign w:val="center"/>
          </w:tcPr>
          <w:p w14:paraId="6BEBDFFC" w14:textId="77777777" w:rsidR="00134523" w:rsidRPr="004065B1" w:rsidRDefault="00134523" w:rsidP="000946D3">
            <w:r w:rsidRPr="000A066E">
              <w:rPr>
                <w:b/>
              </w:rPr>
              <w:t>Results</w:t>
            </w:r>
          </w:p>
        </w:tc>
      </w:tr>
      <w:tr w:rsidR="00134523" w14:paraId="4C5FF86B" w14:textId="77777777" w:rsidTr="00211F86">
        <w:trPr>
          <w:tblHeader/>
        </w:trPr>
        <w:tc>
          <w:tcPr>
            <w:tcW w:w="9526" w:type="dxa"/>
            <w:tcBorders>
              <w:bottom w:val="nil"/>
            </w:tcBorders>
            <w:vAlign w:val="center"/>
          </w:tcPr>
          <w:p w14:paraId="42623389" w14:textId="77777777" w:rsidR="00134523" w:rsidRPr="00E0664B" w:rsidRDefault="00134523" w:rsidP="000946D3">
            <w:pPr>
              <w:jc w:val="left"/>
              <w:rPr>
                <w:i/>
              </w:rPr>
            </w:pPr>
            <w:r w:rsidRPr="00E0664B">
              <w:rPr>
                <w:i/>
              </w:rPr>
              <w:t>The objects are shown as presented in the screen plot below</w:t>
            </w:r>
          </w:p>
        </w:tc>
      </w:tr>
      <w:tr w:rsidR="00134523" w14:paraId="184AA24A"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18C9FF0F" w14:textId="77777777" w:rsidR="00134523" w:rsidRPr="0015247B" w:rsidRDefault="0018522C" w:rsidP="000946D3">
            <w:pPr>
              <w:jc w:val="center"/>
            </w:pPr>
            <w:r>
              <w:rPr>
                <w:noProof/>
                <w:lang w:val="fr-FR" w:eastAsia="fr-FR"/>
              </w:rPr>
              <w:drawing>
                <wp:inline distT="0" distB="0" distL="0" distR="0" wp14:anchorId="72A2B491" wp14:editId="66F614D6">
                  <wp:extent cx="5724525" cy="5781675"/>
                  <wp:effectExtent l="0" t="0" r="9525" b="9525"/>
                  <wp:docPr id="50" name="Picture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
        </w:tc>
      </w:tr>
    </w:tbl>
    <w:p w14:paraId="0240C16F" w14:textId="77777777" w:rsidR="00134523" w:rsidRDefault="00134523" w:rsidP="00134523"/>
    <w:p w14:paraId="09497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955F711" w14:textId="77777777" w:rsidTr="000946D3">
        <w:trPr>
          <w:tblHeader/>
        </w:trPr>
        <w:tc>
          <w:tcPr>
            <w:tcW w:w="9526" w:type="dxa"/>
            <w:shd w:val="clear" w:color="auto" w:fill="CCFFCC"/>
            <w:vAlign w:val="center"/>
          </w:tcPr>
          <w:p w14:paraId="634A02B0" w14:textId="77777777" w:rsidR="00134523" w:rsidRPr="004065B1" w:rsidRDefault="00134523" w:rsidP="000946D3">
            <w:r w:rsidRPr="000A066E">
              <w:rPr>
                <w:b/>
              </w:rPr>
              <w:lastRenderedPageBreak/>
              <w:t>Action</w:t>
            </w:r>
          </w:p>
        </w:tc>
      </w:tr>
      <w:tr w:rsidR="00134523" w14:paraId="23AD4DAD" w14:textId="77777777" w:rsidTr="000946D3">
        <w:trPr>
          <w:tblHeader/>
        </w:trPr>
        <w:tc>
          <w:tcPr>
            <w:tcW w:w="9526" w:type="dxa"/>
            <w:vAlign w:val="center"/>
          </w:tcPr>
          <w:p w14:paraId="61F40943" w14:textId="77777777" w:rsidR="00134523" w:rsidRPr="00E0664B" w:rsidRDefault="00134523" w:rsidP="000946D3">
            <w:pPr>
              <w:rPr>
                <w:i/>
              </w:rPr>
            </w:pPr>
            <w:r w:rsidRPr="00E0664B">
              <w:rPr>
                <w:i/>
              </w:rPr>
              <w:t>Switch off all controls and switch on only the “</w:t>
            </w:r>
            <w:r w:rsidRPr="00E0664B">
              <w:rPr>
                <w:b/>
                <w:i/>
              </w:rPr>
              <w:t>Tidal</w:t>
            </w:r>
            <w:r w:rsidRPr="00E0664B">
              <w:rPr>
                <w:i/>
              </w:rPr>
              <w:t xml:space="preserve">” control. </w:t>
            </w:r>
          </w:p>
          <w:p w14:paraId="6A14311E" w14:textId="77777777" w:rsidR="00134523" w:rsidRPr="0015247B" w:rsidRDefault="00134523" w:rsidP="000946D3">
            <w:r w:rsidRPr="00E0664B">
              <w:rPr>
                <w:i/>
              </w:rPr>
              <w:t>Verify that the objects are displayed correctly as presented in the plot.</w:t>
            </w:r>
          </w:p>
        </w:tc>
      </w:tr>
      <w:tr w:rsidR="00134523" w14:paraId="1F412EFE" w14:textId="77777777" w:rsidTr="00211F86">
        <w:trPr>
          <w:tblHeader/>
        </w:trPr>
        <w:tc>
          <w:tcPr>
            <w:tcW w:w="9526" w:type="dxa"/>
            <w:tcBorders>
              <w:bottom w:val="single" w:sz="4" w:space="0" w:color="auto"/>
            </w:tcBorders>
            <w:shd w:val="clear" w:color="auto" w:fill="CCFFCC"/>
            <w:vAlign w:val="center"/>
          </w:tcPr>
          <w:p w14:paraId="4A89B067" w14:textId="77777777" w:rsidR="00134523" w:rsidRPr="004065B1" w:rsidRDefault="00134523" w:rsidP="000946D3">
            <w:r w:rsidRPr="000A066E">
              <w:rPr>
                <w:b/>
              </w:rPr>
              <w:t>Results</w:t>
            </w:r>
          </w:p>
        </w:tc>
      </w:tr>
      <w:tr w:rsidR="00134523" w14:paraId="05DF90AD" w14:textId="77777777" w:rsidTr="00211F86">
        <w:trPr>
          <w:tblHeader/>
        </w:trPr>
        <w:tc>
          <w:tcPr>
            <w:tcW w:w="9526" w:type="dxa"/>
            <w:tcBorders>
              <w:bottom w:val="nil"/>
            </w:tcBorders>
            <w:vAlign w:val="center"/>
          </w:tcPr>
          <w:p w14:paraId="22B49C5E" w14:textId="77777777" w:rsidR="00134523" w:rsidRPr="00E0664B" w:rsidRDefault="00134523" w:rsidP="000946D3">
            <w:pPr>
              <w:jc w:val="left"/>
              <w:rPr>
                <w:i/>
              </w:rPr>
            </w:pPr>
            <w:r w:rsidRPr="00E0664B">
              <w:rPr>
                <w:i/>
              </w:rPr>
              <w:t>The objects are shown as presented in the screen plot below</w:t>
            </w:r>
          </w:p>
        </w:tc>
      </w:tr>
      <w:tr w:rsidR="00134523" w14:paraId="4FCA5A07"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6CBDFE1C" w14:textId="77777777" w:rsidR="00134523" w:rsidRPr="0015247B" w:rsidRDefault="0018522C" w:rsidP="000946D3">
            <w:pPr>
              <w:jc w:val="center"/>
            </w:pPr>
            <w:r>
              <w:rPr>
                <w:noProof/>
                <w:lang w:val="fr-FR" w:eastAsia="fr-FR"/>
              </w:rPr>
              <w:drawing>
                <wp:inline distT="0" distB="0" distL="0" distR="0" wp14:anchorId="098A40D2" wp14:editId="17E55B0F">
                  <wp:extent cx="5724525" cy="5800725"/>
                  <wp:effectExtent l="0" t="0" r="9525" b="9525"/>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
        </w:tc>
      </w:tr>
    </w:tbl>
    <w:p w14:paraId="20ECA113" w14:textId="77777777" w:rsidR="00134523" w:rsidRDefault="00134523" w:rsidP="00134523"/>
    <w:p w14:paraId="30EC2A46"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1331D0A" w14:textId="77777777" w:rsidTr="000946D3">
        <w:trPr>
          <w:tblHeader/>
        </w:trPr>
        <w:tc>
          <w:tcPr>
            <w:tcW w:w="9526" w:type="dxa"/>
            <w:shd w:val="clear" w:color="auto" w:fill="CCFFCC"/>
            <w:vAlign w:val="center"/>
          </w:tcPr>
          <w:p w14:paraId="6F1E8722" w14:textId="77777777" w:rsidR="00134523" w:rsidRPr="004065B1" w:rsidRDefault="00134523" w:rsidP="000946D3">
            <w:r w:rsidRPr="000A066E">
              <w:rPr>
                <w:b/>
              </w:rPr>
              <w:lastRenderedPageBreak/>
              <w:t>Action</w:t>
            </w:r>
          </w:p>
        </w:tc>
      </w:tr>
      <w:tr w:rsidR="00134523" w14:paraId="270EA73C" w14:textId="77777777" w:rsidTr="000946D3">
        <w:trPr>
          <w:tblHeader/>
        </w:trPr>
        <w:tc>
          <w:tcPr>
            <w:tcW w:w="9526" w:type="dxa"/>
            <w:vAlign w:val="center"/>
          </w:tcPr>
          <w:p w14:paraId="20EDBB83" w14:textId="77777777" w:rsidR="00134523" w:rsidRPr="00E0664B" w:rsidRDefault="00134523" w:rsidP="000946D3">
            <w:pPr>
              <w:rPr>
                <w:i/>
              </w:rPr>
            </w:pPr>
            <w:r w:rsidRPr="00E0664B">
              <w:rPr>
                <w:i/>
              </w:rPr>
              <w:t>Switch off all controls and switch on only the “</w:t>
            </w:r>
            <w:r w:rsidRPr="00E0664B">
              <w:rPr>
                <w:b/>
                <w:i/>
              </w:rPr>
              <w:t>Miscellaneous</w:t>
            </w:r>
            <w:r w:rsidRPr="00E0664B">
              <w:rPr>
                <w:i/>
              </w:rPr>
              <w:t xml:space="preserve">” control. </w:t>
            </w:r>
          </w:p>
          <w:p w14:paraId="5B3F50E1" w14:textId="77777777" w:rsidR="00134523" w:rsidRPr="0015247B" w:rsidRDefault="00134523" w:rsidP="000946D3">
            <w:r w:rsidRPr="00E0664B">
              <w:rPr>
                <w:i/>
              </w:rPr>
              <w:t>Verify that the objects are displayed correctly as presented in the plot.</w:t>
            </w:r>
          </w:p>
        </w:tc>
      </w:tr>
      <w:tr w:rsidR="00134523" w14:paraId="44CD58C2" w14:textId="77777777" w:rsidTr="00211F86">
        <w:trPr>
          <w:tblHeader/>
        </w:trPr>
        <w:tc>
          <w:tcPr>
            <w:tcW w:w="9526" w:type="dxa"/>
            <w:tcBorders>
              <w:bottom w:val="single" w:sz="4" w:space="0" w:color="auto"/>
            </w:tcBorders>
            <w:shd w:val="clear" w:color="auto" w:fill="CCFFCC"/>
            <w:vAlign w:val="center"/>
          </w:tcPr>
          <w:p w14:paraId="783282B5" w14:textId="77777777" w:rsidR="00134523" w:rsidRPr="004065B1" w:rsidRDefault="00134523" w:rsidP="000946D3">
            <w:r w:rsidRPr="000A066E">
              <w:rPr>
                <w:b/>
              </w:rPr>
              <w:t>Results</w:t>
            </w:r>
          </w:p>
        </w:tc>
      </w:tr>
      <w:tr w:rsidR="00134523" w14:paraId="78E150DB" w14:textId="77777777" w:rsidTr="00211F86">
        <w:trPr>
          <w:tblHeader/>
        </w:trPr>
        <w:tc>
          <w:tcPr>
            <w:tcW w:w="9526" w:type="dxa"/>
            <w:tcBorders>
              <w:bottom w:val="nil"/>
            </w:tcBorders>
            <w:vAlign w:val="center"/>
          </w:tcPr>
          <w:p w14:paraId="14D2DFD3" w14:textId="77777777" w:rsidR="00134523" w:rsidRPr="00E0664B" w:rsidRDefault="00134523" w:rsidP="000946D3">
            <w:pPr>
              <w:jc w:val="left"/>
              <w:rPr>
                <w:i/>
              </w:rPr>
            </w:pPr>
            <w:r w:rsidRPr="00E0664B">
              <w:rPr>
                <w:i/>
              </w:rPr>
              <w:t>The objects are shown as presented in the screen plot below</w:t>
            </w:r>
          </w:p>
        </w:tc>
      </w:tr>
      <w:tr w:rsidR="00134523" w14:paraId="358B2D18"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6E7CC07" w14:textId="5FD184D8" w:rsidR="00134523" w:rsidRPr="0015247B" w:rsidRDefault="00194E86" w:rsidP="000946D3">
            <w:pPr>
              <w:jc w:val="center"/>
            </w:pPr>
            <w:r>
              <w:rPr>
                <w:noProof/>
                <w:lang w:val="fr-FR" w:eastAsia="fr-FR"/>
              </w:rPr>
              <w:drawing>
                <wp:inline distT="0" distB="0" distL="0" distR="0" wp14:anchorId="69674214" wp14:editId="0CFCEB2F">
                  <wp:extent cx="5762481" cy="5831205"/>
                  <wp:effectExtent l="0" t="0" r="0" b="0"/>
                  <wp:docPr id="330" name="Kuva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931" cy="5843804"/>
                          </a:xfrm>
                          <a:prstGeom prst="rect">
                            <a:avLst/>
                          </a:prstGeom>
                          <a:noFill/>
                          <a:ln>
                            <a:noFill/>
                          </a:ln>
                        </pic:spPr>
                      </pic:pic>
                    </a:graphicData>
                  </a:graphic>
                </wp:inline>
              </w:drawing>
            </w:r>
            <w:r w:rsidR="00036CC9">
              <w:br/>
            </w:r>
          </w:p>
        </w:tc>
      </w:tr>
    </w:tbl>
    <w:p w14:paraId="374DB1A2" w14:textId="77777777" w:rsidR="00134523" w:rsidRDefault="00134523" w:rsidP="00134523"/>
    <w:p w14:paraId="3AA46B5E" w14:textId="77777777" w:rsidR="00134523" w:rsidRDefault="00134523" w:rsidP="00134523">
      <w:r>
        <w:br w:type="page"/>
      </w:r>
    </w:p>
    <w:p w14:paraId="50B7D4FB" w14:textId="77777777" w:rsidR="004F582E" w:rsidRPr="00A94802" w:rsidRDefault="00CE04C8" w:rsidP="00E30B8F">
      <w:pPr>
        <w:pStyle w:val="Heading3"/>
      </w:pPr>
      <w:r>
        <w:lastRenderedPageBreak/>
        <w:t>Text Grouping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207349BF" w14:textId="77777777" w:rsidTr="009C386B">
        <w:trPr>
          <w:trHeight w:val="454"/>
          <w:tblHeader/>
        </w:trPr>
        <w:tc>
          <w:tcPr>
            <w:tcW w:w="2381" w:type="dxa"/>
            <w:shd w:val="clear" w:color="auto" w:fill="CCFFCC"/>
            <w:vAlign w:val="center"/>
          </w:tcPr>
          <w:p w14:paraId="3772873D" w14:textId="77777777" w:rsidR="004F582E" w:rsidRPr="004065B1" w:rsidRDefault="004F582E" w:rsidP="00CB4150">
            <w:r w:rsidRPr="000A066E">
              <w:rPr>
                <w:b/>
              </w:rPr>
              <w:t>Test Reference</w:t>
            </w:r>
          </w:p>
        </w:tc>
        <w:tc>
          <w:tcPr>
            <w:tcW w:w="2381" w:type="dxa"/>
            <w:shd w:val="clear" w:color="auto" w:fill="CCFFCC"/>
            <w:vAlign w:val="center"/>
          </w:tcPr>
          <w:p w14:paraId="3FBAF1C6" w14:textId="77777777" w:rsidR="004F582E" w:rsidRPr="004065B1" w:rsidRDefault="004F582E" w:rsidP="00CB4150">
            <w:r>
              <w:t>3.1.</w:t>
            </w:r>
            <w:r w:rsidR="00CE04C8">
              <w:t>6</w:t>
            </w:r>
          </w:p>
        </w:tc>
        <w:tc>
          <w:tcPr>
            <w:tcW w:w="2382" w:type="dxa"/>
            <w:shd w:val="clear" w:color="auto" w:fill="CCFFCC"/>
            <w:vAlign w:val="center"/>
          </w:tcPr>
          <w:p w14:paraId="01D9FEC4" w14:textId="77777777" w:rsidR="004F582E" w:rsidRPr="004065B1" w:rsidRDefault="004F582E" w:rsidP="00CB4150">
            <w:r w:rsidRPr="000A066E">
              <w:rPr>
                <w:b/>
              </w:rPr>
              <w:t>IHO Reference</w:t>
            </w:r>
          </w:p>
        </w:tc>
        <w:tc>
          <w:tcPr>
            <w:tcW w:w="2382" w:type="dxa"/>
            <w:shd w:val="clear" w:color="auto" w:fill="CCFFCC"/>
            <w:vAlign w:val="center"/>
          </w:tcPr>
          <w:p w14:paraId="230F63C5" w14:textId="77777777" w:rsidR="004F582E" w:rsidRPr="004065B1" w:rsidRDefault="004F582E" w:rsidP="00CB4150">
            <w:r w:rsidRPr="00A94802">
              <w:t>S-</w:t>
            </w:r>
            <w:r>
              <w:t>52 14.</w:t>
            </w:r>
            <w:r w:rsidR="00CE04C8">
              <w:t>4, 14.5</w:t>
            </w:r>
          </w:p>
        </w:tc>
      </w:tr>
      <w:tr w:rsidR="004F582E" w14:paraId="2DBCBD4E" w14:textId="77777777" w:rsidTr="009C386B">
        <w:trPr>
          <w:tblHeader/>
        </w:trPr>
        <w:tc>
          <w:tcPr>
            <w:tcW w:w="9526" w:type="dxa"/>
            <w:gridSpan w:val="4"/>
            <w:shd w:val="clear" w:color="auto" w:fill="CCFFCC"/>
            <w:vAlign w:val="center"/>
          </w:tcPr>
          <w:p w14:paraId="01E0F251" w14:textId="77777777" w:rsidR="004F582E" w:rsidRDefault="004F582E" w:rsidP="00CB4150">
            <w:r w:rsidRPr="000A066E">
              <w:rPr>
                <w:b/>
              </w:rPr>
              <w:t>Test description</w:t>
            </w:r>
          </w:p>
        </w:tc>
      </w:tr>
      <w:tr w:rsidR="004F582E" w14:paraId="5B97C97F" w14:textId="77777777" w:rsidTr="009C386B">
        <w:trPr>
          <w:tblHeader/>
        </w:trPr>
        <w:tc>
          <w:tcPr>
            <w:tcW w:w="9526" w:type="dxa"/>
            <w:gridSpan w:val="4"/>
            <w:vAlign w:val="center"/>
          </w:tcPr>
          <w:p w14:paraId="3CB735CD" w14:textId="52C7F237" w:rsidR="004F582E" w:rsidRPr="00E0664B" w:rsidRDefault="000946D3" w:rsidP="002164D3">
            <w:pPr>
              <w:jc w:val="left"/>
              <w:rPr>
                <w:i/>
              </w:rPr>
            </w:pPr>
            <w:r w:rsidRPr="00E0664B">
              <w:rPr>
                <w:i/>
              </w:rPr>
              <w:t>The purpose of the test is to verify that ECDIS is able to change text display settings and display text in accordance with the requirements of IHO S-52 Presentation Library Edition</w:t>
            </w:r>
            <w:r w:rsidR="00043632">
              <w:rPr>
                <w:i/>
              </w:rPr>
              <w:t xml:space="preserve"> </w:t>
            </w:r>
            <w:r w:rsidRPr="00E0664B">
              <w:rPr>
                <w:i/>
              </w:rPr>
              <w:t>4.0. Minimum two text display categories should be available in the ECDIS HMI</w:t>
            </w:r>
          </w:p>
        </w:tc>
      </w:tr>
      <w:tr w:rsidR="004F582E" w14:paraId="21B35703" w14:textId="77777777" w:rsidTr="009C386B">
        <w:trPr>
          <w:tblHeader/>
        </w:trPr>
        <w:tc>
          <w:tcPr>
            <w:tcW w:w="9526" w:type="dxa"/>
            <w:gridSpan w:val="4"/>
            <w:shd w:val="clear" w:color="auto" w:fill="CCFFCC"/>
            <w:vAlign w:val="center"/>
          </w:tcPr>
          <w:p w14:paraId="6919E6AD" w14:textId="77777777" w:rsidR="004F582E" w:rsidRPr="004065B1" w:rsidRDefault="004F582E" w:rsidP="00CB4150">
            <w:r w:rsidRPr="000A066E">
              <w:rPr>
                <w:b/>
              </w:rPr>
              <w:t>Setup</w:t>
            </w:r>
          </w:p>
        </w:tc>
      </w:tr>
      <w:tr w:rsidR="004F582E" w14:paraId="13AE6076" w14:textId="77777777" w:rsidTr="009C386B">
        <w:trPr>
          <w:tblHeader/>
        </w:trPr>
        <w:tc>
          <w:tcPr>
            <w:tcW w:w="9526" w:type="dxa"/>
            <w:gridSpan w:val="4"/>
            <w:vAlign w:val="center"/>
          </w:tcPr>
          <w:p w14:paraId="781DD199" w14:textId="77777777" w:rsidR="000946D3" w:rsidRPr="00E0664B" w:rsidRDefault="000946D3" w:rsidP="000946D3">
            <w:pPr>
              <w:rPr>
                <w:i/>
              </w:rPr>
            </w:pPr>
            <w:r w:rsidRPr="00E0664B">
              <w:rPr>
                <w:i/>
              </w:rPr>
              <w:t>Load cells  AA5DBASE.000, AA5STNDR.000 and AA5OTHER.000 from 3.1 ENC Display with the following settings:</w:t>
            </w:r>
          </w:p>
          <w:p w14:paraId="2AFECDAC" w14:textId="3F2D841F" w:rsidR="000946D3" w:rsidRPr="00E0664B" w:rsidRDefault="000946D3" w:rsidP="000946D3">
            <w:pPr>
              <w:rPr>
                <w:i/>
              </w:rPr>
            </w:pPr>
            <w:r w:rsidRPr="00E0664B">
              <w:rPr>
                <w:i/>
              </w:rPr>
              <w:t xml:space="preserve">Select </w:t>
            </w:r>
            <w:r w:rsidR="00DE09B9">
              <w:rPr>
                <w:i/>
              </w:rPr>
              <w:t>Display Category</w:t>
            </w:r>
            <w:r w:rsidRPr="00E0664B">
              <w:rPr>
                <w:i/>
              </w:rPr>
              <w:t xml:space="preserve"> Standard</w:t>
            </w:r>
          </w:p>
          <w:p w14:paraId="0C251954" w14:textId="50327280" w:rsidR="000946D3" w:rsidRPr="00E0664B" w:rsidRDefault="000946D3" w:rsidP="000946D3">
            <w:pPr>
              <w:rPr>
                <w:i/>
              </w:rPr>
            </w:pPr>
            <w:r w:rsidRPr="00E0664B">
              <w:rPr>
                <w:i/>
              </w:rPr>
              <w:t xml:space="preserve">Set the </w:t>
            </w:r>
            <w:r w:rsidR="0069033B">
              <w:rPr>
                <w:i/>
              </w:rPr>
              <w:t xml:space="preserve">Safety Contour </w:t>
            </w:r>
            <w:r w:rsidRPr="00E0664B">
              <w:rPr>
                <w:i/>
              </w:rPr>
              <w:t>value to 10 m</w:t>
            </w:r>
          </w:p>
          <w:p w14:paraId="064956D4" w14:textId="3A5F7F27" w:rsidR="000946D3" w:rsidRPr="00E0664B" w:rsidRDefault="000946D3" w:rsidP="000946D3">
            <w:pPr>
              <w:rPr>
                <w:i/>
              </w:rPr>
            </w:pPr>
            <w:r w:rsidRPr="00E0664B">
              <w:rPr>
                <w:i/>
              </w:rPr>
              <w:t xml:space="preserve">Set the </w:t>
            </w:r>
            <w:r w:rsidR="0069033B">
              <w:rPr>
                <w:i/>
              </w:rPr>
              <w:t xml:space="preserve">Safety Depth  </w:t>
            </w:r>
            <w:r w:rsidRPr="00E0664B">
              <w:rPr>
                <w:i/>
              </w:rPr>
              <w:t>value to 10 m</w:t>
            </w:r>
          </w:p>
          <w:p w14:paraId="4694B60B" w14:textId="77777777" w:rsidR="000946D3" w:rsidRPr="00E0664B" w:rsidRDefault="000946D3" w:rsidP="000946D3">
            <w:pPr>
              <w:rPr>
                <w:i/>
              </w:rPr>
            </w:pPr>
            <w:r w:rsidRPr="00E0664B">
              <w:rPr>
                <w:i/>
              </w:rPr>
              <w:t>Select Symbolized Boundaries</w:t>
            </w:r>
          </w:p>
          <w:p w14:paraId="52189238" w14:textId="47A63393" w:rsidR="004F582E" w:rsidRPr="004065B1" w:rsidRDefault="00AF229E" w:rsidP="000946D3">
            <w:r w:rsidRPr="00E0664B">
              <w:rPr>
                <w:i/>
              </w:rPr>
              <w:t xml:space="preserve">Select </w:t>
            </w:r>
            <w:r>
              <w:rPr>
                <w:i/>
              </w:rPr>
              <w:t>Paper chart</w:t>
            </w:r>
            <w:r w:rsidRPr="00E0664B">
              <w:rPr>
                <w:i/>
              </w:rPr>
              <w:t xml:space="preserve"> </w:t>
            </w:r>
            <w:r>
              <w:rPr>
                <w:i/>
              </w:rPr>
              <w:t>p</w:t>
            </w:r>
            <w:r w:rsidRPr="00E0664B">
              <w:rPr>
                <w:i/>
              </w:rPr>
              <w:t xml:space="preserve">oint </w:t>
            </w:r>
            <w:r>
              <w:rPr>
                <w:i/>
              </w:rPr>
              <w:t>s</w:t>
            </w:r>
            <w:r w:rsidRPr="00E0664B">
              <w:rPr>
                <w:i/>
              </w:rPr>
              <w:t>ymbols</w:t>
            </w:r>
          </w:p>
        </w:tc>
      </w:tr>
      <w:tr w:rsidR="004F582E" w14:paraId="4C24F15A" w14:textId="77777777" w:rsidTr="009C386B">
        <w:trPr>
          <w:tblHeader/>
        </w:trPr>
        <w:tc>
          <w:tcPr>
            <w:tcW w:w="9526" w:type="dxa"/>
            <w:gridSpan w:val="4"/>
            <w:shd w:val="clear" w:color="auto" w:fill="CCFFCC"/>
            <w:vAlign w:val="center"/>
          </w:tcPr>
          <w:p w14:paraId="23B75AD9" w14:textId="77777777" w:rsidR="004F582E" w:rsidRPr="004065B1" w:rsidRDefault="004F582E" w:rsidP="00CB4150">
            <w:r w:rsidRPr="000A066E">
              <w:rPr>
                <w:b/>
              </w:rPr>
              <w:t>Action</w:t>
            </w:r>
          </w:p>
        </w:tc>
      </w:tr>
      <w:tr w:rsidR="004F582E" w14:paraId="3998B9A0" w14:textId="77777777" w:rsidTr="009C386B">
        <w:trPr>
          <w:tblHeader/>
        </w:trPr>
        <w:tc>
          <w:tcPr>
            <w:tcW w:w="9526" w:type="dxa"/>
            <w:gridSpan w:val="4"/>
            <w:vAlign w:val="center"/>
          </w:tcPr>
          <w:p w14:paraId="404BDE37" w14:textId="77777777" w:rsidR="004F582E" w:rsidRPr="00E0664B" w:rsidRDefault="000946D3" w:rsidP="002164D3">
            <w:pPr>
              <w:jc w:val="left"/>
              <w:rPr>
                <w:i/>
              </w:rPr>
            </w:pPr>
            <w:r w:rsidRPr="00E0664B">
              <w:rPr>
                <w:i/>
              </w:rPr>
              <w:t>Switch on Other Display. Check that ECDIS HMI contains standardized controls that can switch on and off certain objects from the chart</w:t>
            </w:r>
          </w:p>
        </w:tc>
      </w:tr>
      <w:tr w:rsidR="004F582E" w14:paraId="6D2C76E1" w14:textId="77777777" w:rsidTr="009C386B">
        <w:trPr>
          <w:tblHeader/>
        </w:trPr>
        <w:tc>
          <w:tcPr>
            <w:tcW w:w="9526" w:type="dxa"/>
            <w:gridSpan w:val="4"/>
            <w:shd w:val="clear" w:color="auto" w:fill="CCFFCC"/>
            <w:vAlign w:val="center"/>
          </w:tcPr>
          <w:p w14:paraId="3315FA34" w14:textId="77777777" w:rsidR="004F582E" w:rsidRPr="004065B1" w:rsidRDefault="004F582E" w:rsidP="00CB4150">
            <w:r w:rsidRPr="000A066E">
              <w:rPr>
                <w:b/>
              </w:rPr>
              <w:t>Results</w:t>
            </w:r>
          </w:p>
        </w:tc>
      </w:tr>
      <w:tr w:rsidR="004F582E" w14:paraId="55A379AE" w14:textId="77777777" w:rsidTr="009C386B">
        <w:trPr>
          <w:tblHeader/>
        </w:trPr>
        <w:tc>
          <w:tcPr>
            <w:tcW w:w="9526" w:type="dxa"/>
            <w:gridSpan w:val="4"/>
            <w:vAlign w:val="center"/>
          </w:tcPr>
          <w:p w14:paraId="5DD97558" w14:textId="110D01FA" w:rsidR="000946D3" w:rsidRPr="00E0664B" w:rsidRDefault="000946D3" w:rsidP="000946D3">
            <w:pPr>
              <w:jc w:val="left"/>
              <w:rPr>
                <w:i/>
              </w:rPr>
            </w:pPr>
            <w:r w:rsidRPr="00E0664B">
              <w:rPr>
                <w:i/>
              </w:rPr>
              <w:t xml:space="preserve">Confirm that the following controls are available at ECDIS HMI under the Other </w:t>
            </w:r>
            <w:r w:rsidR="00043632">
              <w:rPr>
                <w:i/>
              </w:rPr>
              <w:t>D</w:t>
            </w:r>
            <w:r w:rsidR="00043632" w:rsidRPr="00E0664B">
              <w:rPr>
                <w:i/>
              </w:rPr>
              <w:t xml:space="preserve">isplay </w:t>
            </w:r>
            <w:r w:rsidRPr="00E0664B">
              <w:rPr>
                <w:i/>
              </w:rPr>
              <w:t>section:</w:t>
            </w:r>
          </w:p>
          <w:p w14:paraId="7A77A87A" w14:textId="77777777" w:rsidR="000946D3" w:rsidRPr="00E0664B" w:rsidRDefault="000946D3" w:rsidP="000946D3">
            <w:pPr>
              <w:jc w:val="left"/>
              <w:rPr>
                <w:i/>
              </w:rPr>
            </w:pPr>
            <w:r w:rsidRPr="00E0664B">
              <w:rPr>
                <w:i/>
              </w:rPr>
              <w:t>Important Text</w:t>
            </w:r>
          </w:p>
          <w:p w14:paraId="5B8745A8" w14:textId="77777777" w:rsidR="000946D3" w:rsidRPr="00E0664B" w:rsidRDefault="000946D3" w:rsidP="000946D3">
            <w:pPr>
              <w:jc w:val="left"/>
              <w:rPr>
                <w:i/>
              </w:rPr>
            </w:pPr>
            <w:r w:rsidRPr="00E0664B">
              <w:rPr>
                <w:i/>
              </w:rPr>
              <w:t>Other Text</w:t>
            </w:r>
          </w:p>
          <w:p w14:paraId="6F882940" w14:textId="77777777" w:rsidR="004F582E" w:rsidRPr="00E0664B" w:rsidRDefault="000946D3" w:rsidP="000946D3">
            <w:pPr>
              <w:jc w:val="left"/>
              <w:rPr>
                <w:i/>
              </w:rPr>
            </w:pPr>
            <w:r w:rsidRPr="00E0664B">
              <w:rPr>
                <w:i/>
              </w:rPr>
              <w:t>More text display controls may be available, however all the additional controls should be subdivision of one of the above controls</w:t>
            </w:r>
          </w:p>
        </w:tc>
      </w:tr>
    </w:tbl>
    <w:p w14:paraId="7B7FE4BE" w14:textId="77777777" w:rsidR="004F582E" w:rsidRDefault="004F582E" w:rsidP="004F582E"/>
    <w:p w14:paraId="747759B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91"/>
      </w:tblGrid>
      <w:tr w:rsidR="000946D3" w14:paraId="0BBED4F9" w14:textId="77777777" w:rsidTr="009C386B">
        <w:trPr>
          <w:tblHeader/>
        </w:trPr>
        <w:tc>
          <w:tcPr>
            <w:tcW w:w="9526" w:type="dxa"/>
            <w:shd w:val="clear" w:color="auto" w:fill="CCFFCC"/>
            <w:vAlign w:val="center"/>
          </w:tcPr>
          <w:p w14:paraId="21BA864C" w14:textId="77777777" w:rsidR="000946D3" w:rsidRPr="004065B1" w:rsidRDefault="000946D3" w:rsidP="000946D3">
            <w:r w:rsidRPr="000A066E">
              <w:rPr>
                <w:b/>
              </w:rPr>
              <w:lastRenderedPageBreak/>
              <w:t>Action</w:t>
            </w:r>
          </w:p>
        </w:tc>
      </w:tr>
      <w:tr w:rsidR="000946D3" w14:paraId="335169E3" w14:textId="77777777" w:rsidTr="009C386B">
        <w:trPr>
          <w:tblHeader/>
        </w:trPr>
        <w:tc>
          <w:tcPr>
            <w:tcW w:w="9526" w:type="dxa"/>
            <w:vAlign w:val="center"/>
          </w:tcPr>
          <w:p w14:paraId="32FD1340" w14:textId="77777777" w:rsidR="000946D3" w:rsidRPr="00E0664B" w:rsidRDefault="000946D3" w:rsidP="000946D3">
            <w:pPr>
              <w:rPr>
                <w:i/>
              </w:rPr>
            </w:pPr>
            <w:r w:rsidRPr="00E0664B">
              <w:rPr>
                <w:i/>
              </w:rPr>
              <w:t>View cell AA5DBASE.000</w:t>
            </w:r>
          </w:p>
          <w:p w14:paraId="292B7E4A" w14:textId="3B1184D3" w:rsidR="00AC2FED" w:rsidRPr="00AC2FED" w:rsidRDefault="00AC2FED" w:rsidP="000946D3">
            <w:pPr>
              <w:rPr>
                <w:i/>
                <w:szCs w:val="18"/>
              </w:rPr>
            </w:pPr>
            <w:r w:rsidRPr="00AC2FED">
              <w:rPr>
                <w:i/>
                <w:szCs w:val="18"/>
              </w:rPr>
              <w:t xml:space="preserve">Select </w:t>
            </w:r>
            <w:r w:rsidR="00043632">
              <w:rPr>
                <w:i/>
                <w:szCs w:val="18"/>
              </w:rPr>
              <w:t xml:space="preserve">Display Category </w:t>
            </w:r>
            <w:r w:rsidRPr="00AC2FED">
              <w:rPr>
                <w:i/>
                <w:szCs w:val="18"/>
              </w:rPr>
              <w:t xml:space="preserve">Display </w:t>
            </w:r>
            <w:r w:rsidR="00043632">
              <w:rPr>
                <w:i/>
                <w:szCs w:val="18"/>
              </w:rPr>
              <w:t>B</w:t>
            </w:r>
            <w:r w:rsidRPr="00AC2FED">
              <w:rPr>
                <w:i/>
                <w:szCs w:val="18"/>
              </w:rPr>
              <w:t>ase</w:t>
            </w:r>
          </w:p>
          <w:p w14:paraId="31D839F8" w14:textId="70A114A5"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F34B004" w14:textId="77777777" w:rsidR="000946D3" w:rsidRPr="00E0664B" w:rsidRDefault="000946D3" w:rsidP="000946D3">
            <w:pPr>
              <w:rPr>
                <w:i/>
              </w:rPr>
            </w:pPr>
            <w:r w:rsidRPr="00E0664B">
              <w:rPr>
                <w:i/>
              </w:rPr>
              <w:t>Verify that the objects are displayed correctly as presented in the plot.</w:t>
            </w:r>
          </w:p>
        </w:tc>
      </w:tr>
      <w:tr w:rsidR="000946D3" w14:paraId="2B334824" w14:textId="77777777" w:rsidTr="009C386B">
        <w:trPr>
          <w:tblHeader/>
        </w:trPr>
        <w:tc>
          <w:tcPr>
            <w:tcW w:w="9526" w:type="dxa"/>
            <w:tcBorders>
              <w:bottom w:val="single" w:sz="4" w:space="0" w:color="auto"/>
            </w:tcBorders>
            <w:shd w:val="clear" w:color="auto" w:fill="CCFFCC"/>
            <w:vAlign w:val="center"/>
          </w:tcPr>
          <w:p w14:paraId="5557FA89" w14:textId="77777777" w:rsidR="000946D3" w:rsidRPr="004065B1" w:rsidRDefault="000946D3" w:rsidP="000946D3">
            <w:r w:rsidRPr="000A066E">
              <w:rPr>
                <w:b/>
              </w:rPr>
              <w:t>Results</w:t>
            </w:r>
          </w:p>
        </w:tc>
      </w:tr>
      <w:tr w:rsidR="000946D3" w14:paraId="22E39467" w14:textId="77777777" w:rsidTr="009C386B">
        <w:trPr>
          <w:tblHeader/>
        </w:trPr>
        <w:tc>
          <w:tcPr>
            <w:tcW w:w="9526" w:type="dxa"/>
            <w:tcBorders>
              <w:bottom w:val="nil"/>
            </w:tcBorders>
            <w:vAlign w:val="center"/>
          </w:tcPr>
          <w:p w14:paraId="696355E8" w14:textId="6EA1F513"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788BB829" w14:textId="77777777" w:rsidTr="009C386B">
        <w:trPr>
          <w:tblHeader/>
        </w:trPr>
        <w:tc>
          <w:tcPr>
            <w:tcW w:w="9526" w:type="dxa"/>
            <w:tcBorders>
              <w:top w:val="nil"/>
            </w:tcBorders>
            <w:vAlign w:val="center"/>
          </w:tcPr>
          <w:p w14:paraId="0FC0F535" w14:textId="3AC333D8" w:rsidR="000946D3" w:rsidRPr="0015247B" w:rsidRDefault="00194E86" w:rsidP="000946D3">
            <w:pPr>
              <w:jc w:val="center"/>
            </w:pPr>
            <w:r>
              <w:rPr>
                <w:noProof/>
                <w:lang w:val="fr-FR" w:eastAsia="fr-FR"/>
              </w:rPr>
              <w:drawing>
                <wp:inline distT="0" distB="0" distL="0" distR="0" wp14:anchorId="15402D07" wp14:editId="0ECED42E">
                  <wp:extent cx="6016625" cy="6125210"/>
                  <wp:effectExtent l="0" t="0" r="3175" b="8890"/>
                  <wp:docPr id="335" name="Kuva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6625" cy="6125210"/>
                          </a:xfrm>
                          <a:prstGeom prst="rect">
                            <a:avLst/>
                          </a:prstGeom>
                          <a:noFill/>
                          <a:ln>
                            <a:noFill/>
                          </a:ln>
                        </pic:spPr>
                      </pic:pic>
                    </a:graphicData>
                  </a:graphic>
                </wp:inline>
              </w:drawing>
            </w:r>
          </w:p>
        </w:tc>
      </w:tr>
    </w:tbl>
    <w:p w14:paraId="2324E8CB" w14:textId="77777777" w:rsidR="000946D3" w:rsidRDefault="000946D3" w:rsidP="000946D3"/>
    <w:p w14:paraId="5A037CCD"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6"/>
      </w:tblGrid>
      <w:tr w:rsidR="000946D3" w14:paraId="3573CE24" w14:textId="77777777" w:rsidTr="000946D3">
        <w:trPr>
          <w:tblHeader/>
        </w:trPr>
        <w:tc>
          <w:tcPr>
            <w:tcW w:w="9526" w:type="dxa"/>
            <w:shd w:val="clear" w:color="auto" w:fill="CCFFCC"/>
            <w:vAlign w:val="center"/>
          </w:tcPr>
          <w:p w14:paraId="52D7A222" w14:textId="77777777" w:rsidR="000946D3" w:rsidRPr="004065B1" w:rsidRDefault="000946D3" w:rsidP="000946D3">
            <w:r w:rsidRPr="000A066E">
              <w:rPr>
                <w:b/>
              </w:rPr>
              <w:lastRenderedPageBreak/>
              <w:t>Action</w:t>
            </w:r>
          </w:p>
        </w:tc>
      </w:tr>
      <w:tr w:rsidR="000946D3" w14:paraId="3DFB994C" w14:textId="77777777" w:rsidTr="000946D3">
        <w:trPr>
          <w:tblHeader/>
        </w:trPr>
        <w:tc>
          <w:tcPr>
            <w:tcW w:w="9526" w:type="dxa"/>
            <w:vAlign w:val="center"/>
          </w:tcPr>
          <w:p w14:paraId="36B8021C" w14:textId="77777777" w:rsidR="000946D3" w:rsidRPr="00E0664B" w:rsidRDefault="000946D3" w:rsidP="000946D3">
            <w:pPr>
              <w:rPr>
                <w:i/>
              </w:rPr>
            </w:pPr>
            <w:r w:rsidRPr="00E0664B">
              <w:rPr>
                <w:i/>
              </w:rPr>
              <w:t>View cell AA5STNDR.000</w:t>
            </w:r>
          </w:p>
          <w:p w14:paraId="0FE0E571" w14:textId="5605E964"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Standard</w:t>
            </w:r>
          </w:p>
          <w:p w14:paraId="4C35CD81" w14:textId="77777777"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719A5D4" w14:textId="77777777" w:rsidR="000946D3" w:rsidRPr="0015247B" w:rsidRDefault="000946D3" w:rsidP="000946D3">
            <w:r w:rsidRPr="00E0664B">
              <w:rPr>
                <w:i/>
              </w:rPr>
              <w:t>Verify that the objects are displayed correctly as presented in the plot.</w:t>
            </w:r>
          </w:p>
        </w:tc>
      </w:tr>
      <w:tr w:rsidR="000946D3" w14:paraId="1B9A4D0D" w14:textId="77777777" w:rsidTr="00211F86">
        <w:trPr>
          <w:tblHeader/>
        </w:trPr>
        <w:tc>
          <w:tcPr>
            <w:tcW w:w="9526" w:type="dxa"/>
            <w:tcBorders>
              <w:bottom w:val="single" w:sz="4" w:space="0" w:color="auto"/>
            </w:tcBorders>
            <w:shd w:val="clear" w:color="auto" w:fill="CCFFCC"/>
            <w:vAlign w:val="center"/>
          </w:tcPr>
          <w:p w14:paraId="7834C5EF" w14:textId="77777777" w:rsidR="000946D3" w:rsidRPr="004065B1" w:rsidRDefault="000946D3" w:rsidP="000946D3">
            <w:r w:rsidRPr="000A066E">
              <w:rPr>
                <w:b/>
              </w:rPr>
              <w:t>Results</w:t>
            </w:r>
          </w:p>
        </w:tc>
      </w:tr>
      <w:tr w:rsidR="000946D3" w14:paraId="25A2BDDB" w14:textId="77777777" w:rsidTr="00211F86">
        <w:trPr>
          <w:tblHeader/>
        </w:trPr>
        <w:tc>
          <w:tcPr>
            <w:tcW w:w="9526" w:type="dxa"/>
            <w:tcBorders>
              <w:bottom w:val="nil"/>
            </w:tcBorders>
            <w:vAlign w:val="center"/>
          </w:tcPr>
          <w:p w14:paraId="098A9C81" w14:textId="0B6CECA7" w:rsidR="000946D3" w:rsidRPr="00E0664B" w:rsidRDefault="000946D3" w:rsidP="000946D3">
            <w:pPr>
              <w:jc w:val="left"/>
              <w:rPr>
                <w:i/>
              </w:rPr>
            </w:pPr>
            <w:r w:rsidRPr="00E0664B">
              <w:rPr>
                <w:i/>
              </w:rPr>
              <w:t>The objects are shown as presented in the screen plot below</w:t>
            </w:r>
            <w:r w:rsidR="00AC2FED">
              <w:rPr>
                <w:i/>
              </w:rPr>
              <w:t xml:space="preserve"> (scale 1:70 000)</w:t>
            </w:r>
          </w:p>
        </w:tc>
      </w:tr>
      <w:tr w:rsidR="000946D3" w14:paraId="768FE84B" w14:textId="77777777" w:rsidTr="00211F86">
        <w:trPr>
          <w:tblHeader/>
        </w:trPr>
        <w:tc>
          <w:tcPr>
            <w:tcW w:w="9526" w:type="dxa"/>
            <w:tcBorders>
              <w:top w:val="nil"/>
            </w:tcBorders>
            <w:vAlign w:val="center"/>
          </w:tcPr>
          <w:p w14:paraId="6F5A4EDA" w14:textId="67B64E9A" w:rsidR="000946D3" w:rsidRPr="0015247B" w:rsidRDefault="00194E86" w:rsidP="000946D3">
            <w:pPr>
              <w:jc w:val="center"/>
            </w:pPr>
            <w:r>
              <w:rPr>
                <w:noProof/>
                <w:lang w:val="fr-FR" w:eastAsia="fr-FR"/>
              </w:rPr>
              <w:drawing>
                <wp:inline distT="0" distB="0" distL="0" distR="0" wp14:anchorId="18030E49" wp14:editId="6A6446D0">
                  <wp:extent cx="5981191" cy="4823460"/>
                  <wp:effectExtent l="0" t="0" r="635" b="0"/>
                  <wp:docPr id="336" name="Kuva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7144" cy="4828261"/>
                          </a:xfrm>
                          <a:prstGeom prst="rect">
                            <a:avLst/>
                          </a:prstGeom>
                          <a:noFill/>
                          <a:ln>
                            <a:noFill/>
                          </a:ln>
                        </pic:spPr>
                      </pic:pic>
                    </a:graphicData>
                  </a:graphic>
                </wp:inline>
              </w:drawing>
            </w:r>
          </w:p>
        </w:tc>
      </w:tr>
    </w:tbl>
    <w:p w14:paraId="09CF830E" w14:textId="77777777" w:rsidR="000946D3" w:rsidRDefault="000946D3" w:rsidP="000946D3"/>
    <w:p w14:paraId="78E362A9"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0E021267" w14:textId="77777777" w:rsidTr="000946D3">
        <w:trPr>
          <w:tblHeader/>
        </w:trPr>
        <w:tc>
          <w:tcPr>
            <w:tcW w:w="9526" w:type="dxa"/>
            <w:shd w:val="clear" w:color="auto" w:fill="CCFFCC"/>
            <w:vAlign w:val="center"/>
          </w:tcPr>
          <w:p w14:paraId="464CDE89" w14:textId="77777777" w:rsidR="000946D3" w:rsidRPr="004065B1" w:rsidRDefault="000946D3" w:rsidP="000946D3">
            <w:r w:rsidRPr="000A066E">
              <w:rPr>
                <w:b/>
              </w:rPr>
              <w:lastRenderedPageBreak/>
              <w:t>Action</w:t>
            </w:r>
          </w:p>
        </w:tc>
      </w:tr>
      <w:tr w:rsidR="000946D3" w14:paraId="7D0579B1" w14:textId="77777777" w:rsidTr="000946D3">
        <w:trPr>
          <w:tblHeader/>
        </w:trPr>
        <w:tc>
          <w:tcPr>
            <w:tcW w:w="9526" w:type="dxa"/>
            <w:vAlign w:val="center"/>
          </w:tcPr>
          <w:p w14:paraId="0088AABA" w14:textId="77777777" w:rsidR="000946D3" w:rsidRPr="00E0664B" w:rsidRDefault="000946D3" w:rsidP="000946D3">
            <w:pPr>
              <w:rPr>
                <w:i/>
              </w:rPr>
            </w:pPr>
            <w:r w:rsidRPr="00E0664B">
              <w:rPr>
                <w:i/>
              </w:rPr>
              <w:t>View cell AA5STNDR.000</w:t>
            </w:r>
          </w:p>
          <w:p w14:paraId="08077C69" w14:textId="3BD79492"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Other</w:t>
            </w:r>
          </w:p>
          <w:p w14:paraId="160A429E" w14:textId="77777777"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22AA5ED9" w14:textId="77777777" w:rsidR="000946D3" w:rsidRPr="0015247B" w:rsidRDefault="000946D3" w:rsidP="000946D3">
            <w:r w:rsidRPr="00E0664B">
              <w:rPr>
                <w:i/>
              </w:rPr>
              <w:t>Verify that the objects are displayed correctly as presented in the plot.</w:t>
            </w:r>
          </w:p>
        </w:tc>
      </w:tr>
      <w:tr w:rsidR="000946D3" w14:paraId="4F251AFA" w14:textId="77777777" w:rsidTr="00211F86">
        <w:trPr>
          <w:tblHeader/>
        </w:trPr>
        <w:tc>
          <w:tcPr>
            <w:tcW w:w="9526" w:type="dxa"/>
            <w:tcBorders>
              <w:bottom w:val="single" w:sz="4" w:space="0" w:color="auto"/>
            </w:tcBorders>
            <w:shd w:val="clear" w:color="auto" w:fill="CCFFCC"/>
            <w:vAlign w:val="center"/>
          </w:tcPr>
          <w:p w14:paraId="561A6F1A" w14:textId="77777777" w:rsidR="000946D3" w:rsidRPr="004065B1" w:rsidRDefault="000946D3" w:rsidP="000946D3">
            <w:r w:rsidRPr="000A066E">
              <w:rPr>
                <w:b/>
              </w:rPr>
              <w:t>Results</w:t>
            </w:r>
          </w:p>
        </w:tc>
      </w:tr>
      <w:tr w:rsidR="000946D3" w14:paraId="61CEC881" w14:textId="77777777" w:rsidTr="00211F86">
        <w:trPr>
          <w:tblHeader/>
        </w:trPr>
        <w:tc>
          <w:tcPr>
            <w:tcW w:w="9526" w:type="dxa"/>
            <w:tcBorders>
              <w:bottom w:val="nil"/>
            </w:tcBorders>
            <w:vAlign w:val="center"/>
          </w:tcPr>
          <w:p w14:paraId="5D88BD30" w14:textId="6CBF7564" w:rsidR="000946D3" w:rsidRPr="00E0664B" w:rsidRDefault="000946D3" w:rsidP="000946D3">
            <w:pPr>
              <w:jc w:val="left"/>
              <w:rPr>
                <w:i/>
              </w:rPr>
            </w:pPr>
            <w:r w:rsidRPr="00E0664B">
              <w:rPr>
                <w:i/>
              </w:rPr>
              <w:t>The objects are shown as presented in the screen plot below</w:t>
            </w:r>
            <w:r w:rsidR="00AC2FED">
              <w:rPr>
                <w:i/>
              </w:rPr>
              <w:t xml:space="preserve"> (scale 1:60 000)</w:t>
            </w:r>
          </w:p>
        </w:tc>
      </w:tr>
      <w:tr w:rsidR="000946D3" w14:paraId="6E753219" w14:textId="77777777" w:rsidTr="00211F86">
        <w:trPr>
          <w:tblHeader/>
        </w:trPr>
        <w:tc>
          <w:tcPr>
            <w:tcW w:w="9526" w:type="dxa"/>
            <w:tcBorders>
              <w:top w:val="nil"/>
            </w:tcBorders>
            <w:vAlign w:val="center"/>
          </w:tcPr>
          <w:p w14:paraId="54EEF68C" w14:textId="7B5BB6F1" w:rsidR="000946D3" w:rsidRPr="0015247B" w:rsidRDefault="00194E86" w:rsidP="000946D3">
            <w:pPr>
              <w:jc w:val="center"/>
            </w:pPr>
            <w:r>
              <w:rPr>
                <w:noProof/>
                <w:lang w:val="fr-FR" w:eastAsia="fr-FR"/>
              </w:rPr>
              <w:drawing>
                <wp:inline distT="0" distB="0" distL="0" distR="0" wp14:anchorId="41DB8B55" wp14:editId="232DC6B7">
                  <wp:extent cx="5851333" cy="4720590"/>
                  <wp:effectExtent l="0" t="0" r="0" b="3810"/>
                  <wp:docPr id="351" name="Kuva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1761" cy="4729003"/>
                          </a:xfrm>
                          <a:prstGeom prst="rect">
                            <a:avLst/>
                          </a:prstGeom>
                          <a:noFill/>
                          <a:ln>
                            <a:noFill/>
                          </a:ln>
                        </pic:spPr>
                      </pic:pic>
                    </a:graphicData>
                  </a:graphic>
                </wp:inline>
              </w:drawing>
            </w:r>
            <w:r w:rsidR="00036CC9">
              <w:br/>
            </w:r>
          </w:p>
        </w:tc>
      </w:tr>
    </w:tbl>
    <w:p w14:paraId="210FCFBC" w14:textId="77777777" w:rsidR="000946D3" w:rsidRDefault="000946D3" w:rsidP="000946D3"/>
    <w:p w14:paraId="76A13370"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4CED0D1" w14:textId="77777777" w:rsidTr="000946D3">
        <w:trPr>
          <w:tblHeader/>
        </w:trPr>
        <w:tc>
          <w:tcPr>
            <w:tcW w:w="9526" w:type="dxa"/>
            <w:shd w:val="clear" w:color="auto" w:fill="CCFFCC"/>
            <w:vAlign w:val="center"/>
          </w:tcPr>
          <w:p w14:paraId="213F4F38" w14:textId="77777777" w:rsidR="000946D3" w:rsidRPr="004065B1" w:rsidRDefault="000946D3" w:rsidP="000946D3">
            <w:r w:rsidRPr="000A066E">
              <w:rPr>
                <w:b/>
              </w:rPr>
              <w:lastRenderedPageBreak/>
              <w:t>Action</w:t>
            </w:r>
          </w:p>
        </w:tc>
      </w:tr>
      <w:tr w:rsidR="000946D3" w14:paraId="5645AFA9" w14:textId="77777777" w:rsidTr="000946D3">
        <w:trPr>
          <w:tblHeader/>
        </w:trPr>
        <w:tc>
          <w:tcPr>
            <w:tcW w:w="9526" w:type="dxa"/>
            <w:vAlign w:val="center"/>
          </w:tcPr>
          <w:p w14:paraId="5D2DA19D" w14:textId="1144EF59" w:rsidR="000946D3" w:rsidRDefault="000946D3" w:rsidP="000946D3">
            <w:pPr>
              <w:rPr>
                <w:i/>
              </w:rPr>
            </w:pPr>
            <w:r w:rsidRPr="00E0664B">
              <w:rPr>
                <w:i/>
              </w:rPr>
              <w:t>View cell AA5OTHER.000</w:t>
            </w:r>
          </w:p>
          <w:p w14:paraId="19A7253E" w14:textId="586B6673"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3A9DED03" w14:textId="1C9EF071"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579A51EC" w14:textId="77777777" w:rsidR="000946D3" w:rsidRPr="0015247B" w:rsidRDefault="000946D3" w:rsidP="000946D3">
            <w:r w:rsidRPr="00E0664B">
              <w:rPr>
                <w:i/>
              </w:rPr>
              <w:t>Verify that the objects are displayed correctly as presented in the plot.</w:t>
            </w:r>
          </w:p>
        </w:tc>
      </w:tr>
      <w:tr w:rsidR="000946D3" w14:paraId="6665831C" w14:textId="77777777" w:rsidTr="00211F86">
        <w:trPr>
          <w:tblHeader/>
        </w:trPr>
        <w:tc>
          <w:tcPr>
            <w:tcW w:w="9526" w:type="dxa"/>
            <w:tcBorders>
              <w:bottom w:val="single" w:sz="4" w:space="0" w:color="auto"/>
            </w:tcBorders>
            <w:shd w:val="clear" w:color="auto" w:fill="CCFFCC"/>
            <w:vAlign w:val="center"/>
          </w:tcPr>
          <w:p w14:paraId="4A70D9EF" w14:textId="77777777" w:rsidR="000946D3" w:rsidRPr="004065B1" w:rsidRDefault="000946D3" w:rsidP="000946D3">
            <w:r w:rsidRPr="000A066E">
              <w:rPr>
                <w:b/>
              </w:rPr>
              <w:t>Results</w:t>
            </w:r>
          </w:p>
        </w:tc>
      </w:tr>
      <w:tr w:rsidR="000946D3" w14:paraId="0D435253" w14:textId="77777777" w:rsidTr="00211F86">
        <w:trPr>
          <w:tblHeader/>
        </w:trPr>
        <w:tc>
          <w:tcPr>
            <w:tcW w:w="9526" w:type="dxa"/>
            <w:tcBorders>
              <w:bottom w:val="nil"/>
            </w:tcBorders>
            <w:vAlign w:val="center"/>
          </w:tcPr>
          <w:p w14:paraId="5F63A87B" w14:textId="77777777" w:rsidR="000946D3" w:rsidRPr="00E0664B" w:rsidRDefault="000946D3" w:rsidP="000946D3">
            <w:pPr>
              <w:jc w:val="left"/>
              <w:rPr>
                <w:i/>
              </w:rPr>
            </w:pPr>
            <w:r w:rsidRPr="00E0664B">
              <w:rPr>
                <w:i/>
              </w:rPr>
              <w:t>The objects are shown as presented in the screen plot below</w:t>
            </w:r>
          </w:p>
        </w:tc>
      </w:tr>
      <w:tr w:rsidR="000946D3" w14:paraId="7AB5A175" w14:textId="77777777" w:rsidTr="00211F86">
        <w:trPr>
          <w:tblHeader/>
        </w:trPr>
        <w:tc>
          <w:tcPr>
            <w:tcW w:w="9526" w:type="dxa"/>
            <w:tcBorders>
              <w:top w:val="nil"/>
            </w:tcBorders>
            <w:vAlign w:val="center"/>
          </w:tcPr>
          <w:p w14:paraId="6AB9F33F" w14:textId="088625E1" w:rsidR="000946D3" w:rsidRPr="0015247B" w:rsidRDefault="00194E86" w:rsidP="000946D3">
            <w:pPr>
              <w:jc w:val="center"/>
            </w:pPr>
            <w:r>
              <w:rPr>
                <w:noProof/>
                <w:lang w:val="fr-FR" w:eastAsia="fr-FR"/>
              </w:rPr>
              <w:drawing>
                <wp:inline distT="0" distB="0" distL="0" distR="0" wp14:anchorId="2F3615B3" wp14:editId="65CFBB09">
                  <wp:extent cx="5740334" cy="5795465"/>
                  <wp:effectExtent l="0" t="0" r="0" b="0"/>
                  <wp:docPr id="128" name="Kuva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5831" cy="5841398"/>
                          </a:xfrm>
                          <a:prstGeom prst="rect">
                            <a:avLst/>
                          </a:prstGeom>
                          <a:noFill/>
                          <a:ln>
                            <a:noFill/>
                          </a:ln>
                        </pic:spPr>
                      </pic:pic>
                    </a:graphicData>
                  </a:graphic>
                </wp:inline>
              </w:drawing>
            </w:r>
            <w:r w:rsidR="00036CC9">
              <w:br/>
            </w:r>
          </w:p>
        </w:tc>
      </w:tr>
    </w:tbl>
    <w:p w14:paraId="25000316" w14:textId="77777777" w:rsidR="000946D3" w:rsidRDefault="000946D3" w:rsidP="000946D3"/>
    <w:p w14:paraId="0C8326F5"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5062C90A" w14:textId="77777777" w:rsidTr="000946D3">
        <w:trPr>
          <w:tblHeader/>
        </w:trPr>
        <w:tc>
          <w:tcPr>
            <w:tcW w:w="9526" w:type="dxa"/>
            <w:shd w:val="clear" w:color="auto" w:fill="CCFFCC"/>
            <w:vAlign w:val="center"/>
          </w:tcPr>
          <w:p w14:paraId="1E7A2ED1" w14:textId="77777777" w:rsidR="000946D3" w:rsidRPr="004065B1" w:rsidRDefault="000946D3" w:rsidP="000946D3">
            <w:r w:rsidRPr="000A066E">
              <w:rPr>
                <w:b/>
              </w:rPr>
              <w:lastRenderedPageBreak/>
              <w:t>Action</w:t>
            </w:r>
          </w:p>
        </w:tc>
      </w:tr>
      <w:tr w:rsidR="000946D3" w14:paraId="2CA96197" w14:textId="77777777" w:rsidTr="000946D3">
        <w:trPr>
          <w:tblHeader/>
        </w:trPr>
        <w:tc>
          <w:tcPr>
            <w:tcW w:w="9526" w:type="dxa"/>
            <w:vAlign w:val="center"/>
          </w:tcPr>
          <w:p w14:paraId="78C7588D" w14:textId="77777777" w:rsidR="000946D3" w:rsidRDefault="000946D3" w:rsidP="000946D3">
            <w:pPr>
              <w:rPr>
                <w:i/>
              </w:rPr>
            </w:pPr>
            <w:r w:rsidRPr="00E0664B">
              <w:rPr>
                <w:i/>
              </w:rPr>
              <w:t>View cell AA5OTHER.000</w:t>
            </w:r>
          </w:p>
          <w:p w14:paraId="724EEA95" w14:textId="2B463992"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129D03D9" w14:textId="77777777" w:rsidR="000946D3" w:rsidRPr="00E0664B" w:rsidRDefault="000946D3" w:rsidP="002164D3">
            <w:pPr>
              <w:jc w:val="left"/>
              <w:rPr>
                <w:i/>
              </w:rPr>
            </w:pPr>
            <w:r w:rsidRPr="00E0664B">
              <w:rPr>
                <w:i/>
              </w:rPr>
              <w:t>Switch off all text group controls and switch on only the “</w:t>
            </w:r>
            <w:r w:rsidRPr="00E0664B">
              <w:rPr>
                <w:b/>
                <w:i/>
              </w:rPr>
              <w:t>Names</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85F1239" w14:textId="77777777" w:rsidTr="00211F86">
        <w:trPr>
          <w:tblHeader/>
        </w:trPr>
        <w:tc>
          <w:tcPr>
            <w:tcW w:w="9526" w:type="dxa"/>
            <w:tcBorders>
              <w:bottom w:val="single" w:sz="4" w:space="0" w:color="auto"/>
            </w:tcBorders>
            <w:shd w:val="clear" w:color="auto" w:fill="CCFFCC"/>
            <w:vAlign w:val="center"/>
          </w:tcPr>
          <w:p w14:paraId="7911BBD0" w14:textId="77777777" w:rsidR="000946D3" w:rsidRPr="00E0664B" w:rsidRDefault="000946D3" w:rsidP="000946D3">
            <w:pPr>
              <w:rPr>
                <w:i/>
              </w:rPr>
            </w:pPr>
            <w:r w:rsidRPr="00E0664B">
              <w:rPr>
                <w:b/>
              </w:rPr>
              <w:t>Results</w:t>
            </w:r>
          </w:p>
        </w:tc>
      </w:tr>
      <w:tr w:rsidR="000946D3" w14:paraId="0026FD1B" w14:textId="77777777" w:rsidTr="00211F86">
        <w:trPr>
          <w:tblHeader/>
        </w:trPr>
        <w:tc>
          <w:tcPr>
            <w:tcW w:w="9526" w:type="dxa"/>
            <w:tcBorders>
              <w:bottom w:val="nil"/>
            </w:tcBorders>
            <w:vAlign w:val="center"/>
          </w:tcPr>
          <w:p w14:paraId="324AF1B2" w14:textId="77777777" w:rsidR="000946D3" w:rsidRPr="00E0664B" w:rsidRDefault="000946D3" w:rsidP="000946D3">
            <w:pPr>
              <w:jc w:val="left"/>
              <w:rPr>
                <w:i/>
              </w:rPr>
            </w:pPr>
            <w:r w:rsidRPr="00E0664B">
              <w:rPr>
                <w:i/>
              </w:rPr>
              <w:t>The objects are shown as presented in the screen plot below</w:t>
            </w:r>
          </w:p>
        </w:tc>
      </w:tr>
      <w:tr w:rsidR="000946D3" w14:paraId="13EA6CDB" w14:textId="77777777" w:rsidTr="00211F86">
        <w:trPr>
          <w:tblHeader/>
        </w:trPr>
        <w:tc>
          <w:tcPr>
            <w:tcW w:w="9526" w:type="dxa"/>
            <w:tcBorders>
              <w:top w:val="nil"/>
            </w:tcBorders>
            <w:vAlign w:val="center"/>
          </w:tcPr>
          <w:p w14:paraId="72C89433" w14:textId="1D67D2A0" w:rsidR="000946D3" w:rsidRPr="0015247B" w:rsidRDefault="00194E86" w:rsidP="000946D3">
            <w:pPr>
              <w:jc w:val="center"/>
            </w:pPr>
            <w:r>
              <w:rPr>
                <w:noProof/>
                <w:lang w:val="fr-FR" w:eastAsia="fr-FR"/>
              </w:rPr>
              <w:drawing>
                <wp:inline distT="0" distB="0" distL="0" distR="0" wp14:anchorId="2FEDB47E" wp14:editId="280C253F">
                  <wp:extent cx="5883910" cy="5940420"/>
                  <wp:effectExtent l="0" t="0" r="2540" b="3810"/>
                  <wp:docPr id="130" name="Kuva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3195" cy="5949794"/>
                          </a:xfrm>
                          <a:prstGeom prst="rect">
                            <a:avLst/>
                          </a:prstGeom>
                          <a:noFill/>
                          <a:ln>
                            <a:noFill/>
                          </a:ln>
                        </pic:spPr>
                      </pic:pic>
                    </a:graphicData>
                  </a:graphic>
                </wp:inline>
              </w:drawing>
            </w:r>
            <w:r w:rsidR="00036CC9">
              <w:br/>
            </w:r>
          </w:p>
        </w:tc>
      </w:tr>
    </w:tbl>
    <w:p w14:paraId="235EC6E1" w14:textId="77777777" w:rsidR="000946D3" w:rsidRDefault="000946D3" w:rsidP="000946D3"/>
    <w:p w14:paraId="06007DD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5817898" w14:textId="77777777" w:rsidTr="000946D3">
        <w:trPr>
          <w:tblHeader/>
        </w:trPr>
        <w:tc>
          <w:tcPr>
            <w:tcW w:w="9526" w:type="dxa"/>
            <w:shd w:val="clear" w:color="auto" w:fill="CCFFCC"/>
            <w:vAlign w:val="center"/>
          </w:tcPr>
          <w:p w14:paraId="5BE90569" w14:textId="77777777" w:rsidR="000946D3" w:rsidRPr="004065B1" w:rsidRDefault="000946D3" w:rsidP="000946D3">
            <w:r w:rsidRPr="000A066E">
              <w:rPr>
                <w:b/>
              </w:rPr>
              <w:lastRenderedPageBreak/>
              <w:t>Action</w:t>
            </w:r>
          </w:p>
        </w:tc>
      </w:tr>
      <w:tr w:rsidR="000946D3" w14:paraId="12EABE2D" w14:textId="77777777" w:rsidTr="000946D3">
        <w:trPr>
          <w:tblHeader/>
        </w:trPr>
        <w:tc>
          <w:tcPr>
            <w:tcW w:w="9526" w:type="dxa"/>
            <w:vAlign w:val="center"/>
          </w:tcPr>
          <w:p w14:paraId="22FC24D4" w14:textId="77777777" w:rsidR="000946D3" w:rsidRPr="00E0664B" w:rsidRDefault="000946D3" w:rsidP="000946D3">
            <w:pPr>
              <w:rPr>
                <w:i/>
              </w:rPr>
            </w:pPr>
            <w:r w:rsidRPr="00E0664B">
              <w:rPr>
                <w:i/>
              </w:rPr>
              <w:t>View cell AA5STNDR.000</w:t>
            </w:r>
          </w:p>
          <w:p w14:paraId="3E1DA90A" w14:textId="77777777" w:rsidR="000946D3" w:rsidRPr="00E0664B" w:rsidRDefault="000946D3" w:rsidP="002164D3">
            <w:pPr>
              <w:jc w:val="left"/>
              <w:rPr>
                <w:i/>
              </w:rPr>
            </w:pPr>
            <w:r w:rsidRPr="00E0664B">
              <w:rPr>
                <w:i/>
              </w:rPr>
              <w:t>Switch off all text group controls and switch on only the “</w:t>
            </w:r>
            <w:r w:rsidRPr="00E0664B">
              <w:rPr>
                <w:b/>
                <w:i/>
              </w:rPr>
              <w:t>Light description</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3EF0C751" w14:textId="77777777" w:rsidTr="00211F86">
        <w:trPr>
          <w:tblHeader/>
        </w:trPr>
        <w:tc>
          <w:tcPr>
            <w:tcW w:w="9526" w:type="dxa"/>
            <w:tcBorders>
              <w:bottom w:val="single" w:sz="4" w:space="0" w:color="auto"/>
            </w:tcBorders>
            <w:shd w:val="clear" w:color="auto" w:fill="CCFFCC"/>
            <w:vAlign w:val="center"/>
          </w:tcPr>
          <w:p w14:paraId="528E7A25" w14:textId="77777777" w:rsidR="000946D3" w:rsidRPr="004065B1" w:rsidRDefault="000946D3" w:rsidP="000946D3">
            <w:r w:rsidRPr="000A066E">
              <w:rPr>
                <w:b/>
              </w:rPr>
              <w:t>Results</w:t>
            </w:r>
          </w:p>
        </w:tc>
      </w:tr>
      <w:tr w:rsidR="000946D3" w14:paraId="4DB92102" w14:textId="77777777" w:rsidTr="00211F86">
        <w:trPr>
          <w:tblHeader/>
        </w:trPr>
        <w:tc>
          <w:tcPr>
            <w:tcW w:w="9526" w:type="dxa"/>
            <w:tcBorders>
              <w:bottom w:val="nil"/>
            </w:tcBorders>
            <w:vAlign w:val="center"/>
          </w:tcPr>
          <w:p w14:paraId="361B3B27" w14:textId="77777777" w:rsidR="000946D3" w:rsidRPr="00E0664B" w:rsidRDefault="000946D3" w:rsidP="000946D3">
            <w:pPr>
              <w:jc w:val="left"/>
              <w:rPr>
                <w:i/>
              </w:rPr>
            </w:pPr>
            <w:r w:rsidRPr="00E0664B">
              <w:rPr>
                <w:i/>
              </w:rPr>
              <w:t>The objects are shown as presented in the screen plot below</w:t>
            </w:r>
          </w:p>
        </w:tc>
      </w:tr>
      <w:tr w:rsidR="000946D3" w14:paraId="340BF172" w14:textId="77777777" w:rsidTr="00CA79D6">
        <w:trPr>
          <w:tblHeader/>
        </w:trPr>
        <w:tc>
          <w:tcPr>
            <w:tcW w:w="9526" w:type="dxa"/>
            <w:tcBorders>
              <w:top w:val="nil"/>
              <w:bottom w:val="nil"/>
            </w:tcBorders>
            <w:vAlign w:val="center"/>
          </w:tcPr>
          <w:p w14:paraId="52341B66" w14:textId="33080C35" w:rsidR="000946D3" w:rsidRPr="0015247B" w:rsidRDefault="00194E86" w:rsidP="000946D3">
            <w:pPr>
              <w:jc w:val="center"/>
            </w:pPr>
            <w:r>
              <w:rPr>
                <w:noProof/>
                <w:lang w:val="fr-FR" w:eastAsia="fr-FR"/>
              </w:rPr>
              <w:drawing>
                <wp:inline distT="0" distB="0" distL="0" distR="0" wp14:anchorId="31C6E0C3" wp14:editId="45FB74A5">
                  <wp:extent cx="5851333" cy="4720590"/>
                  <wp:effectExtent l="0" t="0" r="0" b="3810"/>
                  <wp:docPr id="135" name="Kuva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5903" cy="4724277"/>
                          </a:xfrm>
                          <a:prstGeom prst="rect">
                            <a:avLst/>
                          </a:prstGeom>
                          <a:noFill/>
                          <a:ln>
                            <a:noFill/>
                          </a:ln>
                        </pic:spPr>
                      </pic:pic>
                    </a:graphicData>
                  </a:graphic>
                </wp:inline>
              </w:drawing>
            </w:r>
            <w:r w:rsidR="00D562D2" w:rsidRPr="00D562D2">
              <w:rPr>
                <w:noProof/>
                <w:lang w:eastAsia="en-GB"/>
              </w:rPr>
              <w:t xml:space="preserve"> </w:t>
            </w:r>
            <w:r w:rsidR="00036CC9">
              <w:br/>
            </w:r>
          </w:p>
        </w:tc>
      </w:tr>
      <w:tr w:rsidR="00CA79D6" w14:paraId="25595DF7" w14:textId="77777777" w:rsidTr="00CA79D6">
        <w:trPr>
          <w:tblHeader/>
        </w:trPr>
        <w:tc>
          <w:tcPr>
            <w:tcW w:w="9526" w:type="dxa"/>
            <w:tcBorders>
              <w:top w:val="nil"/>
              <w:bottom w:val="nil"/>
            </w:tcBorders>
            <w:vAlign w:val="center"/>
          </w:tcPr>
          <w:p w14:paraId="2E7A4FEF" w14:textId="62EF3954" w:rsidR="00CA79D6" w:rsidRPr="00CA79D6" w:rsidRDefault="002677A4" w:rsidP="000946D3">
            <w:pPr>
              <w:jc w:val="center"/>
              <w:rPr>
                <w:noProof/>
                <w:lang w:eastAsia="en-GB"/>
              </w:rPr>
            </w:pPr>
            <w:r w:rsidRPr="002677A4">
              <w:rPr>
                <w:noProof/>
                <w:lang w:val="fr-FR" w:eastAsia="fr-FR"/>
              </w:rPr>
              <w:drawing>
                <wp:inline distT="0" distB="0" distL="0" distR="0" wp14:anchorId="15C3B747" wp14:editId="6E431DE0">
                  <wp:extent cx="1582610" cy="854171"/>
                  <wp:effectExtent l="0" t="0" r="0" b="3175"/>
                  <wp:docPr id="247" name="Picture 247" descr="C:\msdokut\STANDARDIT\IHO\ENCWG\Drafting 4.0.2 after Mar2016\New picture originals 23mar2016\3.1.6 picture 8 - scale 20 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Drafting 4.0.2 after Mar2016\New picture originals 23mar2016\3.1.6 picture 8 - scale 20 00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0270" cy="863703"/>
                          </a:xfrm>
                          <a:prstGeom prst="rect">
                            <a:avLst/>
                          </a:prstGeom>
                          <a:noFill/>
                          <a:ln>
                            <a:noFill/>
                          </a:ln>
                        </pic:spPr>
                      </pic:pic>
                    </a:graphicData>
                  </a:graphic>
                </wp:inline>
              </w:drawing>
            </w:r>
          </w:p>
        </w:tc>
      </w:tr>
      <w:tr w:rsidR="00CA79D6" w14:paraId="5485E286" w14:textId="77777777" w:rsidTr="00211F86">
        <w:trPr>
          <w:tblHeader/>
        </w:trPr>
        <w:tc>
          <w:tcPr>
            <w:tcW w:w="9526" w:type="dxa"/>
            <w:tcBorders>
              <w:top w:val="nil"/>
            </w:tcBorders>
            <w:vAlign w:val="center"/>
          </w:tcPr>
          <w:p w14:paraId="617805DD" w14:textId="3818A7A7" w:rsidR="00CA79D6" w:rsidRPr="00CA79D6" w:rsidRDefault="002677A4" w:rsidP="000946D3">
            <w:pPr>
              <w:jc w:val="center"/>
              <w:rPr>
                <w:noProof/>
                <w:lang w:eastAsia="en-GB"/>
              </w:rPr>
            </w:pPr>
            <w:r>
              <w:rPr>
                <w:noProof/>
                <w:lang w:eastAsia="en-GB"/>
              </w:rPr>
              <w:t>A part of above chart at scale 1:20 000</w:t>
            </w:r>
          </w:p>
        </w:tc>
      </w:tr>
    </w:tbl>
    <w:p w14:paraId="493A70A4" w14:textId="77777777" w:rsidR="000946D3" w:rsidRDefault="000946D3" w:rsidP="000946D3"/>
    <w:p w14:paraId="62000F54"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6BC2E170" w14:textId="77777777" w:rsidTr="000946D3">
        <w:trPr>
          <w:tblHeader/>
        </w:trPr>
        <w:tc>
          <w:tcPr>
            <w:tcW w:w="9526" w:type="dxa"/>
            <w:shd w:val="clear" w:color="auto" w:fill="CCFFCC"/>
            <w:vAlign w:val="center"/>
          </w:tcPr>
          <w:p w14:paraId="3758FBDB" w14:textId="77777777" w:rsidR="000946D3" w:rsidRPr="004065B1" w:rsidRDefault="000946D3" w:rsidP="000946D3">
            <w:r w:rsidRPr="000A066E">
              <w:rPr>
                <w:b/>
              </w:rPr>
              <w:lastRenderedPageBreak/>
              <w:t>Action</w:t>
            </w:r>
          </w:p>
        </w:tc>
      </w:tr>
      <w:tr w:rsidR="000946D3" w14:paraId="2BB2A2A7" w14:textId="77777777" w:rsidTr="000946D3">
        <w:trPr>
          <w:tblHeader/>
        </w:trPr>
        <w:tc>
          <w:tcPr>
            <w:tcW w:w="9526" w:type="dxa"/>
            <w:vAlign w:val="center"/>
          </w:tcPr>
          <w:p w14:paraId="2E4F8092" w14:textId="77777777" w:rsidR="000A26E2" w:rsidRPr="00E0664B" w:rsidRDefault="000A26E2" w:rsidP="000A26E2">
            <w:pPr>
              <w:rPr>
                <w:i/>
              </w:rPr>
            </w:pPr>
            <w:r w:rsidRPr="00E0664B">
              <w:rPr>
                <w:i/>
              </w:rPr>
              <w:t>View cell AA5OTHER.000</w:t>
            </w:r>
          </w:p>
          <w:p w14:paraId="3B0436AF" w14:textId="77777777" w:rsidR="000946D3" w:rsidRPr="00E0664B" w:rsidRDefault="000A26E2" w:rsidP="002164D3">
            <w:pPr>
              <w:jc w:val="left"/>
              <w:rPr>
                <w:i/>
              </w:rPr>
            </w:pPr>
            <w:r w:rsidRPr="00E0664B">
              <w:rPr>
                <w:i/>
              </w:rPr>
              <w:t>Switch off all text group controls and switch on only the “</w:t>
            </w:r>
            <w:r w:rsidRPr="00E0664B">
              <w:rPr>
                <w:b/>
                <w:i/>
              </w:rPr>
              <w:t>All other</w:t>
            </w:r>
            <w:r w:rsidRPr="00E0664B">
              <w:rPr>
                <w:i/>
              </w:rPr>
              <w:t>” control located under the “</w:t>
            </w:r>
            <w:r w:rsidRPr="00E0664B">
              <w:rPr>
                <w:b/>
                <w:i/>
              </w:rPr>
              <w:t>Other Text</w:t>
            </w:r>
            <w:r w:rsidRPr="00E0664B">
              <w:rPr>
                <w:i/>
              </w:rPr>
              <w:t>” control. Verify that the objects are displayed correctly as presented in the plot.</w:t>
            </w:r>
          </w:p>
        </w:tc>
      </w:tr>
      <w:tr w:rsidR="000946D3" w14:paraId="26039EA4" w14:textId="77777777" w:rsidTr="00211F86">
        <w:trPr>
          <w:tblHeader/>
        </w:trPr>
        <w:tc>
          <w:tcPr>
            <w:tcW w:w="9526" w:type="dxa"/>
            <w:tcBorders>
              <w:bottom w:val="single" w:sz="4" w:space="0" w:color="auto"/>
            </w:tcBorders>
            <w:shd w:val="clear" w:color="auto" w:fill="CCFFCC"/>
            <w:vAlign w:val="center"/>
          </w:tcPr>
          <w:p w14:paraId="7F16BAA7" w14:textId="77777777" w:rsidR="000946D3" w:rsidRPr="004065B1" w:rsidRDefault="000946D3" w:rsidP="000946D3">
            <w:r w:rsidRPr="000A066E">
              <w:rPr>
                <w:b/>
              </w:rPr>
              <w:t>Results</w:t>
            </w:r>
          </w:p>
        </w:tc>
      </w:tr>
      <w:tr w:rsidR="000946D3" w14:paraId="6B13108B" w14:textId="77777777" w:rsidTr="00211F86">
        <w:trPr>
          <w:tblHeader/>
        </w:trPr>
        <w:tc>
          <w:tcPr>
            <w:tcW w:w="9526" w:type="dxa"/>
            <w:tcBorders>
              <w:bottom w:val="nil"/>
            </w:tcBorders>
            <w:vAlign w:val="center"/>
          </w:tcPr>
          <w:p w14:paraId="73E9CAB9" w14:textId="77777777" w:rsidR="000946D3" w:rsidRPr="00E0664B" w:rsidRDefault="000946D3" w:rsidP="000946D3">
            <w:pPr>
              <w:jc w:val="left"/>
              <w:rPr>
                <w:i/>
              </w:rPr>
            </w:pPr>
            <w:r w:rsidRPr="00E0664B">
              <w:rPr>
                <w:i/>
              </w:rPr>
              <w:t>The objects are shown as presented in the screen plot below</w:t>
            </w:r>
          </w:p>
        </w:tc>
      </w:tr>
      <w:tr w:rsidR="000946D3" w14:paraId="0D8C5CFD" w14:textId="77777777" w:rsidTr="00211F86">
        <w:trPr>
          <w:tblHeader/>
        </w:trPr>
        <w:tc>
          <w:tcPr>
            <w:tcW w:w="9526" w:type="dxa"/>
            <w:tcBorders>
              <w:top w:val="nil"/>
            </w:tcBorders>
            <w:vAlign w:val="center"/>
          </w:tcPr>
          <w:p w14:paraId="556E8FB8" w14:textId="56C91D0D" w:rsidR="000946D3" w:rsidRPr="0015247B" w:rsidRDefault="003A2B12" w:rsidP="000946D3">
            <w:pPr>
              <w:jc w:val="center"/>
            </w:pPr>
            <w:r>
              <w:rPr>
                <w:noProof/>
                <w:lang w:val="fr-FR" w:eastAsia="fr-FR"/>
              </w:rPr>
              <w:drawing>
                <wp:inline distT="0" distB="0" distL="0" distR="0" wp14:anchorId="7C94C59E" wp14:editId="6AF8BF74">
                  <wp:extent cx="5903345" cy="5981849"/>
                  <wp:effectExtent l="0" t="0" r="2540" b="0"/>
                  <wp:docPr id="136" name="Kuva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4378" cy="5993028"/>
                          </a:xfrm>
                          <a:prstGeom prst="rect">
                            <a:avLst/>
                          </a:prstGeom>
                          <a:noFill/>
                          <a:ln>
                            <a:noFill/>
                          </a:ln>
                        </pic:spPr>
                      </pic:pic>
                    </a:graphicData>
                  </a:graphic>
                </wp:inline>
              </w:drawing>
            </w:r>
            <w:r w:rsidR="00036CC9">
              <w:br/>
            </w:r>
          </w:p>
        </w:tc>
      </w:tr>
    </w:tbl>
    <w:p w14:paraId="5CD812E6" w14:textId="77777777" w:rsidR="000946D3" w:rsidRDefault="000946D3" w:rsidP="004F582E"/>
    <w:p w14:paraId="6859FC36" w14:textId="77777777" w:rsidR="004F582E" w:rsidRDefault="00CE04C8" w:rsidP="00E30B8F">
      <w:pPr>
        <w:pStyle w:val="Heading2"/>
      </w:pPr>
      <w:r>
        <w:br w:type="page"/>
      </w:r>
      <w:bookmarkStart w:id="211" w:name="_Toc120212606"/>
      <w:r w:rsidR="004F582E">
        <w:lastRenderedPageBreak/>
        <w:t>Invalid objects</w:t>
      </w:r>
      <w:bookmarkEnd w:id="211"/>
    </w:p>
    <w:p w14:paraId="5F2D8AB8" w14:textId="77777777" w:rsidR="004F582E" w:rsidRDefault="00CE04C8" w:rsidP="00E30B8F">
      <w:pPr>
        <w:pStyle w:val="Heading3"/>
      </w:pPr>
      <w:r w:rsidRPr="00CE04C8">
        <w:t>Display of Invalid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29561C" w14:paraId="48621C8B" w14:textId="77777777" w:rsidTr="009C386B">
        <w:trPr>
          <w:trHeight w:val="454"/>
          <w:tblHeader/>
        </w:trPr>
        <w:tc>
          <w:tcPr>
            <w:tcW w:w="2381" w:type="dxa"/>
            <w:shd w:val="clear" w:color="auto" w:fill="CCFFCC"/>
            <w:vAlign w:val="center"/>
          </w:tcPr>
          <w:p w14:paraId="712F8C48" w14:textId="77777777" w:rsidR="0029561C" w:rsidRPr="004065B1" w:rsidRDefault="0029561C" w:rsidP="00306992">
            <w:r w:rsidRPr="000A066E">
              <w:rPr>
                <w:b/>
              </w:rPr>
              <w:t>Test Reference</w:t>
            </w:r>
          </w:p>
        </w:tc>
        <w:tc>
          <w:tcPr>
            <w:tcW w:w="2381" w:type="dxa"/>
            <w:shd w:val="clear" w:color="auto" w:fill="CCFFCC"/>
            <w:vAlign w:val="center"/>
          </w:tcPr>
          <w:p w14:paraId="4825A562" w14:textId="77777777" w:rsidR="0029561C" w:rsidRPr="004065B1" w:rsidRDefault="0029561C" w:rsidP="00306992">
            <w:r>
              <w:t>3.2.1 a)</w:t>
            </w:r>
          </w:p>
        </w:tc>
        <w:tc>
          <w:tcPr>
            <w:tcW w:w="2382" w:type="dxa"/>
            <w:shd w:val="clear" w:color="auto" w:fill="CCFFCC"/>
            <w:vAlign w:val="center"/>
          </w:tcPr>
          <w:p w14:paraId="67468AEC" w14:textId="77777777" w:rsidR="0029561C" w:rsidRPr="004065B1" w:rsidRDefault="0029561C" w:rsidP="00306992">
            <w:r w:rsidRPr="000A066E">
              <w:rPr>
                <w:b/>
              </w:rPr>
              <w:t>IHO Reference</w:t>
            </w:r>
          </w:p>
        </w:tc>
        <w:tc>
          <w:tcPr>
            <w:tcW w:w="2382" w:type="dxa"/>
            <w:shd w:val="clear" w:color="auto" w:fill="CCFFCC"/>
            <w:vAlign w:val="center"/>
          </w:tcPr>
          <w:p w14:paraId="184C7646" w14:textId="77777777" w:rsidR="0029561C" w:rsidRPr="004065B1" w:rsidRDefault="0029561C" w:rsidP="00306992">
            <w:r w:rsidRPr="00A94802">
              <w:t>S-</w:t>
            </w:r>
            <w:r>
              <w:t>52 10.3.3.4</w:t>
            </w:r>
          </w:p>
        </w:tc>
      </w:tr>
      <w:tr w:rsidR="0029561C" w14:paraId="1CFAD122" w14:textId="77777777" w:rsidTr="009C386B">
        <w:trPr>
          <w:tblHeader/>
        </w:trPr>
        <w:tc>
          <w:tcPr>
            <w:tcW w:w="9526" w:type="dxa"/>
            <w:gridSpan w:val="4"/>
            <w:shd w:val="clear" w:color="auto" w:fill="CCFFCC"/>
            <w:vAlign w:val="center"/>
          </w:tcPr>
          <w:p w14:paraId="76EDD46A" w14:textId="77777777" w:rsidR="0029561C" w:rsidRDefault="0029561C" w:rsidP="00306992">
            <w:r w:rsidRPr="000A066E">
              <w:rPr>
                <w:b/>
              </w:rPr>
              <w:t>Test description</w:t>
            </w:r>
          </w:p>
        </w:tc>
      </w:tr>
      <w:tr w:rsidR="0029561C" w14:paraId="73BDCF21" w14:textId="77777777" w:rsidTr="009C386B">
        <w:trPr>
          <w:tblHeader/>
        </w:trPr>
        <w:tc>
          <w:tcPr>
            <w:tcW w:w="9526" w:type="dxa"/>
            <w:gridSpan w:val="4"/>
            <w:vAlign w:val="center"/>
          </w:tcPr>
          <w:p w14:paraId="5D35CB1C" w14:textId="77777777" w:rsidR="0029561C" w:rsidRPr="00E0664B" w:rsidRDefault="0029561C" w:rsidP="002164D3">
            <w:pPr>
              <w:jc w:val="left"/>
              <w:rPr>
                <w:i/>
              </w:rPr>
            </w:pPr>
            <w:r w:rsidRPr="00E0664B">
              <w:rPr>
                <w:i/>
              </w:rPr>
              <w:t>Display of objects with unknown object class or display of objects for which available or not available attribute(s) cause special presentation.</w:t>
            </w:r>
          </w:p>
        </w:tc>
      </w:tr>
      <w:tr w:rsidR="0029561C" w14:paraId="0C17E94B" w14:textId="77777777" w:rsidTr="009C386B">
        <w:trPr>
          <w:tblHeader/>
        </w:trPr>
        <w:tc>
          <w:tcPr>
            <w:tcW w:w="9526" w:type="dxa"/>
            <w:gridSpan w:val="4"/>
            <w:shd w:val="clear" w:color="auto" w:fill="CCFFCC"/>
            <w:vAlign w:val="center"/>
          </w:tcPr>
          <w:p w14:paraId="53C01CA6" w14:textId="77777777" w:rsidR="0029561C" w:rsidRPr="004065B1" w:rsidRDefault="0029561C" w:rsidP="00306992">
            <w:r w:rsidRPr="000A066E">
              <w:rPr>
                <w:b/>
              </w:rPr>
              <w:t>Setup</w:t>
            </w:r>
          </w:p>
        </w:tc>
      </w:tr>
      <w:tr w:rsidR="0029561C" w14:paraId="3413BAF5" w14:textId="77777777" w:rsidTr="009C386B">
        <w:trPr>
          <w:tblHeader/>
        </w:trPr>
        <w:tc>
          <w:tcPr>
            <w:tcW w:w="9526" w:type="dxa"/>
            <w:gridSpan w:val="4"/>
            <w:vAlign w:val="center"/>
          </w:tcPr>
          <w:p w14:paraId="0C5DA5AF" w14:textId="77777777" w:rsidR="0029561C" w:rsidRPr="00E0664B" w:rsidRDefault="0029561C" w:rsidP="00306992">
            <w:pPr>
              <w:rPr>
                <w:i/>
              </w:rPr>
            </w:pPr>
            <w:r w:rsidRPr="00E0664B">
              <w:rPr>
                <w:i/>
              </w:rPr>
              <w:t>Load the following cell 3.2 Invalid Object\ENC_ROOT\AA3INVOB.000</w:t>
            </w:r>
          </w:p>
          <w:p w14:paraId="599005AA" w14:textId="77777777" w:rsidR="004D4BFB" w:rsidRDefault="004D4BFB" w:rsidP="00306992">
            <w:pPr>
              <w:rPr>
                <w:i/>
              </w:rPr>
            </w:pPr>
          </w:p>
          <w:p w14:paraId="7FA9F054" w14:textId="55C273E1" w:rsidR="0029561C" w:rsidRPr="00E0664B" w:rsidRDefault="004D4BFB" w:rsidP="00306992">
            <w:pPr>
              <w:rPr>
                <w:i/>
              </w:rPr>
            </w:pPr>
            <w:r>
              <w:rPr>
                <w:i/>
              </w:rPr>
              <w:t xml:space="preserve">Set the </w:t>
            </w:r>
            <w:r w:rsidR="0069033B">
              <w:rPr>
                <w:i/>
              </w:rPr>
              <w:t xml:space="preserve">Safety Contour </w:t>
            </w:r>
            <w:r>
              <w:rPr>
                <w:i/>
              </w:rPr>
              <w:t>value to</w:t>
            </w:r>
            <w:r w:rsidR="000E2C4C">
              <w:rPr>
                <w:i/>
              </w:rPr>
              <w:t xml:space="preserve"> </w:t>
            </w:r>
            <w:r w:rsidR="0029561C" w:rsidRPr="00E0664B">
              <w:rPr>
                <w:i/>
              </w:rPr>
              <w:t xml:space="preserve">0 </w:t>
            </w:r>
            <w:r w:rsidR="00E66884">
              <w:rPr>
                <w:i/>
              </w:rPr>
              <w:t>m</w:t>
            </w:r>
          </w:p>
          <w:p w14:paraId="0F7E007C" w14:textId="34A50A7A" w:rsidR="004D4BFB" w:rsidRPr="004D4BFB" w:rsidRDefault="004D4BFB" w:rsidP="004D4BFB">
            <w:pPr>
              <w:rPr>
                <w:i/>
              </w:rPr>
            </w:pPr>
            <w:r w:rsidRPr="004D4BFB">
              <w:rPr>
                <w:i/>
              </w:rPr>
              <w:t xml:space="preserve">Select </w:t>
            </w:r>
            <w:r w:rsidR="00DE09B9">
              <w:rPr>
                <w:i/>
              </w:rPr>
              <w:t>Display Category</w:t>
            </w:r>
            <w:r w:rsidRPr="004D4BFB">
              <w:rPr>
                <w:i/>
              </w:rPr>
              <w:t xml:space="preserve"> Other</w:t>
            </w:r>
          </w:p>
          <w:p w14:paraId="02F36B8E" w14:textId="18B939D3" w:rsidR="0029561C" w:rsidRPr="00E0664B" w:rsidRDefault="0029561C" w:rsidP="00306992">
            <w:pPr>
              <w:rPr>
                <w:i/>
              </w:rPr>
            </w:pPr>
            <w:r w:rsidRPr="00E0664B">
              <w:rPr>
                <w:i/>
              </w:rPr>
              <w:t>Select Colour Palette DAY</w:t>
            </w:r>
          </w:p>
          <w:p w14:paraId="4F71EB12" w14:textId="77777777" w:rsidR="0029561C" w:rsidRPr="00E0664B" w:rsidRDefault="0029561C" w:rsidP="00306992">
            <w:pPr>
              <w:rPr>
                <w:i/>
              </w:rPr>
            </w:pPr>
            <w:r w:rsidRPr="00E0664B">
              <w:rPr>
                <w:i/>
              </w:rPr>
              <w:t>Select Symbolized Boundaries</w:t>
            </w:r>
          </w:p>
          <w:p w14:paraId="6053EC21" w14:textId="77777777" w:rsidR="0029561C" w:rsidRPr="00E0664B" w:rsidRDefault="0029561C" w:rsidP="00306992">
            <w:pPr>
              <w:rPr>
                <w:i/>
              </w:rPr>
            </w:pPr>
            <w:r w:rsidRPr="00E0664B">
              <w:rPr>
                <w:i/>
              </w:rPr>
              <w:t>Select Paper chart symbols</w:t>
            </w:r>
          </w:p>
          <w:p w14:paraId="4110943D" w14:textId="20E07F99" w:rsidR="0029561C" w:rsidRPr="00E0664B" w:rsidRDefault="0029561C" w:rsidP="00306992">
            <w:pPr>
              <w:rPr>
                <w:i/>
              </w:rPr>
            </w:pPr>
            <w:r w:rsidRPr="00E0664B">
              <w:rPr>
                <w:i/>
              </w:rPr>
              <w:t xml:space="preserve">Select Unknown </w:t>
            </w:r>
          </w:p>
        </w:tc>
      </w:tr>
      <w:tr w:rsidR="0029561C" w14:paraId="0FB6FD28" w14:textId="77777777" w:rsidTr="009C386B">
        <w:trPr>
          <w:tblHeader/>
        </w:trPr>
        <w:tc>
          <w:tcPr>
            <w:tcW w:w="9526" w:type="dxa"/>
            <w:gridSpan w:val="4"/>
            <w:shd w:val="clear" w:color="auto" w:fill="CCFFCC"/>
            <w:vAlign w:val="center"/>
          </w:tcPr>
          <w:p w14:paraId="73F817D3" w14:textId="77777777" w:rsidR="0029561C" w:rsidRPr="004065B1" w:rsidRDefault="0029561C" w:rsidP="00306992">
            <w:r w:rsidRPr="000A066E">
              <w:rPr>
                <w:b/>
              </w:rPr>
              <w:t>Action</w:t>
            </w:r>
          </w:p>
        </w:tc>
      </w:tr>
      <w:tr w:rsidR="0029561C" w14:paraId="68777BE1" w14:textId="77777777" w:rsidTr="009C386B">
        <w:trPr>
          <w:tblHeader/>
        </w:trPr>
        <w:tc>
          <w:tcPr>
            <w:tcW w:w="9526" w:type="dxa"/>
            <w:gridSpan w:val="4"/>
            <w:vAlign w:val="center"/>
          </w:tcPr>
          <w:p w14:paraId="7A1A929D" w14:textId="77777777" w:rsidR="0029561C" w:rsidRPr="00E0664B" w:rsidRDefault="0029561C" w:rsidP="00306992">
            <w:pPr>
              <w:rPr>
                <w:i/>
              </w:rPr>
            </w:pPr>
            <w:r w:rsidRPr="00E0664B">
              <w:rPr>
                <w:i/>
              </w:rPr>
              <w:t>View chart at scale 1:50 000</w:t>
            </w:r>
          </w:p>
        </w:tc>
      </w:tr>
      <w:tr w:rsidR="0029561C" w14:paraId="6B147BAB" w14:textId="77777777" w:rsidTr="009C386B">
        <w:trPr>
          <w:tblHeader/>
        </w:trPr>
        <w:tc>
          <w:tcPr>
            <w:tcW w:w="9526" w:type="dxa"/>
            <w:gridSpan w:val="4"/>
            <w:tcBorders>
              <w:bottom w:val="single" w:sz="4" w:space="0" w:color="auto"/>
            </w:tcBorders>
            <w:shd w:val="clear" w:color="auto" w:fill="CCFFCC"/>
            <w:vAlign w:val="center"/>
          </w:tcPr>
          <w:p w14:paraId="4AD867D7" w14:textId="77777777" w:rsidR="0029561C" w:rsidRPr="004065B1" w:rsidRDefault="0029561C" w:rsidP="00306992">
            <w:r w:rsidRPr="000A066E">
              <w:rPr>
                <w:b/>
              </w:rPr>
              <w:t>Results</w:t>
            </w:r>
          </w:p>
        </w:tc>
      </w:tr>
      <w:tr w:rsidR="0029561C" w14:paraId="7C88E278" w14:textId="77777777" w:rsidTr="009C386B">
        <w:trPr>
          <w:tblHeader/>
        </w:trPr>
        <w:tc>
          <w:tcPr>
            <w:tcW w:w="9526" w:type="dxa"/>
            <w:gridSpan w:val="4"/>
            <w:tcBorders>
              <w:bottom w:val="nil"/>
            </w:tcBorders>
            <w:vAlign w:val="center"/>
          </w:tcPr>
          <w:p w14:paraId="0BD943CA" w14:textId="77777777" w:rsidR="0029561C" w:rsidRPr="00E0664B" w:rsidRDefault="0029561C" w:rsidP="00306992">
            <w:pPr>
              <w:jc w:val="left"/>
              <w:rPr>
                <w:i/>
              </w:rPr>
            </w:pPr>
            <w:r w:rsidRPr="00E0664B">
              <w:rPr>
                <w:i/>
              </w:rPr>
              <w:t>Confirm that the symbol SY(QUESMRK1) is displayed as below for following cases:</w:t>
            </w:r>
          </w:p>
          <w:p w14:paraId="290A48D1" w14:textId="77777777" w:rsidR="0029561C" w:rsidRPr="00E0664B" w:rsidRDefault="0029561C" w:rsidP="00306992">
            <w:pPr>
              <w:jc w:val="left"/>
              <w:rPr>
                <w:i/>
              </w:rPr>
            </w:pPr>
            <w:r w:rsidRPr="00E0664B">
              <w:rPr>
                <w:i/>
              </w:rPr>
              <w:t>a) unknown object class, point geometry</w:t>
            </w:r>
          </w:p>
          <w:p w14:paraId="0A9848C1" w14:textId="77777777" w:rsidR="0029561C" w:rsidRPr="00E0664B" w:rsidRDefault="0029561C" w:rsidP="00306992">
            <w:pPr>
              <w:jc w:val="left"/>
              <w:rPr>
                <w:i/>
              </w:rPr>
            </w:pPr>
            <w:r w:rsidRPr="00E0664B">
              <w:rPr>
                <w:i/>
              </w:rPr>
              <w:t xml:space="preserve">b) unknown object class, line geometry </w:t>
            </w:r>
          </w:p>
          <w:p w14:paraId="0F2BCAE4" w14:textId="77777777" w:rsidR="0029561C" w:rsidRPr="00E0664B" w:rsidRDefault="0029561C" w:rsidP="00306992">
            <w:pPr>
              <w:jc w:val="left"/>
              <w:rPr>
                <w:i/>
              </w:rPr>
            </w:pPr>
            <w:r w:rsidRPr="00E0664B">
              <w:rPr>
                <w:i/>
              </w:rPr>
              <w:t>c) unknown object class, area geometry</w:t>
            </w:r>
          </w:p>
          <w:p w14:paraId="1E1337D7" w14:textId="56EA89F0" w:rsidR="0029561C" w:rsidRPr="00E0664B" w:rsidRDefault="0029561C" w:rsidP="00306992">
            <w:pPr>
              <w:jc w:val="left"/>
              <w:rPr>
                <w:i/>
              </w:rPr>
            </w:pPr>
            <w:r w:rsidRPr="00E0664B">
              <w:rPr>
                <w:i/>
              </w:rPr>
              <w:t>d) known object class for which missing attribute cause presentation of additional symbol SY(QUESMRK1)</w:t>
            </w:r>
          </w:p>
          <w:p w14:paraId="6251F09F" w14:textId="77777777" w:rsidR="00211F86" w:rsidRPr="00E0664B" w:rsidRDefault="00211F86" w:rsidP="00306992">
            <w:pPr>
              <w:jc w:val="left"/>
              <w:rPr>
                <w:i/>
              </w:rPr>
            </w:pPr>
          </w:p>
        </w:tc>
      </w:tr>
      <w:tr w:rsidR="0029561C" w14:paraId="00AC1FC3" w14:textId="77777777" w:rsidTr="009C386B">
        <w:trPr>
          <w:tblHeader/>
        </w:trPr>
        <w:tc>
          <w:tcPr>
            <w:tcW w:w="9526" w:type="dxa"/>
            <w:gridSpan w:val="4"/>
            <w:tcBorders>
              <w:top w:val="nil"/>
            </w:tcBorders>
            <w:vAlign w:val="center"/>
          </w:tcPr>
          <w:p w14:paraId="2A650636" w14:textId="77777777" w:rsidR="0029561C" w:rsidRDefault="0018522C" w:rsidP="00306992">
            <w:pPr>
              <w:jc w:val="center"/>
            </w:pPr>
            <w:r>
              <w:rPr>
                <w:noProof/>
                <w:lang w:val="fr-FR" w:eastAsia="fr-FR"/>
              </w:rPr>
              <w:drawing>
                <wp:inline distT="0" distB="0" distL="0" distR="0" wp14:anchorId="7D82E44D" wp14:editId="217D5064">
                  <wp:extent cx="6010275" cy="2905125"/>
                  <wp:effectExtent l="0" t="0" r="9525" b="9525"/>
                  <wp:docPr id="60"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10275" cy="2905125"/>
                          </a:xfrm>
                          <a:prstGeom prst="rect">
                            <a:avLst/>
                          </a:prstGeom>
                          <a:noFill/>
                          <a:ln>
                            <a:noFill/>
                          </a:ln>
                        </pic:spPr>
                      </pic:pic>
                    </a:graphicData>
                  </a:graphic>
                </wp:inline>
              </w:drawing>
            </w:r>
          </w:p>
        </w:tc>
      </w:tr>
    </w:tbl>
    <w:p w14:paraId="664B1CA8" w14:textId="77777777" w:rsidR="0029561C" w:rsidRDefault="0029561C" w:rsidP="0029561C"/>
    <w:p w14:paraId="6A97484C" w14:textId="77777777" w:rsidR="0029561C" w:rsidRPr="0029561C" w:rsidRDefault="0029561C" w:rsidP="0029561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4F582E" w14:paraId="1FA34828" w14:textId="77777777" w:rsidTr="009C386B">
        <w:trPr>
          <w:trHeight w:val="454"/>
          <w:tblHeader/>
        </w:trPr>
        <w:tc>
          <w:tcPr>
            <w:tcW w:w="2381" w:type="dxa"/>
            <w:shd w:val="clear" w:color="auto" w:fill="CCFFCC"/>
            <w:vAlign w:val="center"/>
          </w:tcPr>
          <w:p w14:paraId="48BD8D29" w14:textId="77777777" w:rsidR="004F582E" w:rsidRPr="004065B1" w:rsidRDefault="004F582E" w:rsidP="00CB4150">
            <w:r w:rsidRPr="000A066E">
              <w:rPr>
                <w:b/>
              </w:rPr>
              <w:lastRenderedPageBreak/>
              <w:t>Test Reference</w:t>
            </w:r>
          </w:p>
        </w:tc>
        <w:tc>
          <w:tcPr>
            <w:tcW w:w="2381" w:type="dxa"/>
            <w:shd w:val="clear" w:color="auto" w:fill="CCFFCC"/>
            <w:vAlign w:val="center"/>
          </w:tcPr>
          <w:p w14:paraId="2ADD39E8" w14:textId="77777777" w:rsidR="004F582E" w:rsidRPr="004065B1" w:rsidRDefault="004F582E" w:rsidP="00CB4150">
            <w:r>
              <w:t>3.</w:t>
            </w:r>
            <w:r w:rsidR="0029561C">
              <w:t>2.1 b</w:t>
            </w:r>
            <w:r w:rsidR="00CE04C8">
              <w:t>)</w:t>
            </w:r>
          </w:p>
        </w:tc>
        <w:tc>
          <w:tcPr>
            <w:tcW w:w="2382" w:type="dxa"/>
            <w:shd w:val="clear" w:color="auto" w:fill="CCFFCC"/>
            <w:vAlign w:val="center"/>
          </w:tcPr>
          <w:p w14:paraId="04035539" w14:textId="77777777" w:rsidR="004F582E" w:rsidRPr="004065B1" w:rsidRDefault="004F582E" w:rsidP="00CB4150">
            <w:r w:rsidRPr="000A066E">
              <w:rPr>
                <w:b/>
              </w:rPr>
              <w:t>IHO Reference</w:t>
            </w:r>
          </w:p>
        </w:tc>
        <w:tc>
          <w:tcPr>
            <w:tcW w:w="2382" w:type="dxa"/>
            <w:shd w:val="clear" w:color="auto" w:fill="CCFFCC"/>
            <w:vAlign w:val="center"/>
          </w:tcPr>
          <w:p w14:paraId="0EE91A51" w14:textId="77777777" w:rsidR="004F582E" w:rsidRPr="004065B1" w:rsidRDefault="004F582E" w:rsidP="00CB4150">
            <w:r w:rsidRPr="00A94802">
              <w:t>S-</w:t>
            </w:r>
            <w:r>
              <w:t>52 1</w:t>
            </w:r>
            <w:r w:rsidR="00CE04C8">
              <w:t>0.3.3.4</w:t>
            </w:r>
          </w:p>
        </w:tc>
      </w:tr>
      <w:tr w:rsidR="004F582E" w14:paraId="52743256" w14:textId="77777777" w:rsidTr="009C386B">
        <w:trPr>
          <w:tblHeader/>
        </w:trPr>
        <w:tc>
          <w:tcPr>
            <w:tcW w:w="9526" w:type="dxa"/>
            <w:gridSpan w:val="4"/>
            <w:shd w:val="clear" w:color="auto" w:fill="CCFFCC"/>
            <w:vAlign w:val="center"/>
          </w:tcPr>
          <w:p w14:paraId="5613D8E2" w14:textId="77777777" w:rsidR="004F582E" w:rsidRDefault="004F582E" w:rsidP="00CB4150">
            <w:r w:rsidRPr="000A066E">
              <w:rPr>
                <w:b/>
              </w:rPr>
              <w:t>Test description</w:t>
            </w:r>
          </w:p>
        </w:tc>
      </w:tr>
      <w:tr w:rsidR="004F582E" w14:paraId="1D0F5A9A" w14:textId="77777777" w:rsidTr="009C386B">
        <w:trPr>
          <w:tblHeader/>
        </w:trPr>
        <w:tc>
          <w:tcPr>
            <w:tcW w:w="9526" w:type="dxa"/>
            <w:gridSpan w:val="4"/>
            <w:vAlign w:val="center"/>
          </w:tcPr>
          <w:p w14:paraId="4EBBFE15" w14:textId="77777777" w:rsidR="004F582E" w:rsidRPr="00E0664B" w:rsidRDefault="0029561C" w:rsidP="00CB4150">
            <w:pPr>
              <w:rPr>
                <w:i/>
              </w:rPr>
            </w:pPr>
            <w:r w:rsidRPr="00E0664B">
              <w:rPr>
                <w:i/>
              </w:rPr>
              <w:t>Display of objects with unknown object class or display of objects for which available or not available attribute(s) cause special presentation.</w:t>
            </w:r>
          </w:p>
        </w:tc>
      </w:tr>
      <w:tr w:rsidR="004F582E" w14:paraId="13345543" w14:textId="77777777" w:rsidTr="009C386B">
        <w:trPr>
          <w:tblHeader/>
        </w:trPr>
        <w:tc>
          <w:tcPr>
            <w:tcW w:w="9526" w:type="dxa"/>
            <w:gridSpan w:val="4"/>
            <w:shd w:val="clear" w:color="auto" w:fill="CCFFCC"/>
            <w:vAlign w:val="center"/>
          </w:tcPr>
          <w:p w14:paraId="711379CB" w14:textId="77777777" w:rsidR="004F582E" w:rsidRPr="004065B1" w:rsidRDefault="004F582E" w:rsidP="00CB4150">
            <w:r w:rsidRPr="000A066E">
              <w:rPr>
                <w:b/>
              </w:rPr>
              <w:t>Setup</w:t>
            </w:r>
          </w:p>
        </w:tc>
      </w:tr>
      <w:tr w:rsidR="004F582E" w14:paraId="3C7ACEB1" w14:textId="77777777" w:rsidTr="009C386B">
        <w:trPr>
          <w:tblHeader/>
        </w:trPr>
        <w:tc>
          <w:tcPr>
            <w:tcW w:w="9526" w:type="dxa"/>
            <w:gridSpan w:val="4"/>
            <w:vAlign w:val="center"/>
          </w:tcPr>
          <w:p w14:paraId="13DF221B" w14:textId="5F8BD211" w:rsidR="00E720E8" w:rsidRDefault="0029561C" w:rsidP="0029561C">
            <w:pPr>
              <w:rPr>
                <w:i/>
              </w:rPr>
            </w:pPr>
            <w:r w:rsidRPr="00E0664B">
              <w:rPr>
                <w:i/>
              </w:rPr>
              <w:t>Load the following cell</w:t>
            </w:r>
            <w:r w:rsidR="00E720E8">
              <w:rPr>
                <w:i/>
              </w:rPr>
              <w:t>:</w:t>
            </w:r>
          </w:p>
          <w:p w14:paraId="59B7B033" w14:textId="722C1490" w:rsidR="0029561C" w:rsidRDefault="0029561C" w:rsidP="0029561C">
            <w:pPr>
              <w:rPr>
                <w:i/>
              </w:rPr>
            </w:pPr>
            <w:r w:rsidRPr="00E0664B">
              <w:rPr>
                <w:i/>
              </w:rPr>
              <w:t>3.2 Invalid Object\Invalid Base\ENC_ROOT\GB5X01NE.000</w:t>
            </w:r>
          </w:p>
          <w:p w14:paraId="45FF5447" w14:textId="35239B10" w:rsidR="00AC2FED" w:rsidRPr="00E0664B" w:rsidRDefault="00AC2FED" w:rsidP="0029561C">
            <w:pPr>
              <w:rPr>
                <w:i/>
              </w:rPr>
            </w:pPr>
            <w:r w:rsidRPr="00AC2FED">
              <w:rPr>
                <w:i/>
              </w:rPr>
              <w:t>2.1.1 Power Up\ENC_ROOT\GB4X0000.000</w:t>
            </w:r>
          </w:p>
          <w:p w14:paraId="76EF6B97" w14:textId="262EB9F3" w:rsidR="0029561C" w:rsidRPr="00E0664B" w:rsidRDefault="0029561C" w:rsidP="0029561C">
            <w:pPr>
              <w:rPr>
                <w:i/>
              </w:rPr>
            </w:pPr>
            <w:r w:rsidRPr="00E0664B">
              <w:rPr>
                <w:i/>
              </w:rPr>
              <w:t>S</w:t>
            </w:r>
            <w:r w:rsidR="007B5983">
              <w:rPr>
                <w:i/>
              </w:rPr>
              <w:t xml:space="preserve">et the </w:t>
            </w:r>
            <w:r w:rsidRPr="00E0664B">
              <w:rPr>
                <w:i/>
              </w:rPr>
              <w:t xml:space="preserve"> </w:t>
            </w:r>
            <w:r w:rsidR="0069033B">
              <w:rPr>
                <w:i/>
              </w:rPr>
              <w:t xml:space="preserve">Safety Contour </w:t>
            </w:r>
            <w:r w:rsidR="007B5983">
              <w:rPr>
                <w:i/>
              </w:rPr>
              <w:t>value to</w:t>
            </w:r>
            <w:r w:rsidR="000E2C4C">
              <w:rPr>
                <w:i/>
              </w:rPr>
              <w:t xml:space="preserve"> </w:t>
            </w:r>
            <w:r w:rsidRPr="00E0664B">
              <w:rPr>
                <w:i/>
              </w:rPr>
              <w:t xml:space="preserve">10 </w:t>
            </w:r>
            <w:r w:rsidR="00E66884">
              <w:rPr>
                <w:i/>
              </w:rPr>
              <w:t>m</w:t>
            </w:r>
          </w:p>
          <w:p w14:paraId="59FF829B" w14:textId="14417CDA" w:rsidR="0029561C" w:rsidRPr="00E0664B" w:rsidRDefault="0029561C" w:rsidP="0029561C">
            <w:pPr>
              <w:rPr>
                <w:i/>
              </w:rPr>
            </w:pPr>
            <w:r w:rsidRPr="00E0664B">
              <w:rPr>
                <w:i/>
              </w:rPr>
              <w:t xml:space="preserve">Select </w:t>
            </w:r>
            <w:r w:rsidR="007D0469">
              <w:rPr>
                <w:i/>
              </w:rPr>
              <w:t xml:space="preserve">Display </w:t>
            </w:r>
            <w:r w:rsidR="0069033B">
              <w:rPr>
                <w:i/>
              </w:rPr>
              <w:t>Category Standard</w:t>
            </w:r>
          </w:p>
          <w:p w14:paraId="3A424CCD" w14:textId="7AD1170D" w:rsidR="0029561C" w:rsidRPr="00E0664B" w:rsidRDefault="0029561C" w:rsidP="0029561C">
            <w:pPr>
              <w:rPr>
                <w:i/>
              </w:rPr>
            </w:pPr>
            <w:r w:rsidRPr="00E0664B">
              <w:rPr>
                <w:i/>
              </w:rPr>
              <w:t>Select Colour Palette DA</w:t>
            </w:r>
            <w:r w:rsidR="00DE09B9">
              <w:rPr>
                <w:i/>
              </w:rPr>
              <w:t>Y</w:t>
            </w:r>
          </w:p>
          <w:p w14:paraId="1C891BCF" w14:textId="77777777" w:rsidR="0029561C" w:rsidRPr="00E0664B" w:rsidRDefault="0029561C" w:rsidP="0029561C">
            <w:pPr>
              <w:rPr>
                <w:i/>
              </w:rPr>
            </w:pPr>
            <w:r w:rsidRPr="00E0664B">
              <w:rPr>
                <w:i/>
              </w:rPr>
              <w:t>Select Symbolized Boundaries</w:t>
            </w:r>
          </w:p>
          <w:p w14:paraId="52FC84AD" w14:textId="77777777" w:rsidR="004F582E" w:rsidRPr="00E0664B" w:rsidRDefault="0029561C" w:rsidP="0029561C">
            <w:pPr>
              <w:rPr>
                <w:i/>
              </w:rPr>
            </w:pPr>
            <w:r w:rsidRPr="00E0664B">
              <w:rPr>
                <w:i/>
              </w:rPr>
              <w:t>Select Paper chart symbols</w:t>
            </w:r>
          </w:p>
        </w:tc>
      </w:tr>
      <w:tr w:rsidR="004F582E" w14:paraId="2AC581DF" w14:textId="77777777" w:rsidTr="009C386B">
        <w:trPr>
          <w:tblHeader/>
        </w:trPr>
        <w:tc>
          <w:tcPr>
            <w:tcW w:w="9526" w:type="dxa"/>
            <w:gridSpan w:val="4"/>
            <w:shd w:val="clear" w:color="auto" w:fill="CCFFCC"/>
            <w:vAlign w:val="center"/>
          </w:tcPr>
          <w:p w14:paraId="4E584114" w14:textId="77777777" w:rsidR="004F582E" w:rsidRPr="004065B1" w:rsidRDefault="004F582E" w:rsidP="00CB4150">
            <w:r w:rsidRPr="000A066E">
              <w:rPr>
                <w:b/>
              </w:rPr>
              <w:t>Action</w:t>
            </w:r>
          </w:p>
        </w:tc>
      </w:tr>
      <w:tr w:rsidR="004F582E" w14:paraId="796427E7" w14:textId="77777777" w:rsidTr="009C386B">
        <w:trPr>
          <w:tblHeader/>
        </w:trPr>
        <w:tc>
          <w:tcPr>
            <w:tcW w:w="9526" w:type="dxa"/>
            <w:gridSpan w:val="4"/>
            <w:vAlign w:val="center"/>
          </w:tcPr>
          <w:p w14:paraId="7614072C" w14:textId="77777777" w:rsidR="004F582E" w:rsidRPr="00E0664B" w:rsidRDefault="0029561C" w:rsidP="00CB4150">
            <w:pPr>
              <w:rPr>
                <w:i/>
              </w:rPr>
            </w:pPr>
            <w:r w:rsidRPr="00E0664B">
              <w:rPr>
                <w:i/>
              </w:rPr>
              <w:t>View chart at scale 1:10 000</w:t>
            </w:r>
          </w:p>
        </w:tc>
      </w:tr>
      <w:tr w:rsidR="004F582E" w14:paraId="67986C7D" w14:textId="77777777" w:rsidTr="009C386B">
        <w:trPr>
          <w:tblHeader/>
        </w:trPr>
        <w:tc>
          <w:tcPr>
            <w:tcW w:w="9526" w:type="dxa"/>
            <w:gridSpan w:val="4"/>
            <w:tcBorders>
              <w:bottom w:val="single" w:sz="4" w:space="0" w:color="auto"/>
            </w:tcBorders>
            <w:shd w:val="clear" w:color="auto" w:fill="CCFFCC"/>
            <w:vAlign w:val="center"/>
          </w:tcPr>
          <w:p w14:paraId="125BD21D" w14:textId="77777777" w:rsidR="004F582E" w:rsidRPr="004065B1" w:rsidRDefault="004F582E" w:rsidP="00CB4150">
            <w:r w:rsidRPr="000A066E">
              <w:rPr>
                <w:b/>
              </w:rPr>
              <w:t>Results</w:t>
            </w:r>
          </w:p>
        </w:tc>
      </w:tr>
      <w:tr w:rsidR="004F582E" w14:paraId="19B1636E" w14:textId="77777777" w:rsidTr="009C386B">
        <w:trPr>
          <w:tblHeader/>
        </w:trPr>
        <w:tc>
          <w:tcPr>
            <w:tcW w:w="9526" w:type="dxa"/>
            <w:gridSpan w:val="4"/>
            <w:tcBorders>
              <w:bottom w:val="nil"/>
            </w:tcBorders>
            <w:vAlign w:val="center"/>
          </w:tcPr>
          <w:p w14:paraId="5D86DBF6" w14:textId="77777777" w:rsidR="004F582E" w:rsidRPr="00E0664B" w:rsidRDefault="0029561C" w:rsidP="0029561C">
            <w:pPr>
              <w:jc w:val="left"/>
              <w:rPr>
                <w:i/>
              </w:rPr>
            </w:pPr>
            <w:r w:rsidRPr="00E0664B">
              <w:rPr>
                <w:i/>
              </w:rPr>
              <w:t>Confirm that all objects display as shown in the following screenshot</w:t>
            </w:r>
          </w:p>
        </w:tc>
      </w:tr>
      <w:tr w:rsidR="0029561C" w14:paraId="4CAA1ED8" w14:textId="77777777" w:rsidTr="009C386B">
        <w:trPr>
          <w:tblHeader/>
        </w:trPr>
        <w:tc>
          <w:tcPr>
            <w:tcW w:w="9526" w:type="dxa"/>
            <w:gridSpan w:val="4"/>
            <w:tcBorders>
              <w:top w:val="nil"/>
            </w:tcBorders>
            <w:vAlign w:val="center"/>
          </w:tcPr>
          <w:p w14:paraId="45403E7D" w14:textId="215A2AA7" w:rsidR="0029561C" w:rsidRDefault="00DE470F" w:rsidP="0029561C">
            <w:pPr>
              <w:jc w:val="center"/>
            </w:pPr>
            <w:r>
              <w:rPr>
                <w:noProof/>
                <w:lang w:val="fr-FR" w:eastAsia="fr-FR"/>
              </w:rPr>
              <w:drawing>
                <wp:inline distT="0" distB="0" distL="0" distR="0" wp14:anchorId="14200F8A" wp14:editId="10EAB6F1">
                  <wp:extent cx="6016625" cy="5535295"/>
                  <wp:effectExtent l="0" t="0" r="3175" b="8255"/>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6625" cy="5535295"/>
                          </a:xfrm>
                          <a:prstGeom prst="rect">
                            <a:avLst/>
                          </a:prstGeom>
                          <a:noFill/>
                          <a:ln>
                            <a:noFill/>
                          </a:ln>
                        </pic:spPr>
                      </pic:pic>
                    </a:graphicData>
                  </a:graphic>
                </wp:inline>
              </w:drawing>
            </w:r>
            <w:r w:rsidR="00036CC9">
              <w:br/>
            </w:r>
          </w:p>
        </w:tc>
      </w:tr>
    </w:tbl>
    <w:p w14:paraId="356E31B7" w14:textId="77777777" w:rsidR="004F582E" w:rsidRDefault="004F582E" w:rsidP="004F582E"/>
    <w:p w14:paraId="5F760CE0" w14:textId="77777777" w:rsidR="004F582E" w:rsidRPr="00A94802" w:rsidRDefault="0029561C" w:rsidP="00E30B8F">
      <w:pPr>
        <w:pStyle w:val="Heading3"/>
      </w:pPr>
      <w:r>
        <w:br w:type="page"/>
      </w:r>
      <w:r w:rsidR="00CE04C8" w:rsidRPr="00CE04C8">
        <w:lastRenderedPageBreak/>
        <w:t>Invalid Object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154355B6" w14:textId="77777777" w:rsidTr="009C386B">
        <w:trPr>
          <w:trHeight w:val="454"/>
          <w:tblHeader/>
        </w:trPr>
        <w:tc>
          <w:tcPr>
            <w:tcW w:w="2381" w:type="dxa"/>
            <w:shd w:val="clear" w:color="auto" w:fill="CCFFCC"/>
            <w:vAlign w:val="center"/>
          </w:tcPr>
          <w:p w14:paraId="4ED8CD95" w14:textId="77777777" w:rsidR="004F582E" w:rsidRPr="004065B1" w:rsidRDefault="004F582E" w:rsidP="00CB4150">
            <w:r w:rsidRPr="000A066E">
              <w:rPr>
                <w:b/>
              </w:rPr>
              <w:t>Test Reference</w:t>
            </w:r>
          </w:p>
        </w:tc>
        <w:tc>
          <w:tcPr>
            <w:tcW w:w="2381" w:type="dxa"/>
            <w:shd w:val="clear" w:color="auto" w:fill="CCFFCC"/>
            <w:vAlign w:val="center"/>
          </w:tcPr>
          <w:p w14:paraId="6E53AFA8" w14:textId="77777777" w:rsidR="004F582E" w:rsidRPr="004065B1" w:rsidRDefault="004F582E" w:rsidP="00CB4150">
            <w:r>
              <w:t>3.</w:t>
            </w:r>
            <w:r w:rsidR="00CE04C8">
              <w:t>2.2 a)</w:t>
            </w:r>
          </w:p>
        </w:tc>
        <w:tc>
          <w:tcPr>
            <w:tcW w:w="2382" w:type="dxa"/>
            <w:shd w:val="clear" w:color="auto" w:fill="CCFFCC"/>
            <w:vAlign w:val="center"/>
          </w:tcPr>
          <w:p w14:paraId="1B86BAC4" w14:textId="77777777" w:rsidR="004F582E" w:rsidRPr="004065B1" w:rsidRDefault="004F582E" w:rsidP="00CB4150">
            <w:r w:rsidRPr="000A066E">
              <w:rPr>
                <w:b/>
              </w:rPr>
              <w:t>IHO Reference</w:t>
            </w:r>
          </w:p>
        </w:tc>
        <w:tc>
          <w:tcPr>
            <w:tcW w:w="2382" w:type="dxa"/>
            <w:shd w:val="clear" w:color="auto" w:fill="CCFFCC"/>
            <w:vAlign w:val="center"/>
          </w:tcPr>
          <w:p w14:paraId="1AB7B910" w14:textId="77777777" w:rsidR="004F582E" w:rsidRPr="004065B1" w:rsidRDefault="004F582E" w:rsidP="00CB4150">
            <w:r w:rsidRPr="00A94802">
              <w:t>S-</w:t>
            </w:r>
            <w:r>
              <w:t>52 1</w:t>
            </w:r>
            <w:r w:rsidR="00CE04C8">
              <w:t>0.8.6</w:t>
            </w:r>
          </w:p>
        </w:tc>
      </w:tr>
      <w:tr w:rsidR="004F582E" w14:paraId="38EA9A27" w14:textId="77777777" w:rsidTr="009C386B">
        <w:trPr>
          <w:tblHeader/>
        </w:trPr>
        <w:tc>
          <w:tcPr>
            <w:tcW w:w="9526" w:type="dxa"/>
            <w:gridSpan w:val="4"/>
            <w:shd w:val="clear" w:color="auto" w:fill="CCFFCC"/>
            <w:vAlign w:val="center"/>
          </w:tcPr>
          <w:p w14:paraId="533BD1C0" w14:textId="77777777" w:rsidR="004F582E" w:rsidRDefault="004F582E" w:rsidP="00CB4150">
            <w:r w:rsidRPr="000A066E">
              <w:rPr>
                <w:b/>
              </w:rPr>
              <w:t>Test description</w:t>
            </w:r>
          </w:p>
        </w:tc>
      </w:tr>
      <w:tr w:rsidR="004F582E" w14:paraId="7F3A48A4" w14:textId="77777777" w:rsidTr="009C386B">
        <w:trPr>
          <w:tblHeader/>
        </w:trPr>
        <w:tc>
          <w:tcPr>
            <w:tcW w:w="9526" w:type="dxa"/>
            <w:gridSpan w:val="4"/>
            <w:vAlign w:val="center"/>
          </w:tcPr>
          <w:p w14:paraId="1B28971F" w14:textId="77777777" w:rsidR="004F582E" w:rsidRPr="00E0664B" w:rsidRDefault="0029561C" w:rsidP="00CB4150">
            <w:pPr>
              <w:rPr>
                <w:i/>
              </w:rPr>
            </w:pPr>
            <w:r w:rsidRPr="00E0664B">
              <w:rPr>
                <w:i/>
              </w:rPr>
              <w:t>Display of pick report information for objects with unknown object class.</w:t>
            </w:r>
          </w:p>
        </w:tc>
      </w:tr>
      <w:tr w:rsidR="004F582E" w14:paraId="2C7A1CD7" w14:textId="77777777" w:rsidTr="009C386B">
        <w:trPr>
          <w:tblHeader/>
        </w:trPr>
        <w:tc>
          <w:tcPr>
            <w:tcW w:w="9526" w:type="dxa"/>
            <w:gridSpan w:val="4"/>
            <w:shd w:val="clear" w:color="auto" w:fill="CCFFCC"/>
            <w:vAlign w:val="center"/>
          </w:tcPr>
          <w:p w14:paraId="7A01A73F" w14:textId="77777777" w:rsidR="004F582E" w:rsidRPr="004065B1" w:rsidRDefault="004F582E" w:rsidP="00CB4150">
            <w:r w:rsidRPr="000A066E">
              <w:rPr>
                <w:b/>
              </w:rPr>
              <w:t>Setup</w:t>
            </w:r>
          </w:p>
        </w:tc>
      </w:tr>
      <w:tr w:rsidR="004F582E" w14:paraId="1F5D98B6" w14:textId="77777777" w:rsidTr="009C386B">
        <w:trPr>
          <w:tblHeader/>
        </w:trPr>
        <w:tc>
          <w:tcPr>
            <w:tcW w:w="9526" w:type="dxa"/>
            <w:gridSpan w:val="4"/>
            <w:vAlign w:val="center"/>
          </w:tcPr>
          <w:p w14:paraId="63B12ECF" w14:textId="77777777" w:rsidR="004F582E" w:rsidRPr="00E0664B" w:rsidRDefault="0029561C" w:rsidP="00CB4150">
            <w:pPr>
              <w:rPr>
                <w:i/>
              </w:rPr>
            </w:pPr>
            <w:r w:rsidRPr="00E0664B">
              <w:rPr>
                <w:i/>
              </w:rPr>
              <w:t>As for test 3.2.1 a)</w:t>
            </w:r>
          </w:p>
        </w:tc>
      </w:tr>
      <w:tr w:rsidR="004F582E" w14:paraId="0D47385F" w14:textId="77777777" w:rsidTr="009C386B">
        <w:trPr>
          <w:tblHeader/>
        </w:trPr>
        <w:tc>
          <w:tcPr>
            <w:tcW w:w="9526" w:type="dxa"/>
            <w:gridSpan w:val="4"/>
            <w:shd w:val="clear" w:color="auto" w:fill="CCFFCC"/>
            <w:vAlign w:val="center"/>
          </w:tcPr>
          <w:p w14:paraId="64B84BF7" w14:textId="77777777" w:rsidR="004F582E" w:rsidRPr="004065B1" w:rsidRDefault="004F582E" w:rsidP="00CB4150">
            <w:r w:rsidRPr="000A066E">
              <w:rPr>
                <w:b/>
              </w:rPr>
              <w:t>Action</w:t>
            </w:r>
          </w:p>
        </w:tc>
      </w:tr>
      <w:tr w:rsidR="004F582E" w14:paraId="02B756D1" w14:textId="77777777" w:rsidTr="009C386B">
        <w:trPr>
          <w:tblHeader/>
        </w:trPr>
        <w:tc>
          <w:tcPr>
            <w:tcW w:w="9526" w:type="dxa"/>
            <w:gridSpan w:val="4"/>
            <w:vAlign w:val="center"/>
          </w:tcPr>
          <w:p w14:paraId="004A4EBC" w14:textId="77777777" w:rsidR="0029561C" w:rsidRPr="00E0664B" w:rsidRDefault="0029561C" w:rsidP="0029561C">
            <w:pPr>
              <w:rPr>
                <w:i/>
              </w:rPr>
            </w:pPr>
            <w:r w:rsidRPr="00E0664B">
              <w:rPr>
                <w:i/>
              </w:rPr>
              <w:t>1. Select the following objects:</w:t>
            </w:r>
          </w:p>
          <w:p w14:paraId="600ADFC0" w14:textId="77777777" w:rsidR="00375FE6" w:rsidRPr="00375FE6" w:rsidRDefault="00375FE6" w:rsidP="00375FE6">
            <w:pPr>
              <w:rPr>
                <w:i/>
              </w:rPr>
            </w:pPr>
            <w:r w:rsidRPr="00375FE6">
              <w:rPr>
                <w:i/>
              </w:rPr>
              <w:t>1) 32°36.900’S   61°20.900’E</w:t>
            </w:r>
          </w:p>
          <w:p w14:paraId="1C36B16D" w14:textId="77777777" w:rsidR="00375FE6" w:rsidRPr="00375FE6" w:rsidRDefault="00375FE6" w:rsidP="00375FE6">
            <w:pPr>
              <w:rPr>
                <w:i/>
              </w:rPr>
            </w:pPr>
            <w:r w:rsidRPr="00375FE6">
              <w:rPr>
                <w:i/>
              </w:rPr>
              <w:t>2) 32°36.900’S   61°21.500’E</w:t>
            </w:r>
          </w:p>
          <w:p w14:paraId="553207BD" w14:textId="77777777" w:rsidR="000E2C4C" w:rsidRDefault="00375FE6" w:rsidP="0029561C">
            <w:pPr>
              <w:rPr>
                <w:i/>
              </w:rPr>
            </w:pPr>
            <w:r w:rsidRPr="00375FE6">
              <w:rPr>
                <w:i/>
              </w:rPr>
              <w:t>3) 32°36.900’S   61°22.000’E</w:t>
            </w:r>
            <w:r w:rsidRPr="00375FE6" w:rsidDel="00375FE6">
              <w:rPr>
                <w:i/>
              </w:rPr>
              <w:t xml:space="preserve"> </w:t>
            </w:r>
          </w:p>
          <w:p w14:paraId="4CC37DA1" w14:textId="77777777" w:rsidR="004F582E" w:rsidRPr="0015247B" w:rsidRDefault="0029561C" w:rsidP="0029561C">
            <w:r w:rsidRPr="00E0664B">
              <w:rPr>
                <w:i/>
              </w:rPr>
              <w:t>2. Remove pick report information from display.</w:t>
            </w:r>
          </w:p>
        </w:tc>
      </w:tr>
      <w:tr w:rsidR="004F582E" w14:paraId="2BE37A17" w14:textId="77777777" w:rsidTr="009C386B">
        <w:trPr>
          <w:tblHeader/>
        </w:trPr>
        <w:tc>
          <w:tcPr>
            <w:tcW w:w="9526" w:type="dxa"/>
            <w:gridSpan w:val="4"/>
            <w:shd w:val="clear" w:color="auto" w:fill="CCFFCC"/>
            <w:vAlign w:val="center"/>
          </w:tcPr>
          <w:p w14:paraId="4E8A54C9" w14:textId="77777777" w:rsidR="004F582E" w:rsidRPr="004065B1" w:rsidRDefault="004F582E" w:rsidP="00CB4150">
            <w:r w:rsidRPr="000A066E">
              <w:rPr>
                <w:b/>
              </w:rPr>
              <w:t>Results</w:t>
            </w:r>
          </w:p>
        </w:tc>
      </w:tr>
      <w:tr w:rsidR="004F582E" w14:paraId="016B704C" w14:textId="77777777" w:rsidTr="009C386B">
        <w:trPr>
          <w:tblHeader/>
        </w:trPr>
        <w:tc>
          <w:tcPr>
            <w:tcW w:w="9526" w:type="dxa"/>
            <w:gridSpan w:val="4"/>
            <w:vAlign w:val="center"/>
          </w:tcPr>
          <w:p w14:paraId="50CF9162" w14:textId="77777777" w:rsidR="0029561C" w:rsidRPr="00E0664B" w:rsidRDefault="0029561C" w:rsidP="0029561C">
            <w:pPr>
              <w:jc w:val="left"/>
              <w:rPr>
                <w:i/>
              </w:rPr>
            </w:pPr>
            <w:r w:rsidRPr="00E0664B">
              <w:rPr>
                <w:i/>
              </w:rPr>
              <w:t>1a. Pick report associated with chart object is displayed only when object is selected.</w:t>
            </w:r>
          </w:p>
          <w:p w14:paraId="46092BF3" w14:textId="77777777" w:rsidR="0029561C" w:rsidRPr="00E0664B" w:rsidRDefault="0029561C" w:rsidP="0029561C">
            <w:pPr>
              <w:jc w:val="left"/>
              <w:rPr>
                <w:i/>
              </w:rPr>
            </w:pPr>
            <w:r w:rsidRPr="00E0664B">
              <w:rPr>
                <w:i/>
              </w:rPr>
              <w:t>1b. First example has 2 attributes (Orientation is 45.0 deg; Information is Wreck).</w:t>
            </w:r>
          </w:p>
          <w:p w14:paraId="68E7F0D3" w14:textId="77777777" w:rsidR="0029561C" w:rsidRPr="00E0664B" w:rsidRDefault="0029561C" w:rsidP="0029561C">
            <w:pPr>
              <w:jc w:val="left"/>
              <w:rPr>
                <w:i/>
              </w:rPr>
            </w:pPr>
            <w:r w:rsidRPr="00E0664B">
              <w:rPr>
                <w:i/>
              </w:rPr>
              <w:t>1c. Second example has 1 attribute (Information is danger line).</w:t>
            </w:r>
          </w:p>
          <w:p w14:paraId="250ECFE8" w14:textId="77777777" w:rsidR="0029561C" w:rsidRPr="00E0664B" w:rsidRDefault="0029561C" w:rsidP="0029561C">
            <w:pPr>
              <w:jc w:val="left"/>
              <w:rPr>
                <w:i/>
              </w:rPr>
            </w:pPr>
            <w:r w:rsidRPr="00E0664B">
              <w:rPr>
                <w:i/>
              </w:rPr>
              <w:t>1d. Third example has 1 attribute (Information is See regulation “Jussland fishing act” paragraph 42).</w:t>
            </w:r>
          </w:p>
          <w:p w14:paraId="444AB76C" w14:textId="77777777" w:rsidR="004F582E" w:rsidRPr="00E0664B" w:rsidRDefault="0029561C" w:rsidP="0029561C">
            <w:pPr>
              <w:jc w:val="left"/>
              <w:rPr>
                <w:i/>
              </w:rPr>
            </w:pPr>
            <w:r w:rsidRPr="00E0664B">
              <w:rPr>
                <w:i/>
              </w:rPr>
              <w:t>2. Pick report associated with chart object is removed from the display.</w:t>
            </w:r>
          </w:p>
        </w:tc>
      </w:tr>
    </w:tbl>
    <w:p w14:paraId="11BFC0B8" w14:textId="77777777" w:rsidR="004F582E" w:rsidRDefault="004F582E"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95EBC63" w14:textId="77777777" w:rsidTr="00306992">
        <w:trPr>
          <w:trHeight w:val="454"/>
          <w:tblHeader/>
        </w:trPr>
        <w:tc>
          <w:tcPr>
            <w:tcW w:w="2381" w:type="dxa"/>
            <w:shd w:val="clear" w:color="auto" w:fill="CCFFCC"/>
            <w:vAlign w:val="center"/>
          </w:tcPr>
          <w:p w14:paraId="045113A9" w14:textId="77777777" w:rsidR="0029561C" w:rsidRPr="004065B1" w:rsidRDefault="0029561C" w:rsidP="00306992">
            <w:r w:rsidRPr="000A066E">
              <w:rPr>
                <w:b/>
              </w:rPr>
              <w:t>Test Reference</w:t>
            </w:r>
          </w:p>
        </w:tc>
        <w:tc>
          <w:tcPr>
            <w:tcW w:w="2381" w:type="dxa"/>
            <w:shd w:val="clear" w:color="auto" w:fill="CCFFCC"/>
            <w:vAlign w:val="center"/>
          </w:tcPr>
          <w:p w14:paraId="356BFDF2" w14:textId="77777777" w:rsidR="0029561C" w:rsidRPr="004065B1" w:rsidRDefault="0029561C" w:rsidP="00306992">
            <w:r>
              <w:t>3.2.2 b)</w:t>
            </w:r>
          </w:p>
        </w:tc>
        <w:tc>
          <w:tcPr>
            <w:tcW w:w="2382" w:type="dxa"/>
            <w:shd w:val="clear" w:color="auto" w:fill="CCFFCC"/>
            <w:vAlign w:val="center"/>
          </w:tcPr>
          <w:p w14:paraId="0AF9E9F2" w14:textId="77777777" w:rsidR="0029561C" w:rsidRPr="004065B1" w:rsidRDefault="0029561C" w:rsidP="00306992">
            <w:r w:rsidRPr="000A066E">
              <w:rPr>
                <w:b/>
              </w:rPr>
              <w:t>IHO Reference</w:t>
            </w:r>
          </w:p>
        </w:tc>
        <w:tc>
          <w:tcPr>
            <w:tcW w:w="2382" w:type="dxa"/>
            <w:shd w:val="clear" w:color="auto" w:fill="CCFFCC"/>
            <w:vAlign w:val="center"/>
          </w:tcPr>
          <w:p w14:paraId="3090AD8D" w14:textId="77777777" w:rsidR="0029561C" w:rsidRPr="004065B1" w:rsidRDefault="0029561C" w:rsidP="00306992">
            <w:r w:rsidRPr="00A94802">
              <w:t>S-</w:t>
            </w:r>
            <w:r>
              <w:t>52 10.8.6</w:t>
            </w:r>
          </w:p>
        </w:tc>
      </w:tr>
      <w:tr w:rsidR="0029561C" w14:paraId="4CDE27FC" w14:textId="77777777" w:rsidTr="00306992">
        <w:trPr>
          <w:tblHeader/>
        </w:trPr>
        <w:tc>
          <w:tcPr>
            <w:tcW w:w="9526" w:type="dxa"/>
            <w:gridSpan w:val="4"/>
            <w:shd w:val="clear" w:color="auto" w:fill="CCFFCC"/>
            <w:vAlign w:val="center"/>
          </w:tcPr>
          <w:p w14:paraId="026DE45B" w14:textId="77777777" w:rsidR="0029561C" w:rsidRDefault="0029561C" w:rsidP="00306992">
            <w:r w:rsidRPr="000A066E">
              <w:rPr>
                <w:b/>
              </w:rPr>
              <w:t>Test description</w:t>
            </w:r>
          </w:p>
        </w:tc>
      </w:tr>
      <w:tr w:rsidR="0029561C" w14:paraId="79881E28" w14:textId="77777777" w:rsidTr="00306992">
        <w:trPr>
          <w:tblHeader/>
        </w:trPr>
        <w:tc>
          <w:tcPr>
            <w:tcW w:w="9526" w:type="dxa"/>
            <w:gridSpan w:val="4"/>
            <w:vAlign w:val="center"/>
          </w:tcPr>
          <w:p w14:paraId="01B0DFD8" w14:textId="77777777" w:rsidR="0029561C" w:rsidRPr="00E0664B" w:rsidRDefault="0029561C" w:rsidP="00306992">
            <w:pPr>
              <w:rPr>
                <w:i/>
              </w:rPr>
            </w:pPr>
            <w:r w:rsidRPr="00E0664B">
              <w:rPr>
                <w:i/>
              </w:rPr>
              <w:t>Display of pick report information for objects with unknown object class.</w:t>
            </w:r>
          </w:p>
        </w:tc>
      </w:tr>
      <w:tr w:rsidR="0029561C" w14:paraId="0F86A071" w14:textId="77777777" w:rsidTr="00306992">
        <w:trPr>
          <w:tblHeader/>
        </w:trPr>
        <w:tc>
          <w:tcPr>
            <w:tcW w:w="9526" w:type="dxa"/>
            <w:gridSpan w:val="4"/>
            <w:shd w:val="clear" w:color="auto" w:fill="CCFFCC"/>
            <w:vAlign w:val="center"/>
          </w:tcPr>
          <w:p w14:paraId="75F9E9AE" w14:textId="77777777" w:rsidR="0029561C" w:rsidRPr="004065B1" w:rsidRDefault="0029561C" w:rsidP="00306992">
            <w:r w:rsidRPr="000A066E">
              <w:rPr>
                <w:b/>
              </w:rPr>
              <w:t>Setup</w:t>
            </w:r>
          </w:p>
        </w:tc>
      </w:tr>
      <w:tr w:rsidR="0029561C" w14:paraId="4DD61CF5" w14:textId="77777777" w:rsidTr="00306992">
        <w:trPr>
          <w:tblHeader/>
        </w:trPr>
        <w:tc>
          <w:tcPr>
            <w:tcW w:w="9526" w:type="dxa"/>
            <w:gridSpan w:val="4"/>
            <w:vAlign w:val="center"/>
          </w:tcPr>
          <w:p w14:paraId="3AC5B5A4" w14:textId="77777777" w:rsidR="0029561C" w:rsidRPr="004065B1" w:rsidRDefault="0029561C" w:rsidP="00306992">
            <w:r>
              <w:t>As for test 3.2.1 b</w:t>
            </w:r>
            <w:r w:rsidRPr="0029561C">
              <w:t>)</w:t>
            </w:r>
          </w:p>
        </w:tc>
      </w:tr>
      <w:tr w:rsidR="0029561C" w14:paraId="6E029D5C" w14:textId="77777777" w:rsidTr="00306992">
        <w:trPr>
          <w:tblHeader/>
        </w:trPr>
        <w:tc>
          <w:tcPr>
            <w:tcW w:w="9526" w:type="dxa"/>
            <w:gridSpan w:val="4"/>
            <w:shd w:val="clear" w:color="auto" w:fill="CCFFCC"/>
            <w:vAlign w:val="center"/>
          </w:tcPr>
          <w:p w14:paraId="2A21CEAD" w14:textId="77777777" w:rsidR="0029561C" w:rsidRPr="004065B1" w:rsidRDefault="0029561C" w:rsidP="00306992">
            <w:r w:rsidRPr="000A066E">
              <w:rPr>
                <w:b/>
              </w:rPr>
              <w:t>Action</w:t>
            </w:r>
          </w:p>
        </w:tc>
      </w:tr>
      <w:tr w:rsidR="0029561C" w14:paraId="09657CD0" w14:textId="77777777" w:rsidTr="00306992">
        <w:trPr>
          <w:tblHeader/>
        </w:trPr>
        <w:tc>
          <w:tcPr>
            <w:tcW w:w="9526" w:type="dxa"/>
            <w:gridSpan w:val="4"/>
            <w:vAlign w:val="center"/>
          </w:tcPr>
          <w:p w14:paraId="755BBC71" w14:textId="77777777" w:rsidR="0029561C" w:rsidRPr="00E0664B" w:rsidRDefault="0029561C" w:rsidP="0029561C">
            <w:pPr>
              <w:rPr>
                <w:i/>
              </w:rPr>
            </w:pPr>
            <w:r w:rsidRPr="00E0664B">
              <w:rPr>
                <w:i/>
              </w:rPr>
              <w:t>1. Select the following object 32°30.924’S, 60°58.719’E</w:t>
            </w:r>
          </w:p>
          <w:p w14:paraId="5B593C27" w14:textId="77777777" w:rsidR="0029561C" w:rsidRPr="00E0664B" w:rsidRDefault="0029561C" w:rsidP="0029561C">
            <w:pPr>
              <w:rPr>
                <w:i/>
              </w:rPr>
            </w:pPr>
            <w:r w:rsidRPr="00E0664B">
              <w:rPr>
                <w:i/>
              </w:rPr>
              <w:t>2. Remove pick report information from display.</w:t>
            </w:r>
          </w:p>
        </w:tc>
      </w:tr>
      <w:tr w:rsidR="0029561C" w14:paraId="4DA35831" w14:textId="77777777" w:rsidTr="00306992">
        <w:trPr>
          <w:tblHeader/>
        </w:trPr>
        <w:tc>
          <w:tcPr>
            <w:tcW w:w="9526" w:type="dxa"/>
            <w:gridSpan w:val="4"/>
            <w:shd w:val="clear" w:color="auto" w:fill="CCFFCC"/>
            <w:vAlign w:val="center"/>
          </w:tcPr>
          <w:p w14:paraId="1571E678" w14:textId="77777777" w:rsidR="0029561C" w:rsidRPr="004065B1" w:rsidRDefault="0029561C" w:rsidP="00306992">
            <w:r w:rsidRPr="000A066E">
              <w:rPr>
                <w:b/>
              </w:rPr>
              <w:t>Results</w:t>
            </w:r>
          </w:p>
        </w:tc>
      </w:tr>
      <w:tr w:rsidR="0029561C" w14:paraId="6ADBF3F8" w14:textId="77777777" w:rsidTr="00306992">
        <w:trPr>
          <w:tblHeader/>
        </w:trPr>
        <w:tc>
          <w:tcPr>
            <w:tcW w:w="9526" w:type="dxa"/>
            <w:gridSpan w:val="4"/>
            <w:vAlign w:val="center"/>
          </w:tcPr>
          <w:p w14:paraId="0E7B3E66" w14:textId="77777777" w:rsidR="0029561C" w:rsidRPr="00E0664B" w:rsidRDefault="0029561C" w:rsidP="0029561C">
            <w:pPr>
              <w:jc w:val="left"/>
              <w:rPr>
                <w:i/>
              </w:rPr>
            </w:pPr>
            <w:r w:rsidRPr="00E0664B">
              <w:rPr>
                <w:i/>
              </w:rPr>
              <w:t>1a. Pick report associated with chart object is displayed only when object is selected.</w:t>
            </w:r>
          </w:p>
          <w:p w14:paraId="2915866E" w14:textId="05A26B74" w:rsidR="0029561C" w:rsidRPr="00E0664B" w:rsidRDefault="0029561C" w:rsidP="0029561C">
            <w:pPr>
              <w:jc w:val="left"/>
              <w:rPr>
                <w:i/>
              </w:rPr>
            </w:pPr>
            <w:r w:rsidRPr="00E0664B">
              <w:rPr>
                <w:i/>
              </w:rPr>
              <w:t>1b. This example has no attributes.  Only unknown object and its position is available in the pick report.</w:t>
            </w:r>
          </w:p>
          <w:p w14:paraId="39D2E65B" w14:textId="77777777" w:rsidR="0029561C" w:rsidRPr="00E0664B" w:rsidRDefault="0029561C" w:rsidP="0029561C">
            <w:pPr>
              <w:jc w:val="left"/>
              <w:rPr>
                <w:i/>
              </w:rPr>
            </w:pPr>
            <w:r w:rsidRPr="00E0664B">
              <w:rPr>
                <w:i/>
              </w:rPr>
              <w:t>2. Pick report associated with chart object is removed from the display.</w:t>
            </w:r>
          </w:p>
        </w:tc>
      </w:tr>
    </w:tbl>
    <w:p w14:paraId="132B52CE"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8E671E8" w14:textId="77777777" w:rsidTr="00306992">
        <w:trPr>
          <w:trHeight w:val="454"/>
          <w:tblHeader/>
        </w:trPr>
        <w:tc>
          <w:tcPr>
            <w:tcW w:w="2381" w:type="dxa"/>
            <w:shd w:val="clear" w:color="auto" w:fill="CCFFCC"/>
            <w:vAlign w:val="center"/>
          </w:tcPr>
          <w:p w14:paraId="001456EC" w14:textId="77777777" w:rsidR="0029561C" w:rsidRPr="004065B1" w:rsidRDefault="0029561C" w:rsidP="00306992">
            <w:r w:rsidRPr="000A066E">
              <w:rPr>
                <w:b/>
              </w:rPr>
              <w:t>Test Reference</w:t>
            </w:r>
          </w:p>
        </w:tc>
        <w:tc>
          <w:tcPr>
            <w:tcW w:w="2381" w:type="dxa"/>
            <w:shd w:val="clear" w:color="auto" w:fill="CCFFCC"/>
            <w:vAlign w:val="center"/>
          </w:tcPr>
          <w:p w14:paraId="2757440C" w14:textId="77777777" w:rsidR="0029561C" w:rsidRPr="004065B1" w:rsidRDefault="0029561C" w:rsidP="00306992">
            <w:r>
              <w:t>3.2.2 c)</w:t>
            </w:r>
          </w:p>
        </w:tc>
        <w:tc>
          <w:tcPr>
            <w:tcW w:w="2382" w:type="dxa"/>
            <w:shd w:val="clear" w:color="auto" w:fill="CCFFCC"/>
            <w:vAlign w:val="center"/>
          </w:tcPr>
          <w:p w14:paraId="59DA4F8F" w14:textId="77777777" w:rsidR="0029561C" w:rsidRPr="004065B1" w:rsidRDefault="0029561C" w:rsidP="00306992">
            <w:r w:rsidRPr="000A066E">
              <w:rPr>
                <w:b/>
              </w:rPr>
              <w:t>IHO Reference</w:t>
            </w:r>
          </w:p>
        </w:tc>
        <w:tc>
          <w:tcPr>
            <w:tcW w:w="2382" w:type="dxa"/>
            <w:shd w:val="clear" w:color="auto" w:fill="CCFFCC"/>
            <w:vAlign w:val="center"/>
          </w:tcPr>
          <w:p w14:paraId="272B0834" w14:textId="77777777" w:rsidR="0029561C" w:rsidRPr="004065B1" w:rsidRDefault="0029561C" w:rsidP="00306992">
            <w:r w:rsidRPr="00A94802">
              <w:t>S-</w:t>
            </w:r>
            <w:r>
              <w:t>52 10.8.6</w:t>
            </w:r>
          </w:p>
        </w:tc>
      </w:tr>
      <w:tr w:rsidR="0029561C" w14:paraId="28CC05D8" w14:textId="77777777" w:rsidTr="00306992">
        <w:trPr>
          <w:tblHeader/>
        </w:trPr>
        <w:tc>
          <w:tcPr>
            <w:tcW w:w="9526" w:type="dxa"/>
            <w:gridSpan w:val="4"/>
            <w:shd w:val="clear" w:color="auto" w:fill="CCFFCC"/>
            <w:vAlign w:val="center"/>
          </w:tcPr>
          <w:p w14:paraId="7BACA1E7" w14:textId="77777777" w:rsidR="0029561C" w:rsidRDefault="0029561C" w:rsidP="00306992">
            <w:r w:rsidRPr="000A066E">
              <w:rPr>
                <w:b/>
              </w:rPr>
              <w:t>Test description</w:t>
            </w:r>
          </w:p>
        </w:tc>
      </w:tr>
      <w:tr w:rsidR="0029561C" w14:paraId="0F222224" w14:textId="77777777" w:rsidTr="00306992">
        <w:trPr>
          <w:tblHeader/>
        </w:trPr>
        <w:tc>
          <w:tcPr>
            <w:tcW w:w="9526" w:type="dxa"/>
            <w:gridSpan w:val="4"/>
            <w:vAlign w:val="center"/>
          </w:tcPr>
          <w:p w14:paraId="3608EABD" w14:textId="77777777" w:rsidR="0029561C" w:rsidRPr="00E0664B" w:rsidRDefault="0029561C" w:rsidP="00306992">
            <w:pPr>
              <w:rPr>
                <w:i/>
              </w:rPr>
            </w:pPr>
            <w:r w:rsidRPr="00E0664B">
              <w:rPr>
                <w:i/>
              </w:rPr>
              <w:t>Display of pick report information for known objects which has unknown attribute(s).</w:t>
            </w:r>
          </w:p>
        </w:tc>
      </w:tr>
      <w:tr w:rsidR="0029561C" w14:paraId="121D4F6B" w14:textId="77777777" w:rsidTr="00306992">
        <w:trPr>
          <w:tblHeader/>
        </w:trPr>
        <w:tc>
          <w:tcPr>
            <w:tcW w:w="9526" w:type="dxa"/>
            <w:gridSpan w:val="4"/>
            <w:shd w:val="clear" w:color="auto" w:fill="CCFFCC"/>
            <w:vAlign w:val="center"/>
          </w:tcPr>
          <w:p w14:paraId="2B846B83" w14:textId="77777777" w:rsidR="0029561C" w:rsidRPr="004065B1" w:rsidRDefault="0029561C" w:rsidP="00306992">
            <w:r w:rsidRPr="000A066E">
              <w:rPr>
                <w:b/>
              </w:rPr>
              <w:t>Setup</w:t>
            </w:r>
          </w:p>
        </w:tc>
      </w:tr>
      <w:tr w:rsidR="0029561C" w14:paraId="0646F551" w14:textId="77777777" w:rsidTr="00306992">
        <w:trPr>
          <w:tblHeader/>
        </w:trPr>
        <w:tc>
          <w:tcPr>
            <w:tcW w:w="9526" w:type="dxa"/>
            <w:gridSpan w:val="4"/>
            <w:vAlign w:val="center"/>
          </w:tcPr>
          <w:p w14:paraId="097C72A6" w14:textId="77777777" w:rsidR="0029561C" w:rsidRPr="00E0664B" w:rsidRDefault="0029561C" w:rsidP="00306992">
            <w:pPr>
              <w:rPr>
                <w:i/>
              </w:rPr>
            </w:pPr>
            <w:r w:rsidRPr="00E0664B">
              <w:rPr>
                <w:i/>
              </w:rPr>
              <w:t>As for test 3.2.1 a)</w:t>
            </w:r>
          </w:p>
        </w:tc>
      </w:tr>
      <w:tr w:rsidR="0029561C" w14:paraId="4011B943" w14:textId="77777777" w:rsidTr="00306992">
        <w:trPr>
          <w:tblHeader/>
        </w:trPr>
        <w:tc>
          <w:tcPr>
            <w:tcW w:w="9526" w:type="dxa"/>
            <w:gridSpan w:val="4"/>
            <w:shd w:val="clear" w:color="auto" w:fill="CCFFCC"/>
            <w:vAlign w:val="center"/>
          </w:tcPr>
          <w:p w14:paraId="6B3DE1F1" w14:textId="77777777" w:rsidR="0029561C" w:rsidRPr="004065B1" w:rsidRDefault="0029561C" w:rsidP="00306992">
            <w:r w:rsidRPr="000A066E">
              <w:rPr>
                <w:b/>
              </w:rPr>
              <w:t>Action</w:t>
            </w:r>
          </w:p>
        </w:tc>
      </w:tr>
      <w:tr w:rsidR="0029561C" w14:paraId="36C8AC7C" w14:textId="77777777" w:rsidTr="00306992">
        <w:trPr>
          <w:tblHeader/>
        </w:trPr>
        <w:tc>
          <w:tcPr>
            <w:tcW w:w="9526" w:type="dxa"/>
            <w:gridSpan w:val="4"/>
            <w:vAlign w:val="center"/>
          </w:tcPr>
          <w:p w14:paraId="02FD0999" w14:textId="77777777" w:rsidR="0029561C" w:rsidRPr="00E0664B" w:rsidRDefault="0029561C" w:rsidP="00306992">
            <w:pPr>
              <w:rPr>
                <w:i/>
              </w:rPr>
            </w:pPr>
            <w:r w:rsidRPr="00E0664B">
              <w:rPr>
                <w:i/>
              </w:rPr>
              <w:t>1. Select the following objects:</w:t>
            </w:r>
          </w:p>
          <w:p w14:paraId="4065E648" w14:textId="77777777" w:rsidR="0029561C" w:rsidRPr="00E0664B" w:rsidRDefault="0029561C" w:rsidP="00306992">
            <w:pPr>
              <w:rPr>
                <w:i/>
              </w:rPr>
            </w:pPr>
            <w:r w:rsidRPr="00E0664B">
              <w:rPr>
                <w:i/>
              </w:rPr>
              <w:t>- 39°29.000’N, 104°44.000’W</w:t>
            </w:r>
          </w:p>
          <w:p w14:paraId="20403EBD" w14:textId="77777777" w:rsidR="0029561C" w:rsidRPr="00E0664B" w:rsidRDefault="0029561C" w:rsidP="00306992">
            <w:pPr>
              <w:rPr>
                <w:i/>
              </w:rPr>
            </w:pPr>
            <w:r w:rsidRPr="00E0664B">
              <w:rPr>
                <w:i/>
              </w:rPr>
              <w:t>- 39°29.000’N, 104°43.000’W</w:t>
            </w:r>
          </w:p>
          <w:p w14:paraId="5BB39653" w14:textId="77777777" w:rsidR="0029561C" w:rsidRPr="00E0664B" w:rsidRDefault="0029561C" w:rsidP="00306992">
            <w:pPr>
              <w:rPr>
                <w:i/>
              </w:rPr>
            </w:pPr>
            <w:r w:rsidRPr="00E0664B">
              <w:rPr>
                <w:i/>
              </w:rPr>
              <w:t>- 39°28.000’N, 104°41.000’W</w:t>
            </w:r>
          </w:p>
          <w:p w14:paraId="139ADACD" w14:textId="77777777" w:rsidR="0029561C" w:rsidRPr="00E0664B" w:rsidRDefault="0029561C" w:rsidP="00306992">
            <w:pPr>
              <w:rPr>
                <w:i/>
              </w:rPr>
            </w:pPr>
            <w:r w:rsidRPr="00E0664B">
              <w:rPr>
                <w:i/>
              </w:rPr>
              <w:t>2. Remove pick report information from display.</w:t>
            </w:r>
          </w:p>
        </w:tc>
      </w:tr>
      <w:tr w:rsidR="0029561C" w14:paraId="1E9E3675" w14:textId="77777777" w:rsidTr="00306992">
        <w:trPr>
          <w:tblHeader/>
        </w:trPr>
        <w:tc>
          <w:tcPr>
            <w:tcW w:w="9526" w:type="dxa"/>
            <w:gridSpan w:val="4"/>
            <w:shd w:val="clear" w:color="auto" w:fill="CCFFCC"/>
            <w:vAlign w:val="center"/>
          </w:tcPr>
          <w:p w14:paraId="4B8DEBDC" w14:textId="77777777" w:rsidR="0029561C" w:rsidRPr="004065B1" w:rsidRDefault="0029561C" w:rsidP="002164D3">
            <w:pPr>
              <w:keepNext/>
              <w:keepLines/>
            </w:pPr>
            <w:r w:rsidRPr="000A066E">
              <w:rPr>
                <w:b/>
              </w:rPr>
              <w:lastRenderedPageBreak/>
              <w:t>Results</w:t>
            </w:r>
          </w:p>
        </w:tc>
      </w:tr>
      <w:tr w:rsidR="0029561C" w14:paraId="519803A0" w14:textId="77777777" w:rsidTr="00306992">
        <w:trPr>
          <w:tblHeader/>
        </w:trPr>
        <w:tc>
          <w:tcPr>
            <w:tcW w:w="9526" w:type="dxa"/>
            <w:gridSpan w:val="4"/>
            <w:vAlign w:val="center"/>
          </w:tcPr>
          <w:p w14:paraId="369BF0AF" w14:textId="77777777" w:rsidR="0029561C" w:rsidRPr="00E0664B" w:rsidRDefault="0029561C" w:rsidP="0029561C">
            <w:pPr>
              <w:jc w:val="left"/>
              <w:rPr>
                <w:i/>
              </w:rPr>
            </w:pPr>
            <w:r w:rsidRPr="00E0664B">
              <w:rPr>
                <w:i/>
              </w:rPr>
              <w:t>1a. Pick report associated with chart object is displayed only when object is selected.</w:t>
            </w:r>
          </w:p>
          <w:p w14:paraId="54BD56D1" w14:textId="3C1BB9CC" w:rsidR="0029561C" w:rsidRPr="00E0664B" w:rsidRDefault="0029561C" w:rsidP="0029561C">
            <w:pPr>
              <w:jc w:val="left"/>
              <w:rPr>
                <w:i/>
              </w:rPr>
            </w:pPr>
            <w:r w:rsidRPr="00E0664B">
              <w:rPr>
                <w:i/>
              </w:rPr>
              <w:t xml:space="preserve">1b. First example is a wreck and it has 1 unknown attribute </w:t>
            </w:r>
            <w:r w:rsidR="00453830" w:rsidRPr="00E0664B">
              <w:rPr>
                <w:i/>
              </w:rPr>
              <w:t xml:space="preserve">and 1 known attributes (Water </w:t>
            </w:r>
            <w:r w:rsidRPr="00E0664B">
              <w:rPr>
                <w:i/>
              </w:rPr>
              <w:t xml:space="preserve">level effect is </w:t>
            </w:r>
            <w:r w:rsidR="005C7F62">
              <w:rPr>
                <w:i/>
              </w:rPr>
              <w:t xml:space="preserve">  </w:t>
            </w:r>
            <w:r w:rsidRPr="00E0664B">
              <w:rPr>
                <w:i/>
              </w:rPr>
              <w:t>Covers and uncovers).</w:t>
            </w:r>
          </w:p>
          <w:p w14:paraId="07842A6D" w14:textId="0EB3A3F3" w:rsidR="0029561C" w:rsidRPr="00E0664B" w:rsidRDefault="0029561C" w:rsidP="0029561C">
            <w:pPr>
              <w:jc w:val="left"/>
              <w:rPr>
                <w:i/>
              </w:rPr>
            </w:pPr>
            <w:r w:rsidRPr="00E0664B">
              <w:rPr>
                <w:i/>
              </w:rPr>
              <w:t>1c. Second example is an obstruction and it has 1 unknown att</w:t>
            </w:r>
            <w:r w:rsidR="00453830" w:rsidRPr="00E0664B">
              <w:rPr>
                <w:i/>
              </w:rPr>
              <w:t xml:space="preserve">ribute and 1 known attribute </w:t>
            </w:r>
            <w:r w:rsidRPr="00E0664B">
              <w:rPr>
                <w:i/>
              </w:rPr>
              <w:t xml:space="preserve">(Value of </w:t>
            </w:r>
            <w:r w:rsidR="005C7F62">
              <w:rPr>
                <w:i/>
              </w:rPr>
              <w:t xml:space="preserve">  </w:t>
            </w:r>
            <w:r w:rsidRPr="00E0664B">
              <w:rPr>
                <w:i/>
              </w:rPr>
              <w:t>sounding has no value).</w:t>
            </w:r>
          </w:p>
          <w:p w14:paraId="745C472D" w14:textId="77777777" w:rsidR="0029561C" w:rsidRPr="00E0664B" w:rsidRDefault="0029561C" w:rsidP="0029561C">
            <w:pPr>
              <w:jc w:val="left"/>
              <w:rPr>
                <w:i/>
              </w:rPr>
            </w:pPr>
            <w:r w:rsidRPr="00E0664B">
              <w:rPr>
                <w:i/>
              </w:rPr>
              <w:t>1d. Third example is a restricted area and it has 1 unknown attribute</w:t>
            </w:r>
          </w:p>
          <w:p w14:paraId="1323704D" w14:textId="77777777" w:rsidR="0029561C" w:rsidRPr="00E0664B" w:rsidRDefault="0029561C" w:rsidP="0029561C">
            <w:pPr>
              <w:jc w:val="left"/>
              <w:rPr>
                <w:i/>
              </w:rPr>
            </w:pPr>
            <w:r w:rsidRPr="00E0664B">
              <w:rPr>
                <w:i/>
              </w:rPr>
              <w:t>2. Pick report associated with chart object is removed from the display.</w:t>
            </w:r>
          </w:p>
        </w:tc>
      </w:tr>
    </w:tbl>
    <w:p w14:paraId="4FD0002B"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6553D632" w14:textId="77777777" w:rsidTr="00306992">
        <w:trPr>
          <w:trHeight w:val="454"/>
          <w:tblHeader/>
        </w:trPr>
        <w:tc>
          <w:tcPr>
            <w:tcW w:w="2381" w:type="dxa"/>
            <w:shd w:val="clear" w:color="auto" w:fill="CCFFCC"/>
            <w:vAlign w:val="center"/>
          </w:tcPr>
          <w:p w14:paraId="79A352CD" w14:textId="77777777" w:rsidR="0029561C" w:rsidRPr="004065B1" w:rsidRDefault="0029561C" w:rsidP="00306992">
            <w:r w:rsidRPr="000A066E">
              <w:rPr>
                <w:b/>
              </w:rPr>
              <w:t>Test Reference</w:t>
            </w:r>
          </w:p>
        </w:tc>
        <w:tc>
          <w:tcPr>
            <w:tcW w:w="2381" w:type="dxa"/>
            <w:shd w:val="clear" w:color="auto" w:fill="CCFFCC"/>
            <w:vAlign w:val="center"/>
          </w:tcPr>
          <w:p w14:paraId="09AC72DE" w14:textId="77777777" w:rsidR="0029561C" w:rsidRPr="004065B1" w:rsidRDefault="0029561C" w:rsidP="00306992">
            <w:r>
              <w:t>3.2.2 d)</w:t>
            </w:r>
          </w:p>
        </w:tc>
        <w:tc>
          <w:tcPr>
            <w:tcW w:w="2382" w:type="dxa"/>
            <w:shd w:val="clear" w:color="auto" w:fill="CCFFCC"/>
            <w:vAlign w:val="center"/>
          </w:tcPr>
          <w:p w14:paraId="37BF73CF" w14:textId="77777777" w:rsidR="0029561C" w:rsidRPr="004065B1" w:rsidRDefault="0029561C" w:rsidP="00306992">
            <w:r w:rsidRPr="000A066E">
              <w:rPr>
                <w:b/>
              </w:rPr>
              <w:t>IHO Reference</w:t>
            </w:r>
          </w:p>
        </w:tc>
        <w:tc>
          <w:tcPr>
            <w:tcW w:w="2382" w:type="dxa"/>
            <w:shd w:val="clear" w:color="auto" w:fill="CCFFCC"/>
            <w:vAlign w:val="center"/>
          </w:tcPr>
          <w:p w14:paraId="46CA98C7" w14:textId="77777777" w:rsidR="0029561C" w:rsidRPr="004065B1" w:rsidRDefault="0029561C" w:rsidP="00306992">
            <w:r w:rsidRPr="00A94802">
              <w:t>S-</w:t>
            </w:r>
            <w:r>
              <w:t>52 10.8.6</w:t>
            </w:r>
          </w:p>
        </w:tc>
      </w:tr>
      <w:tr w:rsidR="0029561C" w14:paraId="1454D5E9" w14:textId="77777777" w:rsidTr="00306992">
        <w:trPr>
          <w:tblHeader/>
        </w:trPr>
        <w:tc>
          <w:tcPr>
            <w:tcW w:w="9526" w:type="dxa"/>
            <w:gridSpan w:val="4"/>
            <w:shd w:val="clear" w:color="auto" w:fill="CCFFCC"/>
            <w:vAlign w:val="center"/>
          </w:tcPr>
          <w:p w14:paraId="5C4D1614" w14:textId="77777777" w:rsidR="0029561C" w:rsidRDefault="0029561C" w:rsidP="00306992">
            <w:r w:rsidRPr="000A066E">
              <w:rPr>
                <w:b/>
              </w:rPr>
              <w:t>Test description</w:t>
            </w:r>
          </w:p>
        </w:tc>
      </w:tr>
      <w:tr w:rsidR="0029561C" w14:paraId="0EFEC1D3" w14:textId="77777777" w:rsidTr="00306992">
        <w:trPr>
          <w:tblHeader/>
        </w:trPr>
        <w:tc>
          <w:tcPr>
            <w:tcW w:w="9526" w:type="dxa"/>
            <w:gridSpan w:val="4"/>
            <w:vAlign w:val="center"/>
          </w:tcPr>
          <w:p w14:paraId="159EFA8D" w14:textId="77777777" w:rsidR="0029561C" w:rsidRPr="00E0664B" w:rsidRDefault="00453830" w:rsidP="00306992">
            <w:pPr>
              <w:rPr>
                <w:i/>
              </w:rPr>
            </w:pPr>
            <w:r w:rsidRPr="00E0664B">
              <w:rPr>
                <w:i/>
              </w:rPr>
              <w:t>Display of pick report information for known objects for which available or not available attribute(s) cause special presentation.</w:t>
            </w:r>
          </w:p>
        </w:tc>
      </w:tr>
      <w:tr w:rsidR="0029561C" w14:paraId="6AF652D6" w14:textId="77777777" w:rsidTr="00306992">
        <w:trPr>
          <w:tblHeader/>
        </w:trPr>
        <w:tc>
          <w:tcPr>
            <w:tcW w:w="9526" w:type="dxa"/>
            <w:gridSpan w:val="4"/>
            <w:shd w:val="clear" w:color="auto" w:fill="CCFFCC"/>
            <w:vAlign w:val="center"/>
          </w:tcPr>
          <w:p w14:paraId="5E5E83E2" w14:textId="77777777" w:rsidR="0029561C" w:rsidRPr="004065B1" w:rsidRDefault="0029561C" w:rsidP="00306992">
            <w:r w:rsidRPr="000A066E">
              <w:rPr>
                <w:b/>
              </w:rPr>
              <w:t>Setup</w:t>
            </w:r>
          </w:p>
        </w:tc>
      </w:tr>
      <w:tr w:rsidR="0029561C" w14:paraId="2A9CF790" w14:textId="77777777" w:rsidTr="00306992">
        <w:trPr>
          <w:tblHeader/>
        </w:trPr>
        <w:tc>
          <w:tcPr>
            <w:tcW w:w="9526" w:type="dxa"/>
            <w:gridSpan w:val="4"/>
            <w:vAlign w:val="center"/>
          </w:tcPr>
          <w:p w14:paraId="06D4BE80" w14:textId="77777777" w:rsidR="0029561C" w:rsidRPr="00E0664B" w:rsidRDefault="00453830" w:rsidP="00306992">
            <w:pPr>
              <w:rPr>
                <w:i/>
              </w:rPr>
            </w:pPr>
            <w:r w:rsidRPr="00E0664B">
              <w:rPr>
                <w:i/>
              </w:rPr>
              <w:t>As for test 3.2.1 b</w:t>
            </w:r>
            <w:r w:rsidR="0029561C" w:rsidRPr="00E0664B">
              <w:rPr>
                <w:i/>
              </w:rPr>
              <w:t>)</w:t>
            </w:r>
          </w:p>
        </w:tc>
      </w:tr>
      <w:tr w:rsidR="0029561C" w14:paraId="31064B6C" w14:textId="77777777" w:rsidTr="00306992">
        <w:trPr>
          <w:tblHeader/>
        </w:trPr>
        <w:tc>
          <w:tcPr>
            <w:tcW w:w="9526" w:type="dxa"/>
            <w:gridSpan w:val="4"/>
            <w:shd w:val="clear" w:color="auto" w:fill="CCFFCC"/>
            <w:vAlign w:val="center"/>
          </w:tcPr>
          <w:p w14:paraId="62D21897" w14:textId="77777777" w:rsidR="0029561C" w:rsidRPr="004065B1" w:rsidRDefault="0029561C" w:rsidP="00306992">
            <w:r w:rsidRPr="000A066E">
              <w:rPr>
                <w:b/>
              </w:rPr>
              <w:t>Action</w:t>
            </w:r>
          </w:p>
        </w:tc>
      </w:tr>
      <w:tr w:rsidR="0029561C" w14:paraId="5ABA5A79" w14:textId="77777777" w:rsidTr="00306992">
        <w:trPr>
          <w:tblHeader/>
        </w:trPr>
        <w:tc>
          <w:tcPr>
            <w:tcW w:w="9526" w:type="dxa"/>
            <w:gridSpan w:val="4"/>
            <w:vAlign w:val="center"/>
          </w:tcPr>
          <w:p w14:paraId="59883DA8" w14:textId="77777777" w:rsidR="00453830" w:rsidRPr="00E0664B" w:rsidRDefault="00453830" w:rsidP="00453830">
            <w:pPr>
              <w:rPr>
                <w:i/>
              </w:rPr>
            </w:pPr>
            <w:r w:rsidRPr="00E0664B">
              <w:rPr>
                <w:i/>
              </w:rPr>
              <w:t>1. Select the following objects:</w:t>
            </w:r>
          </w:p>
          <w:p w14:paraId="5AB2448D" w14:textId="77777777" w:rsidR="00453830" w:rsidRPr="00E0664B" w:rsidRDefault="00453830" w:rsidP="00453830">
            <w:pPr>
              <w:rPr>
                <w:i/>
              </w:rPr>
            </w:pPr>
            <w:r w:rsidRPr="00E0664B">
              <w:rPr>
                <w:i/>
              </w:rPr>
              <w:t>- 32°31.737’S, 60°59.153’E</w:t>
            </w:r>
          </w:p>
          <w:p w14:paraId="03FCABFE" w14:textId="77777777" w:rsidR="00453830" w:rsidRPr="00E0664B" w:rsidRDefault="00453830" w:rsidP="00453830">
            <w:pPr>
              <w:rPr>
                <w:i/>
              </w:rPr>
            </w:pPr>
            <w:r w:rsidRPr="00E0664B">
              <w:rPr>
                <w:i/>
              </w:rPr>
              <w:t>- 32°31.379’S, 60°59.084’E</w:t>
            </w:r>
          </w:p>
          <w:p w14:paraId="0F5EEFCA" w14:textId="77777777" w:rsidR="00453830" w:rsidRPr="00E0664B" w:rsidRDefault="00453830" w:rsidP="00453830">
            <w:pPr>
              <w:rPr>
                <w:i/>
              </w:rPr>
            </w:pPr>
            <w:r w:rsidRPr="00E0664B">
              <w:rPr>
                <w:i/>
              </w:rPr>
              <w:t>- 32°31.383’S, 60°59.193’E</w:t>
            </w:r>
          </w:p>
          <w:p w14:paraId="4821DAEB" w14:textId="77777777" w:rsidR="00453830" w:rsidRPr="00E0664B" w:rsidRDefault="00453830" w:rsidP="00453830">
            <w:pPr>
              <w:rPr>
                <w:i/>
              </w:rPr>
            </w:pPr>
            <w:r w:rsidRPr="00E0664B">
              <w:rPr>
                <w:i/>
              </w:rPr>
              <w:t>- 32°31.472’S, 60°59.364’E</w:t>
            </w:r>
          </w:p>
          <w:p w14:paraId="55D84E99" w14:textId="77777777" w:rsidR="00453830" w:rsidRPr="00E0664B" w:rsidRDefault="00453830" w:rsidP="00453830">
            <w:pPr>
              <w:rPr>
                <w:i/>
              </w:rPr>
            </w:pPr>
            <w:r w:rsidRPr="00E0664B">
              <w:rPr>
                <w:i/>
              </w:rPr>
              <w:t>- 32°31.511’S, 60°59.452’E</w:t>
            </w:r>
          </w:p>
          <w:p w14:paraId="664C2CA1" w14:textId="77777777" w:rsidR="00453830" w:rsidRPr="00E0664B" w:rsidRDefault="00453830" w:rsidP="00453830">
            <w:pPr>
              <w:rPr>
                <w:i/>
              </w:rPr>
            </w:pPr>
            <w:r w:rsidRPr="00E0664B">
              <w:rPr>
                <w:i/>
              </w:rPr>
              <w:t>- 32°31.646’S, 60°59.800’E</w:t>
            </w:r>
          </w:p>
          <w:p w14:paraId="13590FA8" w14:textId="77777777" w:rsidR="0029561C" w:rsidRPr="00E0664B" w:rsidRDefault="00453830" w:rsidP="00453830">
            <w:pPr>
              <w:rPr>
                <w:i/>
              </w:rPr>
            </w:pPr>
            <w:r w:rsidRPr="00E0664B">
              <w:rPr>
                <w:i/>
              </w:rPr>
              <w:t>2. Remove pick report information from display.</w:t>
            </w:r>
          </w:p>
        </w:tc>
      </w:tr>
      <w:tr w:rsidR="0029561C" w14:paraId="09598FC8" w14:textId="77777777" w:rsidTr="00306992">
        <w:trPr>
          <w:tblHeader/>
        </w:trPr>
        <w:tc>
          <w:tcPr>
            <w:tcW w:w="9526" w:type="dxa"/>
            <w:gridSpan w:val="4"/>
            <w:shd w:val="clear" w:color="auto" w:fill="CCFFCC"/>
            <w:vAlign w:val="center"/>
          </w:tcPr>
          <w:p w14:paraId="3A2DC7DF" w14:textId="77777777" w:rsidR="0029561C" w:rsidRPr="004065B1" w:rsidRDefault="0029561C" w:rsidP="00306992">
            <w:r w:rsidRPr="000A066E">
              <w:rPr>
                <w:b/>
              </w:rPr>
              <w:t>Results</w:t>
            </w:r>
          </w:p>
        </w:tc>
      </w:tr>
      <w:tr w:rsidR="0029561C" w14:paraId="2CAB788E" w14:textId="77777777" w:rsidTr="00306992">
        <w:trPr>
          <w:tblHeader/>
        </w:trPr>
        <w:tc>
          <w:tcPr>
            <w:tcW w:w="9526" w:type="dxa"/>
            <w:gridSpan w:val="4"/>
            <w:vAlign w:val="center"/>
          </w:tcPr>
          <w:p w14:paraId="4BED8FFF" w14:textId="77777777" w:rsidR="00453830" w:rsidRPr="00E0664B" w:rsidRDefault="00453830" w:rsidP="00453830">
            <w:pPr>
              <w:jc w:val="left"/>
              <w:rPr>
                <w:i/>
              </w:rPr>
            </w:pPr>
            <w:r w:rsidRPr="00E0664B">
              <w:rPr>
                <w:i/>
              </w:rPr>
              <w:t>1a. Pick report associated with chart object is displayed only when object is selected.</w:t>
            </w:r>
          </w:p>
          <w:p w14:paraId="73BA0725" w14:textId="77777777" w:rsidR="00453830" w:rsidRPr="00E0664B" w:rsidRDefault="00453830" w:rsidP="00453830">
            <w:pPr>
              <w:jc w:val="left"/>
              <w:rPr>
                <w:i/>
              </w:rPr>
            </w:pPr>
            <w:r w:rsidRPr="00E0664B">
              <w:rPr>
                <w:i/>
              </w:rPr>
              <w:t>1b. First example is a buoy and it has 2 known attributes (Category of special purpose mark is target mark; Colour is yellow)</w:t>
            </w:r>
          </w:p>
          <w:p w14:paraId="42B10AA8" w14:textId="77777777" w:rsidR="00453830" w:rsidRPr="00E0664B" w:rsidRDefault="00453830" w:rsidP="00453830">
            <w:pPr>
              <w:jc w:val="left"/>
              <w:rPr>
                <w:i/>
              </w:rPr>
            </w:pPr>
            <w:r w:rsidRPr="00E0664B">
              <w:rPr>
                <w:i/>
              </w:rPr>
              <w:t>1c. Second example is a beacon and attribute Beacon shape has no value</w:t>
            </w:r>
          </w:p>
          <w:p w14:paraId="1CF29E62" w14:textId="77777777" w:rsidR="00453830" w:rsidRPr="00E0664B" w:rsidRDefault="00453830" w:rsidP="00453830">
            <w:pPr>
              <w:jc w:val="left"/>
              <w:rPr>
                <w:i/>
              </w:rPr>
            </w:pPr>
            <w:r w:rsidRPr="00E0664B">
              <w:rPr>
                <w:i/>
              </w:rPr>
              <w:t>1d. Third example is a beacon and attribute Beacon shape has no value</w:t>
            </w:r>
          </w:p>
          <w:p w14:paraId="22B2D6CB" w14:textId="77777777" w:rsidR="00453830" w:rsidRPr="00E0664B" w:rsidRDefault="00453830" w:rsidP="00453830">
            <w:pPr>
              <w:jc w:val="left"/>
              <w:rPr>
                <w:i/>
              </w:rPr>
            </w:pPr>
            <w:r w:rsidRPr="00E0664B">
              <w:rPr>
                <w:i/>
              </w:rPr>
              <w:t>1e. Fourth example is a beacon and attribute Beacon shape has no value</w:t>
            </w:r>
          </w:p>
          <w:p w14:paraId="41E6DE45" w14:textId="77777777" w:rsidR="00453830" w:rsidRPr="00E0664B" w:rsidRDefault="00453830" w:rsidP="00453830">
            <w:pPr>
              <w:jc w:val="left"/>
              <w:rPr>
                <w:i/>
              </w:rPr>
            </w:pPr>
            <w:r w:rsidRPr="00E0664B">
              <w:rPr>
                <w:i/>
              </w:rPr>
              <w:t>1f. Fifth example is a beacon and attribute Beacon shape has no value</w:t>
            </w:r>
          </w:p>
          <w:p w14:paraId="50E9E391" w14:textId="77777777" w:rsidR="00453830" w:rsidRPr="00E0664B" w:rsidRDefault="00453830" w:rsidP="00453830">
            <w:pPr>
              <w:jc w:val="left"/>
              <w:rPr>
                <w:i/>
              </w:rPr>
            </w:pPr>
            <w:r w:rsidRPr="00E0664B">
              <w:rPr>
                <w:i/>
              </w:rPr>
              <w:t>1g. Sixth example is a beacon and attribute Beacon shape has no value</w:t>
            </w:r>
          </w:p>
          <w:p w14:paraId="37CC1E19" w14:textId="77777777" w:rsidR="0029561C" w:rsidRPr="00E0664B" w:rsidRDefault="00453830" w:rsidP="00453830">
            <w:pPr>
              <w:jc w:val="left"/>
              <w:rPr>
                <w:i/>
              </w:rPr>
            </w:pPr>
            <w:r w:rsidRPr="00E0664B">
              <w:rPr>
                <w:i/>
              </w:rPr>
              <w:t>2. Pick report associated with chart object is removed from the display.</w:t>
            </w:r>
          </w:p>
        </w:tc>
      </w:tr>
    </w:tbl>
    <w:p w14:paraId="493CA066" w14:textId="77777777" w:rsidR="0029561C" w:rsidRDefault="0029561C" w:rsidP="004F582E"/>
    <w:p w14:paraId="35E24777" w14:textId="77777777" w:rsidR="000A408F" w:rsidRDefault="00453830" w:rsidP="00E30B8F">
      <w:pPr>
        <w:pStyle w:val="Heading2"/>
      </w:pPr>
      <w:r>
        <w:br w:type="page"/>
      </w:r>
      <w:bookmarkStart w:id="212" w:name="_Toc120212607"/>
      <w:r w:rsidR="000A408F">
        <w:lastRenderedPageBreak/>
        <w:t>Independent Mariner Selections</w:t>
      </w:r>
      <w:bookmarkEnd w:id="212"/>
    </w:p>
    <w:p w14:paraId="44DC74F9" w14:textId="77777777" w:rsidR="000A408F" w:rsidRPr="00A94802" w:rsidRDefault="00CE04C8" w:rsidP="00E30B8F">
      <w:pPr>
        <w:pStyle w:val="Heading3"/>
      </w:pPr>
      <w:r w:rsidRPr="00CE04C8">
        <w:t>Paper chart and simplified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56306A08" w14:textId="77777777" w:rsidTr="00CB4150">
        <w:trPr>
          <w:trHeight w:val="454"/>
          <w:tblHeader/>
        </w:trPr>
        <w:tc>
          <w:tcPr>
            <w:tcW w:w="2381" w:type="dxa"/>
            <w:shd w:val="clear" w:color="auto" w:fill="CCFFCC"/>
            <w:vAlign w:val="center"/>
          </w:tcPr>
          <w:p w14:paraId="58805F01" w14:textId="77777777" w:rsidR="000A408F" w:rsidRPr="004065B1" w:rsidRDefault="000A408F" w:rsidP="00CB4150">
            <w:r w:rsidRPr="000A066E">
              <w:rPr>
                <w:b/>
              </w:rPr>
              <w:t>Test Reference</w:t>
            </w:r>
          </w:p>
        </w:tc>
        <w:tc>
          <w:tcPr>
            <w:tcW w:w="2381" w:type="dxa"/>
            <w:shd w:val="clear" w:color="auto" w:fill="CCFFCC"/>
            <w:vAlign w:val="center"/>
          </w:tcPr>
          <w:p w14:paraId="4FC98E71" w14:textId="77777777" w:rsidR="000A408F" w:rsidRPr="004065B1" w:rsidRDefault="000A408F" w:rsidP="00CB4150">
            <w:r>
              <w:t>3.</w:t>
            </w:r>
            <w:r w:rsidR="00CE04C8">
              <w:t>3.1 a)</w:t>
            </w:r>
          </w:p>
        </w:tc>
        <w:tc>
          <w:tcPr>
            <w:tcW w:w="2382" w:type="dxa"/>
            <w:shd w:val="clear" w:color="auto" w:fill="CCFFCC"/>
            <w:vAlign w:val="center"/>
          </w:tcPr>
          <w:p w14:paraId="026A602B" w14:textId="77777777" w:rsidR="000A408F" w:rsidRPr="004065B1" w:rsidRDefault="000A408F" w:rsidP="00CB4150">
            <w:r w:rsidRPr="000A066E">
              <w:rPr>
                <w:b/>
              </w:rPr>
              <w:t>IHO Reference</w:t>
            </w:r>
          </w:p>
        </w:tc>
        <w:tc>
          <w:tcPr>
            <w:tcW w:w="2382" w:type="dxa"/>
            <w:shd w:val="clear" w:color="auto" w:fill="CCFFCC"/>
            <w:vAlign w:val="center"/>
          </w:tcPr>
          <w:p w14:paraId="45F8004D" w14:textId="77777777" w:rsidR="000A408F" w:rsidRPr="004065B1" w:rsidRDefault="006D30C1" w:rsidP="00CB4150">
            <w:r w:rsidRPr="006D30C1">
              <w:t>S-52 App B-F</w:t>
            </w:r>
          </w:p>
        </w:tc>
      </w:tr>
      <w:tr w:rsidR="000A408F" w14:paraId="07FA4869" w14:textId="77777777" w:rsidTr="00CB4150">
        <w:trPr>
          <w:tblHeader/>
        </w:trPr>
        <w:tc>
          <w:tcPr>
            <w:tcW w:w="9526" w:type="dxa"/>
            <w:gridSpan w:val="4"/>
            <w:shd w:val="clear" w:color="auto" w:fill="CCFFCC"/>
            <w:vAlign w:val="center"/>
          </w:tcPr>
          <w:p w14:paraId="1A60A082" w14:textId="77777777" w:rsidR="000A408F" w:rsidRDefault="000A408F" w:rsidP="00CB4150">
            <w:r w:rsidRPr="000A066E">
              <w:rPr>
                <w:b/>
              </w:rPr>
              <w:t>Test description</w:t>
            </w:r>
          </w:p>
        </w:tc>
      </w:tr>
      <w:tr w:rsidR="000A408F" w14:paraId="72A87D62" w14:textId="77777777" w:rsidTr="00CB4150">
        <w:trPr>
          <w:tblHeader/>
        </w:trPr>
        <w:tc>
          <w:tcPr>
            <w:tcW w:w="9526" w:type="dxa"/>
            <w:gridSpan w:val="4"/>
            <w:vAlign w:val="center"/>
          </w:tcPr>
          <w:p w14:paraId="27B8ABED" w14:textId="77777777" w:rsidR="000A408F" w:rsidRPr="00E0664B" w:rsidRDefault="006D30C1" w:rsidP="00CB4150">
            <w:pPr>
              <w:rPr>
                <w:i/>
              </w:rPr>
            </w:pPr>
            <w:r w:rsidRPr="00E0664B">
              <w:rPr>
                <w:i/>
              </w:rPr>
              <w:t>Display of objects with paper chart symbols.</w:t>
            </w:r>
          </w:p>
        </w:tc>
      </w:tr>
      <w:tr w:rsidR="000A408F" w14:paraId="3D1250A8" w14:textId="77777777" w:rsidTr="00CB4150">
        <w:trPr>
          <w:tblHeader/>
        </w:trPr>
        <w:tc>
          <w:tcPr>
            <w:tcW w:w="9526" w:type="dxa"/>
            <w:gridSpan w:val="4"/>
            <w:shd w:val="clear" w:color="auto" w:fill="CCFFCC"/>
            <w:vAlign w:val="center"/>
          </w:tcPr>
          <w:p w14:paraId="44DF1415" w14:textId="77777777" w:rsidR="000A408F" w:rsidRPr="004065B1" w:rsidRDefault="000A408F" w:rsidP="00CB4150">
            <w:r w:rsidRPr="000A066E">
              <w:rPr>
                <w:b/>
              </w:rPr>
              <w:t>Setup</w:t>
            </w:r>
          </w:p>
        </w:tc>
      </w:tr>
      <w:tr w:rsidR="000A408F" w14:paraId="6EECB597" w14:textId="77777777" w:rsidTr="00CB4150">
        <w:trPr>
          <w:tblHeader/>
        </w:trPr>
        <w:tc>
          <w:tcPr>
            <w:tcW w:w="9526" w:type="dxa"/>
            <w:gridSpan w:val="4"/>
            <w:vAlign w:val="center"/>
          </w:tcPr>
          <w:p w14:paraId="02AD0D82" w14:textId="77777777" w:rsidR="006D30C1" w:rsidRPr="00E0664B" w:rsidRDefault="006D30C1" w:rsidP="006D30C1">
            <w:pPr>
              <w:rPr>
                <w:i/>
              </w:rPr>
            </w:pPr>
            <w:r w:rsidRPr="00E0664B">
              <w:rPr>
                <w:i/>
              </w:rPr>
              <w:t>Load the following cell 3.3 Settings\ENC_ROOT\GB4X0001.000 with the following settings:</w:t>
            </w:r>
          </w:p>
          <w:p w14:paraId="43EBEAD9" w14:textId="35F5C8A7" w:rsidR="006D30C1" w:rsidRPr="00E0664B" w:rsidRDefault="006D30C1" w:rsidP="006D30C1">
            <w:pPr>
              <w:rPr>
                <w:i/>
              </w:rPr>
            </w:pPr>
            <w:r w:rsidRPr="00E0664B">
              <w:rPr>
                <w:i/>
              </w:rPr>
              <w:t xml:space="preserve">Select </w:t>
            </w:r>
            <w:r w:rsidR="00DE09B9">
              <w:rPr>
                <w:i/>
              </w:rPr>
              <w:t>Display Category</w:t>
            </w:r>
            <w:r w:rsidRPr="00E0664B">
              <w:rPr>
                <w:i/>
              </w:rPr>
              <w:t xml:space="preserve"> Other</w:t>
            </w:r>
          </w:p>
          <w:p w14:paraId="54D7F5C0" w14:textId="77777777" w:rsidR="0069033B" w:rsidRPr="00E0664B" w:rsidRDefault="0069033B" w:rsidP="0069033B">
            <w:pPr>
              <w:rPr>
                <w:i/>
              </w:rPr>
            </w:pPr>
            <w:r>
              <w:rPr>
                <w:i/>
              </w:rPr>
              <w:t>Set the Safety Contour to</w:t>
            </w:r>
            <w:r w:rsidRPr="00E0664B">
              <w:rPr>
                <w:i/>
              </w:rPr>
              <w:t xml:space="preserve"> 10 </w:t>
            </w:r>
            <w:r>
              <w:rPr>
                <w:i/>
              </w:rPr>
              <w:t>m</w:t>
            </w:r>
          </w:p>
          <w:p w14:paraId="46B621E9" w14:textId="2ECEA520" w:rsidR="0069033B" w:rsidRDefault="0069033B" w:rsidP="0069033B">
            <w:pPr>
              <w:rPr>
                <w:i/>
              </w:rPr>
            </w:pPr>
            <w:r>
              <w:rPr>
                <w:i/>
              </w:rPr>
              <w:t xml:space="preserve">Set the Safety Depth to </w:t>
            </w:r>
            <w:r w:rsidRPr="00E0664B">
              <w:rPr>
                <w:i/>
              </w:rPr>
              <w:t xml:space="preserve">10 </w:t>
            </w:r>
            <w:r>
              <w:rPr>
                <w:i/>
              </w:rPr>
              <w:t>m</w:t>
            </w:r>
            <w:r w:rsidRPr="00E0664B">
              <w:rPr>
                <w:i/>
              </w:rPr>
              <w:t xml:space="preserve"> </w:t>
            </w:r>
          </w:p>
          <w:p w14:paraId="4C9D70A2" w14:textId="543FCDFF" w:rsidR="006D30C1" w:rsidRPr="00E0664B" w:rsidRDefault="006D30C1" w:rsidP="0069033B">
            <w:pPr>
              <w:rPr>
                <w:i/>
              </w:rPr>
            </w:pPr>
            <w:r w:rsidRPr="00E0664B">
              <w:rPr>
                <w:i/>
              </w:rPr>
              <w:t xml:space="preserve">Select Symbolized Boundaries </w:t>
            </w:r>
          </w:p>
          <w:p w14:paraId="4EF6D39D" w14:textId="77777777" w:rsidR="006D30C1" w:rsidRPr="00E0664B" w:rsidRDefault="006D30C1" w:rsidP="006D30C1">
            <w:pPr>
              <w:rPr>
                <w:i/>
              </w:rPr>
            </w:pPr>
            <w:r w:rsidRPr="00E0664B">
              <w:rPr>
                <w:i/>
              </w:rPr>
              <w:t xml:space="preserve">Select Paper chart symbols </w:t>
            </w:r>
          </w:p>
          <w:p w14:paraId="028CCEF8" w14:textId="48B1082F" w:rsidR="000A408F" w:rsidRPr="00E0664B" w:rsidRDefault="000A408F" w:rsidP="006D30C1">
            <w:pPr>
              <w:rPr>
                <w:i/>
              </w:rPr>
            </w:pPr>
          </w:p>
        </w:tc>
      </w:tr>
      <w:tr w:rsidR="000A408F" w14:paraId="239B968F" w14:textId="77777777" w:rsidTr="00CB4150">
        <w:trPr>
          <w:tblHeader/>
        </w:trPr>
        <w:tc>
          <w:tcPr>
            <w:tcW w:w="9526" w:type="dxa"/>
            <w:gridSpan w:val="4"/>
            <w:shd w:val="clear" w:color="auto" w:fill="CCFFCC"/>
            <w:vAlign w:val="center"/>
          </w:tcPr>
          <w:p w14:paraId="09FF563A" w14:textId="77777777" w:rsidR="000A408F" w:rsidRPr="004065B1" w:rsidRDefault="000A408F" w:rsidP="00CB4150">
            <w:r w:rsidRPr="000A066E">
              <w:rPr>
                <w:b/>
              </w:rPr>
              <w:t>Action</w:t>
            </w:r>
          </w:p>
        </w:tc>
      </w:tr>
      <w:tr w:rsidR="000A408F" w14:paraId="487A5A4A" w14:textId="77777777" w:rsidTr="00CB4150">
        <w:trPr>
          <w:tblHeader/>
        </w:trPr>
        <w:tc>
          <w:tcPr>
            <w:tcW w:w="9526" w:type="dxa"/>
            <w:gridSpan w:val="4"/>
            <w:vAlign w:val="center"/>
          </w:tcPr>
          <w:p w14:paraId="22EBBB3A" w14:textId="77777777" w:rsidR="000A408F" w:rsidRPr="00E0664B" w:rsidRDefault="006D30C1" w:rsidP="00CB4150">
            <w:pPr>
              <w:rPr>
                <w:i/>
              </w:rPr>
            </w:pPr>
            <w:r w:rsidRPr="00E0664B">
              <w:rPr>
                <w:i/>
              </w:rPr>
              <w:t>View the objects at position 32° 37.280’ S   61° 21 .000’ E and then zoom in to a scale of 1:10,000.</w:t>
            </w:r>
          </w:p>
        </w:tc>
      </w:tr>
      <w:tr w:rsidR="000A408F" w14:paraId="63C3BBF4" w14:textId="77777777" w:rsidTr="00420885">
        <w:trPr>
          <w:tblHeader/>
        </w:trPr>
        <w:tc>
          <w:tcPr>
            <w:tcW w:w="9526" w:type="dxa"/>
            <w:gridSpan w:val="4"/>
            <w:tcBorders>
              <w:bottom w:val="single" w:sz="4" w:space="0" w:color="auto"/>
            </w:tcBorders>
            <w:shd w:val="clear" w:color="auto" w:fill="CCFFCC"/>
            <w:vAlign w:val="center"/>
          </w:tcPr>
          <w:p w14:paraId="18E6A7E5" w14:textId="77777777" w:rsidR="000A408F" w:rsidRPr="004065B1" w:rsidRDefault="000A408F" w:rsidP="00CB4150">
            <w:r w:rsidRPr="000A066E">
              <w:rPr>
                <w:b/>
              </w:rPr>
              <w:t>Results</w:t>
            </w:r>
          </w:p>
        </w:tc>
      </w:tr>
      <w:tr w:rsidR="000A408F" w14:paraId="2FDB8F35" w14:textId="77777777" w:rsidTr="00420885">
        <w:trPr>
          <w:tblHeader/>
        </w:trPr>
        <w:tc>
          <w:tcPr>
            <w:tcW w:w="9526" w:type="dxa"/>
            <w:gridSpan w:val="4"/>
            <w:tcBorders>
              <w:bottom w:val="nil"/>
            </w:tcBorders>
            <w:vAlign w:val="center"/>
          </w:tcPr>
          <w:p w14:paraId="670E6F95" w14:textId="77777777" w:rsidR="000A408F" w:rsidRPr="00E0664B" w:rsidRDefault="006D30C1" w:rsidP="00CB4150">
            <w:pPr>
              <w:jc w:val="left"/>
              <w:rPr>
                <w:i/>
              </w:rPr>
            </w:pPr>
            <w:r w:rsidRPr="00E0664B">
              <w:rPr>
                <w:i/>
              </w:rPr>
              <w:t>Confirm that the objects display as follows:</w:t>
            </w:r>
          </w:p>
        </w:tc>
      </w:tr>
      <w:tr w:rsidR="006D30C1" w14:paraId="60AE7ED1" w14:textId="77777777" w:rsidTr="00420885">
        <w:trPr>
          <w:tblHeader/>
        </w:trPr>
        <w:tc>
          <w:tcPr>
            <w:tcW w:w="9526" w:type="dxa"/>
            <w:gridSpan w:val="4"/>
            <w:tcBorders>
              <w:top w:val="nil"/>
            </w:tcBorders>
            <w:vAlign w:val="center"/>
          </w:tcPr>
          <w:p w14:paraId="1511A332" w14:textId="77777777" w:rsidR="006D30C1" w:rsidRPr="0015247B" w:rsidRDefault="0018522C" w:rsidP="006D30C1">
            <w:pPr>
              <w:jc w:val="center"/>
            </w:pPr>
            <w:r>
              <w:rPr>
                <w:noProof/>
                <w:lang w:val="fr-FR" w:eastAsia="fr-FR"/>
              </w:rPr>
              <w:drawing>
                <wp:inline distT="0" distB="0" distL="0" distR="0" wp14:anchorId="39B6FF10" wp14:editId="3C63D0BF">
                  <wp:extent cx="5381625" cy="1476375"/>
                  <wp:effectExtent l="0" t="0" r="9525" b="9525"/>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1625" cy="1476375"/>
                          </a:xfrm>
                          <a:prstGeom prst="rect">
                            <a:avLst/>
                          </a:prstGeom>
                          <a:noFill/>
                          <a:ln>
                            <a:noFill/>
                          </a:ln>
                        </pic:spPr>
                      </pic:pic>
                    </a:graphicData>
                  </a:graphic>
                </wp:inline>
              </w:drawing>
            </w:r>
          </w:p>
        </w:tc>
      </w:tr>
    </w:tbl>
    <w:p w14:paraId="214406F9"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D30C1" w14:paraId="2F12ADFB" w14:textId="77777777" w:rsidTr="005C7F62">
        <w:trPr>
          <w:trHeight w:val="454"/>
          <w:tblHeader/>
        </w:trPr>
        <w:tc>
          <w:tcPr>
            <w:tcW w:w="2381" w:type="dxa"/>
            <w:shd w:val="clear" w:color="auto" w:fill="CCFFCC"/>
            <w:vAlign w:val="center"/>
          </w:tcPr>
          <w:p w14:paraId="49CC3947" w14:textId="77777777" w:rsidR="006D30C1" w:rsidRPr="004065B1" w:rsidRDefault="006D30C1" w:rsidP="00306992">
            <w:r w:rsidRPr="000A066E">
              <w:rPr>
                <w:b/>
              </w:rPr>
              <w:t>Test Reference</w:t>
            </w:r>
          </w:p>
        </w:tc>
        <w:tc>
          <w:tcPr>
            <w:tcW w:w="2381" w:type="dxa"/>
            <w:shd w:val="clear" w:color="auto" w:fill="CCFFCC"/>
            <w:vAlign w:val="center"/>
          </w:tcPr>
          <w:p w14:paraId="3ABE22D3" w14:textId="77777777" w:rsidR="006D30C1" w:rsidRPr="004065B1" w:rsidRDefault="006D30C1" w:rsidP="00306992">
            <w:r>
              <w:t>3.3.1 b)</w:t>
            </w:r>
          </w:p>
        </w:tc>
        <w:tc>
          <w:tcPr>
            <w:tcW w:w="2382" w:type="dxa"/>
            <w:shd w:val="clear" w:color="auto" w:fill="CCFFCC"/>
            <w:vAlign w:val="center"/>
          </w:tcPr>
          <w:p w14:paraId="2B4ABDD0" w14:textId="77777777" w:rsidR="006D30C1" w:rsidRPr="004065B1" w:rsidRDefault="006D30C1" w:rsidP="00306992">
            <w:r w:rsidRPr="000A066E">
              <w:rPr>
                <w:b/>
              </w:rPr>
              <w:t>IHO Reference</w:t>
            </w:r>
          </w:p>
        </w:tc>
        <w:tc>
          <w:tcPr>
            <w:tcW w:w="2382" w:type="dxa"/>
            <w:shd w:val="clear" w:color="auto" w:fill="CCFFCC"/>
            <w:vAlign w:val="center"/>
          </w:tcPr>
          <w:p w14:paraId="6D60A123" w14:textId="77777777" w:rsidR="006D30C1" w:rsidRPr="004065B1" w:rsidRDefault="006D30C1" w:rsidP="00306992">
            <w:r w:rsidRPr="006D30C1">
              <w:t>S-52 App B-F</w:t>
            </w:r>
          </w:p>
        </w:tc>
      </w:tr>
      <w:tr w:rsidR="006D30C1" w14:paraId="4C758798" w14:textId="77777777" w:rsidTr="005C7F62">
        <w:trPr>
          <w:tblHeader/>
        </w:trPr>
        <w:tc>
          <w:tcPr>
            <w:tcW w:w="9526" w:type="dxa"/>
            <w:gridSpan w:val="4"/>
            <w:shd w:val="clear" w:color="auto" w:fill="CCFFCC"/>
            <w:vAlign w:val="center"/>
          </w:tcPr>
          <w:p w14:paraId="7AA9502B" w14:textId="77777777" w:rsidR="006D30C1" w:rsidRDefault="006D30C1" w:rsidP="00306992">
            <w:r w:rsidRPr="000A066E">
              <w:rPr>
                <w:b/>
              </w:rPr>
              <w:t>Test description</w:t>
            </w:r>
          </w:p>
        </w:tc>
      </w:tr>
      <w:tr w:rsidR="006D30C1" w14:paraId="458B1C1F" w14:textId="77777777" w:rsidTr="005C7F62">
        <w:trPr>
          <w:tblHeader/>
        </w:trPr>
        <w:tc>
          <w:tcPr>
            <w:tcW w:w="9526" w:type="dxa"/>
            <w:gridSpan w:val="4"/>
            <w:vAlign w:val="center"/>
          </w:tcPr>
          <w:p w14:paraId="53DFA35D" w14:textId="77777777" w:rsidR="006D30C1" w:rsidRPr="00E0664B" w:rsidRDefault="006D30C1" w:rsidP="00306992">
            <w:pPr>
              <w:rPr>
                <w:i/>
              </w:rPr>
            </w:pPr>
            <w:r w:rsidRPr="00E0664B">
              <w:rPr>
                <w:i/>
              </w:rPr>
              <w:t>Display of objects with paper chart symbols.</w:t>
            </w:r>
          </w:p>
        </w:tc>
      </w:tr>
      <w:tr w:rsidR="006D30C1" w14:paraId="3DBFF85F" w14:textId="77777777" w:rsidTr="005C7F62">
        <w:trPr>
          <w:tblHeader/>
        </w:trPr>
        <w:tc>
          <w:tcPr>
            <w:tcW w:w="9526" w:type="dxa"/>
            <w:gridSpan w:val="4"/>
            <w:shd w:val="clear" w:color="auto" w:fill="CCFFCC"/>
            <w:vAlign w:val="center"/>
          </w:tcPr>
          <w:p w14:paraId="04C2BC57" w14:textId="77777777" w:rsidR="006D30C1" w:rsidRPr="004065B1" w:rsidRDefault="006D30C1" w:rsidP="00306992">
            <w:r w:rsidRPr="000A066E">
              <w:rPr>
                <w:b/>
              </w:rPr>
              <w:t>Setup</w:t>
            </w:r>
          </w:p>
        </w:tc>
      </w:tr>
      <w:tr w:rsidR="006D30C1" w14:paraId="2ADAF3CC" w14:textId="77777777" w:rsidTr="005C7F62">
        <w:trPr>
          <w:tblHeader/>
        </w:trPr>
        <w:tc>
          <w:tcPr>
            <w:tcW w:w="9526" w:type="dxa"/>
            <w:gridSpan w:val="4"/>
            <w:vAlign w:val="center"/>
          </w:tcPr>
          <w:p w14:paraId="08A83925" w14:textId="77777777" w:rsidR="006D30C1" w:rsidRPr="00E0664B" w:rsidRDefault="006D30C1" w:rsidP="006D30C1">
            <w:pPr>
              <w:rPr>
                <w:i/>
              </w:rPr>
            </w:pPr>
            <w:r w:rsidRPr="00E0664B">
              <w:rPr>
                <w:i/>
              </w:rPr>
              <w:t xml:space="preserve">As for test 3.3.1 a) </w:t>
            </w:r>
          </w:p>
          <w:p w14:paraId="38A4F1BF" w14:textId="77777777" w:rsidR="006D30C1" w:rsidRPr="00E0664B" w:rsidRDefault="006D30C1" w:rsidP="006D30C1">
            <w:pPr>
              <w:rPr>
                <w:i/>
              </w:rPr>
            </w:pPr>
            <w:r w:rsidRPr="00E0664B">
              <w:rPr>
                <w:i/>
              </w:rPr>
              <w:t>Select Simplified Symbols</w:t>
            </w:r>
          </w:p>
        </w:tc>
      </w:tr>
      <w:tr w:rsidR="006D30C1" w14:paraId="7F01814E" w14:textId="77777777" w:rsidTr="005C7F62">
        <w:trPr>
          <w:tblHeader/>
        </w:trPr>
        <w:tc>
          <w:tcPr>
            <w:tcW w:w="9526" w:type="dxa"/>
            <w:gridSpan w:val="4"/>
            <w:shd w:val="clear" w:color="auto" w:fill="CCFFCC"/>
            <w:vAlign w:val="center"/>
          </w:tcPr>
          <w:p w14:paraId="2CC7908F" w14:textId="77777777" w:rsidR="006D30C1" w:rsidRPr="004065B1" w:rsidRDefault="006D30C1" w:rsidP="00306992">
            <w:r w:rsidRPr="000A066E">
              <w:rPr>
                <w:b/>
              </w:rPr>
              <w:t>Action</w:t>
            </w:r>
          </w:p>
        </w:tc>
      </w:tr>
      <w:tr w:rsidR="006D30C1" w14:paraId="3256C56D" w14:textId="77777777" w:rsidTr="005C7F62">
        <w:trPr>
          <w:tblHeader/>
        </w:trPr>
        <w:tc>
          <w:tcPr>
            <w:tcW w:w="9526" w:type="dxa"/>
            <w:gridSpan w:val="4"/>
            <w:vAlign w:val="center"/>
          </w:tcPr>
          <w:p w14:paraId="77CA98D9" w14:textId="77777777" w:rsidR="006D30C1" w:rsidRPr="00E0664B" w:rsidRDefault="006D30C1" w:rsidP="00306992">
            <w:pPr>
              <w:rPr>
                <w:i/>
              </w:rPr>
            </w:pPr>
            <w:r w:rsidRPr="00E0664B">
              <w:rPr>
                <w:i/>
              </w:rPr>
              <w:t>View the objects at position 32° 37.280’ S   61° 21 .000’ E and then zoom in to a scale of 1:10,000.</w:t>
            </w:r>
          </w:p>
        </w:tc>
      </w:tr>
      <w:tr w:rsidR="006D30C1" w14:paraId="5B06D190" w14:textId="77777777" w:rsidTr="005C7F62">
        <w:trPr>
          <w:tblHeader/>
        </w:trPr>
        <w:tc>
          <w:tcPr>
            <w:tcW w:w="9526" w:type="dxa"/>
            <w:gridSpan w:val="4"/>
            <w:tcBorders>
              <w:bottom w:val="single" w:sz="4" w:space="0" w:color="auto"/>
            </w:tcBorders>
            <w:shd w:val="clear" w:color="auto" w:fill="CCFFCC"/>
            <w:vAlign w:val="center"/>
          </w:tcPr>
          <w:p w14:paraId="45E0C588" w14:textId="77777777" w:rsidR="006D30C1" w:rsidRPr="004065B1" w:rsidRDefault="006D30C1" w:rsidP="00306992">
            <w:r w:rsidRPr="000A066E">
              <w:rPr>
                <w:b/>
              </w:rPr>
              <w:t>Results</w:t>
            </w:r>
          </w:p>
        </w:tc>
      </w:tr>
      <w:tr w:rsidR="006D30C1" w14:paraId="067DCB94" w14:textId="77777777" w:rsidTr="005C7F62">
        <w:trPr>
          <w:tblHeader/>
        </w:trPr>
        <w:tc>
          <w:tcPr>
            <w:tcW w:w="9526" w:type="dxa"/>
            <w:gridSpan w:val="4"/>
            <w:tcBorders>
              <w:bottom w:val="nil"/>
            </w:tcBorders>
            <w:vAlign w:val="center"/>
          </w:tcPr>
          <w:p w14:paraId="2FA27561" w14:textId="77777777" w:rsidR="006D30C1" w:rsidRPr="00E0664B" w:rsidRDefault="006D30C1" w:rsidP="00306992">
            <w:pPr>
              <w:jc w:val="left"/>
              <w:rPr>
                <w:i/>
              </w:rPr>
            </w:pPr>
            <w:r w:rsidRPr="00E0664B">
              <w:rPr>
                <w:i/>
              </w:rPr>
              <w:t>Confirm that the objects display as follows:</w:t>
            </w:r>
          </w:p>
        </w:tc>
      </w:tr>
      <w:tr w:rsidR="006D30C1" w14:paraId="130A2255" w14:textId="77777777" w:rsidTr="005C7F62">
        <w:trPr>
          <w:tblHeader/>
        </w:trPr>
        <w:tc>
          <w:tcPr>
            <w:tcW w:w="9526" w:type="dxa"/>
            <w:gridSpan w:val="4"/>
            <w:tcBorders>
              <w:top w:val="nil"/>
            </w:tcBorders>
            <w:vAlign w:val="center"/>
          </w:tcPr>
          <w:p w14:paraId="22F7AF3B" w14:textId="77777777" w:rsidR="006D30C1" w:rsidRPr="0015247B" w:rsidRDefault="0018522C" w:rsidP="00306992">
            <w:pPr>
              <w:jc w:val="center"/>
            </w:pPr>
            <w:r>
              <w:rPr>
                <w:noProof/>
                <w:lang w:val="fr-FR" w:eastAsia="fr-FR"/>
              </w:rPr>
              <w:drawing>
                <wp:inline distT="0" distB="0" distL="0" distR="0" wp14:anchorId="5C4BF13F" wp14:editId="6872F120">
                  <wp:extent cx="5334000" cy="1466850"/>
                  <wp:effectExtent l="0" t="0" r="0" b="0"/>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4000" cy="1466850"/>
                          </a:xfrm>
                          <a:prstGeom prst="rect">
                            <a:avLst/>
                          </a:prstGeom>
                          <a:noFill/>
                          <a:ln>
                            <a:noFill/>
                          </a:ln>
                        </pic:spPr>
                      </pic:pic>
                    </a:graphicData>
                  </a:graphic>
                </wp:inline>
              </w:drawing>
            </w:r>
            <w:r w:rsidR="00036CC9">
              <w:br/>
            </w:r>
          </w:p>
        </w:tc>
      </w:tr>
    </w:tbl>
    <w:p w14:paraId="06D3DDB1" w14:textId="77777777" w:rsidR="006D30C1" w:rsidRDefault="006D30C1" w:rsidP="006D30C1"/>
    <w:p w14:paraId="08EC755E" w14:textId="7EBA9280" w:rsidR="000A408F" w:rsidRPr="00A94802" w:rsidRDefault="006D30C1" w:rsidP="00E30B8F">
      <w:pPr>
        <w:pStyle w:val="Heading3"/>
      </w:pPr>
      <w:r>
        <w:br w:type="page"/>
      </w:r>
      <w:r w:rsidR="00CE04C8" w:rsidRPr="00CE04C8">
        <w:lastRenderedPageBreak/>
        <w:t>Symboli</w:t>
      </w:r>
      <w:r w:rsidR="004075AB">
        <w:t>z</w:t>
      </w:r>
      <w:r w:rsidR="00CE04C8" w:rsidRPr="00CE04C8">
        <w:t>ed and plain boundaries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77A936C3" w14:textId="77777777" w:rsidTr="005C7F62">
        <w:trPr>
          <w:trHeight w:val="454"/>
          <w:tblHeader/>
        </w:trPr>
        <w:tc>
          <w:tcPr>
            <w:tcW w:w="2381" w:type="dxa"/>
            <w:shd w:val="clear" w:color="auto" w:fill="CCFFCC"/>
            <w:vAlign w:val="center"/>
          </w:tcPr>
          <w:p w14:paraId="725F551D" w14:textId="77777777" w:rsidR="000A408F" w:rsidRPr="004065B1" w:rsidRDefault="000A408F" w:rsidP="00CB4150">
            <w:r w:rsidRPr="000A066E">
              <w:rPr>
                <w:b/>
              </w:rPr>
              <w:t>Test Reference</w:t>
            </w:r>
          </w:p>
        </w:tc>
        <w:tc>
          <w:tcPr>
            <w:tcW w:w="2381" w:type="dxa"/>
            <w:shd w:val="clear" w:color="auto" w:fill="CCFFCC"/>
            <w:vAlign w:val="center"/>
          </w:tcPr>
          <w:p w14:paraId="4E511BB1" w14:textId="77777777" w:rsidR="000A408F" w:rsidRPr="004065B1" w:rsidRDefault="000A408F" w:rsidP="00CB4150">
            <w:r>
              <w:t>3.</w:t>
            </w:r>
            <w:r w:rsidR="00CE04C8">
              <w:t>3.2 a)</w:t>
            </w:r>
          </w:p>
        </w:tc>
        <w:tc>
          <w:tcPr>
            <w:tcW w:w="2382" w:type="dxa"/>
            <w:shd w:val="clear" w:color="auto" w:fill="CCFFCC"/>
            <w:vAlign w:val="center"/>
          </w:tcPr>
          <w:p w14:paraId="18A02D58" w14:textId="77777777" w:rsidR="000A408F" w:rsidRPr="004065B1" w:rsidRDefault="000A408F" w:rsidP="00CB4150">
            <w:r w:rsidRPr="000A066E">
              <w:rPr>
                <w:b/>
              </w:rPr>
              <w:t>IHO Reference</w:t>
            </w:r>
          </w:p>
        </w:tc>
        <w:tc>
          <w:tcPr>
            <w:tcW w:w="2382" w:type="dxa"/>
            <w:shd w:val="clear" w:color="auto" w:fill="CCFFCC"/>
            <w:vAlign w:val="center"/>
          </w:tcPr>
          <w:p w14:paraId="53F84CDA" w14:textId="77777777" w:rsidR="000A408F" w:rsidRPr="004065B1" w:rsidRDefault="007E4B5C" w:rsidP="00CB4150">
            <w:r w:rsidRPr="007E4B5C">
              <w:t>S-52 App B-F</w:t>
            </w:r>
          </w:p>
        </w:tc>
      </w:tr>
      <w:tr w:rsidR="000A408F" w14:paraId="657E163B" w14:textId="77777777" w:rsidTr="005C7F62">
        <w:trPr>
          <w:tblHeader/>
        </w:trPr>
        <w:tc>
          <w:tcPr>
            <w:tcW w:w="9526" w:type="dxa"/>
            <w:gridSpan w:val="4"/>
            <w:shd w:val="clear" w:color="auto" w:fill="CCFFCC"/>
            <w:vAlign w:val="center"/>
          </w:tcPr>
          <w:p w14:paraId="31A6C270" w14:textId="77777777" w:rsidR="000A408F" w:rsidRDefault="000A408F" w:rsidP="00CB4150">
            <w:r w:rsidRPr="000A066E">
              <w:rPr>
                <w:b/>
              </w:rPr>
              <w:t>Test description</w:t>
            </w:r>
          </w:p>
        </w:tc>
      </w:tr>
      <w:tr w:rsidR="000A408F" w14:paraId="5D86DF0E" w14:textId="77777777" w:rsidTr="005C7F62">
        <w:trPr>
          <w:tblHeader/>
        </w:trPr>
        <w:tc>
          <w:tcPr>
            <w:tcW w:w="9526" w:type="dxa"/>
            <w:gridSpan w:val="4"/>
            <w:vAlign w:val="center"/>
          </w:tcPr>
          <w:p w14:paraId="3127C394" w14:textId="77777777" w:rsidR="000A408F" w:rsidRPr="00E0664B" w:rsidRDefault="007E4B5C" w:rsidP="00CB4150">
            <w:pPr>
              <w:rPr>
                <w:i/>
              </w:rPr>
            </w:pPr>
            <w:r w:rsidRPr="00E0664B">
              <w:rPr>
                <w:i/>
              </w:rPr>
              <w:t>Display of objects with plain boundaries.</w:t>
            </w:r>
          </w:p>
        </w:tc>
      </w:tr>
      <w:tr w:rsidR="000A408F" w14:paraId="095D3EEC" w14:textId="77777777" w:rsidTr="005C7F62">
        <w:trPr>
          <w:tblHeader/>
        </w:trPr>
        <w:tc>
          <w:tcPr>
            <w:tcW w:w="9526" w:type="dxa"/>
            <w:gridSpan w:val="4"/>
            <w:shd w:val="clear" w:color="auto" w:fill="CCFFCC"/>
            <w:vAlign w:val="center"/>
          </w:tcPr>
          <w:p w14:paraId="1A27F135" w14:textId="77777777" w:rsidR="000A408F" w:rsidRPr="004065B1" w:rsidRDefault="000A408F" w:rsidP="00CB4150">
            <w:r w:rsidRPr="000A066E">
              <w:rPr>
                <w:b/>
              </w:rPr>
              <w:t>Setup</w:t>
            </w:r>
          </w:p>
        </w:tc>
      </w:tr>
      <w:tr w:rsidR="000A408F" w:rsidRPr="00E0664B" w14:paraId="5EA8115A" w14:textId="77777777" w:rsidTr="005C7F62">
        <w:trPr>
          <w:tblHeader/>
        </w:trPr>
        <w:tc>
          <w:tcPr>
            <w:tcW w:w="9526" w:type="dxa"/>
            <w:gridSpan w:val="4"/>
            <w:vAlign w:val="center"/>
          </w:tcPr>
          <w:p w14:paraId="59438DD8" w14:textId="77777777" w:rsidR="007E4B5C" w:rsidRPr="00E0664B" w:rsidRDefault="007E4B5C" w:rsidP="007E4B5C">
            <w:pPr>
              <w:rPr>
                <w:i/>
              </w:rPr>
            </w:pPr>
            <w:r w:rsidRPr="00E0664B">
              <w:rPr>
                <w:i/>
              </w:rPr>
              <w:t>Load the following cell 3.3 Settings\ENC_ROOT\GB4X0001.000 with the following settings:</w:t>
            </w:r>
          </w:p>
          <w:p w14:paraId="5E4C9569" w14:textId="4A93D741" w:rsidR="000E2C4C" w:rsidRDefault="007E4B5C" w:rsidP="0069033B">
            <w:pPr>
              <w:rPr>
                <w:i/>
              </w:rPr>
            </w:pPr>
            <w:r w:rsidRPr="00E0664B">
              <w:rPr>
                <w:i/>
              </w:rPr>
              <w:t xml:space="preserve">Select </w:t>
            </w:r>
            <w:r w:rsidR="00DE09B9">
              <w:rPr>
                <w:i/>
              </w:rPr>
              <w:t>Display Category</w:t>
            </w:r>
            <w:r w:rsidRPr="00E0664B">
              <w:rPr>
                <w:i/>
              </w:rPr>
              <w:t xml:space="preserve"> Othe</w:t>
            </w:r>
            <w:r w:rsidR="0069033B">
              <w:rPr>
                <w:i/>
              </w:rPr>
              <w:t>r</w:t>
            </w:r>
          </w:p>
          <w:p w14:paraId="0D09BE8F" w14:textId="77777777" w:rsidR="0069033B" w:rsidRPr="0069033B" w:rsidRDefault="0069033B" w:rsidP="0069033B">
            <w:pPr>
              <w:rPr>
                <w:i/>
              </w:rPr>
            </w:pPr>
            <w:r w:rsidRPr="0069033B">
              <w:rPr>
                <w:i/>
              </w:rPr>
              <w:t>Set the Safety Contour to 10 m</w:t>
            </w:r>
          </w:p>
          <w:p w14:paraId="26F3F021" w14:textId="49E03F1A" w:rsidR="0069033B" w:rsidRDefault="0069033B" w:rsidP="0069033B">
            <w:pPr>
              <w:rPr>
                <w:i/>
              </w:rPr>
            </w:pPr>
            <w:r w:rsidRPr="0069033B">
              <w:rPr>
                <w:i/>
              </w:rPr>
              <w:t>Set the Safety Depth to 10 m</w:t>
            </w:r>
          </w:p>
          <w:p w14:paraId="59716FF0" w14:textId="77777777" w:rsidR="007E4B5C" w:rsidRPr="00E0664B" w:rsidRDefault="007E4B5C" w:rsidP="007E4B5C">
            <w:pPr>
              <w:rPr>
                <w:i/>
              </w:rPr>
            </w:pPr>
            <w:r w:rsidRPr="00E0664B">
              <w:rPr>
                <w:i/>
              </w:rPr>
              <w:t xml:space="preserve">Select Plain Boundaries </w:t>
            </w:r>
          </w:p>
          <w:p w14:paraId="6FE0364E" w14:textId="77777777" w:rsidR="007E4B5C" w:rsidRPr="00E0664B" w:rsidRDefault="007E4B5C" w:rsidP="007E4B5C">
            <w:pPr>
              <w:rPr>
                <w:i/>
              </w:rPr>
            </w:pPr>
            <w:r w:rsidRPr="00E0664B">
              <w:rPr>
                <w:i/>
              </w:rPr>
              <w:t xml:space="preserve">Select Paper chart symbols </w:t>
            </w:r>
          </w:p>
          <w:p w14:paraId="5624D910" w14:textId="67C33BD4" w:rsidR="00E720E8" w:rsidRPr="00E0664B" w:rsidRDefault="00E720E8" w:rsidP="007E4B5C">
            <w:pPr>
              <w:rPr>
                <w:i/>
              </w:rPr>
            </w:pPr>
            <w:r>
              <w:rPr>
                <w:i/>
              </w:rPr>
              <w:t>Select all Text groups</w:t>
            </w:r>
          </w:p>
        </w:tc>
      </w:tr>
      <w:tr w:rsidR="000A408F" w14:paraId="768ADBCE" w14:textId="77777777" w:rsidTr="005C7F62">
        <w:trPr>
          <w:tblHeader/>
        </w:trPr>
        <w:tc>
          <w:tcPr>
            <w:tcW w:w="9526" w:type="dxa"/>
            <w:gridSpan w:val="4"/>
            <w:shd w:val="clear" w:color="auto" w:fill="CCFFCC"/>
            <w:vAlign w:val="center"/>
          </w:tcPr>
          <w:p w14:paraId="70AEA207" w14:textId="77777777" w:rsidR="000A408F" w:rsidRPr="004065B1" w:rsidRDefault="000A408F" w:rsidP="00CB4150">
            <w:r w:rsidRPr="000A066E">
              <w:rPr>
                <w:b/>
              </w:rPr>
              <w:t>Action</w:t>
            </w:r>
          </w:p>
        </w:tc>
      </w:tr>
      <w:tr w:rsidR="000A408F" w14:paraId="31D4D710" w14:textId="77777777" w:rsidTr="005C7F62">
        <w:trPr>
          <w:tblHeader/>
        </w:trPr>
        <w:tc>
          <w:tcPr>
            <w:tcW w:w="9526" w:type="dxa"/>
            <w:gridSpan w:val="4"/>
            <w:vAlign w:val="center"/>
          </w:tcPr>
          <w:p w14:paraId="481F5204" w14:textId="77777777" w:rsidR="007E4B5C" w:rsidRPr="00E0664B" w:rsidRDefault="007E4B5C" w:rsidP="007E4B5C">
            <w:pPr>
              <w:rPr>
                <w:i/>
              </w:rPr>
            </w:pPr>
            <w:r w:rsidRPr="00E0664B">
              <w:rPr>
                <w:i/>
              </w:rPr>
              <w:t>Zoom into 1:5 000 and View the objects at position</w:t>
            </w:r>
          </w:p>
          <w:p w14:paraId="749A37BF" w14:textId="77777777" w:rsidR="007E4B5C" w:rsidRPr="00E0664B" w:rsidRDefault="007E4B5C" w:rsidP="007E4B5C">
            <w:pPr>
              <w:rPr>
                <w:i/>
              </w:rPr>
            </w:pPr>
            <w:r w:rsidRPr="00E0664B">
              <w:rPr>
                <w:i/>
              </w:rPr>
              <w:t>1) 32°36.900’S   61°20.840’E</w:t>
            </w:r>
          </w:p>
          <w:p w14:paraId="5B59817D" w14:textId="77777777" w:rsidR="007E4B5C" w:rsidRPr="00E0664B" w:rsidRDefault="007E4B5C" w:rsidP="007E4B5C">
            <w:pPr>
              <w:rPr>
                <w:i/>
              </w:rPr>
            </w:pPr>
            <w:r w:rsidRPr="00E0664B">
              <w:rPr>
                <w:i/>
              </w:rPr>
              <w:t>2) 32°36.900’S   61°21.400’E</w:t>
            </w:r>
          </w:p>
          <w:p w14:paraId="13C96FDB" w14:textId="77777777" w:rsidR="000A408F" w:rsidRPr="00E0664B" w:rsidRDefault="007E4B5C" w:rsidP="007E4B5C">
            <w:pPr>
              <w:rPr>
                <w:i/>
              </w:rPr>
            </w:pPr>
            <w:r w:rsidRPr="00E0664B">
              <w:rPr>
                <w:i/>
              </w:rPr>
              <w:t>3) 32°36.900’S   61°21.950’E</w:t>
            </w:r>
          </w:p>
        </w:tc>
      </w:tr>
      <w:tr w:rsidR="000A408F" w14:paraId="5B94705C" w14:textId="77777777" w:rsidTr="005C7F62">
        <w:trPr>
          <w:tblHeader/>
        </w:trPr>
        <w:tc>
          <w:tcPr>
            <w:tcW w:w="9526" w:type="dxa"/>
            <w:gridSpan w:val="4"/>
            <w:tcBorders>
              <w:bottom w:val="single" w:sz="4" w:space="0" w:color="auto"/>
            </w:tcBorders>
            <w:shd w:val="clear" w:color="auto" w:fill="CCFFCC"/>
            <w:vAlign w:val="center"/>
          </w:tcPr>
          <w:p w14:paraId="4D4B449F" w14:textId="77777777" w:rsidR="000A408F" w:rsidRPr="004065B1" w:rsidRDefault="000A408F" w:rsidP="00CB4150">
            <w:r w:rsidRPr="000A066E">
              <w:rPr>
                <w:b/>
              </w:rPr>
              <w:t>Results</w:t>
            </w:r>
          </w:p>
        </w:tc>
      </w:tr>
      <w:tr w:rsidR="000A408F" w14:paraId="21C2AF32" w14:textId="77777777" w:rsidTr="005C7F62">
        <w:trPr>
          <w:tblHeader/>
        </w:trPr>
        <w:tc>
          <w:tcPr>
            <w:tcW w:w="9526" w:type="dxa"/>
            <w:gridSpan w:val="4"/>
            <w:tcBorders>
              <w:bottom w:val="nil"/>
            </w:tcBorders>
            <w:vAlign w:val="center"/>
          </w:tcPr>
          <w:p w14:paraId="68A76923" w14:textId="77777777" w:rsidR="007E4B5C" w:rsidRPr="00E0664B" w:rsidRDefault="007E4B5C" w:rsidP="007E4B5C">
            <w:pPr>
              <w:jc w:val="left"/>
              <w:rPr>
                <w:i/>
              </w:rPr>
            </w:pPr>
            <w:r w:rsidRPr="00E0664B">
              <w:rPr>
                <w:i/>
              </w:rPr>
              <w:t>Confirm that the objects display as follows:</w:t>
            </w:r>
          </w:p>
          <w:p w14:paraId="79795D3F" w14:textId="77777777" w:rsidR="007E4B5C" w:rsidRPr="00E0664B" w:rsidRDefault="007E4B5C" w:rsidP="007E4B5C">
            <w:pPr>
              <w:jc w:val="left"/>
              <w:rPr>
                <w:i/>
              </w:rPr>
            </w:pPr>
          </w:p>
          <w:p w14:paraId="3FFB2B8E" w14:textId="77777777" w:rsidR="000A408F" w:rsidRPr="00E0664B" w:rsidRDefault="007E4B5C" w:rsidP="007E4B5C">
            <w:pPr>
              <w:jc w:val="left"/>
              <w:rPr>
                <w:i/>
              </w:rPr>
            </w:pPr>
            <w:r w:rsidRPr="00E0664B">
              <w:rPr>
                <w:i/>
              </w:rPr>
              <w:t>1) at position 32°36.900’S   61°20.840’E:</w:t>
            </w:r>
          </w:p>
        </w:tc>
      </w:tr>
      <w:tr w:rsidR="007E4B5C" w14:paraId="3EDDF89B" w14:textId="77777777" w:rsidTr="005C7F62">
        <w:trPr>
          <w:tblHeader/>
        </w:trPr>
        <w:tc>
          <w:tcPr>
            <w:tcW w:w="9526" w:type="dxa"/>
            <w:gridSpan w:val="4"/>
            <w:tcBorders>
              <w:top w:val="nil"/>
            </w:tcBorders>
            <w:vAlign w:val="center"/>
          </w:tcPr>
          <w:p w14:paraId="44C7C504" w14:textId="77777777" w:rsidR="007E4B5C" w:rsidRPr="0015247B" w:rsidRDefault="0018522C" w:rsidP="007E4B5C">
            <w:pPr>
              <w:jc w:val="center"/>
            </w:pPr>
            <w:r>
              <w:rPr>
                <w:noProof/>
                <w:lang w:val="fr-FR" w:eastAsia="fr-FR"/>
              </w:rPr>
              <w:drawing>
                <wp:inline distT="0" distB="0" distL="0" distR="0" wp14:anchorId="1C994067" wp14:editId="3E4878D9">
                  <wp:extent cx="5810250" cy="2571750"/>
                  <wp:effectExtent l="0" t="0" r="0" b="0"/>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10250" cy="2571750"/>
                          </a:xfrm>
                          <a:prstGeom prst="rect">
                            <a:avLst/>
                          </a:prstGeom>
                          <a:noFill/>
                          <a:ln>
                            <a:noFill/>
                          </a:ln>
                        </pic:spPr>
                      </pic:pic>
                    </a:graphicData>
                  </a:graphic>
                </wp:inline>
              </w:drawing>
            </w:r>
            <w:r w:rsidR="00036CC9">
              <w:br/>
            </w:r>
          </w:p>
        </w:tc>
      </w:tr>
    </w:tbl>
    <w:p w14:paraId="64971717" w14:textId="77777777" w:rsidR="003614B7" w:rsidRDefault="003614B7" w:rsidP="000A408F"/>
    <w:p w14:paraId="135DC3D2" w14:textId="77777777" w:rsidR="00DD0D96" w:rsidRDefault="003614B7"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D0D96" w14:paraId="742CBF5D" w14:textId="77777777" w:rsidTr="00420885">
        <w:trPr>
          <w:tblHeader/>
        </w:trPr>
        <w:tc>
          <w:tcPr>
            <w:tcW w:w="9526" w:type="dxa"/>
            <w:tcBorders>
              <w:top w:val="single" w:sz="4" w:space="0" w:color="auto"/>
              <w:left w:val="single" w:sz="4" w:space="0" w:color="auto"/>
              <w:bottom w:val="nil"/>
              <w:right w:val="single" w:sz="4" w:space="0" w:color="auto"/>
            </w:tcBorders>
            <w:vAlign w:val="center"/>
          </w:tcPr>
          <w:p w14:paraId="0F2E0970" w14:textId="77777777" w:rsidR="00DD0D96" w:rsidRPr="00E0664B" w:rsidRDefault="00DD0D96" w:rsidP="00306992">
            <w:pPr>
              <w:jc w:val="left"/>
              <w:rPr>
                <w:i/>
              </w:rPr>
            </w:pPr>
            <w:r w:rsidRPr="00E0664B">
              <w:rPr>
                <w:i/>
              </w:rPr>
              <w:lastRenderedPageBreak/>
              <w:t>2) at position 32°36.900’S   61°21.400’E:</w:t>
            </w:r>
          </w:p>
        </w:tc>
      </w:tr>
      <w:tr w:rsidR="00DD0D96" w14:paraId="31504BA0" w14:textId="77777777" w:rsidTr="00420885">
        <w:trPr>
          <w:tblHeader/>
        </w:trPr>
        <w:tc>
          <w:tcPr>
            <w:tcW w:w="9526" w:type="dxa"/>
            <w:tcBorders>
              <w:top w:val="nil"/>
              <w:left w:val="single" w:sz="4" w:space="0" w:color="auto"/>
              <w:bottom w:val="nil"/>
              <w:right w:val="single" w:sz="4" w:space="0" w:color="auto"/>
            </w:tcBorders>
            <w:vAlign w:val="center"/>
          </w:tcPr>
          <w:p w14:paraId="73B63D08" w14:textId="77777777" w:rsidR="00DD0D96" w:rsidRPr="0015247B" w:rsidRDefault="0018522C" w:rsidP="00306992">
            <w:pPr>
              <w:jc w:val="center"/>
            </w:pPr>
            <w:r>
              <w:rPr>
                <w:noProof/>
                <w:lang w:val="fr-FR" w:eastAsia="fr-FR"/>
              </w:rPr>
              <w:drawing>
                <wp:inline distT="0" distB="0" distL="0" distR="0" wp14:anchorId="7D50F6F8" wp14:editId="261F75A4">
                  <wp:extent cx="5600700" cy="3352800"/>
                  <wp:effectExtent l="0" t="0" r="0" b="0"/>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0700" cy="3352800"/>
                          </a:xfrm>
                          <a:prstGeom prst="rect">
                            <a:avLst/>
                          </a:prstGeom>
                          <a:noFill/>
                          <a:ln>
                            <a:noFill/>
                          </a:ln>
                        </pic:spPr>
                      </pic:pic>
                    </a:graphicData>
                  </a:graphic>
                </wp:inline>
              </w:drawing>
            </w:r>
          </w:p>
        </w:tc>
      </w:tr>
      <w:tr w:rsidR="00DD0D96" w14:paraId="687A6594" w14:textId="77777777" w:rsidTr="00420885">
        <w:trPr>
          <w:tblHeader/>
        </w:trPr>
        <w:tc>
          <w:tcPr>
            <w:tcW w:w="9526" w:type="dxa"/>
            <w:tcBorders>
              <w:top w:val="nil"/>
              <w:left w:val="single" w:sz="4" w:space="0" w:color="auto"/>
              <w:bottom w:val="nil"/>
              <w:right w:val="single" w:sz="4" w:space="0" w:color="auto"/>
            </w:tcBorders>
            <w:vAlign w:val="center"/>
          </w:tcPr>
          <w:p w14:paraId="70720C5E" w14:textId="77777777" w:rsidR="00420885" w:rsidRPr="00E0664B" w:rsidRDefault="00420885" w:rsidP="00306992">
            <w:pPr>
              <w:jc w:val="left"/>
              <w:rPr>
                <w:i/>
              </w:rPr>
            </w:pPr>
          </w:p>
          <w:p w14:paraId="62516AC8" w14:textId="77777777" w:rsidR="00DD0D96" w:rsidRPr="0015247B" w:rsidRDefault="00DD0D96" w:rsidP="00306992">
            <w:pPr>
              <w:jc w:val="left"/>
            </w:pPr>
            <w:r w:rsidRPr="00E0664B">
              <w:rPr>
                <w:i/>
              </w:rPr>
              <w:t>3) at position 32°36.900’S   61°21.950’E:</w:t>
            </w:r>
          </w:p>
        </w:tc>
      </w:tr>
      <w:tr w:rsidR="00DD0D96" w14:paraId="6AB9F6A8"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3A97C053" w14:textId="5E27E929" w:rsidR="00DD0D96" w:rsidRPr="0015247B" w:rsidRDefault="00B61E07" w:rsidP="00306992">
            <w:pPr>
              <w:jc w:val="center"/>
            </w:pPr>
            <w:r w:rsidRPr="00B61E07">
              <w:rPr>
                <w:noProof/>
                <w:lang w:val="fr-FR" w:eastAsia="fr-FR"/>
              </w:rPr>
              <w:drawing>
                <wp:inline distT="0" distB="0" distL="0" distR="0" wp14:anchorId="5CEBD310" wp14:editId="625E7E80">
                  <wp:extent cx="5607050" cy="3157220"/>
                  <wp:effectExtent l="0" t="0" r="0" b="5080"/>
                  <wp:docPr id="248" name="Picture 248" descr="C:\msdokut\STANDARDIT\IHO\ENCWG\Drafting 4.0.2 after Mar2016\New picture originals 23mar2016\3.3.2a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Drafting 4.0.2 after Mar2016\New picture originals 23mar2016\3.3.2a picture 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7050" cy="3157220"/>
                          </a:xfrm>
                          <a:prstGeom prst="rect">
                            <a:avLst/>
                          </a:prstGeom>
                          <a:noFill/>
                          <a:ln>
                            <a:noFill/>
                          </a:ln>
                        </pic:spPr>
                      </pic:pic>
                    </a:graphicData>
                  </a:graphic>
                </wp:inline>
              </w:drawing>
            </w:r>
          </w:p>
        </w:tc>
      </w:tr>
    </w:tbl>
    <w:p w14:paraId="7B38884F" w14:textId="77777777" w:rsidR="00DD0D96" w:rsidRDefault="00DD0D96" w:rsidP="000A408F"/>
    <w:p w14:paraId="42D23383" w14:textId="77777777" w:rsidR="007769DC" w:rsidRDefault="007769DC" w:rsidP="000A408F"/>
    <w:p w14:paraId="150F0953" w14:textId="77777777" w:rsidR="007769DC" w:rsidRDefault="007769DC" w:rsidP="000A408F"/>
    <w:p w14:paraId="7CE57BBB" w14:textId="77777777" w:rsidR="007769DC" w:rsidRDefault="007769DC" w:rsidP="000A408F"/>
    <w:p w14:paraId="0AC8B930" w14:textId="77777777" w:rsidR="007769DC" w:rsidRDefault="007769DC" w:rsidP="000A408F"/>
    <w:p w14:paraId="51750A7A" w14:textId="77777777" w:rsidR="007769DC" w:rsidRDefault="007769DC" w:rsidP="000A408F"/>
    <w:p w14:paraId="121FD253" w14:textId="77777777" w:rsidR="007769DC" w:rsidRDefault="007769DC" w:rsidP="000A408F"/>
    <w:p w14:paraId="69D4721F" w14:textId="77777777" w:rsidR="007769DC" w:rsidRDefault="007769DC" w:rsidP="000A408F"/>
    <w:p w14:paraId="162B0367" w14:textId="77777777" w:rsidR="007769DC" w:rsidRDefault="007769DC" w:rsidP="000A408F"/>
    <w:p w14:paraId="0B2E4EBA" w14:textId="77777777" w:rsidR="007769DC" w:rsidRDefault="007769DC" w:rsidP="000A408F"/>
    <w:p w14:paraId="0A8EF3EA" w14:textId="77777777" w:rsidR="007769DC" w:rsidRDefault="007769DC" w:rsidP="000A408F"/>
    <w:p w14:paraId="29301048" w14:textId="77777777" w:rsidR="007769DC" w:rsidRDefault="007769DC" w:rsidP="000A408F"/>
    <w:p w14:paraId="33ED5D71" w14:textId="77777777" w:rsidR="007769DC" w:rsidRDefault="007769DC"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D0D96" w14:paraId="4774F13D" w14:textId="77777777" w:rsidTr="005C7F62">
        <w:trPr>
          <w:trHeight w:val="454"/>
          <w:tblHeader/>
        </w:trPr>
        <w:tc>
          <w:tcPr>
            <w:tcW w:w="2381" w:type="dxa"/>
            <w:shd w:val="clear" w:color="auto" w:fill="CCFFCC"/>
            <w:vAlign w:val="center"/>
          </w:tcPr>
          <w:p w14:paraId="3426963D" w14:textId="77777777" w:rsidR="00DD0D96" w:rsidRPr="004065B1" w:rsidRDefault="00DD0D96" w:rsidP="00306992">
            <w:r w:rsidRPr="000A066E">
              <w:rPr>
                <w:b/>
              </w:rPr>
              <w:lastRenderedPageBreak/>
              <w:t>Test Reference</w:t>
            </w:r>
          </w:p>
        </w:tc>
        <w:tc>
          <w:tcPr>
            <w:tcW w:w="2381" w:type="dxa"/>
            <w:shd w:val="clear" w:color="auto" w:fill="CCFFCC"/>
            <w:vAlign w:val="center"/>
          </w:tcPr>
          <w:p w14:paraId="475E6200" w14:textId="77777777" w:rsidR="00DD0D96" w:rsidRPr="004065B1" w:rsidRDefault="00DD0D96" w:rsidP="00306992">
            <w:r>
              <w:t>3.3.2 b)</w:t>
            </w:r>
          </w:p>
        </w:tc>
        <w:tc>
          <w:tcPr>
            <w:tcW w:w="2382" w:type="dxa"/>
            <w:shd w:val="clear" w:color="auto" w:fill="CCFFCC"/>
            <w:vAlign w:val="center"/>
          </w:tcPr>
          <w:p w14:paraId="0AE26A8D" w14:textId="77777777" w:rsidR="00DD0D96" w:rsidRPr="004065B1" w:rsidRDefault="00DD0D96" w:rsidP="00306992">
            <w:r w:rsidRPr="000A066E">
              <w:rPr>
                <w:b/>
              </w:rPr>
              <w:t>IHO Reference</w:t>
            </w:r>
          </w:p>
        </w:tc>
        <w:tc>
          <w:tcPr>
            <w:tcW w:w="2382" w:type="dxa"/>
            <w:shd w:val="clear" w:color="auto" w:fill="CCFFCC"/>
            <w:vAlign w:val="center"/>
          </w:tcPr>
          <w:p w14:paraId="2B1E60D1" w14:textId="77777777" w:rsidR="00DD0D96" w:rsidRPr="004065B1" w:rsidRDefault="00DD0D96" w:rsidP="00306992">
            <w:r w:rsidRPr="007E4B5C">
              <w:t>S-52 App B-F</w:t>
            </w:r>
          </w:p>
        </w:tc>
      </w:tr>
      <w:tr w:rsidR="00DD0D96" w14:paraId="78481077" w14:textId="77777777" w:rsidTr="005C7F62">
        <w:trPr>
          <w:tblHeader/>
        </w:trPr>
        <w:tc>
          <w:tcPr>
            <w:tcW w:w="9526" w:type="dxa"/>
            <w:gridSpan w:val="4"/>
            <w:shd w:val="clear" w:color="auto" w:fill="CCFFCC"/>
            <w:vAlign w:val="center"/>
          </w:tcPr>
          <w:p w14:paraId="6C579DA7" w14:textId="77777777" w:rsidR="00DD0D96" w:rsidRDefault="00DD0D96" w:rsidP="00306992">
            <w:r w:rsidRPr="000A066E">
              <w:rPr>
                <w:b/>
              </w:rPr>
              <w:t>Test description</w:t>
            </w:r>
          </w:p>
        </w:tc>
      </w:tr>
      <w:tr w:rsidR="00DD0D96" w14:paraId="1EB7D509" w14:textId="77777777" w:rsidTr="005C7F62">
        <w:trPr>
          <w:tblHeader/>
        </w:trPr>
        <w:tc>
          <w:tcPr>
            <w:tcW w:w="9526" w:type="dxa"/>
            <w:gridSpan w:val="4"/>
            <w:vAlign w:val="center"/>
          </w:tcPr>
          <w:p w14:paraId="7FACAEB8" w14:textId="5693424B" w:rsidR="00DD0D96" w:rsidRPr="00E0664B" w:rsidRDefault="00DD0D96" w:rsidP="00F711B5">
            <w:pPr>
              <w:rPr>
                <w:i/>
              </w:rPr>
            </w:pPr>
            <w:r w:rsidRPr="00E0664B">
              <w:rPr>
                <w:i/>
              </w:rPr>
              <w:t xml:space="preserve">Display of objects with </w:t>
            </w:r>
            <w:r w:rsidR="004075AB">
              <w:rPr>
                <w:i/>
              </w:rPr>
              <w:t>symboliz</w:t>
            </w:r>
            <w:r w:rsidR="00F711B5">
              <w:rPr>
                <w:i/>
              </w:rPr>
              <w:t>ed</w:t>
            </w:r>
            <w:r w:rsidRPr="00E0664B">
              <w:rPr>
                <w:i/>
              </w:rPr>
              <w:t xml:space="preserve"> boundaries.</w:t>
            </w:r>
          </w:p>
        </w:tc>
      </w:tr>
      <w:tr w:rsidR="00DD0D96" w14:paraId="4B8851AC" w14:textId="77777777" w:rsidTr="005C7F62">
        <w:trPr>
          <w:tblHeader/>
        </w:trPr>
        <w:tc>
          <w:tcPr>
            <w:tcW w:w="9526" w:type="dxa"/>
            <w:gridSpan w:val="4"/>
            <w:shd w:val="clear" w:color="auto" w:fill="CCFFCC"/>
            <w:vAlign w:val="center"/>
          </w:tcPr>
          <w:p w14:paraId="0D748E6B" w14:textId="77777777" w:rsidR="00DD0D96" w:rsidRPr="004065B1" w:rsidRDefault="00DD0D96" w:rsidP="00306992">
            <w:r w:rsidRPr="000A066E">
              <w:rPr>
                <w:b/>
              </w:rPr>
              <w:t>Setup</w:t>
            </w:r>
          </w:p>
        </w:tc>
      </w:tr>
      <w:tr w:rsidR="00DD0D96" w14:paraId="159630BD" w14:textId="77777777" w:rsidTr="005C7F62">
        <w:trPr>
          <w:tblHeader/>
        </w:trPr>
        <w:tc>
          <w:tcPr>
            <w:tcW w:w="9526" w:type="dxa"/>
            <w:gridSpan w:val="4"/>
            <w:vAlign w:val="center"/>
          </w:tcPr>
          <w:p w14:paraId="47B2132B" w14:textId="6A631295" w:rsidR="00DD0D96" w:rsidRPr="00E0664B" w:rsidRDefault="00DD0D96" w:rsidP="004075AB">
            <w:pPr>
              <w:rPr>
                <w:i/>
              </w:rPr>
            </w:pPr>
            <w:r w:rsidRPr="00E0664B">
              <w:rPr>
                <w:i/>
              </w:rPr>
              <w:t>As for test 3.3.2 a) and Select Symboli</w:t>
            </w:r>
            <w:r w:rsidR="004075AB">
              <w:rPr>
                <w:i/>
              </w:rPr>
              <w:t>z</w:t>
            </w:r>
            <w:r w:rsidRPr="00E0664B">
              <w:rPr>
                <w:i/>
              </w:rPr>
              <w:t>ed Boundaries</w:t>
            </w:r>
          </w:p>
        </w:tc>
      </w:tr>
      <w:tr w:rsidR="00DD0D96" w14:paraId="37B9C60A" w14:textId="77777777" w:rsidTr="005C7F62">
        <w:trPr>
          <w:tblHeader/>
        </w:trPr>
        <w:tc>
          <w:tcPr>
            <w:tcW w:w="9526" w:type="dxa"/>
            <w:gridSpan w:val="4"/>
            <w:shd w:val="clear" w:color="auto" w:fill="CCFFCC"/>
            <w:vAlign w:val="center"/>
          </w:tcPr>
          <w:p w14:paraId="3DD88D84" w14:textId="77777777" w:rsidR="00DD0D96" w:rsidRPr="004065B1" w:rsidRDefault="00DD0D96" w:rsidP="00306992">
            <w:r w:rsidRPr="000A066E">
              <w:rPr>
                <w:b/>
              </w:rPr>
              <w:t>Action</w:t>
            </w:r>
          </w:p>
        </w:tc>
      </w:tr>
      <w:tr w:rsidR="00DD0D96" w14:paraId="5B6C31DA" w14:textId="77777777" w:rsidTr="005C7F62">
        <w:trPr>
          <w:tblHeader/>
        </w:trPr>
        <w:tc>
          <w:tcPr>
            <w:tcW w:w="9526" w:type="dxa"/>
            <w:gridSpan w:val="4"/>
            <w:vAlign w:val="center"/>
          </w:tcPr>
          <w:p w14:paraId="6CEF333D" w14:textId="77777777" w:rsidR="00DD0D96" w:rsidRPr="008E2521" w:rsidRDefault="00DD0D96" w:rsidP="00306992">
            <w:pPr>
              <w:rPr>
                <w:i/>
              </w:rPr>
            </w:pPr>
            <w:r w:rsidRPr="008E2521">
              <w:rPr>
                <w:i/>
              </w:rPr>
              <w:t>Zoom into 1:5 000 and View the objects at position</w:t>
            </w:r>
          </w:p>
          <w:p w14:paraId="2F8DA18C" w14:textId="77777777" w:rsidR="00DD0D96" w:rsidRPr="008E2521" w:rsidRDefault="00DD0D96" w:rsidP="00306992">
            <w:pPr>
              <w:rPr>
                <w:i/>
              </w:rPr>
            </w:pPr>
            <w:r w:rsidRPr="008E2521">
              <w:rPr>
                <w:i/>
              </w:rPr>
              <w:t>1) 32°36.900’S   61°20.840’E</w:t>
            </w:r>
          </w:p>
          <w:p w14:paraId="677B5166" w14:textId="77777777" w:rsidR="00DD0D96" w:rsidRPr="008E2521" w:rsidRDefault="00DD0D96" w:rsidP="00306992">
            <w:pPr>
              <w:rPr>
                <w:i/>
              </w:rPr>
            </w:pPr>
            <w:r w:rsidRPr="008E2521">
              <w:rPr>
                <w:i/>
              </w:rPr>
              <w:t>2) 32°36.900’S   61°21.400’E</w:t>
            </w:r>
          </w:p>
          <w:p w14:paraId="00EE9238" w14:textId="77777777" w:rsidR="00DD0D96" w:rsidRPr="008E2521" w:rsidRDefault="00DD0D96" w:rsidP="00306992">
            <w:pPr>
              <w:rPr>
                <w:i/>
              </w:rPr>
            </w:pPr>
            <w:r w:rsidRPr="008E2521">
              <w:rPr>
                <w:i/>
              </w:rPr>
              <w:t>3) 32°36.900’S   61°21.950’E</w:t>
            </w:r>
          </w:p>
        </w:tc>
      </w:tr>
    </w:tbl>
    <w:p w14:paraId="60C16B49" w14:textId="77777777" w:rsidR="00DD0D96" w:rsidRDefault="00DD0D96"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14:paraId="154ECC4F" w14:textId="77777777" w:rsidTr="00420885">
        <w:trPr>
          <w:tblHeader/>
        </w:trPr>
        <w:tc>
          <w:tcPr>
            <w:tcW w:w="9526" w:type="dxa"/>
            <w:tcBorders>
              <w:bottom w:val="single" w:sz="4" w:space="0" w:color="auto"/>
            </w:tcBorders>
            <w:shd w:val="clear" w:color="auto" w:fill="CCFFCC"/>
            <w:vAlign w:val="center"/>
          </w:tcPr>
          <w:p w14:paraId="773DB4D2" w14:textId="77777777" w:rsidR="007E4B5C" w:rsidRPr="004065B1" w:rsidRDefault="007E4B5C" w:rsidP="00306992">
            <w:r w:rsidRPr="000A066E">
              <w:rPr>
                <w:b/>
              </w:rPr>
              <w:t>Results</w:t>
            </w:r>
          </w:p>
        </w:tc>
      </w:tr>
      <w:tr w:rsidR="007E4B5C" w:rsidRPr="008E2521" w14:paraId="4AC39C10" w14:textId="77777777" w:rsidTr="00420885">
        <w:trPr>
          <w:tblHeader/>
        </w:trPr>
        <w:tc>
          <w:tcPr>
            <w:tcW w:w="9526" w:type="dxa"/>
            <w:tcBorders>
              <w:bottom w:val="nil"/>
            </w:tcBorders>
            <w:vAlign w:val="center"/>
          </w:tcPr>
          <w:p w14:paraId="0B00BB75" w14:textId="77777777" w:rsidR="007E4B5C" w:rsidRPr="008E2521" w:rsidRDefault="007E4B5C" w:rsidP="00306992">
            <w:pPr>
              <w:jc w:val="left"/>
              <w:rPr>
                <w:i/>
              </w:rPr>
            </w:pPr>
            <w:r w:rsidRPr="008E2521">
              <w:rPr>
                <w:i/>
              </w:rPr>
              <w:t>Confirm that the objects display as follows:</w:t>
            </w:r>
          </w:p>
          <w:p w14:paraId="3624394B" w14:textId="77777777" w:rsidR="007E4B5C" w:rsidRPr="008E2521" w:rsidRDefault="007E4B5C" w:rsidP="00306992">
            <w:pPr>
              <w:jc w:val="left"/>
              <w:rPr>
                <w:i/>
              </w:rPr>
            </w:pPr>
          </w:p>
          <w:p w14:paraId="26B6B828" w14:textId="77777777" w:rsidR="007E4B5C" w:rsidRPr="008E2521" w:rsidRDefault="007E4B5C" w:rsidP="00306992">
            <w:pPr>
              <w:jc w:val="left"/>
              <w:rPr>
                <w:i/>
              </w:rPr>
            </w:pPr>
            <w:r w:rsidRPr="008E2521">
              <w:rPr>
                <w:i/>
              </w:rPr>
              <w:t>1) at position 32°36.900’S   61°20.840’E:</w:t>
            </w:r>
          </w:p>
        </w:tc>
      </w:tr>
      <w:tr w:rsidR="007E4B5C" w:rsidRPr="008E2521" w14:paraId="38071218" w14:textId="77777777" w:rsidTr="00420885">
        <w:trPr>
          <w:tblHeader/>
        </w:trPr>
        <w:tc>
          <w:tcPr>
            <w:tcW w:w="9526" w:type="dxa"/>
            <w:tcBorders>
              <w:top w:val="nil"/>
              <w:bottom w:val="nil"/>
            </w:tcBorders>
            <w:vAlign w:val="center"/>
          </w:tcPr>
          <w:p w14:paraId="4D47013B" w14:textId="77777777" w:rsidR="007E4B5C" w:rsidRPr="008E2521" w:rsidRDefault="0018522C" w:rsidP="00306992">
            <w:pPr>
              <w:jc w:val="center"/>
              <w:rPr>
                <w:i/>
              </w:rPr>
            </w:pPr>
            <w:r w:rsidRPr="008E2521">
              <w:rPr>
                <w:i/>
                <w:noProof/>
                <w:lang w:val="fr-FR" w:eastAsia="fr-FR"/>
              </w:rPr>
              <w:drawing>
                <wp:inline distT="0" distB="0" distL="0" distR="0" wp14:anchorId="453D1661" wp14:editId="53904E58">
                  <wp:extent cx="4933950" cy="2171700"/>
                  <wp:effectExtent l="0" t="0" r="0"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950" cy="2171700"/>
                          </a:xfrm>
                          <a:prstGeom prst="rect">
                            <a:avLst/>
                          </a:prstGeom>
                          <a:noFill/>
                          <a:ln>
                            <a:noFill/>
                          </a:ln>
                        </pic:spPr>
                      </pic:pic>
                    </a:graphicData>
                  </a:graphic>
                </wp:inline>
              </w:drawing>
            </w:r>
          </w:p>
        </w:tc>
      </w:tr>
      <w:tr w:rsidR="007E4B5C" w:rsidRPr="008E2521" w14:paraId="255D2D50" w14:textId="77777777" w:rsidTr="00420885">
        <w:trPr>
          <w:tblHeader/>
        </w:trPr>
        <w:tc>
          <w:tcPr>
            <w:tcW w:w="9526" w:type="dxa"/>
            <w:tcBorders>
              <w:top w:val="nil"/>
              <w:left w:val="single" w:sz="4" w:space="0" w:color="auto"/>
              <w:bottom w:val="nil"/>
              <w:right w:val="single" w:sz="4" w:space="0" w:color="auto"/>
            </w:tcBorders>
            <w:vAlign w:val="center"/>
          </w:tcPr>
          <w:p w14:paraId="024DFE83" w14:textId="77777777" w:rsidR="00420885" w:rsidRPr="008E2521" w:rsidRDefault="00420885" w:rsidP="00306992">
            <w:pPr>
              <w:jc w:val="left"/>
              <w:rPr>
                <w:i/>
              </w:rPr>
            </w:pPr>
          </w:p>
          <w:p w14:paraId="05298843" w14:textId="77777777" w:rsidR="007E4B5C" w:rsidRPr="008E2521" w:rsidRDefault="007E4B5C" w:rsidP="00306992">
            <w:pPr>
              <w:jc w:val="left"/>
              <w:rPr>
                <w:i/>
              </w:rPr>
            </w:pPr>
            <w:r w:rsidRPr="008E2521">
              <w:rPr>
                <w:i/>
              </w:rPr>
              <w:t>2) at position 32°36.900’S   61°21.400’E:</w:t>
            </w:r>
          </w:p>
        </w:tc>
      </w:tr>
      <w:tr w:rsidR="007E4B5C" w:rsidRPr="008E2521" w14:paraId="53C5045C" w14:textId="77777777" w:rsidTr="00420885">
        <w:trPr>
          <w:tblHeader/>
        </w:trPr>
        <w:tc>
          <w:tcPr>
            <w:tcW w:w="9526" w:type="dxa"/>
            <w:tcBorders>
              <w:top w:val="nil"/>
              <w:left w:val="single" w:sz="4" w:space="0" w:color="auto"/>
              <w:bottom w:val="nil"/>
              <w:right w:val="single" w:sz="4" w:space="0" w:color="auto"/>
            </w:tcBorders>
            <w:vAlign w:val="center"/>
          </w:tcPr>
          <w:p w14:paraId="02A01EAA" w14:textId="77777777" w:rsidR="007E4B5C" w:rsidRPr="008E2521" w:rsidRDefault="0018522C" w:rsidP="00306992">
            <w:pPr>
              <w:jc w:val="center"/>
              <w:rPr>
                <w:i/>
              </w:rPr>
            </w:pPr>
            <w:r w:rsidRPr="008E2521">
              <w:rPr>
                <w:i/>
                <w:noProof/>
                <w:lang w:val="fr-FR" w:eastAsia="fr-FR"/>
              </w:rPr>
              <w:drawing>
                <wp:inline distT="0" distB="0" distL="0" distR="0" wp14:anchorId="621A6E44" wp14:editId="2B0520EA">
                  <wp:extent cx="4933950" cy="2924175"/>
                  <wp:effectExtent l="0" t="0" r="0" b="9525"/>
                  <wp:docPr id="68" name="Picture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tc>
      </w:tr>
    </w:tbl>
    <w:p w14:paraId="48452024" w14:textId="77777777" w:rsidR="007769DC" w:rsidRPr="008E2521" w:rsidRDefault="007769DC">
      <w:pPr>
        <w:rPr>
          <w:i/>
        </w:rPr>
      </w:pPr>
      <w:r w:rsidRPr="008E2521">
        <w:rPr>
          <w:i/>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rsidRPr="008E2521" w14:paraId="580CEF6C" w14:textId="77777777" w:rsidTr="00420885">
        <w:trPr>
          <w:tblHeader/>
        </w:trPr>
        <w:tc>
          <w:tcPr>
            <w:tcW w:w="9526" w:type="dxa"/>
            <w:tcBorders>
              <w:top w:val="nil"/>
              <w:left w:val="single" w:sz="4" w:space="0" w:color="auto"/>
              <w:bottom w:val="nil"/>
              <w:right w:val="single" w:sz="4" w:space="0" w:color="auto"/>
            </w:tcBorders>
            <w:vAlign w:val="center"/>
          </w:tcPr>
          <w:p w14:paraId="1EEEEEA8" w14:textId="77777777" w:rsidR="00420885" w:rsidRPr="008E2521" w:rsidRDefault="00420885" w:rsidP="00306992">
            <w:pPr>
              <w:jc w:val="left"/>
              <w:rPr>
                <w:i/>
              </w:rPr>
            </w:pPr>
          </w:p>
          <w:p w14:paraId="4F4653E2" w14:textId="77777777" w:rsidR="007E4B5C" w:rsidRPr="008E2521" w:rsidRDefault="007E4B5C" w:rsidP="00306992">
            <w:pPr>
              <w:jc w:val="left"/>
              <w:rPr>
                <w:i/>
              </w:rPr>
            </w:pPr>
            <w:r w:rsidRPr="008E2521">
              <w:rPr>
                <w:i/>
              </w:rPr>
              <w:t>3) at position 32°36.900’S   61°21.950’E:</w:t>
            </w:r>
          </w:p>
        </w:tc>
      </w:tr>
      <w:tr w:rsidR="007E4B5C" w14:paraId="47D9850B"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0349F8C6" w14:textId="2A57ED9A" w:rsidR="007E4B5C" w:rsidRPr="0015247B" w:rsidRDefault="00F24525" w:rsidP="00306992">
            <w:pPr>
              <w:jc w:val="center"/>
            </w:pPr>
            <w:r w:rsidRPr="00F24525">
              <w:rPr>
                <w:noProof/>
                <w:lang w:val="fr-FR" w:eastAsia="fr-FR"/>
              </w:rPr>
              <w:drawing>
                <wp:inline distT="0" distB="0" distL="0" distR="0" wp14:anchorId="2D532FDF" wp14:editId="03568C7B">
                  <wp:extent cx="5563870" cy="3157220"/>
                  <wp:effectExtent l="0" t="0" r="0" b="5080"/>
                  <wp:docPr id="249" name="Picture 249" descr="C:\msdokut\STANDARDIT\IHO\ENCWG\Drafting 4.0.2 after Mar2016\New picture originals 23mar2016\3.3.2b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Drafting 4.0.2 after Mar2016\New picture originals 23mar2016\3.3.2b picture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3870" cy="3157220"/>
                          </a:xfrm>
                          <a:prstGeom prst="rect">
                            <a:avLst/>
                          </a:prstGeom>
                          <a:noFill/>
                          <a:ln>
                            <a:noFill/>
                          </a:ln>
                        </pic:spPr>
                      </pic:pic>
                    </a:graphicData>
                  </a:graphic>
                </wp:inline>
              </w:drawing>
            </w:r>
          </w:p>
        </w:tc>
      </w:tr>
    </w:tbl>
    <w:p w14:paraId="7ED1CAEA" w14:textId="77777777" w:rsidR="007E4B5C" w:rsidRDefault="007E4B5C" w:rsidP="007E4B5C"/>
    <w:p w14:paraId="516274A2" w14:textId="77777777" w:rsidR="000A408F" w:rsidRDefault="000A408F" w:rsidP="00E30B8F">
      <w:pPr>
        <w:pStyle w:val="Heading3"/>
      </w:pPr>
      <w:r w:rsidRPr="000A408F">
        <w:t>Date Dependent Display and Functionality</w:t>
      </w:r>
    </w:p>
    <w:p w14:paraId="49214DFB" w14:textId="77777777" w:rsidR="000A408F" w:rsidRPr="000A408F" w:rsidRDefault="000A408F" w:rsidP="001D52EE">
      <w:pPr>
        <w:pStyle w:val="Heading4"/>
      </w:pPr>
      <w:r>
        <w:t>3.3.3.1 DATSTA/DATEND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3270F145" w14:textId="77777777" w:rsidTr="005C7F62">
        <w:trPr>
          <w:trHeight w:val="454"/>
          <w:tblHeader/>
        </w:trPr>
        <w:tc>
          <w:tcPr>
            <w:tcW w:w="2381" w:type="dxa"/>
            <w:shd w:val="clear" w:color="auto" w:fill="CCFFCC"/>
            <w:vAlign w:val="center"/>
          </w:tcPr>
          <w:p w14:paraId="1DB97BF0" w14:textId="77777777" w:rsidR="000A408F" w:rsidRPr="004065B1" w:rsidRDefault="000A408F" w:rsidP="00CB4150">
            <w:r w:rsidRPr="000A066E">
              <w:rPr>
                <w:b/>
              </w:rPr>
              <w:t>Test Reference</w:t>
            </w:r>
          </w:p>
        </w:tc>
        <w:tc>
          <w:tcPr>
            <w:tcW w:w="2381" w:type="dxa"/>
            <w:shd w:val="clear" w:color="auto" w:fill="CCFFCC"/>
            <w:vAlign w:val="center"/>
          </w:tcPr>
          <w:p w14:paraId="6FD47349" w14:textId="77777777" w:rsidR="000A408F" w:rsidRPr="004065B1" w:rsidRDefault="000A408F" w:rsidP="002F4C9E">
            <w:r>
              <w:t>3.</w:t>
            </w:r>
            <w:r w:rsidR="002F4C9E">
              <w:t>3.3.1 a)</w:t>
            </w:r>
          </w:p>
        </w:tc>
        <w:tc>
          <w:tcPr>
            <w:tcW w:w="2382" w:type="dxa"/>
            <w:shd w:val="clear" w:color="auto" w:fill="CCFFCC"/>
            <w:vAlign w:val="center"/>
          </w:tcPr>
          <w:p w14:paraId="4457B433" w14:textId="77777777" w:rsidR="000A408F" w:rsidRPr="004065B1" w:rsidRDefault="000A408F" w:rsidP="00CB4150">
            <w:r w:rsidRPr="000A066E">
              <w:rPr>
                <w:b/>
              </w:rPr>
              <w:t>IHO Reference</w:t>
            </w:r>
          </w:p>
        </w:tc>
        <w:tc>
          <w:tcPr>
            <w:tcW w:w="2382" w:type="dxa"/>
            <w:shd w:val="clear" w:color="auto" w:fill="CCFFCC"/>
            <w:vAlign w:val="center"/>
          </w:tcPr>
          <w:p w14:paraId="73A8EBF4" w14:textId="77777777" w:rsidR="000A408F" w:rsidRPr="004065B1" w:rsidRDefault="000A408F" w:rsidP="002F4C9E">
            <w:r w:rsidRPr="00A94802">
              <w:t>S-</w:t>
            </w:r>
            <w:r>
              <w:t xml:space="preserve">52 </w:t>
            </w:r>
            <w:r w:rsidR="002F4C9E">
              <w:t>10.4.1</w:t>
            </w:r>
          </w:p>
        </w:tc>
      </w:tr>
      <w:tr w:rsidR="000A408F" w14:paraId="2AFAF122" w14:textId="77777777" w:rsidTr="005C7F62">
        <w:trPr>
          <w:tblHeader/>
        </w:trPr>
        <w:tc>
          <w:tcPr>
            <w:tcW w:w="9526" w:type="dxa"/>
            <w:gridSpan w:val="4"/>
            <w:shd w:val="clear" w:color="auto" w:fill="CCFFCC"/>
            <w:vAlign w:val="center"/>
          </w:tcPr>
          <w:p w14:paraId="31E4A0D6" w14:textId="77777777" w:rsidR="000A408F" w:rsidRDefault="000A408F" w:rsidP="00CB4150">
            <w:r w:rsidRPr="000A066E">
              <w:rPr>
                <w:b/>
              </w:rPr>
              <w:t>Test description</w:t>
            </w:r>
          </w:p>
        </w:tc>
      </w:tr>
      <w:tr w:rsidR="000A408F" w14:paraId="6A90A275" w14:textId="77777777" w:rsidTr="005C7F62">
        <w:trPr>
          <w:tblHeader/>
        </w:trPr>
        <w:tc>
          <w:tcPr>
            <w:tcW w:w="9526" w:type="dxa"/>
            <w:gridSpan w:val="4"/>
            <w:vAlign w:val="center"/>
          </w:tcPr>
          <w:p w14:paraId="78017273" w14:textId="77777777" w:rsidR="000A408F" w:rsidRPr="008E2521" w:rsidRDefault="00124586" w:rsidP="00CB4150">
            <w:pPr>
              <w:rPr>
                <w:i/>
              </w:rPr>
            </w:pPr>
            <w:r w:rsidRPr="008E2521">
              <w:rPr>
                <w:i/>
              </w:rPr>
              <w:t>Display of date dependent objects, current date. (DATSTA and DATEND)</w:t>
            </w:r>
          </w:p>
        </w:tc>
      </w:tr>
      <w:tr w:rsidR="000A408F" w14:paraId="4A48BD16" w14:textId="77777777" w:rsidTr="005C7F62">
        <w:trPr>
          <w:tblHeader/>
        </w:trPr>
        <w:tc>
          <w:tcPr>
            <w:tcW w:w="9526" w:type="dxa"/>
            <w:gridSpan w:val="4"/>
            <w:shd w:val="clear" w:color="auto" w:fill="CCFFCC"/>
            <w:vAlign w:val="center"/>
          </w:tcPr>
          <w:p w14:paraId="49B545EF" w14:textId="77777777" w:rsidR="000A408F" w:rsidRPr="004065B1" w:rsidRDefault="000A408F" w:rsidP="00CB4150">
            <w:r w:rsidRPr="000A066E">
              <w:rPr>
                <w:b/>
              </w:rPr>
              <w:t>Setup</w:t>
            </w:r>
          </w:p>
        </w:tc>
      </w:tr>
      <w:tr w:rsidR="000A408F" w14:paraId="08C7D1B1" w14:textId="77777777" w:rsidTr="005C7F62">
        <w:trPr>
          <w:tblHeader/>
        </w:trPr>
        <w:tc>
          <w:tcPr>
            <w:tcW w:w="9526" w:type="dxa"/>
            <w:gridSpan w:val="4"/>
            <w:vAlign w:val="center"/>
          </w:tcPr>
          <w:p w14:paraId="638AD7F8" w14:textId="77777777" w:rsidR="00124586" w:rsidRPr="008E2521" w:rsidRDefault="00124586" w:rsidP="005C7F62">
            <w:pPr>
              <w:spacing w:line="240" w:lineRule="auto"/>
              <w:rPr>
                <w:i/>
              </w:rPr>
            </w:pPr>
            <w:r w:rsidRPr="008E2521">
              <w:rPr>
                <w:i/>
              </w:rPr>
              <w:t>Load the following cell 3.3 Settings\ENC_ROOT\GB4X0001.000 with the following settings:</w:t>
            </w:r>
          </w:p>
          <w:p w14:paraId="608C4345" w14:textId="79BF69FC" w:rsidR="00124586" w:rsidRPr="008E2521" w:rsidRDefault="00124586" w:rsidP="005C7F62">
            <w:pPr>
              <w:spacing w:line="240" w:lineRule="auto"/>
              <w:rPr>
                <w:i/>
              </w:rPr>
            </w:pPr>
            <w:r w:rsidRPr="008E2521">
              <w:rPr>
                <w:i/>
              </w:rPr>
              <w:t xml:space="preserve">Select </w:t>
            </w:r>
            <w:r w:rsidR="00DE09B9">
              <w:rPr>
                <w:i/>
              </w:rPr>
              <w:t>Display Category</w:t>
            </w:r>
            <w:r w:rsidRPr="008E2521">
              <w:rPr>
                <w:i/>
              </w:rPr>
              <w:t xml:space="preserve"> Other</w:t>
            </w:r>
          </w:p>
          <w:p w14:paraId="7FFDA9C5" w14:textId="77777777" w:rsidR="00124586" w:rsidRPr="008E2521" w:rsidRDefault="00124586" w:rsidP="005C7F62">
            <w:pPr>
              <w:spacing w:line="240" w:lineRule="auto"/>
              <w:rPr>
                <w:i/>
              </w:rPr>
            </w:pPr>
            <w:r w:rsidRPr="008E2521">
              <w:rPr>
                <w:i/>
              </w:rPr>
              <w:t>Select Symbolized Boundaries</w:t>
            </w:r>
          </w:p>
          <w:p w14:paraId="4166E680" w14:textId="77777777" w:rsidR="00124586" w:rsidRPr="008E2521" w:rsidRDefault="00124586" w:rsidP="005C7F62">
            <w:pPr>
              <w:spacing w:line="240" w:lineRule="auto"/>
              <w:rPr>
                <w:i/>
              </w:rPr>
            </w:pPr>
            <w:r w:rsidRPr="008E2521">
              <w:rPr>
                <w:i/>
              </w:rPr>
              <w:t>Select Paper chart symbols</w:t>
            </w:r>
          </w:p>
          <w:p w14:paraId="2DB7E8E7" w14:textId="45FE8C9D" w:rsidR="00124586" w:rsidRPr="008E2521" w:rsidRDefault="00124586" w:rsidP="005C7F62">
            <w:pPr>
              <w:spacing w:line="240" w:lineRule="auto"/>
              <w:rPr>
                <w:i/>
              </w:rPr>
            </w:pPr>
            <w:r w:rsidRPr="008E2521">
              <w:rPr>
                <w:i/>
              </w:rPr>
              <w:t xml:space="preserve">Safety Contour </w:t>
            </w:r>
            <w:r w:rsidR="00523203">
              <w:rPr>
                <w:i/>
              </w:rPr>
              <w:t>value to</w:t>
            </w:r>
            <w:r w:rsidR="00523203" w:rsidRPr="008E2521">
              <w:rPr>
                <w:i/>
              </w:rPr>
              <w:t xml:space="preserve"> </w:t>
            </w:r>
            <w:r w:rsidRPr="008E2521">
              <w:rPr>
                <w:i/>
              </w:rPr>
              <w:t>10 m</w:t>
            </w:r>
          </w:p>
          <w:p w14:paraId="036EC275" w14:textId="36A8EED8" w:rsidR="00124586" w:rsidRPr="008E2521" w:rsidRDefault="00124586" w:rsidP="005C7F62">
            <w:pPr>
              <w:spacing w:line="240" w:lineRule="auto"/>
              <w:rPr>
                <w:i/>
              </w:rPr>
            </w:pPr>
            <w:r w:rsidRPr="008E2521">
              <w:rPr>
                <w:i/>
              </w:rPr>
              <w:t xml:space="preserve">Safety Depth </w:t>
            </w:r>
            <w:r w:rsidR="00523203">
              <w:rPr>
                <w:i/>
              </w:rPr>
              <w:t>value to</w:t>
            </w:r>
            <w:r w:rsidR="00523203" w:rsidRPr="008E2521">
              <w:rPr>
                <w:i/>
              </w:rPr>
              <w:t xml:space="preserve"> </w:t>
            </w:r>
            <w:r w:rsidRPr="008E2521">
              <w:rPr>
                <w:i/>
              </w:rPr>
              <w:t xml:space="preserve">10 m </w:t>
            </w:r>
          </w:p>
          <w:p w14:paraId="4B26C27E" w14:textId="77777777" w:rsidR="00124586" w:rsidRPr="008E2521" w:rsidRDefault="00124586" w:rsidP="005C7F62">
            <w:pPr>
              <w:spacing w:line="240" w:lineRule="auto"/>
              <w:rPr>
                <w:i/>
              </w:rPr>
            </w:pPr>
            <w:r w:rsidRPr="008E2521">
              <w:rPr>
                <w:i/>
              </w:rPr>
              <w:t>Select Highlight date dependent</w:t>
            </w:r>
          </w:p>
          <w:p w14:paraId="29003A42" w14:textId="77777777" w:rsidR="000A408F" w:rsidRPr="008E2521" w:rsidRDefault="00124586" w:rsidP="005C7F62">
            <w:pPr>
              <w:spacing w:line="240" w:lineRule="auto"/>
              <w:rPr>
                <w:i/>
              </w:rPr>
            </w:pPr>
            <w:r w:rsidRPr="008E2521">
              <w:rPr>
                <w:i/>
              </w:rPr>
              <w:t>Ensure that the viewing date is set to the current date and time (any date after20131201).</w:t>
            </w:r>
          </w:p>
        </w:tc>
      </w:tr>
      <w:tr w:rsidR="000A408F" w14:paraId="25F35C3D" w14:textId="77777777" w:rsidTr="005C7F62">
        <w:trPr>
          <w:tblHeader/>
        </w:trPr>
        <w:tc>
          <w:tcPr>
            <w:tcW w:w="9526" w:type="dxa"/>
            <w:gridSpan w:val="4"/>
            <w:shd w:val="clear" w:color="auto" w:fill="CCFFCC"/>
            <w:vAlign w:val="center"/>
          </w:tcPr>
          <w:p w14:paraId="74C4335D" w14:textId="77777777" w:rsidR="000A408F" w:rsidRPr="004065B1" w:rsidRDefault="000A408F" w:rsidP="00CB4150">
            <w:r w:rsidRPr="000A066E">
              <w:rPr>
                <w:b/>
              </w:rPr>
              <w:t>Action</w:t>
            </w:r>
          </w:p>
        </w:tc>
      </w:tr>
      <w:tr w:rsidR="000A408F" w14:paraId="506CD74B" w14:textId="77777777" w:rsidTr="005C7F62">
        <w:trPr>
          <w:tblHeader/>
        </w:trPr>
        <w:tc>
          <w:tcPr>
            <w:tcW w:w="9526" w:type="dxa"/>
            <w:gridSpan w:val="4"/>
            <w:vAlign w:val="center"/>
          </w:tcPr>
          <w:p w14:paraId="042667E8" w14:textId="77777777" w:rsidR="000A408F" w:rsidRPr="008E2521" w:rsidRDefault="00124586" w:rsidP="00CB4150">
            <w:pPr>
              <w:rPr>
                <w:i/>
              </w:rPr>
            </w:pPr>
            <w:r w:rsidRPr="008E2521">
              <w:rPr>
                <w:i/>
              </w:rPr>
              <w:t>Centre the display on position 32°36.450’S  61°20.900’E and then zoom in to a scale of 1:20,000.</w:t>
            </w:r>
          </w:p>
        </w:tc>
      </w:tr>
      <w:tr w:rsidR="000A408F" w14:paraId="6F6487EC" w14:textId="77777777" w:rsidTr="005C7F62">
        <w:trPr>
          <w:tblHeader/>
        </w:trPr>
        <w:tc>
          <w:tcPr>
            <w:tcW w:w="9526" w:type="dxa"/>
            <w:gridSpan w:val="4"/>
            <w:tcBorders>
              <w:bottom w:val="single" w:sz="4" w:space="0" w:color="auto"/>
            </w:tcBorders>
            <w:shd w:val="clear" w:color="auto" w:fill="CCFFCC"/>
            <w:vAlign w:val="center"/>
          </w:tcPr>
          <w:p w14:paraId="7A8C31EF" w14:textId="77777777" w:rsidR="000A408F" w:rsidRPr="004065B1" w:rsidRDefault="000A408F" w:rsidP="00CB4150">
            <w:r w:rsidRPr="000A066E">
              <w:rPr>
                <w:b/>
              </w:rPr>
              <w:t>Results</w:t>
            </w:r>
          </w:p>
        </w:tc>
      </w:tr>
      <w:tr w:rsidR="000A408F" w14:paraId="0B94C5B4" w14:textId="77777777" w:rsidTr="005C7F62">
        <w:trPr>
          <w:tblHeader/>
        </w:trPr>
        <w:tc>
          <w:tcPr>
            <w:tcW w:w="9526" w:type="dxa"/>
            <w:gridSpan w:val="4"/>
            <w:tcBorders>
              <w:bottom w:val="nil"/>
            </w:tcBorders>
            <w:vAlign w:val="center"/>
          </w:tcPr>
          <w:p w14:paraId="7EBF4A5D" w14:textId="77777777" w:rsidR="000A408F" w:rsidRPr="008E2521" w:rsidRDefault="00124586" w:rsidP="00CB4150">
            <w:pPr>
              <w:jc w:val="left"/>
              <w:rPr>
                <w:i/>
              </w:rPr>
            </w:pPr>
            <w:r w:rsidRPr="008E2521">
              <w:rPr>
                <w:i/>
              </w:rPr>
              <w:t>Confirm that the object displays as in the image below:</w:t>
            </w:r>
          </w:p>
        </w:tc>
      </w:tr>
      <w:tr w:rsidR="00124586" w14:paraId="445F3F52" w14:textId="77777777" w:rsidTr="005C7F62">
        <w:trPr>
          <w:tblHeader/>
        </w:trPr>
        <w:tc>
          <w:tcPr>
            <w:tcW w:w="9526" w:type="dxa"/>
            <w:gridSpan w:val="4"/>
            <w:tcBorders>
              <w:top w:val="nil"/>
            </w:tcBorders>
            <w:vAlign w:val="center"/>
          </w:tcPr>
          <w:p w14:paraId="65713DDD" w14:textId="77777777" w:rsidR="00124586" w:rsidRPr="0015247B" w:rsidRDefault="0018522C" w:rsidP="00124586">
            <w:pPr>
              <w:jc w:val="center"/>
            </w:pPr>
            <w:r>
              <w:rPr>
                <w:noProof/>
                <w:lang w:val="fr-FR" w:eastAsia="fr-FR"/>
              </w:rPr>
              <w:drawing>
                <wp:inline distT="0" distB="0" distL="0" distR="0" wp14:anchorId="1D0B2DFD" wp14:editId="50EFFC74">
                  <wp:extent cx="2247900" cy="1181100"/>
                  <wp:effectExtent l="0" t="0" r="0" b="0"/>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47900" cy="1181100"/>
                          </a:xfrm>
                          <a:prstGeom prst="rect">
                            <a:avLst/>
                          </a:prstGeom>
                          <a:noFill/>
                          <a:ln>
                            <a:noFill/>
                          </a:ln>
                        </pic:spPr>
                      </pic:pic>
                    </a:graphicData>
                  </a:graphic>
                </wp:inline>
              </w:drawing>
            </w:r>
          </w:p>
        </w:tc>
      </w:tr>
    </w:tbl>
    <w:p w14:paraId="150D062E" w14:textId="77777777" w:rsidR="007769DC" w:rsidRDefault="007769DC" w:rsidP="000A408F"/>
    <w:p w14:paraId="2FB2E0F0" w14:textId="77777777" w:rsidR="007769DC" w:rsidRDefault="007769DC">
      <w:pPr>
        <w:widowControl/>
        <w:spacing w:line="240" w:lineRule="auto"/>
        <w:jc w:val="left"/>
      </w:pPr>
      <w:r>
        <w:br w:type="page"/>
      </w:r>
    </w:p>
    <w:p w14:paraId="7C6C22F0"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6C7FA7A" w14:textId="77777777" w:rsidTr="00306992">
        <w:trPr>
          <w:trHeight w:val="454"/>
          <w:tblHeader/>
        </w:trPr>
        <w:tc>
          <w:tcPr>
            <w:tcW w:w="2381" w:type="dxa"/>
            <w:shd w:val="clear" w:color="auto" w:fill="CCFFCC"/>
            <w:vAlign w:val="center"/>
          </w:tcPr>
          <w:p w14:paraId="5B854387" w14:textId="77777777" w:rsidR="00124586" w:rsidRPr="004065B1" w:rsidRDefault="00124586" w:rsidP="00306992">
            <w:r w:rsidRPr="000A066E">
              <w:rPr>
                <w:b/>
              </w:rPr>
              <w:t>Test Reference</w:t>
            </w:r>
          </w:p>
        </w:tc>
        <w:tc>
          <w:tcPr>
            <w:tcW w:w="2381" w:type="dxa"/>
            <w:shd w:val="clear" w:color="auto" w:fill="CCFFCC"/>
            <w:vAlign w:val="center"/>
          </w:tcPr>
          <w:p w14:paraId="227C7314" w14:textId="77777777" w:rsidR="00124586" w:rsidRPr="004065B1" w:rsidRDefault="00124586" w:rsidP="00306992">
            <w:r>
              <w:t>3.3.3.1 b)</w:t>
            </w:r>
          </w:p>
        </w:tc>
        <w:tc>
          <w:tcPr>
            <w:tcW w:w="2382" w:type="dxa"/>
            <w:shd w:val="clear" w:color="auto" w:fill="CCFFCC"/>
            <w:vAlign w:val="center"/>
          </w:tcPr>
          <w:p w14:paraId="1B57825C" w14:textId="77777777" w:rsidR="00124586" w:rsidRPr="004065B1" w:rsidRDefault="00124586" w:rsidP="00306992">
            <w:r w:rsidRPr="000A066E">
              <w:rPr>
                <w:b/>
              </w:rPr>
              <w:t>IHO Reference</w:t>
            </w:r>
          </w:p>
        </w:tc>
        <w:tc>
          <w:tcPr>
            <w:tcW w:w="2382" w:type="dxa"/>
            <w:shd w:val="clear" w:color="auto" w:fill="CCFFCC"/>
            <w:vAlign w:val="center"/>
          </w:tcPr>
          <w:p w14:paraId="0730D0D4" w14:textId="77777777" w:rsidR="00124586" w:rsidRPr="004065B1" w:rsidRDefault="00124586" w:rsidP="00306992">
            <w:r w:rsidRPr="00A94802">
              <w:t>S-</w:t>
            </w:r>
            <w:r>
              <w:t>52 10.4.1</w:t>
            </w:r>
          </w:p>
        </w:tc>
      </w:tr>
      <w:tr w:rsidR="00124586" w14:paraId="05BAE454" w14:textId="77777777" w:rsidTr="00306992">
        <w:trPr>
          <w:tblHeader/>
        </w:trPr>
        <w:tc>
          <w:tcPr>
            <w:tcW w:w="9526" w:type="dxa"/>
            <w:gridSpan w:val="4"/>
            <w:shd w:val="clear" w:color="auto" w:fill="CCFFCC"/>
            <w:vAlign w:val="center"/>
          </w:tcPr>
          <w:p w14:paraId="70E113A0" w14:textId="77777777" w:rsidR="00124586" w:rsidRDefault="00124586" w:rsidP="00306992">
            <w:r w:rsidRPr="000A066E">
              <w:rPr>
                <w:b/>
              </w:rPr>
              <w:t>Test description</w:t>
            </w:r>
          </w:p>
        </w:tc>
      </w:tr>
      <w:tr w:rsidR="00124586" w14:paraId="4A99E753" w14:textId="77777777" w:rsidTr="00306992">
        <w:trPr>
          <w:tblHeader/>
        </w:trPr>
        <w:tc>
          <w:tcPr>
            <w:tcW w:w="9526" w:type="dxa"/>
            <w:gridSpan w:val="4"/>
            <w:vAlign w:val="center"/>
          </w:tcPr>
          <w:p w14:paraId="6DD62016" w14:textId="77777777" w:rsidR="00124586" w:rsidRPr="008E2521" w:rsidRDefault="00124586" w:rsidP="00A33CF6">
            <w:pPr>
              <w:rPr>
                <w:i/>
              </w:rPr>
            </w:pPr>
            <w:r w:rsidRPr="008E2521">
              <w:rPr>
                <w:i/>
              </w:rPr>
              <w:t xml:space="preserve">Display of date dependent objects, </w:t>
            </w:r>
            <w:r w:rsidR="00A33CF6" w:rsidRPr="008E2521">
              <w:rPr>
                <w:i/>
              </w:rPr>
              <w:t>set</w:t>
            </w:r>
            <w:r w:rsidRPr="008E2521">
              <w:rPr>
                <w:i/>
              </w:rPr>
              <w:t xml:space="preserve"> date. (DATSTA and DATEND)</w:t>
            </w:r>
          </w:p>
        </w:tc>
      </w:tr>
      <w:tr w:rsidR="00124586" w14:paraId="3F82C6FB" w14:textId="77777777" w:rsidTr="00306992">
        <w:trPr>
          <w:tblHeader/>
        </w:trPr>
        <w:tc>
          <w:tcPr>
            <w:tcW w:w="9526" w:type="dxa"/>
            <w:gridSpan w:val="4"/>
            <w:shd w:val="clear" w:color="auto" w:fill="CCFFCC"/>
            <w:vAlign w:val="center"/>
          </w:tcPr>
          <w:p w14:paraId="0D4C3465" w14:textId="77777777" w:rsidR="00124586" w:rsidRPr="004065B1" w:rsidRDefault="00124586" w:rsidP="00306992">
            <w:r w:rsidRPr="000A066E">
              <w:rPr>
                <w:b/>
              </w:rPr>
              <w:t>Setup</w:t>
            </w:r>
          </w:p>
        </w:tc>
      </w:tr>
      <w:tr w:rsidR="00124586" w14:paraId="634574E6" w14:textId="77777777" w:rsidTr="00306992">
        <w:trPr>
          <w:tblHeader/>
        </w:trPr>
        <w:tc>
          <w:tcPr>
            <w:tcW w:w="9526" w:type="dxa"/>
            <w:gridSpan w:val="4"/>
            <w:vAlign w:val="center"/>
          </w:tcPr>
          <w:p w14:paraId="17185F2E" w14:textId="77777777" w:rsidR="00124586" w:rsidRPr="008E2521" w:rsidRDefault="00124586" w:rsidP="00124586">
            <w:pPr>
              <w:rPr>
                <w:i/>
              </w:rPr>
            </w:pPr>
            <w:r w:rsidRPr="008E2521">
              <w:rPr>
                <w:i/>
              </w:rPr>
              <w:t>As for test 3.3.3.1 a)</w:t>
            </w:r>
          </w:p>
          <w:p w14:paraId="1D0832F1" w14:textId="77777777" w:rsidR="00124586" w:rsidRPr="008E2521" w:rsidRDefault="00124586" w:rsidP="00124586">
            <w:pPr>
              <w:rPr>
                <w:i/>
              </w:rPr>
            </w:pPr>
            <w:r w:rsidRPr="008E2521">
              <w:rPr>
                <w:i/>
              </w:rPr>
              <w:t>Select Highlight date dependent</w:t>
            </w:r>
          </w:p>
          <w:p w14:paraId="5E97091D" w14:textId="77777777" w:rsidR="00124586" w:rsidRPr="008E2521" w:rsidRDefault="00124586" w:rsidP="00124586">
            <w:pPr>
              <w:rPr>
                <w:i/>
              </w:rPr>
            </w:pPr>
            <w:r w:rsidRPr="008E2521">
              <w:rPr>
                <w:i/>
              </w:rPr>
              <w:t>Ensure that the viewing date is set to 18.02.2012</w:t>
            </w:r>
          </w:p>
        </w:tc>
      </w:tr>
      <w:tr w:rsidR="00124586" w14:paraId="4A0D80DB" w14:textId="77777777" w:rsidTr="00306992">
        <w:trPr>
          <w:tblHeader/>
        </w:trPr>
        <w:tc>
          <w:tcPr>
            <w:tcW w:w="9526" w:type="dxa"/>
            <w:gridSpan w:val="4"/>
            <w:shd w:val="clear" w:color="auto" w:fill="CCFFCC"/>
            <w:vAlign w:val="center"/>
          </w:tcPr>
          <w:p w14:paraId="7AA293D0" w14:textId="77777777" w:rsidR="00124586" w:rsidRPr="004065B1" w:rsidRDefault="00124586" w:rsidP="00306992">
            <w:r w:rsidRPr="000A066E">
              <w:rPr>
                <w:b/>
              </w:rPr>
              <w:t>Action</w:t>
            </w:r>
          </w:p>
        </w:tc>
      </w:tr>
      <w:tr w:rsidR="00124586" w14:paraId="6056A0E5" w14:textId="77777777" w:rsidTr="00306992">
        <w:trPr>
          <w:tblHeader/>
        </w:trPr>
        <w:tc>
          <w:tcPr>
            <w:tcW w:w="9526" w:type="dxa"/>
            <w:gridSpan w:val="4"/>
            <w:vAlign w:val="center"/>
          </w:tcPr>
          <w:p w14:paraId="031539CA" w14:textId="77777777" w:rsidR="00124586" w:rsidRPr="0015247B" w:rsidRDefault="00124586" w:rsidP="00306992">
            <w:r w:rsidRPr="00124586">
              <w:t>As for test 3.3.3.1 a)</w:t>
            </w:r>
          </w:p>
        </w:tc>
      </w:tr>
      <w:tr w:rsidR="00124586" w14:paraId="75CD0286" w14:textId="77777777" w:rsidTr="00420885">
        <w:trPr>
          <w:tblHeader/>
        </w:trPr>
        <w:tc>
          <w:tcPr>
            <w:tcW w:w="9526" w:type="dxa"/>
            <w:gridSpan w:val="4"/>
            <w:tcBorders>
              <w:bottom w:val="single" w:sz="4" w:space="0" w:color="auto"/>
            </w:tcBorders>
            <w:shd w:val="clear" w:color="auto" w:fill="CCFFCC"/>
            <w:vAlign w:val="center"/>
          </w:tcPr>
          <w:p w14:paraId="766758F7" w14:textId="77777777" w:rsidR="00124586" w:rsidRPr="004065B1" w:rsidRDefault="00124586" w:rsidP="00306992">
            <w:r w:rsidRPr="000A066E">
              <w:rPr>
                <w:b/>
              </w:rPr>
              <w:t>Results</w:t>
            </w:r>
          </w:p>
        </w:tc>
      </w:tr>
      <w:tr w:rsidR="00124586" w14:paraId="344E14DA" w14:textId="77777777" w:rsidTr="00420885">
        <w:trPr>
          <w:tblHeader/>
        </w:trPr>
        <w:tc>
          <w:tcPr>
            <w:tcW w:w="9526" w:type="dxa"/>
            <w:gridSpan w:val="4"/>
            <w:tcBorders>
              <w:bottom w:val="nil"/>
            </w:tcBorders>
            <w:vAlign w:val="center"/>
          </w:tcPr>
          <w:p w14:paraId="54E6C630"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5C47E862" w14:textId="77777777" w:rsidTr="00420885">
        <w:trPr>
          <w:tblHeader/>
        </w:trPr>
        <w:tc>
          <w:tcPr>
            <w:tcW w:w="9526" w:type="dxa"/>
            <w:gridSpan w:val="4"/>
            <w:tcBorders>
              <w:top w:val="nil"/>
              <w:bottom w:val="nil"/>
            </w:tcBorders>
            <w:vAlign w:val="center"/>
          </w:tcPr>
          <w:p w14:paraId="3282BAE0" w14:textId="77777777" w:rsidR="00124586" w:rsidRPr="0015247B" w:rsidRDefault="0018522C" w:rsidP="00306992">
            <w:pPr>
              <w:jc w:val="center"/>
            </w:pPr>
            <w:r>
              <w:rPr>
                <w:noProof/>
                <w:lang w:val="fr-FR" w:eastAsia="fr-FR"/>
              </w:rPr>
              <w:drawing>
                <wp:inline distT="0" distB="0" distL="0" distR="0" wp14:anchorId="21B4DB2A" wp14:editId="324898C0">
                  <wp:extent cx="2219325" cy="1162050"/>
                  <wp:effectExtent l="0" t="0" r="9525" b="0"/>
                  <wp:docPr id="71" name="Picture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19325" cy="1162050"/>
                          </a:xfrm>
                          <a:prstGeom prst="rect">
                            <a:avLst/>
                          </a:prstGeom>
                          <a:noFill/>
                          <a:ln>
                            <a:noFill/>
                          </a:ln>
                        </pic:spPr>
                      </pic:pic>
                    </a:graphicData>
                  </a:graphic>
                </wp:inline>
              </w:drawing>
            </w:r>
          </w:p>
        </w:tc>
      </w:tr>
      <w:tr w:rsidR="00124586" w14:paraId="2EDDFA74" w14:textId="77777777" w:rsidTr="00420885">
        <w:trPr>
          <w:tblHeader/>
        </w:trPr>
        <w:tc>
          <w:tcPr>
            <w:tcW w:w="9526" w:type="dxa"/>
            <w:gridSpan w:val="4"/>
            <w:tcBorders>
              <w:top w:val="nil"/>
            </w:tcBorders>
            <w:vAlign w:val="center"/>
          </w:tcPr>
          <w:p w14:paraId="4DAADC9B" w14:textId="77777777" w:rsidR="00124586" w:rsidRPr="008E2521" w:rsidRDefault="00124586" w:rsidP="00124586">
            <w:pPr>
              <w:jc w:val="left"/>
              <w:rPr>
                <w:i/>
              </w:rPr>
            </w:pPr>
            <w:r w:rsidRPr="008E2521">
              <w:rPr>
                <w:i/>
              </w:rPr>
              <w:t>Note: A permanent indication that the date has been adjusted should be shown as specified in S-52 10.4.1.</w:t>
            </w:r>
          </w:p>
        </w:tc>
      </w:tr>
    </w:tbl>
    <w:p w14:paraId="14DE0D4F"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7134E037" w14:textId="77777777" w:rsidTr="00306992">
        <w:trPr>
          <w:trHeight w:val="454"/>
          <w:tblHeader/>
        </w:trPr>
        <w:tc>
          <w:tcPr>
            <w:tcW w:w="2381" w:type="dxa"/>
            <w:shd w:val="clear" w:color="auto" w:fill="CCFFCC"/>
            <w:vAlign w:val="center"/>
          </w:tcPr>
          <w:p w14:paraId="25B14905" w14:textId="77777777" w:rsidR="00124586" w:rsidRPr="004065B1" w:rsidRDefault="00124586" w:rsidP="00306992">
            <w:r w:rsidRPr="000A066E">
              <w:rPr>
                <w:b/>
              </w:rPr>
              <w:t>Test Reference</w:t>
            </w:r>
          </w:p>
        </w:tc>
        <w:tc>
          <w:tcPr>
            <w:tcW w:w="2381" w:type="dxa"/>
            <w:shd w:val="clear" w:color="auto" w:fill="CCFFCC"/>
            <w:vAlign w:val="center"/>
          </w:tcPr>
          <w:p w14:paraId="1D4B1CEF" w14:textId="77777777" w:rsidR="00124586" w:rsidRPr="004065B1" w:rsidRDefault="00124586" w:rsidP="00306992">
            <w:r>
              <w:t>3.3.3.1 c)</w:t>
            </w:r>
          </w:p>
        </w:tc>
        <w:tc>
          <w:tcPr>
            <w:tcW w:w="2382" w:type="dxa"/>
            <w:shd w:val="clear" w:color="auto" w:fill="CCFFCC"/>
            <w:vAlign w:val="center"/>
          </w:tcPr>
          <w:p w14:paraId="65A1C7AD" w14:textId="77777777" w:rsidR="00124586" w:rsidRPr="004065B1" w:rsidRDefault="00124586" w:rsidP="00306992">
            <w:r w:rsidRPr="000A066E">
              <w:rPr>
                <w:b/>
              </w:rPr>
              <w:t>IHO Reference</w:t>
            </w:r>
          </w:p>
        </w:tc>
        <w:tc>
          <w:tcPr>
            <w:tcW w:w="2382" w:type="dxa"/>
            <w:shd w:val="clear" w:color="auto" w:fill="CCFFCC"/>
            <w:vAlign w:val="center"/>
          </w:tcPr>
          <w:p w14:paraId="0A76234C" w14:textId="77777777" w:rsidR="00124586" w:rsidRPr="004065B1" w:rsidRDefault="00124586" w:rsidP="00306992">
            <w:r w:rsidRPr="00A94802">
              <w:t>S-</w:t>
            </w:r>
            <w:r>
              <w:t>52 10.4.1</w:t>
            </w:r>
          </w:p>
        </w:tc>
      </w:tr>
      <w:tr w:rsidR="00124586" w14:paraId="236AB3B1" w14:textId="77777777" w:rsidTr="00306992">
        <w:trPr>
          <w:tblHeader/>
        </w:trPr>
        <w:tc>
          <w:tcPr>
            <w:tcW w:w="9526" w:type="dxa"/>
            <w:gridSpan w:val="4"/>
            <w:shd w:val="clear" w:color="auto" w:fill="CCFFCC"/>
            <w:vAlign w:val="center"/>
          </w:tcPr>
          <w:p w14:paraId="148A945F" w14:textId="77777777" w:rsidR="00124586" w:rsidRDefault="00124586" w:rsidP="00306992">
            <w:r w:rsidRPr="000A066E">
              <w:rPr>
                <w:b/>
              </w:rPr>
              <w:t>Test description</w:t>
            </w:r>
          </w:p>
        </w:tc>
      </w:tr>
      <w:tr w:rsidR="00124586" w14:paraId="6D26FFF4" w14:textId="77777777" w:rsidTr="00306992">
        <w:trPr>
          <w:tblHeader/>
        </w:trPr>
        <w:tc>
          <w:tcPr>
            <w:tcW w:w="9526" w:type="dxa"/>
            <w:gridSpan w:val="4"/>
            <w:vAlign w:val="center"/>
          </w:tcPr>
          <w:p w14:paraId="4F7C4319" w14:textId="77777777" w:rsidR="00124586" w:rsidRPr="008E2521" w:rsidRDefault="00124586" w:rsidP="00A33CF6">
            <w:pPr>
              <w:rPr>
                <w:i/>
              </w:rPr>
            </w:pPr>
            <w:r w:rsidRPr="008E2521">
              <w:rPr>
                <w:i/>
              </w:rPr>
              <w:t>Disp</w:t>
            </w:r>
            <w:r w:rsidR="00A33CF6" w:rsidRPr="008E2521">
              <w:rPr>
                <w:i/>
              </w:rPr>
              <w:t xml:space="preserve">lay of date dependent objects, </w:t>
            </w:r>
            <w:r w:rsidRPr="008E2521">
              <w:rPr>
                <w:i/>
              </w:rPr>
              <w:t>date</w:t>
            </w:r>
            <w:r w:rsidR="00A33CF6" w:rsidRPr="008E2521">
              <w:rPr>
                <w:i/>
              </w:rPr>
              <w:t xml:space="preserve"> range</w:t>
            </w:r>
            <w:r w:rsidRPr="008E2521">
              <w:rPr>
                <w:i/>
              </w:rPr>
              <w:t>. (DATSTA and DATEND)</w:t>
            </w:r>
          </w:p>
        </w:tc>
      </w:tr>
      <w:tr w:rsidR="00124586" w14:paraId="1478ADC7" w14:textId="77777777" w:rsidTr="00306992">
        <w:trPr>
          <w:tblHeader/>
        </w:trPr>
        <w:tc>
          <w:tcPr>
            <w:tcW w:w="9526" w:type="dxa"/>
            <w:gridSpan w:val="4"/>
            <w:shd w:val="clear" w:color="auto" w:fill="CCFFCC"/>
            <w:vAlign w:val="center"/>
          </w:tcPr>
          <w:p w14:paraId="0C3626BC" w14:textId="77777777" w:rsidR="00124586" w:rsidRPr="004065B1" w:rsidRDefault="00124586" w:rsidP="00306992">
            <w:r w:rsidRPr="000A066E">
              <w:rPr>
                <w:b/>
              </w:rPr>
              <w:t>Setup</w:t>
            </w:r>
          </w:p>
        </w:tc>
      </w:tr>
      <w:tr w:rsidR="00124586" w14:paraId="418CA733" w14:textId="77777777" w:rsidTr="00306992">
        <w:trPr>
          <w:tblHeader/>
        </w:trPr>
        <w:tc>
          <w:tcPr>
            <w:tcW w:w="9526" w:type="dxa"/>
            <w:gridSpan w:val="4"/>
            <w:vAlign w:val="center"/>
          </w:tcPr>
          <w:p w14:paraId="74AF5699" w14:textId="77777777" w:rsidR="00124586" w:rsidRPr="008E2521" w:rsidRDefault="00124586" w:rsidP="00124586">
            <w:pPr>
              <w:rPr>
                <w:i/>
              </w:rPr>
            </w:pPr>
            <w:r w:rsidRPr="008E2521">
              <w:rPr>
                <w:i/>
              </w:rPr>
              <w:t>As for test 3.3.3.1 b)</w:t>
            </w:r>
          </w:p>
          <w:p w14:paraId="059A2B57" w14:textId="77777777" w:rsidR="00124586" w:rsidRPr="008E2521" w:rsidRDefault="00124586" w:rsidP="00124586">
            <w:pPr>
              <w:rPr>
                <w:i/>
              </w:rPr>
            </w:pPr>
            <w:r w:rsidRPr="008E2521">
              <w:rPr>
                <w:i/>
              </w:rPr>
              <w:t>Set the viewing date range as follows:</w:t>
            </w:r>
          </w:p>
          <w:p w14:paraId="067D508C" w14:textId="77777777" w:rsidR="00124586" w:rsidRPr="008E2521" w:rsidRDefault="00124586" w:rsidP="00124586">
            <w:pPr>
              <w:rPr>
                <w:i/>
              </w:rPr>
            </w:pPr>
            <w:r w:rsidRPr="008E2521">
              <w:rPr>
                <w:i/>
              </w:rPr>
              <w:t>Start viewing date= 01.02.2012</w:t>
            </w:r>
          </w:p>
          <w:p w14:paraId="1087B738" w14:textId="77777777" w:rsidR="00124586" w:rsidRPr="008E2521" w:rsidRDefault="00124586" w:rsidP="00124586">
            <w:pPr>
              <w:rPr>
                <w:i/>
              </w:rPr>
            </w:pPr>
            <w:r w:rsidRPr="008E2521">
              <w:rPr>
                <w:i/>
              </w:rPr>
              <w:t>End viewing date= 01.12.2012</w:t>
            </w:r>
          </w:p>
        </w:tc>
      </w:tr>
      <w:tr w:rsidR="00124586" w14:paraId="65176004" w14:textId="77777777" w:rsidTr="00306992">
        <w:trPr>
          <w:tblHeader/>
        </w:trPr>
        <w:tc>
          <w:tcPr>
            <w:tcW w:w="9526" w:type="dxa"/>
            <w:gridSpan w:val="4"/>
            <w:shd w:val="clear" w:color="auto" w:fill="CCFFCC"/>
            <w:vAlign w:val="center"/>
          </w:tcPr>
          <w:p w14:paraId="4BF730C9" w14:textId="77777777" w:rsidR="00124586" w:rsidRPr="004065B1" w:rsidRDefault="00124586" w:rsidP="00306992">
            <w:r w:rsidRPr="000A066E">
              <w:rPr>
                <w:b/>
              </w:rPr>
              <w:t>Action</w:t>
            </w:r>
          </w:p>
        </w:tc>
      </w:tr>
      <w:tr w:rsidR="00124586" w14:paraId="314F7E83" w14:textId="77777777" w:rsidTr="00306992">
        <w:trPr>
          <w:tblHeader/>
        </w:trPr>
        <w:tc>
          <w:tcPr>
            <w:tcW w:w="9526" w:type="dxa"/>
            <w:gridSpan w:val="4"/>
            <w:vAlign w:val="center"/>
          </w:tcPr>
          <w:p w14:paraId="4CCB60DB" w14:textId="77777777" w:rsidR="00124586" w:rsidRPr="008E2521" w:rsidRDefault="00124586" w:rsidP="00306992">
            <w:pPr>
              <w:rPr>
                <w:i/>
              </w:rPr>
            </w:pPr>
            <w:r w:rsidRPr="008E2521">
              <w:rPr>
                <w:i/>
              </w:rPr>
              <w:t>As for test 3.3.3.1 a)</w:t>
            </w:r>
          </w:p>
        </w:tc>
      </w:tr>
      <w:tr w:rsidR="00124586" w14:paraId="2EFE28C4" w14:textId="77777777" w:rsidTr="00420885">
        <w:trPr>
          <w:tblHeader/>
        </w:trPr>
        <w:tc>
          <w:tcPr>
            <w:tcW w:w="9526" w:type="dxa"/>
            <w:gridSpan w:val="4"/>
            <w:tcBorders>
              <w:bottom w:val="single" w:sz="4" w:space="0" w:color="auto"/>
            </w:tcBorders>
            <w:shd w:val="clear" w:color="auto" w:fill="CCFFCC"/>
            <w:vAlign w:val="center"/>
          </w:tcPr>
          <w:p w14:paraId="51B52FF8" w14:textId="77777777" w:rsidR="00124586" w:rsidRPr="004065B1" w:rsidRDefault="00124586" w:rsidP="00306992">
            <w:r w:rsidRPr="000A066E">
              <w:rPr>
                <w:b/>
              </w:rPr>
              <w:t>Results</w:t>
            </w:r>
          </w:p>
        </w:tc>
      </w:tr>
      <w:tr w:rsidR="00124586" w14:paraId="1F0A7382" w14:textId="77777777" w:rsidTr="00420885">
        <w:trPr>
          <w:tblHeader/>
        </w:trPr>
        <w:tc>
          <w:tcPr>
            <w:tcW w:w="9526" w:type="dxa"/>
            <w:gridSpan w:val="4"/>
            <w:tcBorders>
              <w:bottom w:val="nil"/>
            </w:tcBorders>
            <w:vAlign w:val="center"/>
          </w:tcPr>
          <w:p w14:paraId="676EC1B7" w14:textId="77777777" w:rsidR="00124586" w:rsidRPr="008E2521" w:rsidRDefault="00124586" w:rsidP="00306992">
            <w:pPr>
              <w:jc w:val="left"/>
              <w:rPr>
                <w:i/>
              </w:rPr>
            </w:pPr>
            <w:r w:rsidRPr="008E2521">
              <w:rPr>
                <w:i/>
              </w:rPr>
              <w:t>Confirm that the object displays as in the image below and that a permanent indication is shown as specified in S-52 10.4.1:</w:t>
            </w:r>
          </w:p>
        </w:tc>
      </w:tr>
      <w:tr w:rsidR="00124586" w14:paraId="1FE76AA4" w14:textId="77777777" w:rsidTr="00420885">
        <w:trPr>
          <w:tblHeader/>
        </w:trPr>
        <w:tc>
          <w:tcPr>
            <w:tcW w:w="9526" w:type="dxa"/>
            <w:gridSpan w:val="4"/>
            <w:tcBorders>
              <w:top w:val="nil"/>
              <w:bottom w:val="nil"/>
            </w:tcBorders>
            <w:vAlign w:val="center"/>
          </w:tcPr>
          <w:p w14:paraId="6EFDF686" w14:textId="77777777" w:rsidR="00124586" w:rsidRPr="008E2521" w:rsidRDefault="0018522C" w:rsidP="00306992">
            <w:pPr>
              <w:jc w:val="center"/>
              <w:rPr>
                <w:i/>
              </w:rPr>
            </w:pPr>
            <w:r w:rsidRPr="008E2521">
              <w:rPr>
                <w:i/>
                <w:noProof/>
                <w:lang w:val="fr-FR" w:eastAsia="fr-FR"/>
              </w:rPr>
              <w:drawing>
                <wp:inline distT="0" distB="0" distL="0" distR="0" wp14:anchorId="2618C3F6" wp14:editId="1F226F6A">
                  <wp:extent cx="2209800" cy="1152525"/>
                  <wp:effectExtent l="0" t="0" r="0" b="9525"/>
                  <wp:docPr id="72" name="Picture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09800" cy="1152525"/>
                          </a:xfrm>
                          <a:prstGeom prst="rect">
                            <a:avLst/>
                          </a:prstGeom>
                          <a:noFill/>
                          <a:ln>
                            <a:noFill/>
                          </a:ln>
                        </pic:spPr>
                      </pic:pic>
                    </a:graphicData>
                  </a:graphic>
                </wp:inline>
              </w:drawing>
            </w:r>
          </w:p>
        </w:tc>
      </w:tr>
      <w:tr w:rsidR="00124586" w14:paraId="00BDFA39" w14:textId="77777777" w:rsidTr="00420885">
        <w:trPr>
          <w:tblHeader/>
        </w:trPr>
        <w:tc>
          <w:tcPr>
            <w:tcW w:w="9526" w:type="dxa"/>
            <w:gridSpan w:val="4"/>
            <w:tcBorders>
              <w:top w:val="nil"/>
            </w:tcBorders>
            <w:vAlign w:val="center"/>
          </w:tcPr>
          <w:p w14:paraId="0BF2E814"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1334FD9B" w14:textId="77777777" w:rsidR="007769DC" w:rsidRDefault="007769DC" w:rsidP="00124586"/>
    <w:p w14:paraId="72F1CCD1" w14:textId="77777777" w:rsidR="007769DC" w:rsidRDefault="007769DC">
      <w:pPr>
        <w:widowControl/>
        <w:spacing w:line="240" w:lineRule="auto"/>
        <w:jc w:val="left"/>
      </w:pPr>
      <w:r>
        <w:br w:type="page"/>
      </w:r>
    </w:p>
    <w:p w14:paraId="414B6B65"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124586" w14:paraId="27DBDE87" w14:textId="77777777" w:rsidTr="00306992">
        <w:trPr>
          <w:trHeight w:val="454"/>
          <w:tblHeader/>
        </w:trPr>
        <w:tc>
          <w:tcPr>
            <w:tcW w:w="2381" w:type="dxa"/>
            <w:shd w:val="clear" w:color="auto" w:fill="CCFFCC"/>
            <w:vAlign w:val="center"/>
          </w:tcPr>
          <w:p w14:paraId="0563CE7F" w14:textId="77777777" w:rsidR="00124586" w:rsidRPr="004065B1" w:rsidRDefault="00124586" w:rsidP="00306992">
            <w:r w:rsidRPr="000A066E">
              <w:rPr>
                <w:b/>
              </w:rPr>
              <w:t>Test Reference</w:t>
            </w:r>
          </w:p>
        </w:tc>
        <w:tc>
          <w:tcPr>
            <w:tcW w:w="2381" w:type="dxa"/>
            <w:shd w:val="clear" w:color="auto" w:fill="CCFFCC"/>
            <w:vAlign w:val="center"/>
          </w:tcPr>
          <w:p w14:paraId="60F59894" w14:textId="77777777" w:rsidR="00124586" w:rsidRPr="004065B1" w:rsidRDefault="00124586" w:rsidP="00306992">
            <w:r>
              <w:t>3.3.3.1 d)</w:t>
            </w:r>
          </w:p>
        </w:tc>
        <w:tc>
          <w:tcPr>
            <w:tcW w:w="2382" w:type="dxa"/>
            <w:shd w:val="clear" w:color="auto" w:fill="CCFFCC"/>
            <w:vAlign w:val="center"/>
          </w:tcPr>
          <w:p w14:paraId="48EB59AE" w14:textId="77777777" w:rsidR="00124586" w:rsidRPr="004065B1" w:rsidRDefault="00124586" w:rsidP="00306992">
            <w:r w:rsidRPr="000A066E">
              <w:rPr>
                <w:b/>
              </w:rPr>
              <w:t>IHO Reference</w:t>
            </w:r>
          </w:p>
        </w:tc>
        <w:tc>
          <w:tcPr>
            <w:tcW w:w="2382" w:type="dxa"/>
            <w:shd w:val="clear" w:color="auto" w:fill="CCFFCC"/>
            <w:vAlign w:val="center"/>
          </w:tcPr>
          <w:p w14:paraId="07DC41FB" w14:textId="77777777" w:rsidR="00124586" w:rsidRPr="004065B1" w:rsidRDefault="00124586" w:rsidP="00306992">
            <w:r w:rsidRPr="00A94802">
              <w:t>S-</w:t>
            </w:r>
            <w:r>
              <w:t>52 10.4.1</w:t>
            </w:r>
          </w:p>
        </w:tc>
      </w:tr>
      <w:tr w:rsidR="00124586" w14:paraId="1A7F5DA7" w14:textId="77777777" w:rsidTr="00306992">
        <w:trPr>
          <w:tblHeader/>
        </w:trPr>
        <w:tc>
          <w:tcPr>
            <w:tcW w:w="9526" w:type="dxa"/>
            <w:gridSpan w:val="4"/>
            <w:shd w:val="clear" w:color="auto" w:fill="CCFFCC"/>
            <w:vAlign w:val="center"/>
          </w:tcPr>
          <w:p w14:paraId="38F49831" w14:textId="77777777" w:rsidR="00124586" w:rsidRDefault="00124586" w:rsidP="00306992">
            <w:r w:rsidRPr="000A066E">
              <w:rPr>
                <w:b/>
              </w:rPr>
              <w:t>Test description</w:t>
            </w:r>
          </w:p>
        </w:tc>
      </w:tr>
      <w:tr w:rsidR="00124586" w14:paraId="4E366422" w14:textId="77777777" w:rsidTr="00306992">
        <w:trPr>
          <w:tblHeader/>
        </w:trPr>
        <w:tc>
          <w:tcPr>
            <w:tcW w:w="9526" w:type="dxa"/>
            <w:gridSpan w:val="4"/>
            <w:vAlign w:val="center"/>
          </w:tcPr>
          <w:p w14:paraId="23389EF2" w14:textId="77777777" w:rsidR="00124586" w:rsidRPr="008E2521" w:rsidRDefault="00A33CF6" w:rsidP="00306992">
            <w:pPr>
              <w:rPr>
                <w:i/>
              </w:rPr>
            </w:pPr>
            <w:r w:rsidRPr="008E2521">
              <w:rPr>
                <w:i/>
              </w:rPr>
              <w:t>Route checking of date dependent objects, date range. (DATSTA and DATEND)</w:t>
            </w:r>
          </w:p>
        </w:tc>
      </w:tr>
      <w:tr w:rsidR="00124586" w14:paraId="47D3EE8D" w14:textId="77777777" w:rsidTr="00306992">
        <w:trPr>
          <w:tblHeader/>
        </w:trPr>
        <w:tc>
          <w:tcPr>
            <w:tcW w:w="9526" w:type="dxa"/>
            <w:gridSpan w:val="4"/>
            <w:shd w:val="clear" w:color="auto" w:fill="CCFFCC"/>
            <w:vAlign w:val="center"/>
          </w:tcPr>
          <w:p w14:paraId="17AC4B5D" w14:textId="77777777" w:rsidR="00124586" w:rsidRPr="004065B1" w:rsidRDefault="00124586" w:rsidP="00306992">
            <w:r w:rsidRPr="000A066E">
              <w:rPr>
                <w:b/>
              </w:rPr>
              <w:t>Setup</w:t>
            </w:r>
          </w:p>
        </w:tc>
      </w:tr>
      <w:tr w:rsidR="00124586" w14:paraId="7542F4E9" w14:textId="77777777" w:rsidTr="00306992">
        <w:trPr>
          <w:tblHeader/>
        </w:trPr>
        <w:tc>
          <w:tcPr>
            <w:tcW w:w="9526" w:type="dxa"/>
            <w:gridSpan w:val="4"/>
            <w:vAlign w:val="center"/>
          </w:tcPr>
          <w:p w14:paraId="287360CE" w14:textId="77777777" w:rsidR="00124586" w:rsidRPr="008E2521" w:rsidRDefault="00124586" w:rsidP="00124586">
            <w:pPr>
              <w:rPr>
                <w:i/>
              </w:rPr>
            </w:pPr>
            <w:r w:rsidRPr="008E2521">
              <w:rPr>
                <w:i/>
              </w:rPr>
              <w:t>As for test 3.3.3.1 c)</w:t>
            </w:r>
          </w:p>
          <w:p w14:paraId="0431602B" w14:textId="77777777" w:rsidR="00124586" w:rsidRPr="008E2521" w:rsidRDefault="00124586" w:rsidP="00124586">
            <w:pPr>
              <w:rPr>
                <w:i/>
              </w:rPr>
            </w:pPr>
            <w:r w:rsidRPr="008E2521">
              <w:rPr>
                <w:i/>
              </w:rPr>
              <w:t>Select scale 1:10 000</w:t>
            </w:r>
          </w:p>
        </w:tc>
      </w:tr>
      <w:tr w:rsidR="00124586" w14:paraId="2174AA46" w14:textId="77777777" w:rsidTr="00306992">
        <w:trPr>
          <w:tblHeader/>
        </w:trPr>
        <w:tc>
          <w:tcPr>
            <w:tcW w:w="9526" w:type="dxa"/>
            <w:gridSpan w:val="4"/>
            <w:shd w:val="clear" w:color="auto" w:fill="CCFFCC"/>
            <w:vAlign w:val="center"/>
          </w:tcPr>
          <w:p w14:paraId="24BA7DB1" w14:textId="77777777" w:rsidR="00124586" w:rsidRPr="004065B1" w:rsidRDefault="00124586" w:rsidP="00306992">
            <w:r w:rsidRPr="000A066E">
              <w:rPr>
                <w:b/>
              </w:rPr>
              <w:t>Action</w:t>
            </w:r>
          </w:p>
        </w:tc>
      </w:tr>
      <w:tr w:rsidR="00124586" w14:paraId="647435C3" w14:textId="77777777" w:rsidTr="00306992">
        <w:trPr>
          <w:tblHeader/>
        </w:trPr>
        <w:tc>
          <w:tcPr>
            <w:tcW w:w="9526" w:type="dxa"/>
            <w:gridSpan w:val="4"/>
            <w:vAlign w:val="center"/>
          </w:tcPr>
          <w:p w14:paraId="13B4F109" w14:textId="77777777" w:rsidR="00124586" w:rsidRPr="008E2521" w:rsidRDefault="00124586" w:rsidP="00124586">
            <w:pPr>
              <w:rPr>
                <w:i/>
              </w:rPr>
            </w:pPr>
            <w:r w:rsidRPr="008E2521">
              <w:rPr>
                <w:i/>
              </w:rPr>
              <w:t>As for test 3.3.3.1 a)</w:t>
            </w:r>
          </w:p>
          <w:p w14:paraId="1F8FA330" w14:textId="77777777" w:rsidR="00124586" w:rsidRPr="008E2521" w:rsidRDefault="00124586" w:rsidP="00124586">
            <w:pPr>
              <w:rPr>
                <w:i/>
              </w:rPr>
            </w:pPr>
            <w:r w:rsidRPr="008E2521">
              <w:rPr>
                <w:i/>
              </w:rPr>
              <w:t>Create a route from 32°36.425’S 61°20.335’E to 32°36.425’S 61°21.400’E with a cross track distance of 0.10NM set for Starboard and for Port.</w:t>
            </w:r>
          </w:p>
        </w:tc>
      </w:tr>
      <w:tr w:rsidR="00124586" w14:paraId="7014EDE0" w14:textId="77777777" w:rsidTr="00420885">
        <w:trPr>
          <w:tblHeader/>
        </w:trPr>
        <w:tc>
          <w:tcPr>
            <w:tcW w:w="9526" w:type="dxa"/>
            <w:gridSpan w:val="4"/>
            <w:tcBorders>
              <w:bottom w:val="single" w:sz="4" w:space="0" w:color="auto"/>
            </w:tcBorders>
            <w:shd w:val="clear" w:color="auto" w:fill="CCFFCC"/>
            <w:vAlign w:val="center"/>
          </w:tcPr>
          <w:p w14:paraId="593F6510" w14:textId="77777777" w:rsidR="00124586" w:rsidRPr="004065B1" w:rsidRDefault="00124586" w:rsidP="00306992">
            <w:r w:rsidRPr="000A066E">
              <w:rPr>
                <w:b/>
              </w:rPr>
              <w:t>Results</w:t>
            </w:r>
          </w:p>
        </w:tc>
      </w:tr>
      <w:tr w:rsidR="00124586" w14:paraId="2B5C7D1E" w14:textId="77777777" w:rsidTr="00420885">
        <w:trPr>
          <w:tblHeader/>
        </w:trPr>
        <w:tc>
          <w:tcPr>
            <w:tcW w:w="9526" w:type="dxa"/>
            <w:gridSpan w:val="4"/>
            <w:tcBorders>
              <w:bottom w:val="nil"/>
            </w:tcBorders>
            <w:vAlign w:val="center"/>
          </w:tcPr>
          <w:p w14:paraId="6DF6AD1F" w14:textId="77777777" w:rsidR="00124586" w:rsidRPr="008E2521" w:rsidRDefault="00124586" w:rsidP="00306992">
            <w:pPr>
              <w:jc w:val="left"/>
              <w:rPr>
                <w:i/>
              </w:rPr>
            </w:pPr>
            <w:r w:rsidRPr="008E2521">
              <w:rPr>
                <w:i/>
              </w:rPr>
              <w:t>Check the route and confirm that the following indications are given and the display is as shown:</w:t>
            </w:r>
          </w:p>
        </w:tc>
      </w:tr>
      <w:tr w:rsidR="00124586" w14:paraId="17AA2126" w14:textId="77777777" w:rsidTr="00420885">
        <w:trPr>
          <w:tblHeader/>
        </w:trPr>
        <w:tc>
          <w:tcPr>
            <w:tcW w:w="9526" w:type="dxa"/>
            <w:gridSpan w:val="4"/>
            <w:tcBorders>
              <w:top w:val="nil"/>
              <w:bottom w:val="nil"/>
            </w:tcBorders>
            <w:vAlign w:val="center"/>
          </w:tcPr>
          <w:p w14:paraId="1638AF4F" w14:textId="3B4D2528" w:rsidR="00E720E8" w:rsidRPr="0015247B" w:rsidRDefault="00E720E8" w:rsidP="00306992">
            <w:pPr>
              <w:jc w:val="center"/>
            </w:pPr>
            <w:r w:rsidRPr="008D2865">
              <w:rPr>
                <w:i/>
                <w:noProof/>
                <w:lang w:val="fr-FR" w:eastAsia="fr-FR"/>
              </w:rPr>
              <w:drawing>
                <wp:inline distT="0" distB="0" distL="0" distR="0" wp14:anchorId="19974028" wp14:editId="5A850317">
                  <wp:extent cx="5724525" cy="1609725"/>
                  <wp:effectExtent l="0" t="0" r="9525" b="9525"/>
                  <wp:docPr id="77" name="Picture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tc>
      </w:tr>
      <w:tr w:rsidR="00124586" w14:paraId="7C169A68" w14:textId="77777777" w:rsidTr="00420885">
        <w:trPr>
          <w:tblHeader/>
        </w:trPr>
        <w:tc>
          <w:tcPr>
            <w:tcW w:w="9526" w:type="dxa"/>
            <w:gridSpan w:val="4"/>
            <w:tcBorders>
              <w:top w:val="nil"/>
            </w:tcBorders>
            <w:vAlign w:val="center"/>
          </w:tcPr>
          <w:p w14:paraId="74C6722A" w14:textId="77777777" w:rsidR="00124586" w:rsidRPr="008E2521" w:rsidRDefault="00124586" w:rsidP="00306992">
            <w:pPr>
              <w:jc w:val="left"/>
              <w:rPr>
                <w:i/>
              </w:rPr>
            </w:pPr>
            <w:r w:rsidRPr="008E2521">
              <w:rPr>
                <w:i/>
              </w:rPr>
              <w:t>Note: A permanent indication that the date has been adjusted should be shown as specified in S-52 10.4.1.</w:t>
            </w:r>
          </w:p>
        </w:tc>
      </w:tr>
    </w:tbl>
    <w:p w14:paraId="0A2E9061" w14:textId="77777777" w:rsidR="00124586" w:rsidRDefault="00124586" w:rsidP="00124586"/>
    <w:p w14:paraId="376591CF" w14:textId="77777777" w:rsidR="00124586" w:rsidRDefault="00124586" w:rsidP="000A408F"/>
    <w:p w14:paraId="4E97915C" w14:textId="77777777" w:rsidR="000A408F" w:rsidRPr="000A408F" w:rsidRDefault="00A33CF6" w:rsidP="001D52EE">
      <w:pPr>
        <w:pStyle w:val="Heading4"/>
      </w:pPr>
      <w:r>
        <w:br w:type="page"/>
      </w:r>
      <w:r w:rsidR="000A408F">
        <w:lastRenderedPageBreak/>
        <w:t>3.3.3.2 PERSTA/PEREND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37A8809F" w14:textId="77777777" w:rsidTr="00CB4150">
        <w:trPr>
          <w:trHeight w:val="454"/>
          <w:tblHeader/>
        </w:trPr>
        <w:tc>
          <w:tcPr>
            <w:tcW w:w="2381" w:type="dxa"/>
            <w:shd w:val="clear" w:color="auto" w:fill="CCFFCC"/>
            <w:vAlign w:val="center"/>
          </w:tcPr>
          <w:p w14:paraId="27B04420" w14:textId="77777777" w:rsidR="000A408F" w:rsidRPr="004065B1" w:rsidRDefault="000A408F" w:rsidP="00CB4150">
            <w:r w:rsidRPr="000A066E">
              <w:rPr>
                <w:b/>
              </w:rPr>
              <w:t>Test Reference</w:t>
            </w:r>
          </w:p>
        </w:tc>
        <w:tc>
          <w:tcPr>
            <w:tcW w:w="2381" w:type="dxa"/>
            <w:shd w:val="clear" w:color="auto" w:fill="CCFFCC"/>
            <w:vAlign w:val="center"/>
          </w:tcPr>
          <w:p w14:paraId="303240F7" w14:textId="77777777" w:rsidR="000A408F" w:rsidRPr="004065B1" w:rsidRDefault="002F4C9E" w:rsidP="00CB4150">
            <w:r>
              <w:t>3.3.3.2 a)</w:t>
            </w:r>
          </w:p>
        </w:tc>
        <w:tc>
          <w:tcPr>
            <w:tcW w:w="2382" w:type="dxa"/>
            <w:shd w:val="clear" w:color="auto" w:fill="CCFFCC"/>
            <w:vAlign w:val="center"/>
          </w:tcPr>
          <w:p w14:paraId="12F30632" w14:textId="77777777" w:rsidR="000A408F" w:rsidRPr="004065B1" w:rsidRDefault="000A408F" w:rsidP="00CB4150">
            <w:r w:rsidRPr="000A066E">
              <w:rPr>
                <w:b/>
              </w:rPr>
              <w:t>IHO Reference</w:t>
            </w:r>
          </w:p>
        </w:tc>
        <w:tc>
          <w:tcPr>
            <w:tcW w:w="2382" w:type="dxa"/>
            <w:shd w:val="clear" w:color="auto" w:fill="CCFFCC"/>
            <w:vAlign w:val="center"/>
          </w:tcPr>
          <w:p w14:paraId="10416410" w14:textId="77777777" w:rsidR="000A408F" w:rsidRPr="004065B1" w:rsidRDefault="000A408F" w:rsidP="00CB4150">
            <w:r w:rsidRPr="00A94802">
              <w:t>S-</w:t>
            </w:r>
            <w:r>
              <w:t>52 1</w:t>
            </w:r>
            <w:r w:rsidR="002F4C9E">
              <w:t>0.4.1</w:t>
            </w:r>
          </w:p>
        </w:tc>
      </w:tr>
      <w:tr w:rsidR="000A408F" w14:paraId="00EEB5C5" w14:textId="77777777" w:rsidTr="00CB4150">
        <w:trPr>
          <w:tblHeader/>
        </w:trPr>
        <w:tc>
          <w:tcPr>
            <w:tcW w:w="9526" w:type="dxa"/>
            <w:gridSpan w:val="4"/>
            <w:shd w:val="clear" w:color="auto" w:fill="CCFFCC"/>
            <w:vAlign w:val="center"/>
          </w:tcPr>
          <w:p w14:paraId="565B2030" w14:textId="77777777" w:rsidR="000A408F" w:rsidRDefault="000A408F" w:rsidP="00CB4150">
            <w:r w:rsidRPr="000A066E">
              <w:rPr>
                <w:b/>
              </w:rPr>
              <w:t>Test description</w:t>
            </w:r>
          </w:p>
        </w:tc>
      </w:tr>
      <w:tr w:rsidR="000A408F" w14:paraId="41275B50" w14:textId="77777777" w:rsidTr="00CB4150">
        <w:trPr>
          <w:tblHeader/>
        </w:trPr>
        <w:tc>
          <w:tcPr>
            <w:tcW w:w="9526" w:type="dxa"/>
            <w:gridSpan w:val="4"/>
            <w:vAlign w:val="center"/>
          </w:tcPr>
          <w:p w14:paraId="60C0025C" w14:textId="77777777" w:rsidR="000A408F" w:rsidRPr="008E2521" w:rsidRDefault="00A33CF6" w:rsidP="00CB4150">
            <w:pPr>
              <w:rPr>
                <w:i/>
              </w:rPr>
            </w:pPr>
            <w:r w:rsidRPr="008E2521">
              <w:rPr>
                <w:i/>
              </w:rPr>
              <w:t>Display of date dependent objects, current date. (PERSTA and PEREND)</w:t>
            </w:r>
          </w:p>
        </w:tc>
      </w:tr>
      <w:tr w:rsidR="000A408F" w14:paraId="40254889" w14:textId="77777777" w:rsidTr="00CB4150">
        <w:trPr>
          <w:tblHeader/>
        </w:trPr>
        <w:tc>
          <w:tcPr>
            <w:tcW w:w="9526" w:type="dxa"/>
            <w:gridSpan w:val="4"/>
            <w:shd w:val="clear" w:color="auto" w:fill="CCFFCC"/>
            <w:vAlign w:val="center"/>
          </w:tcPr>
          <w:p w14:paraId="1DE6F3D7" w14:textId="77777777" w:rsidR="000A408F" w:rsidRPr="004065B1" w:rsidRDefault="000A408F" w:rsidP="00CB4150">
            <w:r w:rsidRPr="000A066E">
              <w:rPr>
                <w:b/>
              </w:rPr>
              <w:t>Setup</w:t>
            </w:r>
          </w:p>
        </w:tc>
      </w:tr>
      <w:tr w:rsidR="000A408F" w14:paraId="39B1C134" w14:textId="77777777" w:rsidTr="00CB4150">
        <w:trPr>
          <w:tblHeader/>
        </w:trPr>
        <w:tc>
          <w:tcPr>
            <w:tcW w:w="9526" w:type="dxa"/>
            <w:gridSpan w:val="4"/>
            <w:vAlign w:val="center"/>
          </w:tcPr>
          <w:p w14:paraId="715C89E8" w14:textId="77777777" w:rsidR="00A33CF6" w:rsidRPr="008E2521" w:rsidRDefault="00A33CF6" w:rsidP="00A33CF6">
            <w:pPr>
              <w:rPr>
                <w:i/>
              </w:rPr>
            </w:pPr>
            <w:r w:rsidRPr="008E2521">
              <w:rPr>
                <w:i/>
              </w:rPr>
              <w:t>Load the following cell 3.3 Settings\ENC_ROOT\GB4X0001.000 with the following settings:</w:t>
            </w:r>
          </w:p>
          <w:p w14:paraId="062376D5" w14:textId="09DFB787" w:rsidR="00A33CF6" w:rsidRPr="008E2521" w:rsidRDefault="00A33CF6" w:rsidP="00A33CF6">
            <w:pPr>
              <w:rPr>
                <w:i/>
              </w:rPr>
            </w:pPr>
            <w:r w:rsidRPr="008E2521">
              <w:rPr>
                <w:i/>
              </w:rPr>
              <w:t xml:space="preserve">Select </w:t>
            </w:r>
            <w:r w:rsidR="00DE09B9">
              <w:rPr>
                <w:i/>
              </w:rPr>
              <w:t>Display Category</w:t>
            </w:r>
            <w:r w:rsidRPr="008E2521">
              <w:rPr>
                <w:i/>
              </w:rPr>
              <w:t xml:space="preserve"> Other</w:t>
            </w:r>
          </w:p>
          <w:p w14:paraId="19926C13" w14:textId="77777777" w:rsidR="00A33CF6" w:rsidRPr="008E2521" w:rsidRDefault="00A33CF6" w:rsidP="00A33CF6">
            <w:pPr>
              <w:rPr>
                <w:i/>
              </w:rPr>
            </w:pPr>
            <w:r w:rsidRPr="008E2521">
              <w:rPr>
                <w:i/>
              </w:rPr>
              <w:t>Select Symbolized Boundaries</w:t>
            </w:r>
          </w:p>
          <w:p w14:paraId="2148CC34" w14:textId="77777777" w:rsidR="00A33CF6" w:rsidRPr="008E2521" w:rsidRDefault="00A33CF6" w:rsidP="00A33CF6">
            <w:pPr>
              <w:rPr>
                <w:i/>
              </w:rPr>
            </w:pPr>
            <w:r w:rsidRPr="008E2521">
              <w:rPr>
                <w:i/>
              </w:rPr>
              <w:t>Select Paper chart symbols</w:t>
            </w:r>
          </w:p>
          <w:p w14:paraId="3C09E036" w14:textId="37BAE095" w:rsidR="00A33CF6" w:rsidRPr="008E2521" w:rsidRDefault="0069033B" w:rsidP="00A33CF6">
            <w:pPr>
              <w:rPr>
                <w:i/>
              </w:rPr>
            </w:pPr>
            <w:r>
              <w:rPr>
                <w:i/>
              </w:rPr>
              <w:t xml:space="preserve">Safety Contour </w:t>
            </w:r>
            <w:r w:rsidR="00523203">
              <w:rPr>
                <w:i/>
              </w:rPr>
              <w:t>value to</w:t>
            </w:r>
            <w:r w:rsidR="00523203" w:rsidRPr="008E2521">
              <w:rPr>
                <w:i/>
              </w:rPr>
              <w:t xml:space="preserve"> </w:t>
            </w:r>
            <w:r w:rsidR="00A33CF6" w:rsidRPr="008E2521">
              <w:rPr>
                <w:i/>
              </w:rPr>
              <w:t xml:space="preserve">10 </w:t>
            </w:r>
            <w:r w:rsidR="00E66884">
              <w:rPr>
                <w:i/>
              </w:rPr>
              <w:t>m</w:t>
            </w:r>
            <w:r w:rsidR="00A33CF6" w:rsidRPr="008E2521">
              <w:rPr>
                <w:i/>
              </w:rPr>
              <w:t xml:space="preserve"> </w:t>
            </w:r>
          </w:p>
          <w:p w14:paraId="61EB432E" w14:textId="0F1BF06E" w:rsidR="00A33CF6" w:rsidRPr="008E2521" w:rsidRDefault="0069033B" w:rsidP="00A33CF6">
            <w:pPr>
              <w:rPr>
                <w:i/>
              </w:rPr>
            </w:pPr>
            <w:r>
              <w:rPr>
                <w:i/>
              </w:rPr>
              <w:t xml:space="preserve">Safety Depth  </w:t>
            </w:r>
            <w:r w:rsidR="00523203">
              <w:rPr>
                <w:i/>
              </w:rPr>
              <w:t>value to</w:t>
            </w:r>
            <w:r w:rsidR="00523203" w:rsidRPr="008E2521">
              <w:rPr>
                <w:i/>
              </w:rPr>
              <w:t xml:space="preserve"> </w:t>
            </w:r>
            <w:r w:rsidR="00A33CF6" w:rsidRPr="008E2521">
              <w:rPr>
                <w:i/>
              </w:rPr>
              <w:t xml:space="preserve">10 </w:t>
            </w:r>
            <w:r w:rsidR="00E66884">
              <w:rPr>
                <w:i/>
              </w:rPr>
              <w:t>m</w:t>
            </w:r>
          </w:p>
          <w:p w14:paraId="197D2FDA" w14:textId="77777777" w:rsidR="00A33CF6" w:rsidRPr="008E2521" w:rsidRDefault="00A33CF6" w:rsidP="00A33CF6">
            <w:pPr>
              <w:rPr>
                <w:i/>
              </w:rPr>
            </w:pPr>
            <w:r w:rsidRPr="008E2521">
              <w:rPr>
                <w:i/>
              </w:rPr>
              <w:t>Select Highlight date dependent</w:t>
            </w:r>
          </w:p>
          <w:p w14:paraId="72A18680" w14:textId="77777777" w:rsidR="000A408F" w:rsidRPr="008E2521" w:rsidRDefault="00A33CF6" w:rsidP="00A33CF6">
            <w:pPr>
              <w:rPr>
                <w:i/>
              </w:rPr>
            </w:pPr>
            <w:r w:rsidRPr="008E2521">
              <w:rPr>
                <w:i/>
              </w:rPr>
              <w:t>Ensure that the viewing date is set to the 01.11.2013</w:t>
            </w:r>
          </w:p>
        </w:tc>
      </w:tr>
      <w:tr w:rsidR="000A408F" w14:paraId="09C5EC55" w14:textId="77777777" w:rsidTr="00CB4150">
        <w:trPr>
          <w:tblHeader/>
        </w:trPr>
        <w:tc>
          <w:tcPr>
            <w:tcW w:w="9526" w:type="dxa"/>
            <w:gridSpan w:val="4"/>
            <w:shd w:val="clear" w:color="auto" w:fill="CCFFCC"/>
            <w:vAlign w:val="center"/>
          </w:tcPr>
          <w:p w14:paraId="734DC686" w14:textId="77777777" w:rsidR="000A408F" w:rsidRPr="004065B1" w:rsidRDefault="000A408F" w:rsidP="00CB4150">
            <w:r w:rsidRPr="000A066E">
              <w:rPr>
                <w:b/>
              </w:rPr>
              <w:t>Action</w:t>
            </w:r>
          </w:p>
        </w:tc>
      </w:tr>
      <w:tr w:rsidR="000A408F" w14:paraId="1A46E8F9" w14:textId="77777777" w:rsidTr="00CB4150">
        <w:trPr>
          <w:tblHeader/>
        </w:trPr>
        <w:tc>
          <w:tcPr>
            <w:tcW w:w="9526" w:type="dxa"/>
            <w:gridSpan w:val="4"/>
            <w:vAlign w:val="center"/>
          </w:tcPr>
          <w:p w14:paraId="090830DB" w14:textId="77777777" w:rsidR="000A408F" w:rsidRPr="008E2521" w:rsidRDefault="00A33CF6" w:rsidP="00CB4150">
            <w:pPr>
              <w:rPr>
                <w:i/>
              </w:rPr>
            </w:pPr>
            <w:r w:rsidRPr="008E2521">
              <w:rPr>
                <w:i/>
              </w:rPr>
              <w:t>Centre the display on position 32°36.450’S   61°21.900’E and then zoom in to a scale of 1:20,000.</w:t>
            </w:r>
          </w:p>
        </w:tc>
      </w:tr>
      <w:tr w:rsidR="000A408F" w14:paraId="7EE0FD8A" w14:textId="77777777" w:rsidTr="00420885">
        <w:trPr>
          <w:tblHeader/>
        </w:trPr>
        <w:tc>
          <w:tcPr>
            <w:tcW w:w="9526" w:type="dxa"/>
            <w:gridSpan w:val="4"/>
            <w:tcBorders>
              <w:bottom w:val="single" w:sz="4" w:space="0" w:color="auto"/>
            </w:tcBorders>
            <w:shd w:val="clear" w:color="auto" w:fill="CCFFCC"/>
            <w:vAlign w:val="center"/>
          </w:tcPr>
          <w:p w14:paraId="2D6460C4" w14:textId="77777777" w:rsidR="000A408F" w:rsidRPr="004065B1" w:rsidRDefault="000A408F" w:rsidP="00CB4150">
            <w:r w:rsidRPr="000A066E">
              <w:rPr>
                <w:b/>
              </w:rPr>
              <w:t>Results</w:t>
            </w:r>
          </w:p>
        </w:tc>
      </w:tr>
      <w:tr w:rsidR="00A33CF6" w14:paraId="735187B6"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186B9C22" w14:textId="77777777" w:rsidR="00A33CF6" w:rsidRPr="008E2521" w:rsidRDefault="00A33CF6" w:rsidP="00306992">
            <w:pPr>
              <w:jc w:val="left"/>
              <w:rPr>
                <w:i/>
              </w:rPr>
            </w:pPr>
            <w:r w:rsidRPr="008E2521">
              <w:rPr>
                <w:i/>
              </w:rPr>
              <w:t>Confirm that the object displays as in the diagram below:</w:t>
            </w:r>
          </w:p>
        </w:tc>
      </w:tr>
      <w:tr w:rsidR="00A33CF6" w14:paraId="63BED74C" w14:textId="77777777" w:rsidTr="00420885">
        <w:trPr>
          <w:tblHeader/>
        </w:trPr>
        <w:tc>
          <w:tcPr>
            <w:tcW w:w="9526" w:type="dxa"/>
            <w:gridSpan w:val="4"/>
            <w:tcBorders>
              <w:top w:val="nil"/>
              <w:left w:val="single" w:sz="4" w:space="0" w:color="auto"/>
              <w:bottom w:val="nil"/>
              <w:right w:val="single" w:sz="4" w:space="0" w:color="auto"/>
            </w:tcBorders>
            <w:vAlign w:val="center"/>
          </w:tcPr>
          <w:p w14:paraId="19D03646" w14:textId="77777777" w:rsidR="00A33CF6" w:rsidRPr="008E2521" w:rsidRDefault="0018522C" w:rsidP="00A33CF6">
            <w:pPr>
              <w:jc w:val="center"/>
              <w:rPr>
                <w:i/>
              </w:rPr>
            </w:pPr>
            <w:r w:rsidRPr="008E2521">
              <w:rPr>
                <w:i/>
                <w:noProof/>
                <w:lang w:val="fr-FR" w:eastAsia="fr-FR"/>
              </w:rPr>
              <w:drawing>
                <wp:inline distT="0" distB="0" distL="0" distR="0" wp14:anchorId="571DA74C" wp14:editId="27A7F650">
                  <wp:extent cx="2305050" cy="1200150"/>
                  <wp:effectExtent l="0" t="0" r="0" b="0"/>
                  <wp:docPr id="74" name="Picture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05050" cy="1200150"/>
                          </a:xfrm>
                          <a:prstGeom prst="rect">
                            <a:avLst/>
                          </a:prstGeom>
                          <a:noFill/>
                          <a:ln>
                            <a:noFill/>
                          </a:ln>
                        </pic:spPr>
                      </pic:pic>
                    </a:graphicData>
                  </a:graphic>
                </wp:inline>
              </w:drawing>
            </w:r>
          </w:p>
        </w:tc>
      </w:tr>
      <w:tr w:rsidR="00A33CF6" w14:paraId="2B4C9CC9"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2B565D78"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35279CD8"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56EB2DB0" w14:textId="77777777" w:rsidTr="00306992">
        <w:trPr>
          <w:trHeight w:val="454"/>
          <w:tblHeader/>
        </w:trPr>
        <w:tc>
          <w:tcPr>
            <w:tcW w:w="2381" w:type="dxa"/>
            <w:shd w:val="clear" w:color="auto" w:fill="CCFFCC"/>
            <w:vAlign w:val="center"/>
          </w:tcPr>
          <w:p w14:paraId="4BB8CB6E" w14:textId="77777777" w:rsidR="00A33CF6" w:rsidRPr="004065B1" w:rsidRDefault="00A33CF6" w:rsidP="00306992">
            <w:r w:rsidRPr="000A066E">
              <w:rPr>
                <w:b/>
              </w:rPr>
              <w:t>Test Reference</w:t>
            </w:r>
          </w:p>
        </w:tc>
        <w:tc>
          <w:tcPr>
            <w:tcW w:w="2381" w:type="dxa"/>
            <w:shd w:val="clear" w:color="auto" w:fill="CCFFCC"/>
            <w:vAlign w:val="center"/>
          </w:tcPr>
          <w:p w14:paraId="0B612750" w14:textId="77777777" w:rsidR="00A33CF6" w:rsidRPr="004065B1" w:rsidRDefault="00A33CF6" w:rsidP="00306992">
            <w:r>
              <w:t>3.3.3.2 b)</w:t>
            </w:r>
          </w:p>
        </w:tc>
        <w:tc>
          <w:tcPr>
            <w:tcW w:w="2382" w:type="dxa"/>
            <w:shd w:val="clear" w:color="auto" w:fill="CCFFCC"/>
            <w:vAlign w:val="center"/>
          </w:tcPr>
          <w:p w14:paraId="292DCE34" w14:textId="77777777" w:rsidR="00A33CF6" w:rsidRPr="004065B1" w:rsidRDefault="00A33CF6" w:rsidP="00306992">
            <w:r w:rsidRPr="000A066E">
              <w:rPr>
                <w:b/>
              </w:rPr>
              <w:t>IHO Reference</w:t>
            </w:r>
          </w:p>
        </w:tc>
        <w:tc>
          <w:tcPr>
            <w:tcW w:w="2382" w:type="dxa"/>
            <w:shd w:val="clear" w:color="auto" w:fill="CCFFCC"/>
            <w:vAlign w:val="center"/>
          </w:tcPr>
          <w:p w14:paraId="5D4C65D3" w14:textId="77777777" w:rsidR="00A33CF6" w:rsidRPr="004065B1" w:rsidRDefault="00A33CF6" w:rsidP="00306992">
            <w:r w:rsidRPr="00A94802">
              <w:t>S-</w:t>
            </w:r>
            <w:r>
              <w:t>52 10.4.1</w:t>
            </w:r>
          </w:p>
        </w:tc>
      </w:tr>
      <w:tr w:rsidR="00A33CF6" w14:paraId="3C8350AE" w14:textId="77777777" w:rsidTr="00306992">
        <w:trPr>
          <w:tblHeader/>
        </w:trPr>
        <w:tc>
          <w:tcPr>
            <w:tcW w:w="9526" w:type="dxa"/>
            <w:gridSpan w:val="4"/>
            <w:shd w:val="clear" w:color="auto" w:fill="CCFFCC"/>
            <w:vAlign w:val="center"/>
          </w:tcPr>
          <w:p w14:paraId="17449135" w14:textId="77777777" w:rsidR="00A33CF6" w:rsidRDefault="00A33CF6" w:rsidP="00306992">
            <w:r w:rsidRPr="000A066E">
              <w:rPr>
                <w:b/>
              </w:rPr>
              <w:t>Test description</w:t>
            </w:r>
          </w:p>
        </w:tc>
      </w:tr>
      <w:tr w:rsidR="00A33CF6" w14:paraId="65F1FD3A" w14:textId="77777777" w:rsidTr="00306992">
        <w:trPr>
          <w:tblHeader/>
        </w:trPr>
        <w:tc>
          <w:tcPr>
            <w:tcW w:w="9526" w:type="dxa"/>
            <w:gridSpan w:val="4"/>
            <w:vAlign w:val="center"/>
          </w:tcPr>
          <w:p w14:paraId="14BB066B" w14:textId="77777777" w:rsidR="00A33CF6" w:rsidRPr="008E2521" w:rsidRDefault="00A33CF6" w:rsidP="00A33CF6">
            <w:pPr>
              <w:rPr>
                <w:i/>
              </w:rPr>
            </w:pPr>
            <w:r w:rsidRPr="008E2521">
              <w:rPr>
                <w:i/>
              </w:rPr>
              <w:t>Display of date dependent objects, set date. (PERSTA and PEREND)</w:t>
            </w:r>
          </w:p>
        </w:tc>
      </w:tr>
      <w:tr w:rsidR="00A33CF6" w14:paraId="1D807E34" w14:textId="77777777" w:rsidTr="00306992">
        <w:trPr>
          <w:tblHeader/>
        </w:trPr>
        <w:tc>
          <w:tcPr>
            <w:tcW w:w="9526" w:type="dxa"/>
            <w:gridSpan w:val="4"/>
            <w:shd w:val="clear" w:color="auto" w:fill="CCFFCC"/>
            <w:vAlign w:val="center"/>
          </w:tcPr>
          <w:p w14:paraId="0F8C896B" w14:textId="77777777" w:rsidR="00A33CF6" w:rsidRPr="004065B1" w:rsidRDefault="00A33CF6" w:rsidP="00306992">
            <w:r w:rsidRPr="000A066E">
              <w:rPr>
                <w:b/>
              </w:rPr>
              <w:t>Setup</w:t>
            </w:r>
          </w:p>
        </w:tc>
      </w:tr>
      <w:tr w:rsidR="00A33CF6" w14:paraId="038561DD" w14:textId="77777777" w:rsidTr="00306992">
        <w:trPr>
          <w:tblHeader/>
        </w:trPr>
        <w:tc>
          <w:tcPr>
            <w:tcW w:w="9526" w:type="dxa"/>
            <w:gridSpan w:val="4"/>
            <w:vAlign w:val="center"/>
          </w:tcPr>
          <w:p w14:paraId="65764A6F" w14:textId="77777777" w:rsidR="00A33CF6" w:rsidRPr="008E2521" w:rsidRDefault="00A33CF6" w:rsidP="00A33CF6">
            <w:pPr>
              <w:rPr>
                <w:i/>
              </w:rPr>
            </w:pPr>
            <w:r w:rsidRPr="008E2521">
              <w:rPr>
                <w:i/>
              </w:rPr>
              <w:t>As for test 3.3.3.2 a)</w:t>
            </w:r>
          </w:p>
          <w:p w14:paraId="06127159" w14:textId="77777777" w:rsidR="00A33CF6" w:rsidRPr="008E2521" w:rsidRDefault="00A33CF6" w:rsidP="00A33CF6">
            <w:pPr>
              <w:rPr>
                <w:i/>
              </w:rPr>
            </w:pPr>
            <w:r w:rsidRPr="008E2521">
              <w:rPr>
                <w:i/>
              </w:rPr>
              <w:t>Select Highlight date dependent</w:t>
            </w:r>
          </w:p>
          <w:p w14:paraId="0C9321D3" w14:textId="77777777" w:rsidR="00A33CF6" w:rsidRPr="008E2521" w:rsidRDefault="00A33CF6" w:rsidP="00A33CF6">
            <w:pPr>
              <w:rPr>
                <w:i/>
              </w:rPr>
            </w:pPr>
            <w:r w:rsidRPr="008E2521">
              <w:rPr>
                <w:i/>
              </w:rPr>
              <w:t>Ensure that viewing date is set to 18.03.2013</w:t>
            </w:r>
          </w:p>
        </w:tc>
      </w:tr>
      <w:tr w:rsidR="00A33CF6" w14:paraId="644D7373" w14:textId="77777777" w:rsidTr="00306992">
        <w:trPr>
          <w:tblHeader/>
        </w:trPr>
        <w:tc>
          <w:tcPr>
            <w:tcW w:w="9526" w:type="dxa"/>
            <w:gridSpan w:val="4"/>
            <w:shd w:val="clear" w:color="auto" w:fill="CCFFCC"/>
            <w:vAlign w:val="center"/>
          </w:tcPr>
          <w:p w14:paraId="2F081654" w14:textId="77777777" w:rsidR="00A33CF6" w:rsidRPr="004065B1" w:rsidRDefault="00A33CF6" w:rsidP="00306992">
            <w:r w:rsidRPr="000A066E">
              <w:rPr>
                <w:b/>
              </w:rPr>
              <w:t>Action</w:t>
            </w:r>
          </w:p>
        </w:tc>
      </w:tr>
      <w:tr w:rsidR="00A33CF6" w14:paraId="28B281E4" w14:textId="77777777" w:rsidTr="00306992">
        <w:trPr>
          <w:tblHeader/>
        </w:trPr>
        <w:tc>
          <w:tcPr>
            <w:tcW w:w="9526" w:type="dxa"/>
            <w:gridSpan w:val="4"/>
            <w:vAlign w:val="center"/>
          </w:tcPr>
          <w:p w14:paraId="0A52E1F1" w14:textId="77777777" w:rsidR="00A33CF6" w:rsidRPr="008E2521" w:rsidRDefault="00A33CF6" w:rsidP="00306992">
            <w:pPr>
              <w:rPr>
                <w:i/>
              </w:rPr>
            </w:pPr>
            <w:r w:rsidRPr="008E2521">
              <w:rPr>
                <w:i/>
              </w:rPr>
              <w:t>As for test 3.3.3.2 a)</w:t>
            </w:r>
          </w:p>
        </w:tc>
      </w:tr>
      <w:tr w:rsidR="00A33CF6" w14:paraId="6E8B3914" w14:textId="77777777" w:rsidTr="00420885">
        <w:trPr>
          <w:tblHeader/>
        </w:trPr>
        <w:tc>
          <w:tcPr>
            <w:tcW w:w="9526" w:type="dxa"/>
            <w:gridSpan w:val="4"/>
            <w:tcBorders>
              <w:bottom w:val="single" w:sz="4" w:space="0" w:color="auto"/>
            </w:tcBorders>
            <w:shd w:val="clear" w:color="auto" w:fill="CCFFCC"/>
            <w:vAlign w:val="center"/>
          </w:tcPr>
          <w:p w14:paraId="632DC92A" w14:textId="77777777" w:rsidR="00A33CF6" w:rsidRPr="004065B1" w:rsidRDefault="00A33CF6" w:rsidP="00306992">
            <w:r w:rsidRPr="000A066E">
              <w:rPr>
                <w:b/>
              </w:rPr>
              <w:t>Results</w:t>
            </w:r>
          </w:p>
        </w:tc>
      </w:tr>
      <w:tr w:rsidR="00A33CF6" w14:paraId="6BD6C9C8"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6E19B8E3" w14:textId="77777777" w:rsidR="00A33CF6" w:rsidRPr="008E2521" w:rsidRDefault="00A33CF6" w:rsidP="00306992">
            <w:pPr>
              <w:jc w:val="left"/>
              <w:rPr>
                <w:i/>
              </w:rPr>
            </w:pPr>
            <w:r w:rsidRPr="008E2521">
              <w:rPr>
                <w:i/>
              </w:rPr>
              <w:t>Confirm that the object displays as in the image below and that a permanent indication is shown as specified in S-52 10.4.1:</w:t>
            </w:r>
          </w:p>
        </w:tc>
      </w:tr>
      <w:tr w:rsidR="00A33CF6" w14:paraId="0FB9B1A3" w14:textId="77777777" w:rsidTr="00420885">
        <w:trPr>
          <w:tblHeader/>
        </w:trPr>
        <w:tc>
          <w:tcPr>
            <w:tcW w:w="9526" w:type="dxa"/>
            <w:gridSpan w:val="4"/>
            <w:tcBorders>
              <w:top w:val="nil"/>
              <w:left w:val="single" w:sz="4" w:space="0" w:color="auto"/>
              <w:bottom w:val="nil"/>
              <w:right w:val="single" w:sz="4" w:space="0" w:color="auto"/>
            </w:tcBorders>
            <w:vAlign w:val="center"/>
          </w:tcPr>
          <w:p w14:paraId="2A07FE76" w14:textId="77777777" w:rsidR="00A33CF6" w:rsidRPr="008E2521" w:rsidRDefault="0018522C" w:rsidP="00306992">
            <w:pPr>
              <w:jc w:val="center"/>
              <w:rPr>
                <w:i/>
              </w:rPr>
            </w:pPr>
            <w:r w:rsidRPr="008E2521">
              <w:rPr>
                <w:i/>
                <w:noProof/>
                <w:lang w:val="fr-FR" w:eastAsia="fr-FR"/>
              </w:rPr>
              <w:drawing>
                <wp:inline distT="0" distB="0" distL="0" distR="0" wp14:anchorId="71A11D85" wp14:editId="4CF67BF0">
                  <wp:extent cx="2266950" cy="1133475"/>
                  <wp:effectExtent l="0" t="0" r="0" b="9525"/>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6950" cy="1133475"/>
                          </a:xfrm>
                          <a:prstGeom prst="rect">
                            <a:avLst/>
                          </a:prstGeom>
                          <a:noFill/>
                          <a:ln>
                            <a:noFill/>
                          </a:ln>
                        </pic:spPr>
                      </pic:pic>
                    </a:graphicData>
                  </a:graphic>
                </wp:inline>
              </w:drawing>
            </w:r>
          </w:p>
        </w:tc>
      </w:tr>
      <w:tr w:rsidR="00A33CF6" w14:paraId="7BA5FC68"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61E0799A" w14:textId="77777777" w:rsidR="00A33CF6" w:rsidRPr="008E2521" w:rsidRDefault="00A33CF6" w:rsidP="00306992">
            <w:pPr>
              <w:jc w:val="left"/>
              <w:rPr>
                <w:i/>
              </w:rPr>
            </w:pPr>
            <w:r w:rsidRPr="008E2521">
              <w:rPr>
                <w:i/>
              </w:rPr>
              <w:t>Note: A permanent indication that the date has been adjusted should be shown as specified in S-52 10.4.1.</w:t>
            </w:r>
          </w:p>
        </w:tc>
      </w:tr>
    </w:tbl>
    <w:p w14:paraId="29D11E77"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36F32B2" w14:textId="77777777" w:rsidTr="00306992">
        <w:trPr>
          <w:trHeight w:val="454"/>
          <w:tblHeader/>
        </w:trPr>
        <w:tc>
          <w:tcPr>
            <w:tcW w:w="2381" w:type="dxa"/>
            <w:shd w:val="clear" w:color="auto" w:fill="CCFFCC"/>
            <w:vAlign w:val="center"/>
          </w:tcPr>
          <w:p w14:paraId="568A784C" w14:textId="77777777" w:rsidR="00A33CF6" w:rsidRPr="004065B1" w:rsidRDefault="00A33CF6" w:rsidP="00306992">
            <w:r w:rsidRPr="000A066E">
              <w:rPr>
                <w:b/>
              </w:rPr>
              <w:t>Test Reference</w:t>
            </w:r>
          </w:p>
        </w:tc>
        <w:tc>
          <w:tcPr>
            <w:tcW w:w="2381" w:type="dxa"/>
            <w:shd w:val="clear" w:color="auto" w:fill="CCFFCC"/>
            <w:vAlign w:val="center"/>
          </w:tcPr>
          <w:p w14:paraId="1935D6E0" w14:textId="77777777" w:rsidR="00A33CF6" w:rsidRPr="004065B1" w:rsidRDefault="00A33CF6" w:rsidP="00306992">
            <w:r>
              <w:t>3.3.3.2 c)</w:t>
            </w:r>
          </w:p>
        </w:tc>
        <w:tc>
          <w:tcPr>
            <w:tcW w:w="2382" w:type="dxa"/>
            <w:shd w:val="clear" w:color="auto" w:fill="CCFFCC"/>
            <w:vAlign w:val="center"/>
          </w:tcPr>
          <w:p w14:paraId="41810BFE" w14:textId="77777777" w:rsidR="00A33CF6" w:rsidRPr="004065B1" w:rsidRDefault="00A33CF6" w:rsidP="00306992">
            <w:r w:rsidRPr="000A066E">
              <w:rPr>
                <w:b/>
              </w:rPr>
              <w:t>IHO Reference</w:t>
            </w:r>
          </w:p>
        </w:tc>
        <w:tc>
          <w:tcPr>
            <w:tcW w:w="2382" w:type="dxa"/>
            <w:shd w:val="clear" w:color="auto" w:fill="CCFFCC"/>
            <w:vAlign w:val="center"/>
          </w:tcPr>
          <w:p w14:paraId="0EB5E718" w14:textId="77777777" w:rsidR="00A33CF6" w:rsidRPr="004065B1" w:rsidRDefault="00A33CF6" w:rsidP="00306992">
            <w:r w:rsidRPr="00A94802">
              <w:t>S-</w:t>
            </w:r>
            <w:r>
              <w:t>52 10.4.1</w:t>
            </w:r>
          </w:p>
        </w:tc>
      </w:tr>
      <w:tr w:rsidR="00A33CF6" w14:paraId="63B3FBD7" w14:textId="77777777" w:rsidTr="00306992">
        <w:trPr>
          <w:tblHeader/>
        </w:trPr>
        <w:tc>
          <w:tcPr>
            <w:tcW w:w="9526" w:type="dxa"/>
            <w:gridSpan w:val="4"/>
            <w:shd w:val="clear" w:color="auto" w:fill="CCFFCC"/>
            <w:vAlign w:val="center"/>
          </w:tcPr>
          <w:p w14:paraId="0BF8D299" w14:textId="77777777" w:rsidR="00A33CF6" w:rsidRDefault="00A33CF6" w:rsidP="00306992">
            <w:r w:rsidRPr="000A066E">
              <w:rPr>
                <w:b/>
              </w:rPr>
              <w:t>Test description</w:t>
            </w:r>
          </w:p>
        </w:tc>
      </w:tr>
      <w:tr w:rsidR="00A33CF6" w14:paraId="1B6FD62A" w14:textId="77777777" w:rsidTr="00306992">
        <w:trPr>
          <w:tblHeader/>
        </w:trPr>
        <w:tc>
          <w:tcPr>
            <w:tcW w:w="9526" w:type="dxa"/>
            <w:gridSpan w:val="4"/>
            <w:vAlign w:val="center"/>
          </w:tcPr>
          <w:p w14:paraId="0AD15328" w14:textId="77777777" w:rsidR="00A33CF6" w:rsidRPr="008D2865" w:rsidRDefault="00A33CF6" w:rsidP="00A33CF6">
            <w:pPr>
              <w:rPr>
                <w:i/>
              </w:rPr>
            </w:pPr>
            <w:r w:rsidRPr="008D2865">
              <w:rPr>
                <w:i/>
              </w:rPr>
              <w:t>Display of date dependent objects, date range. (PERSTA and PEREND)</w:t>
            </w:r>
          </w:p>
        </w:tc>
      </w:tr>
      <w:tr w:rsidR="00A33CF6" w14:paraId="07E6B19A" w14:textId="77777777" w:rsidTr="00306992">
        <w:trPr>
          <w:tblHeader/>
        </w:trPr>
        <w:tc>
          <w:tcPr>
            <w:tcW w:w="9526" w:type="dxa"/>
            <w:gridSpan w:val="4"/>
            <w:shd w:val="clear" w:color="auto" w:fill="CCFFCC"/>
            <w:vAlign w:val="center"/>
          </w:tcPr>
          <w:p w14:paraId="2C77B850" w14:textId="77777777" w:rsidR="00A33CF6" w:rsidRPr="004065B1" w:rsidRDefault="00A33CF6" w:rsidP="00306992">
            <w:r w:rsidRPr="000A066E">
              <w:rPr>
                <w:b/>
              </w:rPr>
              <w:lastRenderedPageBreak/>
              <w:t>Setup</w:t>
            </w:r>
          </w:p>
        </w:tc>
      </w:tr>
      <w:tr w:rsidR="00A33CF6" w14:paraId="4CC0ED7E" w14:textId="77777777" w:rsidTr="00306992">
        <w:trPr>
          <w:tblHeader/>
        </w:trPr>
        <w:tc>
          <w:tcPr>
            <w:tcW w:w="9526" w:type="dxa"/>
            <w:gridSpan w:val="4"/>
            <w:vAlign w:val="center"/>
          </w:tcPr>
          <w:p w14:paraId="383820EF" w14:textId="77777777" w:rsidR="00A33CF6" w:rsidRPr="008D2865" w:rsidRDefault="00A33CF6" w:rsidP="00A33CF6">
            <w:pPr>
              <w:rPr>
                <w:i/>
              </w:rPr>
            </w:pPr>
            <w:r w:rsidRPr="008D2865">
              <w:rPr>
                <w:i/>
              </w:rPr>
              <w:t>As for test 3.3.3.2 b)</w:t>
            </w:r>
          </w:p>
          <w:p w14:paraId="5C544F4F" w14:textId="77777777" w:rsidR="00A33CF6" w:rsidRPr="008D2865" w:rsidRDefault="00A33CF6" w:rsidP="00A33CF6">
            <w:pPr>
              <w:rPr>
                <w:i/>
              </w:rPr>
            </w:pPr>
            <w:r w:rsidRPr="008D2865">
              <w:rPr>
                <w:i/>
              </w:rPr>
              <w:t xml:space="preserve">Set the viewing date range as follows: </w:t>
            </w:r>
          </w:p>
          <w:p w14:paraId="2973656A" w14:textId="24784B0C" w:rsidR="00A33CF6" w:rsidRPr="008D2865" w:rsidRDefault="00A33CF6" w:rsidP="00A33CF6">
            <w:pPr>
              <w:rPr>
                <w:i/>
              </w:rPr>
            </w:pPr>
            <w:r w:rsidRPr="008D2865">
              <w:rPr>
                <w:i/>
              </w:rPr>
              <w:t>Start viewing date</w:t>
            </w:r>
            <w:r w:rsidR="00523203">
              <w:rPr>
                <w:i/>
              </w:rPr>
              <w:t xml:space="preserve"> </w:t>
            </w:r>
            <w:r w:rsidRPr="008D2865">
              <w:rPr>
                <w:i/>
              </w:rPr>
              <w:t>= 01.02.2012</w:t>
            </w:r>
          </w:p>
          <w:p w14:paraId="4B065392" w14:textId="35E3D22B" w:rsidR="00A33CF6" w:rsidRPr="008D2865" w:rsidRDefault="00A33CF6" w:rsidP="00A33CF6">
            <w:pPr>
              <w:rPr>
                <w:i/>
              </w:rPr>
            </w:pPr>
            <w:r w:rsidRPr="008D2865">
              <w:rPr>
                <w:i/>
              </w:rPr>
              <w:t>End viewing date</w:t>
            </w:r>
            <w:r w:rsidR="00523203">
              <w:rPr>
                <w:i/>
              </w:rPr>
              <w:t xml:space="preserve"> </w:t>
            </w:r>
            <w:r w:rsidRPr="008D2865">
              <w:rPr>
                <w:i/>
              </w:rPr>
              <w:t>= 01.11.2012</w:t>
            </w:r>
          </w:p>
        </w:tc>
      </w:tr>
      <w:tr w:rsidR="00A33CF6" w14:paraId="308A2097" w14:textId="77777777" w:rsidTr="00306992">
        <w:trPr>
          <w:tblHeader/>
        </w:trPr>
        <w:tc>
          <w:tcPr>
            <w:tcW w:w="9526" w:type="dxa"/>
            <w:gridSpan w:val="4"/>
            <w:shd w:val="clear" w:color="auto" w:fill="CCFFCC"/>
            <w:vAlign w:val="center"/>
          </w:tcPr>
          <w:p w14:paraId="2063D25E" w14:textId="77777777" w:rsidR="00A33CF6" w:rsidRPr="004065B1" w:rsidRDefault="00A33CF6" w:rsidP="00306992">
            <w:r w:rsidRPr="000A066E">
              <w:rPr>
                <w:b/>
              </w:rPr>
              <w:t>Action</w:t>
            </w:r>
          </w:p>
        </w:tc>
      </w:tr>
      <w:tr w:rsidR="00A33CF6" w14:paraId="2CB0A496" w14:textId="77777777" w:rsidTr="00306992">
        <w:trPr>
          <w:tblHeader/>
        </w:trPr>
        <w:tc>
          <w:tcPr>
            <w:tcW w:w="9526" w:type="dxa"/>
            <w:gridSpan w:val="4"/>
            <w:vAlign w:val="center"/>
          </w:tcPr>
          <w:p w14:paraId="3E10FC6D" w14:textId="77777777" w:rsidR="00A33CF6" w:rsidRPr="008D2865" w:rsidRDefault="00A33CF6" w:rsidP="00306992">
            <w:pPr>
              <w:rPr>
                <w:i/>
              </w:rPr>
            </w:pPr>
            <w:r w:rsidRPr="008D2865">
              <w:rPr>
                <w:i/>
              </w:rPr>
              <w:t>As for test 3.3.3.2 a)</w:t>
            </w:r>
          </w:p>
        </w:tc>
      </w:tr>
      <w:tr w:rsidR="00A33CF6" w14:paraId="0DA53F2A" w14:textId="77777777" w:rsidTr="00730835">
        <w:trPr>
          <w:tblHeader/>
        </w:trPr>
        <w:tc>
          <w:tcPr>
            <w:tcW w:w="9526" w:type="dxa"/>
            <w:gridSpan w:val="4"/>
            <w:tcBorders>
              <w:bottom w:val="single" w:sz="4" w:space="0" w:color="auto"/>
            </w:tcBorders>
            <w:shd w:val="clear" w:color="auto" w:fill="CCFFCC"/>
            <w:vAlign w:val="center"/>
          </w:tcPr>
          <w:p w14:paraId="0FA6D0CF" w14:textId="77777777" w:rsidR="00A33CF6" w:rsidRPr="004065B1" w:rsidRDefault="00A33CF6" w:rsidP="00306992">
            <w:r w:rsidRPr="000A066E">
              <w:rPr>
                <w:b/>
              </w:rPr>
              <w:t>Results</w:t>
            </w:r>
          </w:p>
        </w:tc>
      </w:tr>
      <w:tr w:rsidR="00A33CF6" w14:paraId="7866CD97"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1774D6F2" w14:textId="77777777" w:rsidR="00A33CF6" w:rsidRPr="008D2865" w:rsidRDefault="00A33CF6" w:rsidP="00306992">
            <w:pPr>
              <w:jc w:val="left"/>
              <w:rPr>
                <w:i/>
              </w:rPr>
            </w:pPr>
            <w:r w:rsidRPr="008D2865">
              <w:rPr>
                <w:i/>
              </w:rPr>
              <w:t>Confirm that the object displays as in the image below and that a permanent indication is shown as specified in S-52 10.4.1:</w:t>
            </w:r>
          </w:p>
        </w:tc>
      </w:tr>
      <w:tr w:rsidR="00A33CF6" w14:paraId="1ED76727" w14:textId="77777777" w:rsidTr="00730835">
        <w:trPr>
          <w:tblHeader/>
        </w:trPr>
        <w:tc>
          <w:tcPr>
            <w:tcW w:w="9526" w:type="dxa"/>
            <w:gridSpan w:val="4"/>
            <w:tcBorders>
              <w:top w:val="nil"/>
              <w:left w:val="single" w:sz="4" w:space="0" w:color="auto"/>
              <w:bottom w:val="nil"/>
              <w:right w:val="single" w:sz="4" w:space="0" w:color="auto"/>
            </w:tcBorders>
            <w:vAlign w:val="center"/>
          </w:tcPr>
          <w:p w14:paraId="1AEA053B" w14:textId="77777777" w:rsidR="00A33CF6" w:rsidRPr="008D2865" w:rsidRDefault="0018522C" w:rsidP="00306992">
            <w:pPr>
              <w:jc w:val="center"/>
              <w:rPr>
                <w:i/>
              </w:rPr>
            </w:pPr>
            <w:r w:rsidRPr="008D2865">
              <w:rPr>
                <w:i/>
                <w:noProof/>
                <w:lang w:val="fr-FR" w:eastAsia="fr-FR"/>
              </w:rPr>
              <w:drawing>
                <wp:inline distT="0" distB="0" distL="0" distR="0" wp14:anchorId="26FD9382" wp14:editId="6910BC97">
                  <wp:extent cx="2286000" cy="1171575"/>
                  <wp:effectExtent l="0" t="0" r="0" b="9525"/>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inline>
              </w:drawing>
            </w:r>
          </w:p>
        </w:tc>
      </w:tr>
      <w:tr w:rsidR="00A33CF6" w14:paraId="48DFC76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489CF7EB" w14:textId="3DE3753E" w:rsidR="00A33CF6" w:rsidRPr="008D2865" w:rsidRDefault="00A33CF6" w:rsidP="00306992">
            <w:pPr>
              <w:jc w:val="left"/>
              <w:rPr>
                <w:i/>
              </w:rPr>
            </w:pPr>
            <w:r w:rsidRPr="008D2865">
              <w:rPr>
                <w:i/>
              </w:rPr>
              <w:t>Note: A permanent indication that the date has been adjusted shoul</w:t>
            </w:r>
            <w:r w:rsidR="00375CA4">
              <w:rPr>
                <w:i/>
              </w:rPr>
              <w:t>d be shown as specified in S-52</w:t>
            </w:r>
            <w:r w:rsidRPr="008D2865">
              <w:rPr>
                <w:i/>
              </w:rPr>
              <w:t>10.4.1.</w:t>
            </w:r>
          </w:p>
        </w:tc>
      </w:tr>
    </w:tbl>
    <w:p w14:paraId="4BF20D91"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A77CFA1" w14:textId="77777777" w:rsidTr="00306992">
        <w:trPr>
          <w:trHeight w:val="454"/>
          <w:tblHeader/>
        </w:trPr>
        <w:tc>
          <w:tcPr>
            <w:tcW w:w="2381" w:type="dxa"/>
            <w:shd w:val="clear" w:color="auto" w:fill="CCFFCC"/>
            <w:vAlign w:val="center"/>
          </w:tcPr>
          <w:p w14:paraId="1FFF4846" w14:textId="77777777" w:rsidR="00A33CF6" w:rsidRPr="004065B1" w:rsidRDefault="00A33CF6" w:rsidP="00306992">
            <w:r w:rsidRPr="000A066E">
              <w:rPr>
                <w:b/>
              </w:rPr>
              <w:t>Test Reference</w:t>
            </w:r>
          </w:p>
        </w:tc>
        <w:tc>
          <w:tcPr>
            <w:tcW w:w="2381" w:type="dxa"/>
            <w:shd w:val="clear" w:color="auto" w:fill="CCFFCC"/>
            <w:vAlign w:val="center"/>
          </w:tcPr>
          <w:p w14:paraId="1F845BAE" w14:textId="77777777" w:rsidR="00A33CF6" w:rsidRPr="004065B1" w:rsidRDefault="00A33CF6" w:rsidP="00306992">
            <w:r>
              <w:t>3.3.3.2 d)</w:t>
            </w:r>
          </w:p>
        </w:tc>
        <w:tc>
          <w:tcPr>
            <w:tcW w:w="2382" w:type="dxa"/>
            <w:shd w:val="clear" w:color="auto" w:fill="CCFFCC"/>
            <w:vAlign w:val="center"/>
          </w:tcPr>
          <w:p w14:paraId="33BDE92B" w14:textId="77777777" w:rsidR="00A33CF6" w:rsidRPr="004065B1" w:rsidRDefault="00A33CF6" w:rsidP="00306992">
            <w:r w:rsidRPr="000A066E">
              <w:rPr>
                <w:b/>
              </w:rPr>
              <w:t>IHO Reference</w:t>
            </w:r>
          </w:p>
        </w:tc>
        <w:tc>
          <w:tcPr>
            <w:tcW w:w="2382" w:type="dxa"/>
            <w:shd w:val="clear" w:color="auto" w:fill="CCFFCC"/>
            <w:vAlign w:val="center"/>
          </w:tcPr>
          <w:p w14:paraId="17A6F0FD" w14:textId="77777777" w:rsidR="00A33CF6" w:rsidRPr="004065B1" w:rsidRDefault="00A33CF6" w:rsidP="00306992">
            <w:r w:rsidRPr="00A94802">
              <w:t>S-</w:t>
            </w:r>
            <w:r>
              <w:t>52 10.4.1</w:t>
            </w:r>
          </w:p>
        </w:tc>
      </w:tr>
      <w:tr w:rsidR="00A33CF6" w14:paraId="08A44F54" w14:textId="77777777" w:rsidTr="00306992">
        <w:trPr>
          <w:tblHeader/>
        </w:trPr>
        <w:tc>
          <w:tcPr>
            <w:tcW w:w="9526" w:type="dxa"/>
            <w:gridSpan w:val="4"/>
            <w:shd w:val="clear" w:color="auto" w:fill="CCFFCC"/>
            <w:vAlign w:val="center"/>
          </w:tcPr>
          <w:p w14:paraId="61655CC1" w14:textId="77777777" w:rsidR="00A33CF6" w:rsidRDefault="00A33CF6" w:rsidP="00306992">
            <w:r w:rsidRPr="000A066E">
              <w:rPr>
                <w:b/>
              </w:rPr>
              <w:t>Test description</w:t>
            </w:r>
          </w:p>
        </w:tc>
      </w:tr>
      <w:tr w:rsidR="00A33CF6" w14:paraId="3C7F0E98" w14:textId="77777777" w:rsidTr="00306992">
        <w:trPr>
          <w:tblHeader/>
        </w:trPr>
        <w:tc>
          <w:tcPr>
            <w:tcW w:w="9526" w:type="dxa"/>
            <w:gridSpan w:val="4"/>
            <w:vAlign w:val="center"/>
          </w:tcPr>
          <w:p w14:paraId="2283FC9E" w14:textId="77777777" w:rsidR="00A33CF6" w:rsidRPr="008D2865" w:rsidRDefault="00A33CF6" w:rsidP="00306992">
            <w:pPr>
              <w:rPr>
                <w:i/>
              </w:rPr>
            </w:pPr>
            <w:r w:rsidRPr="008D2865">
              <w:rPr>
                <w:i/>
              </w:rPr>
              <w:t>Route checking of date dependent objects, date range. (PERSTA and PEREND)</w:t>
            </w:r>
          </w:p>
        </w:tc>
      </w:tr>
      <w:tr w:rsidR="00A33CF6" w14:paraId="7D440B8B" w14:textId="77777777" w:rsidTr="00306992">
        <w:trPr>
          <w:tblHeader/>
        </w:trPr>
        <w:tc>
          <w:tcPr>
            <w:tcW w:w="9526" w:type="dxa"/>
            <w:gridSpan w:val="4"/>
            <w:shd w:val="clear" w:color="auto" w:fill="CCFFCC"/>
            <w:vAlign w:val="center"/>
          </w:tcPr>
          <w:p w14:paraId="715FA4D9" w14:textId="77777777" w:rsidR="00A33CF6" w:rsidRPr="004065B1" w:rsidRDefault="00A33CF6" w:rsidP="00306992">
            <w:r w:rsidRPr="000A066E">
              <w:rPr>
                <w:b/>
              </w:rPr>
              <w:t>Setup</w:t>
            </w:r>
          </w:p>
        </w:tc>
      </w:tr>
      <w:tr w:rsidR="00A33CF6" w14:paraId="111AA9B9" w14:textId="77777777" w:rsidTr="00306992">
        <w:trPr>
          <w:tblHeader/>
        </w:trPr>
        <w:tc>
          <w:tcPr>
            <w:tcW w:w="9526" w:type="dxa"/>
            <w:gridSpan w:val="4"/>
            <w:vAlign w:val="center"/>
          </w:tcPr>
          <w:p w14:paraId="367BD74C" w14:textId="77777777" w:rsidR="00A33CF6" w:rsidRPr="008D2865" w:rsidRDefault="00A33CF6" w:rsidP="00A33CF6">
            <w:pPr>
              <w:rPr>
                <w:i/>
              </w:rPr>
            </w:pPr>
            <w:r w:rsidRPr="008D2865">
              <w:rPr>
                <w:i/>
              </w:rPr>
              <w:t>As for test 3.3.3.2 c)</w:t>
            </w:r>
          </w:p>
          <w:p w14:paraId="271CA60B" w14:textId="77777777" w:rsidR="00A33CF6" w:rsidRPr="008D2865" w:rsidRDefault="00A33CF6" w:rsidP="00A33CF6">
            <w:pPr>
              <w:rPr>
                <w:i/>
              </w:rPr>
            </w:pPr>
            <w:r w:rsidRPr="008D2865">
              <w:rPr>
                <w:i/>
              </w:rPr>
              <w:t>Select scale 1:10 000</w:t>
            </w:r>
          </w:p>
        </w:tc>
      </w:tr>
      <w:tr w:rsidR="00A33CF6" w14:paraId="2DEDC899" w14:textId="77777777" w:rsidTr="00306992">
        <w:trPr>
          <w:tblHeader/>
        </w:trPr>
        <w:tc>
          <w:tcPr>
            <w:tcW w:w="9526" w:type="dxa"/>
            <w:gridSpan w:val="4"/>
            <w:shd w:val="clear" w:color="auto" w:fill="CCFFCC"/>
            <w:vAlign w:val="center"/>
          </w:tcPr>
          <w:p w14:paraId="46EDDAC0" w14:textId="77777777" w:rsidR="00A33CF6" w:rsidRPr="004065B1" w:rsidRDefault="00A33CF6" w:rsidP="00306992">
            <w:r w:rsidRPr="000A066E">
              <w:rPr>
                <w:b/>
              </w:rPr>
              <w:t>Action</w:t>
            </w:r>
          </w:p>
        </w:tc>
      </w:tr>
      <w:tr w:rsidR="00A33CF6" w14:paraId="4F3FB337" w14:textId="77777777" w:rsidTr="00306992">
        <w:trPr>
          <w:tblHeader/>
        </w:trPr>
        <w:tc>
          <w:tcPr>
            <w:tcW w:w="9526" w:type="dxa"/>
            <w:gridSpan w:val="4"/>
            <w:vAlign w:val="center"/>
          </w:tcPr>
          <w:p w14:paraId="16356F0D" w14:textId="77777777" w:rsidR="00A33CF6" w:rsidRPr="008D2865" w:rsidRDefault="00A33CF6" w:rsidP="00A33CF6">
            <w:pPr>
              <w:rPr>
                <w:i/>
              </w:rPr>
            </w:pPr>
            <w:r w:rsidRPr="008D2865">
              <w:rPr>
                <w:i/>
              </w:rPr>
              <w:t>As for test 3.3.3.2 a)</w:t>
            </w:r>
          </w:p>
          <w:p w14:paraId="1AF1F48E" w14:textId="77777777" w:rsidR="00A33CF6" w:rsidRPr="008D2865" w:rsidRDefault="00A33CF6" w:rsidP="00A33CF6">
            <w:pPr>
              <w:rPr>
                <w:i/>
              </w:rPr>
            </w:pPr>
            <w:r w:rsidRPr="008D2865">
              <w:rPr>
                <w:i/>
              </w:rPr>
              <w:t>Create a route from 32°36.425’S   61°21.400’E  to 32°36.425’S   61°22.500’E  with a cross track distance of 0.10NM set for Starboard and for Port.</w:t>
            </w:r>
          </w:p>
        </w:tc>
      </w:tr>
      <w:tr w:rsidR="00A33CF6" w14:paraId="64248506" w14:textId="77777777" w:rsidTr="00730835">
        <w:trPr>
          <w:tblHeader/>
        </w:trPr>
        <w:tc>
          <w:tcPr>
            <w:tcW w:w="9526" w:type="dxa"/>
            <w:gridSpan w:val="4"/>
            <w:tcBorders>
              <w:bottom w:val="single" w:sz="4" w:space="0" w:color="auto"/>
            </w:tcBorders>
            <w:shd w:val="clear" w:color="auto" w:fill="CCFFCC"/>
            <w:vAlign w:val="center"/>
          </w:tcPr>
          <w:p w14:paraId="59CB37B2" w14:textId="77777777" w:rsidR="00A33CF6" w:rsidRPr="004065B1" w:rsidRDefault="00A33CF6" w:rsidP="00306992">
            <w:r w:rsidRPr="000A066E">
              <w:rPr>
                <w:b/>
              </w:rPr>
              <w:t>Results</w:t>
            </w:r>
          </w:p>
        </w:tc>
      </w:tr>
      <w:tr w:rsidR="00A33CF6" w14:paraId="4D46E905"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68101D74" w14:textId="77777777" w:rsidR="00A33CF6" w:rsidRPr="008D2865" w:rsidRDefault="00A33CF6" w:rsidP="00306992">
            <w:pPr>
              <w:jc w:val="left"/>
              <w:rPr>
                <w:i/>
              </w:rPr>
            </w:pPr>
            <w:r w:rsidRPr="008D2865">
              <w:rPr>
                <w:i/>
              </w:rPr>
              <w:t>Check the route and confirm that the following indications are given and the display is as shown:</w:t>
            </w:r>
          </w:p>
        </w:tc>
      </w:tr>
      <w:tr w:rsidR="00A33CF6" w14:paraId="52647A5B" w14:textId="77777777" w:rsidTr="00730835">
        <w:trPr>
          <w:tblHeader/>
        </w:trPr>
        <w:tc>
          <w:tcPr>
            <w:tcW w:w="9526" w:type="dxa"/>
            <w:gridSpan w:val="4"/>
            <w:tcBorders>
              <w:top w:val="nil"/>
              <w:left w:val="single" w:sz="4" w:space="0" w:color="auto"/>
              <w:bottom w:val="nil"/>
              <w:right w:val="single" w:sz="4" w:space="0" w:color="auto"/>
            </w:tcBorders>
            <w:vAlign w:val="center"/>
          </w:tcPr>
          <w:p w14:paraId="346644A7" w14:textId="5ECF0912" w:rsidR="00E720E8" w:rsidRPr="008D2865" w:rsidRDefault="00E720E8" w:rsidP="00306992">
            <w:pPr>
              <w:jc w:val="center"/>
              <w:rPr>
                <w:i/>
              </w:rPr>
            </w:pPr>
            <w:r>
              <w:rPr>
                <w:noProof/>
                <w:lang w:val="fr-FR" w:eastAsia="fr-FR"/>
              </w:rPr>
              <w:drawing>
                <wp:inline distT="0" distB="0" distL="0" distR="0" wp14:anchorId="479BEF80" wp14:editId="443FD3EC">
                  <wp:extent cx="5857875" cy="1409700"/>
                  <wp:effectExtent l="0" t="0" r="9525" b="0"/>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57875" cy="1409700"/>
                          </a:xfrm>
                          <a:prstGeom prst="rect">
                            <a:avLst/>
                          </a:prstGeom>
                          <a:noFill/>
                          <a:ln>
                            <a:noFill/>
                          </a:ln>
                        </pic:spPr>
                      </pic:pic>
                    </a:graphicData>
                  </a:graphic>
                </wp:inline>
              </w:drawing>
            </w:r>
          </w:p>
        </w:tc>
      </w:tr>
      <w:tr w:rsidR="00A33CF6" w14:paraId="4970C51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73B6DE08" w14:textId="77777777" w:rsidR="00A33CF6" w:rsidRPr="008D2865" w:rsidRDefault="00A33CF6" w:rsidP="00306992">
            <w:pPr>
              <w:jc w:val="left"/>
              <w:rPr>
                <w:i/>
              </w:rPr>
            </w:pPr>
            <w:r w:rsidRPr="008D2865">
              <w:rPr>
                <w:i/>
              </w:rPr>
              <w:t>Note: A permanent indication that the date has been adjusted should be shown as specified in S-52 10.4.1.</w:t>
            </w:r>
          </w:p>
        </w:tc>
      </w:tr>
    </w:tbl>
    <w:p w14:paraId="06465B61" w14:textId="77777777" w:rsidR="00A33CF6" w:rsidRDefault="00A33CF6" w:rsidP="00A33CF6"/>
    <w:p w14:paraId="542C3F0D" w14:textId="77777777" w:rsidR="00A33CF6" w:rsidRDefault="00A33CF6" w:rsidP="000A408F"/>
    <w:p w14:paraId="407BB302" w14:textId="75CCC813" w:rsidR="000A408F" w:rsidRPr="000A408F" w:rsidRDefault="00A33CF6" w:rsidP="001D52EE">
      <w:pPr>
        <w:pStyle w:val="Heading4"/>
      </w:pPr>
      <w:r>
        <w:br w:type="page"/>
      </w:r>
      <w:r w:rsidR="000A408F">
        <w:lastRenderedPageBreak/>
        <w:t xml:space="preserve">3.3.3.3 DATSTA/DATEND on </w:t>
      </w:r>
      <w:r w:rsidR="00F711B5">
        <w:t>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4B0B4303" w14:textId="77777777" w:rsidTr="00CB4150">
        <w:trPr>
          <w:trHeight w:val="454"/>
          <w:tblHeader/>
        </w:trPr>
        <w:tc>
          <w:tcPr>
            <w:tcW w:w="2381" w:type="dxa"/>
            <w:shd w:val="clear" w:color="auto" w:fill="CCFFCC"/>
            <w:vAlign w:val="center"/>
          </w:tcPr>
          <w:p w14:paraId="648F3309" w14:textId="77777777" w:rsidR="000A408F" w:rsidRPr="004065B1" w:rsidRDefault="000A408F" w:rsidP="00CB4150">
            <w:r w:rsidRPr="000A066E">
              <w:rPr>
                <w:b/>
              </w:rPr>
              <w:t>Test Reference</w:t>
            </w:r>
          </w:p>
        </w:tc>
        <w:tc>
          <w:tcPr>
            <w:tcW w:w="2381" w:type="dxa"/>
            <w:shd w:val="clear" w:color="auto" w:fill="CCFFCC"/>
            <w:vAlign w:val="center"/>
          </w:tcPr>
          <w:p w14:paraId="64A5BBE8" w14:textId="77777777" w:rsidR="000A408F" w:rsidRPr="004065B1" w:rsidRDefault="000A408F" w:rsidP="00CB4150">
            <w:r>
              <w:t>3.</w:t>
            </w:r>
            <w:r w:rsidR="002F4C9E">
              <w:t>3.3.3 a)</w:t>
            </w:r>
          </w:p>
        </w:tc>
        <w:tc>
          <w:tcPr>
            <w:tcW w:w="2382" w:type="dxa"/>
            <w:shd w:val="clear" w:color="auto" w:fill="CCFFCC"/>
            <w:vAlign w:val="center"/>
          </w:tcPr>
          <w:p w14:paraId="452692BD" w14:textId="77777777" w:rsidR="000A408F" w:rsidRPr="004065B1" w:rsidRDefault="000A408F" w:rsidP="00CB4150">
            <w:r w:rsidRPr="000A066E">
              <w:rPr>
                <w:b/>
              </w:rPr>
              <w:t>IHO Reference</w:t>
            </w:r>
          </w:p>
        </w:tc>
        <w:tc>
          <w:tcPr>
            <w:tcW w:w="2382" w:type="dxa"/>
            <w:shd w:val="clear" w:color="auto" w:fill="CCFFCC"/>
            <w:vAlign w:val="center"/>
          </w:tcPr>
          <w:p w14:paraId="73D8463B" w14:textId="77777777" w:rsidR="000A408F" w:rsidRPr="004065B1" w:rsidRDefault="000A408F" w:rsidP="00CB4150">
            <w:r w:rsidRPr="00A94802">
              <w:t>S-</w:t>
            </w:r>
            <w:r>
              <w:t>52 1</w:t>
            </w:r>
            <w:r w:rsidR="002F4C9E">
              <w:t>0.4.1</w:t>
            </w:r>
          </w:p>
        </w:tc>
      </w:tr>
      <w:tr w:rsidR="000A408F" w14:paraId="241416AF" w14:textId="77777777" w:rsidTr="00CB4150">
        <w:trPr>
          <w:tblHeader/>
        </w:trPr>
        <w:tc>
          <w:tcPr>
            <w:tcW w:w="9526" w:type="dxa"/>
            <w:gridSpan w:val="4"/>
            <w:shd w:val="clear" w:color="auto" w:fill="CCFFCC"/>
            <w:vAlign w:val="center"/>
          </w:tcPr>
          <w:p w14:paraId="0A16B46B" w14:textId="77777777" w:rsidR="000A408F" w:rsidRDefault="000A408F" w:rsidP="00CB4150">
            <w:r w:rsidRPr="000A066E">
              <w:rPr>
                <w:b/>
              </w:rPr>
              <w:t>Test description</w:t>
            </w:r>
          </w:p>
        </w:tc>
      </w:tr>
      <w:tr w:rsidR="000A408F" w14:paraId="536F4BDB" w14:textId="77777777" w:rsidTr="00CB4150">
        <w:trPr>
          <w:tblHeader/>
        </w:trPr>
        <w:tc>
          <w:tcPr>
            <w:tcW w:w="9526" w:type="dxa"/>
            <w:gridSpan w:val="4"/>
            <w:vAlign w:val="center"/>
          </w:tcPr>
          <w:p w14:paraId="31B6F8B0" w14:textId="77777777" w:rsidR="000A408F" w:rsidRPr="008D2865" w:rsidRDefault="002B6EFA" w:rsidP="00CB4150">
            <w:pPr>
              <w:rPr>
                <w:i/>
              </w:rPr>
            </w:pPr>
            <w:r w:rsidRPr="008D2865">
              <w:rPr>
                <w:i/>
              </w:rPr>
              <w:t>Display of date dependent objects, current date. (DATSTA and DATEND)</w:t>
            </w:r>
          </w:p>
        </w:tc>
      </w:tr>
      <w:tr w:rsidR="000A408F" w14:paraId="6659FFC1" w14:textId="77777777" w:rsidTr="00CB4150">
        <w:trPr>
          <w:tblHeader/>
        </w:trPr>
        <w:tc>
          <w:tcPr>
            <w:tcW w:w="9526" w:type="dxa"/>
            <w:gridSpan w:val="4"/>
            <w:shd w:val="clear" w:color="auto" w:fill="CCFFCC"/>
            <w:vAlign w:val="center"/>
          </w:tcPr>
          <w:p w14:paraId="6FBDFB2E" w14:textId="77777777" w:rsidR="000A408F" w:rsidRPr="004065B1" w:rsidRDefault="000A408F" w:rsidP="00CB4150">
            <w:r w:rsidRPr="000A066E">
              <w:rPr>
                <w:b/>
              </w:rPr>
              <w:t>Setup</w:t>
            </w:r>
          </w:p>
        </w:tc>
      </w:tr>
      <w:tr w:rsidR="000A408F" w14:paraId="70900DA2" w14:textId="77777777" w:rsidTr="00CB4150">
        <w:trPr>
          <w:tblHeader/>
        </w:trPr>
        <w:tc>
          <w:tcPr>
            <w:tcW w:w="9526" w:type="dxa"/>
            <w:gridSpan w:val="4"/>
            <w:vAlign w:val="center"/>
          </w:tcPr>
          <w:p w14:paraId="25B58C9F" w14:textId="77777777" w:rsidR="002B6EFA" w:rsidRPr="008D2865" w:rsidRDefault="002B6EFA" w:rsidP="002B6EFA">
            <w:pPr>
              <w:rPr>
                <w:i/>
              </w:rPr>
            </w:pPr>
            <w:r w:rsidRPr="008D2865">
              <w:rPr>
                <w:i/>
              </w:rPr>
              <w:t>Load the following cell 3.3 Settings\ENC_ROOT\GB4X0001.000 with the following settings:</w:t>
            </w:r>
          </w:p>
          <w:p w14:paraId="40E06CC1" w14:textId="5A1597B9" w:rsidR="002B6EFA" w:rsidRPr="008D2865" w:rsidRDefault="002B6EFA" w:rsidP="002B6EFA">
            <w:pPr>
              <w:rPr>
                <w:i/>
              </w:rPr>
            </w:pPr>
            <w:r w:rsidRPr="008D2865">
              <w:rPr>
                <w:i/>
              </w:rPr>
              <w:t xml:space="preserve">Select </w:t>
            </w:r>
            <w:r w:rsidR="00DE09B9">
              <w:rPr>
                <w:i/>
              </w:rPr>
              <w:t>Display Category</w:t>
            </w:r>
            <w:r w:rsidRPr="008D2865">
              <w:rPr>
                <w:i/>
              </w:rPr>
              <w:t xml:space="preserve"> Other</w:t>
            </w:r>
          </w:p>
          <w:p w14:paraId="7CB8FC67" w14:textId="77777777" w:rsidR="002B6EFA" w:rsidRPr="008D2865" w:rsidRDefault="002B6EFA" w:rsidP="002B6EFA">
            <w:pPr>
              <w:rPr>
                <w:i/>
              </w:rPr>
            </w:pPr>
            <w:r w:rsidRPr="008D2865">
              <w:rPr>
                <w:i/>
              </w:rPr>
              <w:t>Select Symbolized Boundaries</w:t>
            </w:r>
          </w:p>
          <w:p w14:paraId="5FB808E2" w14:textId="77777777" w:rsidR="002B6EFA" w:rsidRPr="008D2865" w:rsidRDefault="002B6EFA" w:rsidP="002B6EFA">
            <w:pPr>
              <w:rPr>
                <w:i/>
              </w:rPr>
            </w:pPr>
            <w:r w:rsidRPr="008D2865">
              <w:rPr>
                <w:i/>
              </w:rPr>
              <w:t>Select Paper chart symbols</w:t>
            </w:r>
          </w:p>
          <w:p w14:paraId="0C5A9CD2" w14:textId="3D4F9D78" w:rsidR="002B6EFA" w:rsidRPr="008D2865" w:rsidRDefault="0069033B" w:rsidP="002B6EFA">
            <w:pPr>
              <w:rPr>
                <w:i/>
              </w:rPr>
            </w:pPr>
            <w:r>
              <w:rPr>
                <w:i/>
              </w:rPr>
              <w:t xml:space="preserve">Safety Contour </w:t>
            </w:r>
            <w:r w:rsidR="00523203">
              <w:rPr>
                <w:i/>
              </w:rPr>
              <w:t>value to</w:t>
            </w:r>
            <w:r w:rsidR="00523203" w:rsidRPr="008D2865">
              <w:rPr>
                <w:i/>
              </w:rPr>
              <w:t xml:space="preserve"> </w:t>
            </w:r>
            <w:r w:rsidR="002B6EFA" w:rsidRPr="008D2865">
              <w:rPr>
                <w:i/>
              </w:rPr>
              <w:t xml:space="preserve">10 </w:t>
            </w:r>
            <w:r w:rsidR="00E66884">
              <w:rPr>
                <w:i/>
              </w:rPr>
              <w:t>m</w:t>
            </w:r>
            <w:r w:rsidR="002B6EFA" w:rsidRPr="008D2865">
              <w:rPr>
                <w:i/>
              </w:rPr>
              <w:t xml:space="preserve"> </w:t>
            </w:r>
          </w:p>
          <w:p w14:paraId="0B3EEDA6" w14:textId="22198108" w:rsidR="002B6EFA" w:rsidRPr="008D2865" w:rsidRDefault="0069033B" w:rsidP="002B6EFA">
            <w:pPr>
              <w:rPr>
                <w:i/>
              </w:rPr>
            </w:pPr>
            <w:r>
              <w:rPr>
                <w:i/>
              </w:rPr>
              <w:t xml:space="preserve">Safety Depth  </w:t>
            </w:r>
            <w:r w:rsidR="00523203">
              <w:rPr>
                <w:i/>
              </w:rPr>
              <w:t>value to</w:t>
            </w:r>
            <w:r w:rsidR="00523203" w:rsidRPr="008D2865">
              <w:rPr>
                <w:i/>
              </w:rPr>
              <w:t xml:space="preserve"> </w:t>
            </w:r>
            <w:r w:rsidR="002B6EFA" w:rsidRPr="008D2865">
              <w:rPr>
                <w:i/>
              </w:rPr>
              <w:t xml:space="preserve">10 </w:t>
            </w:r>
            <w:r w:rsidR="00E66884">
              <w:rPr>
                <w:i/>
              </w:rPr>
              <w:t>m</w:t>
            </w:r>
          </w:p>
          <w:p w14:paraId="082FA61E" w14:textId="77777777" w:rsidR="002B6EFA" w:rsidRPr="008D2865" w:rsidRDefault="002B6EFA" w:rsidP="002B6EFA">
            <w:pPr>
              <w:rPr>
                <w:i/>
              </w:rPr>
            </w:pPr>
            <w:r w:rsidRPr="008D2865">
              <w:rPr>
                <w:i/>
              </w:rPr>
              <w:t>Select Highlight date dependent</w:t>
            </w:r>
          </w:p>
          <w:p w14:paraId="270471D7" w14:textId="77777777" w:rsidR="000A408F" w:rsidRPr="008D2865" w:rsidRDefault="002B6EFA" w:rsidP="002B6EFA">
            <w:pPr>
              <w:rPr>
                <w:i/>
              </w:rPr>
            </w:pPr>
            <w:r w:rsidRPr="008D2865">
              <w:rPr>
                <w:i/>
              </w:rPr>
              <w:t>Ensure that the viewing date is set to the current date and time (any date after 20131201).</w:t>
            </w:r>
          </w:p>
        </w:tc>
      </w:tr>
      <w:tr w:rsidR="000A408F" w14:paraId="6CD9F636" w14:textId="77777777" w:rsidTr="00CB4150">
        <w:trPr>
          <w:tblHeader/>
        </w:trPr>
        <w:tc>
          <w:tcPr>
            <w:tcW w:w="9526" w:type="dxa"/>
            <w:gridSpan w:val="4"/>
            <w:shd w:val="clear" w:color="auto" w:fill="CCFFCC"/>
            <w:vAlign w:val="center"/>
          </w:tcPr>
          <w:p w14:paraId="6167F975" w14:textId="77777777" w:rsidR="000A408F" w:rsidRPr="004065B1" w:rsidRDefault="000A408F" w:rsidP="00CB4150">
            <w:r w:rsidRPr="000A066E">
              <w:rPr>
                <w:b/>
              </w:rPr>
              <w:t>Action</w:t>
            </w:r>
          </w:p>
        </w:tc>
      </w:tr>
      <w:tr w:rsidR="000A408F" w14:paraId="7CD50411" w14:textId="77777777" w:rsidTr="00CB4150">
        <w:trPr>
          <w:tblHeader/>
        </w:trPr>
        <w:tc>
          <w:tcPr>
            <w:tcW w:w="9526" w:type="dxa"/>
            <w:gridSpan w:val="4"/>
            <w:vAlign w:val="center"/>
          </w:tcPr>
          <w:p w14:paraId="00C7675D" w14:textId="77777777" w:rsidR="000A408F" w:rsidRPr="008D2865" w:rsidRDefault="002B6EFA" w:rsidP="00CB4150">
            <w:pPr>
              <w:rPr>
                <w:i/>
              </w:rPr>
            </w:pPr>
            <w:r w:rsidRPr="008D2865">
              <w:rPr>
                <w:i/>
              </w:rPr>
              <w:t>Centre the display on position 32°35.300’S  61°21.380’E and then zoom in to a scale of 1:20,000.</w:t>
            </w:r>
          </w:p>
        </w:tc>
      </w:tr>
      <w:tr w:rsidR="000A408F" w14:paraId="023900E4" w14:textId="77777777" w:rsidTr="00730835">
        <w:trPr>
          <w:tblHeader/>
        </w:trPr>
        <w:tc>
          <w:tcPr>
            <w:tcW w:w="9526" w:type="dxa"/>
            <w:gridSpan w:val="4"/>
            <w:tcBorders>
              <w:bottom w:val="single" w:sz="4" w:space="0" w:color="auto"/>
            </w:tcBorders>
            <w:shd w:val="clear" w:color="auto" w:fill="CCFFCC"/>
            <w:vAlign w:val="center"/>
          </w:tcPr>
          <w:p w14:paraId="130A039B" w14:textId="77777777" w:rsidR="000A408F" w:rsidRPr="004065B1" w:rsidRDefault="000A408F" w:rsidP="00CB4150">
            <w:r w:rsidRPr="000A066E">
              <w:rPr>
                <w:b/>
              </w:rPr>
              <w:t>Results</w:t>
            </w:r>
          </w:p>
        </w:tc>
      </w:tr>
      <w:tr w:rsidR="000A408F" w14:paraId="45CB3161" w14:textId="77777777" w:rsidTr="00730835">
        <w:trPr>
          <w:tblHeader/>
        </w:trPr>
        <w:tc>
          <w:tcPr>
            <w:tcW w:w="9526" w:type="dxa"/>
            <w:gridSpan w:val="4"/>
            <w:tcBorders>
              <w:bottom w:val="nil"/>
            </w:tcBorders>
            <w:vAlign w:val="center"/>
          </w:tcPr>
          <w:p w14:paraId="5FE3EB6A" w14:textId="77777777" w:rsidR="000A408F" w:rsidRPr="008D2865" w:rsidRDefault="002B6EFA" w:rsidP="00CB4150">
            <w:pPr>
              <w:jc w:val="left"/>
              <w:rPr>
                <w:i/>
              </w:rPr>
            </w:pPr>
            <w:r w:rsidRPr="008D2865">
              <w:rPr>
                <w:i/>
              </w:rPr>
              <w:t>Confirm that the object displays as in the image below:</w:t>
            </w:r>
          </w:p>
        </w:tc>
      </w:tr>
      <w:tr w:rsidR="002B6EFA" w14:paraId="6234CEE7" w14:textId="77777777" w:rsidTr="00730835">
        <w:trPr>
          <w:tblHeader/>
        </w:trPr>
        <w:tc>
          <w:tcPr>
            <w:tcW w:w="9526" w:type="dxa"/>
            <w:gridSpan w:val="4"/>
            <w:tcBorders>
              <w:top w:val="nil"/>
            </w:tcBorders>
            <w:vAlign w:val="center"/>
          </w:tcPr>
          <w:p w14:paraId="1F3227FD" w14:textId="0EA60073" w:rsidR="002B6EFA" w:rsidRPr="008D2865" w:rsidRDefault="00F24525" w:rsidP="002B6EFA">
            <w:pPr>
              <w:jc w:val="center"/>
              <w:rPr>
                <w:i/>
              </w:rPr>
            </w:pPr>
            <w:r w:rsidRPr="00F24525">
              <w:rPr>
                <w:i/>
                <w:noProof/>
                <w:lang w:val="fr-FR" w:eastAsia="fr-FR"/>
              </w:rPr>
              <w:drawing>
                <wp:inline distT="0" distB="0" distL="0" distR="0" wp14:anchorId="31CC241C" wp14:editId="67C1BE14">
                  <wp:extent cx="4278630" cy="1992630"/>
                  <wp:effectExtent l="0" t="0" r="7620" b="7620"/>
                  <wp:docPr id="250" name="Picture 250" descr="C:\msdokut\STANDARDIT\IHO\ENCWG\Drafting 4.0.2 after Mar2016\New picture originals 23mar2016\3.3.3.3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Drafting 4.0.2 after Mar2016\New picture originals 23mar2016\3.3.3.3a picture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8630" cy="1992630"/>
                          </a:xfrm>
                          <a:prstGeom prst="rect">
                            <a:avLst/>
                          </a:prstGeom>
                          <a:noFill/>
                          <a:ln>
                            <a:noFill/>
                          </a:ln>
                        </pic:spPr>
                      </pic:pic>
                    </a:graphicData>
                  </a:graphic>
                </wp:inline>
              </w:drawing>
            </w:r>
          </w:p>
        </w:tc>
      </w:tr>
    </w:tbl>
    <w:p w14:paraId="1EF26463" w14:textId="77777777" w:rsidR="002B6EFA" w:rsidRDefault="002B6EFA" w:rsidP="000A408F"/>
    <w:p w14:paraId="5401F617" w14:textId="77777777" w:rsidR="000A408F" w:rsidRDefault="002B6EFA"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40EEEED6" w14:textId="77777777" w:rsidTr="00306992">
        <w:trPr>
          <w:trHeight w:val="454"/>
          <w:tblHeader/>
        </w:trPr>
        <w:tc>
          <w:tcPr>
            <w:tcW w:w="2381" w:type="dxa"/>
            <w:shd w:val="clear" w:color="auto" w:fill="CCFFCC"/>
            <w:vAlign w:val="center"/>
          </w:tcPr>
          <w:p w14:paraId="6A4ABF2C"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094EDA0" w14:textId="77777777" w:rsidR="002B6EFA" w:rsidRPr="004065B1" w:rsidRDefault="002B6EFA" w:rsidP="00306992">
            <w:r>
              <w:t>3.3.3.3 b)</w:t>
            </w:r>
          </w:p>
        </w:tc>
        <w:tc>
          <w:tcPr>
            <w:tcW w:w="2382" w:type="dxa"/>
            <w:shd w:val="clear" w:color="auto" w:fill="CCFFCC"/>
            <w:vAlign w:val="center"/>
          </w:tcPr>
          <w:p w14:paraId="7C6CE984" w14:textId="77777777" w:rsidR="002B6EFA" w:rsidRPr="004065B1" w:rsidRDefault="002B6EFA" w:rsidP="00306992">
            <w:r w:rsidRPr="000A066E">
              <w:rPr>
                <w:b/>
              </w:rPr>
              <w:t>IHO Reference</w:t>
            </w:r>
          </w:p>
        </w:tc>
        <w:tc>
          <w:tcPr>
            <w:tcW w:w="2382" w:type="dxa"/>
            <w:shd w:val="clear" w:color="auto" w:fill="CCFFCC"/>
            <w:vAlign w:val="center"/>
          </w:tcPr>
          <w:p w14:paraId="79475759" w14:textId="77777777" w:rsidR="002B6EFA" w:rsidRPr="004065B1" w:rsidRDefault="002B6EFA" w:rsidP="00306992">
            <w:r w:rsidRPr="00A94802">
              <w:t>S-</w:t>
            </w:r>
            <w:r>
              <w:t>52 10.4.1</w:t>
            </w:r>
          </w:p>
        </w:tc>
      </w:tr>
      <w:tr w:rsidR="002B6EFA" w14:paraId="1A155240" w14:textId="77777777" w:rsidTr="00306992">
        <w:trPr>
          <w:tblHeader/>
        </w:trPr>
        <w:tc>
          <w:tcPr>
            <w:tcW w:w="9526" w:type="dxa"/>
            <w:gridSpan w:val="4"/>
            <w:shd w:val="clear" w:color="auto" w:fill="CCFFCC"/>
            <w:vAlign w:val="center"/>
          </w:tcPr>
          <w:p w14:paraId="294D6B2C" w14:textId="77777777" w:rsidR="002B6EFA" w:rsidRDefault="002B6EFA" w:rsidP="00306992">
            <w:r w:rsidRPr="000A066E">
              <w:rPr>
                <w:b/>
              </w:rPr>
              <w:t>Test description</w:t>
            </w:r>
          </w:p>
        </w:tc>
      </w:tr>
      <w:tr w:rsidR="002B6EFA" w14:paraId="28E3A577" w14:textId="77777777" w:rsidTr="00306992">
        <w:trPr>
          <w:tblHeader/>
        </w:trPr>
        <w:tc>
          <w:tcPr>
            <w:tcW w:w="9526" w:type="dxa"/>
            <w:gridSpan w:val="4"/>
            <w:vAlign w:val="center"/>
          </w:tcPr>
          <w:p w14:paraId="3F011DDE" w14:textId="77777777" w:rsidR="002B6EFA" w:rsidRPr="008D2865" w:rsidRDefault="002B6EFA" w:rsidP="002B6EFA">
            <w:pPr>
              <w:rPr>
                <w:i/>
              </w:rPr>
            </w:pPr>
            <w:r w:rsidRPr="008D2865">
              <w:rPr>
                <w:i/>
              </w:rPr>
              <w:t>Display of date dependent objects, set date. (DATSTA and DATEND)</w:t>
            </w:r>
          </w:p>
        </w:tc>
      </w:tr>
      <w:tr w:rsidR="002B6EFA" w14:paraId="49102BF8" w14:textId="77777777" w:rsidTr="00306992">
        <w:trPr>
          <w:tblHeader/>
        </w:trPr>
        <w:tc>
          <w:tcPr>
            <w:tcW w:w="9526" w:type="dxa"/>
            <w:gridSpan w:val="4"/>
            <w:shd w:val="clear" w:color="auto" w:fill="CCFFCC"/>
            <w:vAlign w:val="center"/>
          </w:tcPr>
          <w:p w14:paraId="404F9B93" w14:textId="77777777" w:rsidR="002B6EFA" w:rsidRPr="004065B1" w:rsidRDefault="002B6EFA" w:rsidP="00306992">
            <w:r w:rsidRPr="000A066E">
              <w:rPr>
                <w:b/>
              </w:rPr>
              <w:t>Setup</w:t>
            </w:r>
          </w:p>
        </w:tc>
      </w:tr>
      <w:tr w:rsidR="002B6EFA" w14:paraId="46E4AF48" w14:textId="77777777" w:rsidTr="00306992">
        <w:trPr>
          <w:tblHeader/>
        </w:trPr>
        <w:tc>
          <w:tcPr>
            <w:tcW w:w="9526" w:type="dxa"/>
            <w:gridSpan w:val="4"/>
            <w:vAlign w:val="center"/>
          </w:tcPr>
          <w:p w14:paraId="0C73B392" w14:textId="77777777" w:rsidR="002B6EFA" w:rsidRPr="008D2865" w:rsidRDefault="002B6EFA" w:rsidP="002B6EFA">
            <w:pPr>
              <w:rPr>
                <w:i/>
              </w:rPr>
            </w:pPr>
            <w:r w:rsidRPr="008D2865">
              <w:rPr>
                <w:i/>
              </w:rPr>
              <w:t>As for test 3.3.3.3 a)</w:t>
            </w:r>
          </w:p>
          <w:p w14:paraId="4DBC9FC9" w14:textId="77777777" w:rsidR="002B6EFA" w:rsidRPr="008D2865" w:rsidRDefault="002B6EFA" w:rsidP="002B6EFA">
            <w:pPr>
              <w:rPr>
                <w:i/>
              </w:rPr>
            </w:pPr>
            <w:r w:rsidRPr="008D2865">
              <w:rPr>
                <w:i/>
              </w:rPr>
              <w:t>Select Highlight date dependent</w:t>
            </w:r>
          </w:p>
          <w:p w14:paraId="584AC141" w14:textId="77777777" w:rsidR="002B6EFA" w:rsidRPr="008D2865" w:rsidRDefault="002B6EFA" w:rsidP="002B6EFA">
            <w:pPr>
              <w:rPr>
                <w:i/>
              </w:rPr>
            </w:pPr>
            <w:r w:rsidRPr="008D2865">
              <w:rPr>
                <w:i/>
              </w:rPr>
              <w:t>Ensure that viewing date is set to 30.11.2013</w:t>
            </w:r>
          </w:p>
        </w:tc>
      </w:tr>
      <w:tr w:rsidR="002B6EFA" w14:paraId="06315580" w14:textId="77777777" w:rsidTr="00306992">
        <w:trPr>
          <w:tblHeader/>
        </w:trPr>
        <w:tc>
          <w:tcPr>
            <w:tcW w:w="9526" w:type="dxa"/>
            <w:gridSpan w:val="4"/>
            <w:shd w:val="clear" w:color="auto" w:fill="CCFFCC"/>
            <w:vAlign w:val="center"/>
          </w:tcPr>
          <w:p w14:paraId="4E2540BC" w14:textId="77777777" w:rsidR="002B6EFA" w:rsidRPr="004065B1" w:rsidRDefault="002B6EFA" w:rsidP="00306992">
            <w:r w:rsidRPr="000A066E">
              <w:rPr>
                <w:b/>
              </w:rPr>
              <w:t>Action</w:t>
            </w:r>
          </w:p>
        </w:tc>
      </w:tr>
      <w:tr w:rsidR="002B6EFA" w14:paraId="64CC40F0" w14:textId="77777777" w:rsidTr="00306992">
        <w:trPr>
          <w:tblHeader/>
        </w:trPr>
        <w:tc>
          <w:tcPr>
            <w:tcW w:w="9526" w:type="dxa"/>
            <w:gridSpan w:val="4"/>
            <w:vAlign w:val="center"/>
          </w:tcPr>
          <w:p w14:paraId="2DA9C3E0" w14:textId="77777777" w:rsidR="002B6EFA" w:rsidRPr="0015247B" w:rsidRDefault="002B6EFA" w:rsidP="00306992">
            <w:r w:rsidRPr="002B6EFA">
              <w:t>As for test 3.3.3.3 a)</w:t>
            </w:r>
          </w:p>
        </w:tc>
      </w:tr>
      <w:tr w:rsidR="002B6EFA" w14:paraId="6E731CEA" w14:textId="77777777" w:rsidTr="00730835">
        <w:trPr>
          <w:tblHeader/>
        </w:trPr>
        <w:tc>
          <w:tcPr>
            <w:tcW w:w="9526" w:type="dxa"/>
            <w:gridSpan w:val="4"/>
            <w:tcBorders>
              <w:bottom w:val="single" w:sz="4" w:space="0" w:color="auto"/>
            </w:tcBorders>
            <w:shd w:val="clear" w:color="auto" w:fill="CCFFCC"/>
            <w:vAlign w:val="center"/>
          </w:tcPr>
          <w:p w14:paraId="0AE42BDB" w14:textId="77777777" w:rsidR="002B6EFA" w:rsidRPr="004065B1" w:rsidRDefault="002B6EFA" w:rsidP="00306992">
            <w:r w:rsidRPr="000A066E">
              <w:rPr>
                <w:b/>
              </w:rPr>
              <w:t>Results</w:t>
            </w:r>
          </w:p>
        </w:tc>
      </w:tr>
      <w:tr w:rsidR="002B6EFA" w14:paraId="336C3167" w14:textId="77777777" w:rsidTr="00730835">
        <w:trPr>
          <w:tblHeader/>
        </w:trPr>
        <w:tc>
          <w:tcPr>
            <w:tcW w:w="9526" w:type="dxa"/>
            <w:gridSpan w:val="4"/>
            <w:tcBorders>
              <w:bottom w:val="nil"/>
            </w:tcBorders>
            <w:vAlign w:val="center"/>
          </w:tcPr>
          <w:p w14:paraId="51292B3A"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760AD6E1" w14:textId="77777777" w:rsidTr="00730835">
        <w:trPr>
          <w:tblHeader/>
        </w:trPr>
        <w:tc>
          <w:tcPr>
            <w:tcW w:w="9526" w:type="dxa"/>
            <w:gridSpan w:val="4"/>
            <w:tcBorders>
              <w:top w:val="nil"/>
              <w:bottom w:val="nil"/>
            </w:tcBorders>
            <w:vAlign w:val="center"/>
          </w:tcPr>
          <w:p w14:paraId="58B01462" w14:textId="0DF67E3A" w:rsidR="002B6EFA" w:rsidRPr="008D2865" w:rsidRDefault="00F24525" w:rsidP="00306992">
            <w:pPr>
              <w:jc w:val="center"/>
              <w:rPr>
                <w:i/>
              </w:rPr>
            </w:pPr>
            <w:r w:rsidRPr="00F24525">
              <w:rPr>
                <w:i/>
                <w:noProof/>
                <w:lang w:val="fr-FR" w:eastAsia="fr-FR"/>
              </w:rPr>
              <w:drawing>
                <wp:inline distT="0" distB="0" distL="0" distR="0" wp14:anchorId="35D0E5CD" wp14:editId="0A1CCD23">
                  <wp:extent cx="4270375" cy="1958340"/>
                  <wp:effectExtent l="0" t="0" r="0" b="3810"/>
                  <wp:docPr id="251" name="Picture 251" descr="C:\msdokut\STANDARDIT\IHO\ENCWG\Drafting 4.0.2 after Mar2016\New picture originals 23mar2016\3.3.3.3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msdokut\STANDARDIT\IHO\ENCWG\Drafting 4.0.2 after Mar2016\New picture originals 23mar2016\3.3.3.3b picture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0375" cy="1958340"/>
                          </a:xfrm>
                          <a:prstGeom prst="rect">
                            <a:avLst/>
                          </a:prstGeom>
                          <a:noFill/>
                          <a:ln>
                            <a:noFill/>
                          </a:ln>
                        </pic:spPr>
                      </pic:pic>
                    </a:graphicData>
                  </a:graphic>
                </wp:inline>
              </w:drawing>
            </w:r>
          </w:p>
        </w:tc>
      </w:tr>
      <w:tr w:rsidR="002B6EFA" w14:paraId="40F365D2" w14:textId="77777777" w:rsidTr="00730835">
        <w:trPr>
          <w:tblHeader/>
        </w:trPr>
        <w:tc>
          <w:tcPr>
            <w:tcW w:w="9526" w:type="dxa"/>
            <w:gridSpan w:val="4"/>
            <w:tcBorders>
              <w:top w:val="nil"/>
            </w:tcBorders>
            <w:vAlign w:val="center"/>
          </w:tcPr>
          <w:p w14:paraId="18E2696E" w14:textId="77777777" w:rsidR="002B6EFA" w:rsidRPr="008D2865" w:rsidRDefault="002B6EFA" w:rsidP="002B6EFA">
            <w:pPr>
              <w:jc w:val="left"/>
              <w:rPr>
                <w:i/>
              </w:rPr>
            </w:pPr>
            <w:r w:rsidRPr="008D2865">
              <w:rPr>
                <w:i/>
              </w:rPr>
              <w:t>Note: A permanent indication that the date has been adjusted should be shown as specified in S-52 10.4.1.</w:t>
            </w:r>
          </w:p>
        </w:tc>
      </w:tr>
    </w:tbl>
    <w:p w14:paraId="5496005B" w14:textId="77777777" w:rsidR="002B6EFA" w:rsidRDefault="002B6EFA" w:rsidP="002B6EFA"/>
    <w:p w14:paraId="19987F73"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732960C0" w14:textId="77777777" w:rsidTr="00306992">
        <w:trPr>
          <w:trHeight w:val="454"/>
          <w:tblHeader/>
        </w:trPr>
        <w:tc>
          <w:tcPr>
            <w:tcW w:w="2381" w:type="dxa"/>
            <w:shd w:val="clear" w:color="auto" w:fill="CCFFCC"/>
            <w:vAlign w:val="center"/>
          </w:tcPr>
          <w:p w14:paraId="0A5E10D5"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5B87BBE" w14:textId="77777777" w:rsidR="002B6EFA" w:rsidRPr="004065B1" w:rsidRDefault="002B6EFA" w:rsidP="00306992">
            <w:r>
              <w:t>3.3.3.3 c)</w:t>
            </w:r>
          </w:p>
        </w:tc>
        <w:tc>
          <w:tcPr>
            <w:tcW w:w="2382" w:type="dxa"/>
            <w:shd w:val="clear" w:color="auto" w:fill="CCFFCC"/>
            <w:vAlign w:val="center"/>
          </w:tcPr>
          <w:p w14:paraId="217002FD" w14:textId="77777777" w:rsidR="002B6EFA" w:rsidRPr="004065B1" w:rsidRDefault="002B6EFA" w:rsidP="00306992">
            <w:r w:rsidRPr="000A066E">
              <w:rPr>
                <w:b/>
              </w:rPr>
              <w:t>IHO Reference</w:t>
            </w:r>
          </w:p>
        </w:tc>
        <w:tc>
          <w:tcPr>
            <w:tcW w:w="2382" w:type="dxa"/>
            <w:shd w:val="clear" w:color="auto" w:fill="CCFFCC"/>
            <w:vAlign w:val="center"/>
          </w:tcPr>
          <w:p w14:paraId="612F6B04" w14:textId="77777777" w:rsidR="002B6EFA" w:rsidRPr="004065B1" w:rsidRDefault="002B6EFA" w:rsidP="00306992">
            <w:r w:rsidRPr="00A94802">
              <w:t>S-</w:t>
            </w:r>
            <w:r>
              <w:t>52 10.4.1</w:t>
            </w:r>
          </w:p>
        </w:tc>
      </w:tr>
      <w:tr w:rsidR="002B6EFA" w14:paraId="43125DBC" w14:textId="77777777" w:rsidTr="00306992">
        <w:trPr>
          <w:tblHeader/>
        </w:trPr>
        <w:tc>
          <w:tcPr>
            <w:tcW w:w="9526" w:type="dxa"/>
            <w:gridSpan w:val="4"/>
            <w:shd w:val="clear" w:color="auto" w:fill="CCFFCC"/>
            <w:vAlign w:val="center"/>
          </w:tcPr>
          <w:p w14:paraId="15719FF6" w14:textId="77777777" w:rsidR="002B6EFA" w:rsidRDefault="002B6EFA" w:rsidP="00306992">
            <w:r w:rsidRPr="000A066E">
              <w:rPr>
                <w:b/>
              </w:rPr>
              <w:t>Test description</w:t>
            </w:r>
          </w:p>
        </w:tc>
      </w:tr>
      <w:tr w:rsidR="002B6EFA" w14:paraId="29957309" w14:textId="77777777" w:rsidTr="00306992">
        <w:trPr>
          <w:tblHeader/>
        </w:trPr>
        <w:tc>
          <w:tcPr>
            <w:tcW w:w="9526" w:type="dxa"/>
            <w:gridSpan w:val="4"/>
            <w:vAlign w:val="center"/>
          </w:tcPr>
          <w:p w14:paraId="32A2C612" w14:textId="77777777" w:rsidR="002B6EFA" w:rsidRPr="008D2865" w:rsidRDefault="002B6EFA" w:rsidP="002B6EFA">
            <w:pPr>
              <w:rPr>
                <w:i/>
              </w:rPr>
            </w:pPr>
            <w:r w:rsidRPr="008D2865">
              <w:rPr>
                <w:i/>
              </w:rPr>
              <w:t>Display of date dependent objects, date range. (DATSTA and DATEND)</w:t>
            </w:r>
          </w:p>
        </w:tc>
      </w:tr>
      <w:tr w:rsidR="002B6EFA" w14:paraId="53F5B6C0" w14:textId="77777777" w:rsidTr="00306992">
        <w:trPr>
          <w:tblHeader/>
        </w:trPr>
        <w:tc>
          <w:tcPr>
            <w:tcW w:w="9526" w:type="dxa"/>
            <w:gridSpan w:val="4"/>
            <w:shd w:val="clear" w:color="auto" w:fill="CCFFCC"/>
            <w:vAlign w:val="center"/>
          </w:tcPr>
          <w:p w14:paraId="656AF995" w14:textId="77777777" w:rsidR="002B6EFA" w:rsidRPr="004065B1" w:rsidRDefault="002B6EFA" w:rsidP="00306992">
            <w:r w:rsidRPr="000A066E">
              <w:rPr>
                <w:b/>
              </w:rPr>
              <w:t>Setup</w:t>
            </w:r>
          </w:p>
        </w:tc>
      </w:tr>
      <w:tr w:rsidR="002B6EFA" w14:paraId="6176F3E6" w14:textId="77777777" w:rsidTr="00306992">
        <w:trPr>
          <w:tblHeader/>
        </w:trPr>
        <w:tc>
          <w:tcPr>
            <w:tcW w:w="9526" w:type="dxa"/>
            <w:gridSpan w:val="4"/>
            <w:vAlign w:val="center"/>
          </w:tcPr>
          <w:p w14:paraId="1470B3A0" w14:textId="77777777" w:rsidR="002B6EFA" w:rsidRPr="008D2865" w:rsidRDefault="002B6EFA" w:rsidP="002B6EFA">
            <w:pPr>
              <w:rPr>
                <w:i/>
              </w:rPr>
            </w:pPr>
            <w:r w:rsidRPr="008D2865">
              <w:rPr>
                <w:i/>
              </w:rPr>
              <w:t>As for test 3.3.3.3 b)</w:t>
            </w:r>
          </w:p>
          <w:p w14:paraId="42A7CCBA" w14:textId="77777777" w:rsidR="002B6EFA" w:rsidRPr="008D2865" w:rsidRDefault="002B6EFA" w:rsidP="002B6EFA">
            <w:pPr>
              <w:rPr>
                <w:i/>
              </w:rPr>
            </w:pPr>
            <w:r w:rsidRPr="008D2865">
              <w:rPr>
                <w:i/>
              </w:rPr>
              <w:t>Set the viewing date range as follows:</w:t>
            </w:r>
          </w:p>
          <w:p w14:paraId="3A65DFFA" w14:textId="57FA2BD3" w:rsidR="002B6EFA" w:rsidRPr="008D2865" w:rsidRDefault="002B6EFA" w:rsidP="002B6EFA">
            <w:pPr>
              <w:rPr>
                <w:i/>
              </w:rPr>
            </w:pPr>
            <w:r w:rsidRPr="008D2865">
              <w:rPr>
                <w:i/>
              </w:rPr>
              <w:t>Start viewing date</w:t>
            </w:r>
            <w:r w:rsidR="00523203">
              <w:rPr>
                <w:i/>
              </w:rPr>
              <w:t xml:space="preserve"> </w:t>
            </w:r>
            <w:r w:rsidRPr="008D2865">
              <w:rPr>
                <w:i/>
              </w:rPr>
              <w:t>= 01.11.2013</w:t>
            </w:r>
          </w:p>
          <w:p w14:paraId="714E3C94" w14:textId="33701EB0" w:rsidR="002B6EFA" w:rsidRPr="008D2865" w:rsidRDefault="002B6EFA" w:rsidP="002B6EFA">
            <w:pPr>
              <w:rPr>
                <w:i/>
              </w:rPr>
            </w:pPr>
            <w:r w:rsidRPr="008D2865">
              <w:rPr>
                <w:i/>
              </w:rPr>
              <w:t>End viewing date</w:t>
            </w:r>
            <w:r w:rsidR="00523203">
              <w:rPr>
                <w:i/>
              </w:rPr>
              <w:t xml:space="preserve"> </w:t>
            </w:r>
            <w:r w:rsidRPr="008D2865">
              <w:rPr>
                <w:i/>
              </w:rPr>
              <w:t>= 01.12.2013</w:t>
            </w:r>
          </w:p>
        </w:tc>
      </w:tr>
      <w:tr w:rsidR="002B6EFA" w14:paraId="26912731" w14:textId="77777777" w:rsidTr="00306992">
        <w:trPr>
          <w:tblHeader/>
        </w:trPr>
        <w:tc>
          <w:tcPr>
            <w:tcW w:w="9526" w:type="dxa"/>
            <w:gridSpan w:val="4"/>
            <w:shd w:val="clear" w:color="auto" w:fill="CCFFCC"/>
            <w:vAlign w:val="center"/>
          </w:tcPr>
          <w:p w14:paraId="2B779B64" w14:textId="77777777" w:rsidR="002B6EFA" w:rsidRPr="004065B1" w:rsidRDefault="002B6EFA" w:rsidP="00306992">
            <w:r w:rsidRPr="000A066E">
              <w:rPr>
                <w:b/>
              </w:rPr>
              <w:t>Action</w:t>
            </w:r>
          </w:p>
        </w:tc>
      </w:tr>
      <w:tr w:rsidR="002B6EFA" w14:paraId="79BDA5AE" w14:textId="77777777" w:rsidTr="00306992">
        <w:trPr>
          <w:tblHeader/>
        </w:trPr>
        <w:tc>
          <w:tcPr>
            <w:tcW w:w="9526" w:type="dxa"/>
            <w:gridSpan w:val="4"/>
            <w:vAlign w:val="center"/>
          </w:tcPr>
          <w:p w14:paraId="299950CE" w14:textId="77777777" w:rsidR="002B6EFA" w:rsidRPr="008D2865" w:rsidRDefault="002B6EFA" w:rsidP="00306992">
            <w:pPr>
              <w:rPr>
                <w:i/>
              </w:rPr>
            </w:pPr>
            <w:r w:rsidRPr="008D2865">
              <w:rPr>
                <w:i/>
              </w:rPr>
              <w:t>As for test 3.3.3.3 a)</w:t>
            </w:r>
          </w:p>
        </w:tc>
      </w:tr>
      <w:tr w:rsidR="002B6EFA" w14:paraId="789EAAD7" w14:textId="77777777" w:rsidTr="00730835">
        <w:trPr>
          <w:tblHeader/>
        </w:trPr>
        <w:tc>
          <w:tcPr>
            <w:tcW w:w="9526" w:type="dxa"/>
            <w:gridSpan w:val="4"/>
            <w:tcBorders>
              <w:bottom w:val="single" w:sz="4" w:space="0" w:color="auto"/>
            </w:tcBorders>
            <w:shd w:val="clear" w:color="auto" w:fill="CCFFCC"/>
            <w:vAlign w:val="center"/>
          </w:tcPr>
          <w:p w14:paraId="7B8A02E9" w14:textId="77777777" w:rsidR="002B6EFA" w:rsidRPr="004065B1" w:rsidRDefault="002B6EFA" w:rsidP="00306992">
            <w:r w:rsidRPr="000A066E">
              <w:rPr>
                <w:b/>
              </w:rPr>
              <w:t>Results</w:t>
            </w:r>
          </w:p>
        </w:tc>
      </w:tr>
      <w:tr w:rsidR="002B6EFA" w14:paraId="5B032773" w14:textId="77777777" w:rsidTr="00730835">
        <w:trPr>
          <w:tblHeader/>
        </w:trPr>
        <w:tc>
          <w:tcPr>
            <w:tcW w:w="9526" w:type="dxa"/>
            <w:gridSpan w:val="4"/>
            <w:tcBorders>
              <w:bottom w:val="nil"/>
            </w:tcBorders>
            <w:vAlign w:val="center"/>
          </w:tcPr>
          <w:p w14:paraId="7A0CE03B" w14:textId="77777777" w:rsidR="002B6EFA" w:rsidRPr="008D2865" w:rsidRDefault="002B6EFA" w:rsidP="00306992">
            <w:pPr>
              <w:jc w:val="left"/>
              <w:rPr>
                <w:i/>
              </w:rPr>
            </w:pPr>
            <w:r w:rsidRPr="008D2865">
              <w:rPr>
                <w:i/>
              </w:rPr>
              <w:t>Confirm that the object displays as in the image below and that a permanent indication is shown as specified in S-52 10.4.1:</w:t>
            </w:r>
          </w:p>
        </w:tc>
      </w:tr>
      <w:tr w:rsidR="002B6EFA" w14:paraId="51A51A57" w14:textId="77777777" w:rsidTr="00730835">
        <w:trPr>
          <w:tblHeader/>
        </w:trPr>
        <w:tc>
          <w:tcPr>
            <w:tcW w:w="9526" w:type="dxa"/>
            <w:gridSpan w:val="4"/>
            <w:tcBorders>
              <w:top w:val="nil"/>
              <w:bottom w:val="nil"/>
            </w:tcBorders>
            <w:vAlign w:val="center"/>
          </w:tcPr>
          <w:p w14:paraId="230D55E6" w14:textId="567D0332" w:rsidR="002B6EFA" w:rsidRPr="008D2865" w:rsidRDefault="00F24525" w:rsidP="00306992">
            <w:pPr>
              <w:jc w:val="center"/>
              <w:rPr>
                <w:i/>
              </w:rPr>
            </w:pPr>
            <w:r w:rsidRPr="00F24525">
              <w:rPr>
                <w:i/>
                <w:noProof/>
                <w:lang w:val="fr-FR" w:eastAsia="fr-FR"/>
              </w:rPr>
              <w:drawing>
                <wp:inline distT="0" distB="0" distL="0" distR="0" wp14:anchorId="0F81F471" wp14:editId="3F631081">
                  <wp:extent cx="4261485" cy="2001520"/>
                  <wp:effectExtent l="0" t="0" r="5715" b="0"/>
                  <wp:docPr id="252" name="Picture 252" descr="C:\msdokut\STANDARDIT\IHO\ENCWG\Drafting 4.0.2 after Mar2016\New picture originals 23mar2016\3.3.3.3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msdokut\STANDARDIT\IHO\ENCWG\Drafting 4.0.2 after Mar2016\New picture originals 23mar2016\3.3.3.3c pictur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1485" cy="2001520"/>
                          </a:xfrm>
                          <a:prstGeom prst="rect">
                            <a:avLst/>
                          </a:prstGeom>
                          <a:noFill/>
                          <a:ln>
                            <a:noFill/>
                          </a:ln>
                        </pic:spPr>
                      </pic:pic>
                    </a:graphicData>
                  </a:graphic>
                </wp:inline>
              </w:drawing>
            </w:r>
          </w:p>
        </w:tc>
      </w:tr>
      <w:tr w:rsidR="002B6EFA" w14:paraId="32CDE846" w14:textId="77777777" w:rsidTr="00730835">
        <w:trPr>
          <w:tblHeader/>
        </w:trPr>
        <w:tc>
          <w:tcPr>
            <w:tcW w:w="9526" w:type="dxa"/>
            <w:gridSpan w:val="4"/>
            <w:tcBorders>
              <w:top w:val="nil"/>
            </w:tcBorders>
            <w:vAlign w:val="center"/>
          </w:tcPr>
          <w:p w14:paraId="45F067E0"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20548E7D" w14:textId="77777777" w:rsidR="002B6EFA" w:rsidRDefault="002B6EFA" w:rsidP="002B6EFA"/>
    <w:p w14:paraId="66EB08B5"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1E2F8363" w14:textId="77777777" w:rsidTr="00306992">
        <w:trPr>
          <w:trHeight w:val="454"/>
          <w:tblHeader/>
        </w:trPr>
        <w:tc>
          <w:tcPr>
            <w:tcW w:w="2381" w:type="dxa"/>
            <w:shd w:val="clear" w:color="auto" w:fill="CCFFCC"/>
            <w:vAlign w:val="center"/>
          </w:tcPr>
          <w:p w14:paraId="61B9E38A" w14:textId="77777777" w:rsidR="002B6EFA" w:rsidRPr="004065B1" w:rsidRDefault="002B6EFA" w:rsidP="00306992">
            <w:r w:rsidRPr="000A066E">
              <w:rPr>
                <w:b/>
              </w:rPr>
              <w:lastRenderedPageBreak/>
              <w:t>Test Reference</w:t>
            </w:r>
          </w:p>
        </w:tc>
        <w:tc>
          <w:tcPr>
            <w:tcW w:w="2381" w:type="dxa"/>
            <w:shd w:val="clear" w:color="auto" w:fill="CCFFCC"/>
            <w:vAlign w:val="center"/>
          </w:tcPr>
          <w:p w14:paraId="335B1287" w14:textId="77777777" w:rsidR="002B6EFA" w:rsidRPr="004065B1" w:rsidRDefault="002B6EFA" w:rsidP="00306992">
            <w:r>
              <w:t>3.3.3.3 d)</w:t>
            </w:r>
          </w:p>
        </w:tc>
        <w:tc>
          <w:tcPr>
            <w:tcW w:w="2382" w:type="dxa"/>
            <w:shd w:val="clear" w:color="auto" w:fill="CCFFCC"/>
            <w:vAlign w:val="center"/>
          </w:tcPr>
          <w:p w14:paraId="47E2A660" w14:textId="77777777" w:rsidR="002B6EFA" w:rsidRPr="004065B1" w:rsidRDefault="002B6EFA" w:rsidP="00306992">
            <w:r w:rsidRPr="000A066E">
              <w:rPr>
                <w:b/>
              </w:rPr>
              <w:t>IHO Reference</w:t>
            </w:r>
          </w:p>
        </w:tc>
        <w:tc>
          <w:tcPr>
            <w:tcW w:w="2382" w:type="dxa"/>
            <w:shd w:val="clear" w:color="auto" w:fill="CCFFCC"/>
            <w:vAlign w:val="center"/>
          </w:tcPr>
          <w:p w14:paraId="5D1588D7" w14:textId="77777777" w:rsidR="002B6EFA" w:rsidRPr="004065B1" w:rsidRDefault="002B6EFA" w:rsidP="00306992">
            <w:r w:rsidRPr="00A94802">
              <w:t>S-</w:t>
            </w:r>
            <w:r>
              <w:t>52 10.4.1</w:t>
            </w:r>
          </w:p>
        </w:tc>
      </w:tr>
      <w:tr w:rsidR="002B6EFA" w14:paraId="1259141C" w14:textId="77777777" w:rsidTr="00306992">
        <w:trPr>
          <w:tblHeader/>
        </w:trPr>
        <w:tc>
          <w:tcPr>
            <w:tcW w:w="9526" w:type="dxa"/>
            <w:gridSpan w:val="4"/>
            <w:shd w:val="clear" w:color="auto" w:fill="CCFFCC"/>
            <w:vAlign w:val="center"/>
          </w:tcPr>
          <w:p w14:paraId="1FD03A4B" w14:textId="77777777" w:rsidR="002B6EFA" w:rsidRDefault="002B6EFA" w:rsidP="00306992">
            <w:r w:rsidRPr="000A066E">
              <w:rPr>
                <w:b/>
              </w:rPr>
              <w:t>Test description</w:t>
            </w:r>
          </w:p>
        </w:tc>
      </w:tr>
      <w:tr w:rsidR="002B6EFA" w14:paraId="09913BC4" w14:textId="77777777" w:rsidTr="00306992">
        <w:trPr>
          <w:tblHeader/>
        </w:trPr>
        <w:tc>
          <w:tcPr>
            <w:tcW w:w="9526" w:type="dxa"/>
            <w:gridSpan w:val="4"/>
            <w:vAlign w:val="center"/>
          </w:tcPr>
          <w:p w14:paraId="7E6526DF" w14:textId="77777777" w:rsidR="002B6EFA" w:rsidRPr="008D2865" w:rsidRDefault="002B6EFA" w:rsidP="00306992">
            <w:pPr>
              <w:rPr>
                <w:i/>
              </w:rPr>
            </w:pPr>
            <w:r w:rsidRPr="008D2865">
              <w:rPr>
                <w:i/>
              </w:rPr>
              <w:t>Route checking of date dependent objects, date range. (PERSTA and PEREND)</w:t>
            </w:r>
          </w:p>
        </w:tc>
      </w:tr>
      <w:tr w:rsidR="002B6EFA" w14:paraId="787E0435" w14:textId="77777777" w:rsidTr="00306992">
        <w:trPr>
          <w:tblHeader/>
        </w:trPr>
        <w:tc>
          <w:tcPr>
            <w:tcW w:w="9526" w:type="dxa"/>
            <w:gridSpan w:val="4"/>
            <w:shd w:val="clear" w:color="auto" w:fill="CCFFCC"/>
            <w:vAlign w:val="center"/>
          </w:tcPr>
          <w:p w14:paraId="23AE8055" w14:textId="77777777" w:rsidR="002B6EFA" w:rsidRPr="004065B1" w:rsidRDefault="002B6EFA" w:rsidP="00306992">
            <w:r w:rsidRPr="000A066E">
              <w:rPr>
                <w:b/>
              </w:rPr>
              <w:t>Setup</w:t>
            </w:r>
          </w:p>
        </w:tc>
      </w:tr>
      <w:tr w:rsidR="002B6EFA" w14:paraId="2CF2106D" w14:textId="77777777" w:rsidTr="00306992">
        <w:trPr>
          <w:tblHeader/>
        </w:trPr>
        <w:tc>
          <w:tcPr>
            <w:tcW w:w="9526" w:type="dxa"/>
            <w:gridSpan w:val="4"/>
            <w:vAlign w:val="center"/>
          </w:tcPr>
          <w:p w14:paraId="15746276" w14:textId="77777777" w:rsidR="002B6EFA" w:rsidRPr="008D2865" w:rsidRDefault="002B6EFA" w:rsidP="00306992">
            <w:pPr>
              <w:rPr>
                <w:i/>
              </w:rPr>
            </w:pPr>
            <w:r w:rsidRPr="008D2865">
              <w:rPr>
                <w:i/>
              </w:rPr>
              <w:t>As for test 3.3.3.3 c)</w:t>
            </w:r>
          </w:p>
        </w:tc>
      </w:tr>
      <w:tr w:rsidR="002B6EFA" w14:paraId="367F80AB" w14:textId="77777777" w:rsidTr="00306992">
        <w:trPr>
          <w:tblHeader/>
        </w:trPr>
        <w:tc>
          <w:tcPr>
            <w:tcW w:w="9526" w:type="dxa"/>
            <w:gridSpan w:val="4"/>
            <w:shd w:val="clear" w:color="auto" w:fill="CCFFCC"/>
            <w:vAlign w:val="center"/>
          </w:tcPr>
          <w:p w14:paraId="5D6CEAFB" w14:textId="77777777" w:rsidR="002B6EFA" w:rsidRPr="004065B1" w:rsidRDefault="002B6EFA" w:rsidP="00306992">
            <w:r w:rsidRPr="000A066E">
              <w:rPr>
                <w:b/>
              </w:rPr>
              <w:t>Action</w:t>
            </w:r>
          </w:p>
        </w:tc>
      </w:tr>
      <w:tr w:rsidR="002B6EFA" w14:paraId="55913D66" w14:textId="77777777" w:rsidTr="00306992">
        <w:trPr>
          <w:tblHeader/>
        </w:trPr>
        <w:tc>
          <w:tcPr>
            <w:tcW w:w="9526" w:type="dxa"/>
            <w:gridSpan w:val="4"/>
            <w:vAlign w:val="center"/>
          </w:tcPr>
          <w:p w14:paraId="5477DFA9" w14:textId="77777777" w:rsidR="002B6EFA" w:rsidRPr="008D2865" w:rsidRDefault="002B6EFA" w:rsidP="002B6EFA">
            <w:pPr>
              <w:rPr>
                <w:i/>
              </w:rPr>
            </w:pPr>
            <w:r w:rsidRPr="008D2865">
              <w:rPr>
                <w:i/>
              </w:rPr>
              <w:t>As for test 3.3.3.3 a)</w:t>
            </w:r>
          </w:p>
          <w:p w14:paraId="15CC316F" w14:textId="77777777" w:rsidR="002B6EFA" w:rsidRPr="008D2865" w:rsidRDefault="002B6EFA" w:rsidP="002B6EFA">
            <w:pPr>
              <w:rPr>
                <w:i/>
              </w:rPr>
            </w:pPr>
            <w:r w:rsidRPr="008D2865">
              <w:rPr>
                <w:i/>
              </w:rPr>
              <w:t>Create a route from 32°35.325’S  61°20.800’E to 32°35.325’S  61°21.960’E with a cross track distance of 0.20NM set for Starboard and for Port.</w:t>
            </w:r>
          </w:p>
        </w:tc>
      </w:tr>
      <w:tr w:rsidR="002B6EFA" w14:paraId="0F121005" w14:textId="77777777" w:rsidTr="00730835">
        <w:trPr>
          <w:tblHeader/>
        </w:trPr>
        <w:tc>
          <w:tcPr>
            <w:tcW w:w="9526" w:type="dxa"/>
            <w:gridSpan w:val="4"/>
            <w:tcBorders>
              <w:bottom w:val="single" w:sz="4" w:space="0" w:color="auto"/>
            </w:tcBorders>
            <w:shd w:val="clear" w:color="auto" w:fill="CCFFCC"/>
            <w:vAlign w:val="center"/>
          </w:tcPr>
          <w:p w14:paraId="3FED563C" w14:textId="77777777" w:rsidR="002B6EFA" w:rsidRPr="004065B1" w:rsidRDefault="002B6EFA" w:rsidP="00306992">
            <w:r w:rsidRPr="000A066E">
              <w:rPr>
                <w:b/>
              </w:rPr>
              <w:t>Results</w:t>
            </w:r>
          </w:p>
        </w:tc>
      </w:tr>
      <w:tr w:rsidR="002B6EFA" w14:paraId="09FCDB0F" w14:textId="77777777" w:rsidTr="00730835">
        <w:trPr>
          <w:tblHeader/>
        </w:trPr>
        <w:tc>
          <w:tcPr>
            <w:tcW w:w="9526" w:type="dxa"/>
            <w:gridSpan w:val="4"/>
            <w:tcBorders>
              <w:bottom w:val="nil"/>
            </w:tcBorders>
            <w:vAlign w:val="center"/>
          </w:tcPr>
          <w:p w14:paraId="42FD4996" w14:textId="77777777" w:rsidR="002B6EFA" w:rsidRPr="008D2865" w:rsidRDefault="002B6EFA" w:rsidP="00306992">
            <w:pPr>
              <w:jc w:val="left"/>
              <w:rPr>
                <w:i/>
              </w:rPr>
            </w:pPr>
            <w:r w:rsidRPr="008D2865">
              <w:rPr>
                <w:i/>
              </w:rPr>
              <w:t>Check the route and confirm that the following indications are given and the display is as shown:</w:t>
            </w:r>
          </w:p>
        </w:tc>
      </w:tr>
      <w:tr w:rsidR="002B6EFA" w14:paraId="118D751A" w14:textId="77777777" w:rsidTr="00730835">
        <w:trPr>
          <w:tblHeader/>
        </w:trPr>
        <w:tc>
          <w:tcPr>
            <w:tcW w:w="9526" w:type="dxa"/>
            <w:gridSpan w:val="4"/>
            <w:tcBorders>
              <w:top w:val="nil"/>
              <w:bottom w:val="nil"/>
            </w:tcBorders>
            <w:vAlign w:val="center"/>
          </w:tcPr>
          <w:p w14:paraId="446C8094" w14:textId="10E3E6F8" w:rsidR="002B6EFA" w:rsidRPr="008D2865" w:rsidRDefault="00F24525" w:rsidP="00306992">
            <w:pPr>
              <w:jc w:val="center"/>
              <w:rPr>
                <w:i/>
              </w:rPr>
            </w:pPr>
            <w:r w:rsidRPr="00F24525">
              <w:rPr>
                <w:i/>
                <w:noProof/>
                <w:lang w:val="fr-FR" w:eastAsia="fr-FR"/>
              </w:rPr>
              <w:drawing>
                <wp:inline distT="0" distB="0" distL="0" distR="0" wp14:anchorId="5A75DE3F" wp14:editId="2D0AC2E7">
                  <wp:extent cx="4287520" cy="2009775"/>
                  <wp:effectExtent l="0" t="0" r="0" b="9525"/>
                  <wp:docPr id="253" name="Picture 253" descr="C:\msdokut\STANDARDIT\IHO\ENCWG\Drafting 4.0.2 after Mar2016\New picture originals 23mar2016\3.3.3.3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msdokut\STANDARDIT\IHO\ENCWG\Drafting 4.0.2 after Mar2016\New picture originals 23mar2016\3.3.3.3d picture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7520" cy="2009775"/>
                          </a:xfrm>
                          <a:prstGeom prst="rect">
                            <a:avLst/>
                          </a:prstGeom>
                          <a:noFill/>
                          <a:ln>
                            <a:noFill/>
                          </a:ln>
                        </pic:spPr>
                      </pic:pic>
                    </a:graphicData>
                  </a:graphic>
                </wp:inline>
              </w:drawing>
            </w:r>
          </w:p>
        </w:tc>
      </w:tr>
      <w:tr w:rsidR="002B6EFA" w14:paraId="68C64994" w14:textId="77777777" w:rsidTr="00730835">
        <w:trPr>
          <w:tblHeader/>
        </w:trPr>
        <w:tc>
          <w:tcPr>
            <w:tcW w:w="9526" w:type="dxa"/>
            <w:gridSpan w:val="4"/>
            <w:tcBorders>
              <w:top w:val="nil"/>
            </w:tcBorders>
            <w:vAlign w:val="center"/>
          </w:tcPr>
          <w:p w14:paraId="7AD216EC" w14:textId="77777777" w:rsidR="002B6EFA" w:rsidRPr="008D2865" w:rsidRDefault="002B6EFA" w:rsidP="00306992">
            <w:pPr>
              <w:jc w:val="left"/>
              <w:rPr>
                <w:i/>
              </w:rPr>
            </w:pPr>
            <w:r w:rsidRPr="008D2865">
              <w:rPr>
                <w:i/>
              </w:rPr>
              <w:t>Note: A permanent indication that the date has been adjusted should be shown as specified in S-52 10.4.1.</w:t>
            </w:r>
          </w:p>
        </w:tc>
      </w:tr>
    </w:tbl>
    <w:p w14:paraId="1A0197B2" w14:textId="77777777" w:rsidR="002B6EFA" w:rsidRDefault="002B6EFA" w:rsidP="002B6EFA"/>
    <w:p w14:paraId="4A2554D7" w14:textId="77777777" w:rsidR="002B6EFA" w:rsidRDefault="002B6EFA" w:rsidP="000A408F"/>
    <w:p w14:paraId="15349965" w14:textId="77777777" w:rsidR="000A408F" w:rsidRPr="000A408F" w:rsidRDefault="002F4C9E" w:rsidP="00E30B8F">
      <w:pPr>
        <w:pStyle w:val="Heading3"/>
      </w:pPr>
      <w:r>
        <w:br w:type="page"/>
      </w:r>
      <w:r w:rsidR="000A408F">
        <w:lastRenderedPageBreak/>
        <w:t>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0A408F" w14:paraId="543ED3FC" w14:textId="77777777" w:rsidTr="00CB4150">
        <w:trPr>
          <w:trHeight w:val="454"/>
          <w:tblHeader/>
        </w:trPr>
        <w:tc>
          <w:tcPr>
            <w:tcW w:w="2381" w:type="dxa"/>
            <w:shd w:val="clear" w:color="auto" w:fill="CCFFCC"/>
            <w:vAlign w:val="center"/>
          </w:tcPr>
          <w:p w14:paraId="1DED70A4" w14:textId="77777777" w:rsidR="000A408F" w:rsidRPr="004065B1" w:rsidRDefault="000A408F" w:rsidP="00CB4150">
            <w:r w:rsidRPr="000A066E">
              <w:rPr>
                <w:b/>
              </w:rPr>
              <w:t>Test Reference</w:t>
            </w:r>
          </w:p>
        </w:tc>
        <w:tc>
          <w:tcPr>
            <w:tcW w:w="2381" w:type="dxa"/>
            <w:shd w:val="clear" w:color="auto" w:fill="CCFFCC"/>
            <w:vAlign w:val="center"/>
          </w:tcPr>
          <w:p w14:paraId="3906F8DA" w14:textId="77777777" w:rsidR="000A408F" w:rsidRPr="004065B1" w:rsidRDefault="000A408F" w:rsidP="00CB4150">
            <w:r>
              <w:t>3.</w:t>
            </w:r>
            <w:r w:rsidR="002F4C9E">
              <w:t>3.4 a)</w:t>
            </w:r>
          </w:p>
        </w:tc>
        <w:tc>
          <w:tcPr>
            <w:tcW w:w="2382" w:type="dxa"/>
            <w:shd w:val="clear" w:color="auto" w:fill="CCFFCC"/>
            <w:vAlign w:val="center"/>
          </w:tcPr>
          <w:p w14:paraId="5B85A2A7" w14:textId="77777777" w:rsidR="000A408F" w:rsidRPr="004065B1" w:rsidRDefault="000A408F" w:rsidP="00CB4150">
            <w:r w:rsidRPr="000A066E">
              <w:rPr>
                <w:b/>
              </w:rPr>
              <w:t>IHO Reference</w:t>
            </w:r>
          </w:p>
        </w:tc>
        <w:tc>
          <w:tcPr>
            <w:tcW w:w="2382" w:type="dxa"/>
            <w:shd w:val="clear" w:color="auto" w:fill="CCFFCC"/>
            <w:vAlign w:val="center"/>
          </w:tcPr>
          <w:p w14:paraId="30BDCA3E" w14:textId="77777777" w:rsidR="007044FE" w:rsidRDefault="007044FE" w:rsidP="007044FE">
            <w:r>
              <w:t>S-52 10.6.2</w:t>
            </w:r>
          </w:p>
          <w:p w14:paraId="7C0483BD" w14:textId="77777777" w:rsidR="000A408F" w:rsidRPr="004065B1" w:rsidRDefault="007044FE" w:rsidP="007044FE">
            <w:r>
              <w:t>S-52 10.13.2</w:t>
            </w:r>
          </w:p>
        </w:tc>
      </w:tr>
      <w:tr w:rsidR="000A408F" w14:paraId="72776C30" w14:textId="77777777" w:rsidTr="00CB4150">
        <w:trPr>
          <w:tblHeader/>
        </w:trPr>
        <w:tc>
          <w:tcPr>
            <w:tcW w:w="9526" w:type="dxa"/>
            <w:gridSpan w:val="4"/>
            <w:shd w:val="clear" w:color="auto" w:fill="CCFFCC"/>
            <w:vAlign w:val="center"/>
          </w:tcPr>
          <w:p w14:paraId="09573ACC" w14:textId="77777777" w:rsidR="000A408F" w:rsidRDefault="000A408F" w:rsidP="00CB4150">
            <w:r w:rsidRPr="000A066E">
              <w:rPr>
                <w:b/>
              </w:rPr>
              <w:t>Test description</w:t>
            </w:r>
          </w:p>
        </w:tc>
      </w:tr>
      <w:tr w:rsidR="000A408F" w14:paraId="0DBFCFA8" w14:textId="77777777" w:rsidTr="00CB4150">
        <w:trPr>
          <w:tblHeader/>
        </w:trPr>
        <w:tc>
          <w:tcPr>
            <w:tcW w:w="9526" w:type="dxa"/>
            <w:gridSpan w:val="4"/>
            <w:vAlign w:val="center"/>
          </w:tcPr>
          <w:p w14:paraId="6A7E6399" w14:textId="77777777" w:rsidR="000A408F" w:rsidRPr="008D2865" w:rsidRDefault="007044FE" w:rsidP="00CB4150">
            <w:pPr>
              <w:rPr>
                <w:i/>
              </w:rPr>
            </w:pPr>
            <w:r w:rsidRPr="008D2865">
              <w:rPr>
                <w:i/>
              </w:rPr>
              <w:t>Display of default safety contour</w:t>
            </w:r>
          </w:p>
        </w:tc>
      </w:tr>
      <w:tr w:rsidR="000A408F" w14:paraId="72CDEE85" w14:textId="77777777" w:rsidTr="00CB4150">
        <w:trPr>
          <w:tblHeader/>
        </w:trPr>
        <w:tc>
          <w:tcPr>
            <w:tcW w:w="9526" w:type="dxa"/>
            <w:gridSpan w:val="4"/>
            <w:shd w:val="clear" w:color="auto" w:fill="CCFFCC"/>
            <w:vAlign w:val="center"/>
          </w:tcPr>
          <w:p w14:paraId="128E292A" w14:textId="77777777" w:rsidR="000A408F" w:rsidRPr="004065B1" w:rsidRDefault="000A408F" w:rsidP="00CB4150">
            <w:r w:rsidRPr="000A066E">
              <w:rPr>
                <w:b/>
              </w:rPr>
              <w:t>Setup</w:t>
            </w:r>
          </w:p>
        </w:tc>
      </w:tr>
      <w:tr w:rsidR="000A408F" w14:paraId="4D046B36" w14:textId="77777777" w:rsidTr="00CB4150">
        <w:trPr>
          <w:tblHeader/>
        </w:trPr>
        <w:tc>
          <w:tcPr>
            <w:tcW w:w="9526" w:type="dxa"/>
            <w:gridSpan w:val="4"/>
            <w:vAlign w:val="center"/>
          </w:tcPr>
          <w:p w14:paraId="61446258" w14:textId="4777DCB5" w:rsidR="007044FE" w:rsidRPr="008D2865" w:rsidRDefault="007044FE" w:rsidP="007044FE">
            <w:pPr>
              <w:rPr>
                <w:i/>
              </w:rPr>
            </w:pPr>
            <w:r w:rsidRPr="008D2865">
              <w:rPr>
                <w:i/>
              </w:rPr>
              <w:t xml:space="preserve">Switch on EUT without setting </w:t>
            </w:r>
            <w:r w:rsidR="0069033B">
              <w:rPr>
                <w:i/>
              </w:rPr>
              <w:t xml:space="preserve">Safety Contour </w:t>
            </w:r>
            <w:r w:rsidRPr="008D2865">
              <w:rPr>
                <w:i/>
              </w:rPr>
              <w:t xml:space="preserve">value (factory default setting). </w:t>
            </w:r>
          </w:p>
          <w:p w14:paraId="177DB7E4" w14:textId="77777777" w:rsidR="000A408F" w:rsidRPr="008D2865" w:rsidRDefault="007044FE" w:rsidP="007044FE">
            <w:pPr>
              <w:rPr>
                <w:i/>
              </w:rPr>
            </w:pPr>
            <w:r w:rsidRPr="008D2865">
              <w:rPr>
                <w:i/>
              </w:rPr>
              <w:t>Load all cells from 2.1.1 Power Up\ENC_ROOT</w:t>
            </w:r>
          </w:p>
        </w:tc>
      </w:tr>
      <w:tr w:rsidR="000A408F" w14:paraId="1F1C1CFD" w14:textId="77777777" w:rsidTr="00CB4150">
        <w:trPr>
          <w:tblHeader/>
        </w:trPr>
        <w:tc>
          <w:tcPr>
            <w:tcW w:w="9526" w:type="dxa"/>
            <w:gridSpan w:val="4"/>
            <w:shd w:val="clear" w:color="auto" w:fill="CCFFCC"/>
            <w:vAlign w:val="center"/>
          </w:tcPr>
          <w:p w14:paraId="3D91D819" w14:textId="77777777" w:rsidR="000A408F" w:rsidRPr="004065B1" w:rsidRDefault="000A408F" w:rsidP="00CB4150">
            <w:r w:rsidRPr="000A066E">
              <w:rPr>
                <w:b/>
              </w:rPr>
              <w:t>Action</w:t>
            </w:r>
          </w:p>
        </w:tc>
      </w:tr>
      <w:tr w:rsidR="000A408F" w14:paraId="11B8AA92" w14:textId="77777777" w:rsidTr="00CB4150">
        <w:trPr>
          <w:tblHeader/>
        </w:trPr>
        <w:tc>
          <w:tcPr>
            <w:tcW w:w="9526" w:type="dxa"/>
            <w:gridSpan w:val="4"/>
            <w:vAlign w:val="center"/>
          </w:tcPr>
          <w:p w14:paraId="1490CA96" w14:textId="77777777" w:rsidR="000A408F" w:rsidRPr="008D2865" w:rsidRDefault="007044FE" w:rsidP="00CB4150">
            <w:pPr>
              <w:rPr>
                <w:i/>
              </w:rPr>
            </w:pPr>
            <w:r w:rsidRPr="008D2865">
              <w:rPr>
                <w:i/>
              </w:rPr>
              <w:t>Display loaded cell GB4X0000.000 at compilation scale (1:52 000), select Display Base.</w:t>
            </w:r>
          </w:p>
        </w:tc>
      </w:tr>
      <w:tr w:rsidR="000A408F" w14:paraId="2FB485C8" w14:textId="77777777" w:rsidTr="00730835">
        <w:trPr>
          <w:tblHeader/>
        </w:trPr>
        <w:tc>
          <w:tcPr>
            <w:tcW w:w="9526" w:type="dxa"/>
            <w:gridSpan w:val="4"/>
            <w:tcBorders>
              <w:bottom w:val="single" w:sz="4" w:space="0" w:color="auto"/>
            </w:tcBorders>
            <w:shd w:val="clear" w:color="auto" w:fill="CCFFCC"/>
            <w:vAlign w:val="center"/>
          </w:tcPr>
          <w:p w14:paraId="747460DA" w14:textId="77777777" w:rsidR="000A408F" w:rsidRPr="004065B1" w:rsidRDefault="000A408F" w:rsidP="00CB4150">
            <w:r w:rsidRPr="000A066E">
              <w:rPr>
                <w:b/>
              </w:rPr>
              <w:t>Results</w:t>
            </w:r>
          </w:p>
        </w:tc>
      </w:tr>
      <w:tr w:rsidR="000A408F" w14:paraId="07522563" w14:textId="77777777" w:rsidTr="00730835">
        <w:trPr>
          <w:tblHeader/>
        </w:trPr>
        <w:tc>
          <w:tcPr>
            <w:tcW w:w="9526" w:type="dxa"/>
            <w:gridSpan w:val="4"/>
            <w:tcBorders>
              <w:bottom w:val="nil"/>
            </w:tcBorders>
            <w:vAlign w:val="center"/>
          </w:tcPr>
          <w:p w14:paraId="3B7D036D" w14:textId="5C5AEC8F" w:rsidR="007044FE" w:rsidRPr="008D2865" w:rsidRDefault="007044FE" w:rsidP="007044FE">
            <w:pPr>
              <w:jc w:val="left"/>
              <w:rPr>
                <w:i/>
              </w:rPr>
            </w:pPr>
            <w:r w:rsidRPr="008D2865">
              <w:rPr>
                <w:i/>
              </w:rPr>
              <w:t xml:space="preserve">The </w:t>
            </w:r>
            <w:r w:rsidR="0069033B">
              <w:rPr>
                <w:i/>
              </w:rPr>
              <w:t xml:space="preserve">Safety Contour </w:t>
            </w:r>
            <w:r w:rsidRPr="008D2865">
              <w:rPr>
                <w:i/>
              </w:rPr>
              <w:t>value must be set to 30</w:t>
            </w:r>
            <w:r w:rsidR="00B3462C">
              <w:rPr>
                <w:i/>
              </w:rPr>
              <w:t xml:space="preserve"> </w:t>
            </w:r>
            <w:r w:rsidRPr="008D2865">
              <w:rPr>
                <w:i/>
              </w:rPr>
              <w:t>m and the 30</w:t>
            </w:r>
            <w:r w:rsidR="00B3462C">
              <w:rPr>
                <w:i/>
              </w:rPr>
              <w:t xml:space="preserve"> </w:t>
            </w:r>
            <w:r w:rsidRPr="008D2865">
              <w:rPr>
                <w:i/>
              </w:rPr>
              <w:t>m contour in chart</w:t>
            </w:r>
          </w:p>
          <w:p w14:paraId="45F94829" w14:textId="27321DDD" w:rsidR="000A408F" w:rsidRPr="008D2865" w:rsidRDefault="007044FE" w:rsidP="007044FE">
            <w:pPr>
              <w:jc w:val="left"/>
              <w:rPr>
                <w:i/>
              </w:rPr>
            </w:pPr>
            <w:r w:rsidRPr="008D2865">
              <w:rPr>
                <w:i/>
              </w:rPr>
              <w:t xml:space="preserve">GB4X0000.000 must be displayed as </w:t>
            </w:r>
            <w:r w:rsidR="0069033B">
              <w:rPr>
                <w:i/>
              </w:rPr>
              <w:t xml:space="preserve">Safety Contour </w:t>
            </w:r>
            <w:r w:rsidRPr="008D2865">
              <w:rPr>
                <w:i/>
              </w:rPr>
              <w:t>(thick grey line as per S-52).</w:t>
            </w:r>
          </w:p>
        </w:tc>
      </w:tr>
      <w:tr w:rsidR="007044FE" w14:paraId="0D3E5074" w14:textId="77777777" w:rsidTr="00730835">
        <w:trPr>
          <w:tblHeader/>
        </w:trPr>
        <w:tc>
          <w:tcPr>
            <w:tcW w:w="9526" w:type="dxa"/>
            <w:gridSpan w:val="4"/>
            <w:tcBorders>
              <w:top w:val="nil"/>
            </w:tcBorders>
            <w:vAlign w:val="center"/>
          </w:tcPr>
          <w:p w14:paraId="75710E4B" w14:textId="40A136EA" w:rsidR="007044FE" w:rsidRPr="008D2865" w:rsidRDefault="0018522C" w:rsidP="007044FE">
            <w:pPr>
              <w:jc w:val="center"/>
              <w:rPr>
                <w:i/>
              </w:rPr>
            </w:pPr>
            <w:del w:id="213" w:author="Teh Stand" w:date="2023-04-20T09:45:00Z">
              <w:r w:rsidRPr="008D2865" w:rsidDel="00582E06">
                <w:rPr>
                  <w:i/>
                  <w:noProof/>
                  <w:lang w:val="fr-FR" w:eastAsia="fr-FR"/>
                </w:rPr>
                <w:drawing>
                  <wp:inline distT="0" distB="0" distL="0" distR="0" wp14:anchorId="2BA7DAD4" wp14:editId="1CB40143">
                    <wp:extent cx="6010275" cy="5534025"/>
                    <wp:effectExtent l="0" t="0" r="9525" b="9525"/>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ins w:id="214" w:author="Teh Stand" w:date="2023-04-20T09:45:00Z">
              <w:r w:rsidR="00582E06" w:rsidRPr="00582E06">
                <w:rPr>
                  <w:noProof/>
                  <w:lang w:val="fr-FR" w:eastAsia="fr-FR"/>
                </w:rPr>
                <w:drawing>
                  <wp:inline distT="0" distB="0" distL="0" distR="0" wp14:anchorId="03C4851B" wp14:editId="253304F9">
                    <wp:extent cx="6016625" cy="553593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a picture 1.PNG"/>
                            <pic:cNvPicPr/>
                          </pic:nvPicPr>
                          <pic:blipFill>
                            <a:blip r:embed="rId10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rsidRPr="008D2865">
              <w:rPr>
                <w:i/>
              </w:rPr>
              <w:br/>
            </w:r>
          </w:p>
        </w:tc>
      </w:tr>
    </w:tbl>
    <w:p w14:paraId="2AA139B3" w14:textId="77777777" w:rsidR="002F1C4E" w:rsidRDefault="002F1C4E" w:rsidP="000A408F"/>
    <w:p w14:paraId="062F4D6A" w14:textId="77777777" w:rsidR="000A408F"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2F1C4E" w14:paraId="337376A6" w14:textId="77777777" w:rsidTr="00306992">
        <w:trPr>
          <w:trHeight w:val="454"/>
          <w:tblHeader/>
        </w:trPr>
        <w:tc>
          <w:tcPr>
            <w:tcW w:w="2381" w:type="dxa"/>
            <w:shd w:val="clear" w:color="auto" w:fill="CCFFCC"/>
            <w:vAlign w:val="center"/>
          </w:tcPr>
          <w:p w14:paraId="5FB996A0" w14:textId="77777777" w:rsidR="002F1C4E" w:rsidRPr="004065B1" w:rsidRDefault="002F1C4E" w:rsidP="00306992">
            <w:r w:rsidRPr="000A066E">
              <w:rPr>
                <w:b/>
              </w:rPr>
              <w:lastRenderedPageBreak/>
              <w:t>Test Reference</w:t>
            </w:r>
          </w:p>
        </w:tc>
        <w:tc>
          <w:tcPr>
            <w:tcW w:w="2381" w:type="dxa"/>
            <w:shd w:val="clear" w:color="auto" w:fill="CCFFCC"/>
            <w:vAlign w:val="center"/>
          </w:tcPr>
          <w:p w14:paraId="6DD45E06" w14:textId="77777777" w:rsidR="002F1C4E" w:rsidRPr="004065B1" w:rsidRDefault="002F1C4E" w:rsidP="00306992">
            <w:r>
              <w:t>3.3.4 b)</w:t>
            </w:r>
          </w:p>
        </w:tc>
        <w:tc>
          <w:tcPr>
            <w:tcW w:w="2382" w:type="dxa"/>
            <w:shd w:val="clear" w:color="auto" w:fill="CCFFCC"/>
            <w:vAlign w:val="center"/>
          </w:tcPr>
          <w:p w14:paraId="07280D96" w14:textId="77777777" w:rsidR="002F1C4E" w:rsidRPr="004065B1" w:rsidRDefault="002F1C4E" w:rsidP="00306992">
            <w:r w:rsidRPr="000A066E">
              <w:rPr>
                <w:b/>
              </w:rPr>
              <w:t>IHO Reference</w:t>
            </w:r>
          </w:p>
        </w:tc>
        <w:tc>
          <w:tcPr>
            <w:tcW w:w="2382" w:type="dxa"/>
            <w:shd w:val="clear" w:color="auto" w:fill="CCFFCC"/>
            <w:vAlign w:val="center"/>
          </w:tcPr>
          <w:p w14:paraId="269DDB48" w14:textId="77777777" w:rsidR="002F1C4E" w:rsidRDefault="002F1C4E" w:rsidP="00306992">
            <w:r>
              <w:t>S-52 10.6.2</w:t>
            </w:r>
          </w:p>
          <w:p w14:paraId="10F21DF2" w14:textId="77777777" w:rsidR="002F1C4E" w:rsidRPr="004065B1" w:rsidRDefault="002F1C4E" w:rsidP="00306992">
            <w:r>
              <w:t>S-52 10.13.2</w:t>
            </w:r>
          </w:p>
        </w:tc>
      </w:tr>
      <w:tr w:rsidR="002F1C4E" w14:paraId="4028699B" w14:textId="77777777" w:rsidTr="00306992">
        <w:trPr>
          <w:tblHeader/>
        </w:trPr>
        <w:tc>
          <w:tcPr>
            <w:tcW w:w="9526" w:type="dxa"/>
            <w:gridSpan w:val="4"/>
            <w:shd w:val="clear" w:color="auto" w:fill="CCFFCC"/>
            <w:vAlign w:val="center"/>
          </w:tcPr>
          <w:p w14:paraId="6F9B9ECF" w14:textId="77777777" w:rsidR="002F1C4E" w:rsidRDefault="002F1C4E" w:rsidP="00306992">
            <w:r w:rsidRPr="000A066E">
              <w:rPr>
                <w:b/>
              </w:rPr>
              <w:t>Test description</w:t>
            </w:r>
          </w:p>
        </w:tc>
      </w:tr>
      <w:tr w:rsidR="002F1C4E" w14:paraId="5B1DDE3D" w14:textId="77777777" w:rsidTr="00306992">
        <w:trPr>
          <w:tblHeader/>
        </w:trPr>
        <w:tc>
          <w:tcPr>
            <w:tcW w:w="9526" w:type="dxa"/>
            <w:gridSpan w:val="4"/>
            <w:vAlign w:val="center"/>
          </w:tcPr>
          <w:p w14:paraId="69682344" w14:textId="4C247AF6" w:rsidR="002F1C4E" w:rsidRPr="008D2865" w:rsidRDefault="002F1C4E" w:rsidP="0080367A">
            <w:pPr>
              <w:rPr>
                <w:i/>
              </w:rPr>
            </w:pPr>
            <w:r w:rsidRPr="008D2865">
              <w:rPr>
                <w:i/>
              </w:rPr>
              <w:t>Display of safety contour</w:t>
            </w:r>
          </w:p>
        </w:tc>
      </w:tr>
      <w:tr w:rsidR="002F1C4E" w14:paraId="71228E22" w14:textId="77777777" w:rsidTr="00306992">
        <w:trPr>
          <w:tblHeader/>
        </w:trPr>
        <w:tc>
          <w:tcPr>
            <w:tcW w:w="9526" w:type="dxa"/>
            <w:gridSpan w:val="4"/>
            <w:shd w:val="clear" w:color="auto" w:fill="CCFFCC"/>
            <w:vAlign w:val="center"/>
          </w:tcPr>
          <w:p w14:paraId="23E3B1A3" w14:textId="77777777" w:rsidR="002F1C4E" w:rsidRPr="004065B1" w:rsidRDefault="002F1C4E" w:rsidP="00306992">
            <w:r w:rsidRPr="000A066E">
              <w:rPr>
                <w:b/>
              </w:rPr>
              <w:t>Setup</w:t>
            </w:r>
          </w:p>
        </w:tc>
      </w:tr>
      <w:tr w:rsidR="002F1C4E" w14:paraId="66007494" w14:textId="77777777" w:rsidTr="00306992">
        <w:trPr>
          <w:tblHeader/>
        </w:trPr>
        <w:tc>
          <w:tcPr>
            <w:tcW w:w="9526" w:type="dxa"/>
            <w:gridSpan w:val="4"/>
            <w:vAlign w:val="center"/>
          </w:tcPr>
          <w:p w14:paraId="55B398F9" w14:textId="77777777" w:rsidR="002F1C4E" w:rsidRPr="008D2865" w:rsidRDefault="002F1C4E" w:rsidP="00306992">
            <w:pPr>
              <w:rPr>
                <w:i/>
              </w:rPr>
            </w:pPr>
            <w:r w:rsidRPr="008D2865">
              <w:rPr>
                <w:i/>
              </w:rPr>
              <w:t>As for test 3.3.4 a)</w:t>
            </w:r>
          </w:p>
        </w:tc>
      </w:tr>
      <w:tr w:rsidR="002F1C4E" w14:paraId="2284C3DF" w14:textId="77777777" w:rsidTr="00306992">
        <w:trPr>
          <w:tblHeader/>
        </w:trPr>
        <w:tc>
          <w:tcPr>
            <w:tcW w:w="9526" w:type="dxa"/>
            <w:gridSpan w:val="4"/>
            <w:shd w:val="clear" w:color="auto" w:fill="CCFFCC"/>
            <w:vAlign w:val="center"/>
          </w:tcPr>
          <w:p w14:paraId="3A852FBA" w14:textId="77777777" w:rsidR="002F1C4E" w:rsidRPr="004065B1" w:rsidRDefault="002F1C4E" w:rsidP="00306992">
            <w:r w:rsidRPr="000A066E">
              <w:rPr>
                <w:b/>
              </w:rPr>
              <w:t>Action</w:t>
            </w:r>
          </w:p>
        </w:tc>
      </w:tr>
      <w:tr w:rsidR="002F1C4E" w14:paraId="62FD8781" w14:textId="77777777" w:rsidTr="00306992">
        <w:trPr>
          <w:tblHeader/>
        </w:trPr>
        <w:tc>
          <w:tcPr>
            <w:tcW w:w="9526" w:type="dxa"/>
            <w:gridSpan w:val="4"/>
            <w:vAlign w:val="center"/>
          </w:tcPr>
          <w:p w14:paraId="5A5AF88F" w14:textId="48B0810D" w:rsidR="002F1C4E" w:rsidRPr="008D2865" w:rsidRDefault="002F1C4E" w:rsidP="002F1C4E">
            <w:pPr>
              <w:rPr>
                <w:i/>
              </w:rPr>
            </w:pPr>
            <w:r w:rsidRPr="008D2865">
              <w:rPr>
                <w:i/>
              </w:rPr>
              <w:t xml:space="preserve">1. Select a </w:t>
            </w:r>
            <w:r w:rsidR="0069033B">
              <w:rPr>
                <w:i/>
              </w:rPr>
              <w:t xml:space="preserve">Safety Contour </w:t>
            </w:r>
            <w:r w:rsidRPr="008D2865">
              <w:rPr>
                <w:i/>
              </w:rPr>
              <w:t>value of 15</w:t>
            </w:r>
            <w:r w:rsidR="00B3462C">
              <w:rPr>
                <w:i/>
              </w:rPr>
              <w:t xml:space="preserve"> </w:t>
            </w:r>
            <w:r w:rsidRPr="008D2865">
              <w:rPr>
                <w:i/>
              </w:rPr>
              <w:t>m. None of the ENCs (with the exception of</w:t>
            </w:r>
          </w:p>
          <w:p w14:paraId="6EFE68C7" w14:textId="39B425B1" w:rsidR="002F1C4E" w:rsidRPr="008D2865" w:rsidRDefault="002F1C4E" w:rsidP="002F1C4E">
            <w:pPr>
              <w:rPr>
                <w:i/>
              </w:rPr>
            </w:pPr>
            <w:r w:rsidRPr="008D2865">
              <w:rPr>
                <w:i/>
              </w:rPr>
              <w:t>GB5X01SE.000) have a 15</w:t>
            </w:r>
            <w:r w:rsidR="00B3462C">
              <w:rPr>
                <w:i/>
              </w:rPr>
              <w:t xml:space="preserve"> </w:t>
            </w:r>
            <w:r w:rsidRPr="008D2865">
              <w:rPr>
                <w:i/>
              </w:rPr>
              <w:t>m contour.</w:t>
            </w:r>
          </w:p>
          <w:p w14:paraId="31068A89" w14:textId="36539A6D" w:rsidR="002F1C4E" w:rsidRPr="008D2865" w:rsidRDefault="002F1C4E" w:rsidP="002F1C4E">
            <w:pPr>
              <w:rPr>
                <w:i/>
              </w:rPr>
            </w:pPr>
            <w:r w:rsidRPr="008D2865">
              <w:rPr>
                <w:i/>
              </w:rPr>
              <w:t xml:space="preserve">2. </w:t>
            </w:r>
            <w:r w:rsidR="00B3462C" w:rsidRPr="008D2865">
              <w:rPr>
                <w:i/>
              </w:rPr>
              <w:t>Other</w:t>
            </w:r>
            <w:r w:rsidRPr="008D2865">
              <w:rPr>
                <w:i/>
              </w:rPr>
              <w:t xml:space="preserve"> values should also be investigated. The harbour charts (i.e. GB5*****.000) contain 0, 2, 5, 10, 20m contours, and the contour intervals on the approach chart (i.e. GB4X0000.000 are 0, 2, 5, 10, 20, 30, 50, 100, 200, 300, and 400m.</w:t>
            </w:r>
          </w:p>
        </w:tc>
      </w:tr>
      <w:tr w:rsidR="002F1C4E" w14:paraId="5CBC90AC" w14:textId="77777777" w:rsidTr="00730835">
        <w:trPr>
          <w:tblHeader/>
        </w:trPr>
        <w:tc>
          <w:tcPr>
            <w:tcW w:w="9526" w:type="dxa"/>
            <w:gridSpan w:val="4"/>
            <w:tcBorders>
              <w:bottom w:val="single" w:sz="4" w:space="0" w:color="auto"/>
            </w:tcBorders>
            <w:shd w:val="clear" w:color="auto" w:fill="CCFFCC"/>
            <w:vAlign w:val="center"/>
          </w:tcPr>
          <w:p w14:paraId="3344429F" w14:textId="77777777" w:rsidR="002F1C4E" w:rsidRPr="004065B1" w:rsidRDefault="002F1C4E" w:rsidP="00306992">
            <w:r w:rsidRPr="000A066E">
              <w:rPr>
                <w:b/>
              </w:rPr>
              <w:t>Results</w:t>
            </w:r>
          </w:p>
        </w:tc>
      </w:tr>
      <w:tr w:rsidR="002F1C4E" w14:paraId="7382F38F" w14:textId="77777777" w:rsidTr="00730835">
        <w:trPr>
          <w:tblHeader/>
        </w:trPr>
        <w:tc>
          <w:tcPr>
            <w:tcW w:w="9526" w:type="dxa"/>
            <w:gridSpan w:val="4"/>
            <w:tcBorders>
              <w:bottom w:val="nil"/>
            </w:tcBorders>
            <w:vAlign w:val="center"/>
          </w:tcPr>
          <w:p w14:paraId="4906F831" w14:textId="2C540DBE" w:rsidR="002F1C4E" w:rsidRPr="008D2865" w:rsidRDefault="002F1C4E" w:rsidP="002F1C4E">
            <w:pPr>
              <w:jc w:val="left"/>
              <w:rPr>
                <w:i/>
              </w:rPr>
            </w:pPr>
            <w:r w:rsidRPr="008D2865">
              <w:rPr>
                <w:i/>
              </w:rPr>
              <w:t>1. In cell GB5X01SE.000 the 15</w:t>
            </w:r>
            <w:r w:rsidR="00B3462C">
              <w:rPr>
                <w:i/>
              </w:rPr>
              <w:t xml:space="preserve"> </w:t>
            </w:r>
            <w:r w:rsidRPr="008D2865">
              <w:rPr>
                <w:i/>
              </w:rPr>
              <w:t>m contour and in the other cells the 20m contour must be highlighted as the safety contour.</w:t>
            </w:r>
          </w:p>
          <w:p w14:paraId="2B6C443F" w14:textId="4058251C" w:rsidR="002F1C4E" w:rsidRPr="008D2865" w:rsidRDefault="002F1C4E" w:rsidP="002F1C4E">
            <w:pPr>
              <w:jc w:val="left"/>
              <w:rPr>
                <w:i/>
              </w:rPr>
            </w:pPr>
            <w:r w:rsidRPr="008D2865">
              <w:rPr>
                <w:i/>
              </w:rPr>
              <w:t xml:space="preserve">2. If the selected value of </w:t>
            </w:r>
            <w:r w:rsidR="0069033B">
              <w:rPr>
                <w:i/>
              </w:rPr>
              <w:t xml:space="preserve">Safety Contour </w:t>
            </w:r>
            <w:r w:rsidRPr="008D2865">
              <w:rPr>
                <w:i/>
              </w:rPr>
              <w:t>is not available as a depth contour in the chart, the next deeper contour must be highlighted as the safety contour.</w:t>
            </w:r>
          </w:p>
        </w:tc>
      </w:tr>
      <w:tr w:rsidR="002F1C4E" w14:paraId="3D883D48" w14:textId="77777777" w:rsidTr="00730835">
        <w:trPr>
          <w:tblHeader/>
        </w:trPr>
        <w:tc>
          <w:tcPr>
            <w:tcW w:w="9526" w:type="dxa"/>
            <w:gridSpan w:val="4"/>
            <w:tcBorders>
              <w:top w:val="nil"/>
            </w:tcBorders>
            <w:vAlign w:val="center"/>
          </w:tcPr>
          <w:p w14:paraId="01C6AA84" w14:textId="53BA980D" w:rsidR="002F1C4E" w:rsidRPr="0015247B" w:rsidRDefault="00582E06" w:rsidP="00306992">
            <w:pPr>
              <w:jc w:val="center"/>
            </w:pPr>
            <w:ins w:id="215" w:author="Teh Stand" w:date="2023-04-20T09:46:00Z">
              <w:r w:rsidRPr="00F55218">
                <w:rPr>
                  <w:noProof/>
                  <w:snapToGrid/>
                  <w:lang w:val="fr-FR" w:eastAsia="fr-FR"/>
                </w:rPr>
                <w:drawing>
                  <wp:inline distT="0" distB="0" distL="0" distR="0" wp14:anchorId="38680B02" wp14:editId="0A7B0EDE">
                    <wp:extent cx="6016625" cy="553593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4b picture 1.PNG"/>
                            <pic:cNvPicPr/>
                          </pic:nvPicPr>
                          <pic:blipFill>
                            <a:blip r:embed="rId106">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del w:id="216" w:author="Teh Stand" w:date="2023-04-20T09:46:00Z">
              <w:r w:rsidR="0018522C" w:rsidDel="00582E06">
                <w:rPr>
                  <w:noProof/>
                  <w:lang w:val="fr-FR" w:eastAsia="fr-FR"/>
                </w:rPr>
                <w:drawing>
                  <wp:inline distT="0" distB="0" distL="0" distR="0" wp14:anchorId="6EFE3C7C" wp14:editId="2A6344B4">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r w:rsidR="00036CC9">
              <w:br/>
            </w:r>
          </w:p>
        </w:tc>
      </w:tr>
    </w:tbl>
    <w:p w14:paraId="2EA3B6E5" w14:textId="77777777" w:rsidR="002F1C4E" w:rsidRDefault="002F1C4E" w:rsidP="000A408F"/>
    <w:p w14:paraId="59AC4176" w14:textId="77777777" w:rsidR="002F1C4E"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2F1C4E" w14:paraId="6AFC1D7B" w14:textId="77777777" w:rsidTr="00306992">
        <w:trPr>
          <w:trHeight w:val="454"/>
          <w:tblHeader/>
        </w:trPr>
        <w:tc>
          <w:tcPr>
            <w:tcW w:w="2381" w:type="dxa"/>
            <w:shd w:val="clear" w:color="auto" w:fill="CCFFCC"/>
            <w:vAlign w:val="center"/>
          </w:tcPr>
          <w:p w14:paraId="405836A4" w14:textId="77777777" w:rsidR="002F1C4E" w:rsidRPr="004065B1" w:rsidRDefault="002F1C4E" w:rsidP="00306992">
            <w:r w:rsidRPr="000A066E">
              <w:rPr>
                <w:b/>
              </w:rPr>
              <w:lastRenderedPageBreak/>
              <w:t>Test Reference</w:t>
            </w:r>
          </w:p>
        </w:tc>
        <w:tc>
          <w:tcPr>
            <w:tcW w:w="2381" w:type="dxa"/>
            <w:shd w:val="clear" w:color="auto" w:fill="CCFFCC"/>
            <w:vAlign w:val="center"/>
          </w:tcPr>
          <w:p w14:paraId="13350533" w14:textId="77777777" w:rsidR="002F1C4E" w:rsidRPr="004065B1" w:rsidRDefault="002F1C4E" w:rsidP="00306992">
            <w:r>
              <w:t>3.3.4 c)</w:t>
            </w:r>
          </w:p>
        </w:tc>
        <w:tc>
          <w:tcPr>
            <w:tcW w:w="2382" w:type="dxa"/>
            <w:shd w:val="clear" w:color="auto" w:fill="CCFFCC"/>
            <w:vAlign w:val="center"/>
          </w:tcPr>
          <w:p w14:paraId="74154446" w14:textId="77777777" w:rsidR="002F1C4E" w:rsidRPr="004065B1" w:rsidRDefault="002F1C4E" w:rsidP="00306992">
            <w:r w:rsidRPr="000A066E">
              <w:rPr>
                <w:b/>
              </w:rPr>
              <w:t>IHO Reference</w:t>
            </w:r>
          </w:p>
        </w:tc>
        <w:tc>
          <w:tcPr>
            <w:tcW w:w="2382" w:type="dxa"/>
            <w:shd w:val="clear" w:color="auto" w:fill="CCFFCC"/>
            <w:vAlign w:val="center"/>
          </w:tcPr>
          <w:p w14:paraId="6EE92DF5" w14:textId="77777777" w:rsidR="002F1C4E" w:rsidRDefault="002F1C4E" w:rsidP="002F1C4E">
            <w:r>
              <w:t>S-52 13.2.19</w:t>
            </w:r>
          </w:p>
          <w:p w14:paraId="02950C04" w14:textId="77777777" w:rsidR="002F1C4E" w:rsidRDefault="002F1C4E" w:rsidP="002F1C4E">
            <w:r>
              <w:t>S-52 10.3.4.4</w:t>
            </w:r>
          </w:p>
          <w:p w14:paraId="2AFA9A3F" w14:textId="77777777" w:rsidR="002F1C4E" w:rsidRPr="004065B1" w:rsidRDefault="002F1C4E" w:rsidP="002F1C4E">
            <w:r>
              <w:t>S-52 13.2.24</w:t>
            </w:r>
          </w:p>
        </w:tc>
      </w:tr>
      <w:tr w:rsidR="002F1C4E" w14:paraId="623B88CD" w14:textId="77777777" w:rsidTr="00306992">
        <w:trPr>
          <w:tblHeader/>
        </w:trPr>
        <w:tc>
          <w:tcPr>
            <w:tcW w:w="9526" w:type="dxa"/>
            <w:gridSpan w:val="4"/>
            <w:shd w:val="clear" w:color="auto" w:fill="CCFFCC"/>
            <w:vAlign w:val="center"/>
          </w:tcPr>
          <w:p w14:paraId="6503EA2C" w14:textId="77777777" w:rsidR="002F1C4E" w:rsidRDefault="002F1C4E" w:rsidP="00306992">
            <w:r w:rsidRPr="000A066E">
              <w:rPr>
                <w:b/>
              </w:rPr>
              <w:t>Test description</w:t>
            </w:r>
          </w:p>
        </w:tc>
      </w:tr>
      <w:tr w:rsidR="002F1C4E" w14:paraId="017615EE" w14:textId="77777777" w:rsidTr="00306992">
        <w:trPr>
          <w:tblHeader/>
        </w:trPr>
        <w:tc>
          <w:tcPr>
            <w:tcW w:w="9526" w:type="dxa"/>
            <w:gridSpan w:val="4"/>
            <w:vAlign w:val="center"/>
          </w:tcPr>
          <w:p w14:paraId="20FC131D" w14:textId="10947107"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and isolated dangers within the safe water enclosed by the ship’s safety contour.</w:t>
            </w:r>
          </w:p>
        </w:tc>
      </w:tr>
      <w:tr w:rsidR="002F1C4E" w14:paraId="2A435248" w14:textId="77777777" w:rsidTr="00306992">
        <w:trPr>
          <w:tblHeader/>
        </w:trPr>
        <w:tc>
          <w:tcPr>
            <w:tcW w:w="9526" w:type="dxa"/>
            <w:gridSpan w:val="4"/>
            <w:shd w:val="clear" w:color="auto" w:fill="CCFFCC"/>
            <w:vAlign w:val="center"/>
          </w:tcPr>
          <w:p w14:paraId="2A340F7F" w14:textId="77777777" w:rsidR="002F1C4E" w:rsidRPr="004065B1" w:rsidRDefault="002F1C4E" w:rsidP="00306992">
            <w:r w:rsidRPr="000A066E">
              <w:rPr>
                <w:b/>
              </w:rPr>
              <w:t>Setup</w:t>
            </w:r>
          </w:p>
        </w:tc>
      </w:tr>
      <w:tr w:rsidR="002F1C4E" w14:paraId="02C72F40" w14:textId="77777777" w:rsidTr="00306992">
        <w:trPr>
          <w:tblHeader/>
        </w:trPr>
        <w:tc>
          <w:tcPr>
            <w:tcW w:w="9526" w:type="dxa"/>
            <w:gridSpan w:val="4"/>
            <w:vAlign w:val="center"/>
          </w:tcPr>
          <w:p w14:paraId="73B85CA6" w14:textId="77777777" w:rsidR="002F1C4E" w:rsidRPr="008D2865" w:rsidRDefault="002F1C4E" w:rsidP="00306992">
            <w:pPr>
              <w:rPr>
                <w:i/>
              </w:rPr>
            </w:pPr>
            <w:r w:rsidRPr="008D2865">
              <w:rPr>
                <w:i/>
              </w:rPr>
              <w:t>As for test 3.3.4 a)</w:t>
            </w:r>
          </w:p>
        </w:tc>
      </w:tr>
      <w:tr w:rsidR="002F1C4E" w14:paraId="10656274" w14:textId="77777777" w:rsidTr="00306992">
        <w:trPr>
          <w:tblHeader/>
        </w:trPr>
        <w:tc>
          <w:tcPr>
            <w:tcW w:w="9526" w:type="dxa"/>
            <w:gridSpan w:val="4"/>
            <w:shd w:val="clear" w:color="auto" w:fill="CCFFCC"/>
            <w:vAlign w:val="center"/>
          </w:tcPr>
          <w:p w14:paraId="2E6C6B84" w14:textId="77777777" w:rsidR="002F1C4E" w:rsidRPr="004065B1" w:rsidRDefault="002F1C4E" w:rsidP="00306992">
            <w:r w:rsidRPr="000A066E">
              <w:rPr>
                <w:b/>
              </w:rPr>
              <w:t>Action</w:t>
            </w:r>
          </w:p>
        </w:tc>
      </w:tr>
      <w:tr w:rsidR="002F1C4E" w14:paraId="58F3973C" w14:textId="77777777" w:rsidTr="00306992">
        <w:trPr>
          <w:tblHeader/>
        </w:trPr>
        <w:tc>
          <w:tcPr>
            <w:tcW w:w="9526" w:type="dxa"/>
            <w:gridSpan w:val="4"/>
            <w:vAlign w:val="center"/>
          </w:tcPr>
          <w:p w14:paraId="1C7EA8CD" w14:textId="77777777" w:rsidR="002F1C4E" w:rsidRPr="008D2865" w:rsidRDefault="002F1C4E" w:rsidP="002F1C4E">
            <w:pPr>
              <w:rPr>
                <w:i/>
              </w:rPr>
            </w:pPr>
            <w:r w:rsidRPr="008D2865">
              <w:rPr>
                <w:i/>
              </w:rPr>
              <w:t>Select Shallow water dangers for display</w:t>
            </w:r>
          </w:p>
          <w:p w14:paraId="421E7DD7" w14:textId="62F0BCB9"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0E2C4C">
              <w:rPr>
                <w:i/>
              </w:rPr>
              <w:t xml:space="preserve"> </w:t>
            </w:r>
            <w:r w:rsidRPr="008D2865">
              <w:rPr>
                <w:i/>
              </w:rPr>
              <w:t>m</w:t>
            </w:r>
          </w:p>
          <w:p w14:paraId="26CE71E1" w14:textId="4884E437" w:rsidR="002F1C4E" w:rsidRPr="008D2865" w:rsidRDefault="002F1C4E" w:rsidP="002F1C4E">
            <w:pPr>
              <w:rPr>
                <w:i/>
              </w:rPr>
            </w:pPr>
            <w:r w:rsidRPr="008D2865">
              <w:rPr>
                <w:i/>
              </w:rPr>
              <w:t xml:space="preserve">2. Set the </w:t>
            </w:r>
            <w:r w:rsidR="0069033B">
              <w:rPr>
                <w:i/>
              </w:rPr>
              <w:t xml:space="preserve">Safety Contour </w:t>
            </w:r>
            <w:r w:rsidRPr="008D2865">
              <w:rPr>
                <w:i/>
              </w:rPr>
              <w:t>value to 10</w:t>
            </w:r>
            <w:r w:rsidR="000E2C4C">
              <w:rPr>
                <w:i/>
              </w:rPr>
              <w:t xml:space="preserve"> </w:t>
            </w:r>
            <w:r w:rsidRPr="008D2865">
              <w:rPr>
                <w:i/>
              </w:rPr>
              <w:t>m.</w:t>
            </w:r>
          </w:p>
        </w:tc>
      </w:tr>
      <w:tr w:rsidR="002F1C4E" w14:paraId="06A6C9CC" w14:textId="77777777" w:rsidTr="00730835">
        <w:trPr>
          <w:tblHeader/>
        </w:trPr>
        <w:tc>
          <w:tcPr>
            <w:tcW w:w="9526" w:type="dxa"/>
            <w:gridSpan w:val="4"/>
            <w:tcBorders>
              <w:bottom w:val="single" w:sz="4" w:space="0" w:color="auto"/>
            </w:tcBorders>
            <w:shd w:val="clear" w:color="auto" w:fill="CCFFCC"/>
            <w:vAlign w:val="center"/>
          </w:tcPr>
          <w:p w14:paraId="13FDB21D" w14:textId="77777777" w:rsidR="002F1C4E" w:rsidRPr="004065B1" w:rsidRDefault="002F1C4E" w:rsidP="00306992">
            <w:r w:rsidRPr="000A066E">
              <w:rPr>
                <w:b/>
              </w:rPr>
              <w:t>Results</w:t>
            </w:r>
          </w:p>
        </w:tc>
      </w:tr>
      <w:tr w:rsidR="002F1C4E" w14:paraId="01683591" w14:textId="77777777" w:rsidTr="00730835">
        <w:trPr>
          <w:tblHeader/>
        </w:trPr>
        <w:tc>
          <w:tcPr>
            <w:tcW w:w="9526" w:type="dxa"/>
            <w:gridSpan w:val="4"/>
            <w:tcBorders>
              <w:bottom w:val="nil"/>
            </w:tcBorders>
            <w:vAlign w:val="center"/>
          </w:tcPr>
          <w:p w14:paraId="4798409F" w14:textId="3DC213C0" w:rsidR="002F1C4E" w:rsidRPr="008D2865" w:rsidRDefault="002F1C4E" w:rsidP="002F1C4E">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36F3DF5E" w14:textId="77777777" w:rsidR="002F1C4E" w:rsidRPr="008D2865" w:rsidRDefault="002F1C4E" w:rsidP="002F1C4E">
            <w:pPr>
              <w:jc w:val="left"/>
              <w:rPr>
                <w:i/>
              </w:rPr>
            </w:pPr>
          </w:p>
          <w:p w14:paraId="44CCD730" w14:textId="597C94D3" w:rsidR="002F1C4E" w:rsidRPr="008D2865" w:rsidRDefault="002F1C4E" w:rsidP="002F1C4E">
            <w:pPr>
              <w:jc w:val="left"/>
              <w:rPr>
                <w:i/>
              </w:rPr>
            </w:pPr>
            <w:r w:rsidRPr="008D2865">
              <w:rPr>
                <w:i/>
              </w:rPr>
              <w:t xml:space="preserve">1. </w:t>
            </w:r>
            <w:r w:rsidR="0069033B">
              <w:rPr>
                <w:i/>
              </w:rPr>
              <w:t xml:space="preserve">Safety Contour </w:t>
            </w:r>
            <w:r w:rsidRPr="008D2865">
              <w:rPr>
                <w:i/>
              </w:rPr>
              <w:t>set as 5 m</w:t>
            </w:r>
          </w:p>
        </w:tc>
      </w:tr>
      <w:tr w:rsidR="002F1C4E" w14:paraId="26F26751" w14:textId="77777777" w:rsidTr="00730835">
        <w:trPr>
          <w:tblHeader/>
        </w:trPr>
        <w:tc>
          <w:tcPr>
            <w:tcW w:w="9526" w:type="dxa"/>
            <w:gridSpan w:val="4"/>
            <w:tcBorders>
              <w:top w:val="nil"/>
            </w:tcBorders>
            <w:vAlign w:val="center"/>
          </w:tcPr>
          <w:p w14:paraId="15DBA916" w14:textId="0FAE10A2" w:rsidR="002F1C4E" w:rsidRPr="0015247B" w:rsidRDefault="00F24525" w:rsidP="00306992">
            <w:pPr>
              <w:jc w:val="center"/>
            </w:pPr>
            <w:del w:id="217" w:author="Teh Stand" w:date="2023-04-20T09:46:00Z">
              <w:r w:rsidRPr="00F24525" w:rsidDel="00F55218">
                <w:rPr>
                  <w:noProof/>
                  <w:lang w:val="fr-FR" w:eastAsia="fr-FR"/>
                </w:rPr>
                <w:drawing>
                  <wp:inline distT="0" distB="0" distL="0" distR="0" wp14:anchorId="54EA8886" wp14:editId="23EB29C4">
                    <wp:extent cx="5812944" cy="5348066"/>
                    <wp:effectExtent l="0" t="0" r="0" b="5080"/>
                    <wp:docPr id="254" name="Picture 254"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del>
            <w:ins w:id="218" w:author="Teh Stand" w:date="2023-04-20T09:46:00Z">
              <w:r w:rsidR="00F55218" w:rsidRPr="00F55218">
                <w:rPr>
                  <w:noProof/>
                  <w:lang w:val="fr-FR" w:eastAsia="fr-FR"/>
                </w:rPr>
                <w:drawing>
                  <wp:inline distT="0" distB="0" distL="0" distR="0" wp14:anchorId="23C0D4D2" wp14:editId="37B13815">
                    <wp:extent cx="6016625" cy="5535930"/>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c picture 1.PNG"/>
                            <pic:cNvPicPr/>
                          </pic:nvPicPr>
                          <pic:blipFill>
                            <a:blip r:embed="rId109">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3C7267DA" w14:textId="77777777" w:rsidR="002F1C4E" w:rsidRDefault="002F1C4E" w:rsidP="002F1C4E"/>
    <w:p w14:paraId="0C06FB17"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2F1C4E" w14:paraId="33C81BC0" w14:textId="77777777" w:rsidTr="00730835">
        <w:trPr>
          <w:tblHeader/>
        </w:trPr>
        <w:tc>
          <w:tcPr>
            <w:tcW w:w="9526" w:type="dxa"/>
            <w:tcBorders>
              <w:bottom w:val="nil"/>
            </w:tcBorders>
            <w:vAlign w:val="center"/>
          </w:tcPr>
          <w:p w14:paraId="02DB57E8" w14:textId="1B6647F5"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2D843B14" w14:textId="77777777" w:rsidTr="00730835">
        <w:trPr>
          <w:tblHeader/>
        </w:trPr>
        <w:tc>
          <w:tcPr>
            <w:tcW w:w="9526" w:type="dxa"/>
            <w:tcBorders>
              <w:top w:val="nil"/>
            </w:tcBorders>
            <w:vAlign w:val="center"/>
          </w:tcPr>
          <w:p w14:paraId="1EDD5EA2" w14:textId="6B056ED1" w:rsidR="002F1C4E" w:rsidRPr="0015247B" w:rsidRDefault="00F24525" w:rsidP="00306992">
            <w:pPr>
              <w:jc w:val="center"/>
            </w:pPr>
            <w:del w:id="219" w:author="Teh Stand" w:date="2023-04-20T09:47:00Z">
              <w:r w:rsidRPr="00F24525" w:rsidDel="00F55218">
                <w:rPr>
                  <w:noProof/>
                  <w:lang w:val="fr-FR" w:eastAsia="fr-FR"/>
                </w:rPr>
                <w:drawing>
                  <wp:inline distT="0" distB="0" distL="0" distR="0" wp14:anchorId="63A675BE" wp14:editId="71C3439A">
                    <wp:extent cx="5859825" cy="5391198"/>
                    <wp:effectExtent l="0" t="0" r="7620" b="0"/>
                    <wp:docPr id="255" name="Picture 255"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del>
            <w:ins w:id="220" w:author="Teh Stand" w:date="2023-04-20T09:47:00Z">
              <w:r w:rsidR="00F55218" w:rsidRPr="00F55218">
                <w:rPr>
                  <w:noProof/>
                  <w:lang w:val="fr-FR" w:eastAsia="fr-FR"/>
                </w:rPr>
                <w:drawing>
                  <wp:inline distT="0" distB="0" distL="0" distR="0" wp14:anchorId="4A793C24" wp14:editId="2805006E">
                    <wp:extent cx="6016625" cy="553593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c picture 2.PNG"/>
                            <pic:cNvPicPr/>
                          </pic:nvPicPr>
                          <pic:blipFill>
                            <a:blip r:embed="rId111">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44DB3A05" w14:textId="77777777" w:rsidR="002F1C4E" w:rsidRDefault="002F1C4E" w:rsidP="002F1C4E"/>
    <w:p w14:paraId="294D9DCC"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2F1C4E" w14:paraId="5AFF688E" w14:textId="77777777" w:rsidTr="00306992">
        <w:trPr>
          <w:trHeight w:val="454"/>
          <w:tblHeader/>
        </w:trPr>
        <w:tc>
          <w:tcPr>
            <w:tcW w:w="2381" w:type="dxa"/>
            <w:shd w:val="clear" w:color="auto" w:fill="CCFFCC"/>
            <w:vAlign w:val="center"/>
          </w:tcPr>
          <w:p w14:paraId="21AB55A1" w14:textId="77777777" w:rsidR="002F1C4E" w:rsidRPr="004065B1" w:rsidRDefault="002F1C4E" w:rsidP="00306992">
            <w:r w:rsidRPr="000A066E">
              <w:rPr>
                <w:b/>
              </w:rPr>
              <w:lastRenderedPageBreak/>
              <w:t>Test Reference</w:t>
            </w:r>
          </w:p>
        </w:tc>
        <w:tc>
          <w:tcPr>
            <w:tcW w:w="2381" w:type="dxa"/>
            <w:shd w:val="clear" w:color="auto" w:fill="CCFFCC"/>
            <w:vAlign w:val="center"/>
          </w:tcPr>
          <w:p w14:paraId="4500D602" w14:textId="77777777" w:rsidR="002F1C4E" w:rsidRPr="004065B1" w:rsidRDefault="002F1C4E" w:rsidP="00306992">
            <w:r>
              <w:t>3.3.4 d)</w:t>
            </w:r>
          </w:p>
        </w:tc>
        <w:tc>
          <w:tcPr>
            <w:tcW w:w="2382" w:type="dxa"/>
            <w:shd w:val="clear" w:color="auto" w:fill="CCFFCC"/>
            <w:vAlign w:val="center"/>
          </w:tcPr>
          <w:p w14:paraId="4C1EE05F" w14:textId="77777777" w:rsidR="002F1C4E" w:rsidRPr="004065B1" w:rsidRDefault="002F1C4E" w:rsidP="00306992">
            <w:r w:rsidRPr="000A066E">
              <w:rPr>
                <w:b/>
              </w:rPr>
              <w:t>IHO Reference</w:t>
            </w:r>
          </w:p>
        </w:tc>
        <w:tc>
          <w:tcPr>
            <w:tcW w:w="2382" w:type="dxa"/>
            <w:shd w:val="clear" w:color="auto" w:fill="CCFFCC"/>
            <w:vAlign w:val="center"/>
          </w:tcPr>
          <w:p w14:paraId="57926797" w14:textId="77777777" w:rsidR="002F1C4E" w:rsidRDefault="002F1C4E" w:rsidP="002F1C4E">
            <w:r>
              <w:t>S-52 13.2.19</w:t>
            </w:r>
          </w:p>
          <w:p w14:paraId="269CE5D9" w14:textId="77777777" w:rsidR="002F1C4E" w:rsidRDefault="002F1C4E" w:rsidP="002F1C4E">
            <w:r>
              <w:t>S-52 10.3.4.4</w:t>
            </w:r>
          </w:p>
          <w:p w14:paraId="6C2A6F13" w14:textId="77777777" w:rsidR="002F1C4E" w:rsidRDefault="002F1C4E" w:rsidP="002F1C4E">
            <w:r>
              <w:t>S-52 13.2.24</w:t>
            </w:r>
          </w:p>
          <w:p w14:paraId="32F4236A" w14:textId="77777777" w:rsidR="002F1C4E" w:rsidRPr="004065B1" w:rsidRDefault="002F1C4E" w:rsidP="002F1C4E">
            <w:r>
              <w:t>S-52 14.2</w:t>
            </w:r>
          </w:p>
        </w:tc>
      </w:tr>
      <w:tr w:rsidR="002F1C4E" w14:paraId="255A4280" w14:textId="77777777" w:rsidTr="00306992">
        <w:trPr>
          <w:tblHeader/>
        </w:trPr>
        <w:tc>
          <w:tcPr>
            <w:tcW w:w="9526" w:type="dxa"/>
            <w:gridSpan w:val="4"/>
            <w:shd w:val="clear" w:color="auto" w:fill="CCFFCC"/>
            <w:vAlign w:val="center"/>
          </w:tcPr>
          <w:p w14:paraId="135B01A1" w14:textId="77777777" w:rsidR="002F1C4E" w:rsidRDefault="002F1C4E" w:rsidP="00306992">
            <w:r w:rsidRPr="000A066E">
              <w:rPr>
                <w:b/>
              </w:rPr>
              <w:t>Test description</w:t>
            </w:r>
          </w:p>
        </w:tc>
      </w:tr>
      <w:tr w:rsidR="002F1C4E" w14:paraId="7A8777DE" w14:textId="77777777" w:rsidTr="00306992">
        <w:trPr>
          <w:tblHeader/>
        </w:trPr>
        <w:tc>
          <w:tcPr>
            <w:tcW w:w="9526" w:type="dxa"/>
            <w:gridSpan w:val="4"/>
            <w:vAlign w:val="center"/>
          </w:tcPr>
          <w:p w14:paraId="12B5E725" w14:textId="77777777" w:rsidR="002F1C4E" w:rsidRPr="008D2865" w:rsidRDefault="002F1C4E" w:rsidP="002164D3">
            <w:pPr>
              <w:jc w:val="left"/>
              <w:rPr>
                <w:b/>
                <w:i/>
              </w:rPr>
            </w:pPr>
            <w:r w:rsidRPr="008D2865">
              <w:rPr>
                <w:b/>
                <w:i/>
              </w:rPr>
              <w:t>If the equipment under test supports four colour depth shades the following test shall also be performed.</w:t>
            </w:r>
          </w:p>
          <w:p w14:paraId="67712438" w14:textId="53DA5B13"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 xml:space="preserve">and isolated dangers within the safe water enclosed by the ship’s </w:t>
            </w:r>
            <w:r w:rsidR="0069033B">
              <w:rPr>
                <w:i/>
              </w:rPr>
              <w:t xml:space="preserve">Safety Contour </w:t>
            </w:r>
            <w:r w:rsidRPr="008D2865">
              <w:rPr>
                <w:i/>
              </w:rPr>
              <w:t>using four shades for depth areas.</w:t>
            </w:r>
          </w:p>
        </w:tc>
      </w:tr>
      <w:tr w:rsidR="002F1C4E" w14:paraId="5A2BD5DA" w14:textId="77777777" w:rsidTr="00306992">
        <w:trPr>
          <w:tblHeader/>
        </w:trPr>
        <w:tc>
          <w:tcPr>
            <w:tcW w:w="9526" w:type="dxa"/>
            <w:gridSpan w:val="4"/>
            <w:shd w:val="clear" w:color="auto" w:fill="CCFFCC"/>
            <w:vAlign w:val="center"/>
          </w:tcPr>
          <w:p w14:paraId="3A0E85B2" w14:textId="77777777" w:rsidR="002F1C4E" w:rsidRPr="004065B1" w:rsidRDefault="002F1C4E" w:rsidP="00306992">
            <w:r w:rsidRPr="000A066E">
              <w:rPr>
                <w:b/>
              </w:rPr>
              <w:t>Setup</w:t>
            </w:r>
          </w:p>
        </w:tc>
      </w:tr>
      <w:tr w:rsidR="002F1C4E" w14:paraId="548CE490" w14:textId="77777777" w:rsidTr="00306992">
        <w:trPr>
          <w:tblHeader/>
        </w:trPr>
        <w:tc>
          <w:tcPr>
            <w:tcW w:w="9526" w:type="dxa"/>
            <w:gridSpan w:val="4"/>
            <w:vAlign w:val="center"/>
          </w:tcPr>
          <w:p w14:paraId="5EB80461" w14:textId="77777777" w:rsidR="002F1C4E" w:rsidRPr="008D2865" w:rsidRDefault="002F1C4E" w:rsidP="00306992">
            <w:pPr>
              <w:rPr>
                <w:i/>
              </w:rPr>
            </w:pPr>
            <w:r w:rsidRPr="008D2865">
              <w:rPr>
                <w:i/>
              </w:rPr>
              <w:t>As for test 3.3.4 a)</w:t>
            </w:r>
          </w:p>
        </w:tc>
      </w:tr>
      <w:tr w:rsidR="002F1C4E" w14:paraId="18A1A3E6" w14:textId="77777777" w:rsidTr="00306992">
        <w:trPr>
          <w:tblHeader/>
        </w:trPr>
        <w:tc>
          <w:tcPr>
            <w:tcW w:w="9526" w:type="dxa"/>
            <w:gridSpan w:val="4"/>
            <w:shd w:val="clear" w:color="auto" w:fill="CCFFCC"/>
            <w:vAlign w:val="center"/>
          </w:tcPr>
          <w:p w14:paraId="3C2954A9" w14:textId="77777777" w:rsidR="002F1C4E" w:rsidRPr="004065B1" w:rsidRDefault="002F1C4E" w:rsidP="00306992">
            <w:r w:rsidRPr="000A066E">
              <w:rPr>
                <w:b/>
              </w:rPr>
              <w:t>Action</w:t>
            </w:r>
          </w:p>
        </w:tc>
      </w:tr>
      <w:tr w:rsidR="002F1C4E" w14:paraId="144F6501" w14:textId="77777777" w:rsidTr="00306992">
        <w:trPr>
          <w:tblHeader/>
        </w:trPr>
        <w:tc>
          <w:tcPr>
            <w:tcW w:w="9526" w:type="dxa"/>
            <w:gridSpan w:val="4"/>
            <w:vAlign w:val="center"/>
          </w:tcPr>
          <w:p w14:paraId="0C19737E" w14:textId="77777777" w:rsidR="002F1C4E" w:rsidRDefault="002F1C4E" w:rsidP="002F1C4E">
            <w:pPr>
              <w:rPr>
                <w:i/>
              </w:rPr>
            </w:pPr>
            <w:r w:rsidRPr="008D2865">
              <w:rPr>
                <w:i/>
              </w:rPr>
              <w:t>Select Shallow water dangers for display</w:t>
            </w:r>
          </w:p>
          <w:p w14:paraId="1F527B4B" w14:textId="74EE5498" w:rsidR="00E720E8" w:rsidRPr="008D2865" w:rsidRDefault="00E720E8" w:rsidP="002F1C4E">
            <w:pPr>
              <w:rPr>
                <w:i/>
              </w:rPr>
            </w:pPr>
            <w:r>
              <w:rPr>
                <w:i/>
              </w:rPr>
              <w:t>Select Four shades</w:t>
            </w:r>
          </w:p>
          <w:p w14:paraId="47706072" w14:textId="7AE4C915"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5D6704">
              <w:rPr>
                <w:i/>
              </w:rPr>
              <w:t xml:space="preserve"> </w:t>
            </w:r>
            <w:r w:rsidRPr="008D2865">
              <w:rPr>
                <w:i/>
              </w:rPr>
              <w:t>m (shallow contour 2</w:t>
            </w:r>
            <w:r w:rsidR="005D6704">
              <w:rPr>
                <w:i/>
              </w:rPr>
              <w:t xml:space="preserve"> </w:t>
            </w:r>
            <w:r w:rsidRPr="008D2865">
              <w:rPr>
                <w:i/>
              </w:rPr>
              <w:t>m, deep contour 10</w:t>
            </w:r>
            <w:r w:rsidR="005D6704">
              <w:rPr>
                <w:i/>
              </w:rPr>
              <w:t xml:space="preserve"> </w:t>
            </w:r>
            <w:r w:rsidRPr="008D2865">
              <w:rPr>
                <w:i/>
              </w:rPr>
              <w:t>m).</w:t>
            </w:r>
          </w:p>
          <w:p w14:paraId="3D30CDAE" w14:textId="36031B06" w:rsidR="002F1C4E" w:rsidRPr="008D2865" w:rsidRDefault="002F1C4E" w:rsidP="00142B0A">
            <w:pPr>
              <w:rPr>
                <w:i/>
              </w:rPr>
            </w:pPr>
            <w:r w:rsidRPr="008D2865">
              <w:rPr>
                <w:i/>
              </w:rPr>
              <w:t xml:space="preserve">2. Set the </w:t>
            </w:r>
            <w:r w:rsidR="0069033B">
              <w:rPr>
                <w:i/>
              </w:rPr>
              <w:t xml:space="preserve">Safety Contour </w:t>
            </w:r>
            <w:r w:rsidRPr="008D2865">
              <w:rPr>
                <w:i/>
              </w:rPr>
              <w:t>value to 10</w:t>
            </w:r>
            <w:r w:rsidR="005D6704">
              <w:rPr>
                <w:i/>
              </w:rPr>
              <w:t xml:space="preserve"> </w:t>
            </w:r>
            <w:r w:rsidRPr="008D2865">
              <w:rPr>
                <w:i/>
              </w:rPr>
              <w:t>m (shallow contour 5</w:t>
            </w:r>
            <w:r w:rsidR="005D6704">
              <w:rPr>
                <w:i/>
              </w:rPr>
              <w:t xml:space="preserve"> </w:t>
            </w:r>
            <w:r w:rsidRPr="008D2865">
              <w:rPr>
                <w:i/>
              </w:rPr>
              <w:t>m, deep contour 20</w:t>
            </w:r>
            <w:r w:rsidR="005D6704">
              <w:rPr>
                <w:i/>
              </w:rPr>
              <w:t xml:space="preserve"> </w:t>
            </w:r>
            <w:r w:rsidRPr="008D2865">
              <w:rPr>
                <w:i/>
              </w:rPr>
              <w:t>m).</w:t>
            </w:r>
          </w:p>
        </w:tc>
      </w:tr>
      <w:tr w:rsidR="002F1C4E" w14:paraId="435C7B9D" w14:textId="77777777" w:rsidTr="00730835">
        <w:trPr>
          <w:tblHeader/>
        </w:trPr>
        <w:tc>
          <w:tcPr>
            <w:tcW w:w="9526" w:type="dxa"/>
            <w:gridSpan w:val="4"/>
            <w:tcBorders>
              <w:bottom w:val="single" w:sz="4" w:space="0" w:color="auto"/>
            </w:tcBorders>
            <w:shd w:val="clear" w:color="auto" w:fill="CCFFCC"/>
            <w:vAlign w:val="center"/>
          </w:tcPr>
          <w:p w14:paraId="44E29435" w14:textId="77777777" w:rsidR="002F1C4E" w:rsidRPr="004065B1" w:rsidRDefault="002F1C4E" w:rsidP="00306992">
            <w:r w:rsidRPr="000A066E">
              <w:rPr>
                <w:b/>
              </w:rPr>
              <w:t>Results</w:t>
            </w:r>
          </w:p>
        </w:tc>
      </w:tr>
      <w:tr w:rsidR="002F1C4E" w14:paraId="501D0D5A" w14:textId="77777777" w:rsidTr="00730835">
        <w:trPr>
          <w:tblHeader/>
        </w:trPr>
        <w:tc>
          <w:tcPr>
            <w:tcW w:w="9526" w:type="dxa"/>
            <w:gridSpan w:val="4"/>
            <w:tcBorders>
              <w:bottom w:val="nil"/>
            </w:tcBorders>
            <w:vAlign w:val="center"/>
          </w:tcPr>
          <w:p w14:paraId="4DFEFF04" w14:textId="4ED2282E" w:rsidR="002F1C4E" w:rsidRPr="008D2865" w:rsidRDefault="002F1C4E" w:rsidP="00306992">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4A8A1325" w14:textId="77777777" w:rsidR="002F1C4E" w:rsidRPr="008D2865" w:rsidRDefault="002F1C4E" w:rsidP="00306992">
            <w:pPr>
              <w:jc w:val="left"/>
              <w:rPr>
                <w:i/>
              </w:rPr>
            </w:pPr>
          </w:p>
          <w:p w14:paraId="2E0D525A" w14:textId="6F5C5EF9" w:rsidR="002F1C4E" w:rsidRPr="008D2865" w:rsidRDefault="002F1C4E" w:rsidP="00306992">
            <w:pPr>
              <w:jc w:val="left"/>
              <w:rPr>
                <w:i/>
              </w:rPr>
            </w:pPr>
            <w:r w:rsidRPr="008D2865">
              <w:rPr>
                <w:i/>
              </w:rPr>
              <w:t xml:space="preserve">1. </w:t>
            </w:r>
            <w:r w:rsidR="0069033B">
              <w:rPr>
                <w:i/>
              </w:rPr>
              <w:t xml:space="preserve">Safety Contour </w:t>
            </w:r>
            <w:r w:rsidRPr="008D2865">
              <w:rPr>
                <w:i/>
              </w:rPr>
              <w:t>set as 5 m</w:t>
            </w:r>
          </w:p>
        </w:tc>
      </w:tr>
      <w:tr w:rsidR="002F1C4E" w14:paraId="6A85596E" w14:textId="77777777" w:rsidTr="00730835">
        <w:trPr>
          <w:tblHeader/>
        </w:trPr>
        <w:tc>
          <w:tcPr>
            <w:tcW w:w="9526" w:type="dxa"/>
            <w:gridSpan w:val="4"/>
            <w:tcBorders>
              <w:top w:val="nil"/>
            </w:tcBorders>
            <w:vAlign w:val="center"/>
          </w:tcPr>
          <w:p w14:paraId="05961A8D" w14:textId="4DEDF392" w:rsidR="002F1C4E" w:rsidRPr="0015247B" w:rsidRDefault="00F55218" w:rsidP="00306992">
            <w:pPr>
              <w:jc w:val="center"/>
            </w:pPr>
            <w:ins w:id="221" w:author="Teh Stand" w:date="2023-04-20T09:47:00Z">
              <w:r w:rsidRPr="00F55218">
                <w:rPr>
                  <w:noProof/>
                  <w:lang w:val="fr-FR" w:eastAsia="fr-FR"/>
                </w:rPr>
                <w:drawing>
                  <wp:inline distT="0" distB="0" distL="0" distR="0" wp14:anchorId="3CA60673" wp14:editId="48523E85">
                    <wp:extent cx="6016625" cy="553593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4d picture 1.PNG"/>
                            <pic:cNvPicPr/>
                          </pic:nvPicPr>
                          <pic:blipFill>
                            <a:blip r:embed="rId112">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del w:id="222" w:author="Teh Stand" w:date="2023-04-20T09:47:00Z">
              <w:r w:rsidR="00F24525" w:rsidRPr="00F24525" w:rsidDel="00F55218">
                <w:rPr>
                  <w:noProof/>
                  <w:lang w:val="fr-FR" w:eastAsia="fr-FR"/>
                </w:rPr>
                <w:drawing>
                  <wp:inline distT="0" distB="0" distL="0" distR="0" wp14:anchorId="398676EF" wp14:editId="36333670">
                    <wp:extent cx="5887954" cy="5417077"/>
                    <wp:effectExtent l="0" t="0" r="0" b="0"/>
                    <wp:docPr id="256" name="Picture 256"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del>
          </w:p>
        </w:tc>
      </w:tr>
    </w:tbl>
    <w:p w14:paraId="18C4B25F" w14:textId="77777777" w:rsidR="002F1C4E" w:rsidRDefault="002F1C4E" w:rsidP="002F1C4E"/>
    <w:p w14:paraId="4CFB9F15" w14:textId="16355EDE" w:rsidR="002F1C4E" w:rsidRDefault="002F1C4E" w:rsidP="002F1C4E">
      <w:del w:id="223" w:author="Teh Stand" w:date="2023-04-20T09:47:00Z">
        <w:r w:rsidDel="00F55218">
          <w:lastRenderedPageBreak/>
          <w:br w:type="page"/>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2F1C4E" w14:paraId="27875E16" w14:textId="77777777" w:rsidTr="00730835">
        <w:trPr>
          <w:tblHeader/>
        </w:trPr>
        <w:tc>
          <w:tcPr>
            <w:tcW w:w="9526" w:type="dxa"/>
            <w:tcBorders>
              <w:bottom w:val="nil"/>
            </w:tcBorders>
            <w:vAlign w:val="center"/>
          </w:tcPr>
          <w:p w14:paraId="6C12C7C9" w14:textId="45B476BC" w:rsidR="002F1C4E" w:rsidRPr="00EF287F" w:rsidRDefault="002F1C4E" w:rsidP="00306992">
            <w:pPr>
              <w:jc w:val="left"/>
              <w:rPr>
                <w:i/>
              </w:rPr>
            </w:pPr>
            <w:r w:rsidRPr="00EF287F">
              <w:rPr>
                <w:i/>
              </w:rPr>
              <w:t xml:space="preserve">2. </w:t>
            </w:r>
            <w:r w:rsidR="0069033B">
              <w:rPr>
                <w:i/>
              </w:rPr>
              <w:t xml:space="preserve">Safety Contour </w:t>
            </w:r>
            <w:r w:rsidRPr="00EF287F">
              <w:rPr>
                <w:i/>
              </w:rPr>
              <w:t>set as 10 m</w:t>
            </w:r>
          </w:p>
        </w:tc>
      </w:tr>
      <w:tr w:rsidR="002F1C4E" w14:paraId="6D8DE635" w14:textId="77777777" w:rsidTr="00730835">
        <w:trPr>
          <w:tblHeader/>
        </w:trPr>
        <w:tc>
          <w:tcPr>
            <w:tcW w:w="9526" w:type="dxa"/>
            <w:tcBorders>
              <w:top w:val="nil"/>
            </w:tcBorders>
            <w:vAlign w:val="center"/>
          </w:tcPr>
          <w:p w14:paraId="0F313368" w14:textId="196755A6" w:rsidR="002F1C4E" w:rsidRPr="0015247B" w:rsidRDefault="00F24525" w:rsidP="00306992">
            <w:pPr>
              <w:jc w:val="center"/>
            </w:pPr>
            <w:del w:id="224" w:author="Teh Stand" w:date="2023-04-20T09:47:00Z">
              <w:r w:rsidRPr="00F24525" w:rsidDel="00F55218">
                <w:rPr>
                  <w:noProof/>
                  <w:lang w:val="fr-FR" w:eastAsia="fr-FR"/>
                </w:rPr>
                <w:drawing>
                  <wp:inline distT="0" distB="0" distL="0" distR="0" wp14:anchorId="2982CA17" wp14:editId="4C05E67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del>
            <w:ins w:id="225" w:author="Teh Stand" w:date="2023-04-20T09:47:00Z">
              <w:r w:rsidR="00F55218" w:rsidRPr="00F55218">
                <w:rPr>
                  <w:noProof/>
                  <w:lang w:val="fr-FR" w:eastAsia="fr-FR"/>
                </w:rPr>
                <w:drawing>
                  <wp:inline distT="0" distB="0" distL="0" distR="0" wp14:anchorId="2C4D82CB" wp14:editId="349F7625">
                    <wp:extent cx="6016625" cy="55359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d picture 2.PNG"/>
                            <pic:cNvPicPr/>
                          </pic:nvPicPr>
                          <pic:blipFill>
                            <a:blip r:embed="rId11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77C57FC1" w14:textId="77777777" w:rsidR="002F1C4E" w:rsidRDefault="002F1C4E" w:rsidP="000A408F"/>
    <w:p w14:paraId="6EC2FCBB" w14:textId="77777777" w:rsidR="000A408F" w:rsidRPr="000A408F" w:rsidRDefault="002F1C4E" w:rsidP="00E30B8F">
      <w:pPr>
        <w:pStyle w:val="Heading3"/>
      </w:pPr>
      <w:r>
        <w:br w:type="page"/>
      </w:r>
      <w:r w:rsidR="000A408F">
        <w:lastRenderedPageBreak/>
        <w:t>Safety depth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194"/>
        <w:gridCol w:w="2572"/>
        <w:gridCol w:w="2355"/>
      </w:tblGrid>
      <w:tr w:rsidR="000A408F" w14:paraId="0820B583" w14:textId="77777777" w:rsidTr="00CB4150">
        <w:trPr>
          <w:trHeight w:val="454"/>
          <w:tblHeader/>
        </w:trPr>
        <w:tc>
          <w:tcPr>
            <w:tcW w:w="2381" w:type="dxa"/>
            <w:shd w:val="clear" w:color="auto" w:fill="CCFFCC"/>
            <w:vAlign w:val="center"/>
          </w:tcPr>
          <w:p w14:paraId="4966883F" w14:textId="77777777" w:rsidR="000A408F" w:rsidRPr="004065B1" w:rsidRDefault="000A408F" w:rsidP="00CB4150">
            <w:r w:rsidRPr="000A066E">
              <w:rPr>
                <w:b/>
              </w:rPr>
              <w:t>Test Reference</w:t>
            </w:r>
          </w:p>
        </w:tc>
        <w:tc>
          <w:tcPr>
            <w:tcW w:w="2381" w:type="dxa"/>
            <w:shd w:val="clear" w:color="auto" w:fill="CCFFCC"/>
            <w:vAlign w:val="center"/>
          </w:tcPr>
          <w:p w14:paraId="7D85AB87" w14:textId="77777777" w:rsidR="000A408F" w:rsidRPr="004065B1" w:rsidRDefault="000A408F" w:rsidP="00CB4150">
            <w:r>
              <w:t>3.</w:t>
            </w:r>
            <w:r w:rsidR="002F4C9E">
              <w:t>3.5</w:t>
            </w:r>
          </w:p>
        </w:tc>
        <w:tc>
          <w:tcPr>
            <w:tcW w:w="2382" w:type="dxa"/>
            <w:shd w:val="clear" w:color="auto" w:fill="CCFFCC"/>
            <w:vAlign w:val="center"/>
          </w:tcPr>
          <w:p w14:paraId="0C1267A9" w14:textId="77777777" w:rsidR="000A408F" w:rsidRPr="004065B1" w:rsidRDefault="000A408F" w:rsidP="00CB4150">
            <w:r w:rsidRPr="000A066E">
              <w:rPr>
                <w:b/>
              </w:rPr>
              <w:t>IHO Reference</w:t>
            </w:r>
          </w:p>
        </w:tc>
        <w:tc>
          <w:tcPr>
            <w:tcW w:w="2382" w:type="dxa"/>
            <w:shd w:val="clear" w:color="auto" w:fill="CCFFCC"/>
            <w:vAlign w:val="center"/>
          </w:tcPr>
          <w:p w14:paraId="391F7D8F" w14:textId="77777777" w:rsidR="000A408F" w:rsidRPr="004065B1" w:rsidRDefault="000A408F" w:rsidP="00CB4150">
            <w:r w:rsidRPr="00A94802">
              <w:t>S-</w:t>
            </w:r>
            <w:r>
              <w:t>52 1</w:t>
            </w:r>
            <w:r w:rsidR="002F4C9E">
              <w:t>3.2.15</w:t>
            </w:r>
          </w:p>
        </w:tc>
      </w:tr>
      <w:tr w:rsidR="000A408F" w14:paraId="560E8C96" w14:textId="77777777" w:rsidTr="00CB4150">
        <w:trPr>
          <w:tblHeader/>
        </w:trPr>
        <w:tc>
          <w:tcPr>
            <w:tcW w:w="9526" w:type="dxa"/>
            <w:gridSpan w:val="4"/>
            <w:shd w:val="clear" w:color="auto" w:fill="CCFFCC"/>
            <w:vAlign w:val="center"/>
          </w:tcPr>
          <w:p w14:paraId="69E01EE8" w14:textId="77777777" w:rsidR="000A408F" w:rsidRDefault="000A408F" w:rsidP="00CB4150">
            <w:r w:rsidRPr="000A066E">
              <w:rPr>
                <w:b/>
              </w:rPr>
              <w:t>Test description</w:t>
            </w:r>
          </w:p>
        </w:tc>
      </w:tr>
      <w:tr w:rsidR="000A408F" w14:paraId="79FAE9DB" w14:textId="77777777" w:rsidTr="00CB4150">
        <w:trPr>
          <w:tblHeader/>
        </w:trPr>
        <w:tc>
          <w:tcPr>
            <w:tcW w:w="9526" w:type="dxa"/>
            <w:gridSpan w:val="4"/>
            <w:vAlign w:val="center"/>
          </w:tcPr>
          <w:p w14:paraId="07343C53" w14:textId="77777777" w:rsidR="000A408F" w:rsidRPr="008D2865" w:rsidRDefault="000C71C3" w:rsidP="00CB4150">
            <w:pPr>
              <w:rPr>
                <w:i/>
              </w:rPr>
            </w:pPr>
            <w:r w:rsidRPr="008D2865">
              <w:rPr>
                <w:i/>
              </w:rPr>
              <w:t>Display of objects with respect to value of safety depth</w:t>
            </w:r>
          </w:p>
        </w:tc>
      </w:tr>
      <w:tr w:rsidR="000A408F" w14:paraId="21B5B5C8" w14:textId="77777777" w:rsidTr="00CB4150">
        <w:trPr>
          <w:tblHeader/>
        </w:trPr>
        <w:tc>
          <w:tcPr>
            <w:tcW w:w="9526" w:type="dxa"/>
            <w:gridSpan w:val="4"/>
            <w:shd w:val="clear" w:color="auto" w:fill="CCFFCC"/>
            <w:vAlign w:val="center"/>
          </w:tcPr>
          <w:p w14:paraId="29EA6F1F" w14:textId="77777777" w:rsidR="000A408F" w:rsidRPr="004065B1" w:rsidRDefault="000A408F" w:rsidP="00CB4150">
            <w:r w:rsidRPr="000A066E">
              <w:rPr>
                <w:b/>
              </w:rPr>
              <w:t>Setup</w:t>
            </w:r>
          </w:p>
        </w:tc>
      </w:tr>
      <w:tr w:rsidR="000A408F" w14:paraId="0F9E3977" w14:textId="77777777" w:rsidTr="00CB4150">
        <w:trPr>
          <w:tblHeader/>
        </w:trPr>
        <w:tc>
          <w:tcPr>
            <w:tcW w:w="9526" w:type="dxa"/>
            <w:gridSpan w:val="4"/>
            <w:vAlign w:val="center"/>
          </w:tcPr>
          <w:p w14:paraId="530B7200" w14:textId="373BE2F0" w:rsidR="000C71C3" w:rsidRPr="008D2865" w:rsidRDefault="00F24525" w:rsidP="000C71C3">
            <w:pPr>
              <w:rPr>
                <w:i/>
              </w:rPr>
            </w:pPr>
            <w:r w:rsidRPr="008D2865">
              <w:rPr>
                <w:i/>
              </w:rPr>
              <w:t xml:space="preserve">Load </w:t>
            </w:r>
            <w:r>
              <w:rPr>
                <w:i/>
              </w:rPr>
              <w:t>GB4X00000.000</w:t>
            </w:r>
            <w:r w:rsidRPr="008D2865">
              <w:rPr>
                <w:i/>
              </w:rPr>
              <w:t xml:space="preserve"> from 2.1.1 Power Up\ENC_ROOT with the following settings:</w:t>
            </w:r>
          </w:p>
          <w:p w14:paraId="79215A9D" w14:textId="77777777" w:rsidR="000A408F" w:rsidRPr="008D2865" w:rsidRDefault="000C71C3" w:rsidP="000C71C3">
            <w:pPr>
              <w:rPr>
                <w:i/>
              </w:rPr>
            </w:pPr>
            <w:r w:rsidRPr="008D2865">
              <w:rPr>
                <w:i/>
              </w:rPr>
              <w:t>Display of spot soundings shall be switched on.</w:t>
            </w:r>
          </w:p>
        </w:tc>
      </w:tr>
      <w:tr w:rsidR="000A408F" w14:paraId="19AD842F" w14:textId="77777777" w:rsidTr="00CB4150">
        <w:trPr>
          <w:tblHeader/>
        </w:trPr>
        <w:tc>
          <w:tcPr>
            <w:tcW w:w="9526" w:type="dxa"/>
            <w:gridSpan w:val="4"/>
            <w:shd w:val="clear" w:color="auto" w:fill="CCFFCC"/>
            <w:vAlign w:val="center"/>
          </w:tcPr>
          <w:p w14:paraId="440F4A98" w14:textId="77777777" w:rsidR="000A408F" w:rsidRPr="004065B1" w:rsidRDefault="000A408F" w:rsidP="00CB4150">
            <w:r w:rsidRPr="000A066E">
              <w:rPr>
                <w:b/>
              </w:rPr>
              <w:t>Action</w:t>
            </w:r>
          </w:p>
        </w:tc>
      </w:tr>
      <w:tr w:rsidR="000A408F" w14:paraId="306D397D" w14:textId="77777777" w:rsidTr="00CB4150">
        <w:trPr>
          <w:tblHeader/>
        </w:trPr>
        <w:tc>
          <w:tcPr>
            <w:tcW w:w="9526" w:type="dxa"/>
            <w:gridSpan w:val="4"/>
            <w:vAlign w:val="center"/>
          </w:tcPr>
          <w:p w14:paraId="30B4C62F" w14:textId="44D62E5E" w:rsidR="000C71C3" w:rsidRPr="008D2865" w:rsidRDefault="000C71C3" w:rsidP="000C71C3">
            <w:pPr>
              <w:rPr>
                <w:i/>
              </w:rPr>
            </w:pPr>
            <w:r w:rsidRPr="008D2865">
              <w:rPr>
                <w:i/>
              </w:rPr>
              <w:t xml:space="preserve">1. Set the </w:t>
            </w:r>
            <w:r w:rsidR="0069033B">
              <w:rPr>
                <w:i/>
              </w:rPr>
              <w:t xml:space="preserve">Safety </w:t>
            </w:r>
            <w:r w:rsidR="005D6704">
              <w:rPr>
                <w:i/>
              </w:rPr>
              <w:t>Depth value</w:t>
            </w:r>
            <w:r w:rsidRPr="008D2865">
              <w:rPr>
                <w:i/>
              </w:rPr>
              <w:t xml:space="preserve"> to 10</w:t>
            </w:r>
            <w:r w:rsidR="005D6704">
              <w:rPr>
                <w:i/>
              </w:rPr>
              <w:t xml:space="preserve"> </w:t>
            </w:r>
            <w:r w:rsidRPr="008D2865">
              <w:rPr>
                <w:i/>
              </w:rPr>
              <w:t>m (</w:t>
            </w:r>
            <w:r w:rsidR="0069033B">
              <w:rPr>
                <w:i/>
              </w:rPr>
              <w:t xml:space="preserve">Safety Contour </w:t>
            </w:r>
            <w:r w:rsidRPr="008D2865">
              <w:rPr>
                <w:i/>
              </w:rPr>
              <w:t>30</w:t>
            </w:r>
            <w:r w:rsidR="005D6704">
              <w:rPr>
                <w:i/>
              </w:rPr>
              <w:t xml:space="preserve"> </w:t>
            </w:r>
            <w:r w:rsidRPr="008D2865">
              <w:rPr>
                <w:i/>
              </w:rPr>
              <w:t>m).</w:t>
            </w:r>
          </w:p>
          <w:p w14:paraId="2223BB03" w14:textId="3A8F69AC" w:rsidR="000C71C3" w:rsidRPr="008D2865" w:rsidRDefault="000C71C3" w:rsidP="000C71C3">
            <w:pPr>
              <w:rPr>
                <w:i/>
              </w:rPr>
            </w:pPr>
            <w:r w:rsidRPr="008D2865">
              <w:rPr>
                <w:i/>
              </w:rPr>
              <w:t xml:space="preserve">2. Set the </w:t>
            </w:r>
            <w:r w:rsidR="0069033B">
              <w:rPr>
                <w:i/>
              </w:rPr>
              <w:t xml:space="preserve">Safety </w:t>
            </w:r>
            <w:r w:rsidR="005D6704">
              <w:rPr>
                <w:i/>
              </w:rPr>
              <w:t>Depth value</w:t>
            </w:r>
            <w:r w:rsidRPr="008D2865">
              <w:rPr>
                <w:i/>
              </w:rPr>
              <w:t xml:space="preserve"> to 4</w:t>
            </w:r>
            <w:r w:rsidR="005D6704">
              <w:rPr>
                <w:i/>
              </w:rPr>
              <w:t xml:space="preserve"> </w:t>
            </w:r>
            <w:r w:rsidRPr="008D2865">
              <w:rPr>
                <w:i/>
              </w:rPr>
              <w:t>m (</w:t>
            </w:r>
            <w:r w:rsidR="0069033B">
              <w:rPr>
                <w:i/>
              </w:rPr>
              <w:t xml:space="preserve">Safety Contour </w:t>
            </w:r>
            <w:r w:rsidRPr="008D2865">
              <w:rPr>
                <w:i/>
              </w:rPr>
              <w:t>5</w:t>
            </w:r>
            <w:r w:rsidR="005D6704">
              <w:rPr>
                <w:i/>
              </w:rPr>
              <w:t xml:space="preserve"> </w:t>
            </w:r>
            <w:r w:rsidRPr="008D2865">
              <w:rPr>
                <w:i/>
              </w:rPr>
              <w:t>m).</w:t>
            </w:r>
          </w:p>
          <w:p w14:paraId="4FCA35EF" w14:textId="4A814002" w:rsidR="000C71C3" w:rsidRPr="008D2865" w:rsidRDefault="000C71C3" w:rsidP="000C71C3">
            <w:pPr>
              <w:rPr>
                <w:i/>
              </w:rPr>
            </w:pPr>
            <w:r w:rsidRPr="008D2865">
              <w:rPr>
                <w:i/>
              </w:rPr>
              <w:t xml:space="preserve">3. Set the </w:t>
            </w:r>
            <w:r w:rsidR="0069033B">
              <w:rPr>
                <w:i/>
              </w:rPr>
              <w:t xml:space="preserve">Safety </w:t>
            </w:r>
            <w:r w:rsidR="005D6704">
              <w:rPr>
                <w:i/>
              </w:rPr>
              <w:t>Depth value</w:t>
            </w:r>
            <w:r w:rsidRPr="008D2865">
              <w:rPr>
                <w:i/>
              </w:rPr>
              <w:t xml:space="preserve"> to 7</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p w14:paraId="1B83F57B" w14:textId="1D0AA4E1" w:rsidR="000A408F" w:rsidRPr="008D2865" w:rsidRDefault="000C71C3" w:rsidP="000C71C3">
            <w:pPr>
              <w:rPr>
                <w:i/>
              </w:rPr>
            </w:pPr>
            <w:r w:rsidRPr="008D2865">
              <w:rPr>
                <w:i/>
              </w:rPr>
              <w:t xml:space="preserve">4. Set the </w:t>
            </w:r>
            <w:r w:rsidR="0069033B">
              <w:rPr>
                <w:i/>
              </w:rPr>
              <w:t xml:space="preserve">Safety </w:t>
            </w:r>
            <w:r w:rsidR="005D6704">
              <w:rPr>
                <w:i/>
              </w:rPr>
              <w:t>Depth value</w:t>
            </w:r>
            <w:r w:rsidRPr="008D2865">
              <w:rPr>
                <w:i/>
              </w:rPr>
              <w:t xml:space="preserve"> to 12</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tc>
      </w:tr>
      <w:tr w:rsidR="000A408F" w14:paraId="5508B07B" w14:textId="77777777" w:rsidTr="00730835">
        <w:trPr>
          <w:tblHeader/>
        </w:trPr>
        <w:tc>
          <w:tcPr>
            <w:tcW w:w="9526" w:type="dxa"/>
            <w:gridSpan w:val="4"/>
            <w:tcBorders>
              <w:bottom w:val="single" w:sz="4" w:space="0" w:color="auto"/>
            </w:tcBorders>
            <w:shd w:val="clear" w:color="auto" w:fill="CCFFCC"/>
            <w:vAlign w:val="center"/>
          </w:tcPr>
          <w:p w14:paraId="69434706" w14:textId="77777777" w:rsidR="000A408F" w:rsidRPr="004065B1" w:rsidRDefault="000A408F" w:rsidP="00CB4150">
            <w:r w:rsidRPr="000A066E">
              <w:rPr>
                <w:b/>
              </w:rPr>
              <w:t>Results</w:t>
            </w:r>
          </w:p>
        </w:tc>
      </w:tr>
      <w:tr w:rsidR="000A408F" w14:paraId="1B6E3622" w14:textId="77777777" w:rsidTr="00730835">
        <w:trPr>
          <w:tblHeader/>
        </w:trPr>
        <w:tc>
          <w:tcPr>
            <w:tcW w:w="9526" w:type="dxa"/>
            <w:gridSpan w:val="4"/>
            <w:tcBorders>
              <w:bottom w:val="nil"/>
            </w:tcBorders>
            <w:vAlign w:val="center"/>
          </w:tcPr>
          <w:p w14:paraId="49674FD3" w14:textId="6D7400B3" w:rsidR="000A408F" w:rsidRPr="00EF287F" w:rsidRDefault="000C71C3" w:rsidP="00CB4150">
            <w:pPr>
              <w:jc w:val="left"/>
              <w:rPr>
                <w:i/>
              </w:rPr>
            </w:pPr>
            <w:r w:rsidRPr="00EF287F">
              <w:rPr>
                <w:i/>
              </w:rPr>
              <w:t>1. The objects shown with depth values shallower than 10</w:t>
            </w:r>
            <w:r w:rsidR="005D6704">
              <w:rPr>
                <w:i/>
              </w:rPr>
              <w:t xml:space="preserve"> </w:t>
            </w:r>
            <w:r w:rsidRPr="00EF287F">
              <w:rPr>
                <w:i/>
              </w:rPr>
              <w:t>m must be emphasised</w:t>
            </w:r>
            <w:r w:rsidR="00F870A1">
              <w:rPr>
                <w:i/>
              </w:rPr>
              <w:t xml:space="preserve"> (scale 1:52</w:t>
            </w:r>
            <w:r w:rsidR="00E720E8">
              <w:rPr>
                <w:i/>
              </w:rPr>
              <w:t xml:space="preserve"> 000)</w:t>
            </w:r>
            <w:r w:rsidRPr="00EF287F">
              <w:rPr>
                <w:i/>
              </w:rPr>
              <w:t>.</w:t>
            </w:r>
          </w:p>
        </w:tc>
      </w:tr>
      <w:tr w:rsidR="00EC2F22" w14:paraId="49817547" w14:textId="77777777" w:rsidTr="00730835">
        <w:trPr>
          <w:tblHeader/>
        </w:trPr>
        <w:tc>
          <w:tcPr>
            <w:tcW w:w="9526" w:type="dxa"/>
            <w:gridSpan w:val="4"/>
            <w:tcBorders>
              <w:top w:val="nil"/>
            </w:tcBorders>
            <w:vAlign w:val="center"/>
          </w:tcPr>
          <w:p w14:paraId="6E1F8014" w14:textId="42ADD266" w:rsidR="00EC2F22" w:rsidRPr="000C71C3" w:rsidRDefault="00F24525" w:rsidP="00EC2F22">
            <w:pPr>
              <w:jc w:val="center"/>
            </w:pPr>
            <w:del w:id="226" w:author="Teh Stand" w:date="2023-04-20T09:48:00Z">
              <w:r w:rsidRPr="00F24525" w:rsidDel="00F55218">
                <w:rPr>
                  <w:noProof/>
                  <w:lang w:val="fr-FR" w:eastAsia="fr-FR"/>
                </w:rPr>
                <w:drawing>
                  <wp:inline distT="0" distB="0" distL="0" distR="0" wp14:anchorId="57B6CA05" wp14:editId="23C7CA6F">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del>
            <w:ins w:id="227" w:author="Teh Stand" w:date="2023-04-20T09:48:00Z">
              <w:r w:rsidR="00F55218" w:rsidRPr="00F55218">
                <w:rPr>
                  <w:noProof/>
                  <w:lang w:val="fr-FR" w:eastAsia="fr-FR"/>
                </w:rPr>
                <w:drawing>
                  <wp:inline distT="0" distB="0" distL="0" distR="0" wp14:anchorId="216D773C" wp14:editId="7F840D03">
                    <wp:extent cx="6016625" cy="553593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5 picture 1.PNG"/>
                            <pic:cNvPicPr/>
                          </pic:nvPicPr>
                          <pic:blipFill>
                            <a:blip r:embed="rId117">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067D01EF" w14:textId="77777777" w:rsidR="00EC2F22" w:rsidRDefault="00EC2F22" w:rsidP="000A408F"/>
    <w:p w14:paraId="04BFD8D6" w14:textId="77777777" w:rsidR="000A408F"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26308DB0" w14:textId="77777777" w:rsidTr="00730835">
        <w:trPr>
          <w:tblHeader/>
        </w:trPr>
        <w:tc>
          <w:tcPr>
            <w:tcW w:w="9526" w:type="dxa"/>
            <w:tcBorders>
              <w:bottom w:val="nil"/>
            </w:tcBorders>
            <w:vAlign w:val="center"/>
          </w:tcPr>
          <w:p w14:paraId="4EEE4742" w14:textId="164BCEF6" w:rsidR="00EC2F22" w:rsidRPr="008D2865" w:rsidRDefault="00EC2F22" w:rsidP="00306992">
            <w:pPr>
              <w:jc w:val="left"/>
              <w:rPr>
                <w:i/>
              </w:rPr>
            </w:pPr>
            <w:r w:rsidRPr="008D2865">
              <w:rPr>
                <w:i/>
              </w:rPr>
              <w:lastRenderedPageBreak/>
              <w:t>2. The objects shown with depth values shallower than 4</w:t>
            </w:r>
            <w:r w:rsidR="005D6704">
              <w:rPr>
                <w:i/>
              </w:rPr>
              <w:t xml:space="preserve"> </w:t>
            </w:r>
            <w:r w:rsidRPr="008D2865">
              <w:rPr>
                <w:i/>
              </w:rPr>
              <w:t>m must be emphasised.</w:t>
            </w:r>
          </w:p>
        </w:tc>
      </w:tr>
      <w:tr w:rsidR="00EC2F22" w14:paraId="4FC228DD" w14:textId="77777777" w:rsidTr="00730835">
        <w:trPr>
          <w:tblHeader/>
        </w:trPr>
        <w:tc>
          <w:tcPr>
            <w:tcW w:w="9526" w:type="dxa"/>
            <w:tcBorders>
              <w:top w:val="nil"/>
            </w:tcBorders>
            <w:vAlign w:val="center"/>
          </w:tcPr>
          <w:p w14:paraId="2FB86331" w14:textId="48D49B73" w:rsidR="00EC2F22" w:rsidRPr="000C71C3" w:rsidRDefault="0017374B" w:rsidP="00306992">
            <w:pPr>
              <w:jc w:val="center"/>
            </w:pPr>
            <w:del w:id="228" w:author="Teh Stand" w:date="2023-04-20T09:48:00Z">
              <w:r w:rsidRPr="0017374B" w:rsidDel="00F55218">
                <w:rPr>
                  <w:noProof/>
                  <w:lang w:val="fr-FR" w:eastAsia="fr-FR"/>
                </w:rPr>
                <w:drawing>
                  <wp:inline distT="0" distB="0" distL="0" distR="0" wp14:anchorId="67564CF4" wp14:editId="7918D5F2">
                    <wp:extent cx="5925458" cy="5451582"/>
                    <wp:effectExtent l="0" t="0" r="0" b="0"/>
                    <wp:docPr id="259" name="Picture 259"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del>
            <w:ins w:id="229" w:author="Teh Stand" w:date="2023-04-20T09:48:00Z">
              <w:r w:rsidR="00F55218" w:rsidRPr="00F55218">
                <w:rPr>
                  <w:noProof/>
                  <w:lang w:val="fr-FR" w:eastAsia="fr-FR"/>
                </w:rPr>
                <w:drawing>
                  <wp:inline distT="0" distB="0" distL="0" distR="0" wp14:anchorId="1F5C7268" wp14:editId="389DBB46">
                    <wp:extent cx="6016625" cy="553593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5 picture 2.PNG"/>
                            <pic:cNvPicPr/>
                          </pic:nvPicPr>
                          <pic:blipFill>
                            <a:blip r:embed="rId119">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66A68CDC" w14:textId="77777777" w:rsidR="00EC2F22" w:rsidRDefault="00EC2F22" w:rsidP="000A408F"/>
    <w:p w14:paraId="1E76C750"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3693FEB2" w14:textId="77777777" w:rsidTr="00730835">
        <w:trPr>
          <w:tblHeader/>
        </w:trPr>
        <w:tc>
          <w:tcPr>
            <w:tcW w:w="9526" w:type="dxa"/>
            <w:tcBorders>
              <w:bottom w:val="nil"/>
            </w:tcBorders>
            <w:vAlign w:val="center"/>
          </w:tcPr>
          <w:p w14:paraId="4DC91769" w14:textId="754F77A0" w:rsidR="00EC2F22" w:rsidRPr="008D2865" w:rsidRDefault="00EC2F22" w:rsidP="00306992">
            <w:pPr>
              <w:jc w:val="left"/>
              <w:rPr>
                <w:i/>
              </w:rPr>
            </w:pPr>
            <w:r w:rsidRPr="008D2865">
              <w:rPr>
                <w:i/>
              </w:rPr>
              <w:lastRenderedPageBreak/>
              <w:t>3. The objects shown with depth values shallower than 7</w:t>
            </w:r>
            <w:r w:rsidR="005D6704">
              <w:rPr>
                <w:i/>
              </w:rPr>
              <w:t xml:space="preserve"> </w:t>
            </w:r>
            <w:r w:rsidRPr="008D2865">
              <w:rPr>
                <w:i/>
              </w:rPr>
              <w:t>m must be emphasised.</w:t>
            </w:r>
          </w:p>
        </w:tc>
      </w:tr>
      <w:tr w:rsidR="00EC2F22" w14:paraId="754080B9" w14:textId="77777777" w:rsidTr="00730835">
        <w:trPr>
          <w:tblHeader/>
        </w:trPr>
        <w:tc>
          <w:tcPr>
            <w:tcW w:w="9526" w:type="dxa"/>
            <w:tcBorders>
              <w:top w:val="nil"/>
            </w:tcBorders>
            <w:vAlign w:val="center"/>
          </w:tcPr>
          <w:p w14:paraId="669ECD8D" w14:textId="3BBE8698" w:rsidR="00EC2F22" w:rsidRPr="000C71C3" w:rsidRDefault="0017374B" w:rsidP="00306992">
            <w:pPr>
              <w:jc w:val="center"/>
            </w:pPr>
            <w:del w:id="230" w:author="Teh Stand" w:date="2023-04-20T09:49:00Z">
              <w:r w:rsidRPr="0017374B" w:rsidDel="00F55218">
                <w:rPr>
                  <w:noProof/>
                  <w:lang w:val="fr-FR" w:eastAsia="fr-FR"/>
                </w:rPr>
                <w:drawing>
                  <wp:inline distT="0" distB="0" distL="0" distR="0" wp14:anchorId="4B3DCBCC" wp14:editId="7FD57A37">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del>
            <w:ins w:id="231" w:author="Teh Stand" w:date="2023-04-20T09:49:00Z">
              <w:r w:rsidR="00F55218" w:rsidRPr="00F55218">
                <w:rPr>
                  <w:noProof/>
                  <w:lang w:val="fr-FR" w:eastAsia="fr-FR"/>
                </w:rPr>
                <w:drawing>
                  <wp:inline distT="0" distB="0" distL="0" distR="0" wp14:anchorId="173E3D61" wp14:editId="49C562A4">
                    <wp:extent cx="6016625" cy="55359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5 picture 3.PNG"/>
                            <pic:cNvPicPr/>
                          </pic:nvPicPr>
                          <pic:blipFill>
                            <a:blip r:embed="rId121">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469725A1" w14:textId="77777777" w:rsidR="00EC2F22" w:rsidRDefault="00EC2F22" w:rsidP="000A408F"/>
    <w:p w14:paraId="2F8B6509"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EC2F22" w14:paraId="211A1703" w14:textId="77777777" w:rsidTr="00730835">
        <w:trPr>
          <w:tblHeader/>
        </w:trPr>
        <w:tc>
          <w:tcPr>
            <w:tcW w:w="9526" w:type="dxa"/>
            <w:tcBorders>
              <w:bottom w:val="nil"/>
            </w:tcBorders>
            <w:vAlign w:val="center"/>
          </w:tcPr>
          <w:p w14:paraId="11AFD20E" w14:textId="04AD212D" w:rsidR="00EC2F22" w:rsidRPr="008D2865" w:rsidRDefault="00EC2F22" w:rsidP="00306992">
            <w:pPr>
              <w:jc w:val="left"/>
              <w:rPr>
                <w:i/>
              </w:rPr>
            </w:pPr>
            <w:r w:rsidRPr="008D2865">
              <w:rPr>
                <w:i/>
              </w:rPr>
              <w:lastRenderedPageBreak/>
              <w:t>4. The spot soundings shallower than 12</w:t>
            </w:r>
            <w:r w:rsidR="005D6704">
              <w:rPr>
                <w:i/>
              </w:rPr>
              <w:t xml:space="preserve"> </w:t>
            </w:r>
            <w:r w:rsidRPr="008D2865">
              <w:rPr>
                <w:i/>
              </w:rPr>
              <w:t>m must be emphasised.</w:t>
            </w:r>
          </w:p>
        </w:tc>
      </w:tr>
      <w:tr w:rsidR="00EC2F22" w14:paraId="510F0F48" w14:textId="77777777" w:rsidTr="00730835">
        <w:trPr>
          <w:tblHeader/>
        </w:trPr>
        <w:tc>
          <w:tcPr>
            <w:tcW w:w="9526" w:type="dxa"/>
            <w:tcBorders>
              <w:top w:val="nil"/>
            </w:tcBorders>
            <w:vAlign w:val="center"/>
          </w:tcPr>
          <w:p w14:paraId="00F1A336" w14:textId="76852C70" w:rsidR="00EC2F22" w:rsidRPr="000C71C3" w:rsidRDefault="0017374B" w:rsidP="00306992">
            <w:pPr>
              <w:jc w:val="center"/>
            </w:pPr>
            <w:del w:id="232" w:author="Teh Stand" w:date="2023-04-20T09:49:00Z">
              <w:r w:rsidRPr="0017374B" w:rsidDel="00F55218">
                <w:rPr>
                  <w:noProof/>
                  <w:lang w:val="fr-FR" w:eastAsia="fr-FR"/>
                </w:rPr>
                <w:drawing>
                  <wp:inline distT="0" distB="0" distL="0" distR="0" wp14:anchorId="2E3B31A4" wp14:editId="387EE0DC">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del>
            <w:ins w:id="233" w:author="Teh Stand" w:date="2023-04-20T09:49:00Z">
              <w:r w:rsidR="00F55218" w:rsidRPr="00F55218">
                <w:rPr>
                  <w:noProof/>
                  <w:lang w:val="fr-FR" w:eastAsia="fr-FR"/>
                </w:rPr>
                <w:drawing>
                  <wp:inline distT="0" distB="0" distL="0" distR="0" wp14:anchorId="6E06C0B1" wp14:editId="141B37D2">
                    <wp:extent cx="6016625" cy="55359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5 picture 4.PNG"/>
                            <pic:cNvPicPr/>
                          </pic:nvPicPr>
                          <pic:blipFill>
                            <a:blip r:embed="rId123">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p>
        </w:tc>
      </w:tr>
    </w:tbl>
    <w:p w14:paraId="49CA0DA1" w14:textId="77777777" w:rsidR="00EC2F22" w:rsidRDefault="00EC2F22" w:rsidP="000A408F"/>
    <w:p w14:paraId="6779C1F0" w14:textId="77777777" w:rsidR="00CB4150" w:rsidRPr="000A408F" w:rsidRDefault="00EC2F22" w:rsidP="00E30B8F">
      <w:pPr>
        <w:pStyle w:val="Heading3"/>
      </w:pPr>
      <w:r>
        <w:br w:type="page"/>
      </w:r>
      <w:r w:rsidR="00CB4150">
        <w:lastRenderedPageBreak/>
        <w:t>Shallow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03DC2992" w14:textId="77777777" w:rsidTr="005C7F62">
        <w:trPr>
          <w:trHeight w:val="454"/>
          <w:tblHeader/>
        </w:trPr>
        <w:tc>
          <w:tcPr>
            <w:tcW w:w="2381" w:type="dxa"/>
            <w:shd w:val="clear" w:color="auto" w:fill="CCFFCC"/>
            <w:vAlign w:val="center"/>
          </w:tcPr>
          <w:p w14:paraId="4511F5F8" w14:textId="77777777" w:rsidR="00CB4150" w:rsidRPr="004065B1" w:rsidRDefault="00CB4150" w:rsidP="005C7F62">
            <w:pPr>
              <w:spacing w:line="240" w:lineRule="auto"/>
            </w:pPr>
            <w:r w:rsidRPr="000A066E">
              <w:rPr>
                <w:b/>
              </w:rPr>
              <w:t>Test Reference</w:t>
            </w:r>
          </w:p>
        </w:tc>
        <w:tc>
          <w:tcPr>
            <w:tcW w:w="2381" w:type="dxa"/>
            <w:shd w:val="clear" w:color="auto" w:fill="CCFFCC"/>
            <w:vAlign w:val="center"/>
          </w:tcPr>
          <w:p w14:paraId="5D160681" w14:textId="77777777" w:rsidR="00CB4150" w:rsidRPr="004065B1" w:rsidRDefault="00CB4150" w:rsidP="005C7F62">
            <w:pPr>
              <w:spacing w:line="240" w:lineRule="auto"/>
            </w:pPr>
            <w:r>
              <w:t>3.</w:t>
            </w:r>
            <w:r w:rsidR="002F4C9E">
              <w:t>3.6</w:t>
            </w:r>
          </w:p>
        </w:tc>
        <w:tc>
          <w:tcPr>
            <w:tcW w:w="2382" w:type="dxa"/>
            <w:shd w:val="clear" w:color="auto" w:fill="CCFFCC"/>
            <w:vAlign w:val="center"/>
          </w:tcPr>
          <w:p w14:paraId="310473C8" w14:textId="77777777" w:rsidR="00CB4150" w:rsidRPr="004065B1" w:rsidRDefault="00CB4150" w:rsidP="005C7F62">
            <w:pPr>
              <w:spacing w:line="240" w:lineRule="auto"/>
            </w:pPr>
            <w:r w:rsidRPr="000A066E">
              <w:rPr>
                <w:b/>
              </w:rPr>
              <w:t>IHO Reference</w:t>
            </w:r>
          </w:p>
        </w:tc>
        <w:tc>
          <w:tcPr>
            <w:tcW w:w="2382" w:type="dxa"/>
            <w:shd w:val="clear" w:color="auto" w:fill="CCFFCC"/>
            <w:vAlign w:val="center"/>
          </w:tcPr>
          <w:p w14:paraId="12DA8F3C" w14:textId="77777777" w:rsidR="00BA107B" w:rsidRDefault="00BA107B" w:rsidP="005C7F62">
            <w:pPr>
              <w:spacing w:line="240" w:lineRule="auto"/>
            </w:pPr>
            <w:r>
              <w:t>S-52 10.5.7</w:t>
            </w:r>
          </w:p>
          <w:p w14:paraId="65B5A086" w14:textId="77777777" w:rsidR="00CB4150" w:rsidRPr="004065B1" w:rsidRDefault="00BA107B" w:rsidP="005C7F62">
            <w:pPr>
              <w:spacing w:line="240" w:lineRule="auto"/>
            </w:pPr>
            <w:r>
              <w:t>S-52 10.3.4.4</w:t>
            </w:r>
          </w:p>
        </w:tc>
      </w:tr>
      <w:tr w:rsidR="00CB4150" w14:paraId="43DA76D4" w14:textId="77777777" w:rsidTr="005C7F62">
        <w:trPr>
          <w:tblHeader/>
        </w:trPr>
        <w:tc>
          <w:tcPr>
            <w:tcW w:w="9526" w:type="dxa"/>
            <w:gridSpan w:val="4"/>
            <w:shd w:val="clear" w:color="auto" w:fill="CCFFCC"/>
            <w:vAlign w:val="center"/>
          </w:tcPr>
          <w:p w14:paraId="3033874E" w14:textId="77777777" w:rsidR="00CB4150" w:rsidRDefault="00CB4150" w:rsidP="005C7F62">
            <w:pPr>
              <w:spacing w:line="240" w:lineRule="auto"/>
            </w:pPr>
            <w:r w:rsidRPr="000A066E">
              <w:rPr>
                <w:b/>
              </w:rPr>
              <w:t>Test description</w:t>
            </w:r>
          </w:p>
        </w:tc>
      </w:tr>
      <w:tr w:rsidR="00CB4150" w14:paraId="34C3607D" w14:textId="77777777" w:rsidTr="005C7F62">
        <w:trPr>
          <w:tblHeader/>
        </w:trPr>
        <w:tc>
          <w:tcPr>
            <w:tcW w:w="9526" w:type="dxa"/>
            <w:gridSpan w:val="4"/>
            <w:vAlign w:val="center"/>
          </w:tcPr>
          <w:p w14:paraId="2F0D8566" w14:textId="77777777" w:rsidR="00CB4150" w:rsidRPr="008D2865" w:rsidRDefault="00BA107B" w:rsidP="005C7F62">
            <w:pPr>
              <w:spacing w:line="240" w:lineRule="auto"/>
              <w:rPr>
                <w:i/>
              </w:rPr>
            </w:pPr>
            <w:r w:rsidRPr="008D2865">
              <w:rPr>
                <w:i/>
              </w:rPr>
              <w:t>Display of shallow pattern.</w:t>
            </w:r>
          </w:p>
        </w:tc>
      </w:tr>
      <w:tr w:rsidR="00CB4150" w14:paraId="6F787AFE" w14:textId="77777777" w:rsidTr="005C7F62">
        <w:trPr>
          <w:tblHeader/>
        </w:trPr>
        <w:tc>
          <w:tcPr>
            <w:tcW w:w="9526" w:type="dxa"/>
            <w:gridSpan w:val="4"/>
            <w:shd w:val="clear" w:color="auto" w:fill="CCFFCC"/>
            <w:vAlign w:val="center"/>
          </w:tcPr>
          <w:p w14:paraId="46596B5C" w14:textId="77777777" w:rsidR="00CB4150" w:rsidRPr="004065B1" w:rsidRDefault="00CB4150" w:rsidP="005C7F62">
            <w:pPr>
              <w:spacing w:line="240" w:lineRule="auto"/>
            </w:pPr>
            <w:r w:rsidRPr="000A066E">
              <w:rPr>
                <w:b/>
              </w:rPr>
              <w:t>Setup</w:t>
            </w:r>
          </w:p>
        </w:tc>
      </w:tr>
      <w:tr w:rsidR="00CB4150" w14:paraId="3B574B5E" w14:textId="77777777" w:rsidTr="005C7F62">
        <w:trPr>
          <w:tblHeader/>
        </w:trPr>
        <w:tc>
          <w:tcPr>
            <w:tcW w:w="9526" w:type="dxa"/>
            <w:gridSpan w:val="4"/>
            <w:vAlign w:val="center"/>
          </w:tcPr>
          <w:p w14:paraId="7C13428E" w14:textId="7526AB9A" w:rsidR="00BA107B" w:rsidRPr="008D2865" w:rsidRDefault="00BA107B" w:rsidP="005C7F62">
            <w:pPr>
              <w:spacing w:line="240" w:lineRule="auto"/>
              <w:rPr>
                <w:i/>
              </w:rPr>
            </w:pPr>
            <w:r w:rsidRPr="008D2865">
              <w:rPr>
                <w:i/>
              </w:rPr>
              <w:t xml:space="preserve">Load all cells from 2.1.1 Power Up\ENC_ROOT with the following settings: </w:t>
            </w:r>
          </w:p>
          <w:p w14:paraId="09ED2B2A" w14:textId="0118F51F" w:rsidR="00BA107B" w:rsidRPr="008D2865" w:rsidRDefault="007D0469" w:rsidP="005C7F62">
            <w:pPr>
              <w:spacing w:line="240" w:lineRule="auto"/>
              <w:rPr>
                <w:i/>
              </w:rPr>
            </w:pPr>
            <w:r>
              <w:rPr>
                <w:i/>
              </w:rPr>
              <w:t xml:space="preserve">Set the </w:t>
            </w:r>
            <w:r w:rsidR="0069033B">
              <w:rPr>
                <w:i/>
              </w:rPr>
              <w:t xml:space="preserve">Safety Contour </w:t>
            </w:r>
            <w:r>
              <w:rPr>
                <w:i/>
              </w:rPr>
              <w:t>value to</w:t>
            </w:r>
            <w:r w:rsidR="00BA107B" w:rsidRPr="008D2865">
              <w:rPr>
                <w:i/>
              </w:rPr>
              <w:t xml:space="preserve"> 10 </w:t>
            </w:r>
            <w:r w:rsidR="00E66884">
              <w:rPr>
                <w:i/>
              </w:rPr>
              <w:t>m</w:t>
            </w:r>
          </w:p>
          <w:p w14:paraId="6A9D9B2F" w14:textId="358069FF" w:rsidR="00CB4150" w:rsidRPr="008D2865" w:rsidRDefault="007D0469" w:rsidP="005C7F62">
            <w:pPr>
              <w:spacing w:line="240" w:lineRule="auto"/>
              <w:rPr>
                <w:i/>
              </w:rPr>
            </w:pPr>
            <w:r>
              <w:rPr>
                <w:i/>
              </w:rPr>
              <w:t xml:space="preserve">Select </w:t>
            </w:r>
            <w:r w:rsidR="00BA107B" w:rsidRPr="008D2865">
              <w:rPr>
                <w:i/>
              </w:rPr>
              <w:t xml:space="preserve">Shallow Pattern </w:t>
            </w:r>
          </w:p>
        </w:tc>
      </w:tr>
      <w:tr w:rsidR="00CB4150" w14:paraId="704D8960" w14:textId="77777777" w:rsidTr="005C7F62">
        <w:trPr>
          <w:tblHeader/>
        </w:trPr>
        <w:tc>
          <w:tcPr>
            <w:tcW w:w="9526" w:type="dxa"/>
            <w:gridSpan w:val="4"/>
            <w:shd w:val="clear" w:color="auto" w:fill="CCFFCC"/>
            <w:vAlign w:val="center"/>
          </w:tcPr>
          <w:p w14:paraId="1EF32134" w14:textId="77777777" w:rsidR="00CB4150" w:rsidRPr="004065B1" w:rsidRDefault="00CB4150" w:rsidP="005C7F62">
            <w:pPr>
              <w:spacing w:line="240" w:lineRule="auto"/>
            </w:pPr>
            <w:r w:rsidRPr="000A066E">
              <w:rPr>
                <w:b/>
              </w:rPr>
              <w:t>Action</w:t>
            </w:r>
          </w:p>
        </w:tc>
      </w:tr>
      <w:tr w:rsidR="00CB4150" w14:paraId="2550294F" w14:textId="77777777" w:rsidTr="005C7F62">
        <w:trPr>
          <w:tblHeader/>
        </w:trPr>
        <w:tc>
          <w:tcPr>
            <w:tcW w:w="9526" w:type="dxa"/>
            <w:gridSpan w:val="4"/>
            <w:vAlign w:val="center"/>
          </w:tcPr>
          <w:p w14:paraId="699C1EA2" w14:textId="00DE6C21" w:rsidR="00CB4150" w:rsidRPr="008D2865" w:rsidRDefault="00BA107B" w:rsidP="005C7F62">
            <w:pPr>
              <w:spacing w:line="240" w:lineRule="auto"/>
              <w:rPr>
                <w:i/>
              </w:rPr>
            </w:pPr>
            <w:r w:rsidRPr="008D2865">
              <w:rPr>
                <w:i/>
              </w:rPr>
              <w:t xml:space="preserve">Display loaded cell GB4X0000.000 at compilation scale (1:52 000), select </w:t>
            </w:r>
            <w:r w:rsidR="005D6704">
              <w:rPr>
                <w:i/>
              </w:rPr>
              <w:t xml:space="preserve">Display Category </w:t>
            </w:r>
            <w:r w:rsidRPr="008D2865">
              <w:rPr>
                <w:i/>
              </w:rPr>
              <w:t>Display Base</w:t>
            </w:r>
          </w:p>
        </w:tc>
      </w:tr>
      <w:tr w:rsidR="00CB4150" w14:paraId="2CBC9456" w14:textId="77777777" w:rsidTr="005C7F62">
        <w:trPr>
          <w:tblHeader/>
        </w:trPr>
        <w:tc>
          <w:tcPr>
            <w:tcW w:w="9526" w:type="dxa"/>
            <w:gridSpan w:val="4"/>
            <w:tcBorders>
              <w:bottom w:val="single" w:sz="4" w:space="0" w:color="auto"/>
            </w:tcBorders>
            <w:shd w:val="clear" w:color="auto" w:fill="CCFFCC"/>
            <w:vAlign w:val="center"/>
          </w:tcPr>
          <w:p w14:paraId="0F4D8A3A" w14:textId="77777777" w:rsidR="00CB4150" w:rsidRPr="004065B1" w:rsidRDefault="00CB4150" w:rsidP="005C7F62">
            <w:pPr>
              <w:spacing w:line="240" w:lineRule="auto"/>
            </w:pPr>
            <w:r w:rsidRPr="000A066E">
              <w:rPr>
                <w:b/>
              </w:rPr>
              <w:t>Results</w:t>
            </w:r>
          </w:p>
        </w:tc>
      </w:tr>
      <w:tr w:rsidR="00CB4150" w14:paraId="063FA8AE" w14:textId="77777777" w:rsidTr="005C7F62">
        <w:trPr>
          <w:tblHeader/>
        </w:trPr>
        <w:tc>
          <w:tcPr>
            <w:tcW w:w="9526" w:type="dxa"/>
            <w:gridSpan w:val="4"/>
            <w:tcBorders>
              <w:bottom w:val="nil"/>
            </w:tcBorders>
            <w:vAlign w:val="center"/>
          </w:tcPr>
          <w:p w14:paraId="599362BC" w14:textId="77777777" w:rsidR="00CB4150" w:rsidRPr="008D2865" w:rsidRDefault="00BA107B" w:rsidP="005C7F62">
            <w:pPr>
              <w:spacing w:line="240" w:lineRule="auto"/>
              <w:jc w:val="left"/>
              <w:rPr>
                <w:i/>
              </w:rPr>
            </w:pPr>
            <w:r w:rsidRPr="008D2865">
              <w:rPr>
                <w:i/>
              </w:rPr>
              <w:t>Confirm that the diamond shallow pattern is displayed as follows:</w:t>
            </w:r>
          </w:p>
        </w:tc>
      </w:tr>
      <w:tr w:rsidR="00BA107B" w14:paraId="7B7B46E3" w14:textId="77777777" w:rsidTr="005C7F62">
        <w:trPr>
          <w:tblHeader/>
        </w:trPr>
        <w:tc>
          <w:tcPr>
            <w:tcW w:w="9526" w:type="dxa"/>
            <w:gridSpan w:val="4"/>
            <w:tcBorders>
              <w:top w:val="nil"/>
            </w:tcBorders>
            <w:vAlign w:val="center"/>
          </w:tcPr>
          <w:p w14:paraId="5336E1A5" w14:textId="68111F27" w:rsidR="00BA107B" w:rsidRPr="00BA107B" w:rsidRDefault="0018522C" w:rsidP="005C7F62">
            <w:pPr>
              <w:spacing w:line="240" w:lineRule="auto"/>
              <w:jc w:val="center"/>
            </w:pPr>
            <w:del w:id="234" w:author="Teh Stand" w:date="2023-04-20T09:49:00Z">
              <w:r w:rsidDel="00F55218">
                <w:rPr>
                  <w:noProof/>
                  <w:lang w:val="fr-FR" w:eastAsia="fr-FR"/>
                </w:rPr>
                <w:drawing>
                  <wp:inline distT="0" distB="0" distL="0" distR="0" wp14:anchorId="09ECD23E" wp14:editId="3A2CE9C6">
                    <wp:extent cx="6010275" cy="5534025"/>
                    <wp:effectExtent l="0" t="0" r="9525" b="952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ins w:id="235" w:author="Teh Stand" w:date="2023-04-20T09:49:00Z">
              <w:r w:rsidR="00F55218" w:rsidRPr="00F55218">
                <w:rPr>
                  <w:noProof/>
                  <w:lang w:val="fr-FR" w:eastAsia="fr-FR"/>
                </w:rPr>
                <w:drawing>
                  <wp:inline distT="0" distB="0" distL="0" distR="0" wp14:anchorId="73E50D48" wp14:editId="353B757F">
                    <wp:extent cx="6016625" cy="553593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6 picture 1.PNG"/>
                            <pic:cNvPicPr/>
                          </pic:nvPicPr>
                          <pic:blipFill>
                            <a:blip r:embed="rId12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r w:rsidR="00036CC9">
              <w:br/>
            </w:r>
          </w:p>
        </w:tc>
      </w:tr>
    </w:tbl>
    <w:p w14:paraId="435B6B66" w14:textId="77777777" w:rsidR="00CB4150" w:rsidRDefault="00CB4150" w:rsidP="00CB4150"/>
    <w:p w14:paraId="2534087D" w14:textId="77777777" w:rsidR="00CB4150" w:rsidRPr="000A408F" w:rsidRDefault="00BA107B" w:rsidP="00E30B8F">
      <w:pPr>
        <w:pStyle w:val="Heading3"/>
      </w:pPr>
      <w:r>
        <w:br w:type="page"/>
      </w:r>
      <w:r w:rsidR="00CB4150">
        <w:lastRenderedPageBreak/>
        <w:t>Contour labels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560"/>
        <w:gridCol w:w="2185"/>
        <w:gridCol w:w="2561"/>
        <w:gridCol w:w="2385"/>
      </w:tblGrid>
      <w:tr w:rsidR="00CB4150" w14:paraId="51B2E1C6" w14:textId="77777777" w:rsidTr="00B7535B">
        <w:trPr>
          <w:trHeight w:val="454"/>
          <w:tblHeader/>
        </w:trPr>
        <w:tc>
          <w:tcPr>
            <w:tcW w:w="2381" w:type="dxa"/>
            <w:shd w:val="clear" w:color="auto" w:fill="CCFFCC"/>
            <w:vAlign w:val="center"/>
          </w:tcPr>
          <w:p w14:paraId="5836747B" w14:textId="77777777" w:rsidR="00CB4150" w:rsidRPr="004065B1" w:rsidRDefault="00CB4150" w:rsidP="00CB4150">
            <w:r w:rsidRPr="000A066E">
              <w:rPr>
                <w:b/>
              </w:rPr>
              <w:t>Test Reference</w:t>
            </w:r>
          </w:p>
        </w:tc>
        <w:tc>
          <w:tcPr>
            <w:tcW w:w="2381" w:type="dxa"/>
            <w:shd w:val="clear" w:color="auto" w:fill="CCFFCC"/>
            <w:vAlign w:val="center"/>
          </w:tcPr>
          <w:p w14:paraId="3C1F810E" w14:textId="77777777" w:rsidR="00CB4150" w:rsidRPr="004065B1" w:rsidRDefault="00CB4150" w:rsidP="00CB4150">
            <w:r>
              <w:t>3.</w:t>
            </w:r>
            <w:r w:rsidR="002F4C9E">
              <w:t>3.7</w:t>
            </w:r>
          </w:p>
        </w:tc>
        <w:tc>
          <w:tcPr>
            <w:tcW w:w="2382" w:type="dxa"/>
            <w:shd w:val="clear" w:color="auto" w:fill="CCFFCC"/>
            <w:vAlign w:val="center"/>
          </w:tcPr>
          <w:p w14:paraId="1FA6BEEB" w14:textId="77777777" w:rsidR="00CB4150" w:rsidRPr="004065B1" w:rsidRDefault="00CB4150" w:rsidP="00CB4150">
            <w:r w:rsidRPr="000A066E">
              <w:rPr>
                <w:b/>
              </w:rPr>
              <w:t>IHO Reference</w:t>
            </w:r>
          </w:p>
        </w:tc>
        <w:tc>
          <w:tcPr>
            <w:tcW w:w="2382" w:type="dxa"/>
            <w:shd w:val="clear" w:color="auto" w:fill="CCFFCC"/>
            <w:vAlign w:val="center"/>
          </w:tcPr>
          <w:p w14:paraId="5AF70620" w14:textId="77777777" w:rsidR="00CB4150" w:rsidRPr="004065B1" w:rsidRDefault="00CB4150" w:rsidP="00CB4150">
            <w:r w:rsidRPr="00A94802">
              <w:t>S-</w:t>
            </w:r>
            <w:r>
              <w:t>52 1</w:t>
            </w:r>
            <w:r w:rsidR="002F4C9E">
              <w:t>0.3.4.4</w:t>
            </w:r>
          </w:p>
        </w:tc>
      </w:tr>
      <w:tr w:rsidR="00CB4150" w14:paraId="60AD716C" w14:textId="77777777" w:rsidTr="00B7535B">
        <w:trPr>
          <w:tblHeader/>
        </w:trPr>
        <w:tc>
          <w:tcPr>
            <w:tcW w:w="9526" w:type="dxa"/>
            <w:gridSpan w:val="4"/>
            <w:shd w:val="clear" w:color="auto" w:fill="CCFFCC"/>
            <w:vAlign w:val="center"/>
          </w:tcPr>
          <w:p w14:paraId="568C5533" w14:textId="77777777" w:rsidR="00CB4150" w:rsidRDefault="00CB4150" w:rsidP="00CB4150">
            <w:r w:rsidRPr="000A066E">
              <w:rPr>
                <w:b/>
              </w:rPr>
              <w:t>Test description</w:t>
            </w:r>
          </w:p>
        </w:tc>
      </w:tr>
      <w:tr w:rsidR="00CB4150" w14:paraId="0AC88355" w14:textId="77777777" w:rsidTr="00B7535B">
        <w:trPr>
          <w:tblHeader/>
        </w:trPr>
        <w:tc>
          <w:tcPr>
            <w:tcW w:w="9526" w:type="dxa"/>
            <w:gridSpan w:val="4"/>
            <w:vAlign w:val="center"/>
          </w:tcPr>
          <w:p w14:paraId="78E52BA6" w14:textId="77777777" w:rsidR="00CB4150" w:rsidRPr="006A6290" w:rsidRDefault="00BA107B" w:rsidP="00CB4150">
            <w:pPr>
              <w:rPr>
                <w:i/>
              </w:rPr>
            </w:pPr>
            <w:r w:rsidRPr="006A6290">
              <w:rPr>
                <w:i/>
              </w:rPr>
              <w:t>Contour labels is an optional Mariners’ selection. This test shall be performed, if the contour label option is provided.</w:t>
            </w:r>
          </w:p>
        </w:tc>
      </w:tr>
      <w:tr w:rsidR="00CB4150" w14:paraId="776E7C1B" w14:textId="77777777" w:rsidTr="00B7535B">
        <w:trPr>
          <w:tblHeader/>
        </w:trPr>
        <w:tc>
          <w:tcPr>
            <w:tcW w:w="9526" w:type="dxa"/>
            <w:gridSpan w:val="4"/>
            <w:shd w:val="clear" w:color="auto" w:fill="CCFFCC"/>
            <w:vAlign w:val="center"/>
          </w:tcPr>
          <w:p w14:paraId="49630974" w14:textId="77777777" w:rsidR="00CB4150" w:rsidRPr="004065B1" w:rsidRDefault="00CB4150" w:rsidP="00CB4150">
            <w:r w:rsidRPr="000A066E">
              <w:rPr>
                <w:b/>
              </w:rPr>
              <w:t>Setup</w:t>
            </w:r>
          </w:p>
        </w:tc>
      </w:tr>
      <w:tr w:rsidR="00CB4150" w14:paraId="7C907966" w14:textId="77777777" w:rsidTr="00B7535B">
        <w:trPr>
          <w:tblHeader/>
        </w:trPr>
        <w:tc>
          <w:tcPr>
            <w:tcW w:w="9526" w:type="dxa"/>
            <w:gridSpan w:val="4"/>
            <w:vAlign w:val="center"/>
          </w:tcPr>
          <w:p w14:paraId="649C1742" w14:textId="77777777" w:rsidR="00BA107B" w:rsidRPr="006A6290" w:rsidRDefault="00BA107B" w:rsidP="00BA107B">
            <w:pPr>
              <w:rPr>
                <w:i/>
              </w:rPr>
            </w:pPr>
            <w:r w:rsidRPr="006A6290">
              <w:rPr>
                <w:i/>
              </w:rPr>
              <w:t xml:space="preserve">Load all cells from 2.1.1 Power Up\ENC_ROOT with the following settings: </w:t>
            </w:r>
          </w:p>
          <w:p w14:paraId="53353E21" w14:textId="46C47558" w:rsidR="00BA107B" w:rsidRPr="006A6290" w:rsidRDefault="00BA107B" w:rsidP="00BA107B">
            <w:pPr>
              <w:rPr>
                <w:i/>
              </w:rPr>
            </w:pPr>
            <w:r w:rsidRPr="006A6290">
              <w:rPr>
                <w:i/>
              </w:rPr>
              <w:t xml:space="preserve">Set </w:t>
            </w:r>
            <w:r w:rsidR="007D0469">
              <w:rPr>
                <w:i/>
              </w:rPr>
              <w:t xml:space="preserve">the </w:t>
            </w:r>
            <w:r w:rsidR="0069033B">
              <w:rPr>
                <w:i/>
              </w:rPr>
              <w:t xml:space="preserve">Safety Contour </w:t>
            </w:r>
            <w:r w:rsidR="007D0469">
              <w:rPr>
                <w:i/>
              </w:rPr>
              <w:t>to</w:t>
            </w:r>
            <w:r w:rsidR="005D6704">
              <w:rPr>
                <w:i/>
              </w:rPr>
              <w:t xml:space="preserve"> </w:t>
            </w:r>
            <w:r w:rsidRPr="006A6290">
              <w:rPr>
                <w:i/>
              </w:rPr>
              <w:t xml:space="preserve">10 </w:t>
            </w:r>
            <w:r w:rsidR="00E66884">
              <w:rPr>
                <w:i/>
              </w:rPr>
              <w:t>m</w:t>
            </w:r>
          </w:p>
          <w:p w14:paraId="3C9D5B32" w14:textId="62106DFB" w:rsidR="00BA107B" w:rsidRPr="006A6290" w:rsidRDefault="00BA107B" w:rsidP="00BA107B">
            <w:pPr>
              <w:rPr>
                <w:i/>
              </w:rPr>
            </w:pPr>
            <w:r w:rsidRPr="006A6290">
              <w:rPr>
                <w:i/>
              </w:rPr>
              <w:t xml:space="preserve">Select </w:t>
            </w:r>
            <w:r w:rsidR="007D0469">
              <w:rPr>
                <w:i/>
              </w:rPr>
              <w:t>Display Category</w:t>
            </w:r>
            <w:r w:rsidRPr="006A6290">
              <w:rPr>
                <w:i/>
              </w:rPr>
              <w:t xml:space="preserve"> </w:t>
            </w:r>
            <w:r w:rsidR="007D0469">
              <w:rPr>
                <w:i/>
              </w:rPr>
              <w:t>Display Base</w:t>
            </w:r>
          </w:p>
          <w:p w14:paraId="7BC05385" w14:textId="77777777" w:rsidR="00BA107B" w:rsidRPr="006A6290" w:rsidRDefault="00BA107B" w:rsidP="00BA107B">
            <w:pPr>
              <w:rPr>
                <w:i/>
              </w:rPr>
            </w:pPr>
            <w:r w:rsidRPr="006A6290">
              <w:rPr>
                <w:i/>
              </w:rPr>
              <w:t xml:space="preserve">Select Colour Palette as “DAY” </w:t>
            </w:r>
          </w:p>
          <w:p w14:paraId="1C5104AA" w14:textId="77777777" w:rsidR="00BA107B" w:rsidRPr="006A6290" w:rsidRDefault="00BA107B" w:rsidP="00BA107B">
            <w:pPr>
              <w:rPr>
                <w:i/>
              </w:rPr>
            </w:pPr>
            <w:r w:rsidRPr="006A6290">
              <w:rPr>
                <w:i/>
              </w:rPr>
              <w:t xml:space="preserve">Select Symbolized Boundaries </w:t>
            </w:r>
          </w:p>
          <w:p w14:paraId="6B2C9E3C" w14:textId="77777777" w:rsidR="00BA107B" w:rsidRPr="006A6290" w:rsidRDefault="00BA107B" w:rsidP="00BA107B">
            <w:pPr>
              <w:rPr>
                <w:i/>
              </w:rPr>
            </w:pPr>
            <w:r w:rsidRPr="006A6290">
              <w:rPr>
                <w:i/>
              </w:rPr>
              <w:t xml:space="preserve">Select Paper chart symbols </w:t>
            </w:r>
          </w:p>
          <w:p w14:paraId="29BF51A5" w14:textId="77777777" w:rsidR="00BA107B" w:rsidRPr="006A6290" w:rsidRDefault="00BA107B" w:rsidP="00BA107B">
            <w:pPr>
              <w:rPr>
                <w:i/>
              </w:rPr>
            </w:pPr>
            <w:r w:rsidRPr="006A6290">
              <w:rPr>
                <w:i/>
              </w:rPr>
              <w:t xml:space="preserve">Select Other Depth contours </w:t>
            </w:r>
          </w:p>
          <w:p w14:paraId="2BABE582" w14:textId="77777777" w:rsidR="00CB4150" w:rsidRPr="006A6290" w:rsidRDefault="00BA107B" w:rsidP="00BA107B">
            <w:pPr>
              <w:rPr>
                <w:i/>
              </w:rPr>
            </w:pPr>
            <w:r w:rsidRPr="006A6290">
              <w:rPr>
                <w:i/>
              </w:rPr>
              <w:t>Select Contour labels</w:t>
            </w:r>
          </w:p>
        </w:tc>
      </w:tr>
      <w:tr w:rsidR="00CB4150" w14:paraId="657B75C6" w14:textId="77777777" w:rsidTr="00B7535B">
        <w:trPr>
          <w:tblHeader/>
        </w:trPr>
        <w:tc>
          <w:tcPr>
            <w:tcW w:w="9526" w:type="dxa"/>
            <w:gridSpan w:val="4"/>
            <w:shd w:val="clear" w:color="auto" w:fill="CCFFCC"/>
            <w:vAlign w:val="center"/>
          </w:tcPr>
          <w:p w14:paraId="4D8E41B4" w14:textId="77777777" w:rsidR="00CB4150" w:rsidRPr="004065B1" w:rsidRDefault="00CB4150" w:rsidP="00CB4150">
            <w:r w:rsidRPr="000A066E">
              <w:rPr>
                <w:b/>
              </w:rPr>
              <w:t>Action</w:t>
            </w:r>
          </w:p>
        </w:tc>
      </w:tr>
      <w:tr w:rsidR="00CB4150" w14:paraId="68FAD61B" w14:textId="77777777" w:rsidTr="00B7535B">
        <w:trPr>
          <w:tblHeader/>
        </w:trPr>
        <w:tc>
          <w:tcPr>
            <w:tcW w:w="9526" w:type="dxa"/>
            <w:gridSpan w:val="4"/>
            <w:vAlign w:val="center"/>
          </w:tcPr>
          <w:p w14:paraId="4C620F89" w14:textId="77777777" w:rsidR="00CB4150" w:rsidRPr="006A6290" w:rsidRDefault="00BA107B" w:rsidP="00CB4150">
            <w:pPr>
              <w:rPr>
                <w:i/>
              </w:rPr>
            </w:pPr>
            <w:r w:rsidRPr="006A6290">
              <w:rPr>
                <w:i/>
              </w:rPr>
              <w:t>Display loaded cell GB5X01NE.000 at compilation scale (1:25 000)</w:t>
            </w:r>
          </w:p>
        </w:tc>
      </w:tr>
      <w:tr w:rsidR="00CB4150" w14:paraId="3BA0ED2C" w14:textId="77777777" w:rsidTr="00B7535B">
        <w:trPr>
          <w:tblHeader/>
        </w:trPr>
        <w:tc>
          <w:tcPr>
            <w:tcW w:w="9526" w:type="dxa"/>
            <w:gridSpan w:val="4"/>
            <w:tcBorders>
              <w:bottom w:val="single" w:sz="4" w:space="0" w:color="auto"/>
            </w:tcBorders>
            <w:shd w:val="clear" w:color="auto" w:fill="CCFFCC"/>
            <w:vAlign w:val="center"/>
          </w:tcPr>
          <w:p w14:paraId="79F4B3C1" w14:textId="77777777" w:rsidR="00CB4150" w:rsidRPr="004065B1" w:rsidRDefault="00CB4150" w:rsidP="00CB4150">
            <w:r w:rsidRPr="000A066E">
              <w:rPr>
                <w:b/>
              </w:rPr>
              <w:t>Results</w:t>
            </w:r>
          </w:p>
        </w:tc>
      </w:tr>
      <w:tr w:rsidR="00CB4150" w14:paraId="46BA594F" w14:textId="77777777" w:rsidTr="00B7535B">
        <w:trPr>
          <w:tblHeader/>
        </w:trPr>
        <w:tc>
          <w:tcPr>
            <w:tcW w:w="9526" w:type="dxa"/>
            <w:gridSpan w:val="4"/>
            <w:tcBorders>
              <w:bottom w:val="nil"/>
            </w:tcBorders>
            <w:vAlign w:val="center"/>
          </w:tcPr>
          <w:p w14:paraId="27B786C7" w14:textId="77777777" w:rsidR="00CB4150" w:rsidRPr="006A6290" w:rsidRDefault="00BA107B" w:rsidP="00CB4150">
            <w:pPr>
              <w:jc w:val="left"/>
              <w:rPr>
                <w:i/>
              </w:rPr>
            </w:pPr>
            <w:r w:rsidRPr="006A6290">
              <w:rPr>
                <w:i/>
              </w:rPr>
              <w:t>Confirm that the objects display as follows</w:t>
            </w:r>
          </w:p>
        </w:tc>
      </w:tr>
      <w:tr w:rsidR="00BA107B" w14:paraId="1F07DEC6" w14:textId="77777777" w:rsidTr="00B7535B">
        <w:trPr>
          <w:tblHeader/>
        </w:trPr>
        <w:tc>
          <w:tcPr>
            <w:tcW w:w="9526" w:type="dxa"/>
            <w:gridSpan w:val="4"/>
            <w:tcBorders>
              <w:top w:val="nil"/>
            </w:tcBorders>
            <w:vAlign w:val="center"/>
          </w:tcPr>
          <w:p w14:paraId="7600FD71" w14:textId="3733C15C" w:rsidR="00BA107B" w:rsidRPr="00BA107B" w:rsidRDefault="0018522C" w:rsidP="00BA107B">
            <w:pPr>
              <w:jc w:val="center"/>
            </w:pPr>
            <w:del w:id="236" w:author="Teh Stand" w:date="2023-04-20T09:50:00Z">
              <w:r w:rsidDel="00F55218">
                <w:rPr>
                  <w:noProof/>
                  <w:lang w:val="fr-FR" w:eastAsia="fr-FR"/>
                </w:rPr>
                <w:drawing>
                  <wp:inline distT="0" distB="0" distL="0" distR="0" wp14:anchorId="08E954F2" wp14:editId="66F7458B">
                    <wp:extent cx="6010275" cy="5534025"/>
                    <wp:effectExtent l="0" t="0" r="9525" b="9525"/>
                    <wp:docPr id="93" name="Picture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del>
            <w:ins w:id="237" w:author="Teh Stand" w:date="2023-04-20T09:50:00Z">
              <w:r w:rsidR="00F55218" w:rsidRPr="00F55218">
                <w:rPr>
                  <w:noProof/>
                  <w:lang w:val="fr-FR" w:eastAsia="fr-FR"/>
                </w:rPr>
                <w:drawing>
                  <wp:inline distT="0" distB="0" distL="0" distR="0" wp14:anchorId="578DB46C" wp14:editId="724F7071">
                    <wp:extent cx="6016625" cy="5535295"/>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7 picture 1.PNG"/>
                            <pic:cNvPicPr/>
                          </pic:nvPicPr>
                          <pic:blipFill>
                            <a:blip r:embed="rId127">
                              <a:extLst>
                                <a:ext uri="{28A0092B-C50C-407E-A947-70E740481C1C}">
                                  <a14:useLocalDpi xmlns:a14="http://schemas.microsoft.com/office/drawing/2010/main" val="0"/>
                                </a:ext>
                              </a:extLst>
                            </a:blip>
                            <a:stretch>
                              <a:fillRect/>
                            </a:stretch>
                          </pic:blipFill>
                          <pic:spPr>
                            <a:xfrm>
                              <a:off x="0" y="0"/>
                              <a:ext cx="6016625" cy="5535295"/>
                            </a:xfrm>
                            <a:prstGeom prst="rect">
                              <a:avLst/>
                            </a:prstGeom>
                          </pic:spPr>
                        </pic:pic>
                      </a:graphicData>
                    </a:graphic>
                  </wp:inline>
                </w:drawing>
              </w:r>
            </w:ins>
          </w:p>
        </w:tc>
      </w:tr>
    </w:tbl>
    <w:p w14:paraId="0BFA1C30" w14:textId="77777777" w:rsidR="00CB4150" w:rsidRDefault="00CB4150" w:rsidP="00CB4150"/>
    <w:p w14:paraId="15181124" w14:textId="53B11954" w:rsidR="00CB4150" w:rsidRPr="000A408F" w:rsidRDefault="00CB4150" w:rsidP="00E30B8F">
      <w:pPr>
        <w:pStyle w:val="Heading3"/>
      </w:pPr>
      <w:r>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31"/>
        <w:gridCol w:w="2246"/>
        <w:gridCol w:w="2633"/>
        <w:gridCol w:w="2181"/>
      </w:tblGrid>
      <w:tr w:rsidR="00CB4150" w14:paraId="534E3E81" w14:textId="77777777" w:rsidTr="00B7535B">
        <w:trPr>
          <w:trHeight w:val="454"/>
          <w:tblHeader/>
        </w:trPr>
        <w:tc>
          <w:tcPr>
            <w:tcW w:w="2381" w:type="dxa"/>
            <w:shd w:val="clear" w:color="auto" w:fill="CCFFCC"/>
            <w:vAlign w:val="center"/>
          </w:tcPr>
          <w:p w14:paraId="5756524A" w14:textId="77777777" w:rsidR="00CB4150" w:rsidRPr="004065B1" w:rsidRDefault="00CB4150" w:rsidP="00CB4150">
            <w:r w:rsidRPr="000A066E">
              <w:rPr>
                <w:b/>
              </w:rPr>
              <w:t>Test Reference</w:t>
            </w:r>
          </w:p>
        </w:tc>
        <w:tc>
          <w:tcPr>
            <w:tcW w:w="2381" w:type="dxa"/>
            <w:shd w:val="clear" w:color="auto" w:fill="CCFFCC"/>
            <w:vAlign w:val="center"/>
          </w:tcPr>
          <w:p w14:paraId="259FD446" w14:textId="77777777" w:rsidR="00CB4150" w:rsidRPr="004065B1" w:rsidRDefault="00CB4150" w:rsidP="00CB4150">
            <w:r>
              <w:t>3.</w:t>
            </w:r>
            <w:r w:rsidR="002F4C9E">
              <w:t>3.8 a)</w:t>
            </w:r>
          </w:p>
        </w:tc>
        <w:tc>
          <w:tcPr>
            <w:tcW w:w="2382" w:type="dxa"/>
            <w:shd w:val="clear" w:color="auto" w:fill="CCFFCC"/>
            <w:vAlign w:val="center"/>
          </w:tcPr>
          <w:p w14:paraId="7F9F50C6" w14:textId="77777777" w:rsidR="00CB4150" w:rsidRPr="004065B1" w:rsidRDefault="00CB4150" w:rsidP="00CB4150">
            <w:r w:rsidRPr="000A066E">
              <w:rPr>
                <w:b/>
              </w:rPr>
              <w:t>IHO Reference</w:t>
            </w:r>
          </w:p>
        </w:tc>
        <w:tc>
          <w:tcPr>
            <w:tcW w:w="2382" w:type="dxa"/>
            <w:shd w:val="clear" w:color="auto" w:fill="CCFFCC"/>
            <w:vAlign w:val="center"/>
          </w:tcPr>
          <w:p w14:paraId="1DEAC9D9" w14:textId="77777777" w:rsidR="00CB4150" w:rsidRPr="004065B1" w:rsidRDefault="00BA107B" w:rsidP="00CB4150">
            <w:r w:rsidRPr="00BA107B">
              <w:t>S-52 App A</w:t>
            </w:r>
          </w:p>
        </w:tc>
      </w:tr>
      <w:tr w:rsidR="00CB4150" w14:paraId="2EDDA127" w14:textId="77777777" w:rsidTr="00B7535B">
        <w:trPr>
          <w:tblHeader/>
        </w:trPr>
        <w:tc>
          <w:tcPr>
            <w:tcW w:w="9526" w:type="dxa"/>
            <w:gridSpan w:val="4"/>
            <w:shd w:val="clear" w:color="auto" w:fill="CCFFCC"/>
            <w:vAlign w:val="center"/>
          </w:tcPr>
          <w:p w14:paraId="7BC0CF4C" w14:textId="77777777" w:rsidR="00CB4150" w:rsidRDefault="00CB4150" w:rsidP="00CB4150">
            <w:r w:rsidRPr="000A066E">
              <w:rPr>
                <w:b/>
              </w:rPr>
              <w:t>Test description</w:t>
            </w:r>
          </w:p>
        </w:tc>
      </w:tr>
      <w:tr w:rsidR="00CB4150" w14:paraId="414F7AF8" w14:textId="77777777" w:rsidTr="00B7535B">
        <w:trPr>
          <w:tblHeader/>
        </w:trPr>
        <w:tc>
          <w:tcPr>
            <w:tcW w:w="9526" w:type="dxa"/>
            <w:gridSpan w:val="4"/>
            <w:vAlign w:val="center"/>
          </w:tcPr>
          <w:p w14:paraId="077C2977" w14:textId="77777777" w:rsidR="00CB4150" w:rsidRPr="006A6290" w:rsidRDefault="00BA107B" w:rsidP="00CB4150">
            <w:pPr>
              <w:rPr>
                <w:i/>
              </w:rPr>
            </w:pPr>
            <w:r w:rsidRPr="006A6290">
              <w:rPr>
                <w:i/>
              </w:rPr>
              <w:t>Display of ENC in Day palette</w:t>
            </w:r>
          </w:p>
        </w:tc>
      </w:tr>
      <w:tr w:rsidR="00CB4150" w14:paraId="62EA87A2" w14:textId="77777777" w:rsidTr="00B7535B">
        <w:trPr>
          <w:tblHeader/>
        </w:trPr>
        <w:tc>
          <w:tcPr>
            <w:tcW w:w="9526" w:type="dxa"/>
            <w:gridSpan w:val="4"/>
            <w:shd w:val="clear" w:color="auto" w:fill="CCFFCC"/>
            <w:vAlign w:val="center"/>
          </w:tcPr>
          <w:p w14:paraId="212D538A" w14:textId="77777777" w:rsidR="00CB4150" w:rsidRPr="004065B1" w:rsidRDefault="00CB4150" w:rsidP="00CB4150">
            <w:r w:rsidRPr="000A066E">
              <w:rPr>
                <w:b/>
              </w:rPr>
              <w:t>Setup</w:t>
            </w:r>
          </w:p>
        </w:tc>
      </w:tr>
      <w:tr w:rsidR="00CB4150" w14:paraId="7B7E550C" w14:textId="77777777" w:rsidTr="00B7535B">
        <w:trPr>
          <w:tblHeader/>
        </w:trPr>
        <w:tc>
          <w:tcPr>
            <w:tcW w:w="9526" w:type="dxa"/>
            <w:gridSpan w:val="4"/>
            <w:vAlign w:val="center"/>
          </w:tcPr>
          <w:p w14:paraId="5A623C06" w14:textId="77777777" w:rsidR="00BA107B" w:rsidRPr="006A6290" w:rsidRDefault="00BA107B" w:rsidP="00B7535B">
            <w:pPr>
              <w:spacing w:line="240" w:lineRule="auto"/>
              <w:rPr>
                <w:i/>
              </w:rPr>
            </w:pPr>
            <w:r w:rsidRPr="006A6290">
              <w:rPr>
                <w:i/>
              </w:rPr>
              <w:t xml:space="preserve">Load all cells from 2.1.1 Power Up\ENC_ROOT with the following settings: </w:t>
            </w:r>
          </w:p>
          <w:p w14:paraId="05A59AC9" w14:textId="1C4D3CA0" w:rsidR="00BA107B" w:rsidRPr="006A6290" w:rsidRDefault="007D0469" w:rsidP="00B7535B">
            <w:pPr>
              <w:spacing w:line="240" w:lineRule="auto"/>
              <w:rPr>
                <w:i/>
              </w:rPr>
            </w:pPr>
            <w:r>
              <w:rPr>
                <w:i/>
              </w:rPr>
              <w:t xml:space="preserve">Set the </w:t>
            </w:r>
            <w:r w:rsidR="0069033B">
              <w:rPr>
                <w:i/>
              </w:rPr>
              <w:t xml:space="preserve">Safety Contour </w:t>
            </w:r>
            <w:r>
              <w:rPr>
                <w:i/>
              </w:rPr>
              <w:t>value to</w:t>
            </w:r>
            <w:r w:rsidR="005D6704">
              <w:rPr>
                <w:i/>
              </w:rPr>
              <w:t xml:space="preserve"> </w:t>
            </w:r>
            <w:r w:rsidR="00BA107B" w:rsidRPr="006A6290">
              <w:rPr>
                <w:i/>
              </w:rPr>
              <w:t xml:space="preserve">10 </w:t>
            </w:r>
            <w:r w:rsidR="00E66884">
              <w:rPr>
                <w:i/>
              </w:rPr>
              <w:t>m</w:t>
            </w:r>
          </w:p>
          <w:p w14:paraId="3D2FB403" w14:textId="64E6F675" w:rsidR="00BA107B" w:rsidRPr="006A6290" w:rsidRDefault="007D0469" w:rsidP="00B7535B">
            <w:pPr>
              <w:spacing w:line="240" w:lineRule="auto"/>
              <w:rPr>
                <w:i/>
              </w:rPr>
            </w:pPr>
            <w:r>
              <w:rPr>
                <w:i/>
              </w:rPr>
              <w:t xml:space="preserve">Set the </w:t>
            </w:r>
            <w:r w:rsidR="0069033B">
              <w:rPr>
                <w:i/>
              </w:rPr>
              <w:t xml:space="preserve">Safety Depth  </w:t>
            </w:r>
            <w:r>
              <w:rPr>
                <w:i/>
              </w:rPr>
              <w:t>to</w:t>
            </w:r>
            <w:r w:rsidR="005D6704">
              <w:rPr>
                <w:i/>
              </w:rPr>
              <w:t xml:space="preserve"> </w:t>
            </w:r>
            <w:r w:rsidR="00BA107B" w:rsidRPr="006A6290">
              <w:rPr>
                <w:i/>
              </w:rPr>
              <w:t xml:space="preserve">10 </w:t>
            </w:r>
            <w:r w:rsidR="00E66884">
              <w:rPr>
                <w:i/>
              </w:rPr>
              <w:t>m</w:t>
            </w:r>
          </w:p>
          <w:p w14:paraId="6A19AA42" w14:textId="0B89DC38" w:rsidR="00BA107B" w:rsidRPr="006A6290" w:rsidRDefault="007D0469" w:rsidP="00B7535B">
            <w:pPr>
              <w:spacing w:line="240" w:lineRule="auto"/>
              <w:rPr>
                <w:i/>
              </w:rPr>
            </w:pPr>
            <w:r>
              <w:rPr>
                <w:i/>
              </w:rPr>
              <w:t xml:space="preserve">Set the </w:t>
            </w:r>
            <w:r w:rsidR="00BA107B" w:rsidRPr="006A6290">
              <w:rPr>
                <w:i/>
              </w:rPr>
              <w:t>Shallow contour</w:t>
            </w:r>
            <w:r>
              <w:rPr>
                <w:i/>
              </w:rPr>
              <w:t xml:space="preserve"> to</w:t>
            </w:r>
            <w:r w:rsidR="00BA107B" w:rsidRPr="006A6290">
              <w:rPr>
                <w:i/>
              </w:rPr>
              <w:t xml:space="preserve"> 5 m</w:t>
            </w:r>
          </w:p>
          <w:p w14:paraId="75A597A4" w14:textId="42D21188" w:rsidR="00BA107B" w:rsidRPr="006A6290" w:rsidRDefault="007D0469" w:rsidP="00B7535B">
            <w:pPr>
              <w:spacing w:line="240" w:lineRule="auto"/>
              <w:rPr>
                <w:i/>
              </w:rPr>
            </w:pPr>
            <w:r>
              <w:rPr>
                <w:i/>
              </w:rPr>
              <w:t xml:space="preserve">Set the </w:t>
            </w:r>
            <w:r w:rsidR="00BA107B" w:rsidRPr="006A6290">
              <w:rPr>
                <w:i/>
              </w:rPr>
              <w:t xml:space="preserve">Deep contour </w:t>
            </w:r>
            <w:r>
              <w:rPr>
                <w:i/>
              </w:rPr>
              <w:t>to</w:t>
            </w:r>
            <w:r w:rsidR="005D6704">
              <w:rPr>
                <w:i/>
              </w:rPr>
              <w:t xml:space="preserve"> </w:t>
            </w:r>
            <w:r w:rsidR="00BA107B" w:rsidRPr="006A6290">
              <w:rPr>
                <w:i/>
              </w:rPr>
              <w:t>20 m</w:t>
            </w:r>
          </w:p>
          <w:p w14:paraId="6CB75D78" w14:textId="10E6B3D0" w:rsidR="00BA107B" w:rsidRPr="006A6290" w:rsidRDefault="007D0469" w:rsidP="00B7535B">
            <w:pPr>
              <w:spacing w:line="240" w:lineRule="auto"/>
              <w:rPr>
                <w:i/>
              </w:rPr>
            </w:pPr>
            <w:r>
              <w:rPr>
                <w:i/>
              </w:rPr>
              <w:t>Display Category Display Base</w:t>
            </w:r>
          </w:p>
          <w:p w14:paraId="5189BE34" w14:textId="206D8A4D" w:rsidR="00BA107B" w:rsidRPr="006A6290" w:rsidRDefault="007D0469" w:rsidP="00B7535B">
            <w:pPr>
              <w:spacing w:line="240" w:lineRule="auto"/>
              <w:rPr>
                <w:i/>
              </w:rPr>
            </w:pPr>
            <w:r>
              <w:rPr>
                <w:i/>
              </w:rPr>
              <w:t xml:space="preserve">Select </w:t>
            </w:r>
            <w:r w:rsidR="00BA107B" w:rsidRPr="006A6290">
              <w:rPr>
                <w:i/>
              </w:rPr>
              <w:t>Colour Palette</w:t>
            </w:r>
            <w:r>
              <w:rPr>
                <w:i/>
              </w:rPr>
              <w:t xml:space="preserve"> </w:t>
            </w:r>
            <w:r w:rsidR="00BA107B" w:rsidRPr="006A6290">
              <w:rPr>
                <w:i/>
              </w:rPr>
              <w:t>DAY</w:t>
            </w:r>
          </w:p>
          <w:p w14:paraId="2C52A33D" w14:textId="255F6419" w:rsidR="00BA107B" w:rsidRPr="006A6290" w:rsidRDefault="007D0469" w:rsidP="00B7535B">
            <w:pPr>
              <w:spacing w:line="240" w:lineRule="auto"/>
              <w:rPr>
                <w:i/>
              </w:rPr>
            </w:pPr>
            <w:r>
              <w:rPr>
                <w:i/>
              </w:rPr>
              <w:t xml:space="preserve">Select </w:t>
            </w:r>
            <w:r w:rsidR="00BA107B" w:rsidRPr="006A6290">
              <w:rPr>
                <w:i/>
              </w:rPr>
              <w:t xml:space="preserve">Symbolized Boundaries </w:t>
            </w:r>
          </w:p>
          <w:p w14:paraId="794D2689" w14:textId="578FC86E" w:rsidR="00BA107B" w:rsidRPr="006A6290" w:rsidRDefault="007D0469" w:rsidP="00B7535B">
            <w:pPr>
              <w:spacing w:line="240" w:lineRule="auto"/>
              <w:rPr>
                <w:i/>
              </w:rPr>
            </w:pPr>
            <w:r>
              <w:rPr>
                <w:i/>
              </w:rPr>
              <w:t xml:space="preserve">Select </w:t>
            </w:r>
            <w:r w:rsidR="00BA107B" w:rsidRPr="006A6290">
              <w:rPr>
                <w:i/>
              </w:rPr>
              <w:t>Depth Shades4</w:t>
            </w:r>
          </w:p>
          <w:p w14:paraId="1FCC4BA2" w14:textId="42090A63" w:rsidR="00CB4150" w:rsidRPr="006A6290" w:rsidRDefault="007D0469" w:rsidP="00B7535B">
            <w:pPr>
              <w:spacing w:line="240" w:lineRule="auto"/>
              <w:rPr>
                <w:i/>
              </w:rPr>
            </w:pPr>
            <w:r>
              <w:rPr>
                <w:i/>
              </w:rPr>
              <w:t xml:space="preserve">Select </w:t>
            </w:r>
            <w:r w:rsidR="00BA107B" w:rsidRPr="006A6290">
              <w:rPr>
                <w:i/>
              </w:rPr>
              <w:t xml:space="preserve">Shallow Pattern </w:t>
            </w:r>
          </w:p>
        </w:tc>
      </w:tr>
      <w:tr w:rsidR="00CB4150" w14:paraId="47B39F5F" w14:textId="77777777" w:rsidTr="00B7535B">
        <w:trPr>
          <w:tblHeader/>
        </w:trPr>
        <w:tc>
          <w:tcPr>
            <w:tcW w:w="9526" w:type="dxa"/>
            <w:gridSpan w:val="4"/>
            <w:shd w:val="clear" w:color="auto" w:fill="CCFFCC"/>
            <w:vAlign w:val="center"/>
          </w:tcPr>
          <w:p w14:paraId="3891AD56" w14:textId="77777777" w:rsidR="00CB4150" w:rsidRPr="004065B1" w:rsidRDefault="00CB4150" w:rsidP="00CB4150">
            <w:r w:rsidRPr="000A066E">
              <w:rPr>
                <w:b/>
              </w:rPr>
              <w:t>Action</w:t>
            </w:r>
          </w:p>
        </w:tc>
      </w:tr>
      <w:tr w:rsidR="00CB4150" w14:paraId="04692ECF" w14:textId="77777777" w:rsidTr="00B7535B">
        <w:trPr>
          <w:tblHeader/>
        </w:trPr>
        <w:tc>
          <w:tcPr>
            <w:tcW w:w="9526" w:type="dxa"/>
            <w:gridSpan w:val="4"/>
            <w:vAlign w:val="center"/>
          </w:tcPr>
          <w:p w14:paraId="50F5E543" w14:textId="77777777" w:rsidR="00CB4150" w:rsidRPr="006A6290" w:rsidRDefault="00BA107B" w:rsidP="00CB4150">
            <w:pPr>
              <w:rPr>
                <w:i/>
              </w:rPr>
            </w:pPr>
            <w:r w:rsidRPr="006A6290">
              <w:rPr>
                <w:i/>
              </w:rPr>
              <w:t>Display loaded cell GB5X01NW.000 at compilation scale (1:25 000)</w:t>
            </w:r>
          </w:p>
        </w:tc>
      </w:tr>
      <w:tr w:rsidR="00CB4150" w14:paraId="665C9A99" w14:textId="77777777" w:rsidTr="00B7535B">
        <w:trPr>
          <w:tblHeader/>
        </w:trPr>
        <w:tc>
          <w:tcPr>
            <w:tcW w:w="9526" w:type="dxa"/>
            <w:gridSpan w:val="4"/>
            <w:tcBorders>
              <w:bottom w:val="single" w:sz="4" w:space="0" w:color="auto"/>
            </w:tcBorders>
            <w:shd w:val="clear" w:color="auto" w:fill="CCFFCC"/>
            <w:vAlign w:val="center"/>
          </w:tcPr>
          <w:p w14:paraId="52356B27" w14:textId="77777777" w:rsidR="00CB4150" w:rsidRPr="004065B1" w:rsidRDefault="00CB4150" w:rsidP="00CB4150">
            <w:r w:rsidRPr="000A066E">
              <w:rPr>
                <w:b/>
              </w:rPr>
              <w:t>Results</w:t>
            </w:r>
          </w:p>
        </w:tc>
      </w:tr>
      <w:tr w:rsidR="00CB4150" w14:paraId="6943D372" w14:textId="77777777" w:rsidTr="00B7535B">
        <w:trPr>
          <w:tblHeader/>
        </w:trPr>
        <w:tc>
          <w:tcPr>
            <w:tcW w:w="9526" w:type="dxa"/>
            <w:gridSpan w:val="4"/>
            <w:tcBorders>
              <w:bottom w:val="nil"/>
            </w:tcBorders>
            <w:vAlign w:val="center"/>
          </w:tcPr>
          <w:p w14:paraId="09A3BAD9" w14:textId="77777777" w:rsidR="00CB4150" w:rsidRPr="0015247B" w:rsidRDefault="00BA107B" w:rsidP="00CB4150">
            <w:pPr>
              <w:jc w:val="left"/>
            </w:pPr>
            <w:r w:rsidRPr="006A6290">
              <w:rPr>
                <w:i/>
              </w:rPr>
              <w:t>Confirm that the objects display as follows</w:t>
            </w:r>
            <w:r w:rsidRPr="00BA107B">
              <w:t>:</w:t>
            </w:r>
          </w:p>
        </w:tc>
      </w:tr>
      <w:tr w:rsidR="00BA107B" w14:paraId="11EA2E91" w14:textId="77777777" w:rsidTr="00B7535B">
        <w:trPr>
          <w:tblHeader/>
        </w:trPr>
        <w:tc>
          <w:tcPr>
            <w:tcW w:w="9526" w:type="dxa"/>
            <w:gridSpan w:val="4"/>
            <w:tcBorders>
              <w:top w:val="nil"/>
            </w:tcBorders>
            <w:vAlign w:val="center"/>
          </w:tcPr>
          <w:p w14:paraId="6A13BA97" w14:textId="77777777" w:rsidR="00BA107B" w:rsidRPr="00BA107B" w:rsidRDefault="0018522C" w:rsidP="00F347EA">
            <w:pPr>
              <w:jc w:val="center"/>
            </w:pPr>
            <w:r>
              <w:rPr>
                <w:noProof/>
                <w:lang w:val="fr-FR" w:eastAsia="fr-FR"/>
              </w:rPr>
              <w:drawing>
                <wp:inline distT="0" distB="0" distL="0" distR="0" wp14:anchorId="31899D30" wp14:editId="0760037F">
                  <wp:extent cx="6019800" cy="5505450"/>
                  <wp:effectExtent l="0" t="0" r="0" b="0"/>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19800" cy="5505450"/>
                          </a:xfrm>
                          <a:prstGeom prst="rect">
                            <a:avLst/>
                          </a:prstGeom>
                          <a:noFill/>
                          <a:ln>
                            <a:noFill/>
                          </a:ln>
                        </pic:spPr>
                      </pic:pic>
                    </a:graphicData>
                  </a:graphic>
                </wp:inline>
              </w:drawing>
            </w:r>
          </w:p>
        </w:tc>
      </w:tr>
    </w:tbl>
    <w:p w14:paraId="5918E536" w14:textId="77777777" w:rsidR="00CB4150" w:rsidRDefault="00F347EA"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6EBB7753" w14:textId="77777777" w:rsidTr="00306992">
        <w:trPr>
          <w:trHeight w:val="454"/>
          <w:tblHeader/>
        </w:trPr>
        <w:tc>
          <w:tcPr>
            <w:tcW w:w="2381" w:type="dxa"/>
            <w:shd w:val="clear" w:color="auto" w:fill="CCFFCC"/>
            <w:vAlign w:val="center"/>
          </w:tcPr>
          <w:p w14:paraId="2B1E26BB" w14:textId="77777777" w:rsidR="00F347EA" w:rsidRPr="004065B1" w:rsidRDefault="00F347EA" w:rsidP="00306992">
            <w:r w:rsidRPr="000A066E">
              <w:rPr>
                <w:b/>
              </w:rPr>
              <w:lastRenderedPageBreak/>
              <w:t>Test Reference</w:t>
            </w:r>
          </w:p>
        </w:tc>
        <w:tc>
          <w:tcPr>
            <w:tcW w:w="2381" w:type="dxa"/>
            <w:shd w:val="clear" w:color="auto" w:fill="CCFFCC"/>
            <w:vAlign w:val="center"/>
          </w:tcPr>
          <w:p w14:paraId="3EC08CCE" w14:textId="77777777" w:rsidR="00F347EA" w:rsidRPr="004065B1" w:rsidRDefault="00F347EA" w:rsidP="00306992">
            <w:r>
              <w:t>3.3.8 b)</w:t>
            </w:r>
          </w:p>
        </w:tc>
        <w:tc>
          <w:tcPr>
            <w:tcW w:w="2382" w:type="dxa"/>
            <w:shd w:val="clear" w:color="auto" w:fill="CCFFCC"/>
            <w:vAlign w:val="center"/>
          </w:tcPr>
          <w:p w14:paraId="7BE68F80" w14:textId="77777777" w:rsidR="00F347EA" w:rsidRPr="004065B1" w:rsidRDefault="00F347EA" w:rsidP="00306992">
            <w:r w:rsidRPr="000A066E">
              <w:rPr>
                <w:b/>
              </w:rPr>
              <w:t>IHO Reference</w:t>
            </w:r>
          </w:p>
        </w:tc>
        <w:tc>
          <w:tcPr>
            <w:tcW w:w="2382" w:type="dxa"/>
            <w:shd w:val="clear" w:color="auto" w:fill="CCFFCC"/>
            <w:vAlign w:val="center"/>
          </w:tcPr>
          <w:p w14:paraId="571C2B71" w14:textId="77777777" w:rsidR="00F347EA" w:rsidRPr="004065B1" w:rsidRDefault="00F347EA" w:rsidP="00306992">
            <w:r w:rsidRPr="00BA107B">
              <w:t>S-52 App A</w:t>
            </w:r>
          </w:p>
        </w:tc>
      </w:tr>
      <w:tr w:rsidR="00F347EA" w14:paraId="5671A85D" w14:textId="77777777" w:rsidTr="00306992">
        <w:trPr>
          <w:tblHeader/>
        </w:trPr>
        <w:tc>
          <w:tcPr>
            <w:tcW w:w="9526" w:type="dxa"/>
            <w:gridSpan w:val="4"/>
            <w:shd w:val="clear" w:color="auto" w:fill="CCFFCC"/>
            <w:vAlign w:val="center"/>
          </w:tcPr>
          <w:p w14:paraId="28DD8CDC" w14:textId="77777777" w:rsidR="00F347EA" w:rsidRDefault="00F347EA" w:rsidP="00306992">
            <w:r w:rsidRPr="000A066E">
              <w:rPr>
                <w:b/>
              </w:rPr>
              <w:t>Test description</w:t>
            </w:r>
          </w:p>
        </w:tc>
      </w:tr>
      <w:tr w:rsidR="00F347EA" w14:paraId="120E29DB" w14:textId="77777777" w:rsidTr="00306992">
        <w:trPr>
          <w:tblHeader/>
        </w:trPr>
        <w:tc>
          <w:tcPr>
            <w:tcW w:w="9526" w:type="dxa"/>
            <w:gridSpan w:val="4"/>
            <w:vAlign w:val="center"/>
          </w:tcPr>
          <w:p w14:paraId="6154ECD2" w14:textId="77777777" w:rsidR="00F347EA" w:rsidRPr="006A6290" w:rsidRDefault="00F347EA" w:rsidP="00306992">
            <w:pPr>
              <w:rPr>
                <w:i/>
              </w:rPr>
            </w:pPr>
            <w:r w:rsidRPr="006A6290">
              <w:rPr>
                <w:i/>
              </w:rPr>
              <w:t>Display of ENC in Dusk palette</w:t>
            </w:r>
          </w:p>
        </w:tc>
      </w:tr>
      <w:tr w:rsidR="00F347EA" w14:paraId="74B00D54" w14:textId="77777777" w:rsidTr="00306992">
        <w:trPr>
          <w:tblHeader/>
        </w:trPr>
        <w:tc>
          <w:tcPr>
            <w:tcW w:w="9526" w:type="dxa"/>
            <w:gridSpan w:val="4"/>
            <w:shd w:val="clear" w:color="auto" w:fill="CCFFCC"/>
            <w:vAlign w:val="center"/>
          </w:tcPr>
          <w:p w14:paraId="446869CF" w14:textId="77777777" w:rsidR="00F347EA" w:rsidRPr="004065B1" w:rsidRDefault="00F347EA" w:rsidP="00306992">
            <w:r w:rsidRPr="000A066E">
              <w:rPr>
                <w:b/>
              </w:rPr>
              <w:t>Setup</w:t>
            </w:r>
          </w:p>
        </w:tc>
      </w:tr>
      <w:tr w:rsidR="00F347EA" w14:paraId="06946552" w14:textId="77777777" w:rsidTr="00306992">
        <w:trPr>
          <w:tblHeader/>
        </w:trPr>
        <w:tc>
          <w:tcPr>
            <w:tcW w:w="9526" w:type="dxa"/>
            <w:gridSpan w:val="4"/>
            <w:vAlign w:val="center"/>
          </w:tcPr>
          <w:p w14:paraId="20FC3545" w14:textId="77777777" w:rsidR="00F347EA" w:rsidRPr="006A6290" w:rsidRDefault="00F347EA" w:rsidP="00306992">
            <w:pPr>
              <w:rPr>
                <w:i/>
              </w:rPr>
            </w:pPr>
            <w:r w:rsidRPr="006A6290">
              <w:rPr>
                <w:i/>
              </w:rPr>
              <w:t>As for test 3.3.8 a) Colour Palette = “DUSK”</w:t>
            </w:r>
          </w:p>
        </w:tc>
      </w:tr>
      <w:tr w:rsidR="00F347EA" w14:paraId="3E5CC666" w14:textId="77777777" w:rsidTr="00306992">
        <w:trPr>
          <w:tblHeader/>
        </w:trPr>
        <w:tc>
          <w:tcPr>
            <w:tcW w:w="9526" w:type="dxa"/>
            <w:gridSpan w:val="4"/>
            <w:shd w:val="clear" w:color="auto" w:fill="CCFFCC"/>
            <w:vAlign w:val="center"/>
          </w:tcPr>
          <w:p w14:paraId="05FFB8AF" w14:textId="77777777" w:rsidR="00F347EA" w:rsidRPr="004065B1" w:rsidRDefault="00F347EA" w:rsidP="00306992">
            <w:r w:rsidRPr="000A066E">
              <w:rPr>
                <w:b/>
              </w:rPr>
              <w:t>Action</w:t>
            </w:r>
          </w:p>
        </w:tc>
      </w:tr>
      <w:tr w:rsidR="00F347EA" w14:paraId="50CC4F1D" w14:textId="77777777" w:rsidTr="00306992">
        <w:trPr>
          <w:tblHeader/>
        </w:trPr>
        <w:tc>
          <w:tcPr>
            <w:tcW w:w="9526" w:type="dxa"/>
            <w:gridSpan w:val="4"/>
            <w:vAlign w:val="center"/>
          </w:tcPr>
          <w:p w14:paraId="08341312" w14:textId="77777777" w:rsidR="00F347EA" w:rsidRPr="006A6290" w:rsidRDefault="00F347EA" w:rsidP="00306992">
            <w:pPr>
              <w:rPr>
                <w:i/>
              </w:rPr>
            </w:pPr>
            <w:r w:rsidRPr="006A6290">
              <w:rPr>
                <w:i/>
              </w:rPr>
              <w:t>Display loaded cell GB5X01NW.000 at compilation scale (1:25 000)</w:t>
            </w:r>
          </w:p>
        </w:tc>
      </w:tr>
      <w:tr w:rsidR="00F347EA" w14:paraId="34C88DF4" w14:textId="77777777" w:rsidTr="00730835">
        <w:trPr>
          <w:tblHeader/>
        </w:trPr>
        <w:tc>
          <w:tcPr>
            <w:tcW w:w="9526" w:type="dxa"/>
            <w:gridSpan w:val="4"/>
            <w:tcBorders>
              <w:bottom w:val="single" w:sz="4" w:space="0" w:color="auto"/>
            </w:tcBorders>
            <w:shd w:val="clear" w:color="auto" w:fill="CCFFCC"/>
            <w:vAlign w:val="center"/>
          </w:tcPr>
          <w:p w14:paraId="4903E081" w14:textId="77777777" w:rsidR="00F347EA" w:rsidRPr="004065B1" w:rsidRDefault="00F347EA" w:rsidP="00306992">
            <w:r w:rsidRPr="000A066E">
              <w:rPr>
                <w:b/>
              </w:rPr>
              <w:t>Results</w:t>
            </w:r>
          </w:p>
        </w:tc>
      </w:tr>
      <w:tr w:rsidR="00F347EA" w14:paraId="0633594D" w14:textId="77777777" w:rsidTr="00730835">
        <w:trPr>
          <w:tblHeader/>
        </w:trPr>
        <w:tc>
          <w:tcPr>
            <w:tcW w:w="9526" w:type="dxa"/>
            <w:gridSpan w:val="4"/>
            <w:tcBorders>
              <w:bottom w:val="nil"/>
            </w:tcBorders>
            <w:vAlign w:val="center"/>
          </w:tcPr>
          <w:p w14:paraId="0CFAA25C" w14:textId="77777777" w:rsidR="00F347EA" w:rsidRPr="006A6290" w:rsidRDefault="00F347EA" w:rsidP="00306992">
            <w:pPr>
              <w:jc w:val="left"/>
              <w:rPr>
                <w:i/>
              </w:rPr>
            </w:pPr>
            <w:r w:rsidRPr="006A6290">
              <w:rPr>
                <w:i/>
              </w:rPr>
              <w:t>Confirm that the objects display as follows:</w:t>
            </w:r>
          </w:p>
        </w:tc>
      </w:tr>
      <w:tr w:rsidR="00F347EA" w14:paraId="37B2D1F6" w14:textId="77777777" w:rsidTr="00730835">
        <w:trPr>
          <w:tblHeader/>
        </w:trPr>
        <w:tc>
          <w:tcPr>
            <w:tcW w:w="9526" w:type="dxa"/>
            <w:gridSpan w:val="4"/>
            <w:tcBorders>
              <w:top w:val="nil"/>
            </w:tcBorders>
            <w:vAlign w:val="center"/>
          </w:tcPr>
          <w:p w14:paraId="7AF58316" w14:textId="77777777" w:rsidR="00F347EA" w:rsidRPr="00BA107B" w:rsidRDefault="0018522C" w:rsidP="00306992">
            <w:pPr>
              <w:jc w:val="center"/>
            </w:pPr>
            <w:r>
              <w:rPr>
                <w:noProof/>
                <w:lang w:val="fr-FR" w:eastAsia="fr-FR"/>
              </w:rPr>
              <w:drawing>
                <wp:inline distT="0" distB="0" distL="0" distR="0" wp14:anchorId="0972D670" wp14:editId="15993C1D">
                  <wp:extent cx="6010275" cy="5534025"/>
                  <wp:effectExtent l="0" t="0" r="9525" b="9525"/>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622DA4A7" w14:textId="77777777" w:rsidR="00F347EA" w:rsidRDefault="00F347EA" w:rsidP="00F347EA"/>
    <w:p w14:paraId="0C129627" w14:textId="77777777" w:rsidR="00F347EA" w:rsidRDefault="00F347EA" w:rsidP="00F347E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2246"/>
        <w:gridCol w:w="2633"/>
        <w:gridCol w:w="2181"/>
      </w:tblGrid>
      <w:tr w:rsidR="00F347EA" w14:paraId="45B8A259" w14:textId="77777777" w:rsidTr="00306992">
        <w:trPr>
          <w:trHeight w:val="454"/>
          <w:tblHeader/>
        </w:trPr>
        <w:tc>
          <w:tcPr>
            <w:tcW w:w="2381" w:type="dxa"/>
            <w:shd w:val="clear" w:color="auto" w:fill="CCFFCC"/>
            <w:vAlign w:val="center"/>
          </w:tcPr>
          <w:p w14:paraId="401716D5" w14:textId="77777777" w:rsidR="00F347EA" w:rsidRPr="004065B1" w:rsidRDefault="00F347EA" w:rsidP="00306992">
            <w:r w:rsidRPr="000A066E">
              <w:rPr>
                <w:b/>
              </w:rPr>
              <w:lastRenderedPageBreak/>
              <w:t>Test Reference</w:t>
            </w:r>
          </w:p>
        </w:tc>
        <w:tc>
          <w:tcPr>
            <w:tcW w:w="2381" w:type="dxa"/>
            <w:shd w:val="clear" w:color="auto" w:fill="CCFFCC"/>
            <w:vAlign w:val="center"/>
          </w:tcPr>
          <w:p w14:paraId="50D3B9DA" w14:textId="77777777" w:rsidR="00F347EA" w:rsidRPr="004065B1" w:rsidRDefault="00F347EA" w:rsidP="00306992">
            <w:r>
              <w:t>3.3.8 c)</w:t>
            </w:r>
          </w:p>
        </w:tc>
        <w:tc>
          <w:tcPr>
            <w:tcW w:w="2382" w:type="dxa"/>
            <w:shd w:val="clear" w:color="auto" w:fill="CCFFCC"/>
            <w:vAlign w:val="center"/>
          </w:tcPr>
          <w:p w14:paraId="658DBD2E" w14:textId="77777777" w:rsidR="00F347EA" w:rsidRPr="004065B1" w:rsidRDefault="00F347EA" w:rsidP="00306992">
            <w:r w:rsidRPr="000A066E">
              <w:rPr>
                <w:b/>
              </w:rPr>
              <w:t>IHO Reference</w:t>
            </w:r>
          </w:p>
        </w:tc>
        <w:tc>
          <w:tcPr>
            <w:tcW w:w="2382" w:type="dxa"/>
            <w:shd w:val="clear" w:color="auto" w:fill="CCFFCC"/>
            <w:vAlign w:val="center"/>
          </w:tcPr>
          <w:p w14:paraId="099F7783" w14:textId="77777777" w:rsidR="00F347EA" w:rsidRPr="004065B1" w:rsidRDefault="00F347EA" w:rsidP="00306992">
            <w:r w:rsidRPr="00BA107B">
              <w:t>S-52 App A</w:t>
            </w:r>
          </w:p>
        </w:tc>
      </w:tr>
      <w:tr w:rsidR="00F347EA" w14:paraId="42E6248B" w14:textId="77777777" w:rsidTr="00306992">
        <w:trPr>
          <w:tblHeader/>
        </w:trPr>
        <w:tc>
          <w:tcPr>
            <w:tcW w:w="9526" w:type="dxa"/>
            <w:gridSpan w:val="4"/>
            <w:shd w:val="clear" w:color="auto" w:fill="CCFFCC"/>
            <w:vAlign w:val="center"/>
          </w:tcPr>
          <w:p w14:paraId="57390E4B" w14:textId="77777777" w:rsidR="00F347EA" w:rsidRDefault="00F347EA" w:rsidP="00306992">
            <w:r w:rsidRPr="000A066E">
              <w:rPr>
                <w:b/>
              </w:rPr>
              <w:t>Test description</w:t>
            </w:r>
          </w:p>
        </w:tc>
      </w:tr>
      <w:tr w:rsidR="00F347EA" w14:paraId="41E6099D" w14:textId="77777777" w:rsidTr="00306992">
        <w:trPr>
          <w:tblHeader/>
        </w:trPr>
        <w:tc>
          <w:tcPr>
            <w:tcW w:w="9526" w:type="dxa"/>
            <w:gridSpan w:val="4"/>
            <w:vAlign w:val="center"/>
          </w:tcPr>
          <w:p w14:paraId="1214C569" w14:textId="77777777" w:rsidR="00F347EA" w:rsidRPr="006A6290" w:rsidRDefault="00F347EA" w:rsidP="00306992">
            <w:pPr>
              <w:rPr>
                <w:i/>
              </w:rPr>
            </w:pPr>
            <w:r w:rsidRPr="006A6290">
              <w:rPr>
                <w:i/>
              </w:rPr>
              <w:t>Display of ENC in Night palette</w:t>
            </w:r>
          </w:p>
        </w:tc>
      </w:tr>
      <w:tr w:rsidR="00F347EA" w14:paraId="24830F98" w14:textId="77777777" w:rsidTr="00306992">
        <w:trPr>
          <w:tblHeader/>
        </w:trPr>
        <w:tc>
          <w:tcPr>
            <w:tcW w:w="9526" w:type="dxa"/>
            <w:gridSpan w:val="4"/>
            <w:shd w:val="clear" w:color="auto" w:fill="CCFFCC"/>
            <w:vAlign w:val="center"/>
          </w:tcPr>
          <w:p w14:paraId="310B95EA" w14:textId="77777777" w:rsidR="00F347EA" w:rsidRPr="004065B1" w:rsidRDefault="00F347EA" w:rsidP="00306992">
            <w:r w:rsidRPr="000A066E">
              <w:rPr>
                <w:b/>
              </w:rPr>
              <w:t>Setup</w:t>
            </w:r>
          </w:p>
        </w:tc>
      </w:tr>
      <w:tr w:rsidR="00F347EA" w14:paraId="5E1FBDC9" w14:textId="77777777" w:rsidTr="00306992">
        <w:trPr>
          <w:tblHeader/>
        </w:trPr>
        <w:tc>
          <w:tcPr>
            <w:tcW w:w="9526" w:type="dxa"/>
            <w:gridSpan w:val="4"/>
            <w:vAlign w:val="center"/>
          </w:tcPr>
          <w:p w14:paraId="270AB0DE" w14:textId="77777777" w:rsidR="00575260" w:rsidRDefault="00F347EA" w:rsidP="00306992">
            <w:pPr>
              <w:rPr>
                <w:i/>
              </w:rPr>
            </w:pPr>
            <w:r w:rsidRPr="006A6290">
              <w:rPr>
                <w:i/>
              </w:rPr>
              <w:t xml:space="preserve">As for test 3.3.8 a) </w:t>
            </w:r>
          </w:p>
          <w:p w14:paraId="52FA0F09" w14:textId="602FEBCB" w:rsidR="00F347EA" w:rsidRPr="006A6290" w:rsidRDefault="00F347EA" w:rsidP="00306992">
            <w:pPr>
              <w:rPr>
                <w:i/>
              </w:rPr>
            </w:pPr>
            <w:r w:rsidRPr="006A6290">
              <w:rPr>
                <w:i/>
              </w:rPr>
              <w:t>Colour Palette = “NIGHT”</w:t>
            </w:r>
          </w:p>
        </w:tc>
      </w:tr>
      <w:tr w:rsidR="00F347EA" w14:paraId="341F5A4F" w14:textId="77777777" w:rsidTr="00306992">
        <w:trPr>
          <w:tblHeader/>
        </w:trPr>
        <w:tc>
          <w:tcPr>
            <w:tcW w:w="9526" w:type="dxa"/>
            <w:gridSpan w:val="4"/>
            <w:shd w:val="clear" w:color="auto" w:fill="CCFFCC"/>
            <w:vAlign w:val="center"/>
          </w:tcPr>
          <w:p w14:paraId="02C0A8FB" w14:textId="77777777" w:rsidR="00F347EA" w:rsidRPr="006A6290" w:rsidRDefault="00F347EA" w:rsidP="00306992">
            <w:pPr>
              <w:rPr>
                <w:i/>
              </w:rPr>
            </w:pPr>
            <w:r w:rsidRPr="006A6290">
              <w:rPr>
                <w:b/>
                <w:i/>
              </w:rPr>
              <w:t>Action</w:t>
            </w:r>
          </w:p>
        </w:tc>
      </w:tr>
      <w:tr w:rsidR="00F347EA" w14:paraId="540A1F29" w14:textId="77777777" w:rsidTr="00306992">
        <w:trPr>
          <w:tblHeader/>
        </w:trPr>
        <w:tc>
          <w:tcPr>
            <w:tcW w:w="9526" w:type="dxa"/>
            <w:gridSpan w:val="4"/>
            <w:vAlign w:val="center"/>
          </w:tcPr>
          <w:p w14:paraId="31D85A3A" w14:textId="77777777" w:rsidR="00F347EA" w:rsidRPr="006A6290" w:rsidRDefault="00F347EA" w:rsidP="00306992">
            <w:pPr>
              <w:rPr>
                <w:i/>
              </w:rPr>
            </w:pPr>
            <w:r w:rsidRPr="006A6290">
              <w:rPr>
                <w:i/>
              </w:rPr>
              <w:t>Display loaded cell GB5X01NW.000 at compilation scale (1:25 000)</w:t>
            </w:r>
          </w:p>
        </w:tc>
      </w:tr>
      <w:tr w:rsidR="00F347EA" w14:paraId="5C7B2E38" w14:textId="77777777" w:rsidTr="00730835">
        <w:trPr>
          <w:tblHeader/>
        </w:trPr>
        <w:tc>
          <w:tcPr>
            <w:tcW w:w="9526" w:type="dxa"/>
            <w:gridSpan w:val="4"/>
            <w:tcBorders>
              <w:bottom w:val="single" w:sz="4" w:space="0" w:color="auto"/>
            </w:tcBorders>
            <w:shd w:val="clear" w:color="auto" w:fill="CCFFCC"/>
            <w:vAlign w:val="center"/>
          </w:tcPr>
          <w:p w14:paraId="235A5BA9" w14:textId="77777777" w:rsidR="00F347EA" w:rsidRPr="004065B1" w:rsidRDefault="00F347EA" w:rsidP="00306992">
            <w:r w:rsidRPr="000A066E">
              <w:rPr>
                <w:b/>
              </w:rPr>
              <w:t>Results</w:t>
            </w:r>
          </w:p>
        </w:tc>
      </w:tr>
      <w:tr w:rsidR="00F347EA" w14:paraId="7D63CA6D" w14:textId="77777777" w:rsidTr="00730835">
        <w:trPr>
          <w:tblHeader/>
        </w:trPr>
        <w:tc>
          <w:tcPr>
            <w:tcW w:w="9526" w:type="dxa"/>
            <w:gridSpan w:val="4"/>
            <w:tcBorders>
              <w:bottom w:val="nil"/>
            </w:tcBorders>
            <w:vAlign w:val="center"/>
          </w:tcPr>
          <w:p w14:paraId="7CA913A6" w14:textId="77777777" w:rsidR="00F347EA" w:rsidRPr="006A6290" w:rsidRDefault="00F347EA" w:rsidP="00306992">
            <w:pPr>
              <w:jc w:val="left"/>
              <w:rPr>
                <w:i/>
              </w:rPr>
            </w:pPr>
            <w:r w:rsidRPr="006A6290">
              <w:rPr>
                <w:i/>
              </w:rPr>
              <w:t>Confirm that the objects display as follows:</w:t>
            </w:r>
          </w:p>
        </w:tc>
      </w:tr>
      <w:tr w:rsidR="00F347EA" w14:paraId="24350D80" w14:textId="77777777" w:rsidTr="00730835">
        <w:trPr>
          <w:tblHeader/>
        </w:trPr>
        <w:tc>
          <w:tcPr>
            <w:tcW w:w="9526" w:type="dxa"/>
            <w:gridSpan w:val="4"/>
            <w:tcBorders>
              <w:top w:val="nil"/>
            </w:tcBorders>
            <w:vAlign w:val="center"/>
          </w:tcPr>
          <w:p w14:paraId="7859B300" w14:textId="77777777" w:rsidR="00F347EA" w:rsidRPr="00BA107B" w:rsidRDefault="0018522C" w:rsidP="00306992">
            <w:pPr>
              <w:jc w:val="center"/>
            </w:pPr>
            <w:r>
              <w:rPr>
                <w:noProof/>
                <w:lang w:val="fr-FR" w:eastAsia="fr-FR"/>
              </w:rPr>
              <w:drawing>
                <wp:inline distT="0" distB="0" distL="0" distR="0" wp14:anchorId="32A3EB91" wp14:editId="5590FB02">
                  <wp:extent cx="6010275" cy="5534025"/>
                  <wp:effectExtent l="0" t="0" r="9525" b="9525"/>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2539CC7" w14:textId="77777777" w:rsidR="00F347EA" w:rsidRDefault="00F347EA" w:rsidP="00CB4150"/>
    <w:p w14:paraId="7CB23763" w14:textId="77777777" w:rsidR="00CB4150" w:rsidRPr="000A408F" w:rsidRDefault="00F347EA" w:rsidP="00E30B8F">
      <w:pPr>
        <w:pStyle w:val="Heading3"/>
      </w:pPr>
      <w:r>
        <w:br w:type="page"/>
      </w:r>
      <w:r w:rsidR="00CB4150">
        <w:lastRenderedPageBreak/>
        <w:t>Display of additional Chart Information Symbol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D089E92" w14:textId="77777777" w:rsidTr="00CB4150">
        <w:trPr>
          <w:trHeight w:val="454"/>
          <w:tblHeader/>
        </w:trPr>
        <w:tc>
          <w:tcPr>
            <w:tcW w:w="2381" w:type="dxa"/>
            <w:shd w:val="clear" w:color="auto" w:fill="CCFFCC"/>
            <w:vAlign w:val="center"/>
          </w:tcPr>
          <w:p w14:paraId="5C03BA8A" w14:textId="77777777" w:rsidR="00CB4150" w:rsidRPr="004065B1" w:rsidRDefault="00CB4150" w:rsidP="00CB4150">
            <w:r w:rsidRPr="000A066E">
              <w:rPr>
                <w:b/>
              </w:rPr>
              <w:t>Test Reference</w:t>
            </w:r>
          </w:p>
        </w:tc>
        <w:tc>
          <w:tcPr>
            <w:tcW w:w="2381" w:type="dxa"/>
            <w:shd w:val="clear" w:color="auto" w:fill="CCFFCC"/>
            <w:vAlign w:val="center"/>
          </w:tcPr>
          <w:p w14:paraId="1618176D" w14:textId="77777777" w:rsidR="00CB4150" w:rsidRPr="004065B1" w:rsidRDefault="00CB4150" w:rsidP="00CB4150">
            <w:r>
              <w:t>3.</w:t>
            </w:r>
            <w:r w:rsidR="002F4C9E">
              <w:t>3.9 a)</w:t>
            </w:r>
          </w:p>
        </w:tc>
        <w:tc>
          <w:tcPr>
            <w:tcW w:w="2382" w:type="dxa"/>
            <w:shd w:val="clear" w:color="auto" w:fill="CCFFCC"/>
            <w:vAlign w:val="center"/>
          </w:tcPr>
          <w:p w14:paraId="35477B87" w14:textId="77777777" w:rsidR="00CB4150" w:rsidRPr="004065B1" w:rsidRDefault="00CB4150" w:rsidP="00CB4150">
            <w:r w:rsidRPr="000A066E">
              <w:rPr>
                <w:b/>
              </w:rPr>
              <w:t>IHO Reference</w:t>
            </w:r>
          </w:p>
        </w:tc>
        <w:tc>
          <w:tcPr>
            <w:tcW w:w="2382" w:type="dxa"/>
            <w:shd w:val="clear" w:color="auto" w:fill="CCFFCC"/>
            <w:vAlign w:val="center"/>
          </w:tcPr>
          <w:p w14:paraId="125AB619" w14:textId="77777777" w:rsidR="00CB4150" w:rsidRPr="004065B1" w:rsidRDefault="00CB4150" w:rsidP="00CB4150">
            <w:r w:rsidRPr="00A94802">
              <w:t>S-</w:t>
            </w:r>
            <w:r>
              <w:t>52 1</w:t>
            </w:r>
            <w:r w:rsidR="002F4C9E">
              <w:t>0.6.1.1</w:t>
            </w:r>
          </w:p>
        </w:tc>
      </w:tr>
      <w:tr w:rsidR="00CB4150" w14:paraId="4767F9B4" w14:textId="77777777" w:rsidTr="00CB4150">
        <w:trPr>
          <w:tblHeader/>
        </w:trPr>
        <w:tc>
          <w:tcPr>
            <w:tcW w:w="9526" w:type="dxa"/>
            <w:gridSpan w:val="4"/>
            <w:shd w:val="clear" w:color="auto" w:fill="CCFFCC"/>
            <w:vAlign w:val="center"/>
          </w:tcPr>
          <w:p w14:paraId="0EB81771" w14:textId="77777777" w:rsidR="00CB4150" w:rsidRDefault="00CB4150" w:rsidP="00CB4150">
            <w:r w:rsidRPr="000A066E">
              <w:rPr>
                <w:b/>
              </w:rPr>
              <w:t>Test description</w:t>
            </w:r>
          </w:p>
        </w:tc>
      </w:tr>
      <w:tr w:rsidR="00CB4150" w14:paraId="7F592E71" w14:textId="77777777" w:rsidTr="00CB4150">
        <w:trPr>
          <w:tblHeader/>
        </w:trPr>
        <w:tc>
          <w:tcPr>
            <w:tcW w:w="9526" w:type="dxa"/>
            <w:gridSpan w:val="4"/>
            <w:vAlign w:val="center"/>
          </w:tcPr>
          <w:p w14:paraId="7AE35C4F" w14:textId="77777777" w:rsidR="00CB4150" w:rsidRPr="006A6290" w:rsidRDefault="00094FC8" w:rsidP="00CB4150">
            <w:pPr>
              <w:rPr>
                <w:i/>
              </w:rPr>
            </w:pPr>
            <w:r w:rsidRPr="006A6290">
              <w:rPr>
                <w:i/>
              </w:rPr>
              <w:t>Display of additional chart information symbol (INFORM).</w:t>
            </w:r>
          </w:p>
        </w:tc>
      </w:tr>
      <w:tr w:rsidR="00CB4150" w14:paraId="0D9672EA" w14:textId="77777777" w:rsidTr="00CB4150">
        <w:trPr>
          <w:tblHeader/>
        </w:trPr>
        <w:tc>
          <w:tcPr>
            <w:tcW w:w="9526" w:type="dxa"/>
            <w:gridSpan w:val="4"/>
            <w:shd w:val="clear" w:color="auto" w:fill="CCFFCC"/>
            <w:vAlign w:val="center"/>
          </w:tcPr>
          <w:p w14:paraId="1B57AD0C" w14:textId="77777777" w:rsidR="00CB4150" w:rsidRPr="004065B1" w:rsidRDefault="00CB4150" w:rsidP="00CB4150">
            <w:r w:rsidRPr="000A066E">
              <w:rPr>
                <w:b/>
              </w:rPr>
              <w:t>Setup</w:t>
            </w:r>
          </w:p>
        </w:tc>
      </w:tr>
      <w:tr w:rsidR="00CB4150" w14:paraId="5A092480" w14:textId="77777777" w:rsidTr="00CB4150">
        <w:trPr>
          <w:tblHeader/>
        </w:trPr>
        <w:tc>
          <w:tcPr>
            <w:tcW w:w="9526" w:type="dxa"/>
            <w:gridSpan w:val="4"/>
            <w:vAlign w:val="center"/>
          </w:tcPr>
          <w:p w14:paraId="5FC32E68" w14:textId="02FBC670" w:rsidR="00094FC8" w:rsidRPr="006A6290" w:rsidRDefault="00094FC8" w:rsidP="00094FC8">
            <w:pPr>
              <w:rPr>
                <w:i/>
              </w:rPr>
            </w:pPr>
            <w:r w:rsidRPr="006A6290">
              <w:rPr>
                <w:i/>
              </w:rPr>
              <w:t>Load the following cell 3.3 Settings\ENC_ROOT\GB4X0001.000 with the following settings:</w:t>
            </w:r>
          </w:p>
          <w:p w14:paraId="5DD83CD9" w14:textId="6FE05D6A" w:rsidR="00094FC8" w:rsidRPr="006A6290" w:rsidRDefault="00094FC8" w:rsidP="00094FC8">
            <w:pPr>
              <w:rPr>
                <w:i/>
              </w:rPr>
            </w:pPr>
            <w:r w:rsidRPr="006A6290">
              <w:rPr>
                <w:i/>
              </w:rPr>
              <w:t xml:space="preserve">Select </w:t>
            </w:r>
            <w:r w:rsidR="00DE09B9">
              <w:rPr>
                <w:i/>
              </w:rPr>
              <w:t>Display Category</w:t>
            </w:r>
            <w:r w:rsidRPr="006A6290">
              <w:rPr>
                <w:i/>
              </w:rPr>
              <w:t xml:space="preserve"> Other</w:t>
            </w:r>
          </w:p>
          <w:p w14:paraId="4BA32E58" w14:textId="77777777" w:rsidR="00094FC8" w:rsidRPr="006A6290" w:rsidRDefault="00094FC8" w:rsidP="00094FC8">
            <w:pPr>
              <w:rPr>
                <w:i/>
              </w:rPr>
            </w:pPr>
            <w:r w:rsidRPr="006A6290">
              <w:rPr>
                <w:i/>
              </w:rPr>
              <w:t xml:space="preserve">Select Symbolized Boundaries </w:t>
            </w:r>
          </w:p>
          <w:p w14:paraId="4E35B3D2" w14:textId="77777777" w:rsidR="00094FC8" w:rsidRPr="006A6290" w:rsidRDefault="00094FC8" w:rsidP="00094FC8">
            <w:pPr>
              <w:rPr>
                <w:i/>
              </w:rPr>
            </w:pPr>
            <w:r w:rsidRPr="006A6290">
              <w:rPr>
                <w:i/>
              </w:rPr>
              <w:t xml:space="preserve">Select Paper chart symbols </w:t>
            </w:r>
          </w:p>
          <w:p w14:paraId="51D71FAE" w14:textId="44E73EE3" w:rsidR="00F870A1" w:rsidRDefault="00F870A1" w:rsidP="00094FC8">
            <w:pPr>
              <w:rPr>
                <w:i/>
              </w:rPr>
            </w:pPr>
            <w:r>
              <w:rPr>
                <w:i/>
              </w:rPr>
              <w:t>Select all Text groups</w:t>
            </w:r>
          </w:p>
          <w:p w14:paraId="76645AC9" w14:textId="1CADFABF" w:rsidR="00F870A1" w:rsidRDefault="00F870A1" w:rsidP="00094FC8">
            <w:pPr>
              <w:rPr>
                <w:i/>
              </w:rPr>
            </w:pPr>
            <w:r>
              <w:rPr>
                <w:i/>
              </w:rPr>
              <w:t xml:space="preserve">Set </w:t>
            </w:r>
            <w:r w:rsidR="0069033B">
              <w:rPr>
                <w:i/>
              </w:rPr>
              <w:t xml:space="preserve">Safety Contour </w:t>
            </w:r>
            <w:r>
              <w:rPr>
                <w:i/>
              </w:rPr>
              <w:t>value to 8</w:t>
            </w:r>
            <w:r w:rsidR="005D6704">
              <w:rPr>
                <w:i/>
              </w:rPr>
              <w:t xml:space="preserve"> </w:t>
            </w:r>
            <w:r>
              <w:rPr>
                <w:i/>
              </w:rPr>
              <w:t>m</w:t>
            </w:r>
          </w:p>
          <w:p w14:paraId="3F3E7487" w14:textId="77777777" w:rsidR="00CB4150" w:rsidRPr="006A6290" w:rsidRDefault="00094FC8" w:rsidP="00094FC8">
            <w:pPr>
              <w:rPr>
                <w:i/>
              </w:rPr>
            </w:pPr>
            <w:r w:rsidRPr="006A6290">
              <w:rPr>
                <w:i/>
              </w:rPr>
              <w:t>Ensure that the system date is set to the current date and time.</w:t>
            </w:r>
          </w:p>
        </w:tc>
      </w:tr>
      <w:tr w:rsidR="00CB4150" w14:paraId="05DE8E10" w14:textId="77777777" w:rsidTr="00CB4150">
        <w:trPr>
          <w:tblHeader/>
        </w:trPr>
        <w:tc>
          <w:tcPr>
            <w:tcW w:w="9526" w:type="dxa"/>
            <w:gridSpan w:val="4"/>
            <w:shd w:val="clear" w:color="auto" w:fill="CCFFCC"/>
            <w:vAlign w:val="center"/>
          </w:tcPr>
          <w:p w14:paraId="2BCA2AF4" w14:textId="77777777" w:rsidR="00CB4150" w:rsidRPr="004065B1" w:rsidRDefault="00CB4150" w:rsidP="00CB4150">
            <w:r w:rsidRPr="000A066E">
              <w:rPr>
                <w:b/>
              </w:rPr>
              <w:t>Action</w:t>
            </w:r>
          </w:p>
        </w:tc>
      </w:tr>
      <w:tr w:rsidR="00CB4150" w14:paraId="0A19D8D8" w14:textId="77777777" w:rsidTr="00CB4150">
        <w:trPr>
          <w:tblHeader/>
        </w:trPr>
        <w:tc>
          <w:tcPr>
            <w:tcW w:w="9526" w:type="dxa"/>
            <w:gridSpan w:val="4"/>
            <w:vAlign w:val="center"/>
          </w:tcPr>
          <w:p w14:paraId="45FCB0DD" w14:textId="77777777" w:rsidR="00CB4150" w:rsidRPr="006A6290" w:rsidRDefault="00094FC8" w:rsidP="00CB4150">
            <w:pPr>
              <w:rPr>
                <w:i/>
              </w:rPr>
            </w:pPr>
            <w:r w:rsidRPr="006A6290">
              <w:rPr>
                <w:i/>
              </w:rPr>
              <w:t>Centre the display on position 32°34.000’S  61° 21.705’E and then zoom in to a scale of 1:20,000.</w:t>
            </w:r>
          </w:p>
        </w:tc>
      </w:tr>
      <w:tr w:rsidR="00CB4150" w14:paraId="544F0C4D" w14:textId="77777777" w:rsidTr="00CA42CD">
        <w:trPr>
          <w:tblHeader/>
        </w:trPr>
        <w:tc>
          <w:tcPr>
            <w:tcW w:w="9526" w:type="dxa"/>
            <w:gridSpan w:val="4"/>
            <w:tcBorders>
              <w:bottom w:val="single" w:sz="4" w:space="0" w:color="auto"/>
            </w:tcBorders>
            <w:shd w:val="clear" w:color="auto" w:fill="CCFFCC"/>
            <w:vAlign w:val="center"/>
          </w:tcPr>
          <w:p w14:paraId="1CA07FAF" w14:textId="77777777" w:rsidR="00CB4150" w:rsidRPr="004065B1" w:rsidRDefault="00CB4150" w:rsidP="00CB4150">
            <w:r w:rsidRPr="000A066E">
              <w:rPr>
                <w:b/>
              </w:rPr>
              <w:t>Results</w:t>
            </w:r>
          </w:p>
        </w:tc>
      </w:tr>
      <w:tr w:rsidR="00CB4150" w14:paraId="17B4118D" w14:textId="77777777" w:rsidTr="00CA42CD">
        <w:trPr>
          <w:tblHeader/>
        </w:trPr>
        <w:tc>
          <w:tcPr>
            <w:tcW w:w="9526" w:type="dxa"/>
            <w:gridSpan w:val="4"/>
            <w:tcBorders>
              <w:bottom w:val="nil"/>
            </w:tcBorders>
            <w:vAlign w:val="center"/>
          </w:tcPr>
          <w:p w14:paraId="7797DADC" w14:textId="77777777" w:rsidR="00CB4150" w:rsidRPr="006A6290" w:rsidRDefault="00094FC8" w:rsidP="00CB4150">
            <w:pPr>
              <w:jc w:val="left"/>
              <w:rPr>
                <w:i/>
              </w:rPr>
            </w:pPr>
            <w:r w:rsidRPr="006A6290">
              <w:rPr>
                <w:i/>
              </w:rPr>
              <w:t>Confirm that the objects display as in the image below:</w:t>
            </w:r>
          </w:p>
        </w:tc>
      </w:tr>
      <w:tr w:rsidR="00094FC8" w14:paraId="390E73BC" w14:textId="77777777" w:rsidTr="00CA42CD">
        <w:trPr>
          <w:tblHeader/>
        </w:trPr>
        <w:tc>
          <w:tcPr>
            <w:tcW w:w="9526" w:type="dxa"/>
            <w:gridSpan w:val="4"/>
            <w:tcBorders>
              <w:top w:val="nil"/>
              <w:bottom w:val="nil"/>
            </w:tcBorders>
            <w:vAlign w:val="center"/>
          </w:tcPr>
          <w:p w14:paraId="721209CA" w14:textId="0FBE8D2F" w:rsidR="00094FC8" w:rsidRPr="006A6290" w:rsidRDefault="0017374B" w:rsidP="00094FC8">
            <w:pPr>
              <w:jc w:val="center"/>
              <w:rPr>
                <w:i/>
              </w:rPr>
            </w:pPr>
            <w:r w:rsidRPr="0017374B">
              <w:rPr>
                <w:i/>
                <w:noProof/>
                <w:lang w:val="fr-FR" w:eastAsia="fr-FR"/>
              </w:rPr>
              <w:drawing>
                <wp:inline distT="0" distB="0" distL="0" distR="0" wp14:anchorId="5BE98019" wp14:editId="1022525E">
                  <wp:extent cx="4822190" cy="3329940"/>
                  <wp:effectExtent l="0" t="0" r="0" b="3810"/>
                  <wp:docPr id="262" name="Picture 262" descr="C:\msdokut\STANDARDIT\IHO\ENCWG\Drafting 4.0.2 after Mar2016\New picture originals 23mar2016\3.3.9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msdokut\STANDARDIT\IHO\ENCWG\Drafting 4.0.2 after Mar2016\New picture originals 23mar2016\3.3.9a picture 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22190" cy="3329940"/>
                          </a:xfrm>
                          <a:prstGeom prst="rect">
                            <a:avLst/>
                          </a:prstGeom>
                          <a:noFill/>
                          <a:ln>
                            <a:noFill/>
                          </a:ln>
                        </pic:spPr>
                      </pic:pic>
                    </a:graphicData>
                  </a:graphic>
                </wp:inline>
              </w:drawing>
            </w:r>
          </w:p>
        </w:tc>
      </w:tr>
      <w:tr w:rsidR="00094FC8" w14:paraId="509BB1BC" w14:textId="77777777" w:rsidTr="00CA42CD">
        <w:trPr>
          <w:tblHeader/>
        </w:trPr>
        <w:tc>
          <w:tcPr>
            <w:tcW w:w="9526" w:type="dxa"/>
            <w:gridSpan w:val="4"/>
            <w:tcBorders>
              <w:top w:val="nil"/>
            </w:tcBorders>
            <w:vAlign w:val="center"/>
          </w:tcPr>
          <w:p w14:paraId="7A7AB5C1" w14:textId="77777777" w:rsidR="00094FC8" w:rsidRPr="006A6290" w:rsidRDefault="00094FC8" w:rsidP="00CB4150">
            <w:pPr>
              <w:jc w:val="left"/>
              <w:rPr>
                <w:i/>
              </w:rPr>
            </w:pPr>
            <w:r w:rsidRPr="006A6290">
              <w:rPr>
                <w:i/>
              </w:rPr>
              <w:t>Note: the display should show all of the objects above without the chart information symbols.</w:t>
            </w:r>
          </w:p>
        </w:tc>
      </w:tr>
    </w:tbl>
    <w:p w14:paraId="7FFE669D" w14:textId="77777777" w:rsidR="00094FC8" w:rsidRDefault="00094FC8" w:rsidP="00CB4150"/>
    <w:p w14:paraId="5DB395C3" w14:textId="77777777" w:rsidR="00CB4150" w:rsidRDefault="00094FC8"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72B96D8F" w14:textId="77777777" w:rsidTr="00306992">
        <w:trPr>
          <w:trHeight w:val="454"/>
          <w:tblHeader/>
        </w:trPr>
        <w:tc>
          <w:tcPr>
            <w:tcW w:w="2381" w:type="dxa"/>
            <w:shd w:val="clear" w:color="auto" w:fill="CCFFCC"/>
            <w:vAlign w:val="center"/>
          </w:tcPr>
          <w:p w14:paraId="4D853613" w14:textId="77777777" w:rsidR="00094FC8" w:rsidRPr="004065B1" w:rsidRDefault="00094FC8" w:rsidP="00306992">
            <w:r w:rsidRPr="000A066E">
              <w:rPr>
                <w:b/>
              </w:rPr>
              <w:lastRenderedPageBreak/>
              <w:t>Test Reference</w:t>
            </w:r>
          </w:p>
        </w:tc>
        <w:tc>
          <w:tcPr>
            <w:tcW w:w="2381" w:type="dxa"/>
            <w:shd w:val="clear" w:color="auto" w:fill="CCFFCC"/>
            <w:vAlign w:val="center"/>
          </w:tcPr>
          <w:p w14:paraId="0A7867BF" w14:textId="77777777" w:rsidR="00094FC8" w:rsidRPr="004065B1" w:rsidRDefault="00094FC8" w:rsidP="00306992">
            <w:r>
              <w:t>3.3.9 b)</w:t>
            </w:r>
          </w:p>
        </w:tc>
        <w:tc>
          <w:tcPr>
            <w:tcW w:w="2382" w:type="dxa"/>
            <w:shd w:val="clear" w:color="auto" w:fill="CCFFCC"/>
            <w:vAlign w:val="center"/>
          </w:tcPr>
          <w:p w14:paraId="4830D2FE" w14:textId="77777777" w:rsidR="00094FC8" w:rsidRPr="004065B1" w:rsidRDefault="00094FC8" w:rsidP="00306992">
            <w:r w:rsidRPr="000A066E">
              <w:rPr>
                <w:b/>
              </w:rPr>
              <w:t>IHO Reference</w:t>
            </w:r>
          </w:p>
        </w:tc>
        <w:tc>
          <w:tcPr>
            <w:tcW w:w="2382" w:type="dxa"/>
            <w:shd w:val="clear" w:color="auto" w:fill="CCFFCC"/>
            <w:vAlign w:val="center"/>
          </w:tcPr>
          <w:p w14:paraId="141B347D" w14:textId="77777777" w:rsidR="00094FC8" w:rsidRPr="004065B1" w:rsidRDefault="00094FC8" w:rsidP="00306992">
            <w:r w:rsidRPr="00A94802">
              <w:t>S-</w:t>
            </w:r>
            <w:r>
              <w:t>52 10.6.1.1</w:t>
            </w:r>
          </w:p>
        </w:tc>
      </w:tr>
      <w:tr w:rsidR="00094FC8" w14:paraId="5BD07954" w14:textId="77777777" w:rsidTr="00306992">
        <w:trPr>
          <w:tblHeader/>
        </w:trPr>
        <w:tc>
          <w:tcPr>
            <w:tcW w:w="9526" w:type="dxa"/>
            <w:gridSpan w:val="4"/>
            <w:shd w:val="clear" w:color="auto" w:fill="CCFFCC"/>
            <w:vAlign w:val="center"/>
          </w:tcPr>
          <w:p w14:paraId="4EACF219" w14:textId="77777777" w:rsidR="00094FC8" w:rsidRDefault="00094FC8" w:rsidP="00306992">
            <w:r w:rsidRPr="000A066E">
              <w:rPr>
                <w:b/>
              </w:rPr>
              <w:t>Test description</w:t>
            </w:r>
          </w:p>
        </w:tc>
      </w:tr>
      <w:tr w:rsidR="00094FC8" w14:paraId="0412A22B" w14:textId="77777777" w:rsidTr="00306992">
        <w:trPr>
          <w:tblHeader/>
        </w:trPr>
        <w:tc>
          <w:tcPr>
            <w:tcW w:w="9526" w:type="dxa"/>
            <w:gridSpan w:val="4"/>
            <w:vAlign w:val="center"/>
          </w:tcPr>
          <w:p w14:paraId="67CB79F5" w14:textId="77777777" w:rsidR="00094FC8" w:rsidRPr="006A6290" w:rsidRDefault="00094FC8" w:rsidP="00306992">
            <w:pPr>
              <w:rPr>
                <w:i/>
              </w:rPr>
            </w:pPr>
            <w:r w:rsidRPr="006A6290">
              <w:rPr>
                <w:i/>
              </w:rPr>
              <w:t>Display of additional chart information symbol (INFORM).</w:t>
            </w:r>
          </w:p>
        </w:tc>
      </w:tr>
      <w:tr w:rsidR="00094FC8" w14:paraId="1D507624" w14:textId="77777777" w:rsidTr="00306992">
        <w:trPr>
          <w:tblHeader/>
        </w:trPr>
        <w:tc>
          <w:tcPr>
            <w:tcW w:w="9526" w:type="dxa"/>
            <w:gridSpan w:val="4"/>
            <w:shd w:val="clear" w:color="auto" w:fill="CCFFCC"/>
            <w:vAlign w:val="center"/>
          </w:tcPr>
          <w:p w14:paraId="59E41041" w14:textId="77777777" w:rsidR="00094FC8" w:rsidRPr="004065B1" w:rsidRDefault="00094FC8" w:rsidP="00306992">
            <w:r w:rsidRPr="000A066E">
              <w:rPr>
                <w:b/>
              </w:rPr>
              <w:t>Setup</w:t>
            </w:r>
          </w:p>
        </w:tc>
      </w:tr>
      <w:tr w:rsidR="00094FC8" w14:paraId="749B489B" w14:textId="77777777" w:rsidTr="00306992">
        <w:trPr>
          <w:tblHeader/>
        </w:trPr>
        <w:tc>
          <w:tcPr>
            <w:tcW w:w="9526" w:type="dxa"/>
            <w:gridSpan w:val="4"/>
            <w:vAlign w:val="center"/>
          </w:tcPr>
          <w:p w14:paraId="32D10577" w14:textId="77777777" w:rsidR="00094FC8" w:rsidRPr="006A6290" w:rsidRDefault="00094FC8" w:rsidP="00094FC8">
            <w:pPr>
              <w:rPr>
                <w:i/>
              </w:rPr>
            </w:pPr>
            <w:r w:rsidRPr="006A6290">
              <w:rPr>
                <w:i/>
              </w:rPr>
              <w:t xml:space="preserve">As for test 3.3.9 a) </w:t>
            </w:r>
          </w:p>
          <w:p w14:paraId="17CB7D86" w14:textId="77777777" w:rsidR="00094FC8" w:rsidRPr="006A6290" w:rsidRDefault="00094FC8" w:rsidP="00094FC8">
            <w:pPr>
              <w:rPr>
                <w:i/>
              </w:rPr>
            </w:pPr>
            <w:r w:rsidRPr="006A6290">
              <w:rPr>
                <w:i/>
              </w:rPr>
              <w:t>Select Highlight info</w:t>
            </w:r>
          </w:p>
        </w:tc>
      </w:tr>
      <w:tr w:rsidR="00094FC8" w14:paraId="3FE82522" w14:textId="77777777" w:rsidTr="00306992">
        <w:trPr>
          <w:tblHeader/>
        </w:trPr>
        <w:tc>
          <w:tcPr>
            <w:tcW w:w="9526" w:type="dxa"/>
            <w:gridSpan w:val="4"/>
            <w:shd w:val="clear" w:color="auto" w:fill="CCFFCC"/>
            <w:vAlign w:val="center"/>
          </w:tcPr>
          <w:p w14:paraId="043D54BA" w14:textId="77777777" w:rsidR="00094FC8" w:rsidRPr="004065B1" w:rsidRDefault="00094FC8" w:rsidP="00306992">
            <w:r w:rsidRPr="000A066E">
              <w:rPr>
                <w:b/>
              </w:rPr>
              <w:t>Action</w:t>
            </w:r>
          </w:p>
        </w:tc>
      </w:tr>
      <w:tr w:rsidR="00094FC8" w14:paraId="45BC44BE" w14:textId="77777777" w:rsidTr="00306992">
        <w:trPr>
          <w:tblHeader/>
        </w:trPr>
        <w:tc>
          <w:tcPr>
            <w:tcW w:w="9526" w:type="dxa"/>
            <w:gridSpan w:val="4"/>
            <w:vAlign w:val="center"/>
          </w:tcPr>
          <w:p w14:paraId="47E560B8" w14:textId="77777777" w:rsidR="00094FC8" w:rsidRPr="006A6290" w:rsidRDefault="00094FC8" w:rsidP="00306992">
            <w:pPr>
              <w:rPr>
                <w:i/>
              </w:rPr>
            </w:pPr>
            <w:r w:rsidRPr="006A6290">
              <w:rPr>
                <w:i/>
              </w:rPr>
              <w:t>As for test 3.3.9 a)</w:t>
            </w:r>
          </w:p>
        </w:tc>
      </w:tr>
      <w:tr w:rsidR="00094FC8" w14:paraId="13B31CDE" w14:textId="77777777" w:rsidTr="00B12872">
        <w:trPr>
          <w:tblHeader/>
        </w:trPr>
        <w:tc>
          <w:tcPr>
            <w:tcW w:w="9526" w:type="dxa"/>
            <w:gridSpan w:val="4"/>
            <w:tcBorders>
              <w:bottom w:val="single" w:sz="4" w:space="0" w:color="auto"/>
            </w:tcBorders>
            <w:shd w:val="clear" w:color="auto" w:fill="CCFFCC"/>
            <w:vAlign w:val="center"/>
          </w:tcPr>
          <w:p w14:paraId="62A5F4F4" w14:textId="77777777" w:rsidR="00094FC8" w:rsidRPr="004065B1" w:rsidRDefault="00094FC8" w:rsidP="00306992">
            <w:r w:rsidRPr="000A066E">
              <w:rPr>
                <w:b/>
              </w:rPr>
              <w:t>Results</w:t>
            </w:r>
          </w:p>
        </w:tc>
      </w:tr>
      <w:tr w:rsidR="00094FC8" w14:paraId="68B02574" w14:textId="77777777" w:rsidTr="00B12872">
        <w:trPr>
          <w:tblHeader/>
        </w:trPr>
        <w:tc>
          <w:tcPr>
            <w:tcW w:w="9526" w:type="dxa"/>
            <w:gridSpan w:val="4"/>
            <w:tcBorders>
              <w:bottom w:val="nil"/>
            </w:tcBorders>
            <w:vAlign w:val="center"/>
          </w:tcPr>
          <w:p w14:paraId="59673D86" w14:textId="77777777" w:rsidR="00094FC8" w:rsidRPr="006A6290" w:rsidRDefault="00094FC8" w:rsidP="00306992">
            <w:pPr>
              <w:jc w:val="left"/>
              <w:rPr>
                <w:i/>
              </w:rPr>
            </w:pPr>
            <w:r w:rsidRPr="006A6290">
              <w:rPr>
                <w:i/>
              </w:rPr>
              <w:t>Confirm that the objects display as in the image below:</w:t>
            </w:r>
          </w:p>
        </w:tc>
      </w:tr>
      <w:tr w:rsidR="00094FC8" w14:paraId="4DD824F6" w14:textId="77777777" w:rsidTr="00B12872">
        <w:trPr>
          <w:tblHeader/>
        </w:trPr>
        <w:tc>
          <w:tcPr>
            <w:tcW w:w="9526" w:type="dxa"/>
            <w:gridSpan w:val="4"/>
            <w:tcBorders>
              <w:top w:val="nil"/>
            </w:tcBorders>
            <w:vAlign w:val="center"/>
          </w:tcPr>
          <w:p w14:paraId="4899C2EF" w14:textId="18D09F1F" w:rsidR="00094FC8" w:rsidRPr="00094FC8" w:rsidRDefault="0017374B" w:rsidP="00306992">
            <w:pPr>
              <w:jc w:val="center"/>
            </w:pPr>
            <w:r w:rsidRPr="0017374B">
              <w:rPr>
                <w:noProof/>
                <w:lang w:val="fr-FR" w:eastAsia="fr-FR"/>
              </w:rPr>
              <w:drawing>
                <wp:inline distT="0" distB="0" distL="0" distR="0" wp14:anchorId="5B4E64EC" wp14:editId="0EBD8CD6">
                  <wp:extent cx="4727575" cy="3277870"/>
                  <wp:effectExtent l="0" t="0" r="0" b="0"/>
                  <wp:docPr id="264" name="Picture 264" descr="C:\msdokut\STANDARDIT\IHO\ENCWG\Drafting 4.0.2 after Mar2016\New picture originals 23mar2016\3.3.9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sdokut\STANDARDIT\IHO\ENCWG\Drafting 4.0.2 after Mar2016\New picture originals 23mar2016\3.3.9b picture 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7575" cy="3277870"/>
                          </a:xfrm>
                          <a:prstGeom prst="rect">
                            <a:avLst/>
                          </a:prstGeom>
                          <a:noFill/>
                          <a:ln>
                            <a:noFill/>
                          </a:ln>
                        </pic:spPr>
                      </pic:pic>
                    </a:graphicData>
                  </a:graphic>
                </wp:inline>
              </w:drawing>
            </w:r>
          </w:p>
        </w:tc>
      </w:tr>
    </w:tbl>
    <w:p w14:paraId="780EDEE9" w14:textId="77777777" w:rsidR="00094FC8" w:rsidRDefault="00094FC8" w:rsidP="00094FC8"/>
    <w:p w14:paraId="6D8A7FE9" w14:textId="77777777" w:rsidR="00094FC8" w:rsidRDefault="00094FC8" w:rsidP="00094FC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236DEA82" w14:textId="77777777" w:rsidTr="00306992">
        <w:trPr>
          <w:trHeight w:val="454"/>
          <w:tblHeader/>
        </w:trPr>
        <w:tc>
          <w:tcPr>
            <w:tcW w:w="2381" w:type="dxa"/>
            <w:shd w:val="clear" w:color="auto" w:fill="CCFFCC"/>
            <w:vAlign w:val="center"/>
          </w:tcPr>
          <w:p w14:paraId="755A03CE" w14:textId="77777777" w:rsidR="00094FC8" w:rsidRPr="004065B1" w:rsidRDefault="00094FC8" w:rsidP="00306992">
            <w:r w:rsidRPr="000A066E">
              <w:rPr>
                <w:b/>
              </w:rPr>
              <w:lastRenderedPageBreak/>
              <w:t>Test Reference</w:t>
            </w:r>
          </w:p>
        </w:tc>
        <w:tc>
          <w:tcPr>
            <w:tcW w:w="2381" w:type="dxa"/>
            <w:shd w:val="clear" w:color="auto" w:fill="CCFFCC"/>
            <w:vAlign w:val="center"/>
          </w:tcPr>
          <w:p w14:paraId="1950E0E9" w14:textId="77777777" w:rsidR="00094FC8" w:rsidRPr="004065B1" w:rsidRDefault="00094FC8" w:rsidP="00306992">
            <w:r>
              <w:t>3.3.9 c)</w:t>
            </w:r>
          </w:p>
        </w:tc>
        <w:tc>
          <w:tcPr>
            <w:tcW w:w="2382" w:type="dxa"/>
            <w:shd w:val="clear" w:color="auto" w:fill="CCFFCC"/>
            <w:vAlign w:val="center"/>
          </w:tcPr>
          <w:p w14:paraId="4ED113D9" w14:textId="77777777" w:rsidR="00094FC8" w:rsidRPr="004065B1" w:rsidRDefault="00094FC8" w:rsidP="00306992">
            <w:r w:rsidRPr="000A066E">
              <w:rPr>
                <w:b/>
              </w:rPr>
              <w:t>IHO Reference</w:t>
            </w:r>
          </w:p>
        </w:tc>
        <w:tc>
          <w:tcPr>
            <w:tcW w:w="2382" w:type="dxa"/>
            <w:shd w:val="clear" w:color="auto" w:fill="CCFFCC"/>
            <w:vAlign w:val="center"/>
          </w:tcPr>
          <w:p w14:paraId="45F3576E" w14:textId="77777777" w:rsidR="00094FC8" w:rsidRPr="004065B1" w:rsidRDefault="00094FC8" w:rsidP="00306992">
            <w:r w:rsidRPr="00A94802">
              <w:t>S-</w:t>
            </w:r>
            <w:r>
              <w:t>52 10.6.1.1</w:t>
            </w:r>
          </w:p>
        </w:tc>
      </w:tr>
      <w:tr w:rsidR="00094FC8" w14:paraId="4CC63804" w14:textId="77777777" w:rsidTr="00306992">
        <w:trPr>
          <w:tblHeader/>
        </w:trPr>
        <w:tc>
          <w:tcPr>
            <w:tcW w:w="9526" w:type="dxa"/>
            <w:gridSpan w:val="4"/>
            <w:shd w:val="clear" w:color="auto" w:fill="CCFFCC"/>
            <w:vAlign w:val="center"/>
          </w:tcPr>
          <w:p w14:paraId="4ACA4502" w14:textId="77777777" w:rsidR="00094FC8" w:rsidRDefault="00094FC8" w:rsidP="00306992">
            <w:r w:rsidRPr="000A066E">
              <w:rPr>
                <w:b/>
              </w:rPr>
              <w:t>Test description</w:t>
            </w:r>
          </w:p>
        </w:tc>
      </w:tr>
      <w:tr w:rsidR="00094FC8" w14:paraId="5451B611" w14:textId="77777777" w:rsidTr="00306992">
        <w:trPr>
          <w:tblHeader/>
        </w:trPr>
        <w:tc>
          <w:tcPr>
            <w:tcW w:w="9526" w:type="dxa"/>
            <w:gridSpan w:val="4"/>
            <w:vAlign w:val="center"/>
          </w:tcPr>
          <w:p w14:paraId="6B5FC692" w14:textId="77777777" w:rsidR="00094FC8" w:rsidRPr="006A6290" w:rsidRDefault="00094FC8" w:rsidP="00306992">
            <w:pPr>
              <w:rPr>
                <w:i/>
              </w:rPr>
            </w:pPr>
            <w:r w:rsidRPr="006A6290">
              <w:rPr>
                <w:i/>
              </w:rPr>
              <w:t>Display of additional chart information symbol (INFORM).</w:t>
            </w:r>
          </w:p>
        </w:tc>
      </w:tr>
      <w:tr w:rsidR="00094FC8" w14:paraId="08EAEF2A" w14:textId="77777777" w:rsidTr="00306992">
        <w:trPr>
          <w:tblHeader/>
        </w:trPr>
        <w:tc>
          <w:tcPr>
            <w:tcW w:w="9526" w:type="dxa"/>
            <w:gridSpan w:val="4"/>
            <w:shd w:val="clear" w:color="auto" w:fill="CCFFCC"/>
            <w:vAlign w:val="center"/>
          </w:tcPr>
          <w:p w14:paraId="5DC27AB9" w14:textId="77777777" w:rsidR="00094FC8" w:rsidRPr="004065B1" w:rsidRDefault="00094FC8" w:rsidP="00306992">
            <w:r w:rsidRPr="000A066E">
              <w:rPr>
                <w:b/>
              </w:rPr>
              <w:t>Setup</w:t>
            </w:r>
          </w:p>
        </w:tc>
      </w:tr>
      <w:tr w:rsidR="00094FC8" w14:paraId="1BD76036" w14:textId="77777777" w:rsidTr="00306992">
        <w:trPr>
          <w:tblHeader/>
        </w:trPr>
        <w:tc>
          <w:tcPr>
            <w:tcW w:w="9526" w:type="dxa"/>
            <w:gridSpan w:val="4"/>
            <w:vAlign w:val="center"/>
          </w:tcPr>
          <w:p w14:paraId="37E5DD93" w14:textId="77777777" w:rsidR="00094FC8" w:rsidRPr="006A6290" w:rsidRDefault="00094FC8" w:rsidP="00306992">
            <w:pPr>
              <w:rPr>
                <w:i/>
              </w:rPr>
            </w:pPr>
            <w:r w:rsidRPr="006A6290">
              <w:rPr>
                <w:i/>
              </w:rPr>
              <w:t xml:space="preserve">As for test 3.3.9 a) </w:t>
            </w:r>
          </w:p>
          <w:p w14:paraId="0872168A" w14:textId="77777777" w:rsidR="00094FC8" w:rsidRPr="006A6290" w:rsidRDefault="00094FC8" w:rsidP="00094FC8">
            <w:pPr>
              <w:rPr>
                <w:i/>
              </w:rPr>
            </w:pPr>
            <w:r w:rsidRPr="006A6290">
              <w:rPr>
                <w:i/>
              </w:rPr>
              <w:t>Select Highlight document</w:t>
            </w:r>
          </w:p>
        </w:tc>
      </w:tr>
      <w:tr w:rsidR="00094FC8" w14:paraId="071C197D" w14:textId="77777777" w:rsidTr="00306992">
        <w:trPr>
          <w:tblHeader/>
        </w:trPr>
        <w:tc>
          <w:tcPr>
            <w:tcW w:w="9526" w:type="dxa"/>
            <w:gridSpan w:val="4"/>
            <w:shd w:val="clear" w:color="auto" w:fill="CCFFCC"/>
            <w:vAlign w:val="center"/>
          </w:tcPr>
          <w:p w14:paraId="3092B44F" w14:textId="77777777" w:rsidR="00094FC8" w:rsidRPr="004065B1" w:rsidRDefault="00094FC8" w:rsidP="00306992">
            <w:r w:rsidRPr="000A066E">
              <w:rPr>
                <w:b/>
              </w:rPr>
              <w:t>Action</w:t>
            </w:r>
          </w:p>
        </w:tc>
      </w:tr>
      <w:tr w:rsidR="00094FC8" w14:paraId="1927DC03" w14:textId="77777777" w:rsidTr="00306992">
        <w:trPr>
          <w:tblHeader/>
        </w:trPr>
        <w:tc>
          <w:tcPr>
            <w:tcW w:w="9526" w:type="dxa"/>
            <w:gridSpan w:val="4"/>
            <w:vAlign w:val="center"/>
          </w:tcPr>
          <w:p w14:paraId="5C0A7B45" w14:textId="77777777" w:rsidR="00094FC8" w:rsidRPr="002164D3" w:rsidRDefault="00094FC8" w:rsidP="00306992">
            <w:pPr>
              <w:rPr>
                <w:i/>
              </w:rPr>
            </w:pPr>
            <w:r w:rsidRPr="002164D3">
              <w:rPr>
                <w:i/>
              </w:rPr>
              <w:t>As for test 3.3.9 a)</w:t>
            </w:r>
          </w:p>
        </w:tc>
      </w:tr>
      <w:tr w:rsidR="00094FC8" w14:paraId="363C1FB7" w14:textId="77777777" w:rsidTr="00B12872">
        <w:trPr>
          <w:tblHeader/>
        </w:trPr>
        <w:tc>
          <w:tcPr>
            <w:tcW w:w="9526" w:type="dxa"/>
            <w:gridSpan w:val="4"/>
            <w:tcBorders>
              <w:bottom w:val="single" w:sz="4" w:space="0" w:color="auto"/>
            </w:tcBorders>
            <w:shd w:val="clear" w:color="auto" w:fill="CCFFCC"/>
            <w:vAlign w:val="center"/>
          </w:tcPr>
          <w:p w14:paraId="29301FAE" w14:textId="77777777" w:rsidR="00094FC8" w:rsidRPr="004065B1" w:rsidRDefault="00094FC8" w:rsidP="00306992">
            <w:r w:rsidRPr="000A066E">
              <w:rPr>
                <w:b/>
              </w:rPr>
              <w:t>Results</w:t>
            </w:r>
          </w:p>
        </w:tc>
      </w:tr>
      <w:tr w:rsidR="00094FC8" w14:paraId="0D4CB3EB" w14:textId="77777777" w:rsidTr="00B12872">
        <w:trPr>
          <w:tblHeader/>
        </w:trPr>
        <w:tc>
          <w:tcPr>
            <w:tcW w:w="9526" w:type="dxa"/>
            <w:gridSpan w:val="4"/>
            <w:tcBorders>
              <w:bottom w:val="nil"/>
            </w:tcBorders>
            <w:vAlign w:val="center"/>
          </w:tcPr>
          <w:p w14:paraId="3B999097" w14:textId="77777777" w:rsidR="00094FC8" w:rsidRPr="006A6290" w:rsidRDefault="00094FC8" w:rsidP="00306992">
            <w:pPr>
              <w:jc w:val="left"/>
              <w:rPr>
                <w:i/>
              </w:rPr>
            </w:pPr>
            <w:r w:rsidRPr="006A6290">
              <w:rPr>
                <w:i/>
              </w:rPr>
              <w:t>Confirm that the objects display as in the image below:</w:t>
            </w:r>
          </w:p>
        </w:tc>
      </w:tr>
      <w:tr w:rsidR="00094FC8" w14:paraId="39F55DDF" w14:textId="77777777" w:rsidTr="00B12872">
        <w:trPr>
          <w:tblHeader/>
        </w:trPr>
        <w:tc>
          <w:tcPr>
            <w:tcW w:w="9526" w:type="dxa"/>
            <w:gridSpan w:val="4"/>
            <w:tcBorders>
              <w:top w:val="nil"/>
            </w:tcBorders>
            <w:vAlign w:val="center"/>
          </w:tcPr>
          <w:p w14:paraId="529F07A6" w14:textId="0E53420F" w:rsidR="00094FC8" w:rsidRPr="00094FC8" w:rsidRDefault="0017374B" w:rsidP="00306992">
            <w:pPr>
              <w:jc w:val="center"/>
            </w:pPr>
            <w:r w:rsidRPr="0017374B">
              <w:rPr>
                <w:noProof/>
                <w:lang w:val="fr-FR" w:eastAsia="fr-FR"/>
              </w:rPr>
              <w:drawing>
                <wp:inline distT="0" distB="0" distL="0" distR="0" wp14:anchorId="59DEB9F2" wp14:editId="2D9027CA">
                  <wp:extent cx="5320030" cy="3907155"/>
                  <wp:effectExtent l="0" t="0" r="0" b="0"/>
                  <wp:docPr id="265" name="Picture 265"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151F0370" w14:textId="77777777" w:rsidR="00094FC8" w:rsidRDefault="00094FC8" w:rsidP="00094FC8"/>
    <w:p w14:paraId="61D3A7D7" w14:textId="77777777" w:rsidR="00CB4150" w:rsidRPr="000A408F" w:rsidRDefault="00094FC8" w:rsidP="00E30B8F">
      <w:pPr>
        <w:pStyle w:val="Heading3"/>
      </w:pPr>
      <w:r>
        <w:br w:type="page"/>
      </w:r>
      <w:r w:rsidR="00CB4150">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274"/>
        <w:gridCol w:w="2572"/>
        <w:gridCol w:w="2275"/>
      </w:tblGrid>
      <w:tr w:rsidR="00CB4150" w14:paraId="0D1A2D12" w14:textId="77777777" w:rsidTr="00CB4150">
        <w:trPr>
          <w:trHeight w:val="454"/>
          <w:tblHeader/>
        </w:trPr>
        <w:tc>
          <w:tcPr>
            <w:tcW w:w="2381" w:type="dxa"/>
            <w:shd w:val="clear" w:color="auto" w:fill="CCFFCC"/>
            <w:vAlign w:val="center"/>
          </w:tcPr>
          <w:p w14:paraId="0FDAE03D" w14:textId="77777777" w:rsidR="00CB4150" w:rsidRPr="004065B1" w:rsidRDefault="00CB4150" w:rsidP="00CB4150">
            <w:r w:rsidRPr="000A066E">
              <w:rPr>
                <w:b/>
              </w:rPr>
              <w:t>Test Reference</w:t>
            </w:r>
          </w:p>
        </w:tc>
        <w:tc>
          <w:tcPr>
            <w:tcW w:w="2381" w:type="dxa"/>
            <w:shd w:val="clear" w:color="auto" w:fill="CCFFCC"/>
            <w:vAlign w:val="center"/>
          </w:tcPr>
          <w:p w14:paraId="5AD944AC" w14:textId="77777777" w:rsidR="00CB4150" w:rsidRPr="004065B1" w:rsidRDefault="00C70567" w:rsidP="00C70567">
            <w:r>
              <w:t>3.3.10</w:t>
            </w:r>
          </w:p>
        </w:tc>
        <w:tc>
          <w:tcPr>
            <w:tcW w:w="2382" w:type="dxa"/>
            <w:shd w:val="clear" w:color="auto" w:fill="CCFFCC"/>
            <w:vAlign w:val="center"/>
          </w:tcPr>
          <w:p w14:paraId="5C2C6362" w14:textId="77777777" w:rsidR="00CB4150" w:rsidRPr="004065B1" w:rsidRDefault="00CB4150" w:rsidP="00CB4150">
            <w:r w:rsidRPr="000A066E">
              <w:rPr>
                <w:b/>
              </w:rPr>
              <w:t>IHO Reference</w:t>
            </w:r>
          </w:p>
        </w:tc>
        <w:tc>
          <w:tcPr>
            <w:tcW w:w="2382" w:type="dxa"/>
            <w:shd w:val="clear" w:color="auto" w:fill="CCFFCC"/>
            <w:vAlign w:val="center"/>
          </w:tcPr>
          <w:p w14:paraId="2DED8BD5" w14:textId="77777777" w:rsidR="00CB4150" w:rsidRPr="004065B1" w:rsidRDefault="00CB4150" w:rsidP="00CB4150">
            <w:r w:rsidRPr="00A94802">
              <w:t>S-</w:t>
            </w:r>
            <w:r>
              <w:t>52 1</w:t>
            </w:r>
            <w:r w:rsidR="00C70567">
              <w:t>0.4.2</w:t>
            </w:r>
          </w:p>
        </w:tc>
      </w:tr>
      <w:tr w:rsidR="00CB4150" w14:paraId="669BA4A0" w14:textId="77777777" w:rsidTr="00CB4150">
        <w:trPr>
          <w:tblHeader/>
        </w:trPr>
        <w:tc>
          <w:tcPr>
            <w:tcW w:w="9526" w:type="dxa"/>
            <w:gridSpan w:val="4"/>
            <w:shd w:val="clear" w:color="auto" w:fill="CCFFCC"/>
            <w:vAlign w:val="center"/>
          </w:tcPr>
          <w:p w14:paraId="403FB1FA" w14:textId="77777777" w:rsidR="00CB4150" w:rsidRDefault="00CB4150" w:rsidP="00CB4150">
            <w:r w:rsidRPr="000A066E">
              <w:rPr>
                <w:b/>
              </w:rPr>
              <w:t>Test description</w:t>
            </w:r>
          </w:p>
        </w:tc>
      </w:tr>
      <w:tr w:rsidR="00CB4150" w14:paraId="47149366" w14:textId="77777777" w:rsidTr="00CB4150">
        <w:trPr>
          <w:tblHeader/>
        </w:trPr>
        <w:tc>
          <w:tcPr>
            <w:tcW w:w="9526" w:type="dxa"/>
            <w:gridSpan w:val="4"/>
            <w:vAlign w:val="center"/>
          </w:tcPr>
          <w:p w14:paraId="7C078209" w14:textId="77777777" w:rsidR="00CB4150" w:rsidRPr="006A6290" w:rsidRDefault="00306992" w:rsidP="00CB4150">
            <w:pPr>
              <w:rPr>
                <w:i/>
              </w:rPr>
            </w:pPr>
            <w:r w:rsidRPr="006A6290">
              <w:rPr>
                <w:i/>
              </w:rPr>
              <w:t>Disabling Scale Minimum using the Scale min Mariner’s Selection</w:t>
            </w:r>
          </w:p>
        </w:tc>
      </w:tr>
      <w:tr w:rsidR="00CB4150" w14:paraId="4BE301BA" w14:textId="77777777" w:rsidTr="00CB4150">
        <w:trPr>
          <w:tblHeader/>
        </w:trPr>
        <w:tc>
          <w:tcPr>
            <w:tcW w:w="9526" w:type="dxa"/>
            <w:gridSpan w:val="4"/>
            <w:shd w:val="clear" w:color="auto" w:fill="CCFFCC"/>
            <w:vAlign w:val="center"/>
          </w:tcPr>
          <w:p w14:paraId="7B677AE8" w14:textId="77777777" w:rsidR="00CB4150" w:rsidRPr="004065B1" w:rsidRDefault="00CB4150" w:rsidP="00CB4150">
            <w:r w:rsidRPr="000A066E">
              <w:rPr>
                <w:b/>
              </w:rPr>
              <w:t>Setup</w:t>
            </w:r>
          </w:p>
        </w:tc>
      </w:tr>
      <w:tr w:rsidR="00CB4150" w14:paraId="495DAF2C" w14:textId="77777777" w:rsidTr="00CB4150">
        <w:trPr>
          <w:tblHeader/>
        </w:trPr>
        <w:tc>
          <w:tcPr>
            <w:tcW w:w="9526" w:type="dxa"/>
            <w:gridSpan w:val="4"/>
            <w:vAlign w:val="center"/>
          </w:tcPr>
          <w:p w14:paraId="5EC628B1" w14:textId="77777777" w:rsidR="00306992" w:rsidRPr="006A6290" w:rsidRDefault="00306992" w:rsidP="00306992">
            <w:pPr>
              <w:rPr>
                <w:i/>
              </w:rPr>
            </w:pPr>
            <w:r w:rsidRPr="006A6290">
              <w:rPr>
                <w:i/>
              </w:rPr>
              <w:t>Load the following cell 2.1.1 Power Up\ENC_ROOT\GB4X0000.000 with the following settings:</w:t>
            </w:r>
          </w:p>
          <w:p w14:paraId="7313EC42" w14:textId="19C9C9F7" w:rsidR="00306992" w:rsidRPr="006A6290" w:rsidRDefault="00306992" w:rsidP="00306992">
            <w:pPr>
              <w:rPr>
                <w:i/>
              </w:rPr>
            </w:pPr>
            <w:r w:rsidRPr="006A6290">
              <w:rPr>
                <w:i/>
              </w:rPr>
              <w:t>Select Display</w:t>
            </w:r>
            <w:r w:rsidR="00DE09B9">
              <w:rPr>
                <w:i/>
              </w:rPr>
              <w:t xml:space="preserve"> Category</w:t>
            </w:r>
            <w:r w:rsidRPr="006A6290">
              <w:rPr>
                <w:i/>
              </w:rPr>
              <w:t xml:space="preserve"> </w:t>
            </w:r>
            <w:r w:rsidR="00DE09B9">
              <w:rPr>
                <w:i/>
              </w:rPr>
              <w:t xml:space="preserve">Display </w:t>
            </w:r>
            <w:r w:rsidRPr="006A6290">
              <w:rPr>
                <w:i/>
              </w:rPr>
              <w:t>Base</w:t>
            </w:r>
          </w:p>
          <w:p w14:paraId="5E5B97A3" w14:textId="0F6994AD" w:rsidR="00306992" w:rsidRPr="006A6290" w:rsidRDefault="00306992" w:rsidP="00306992">
            <w:pPr>
              <w:rPr>
                <w:i/>
              </w:rPr>
            </w:pPr>
            <w:r w:rsidRPr="006A6290">
              <w:rPr>
                <w:i/>
              </w:rPr>
              <w:t xml:space="preserve">Set the </w:t>
            </w:r>
            <w:r w:rsidR="0069033B">
              <w:rPr>
                <w:i/>
              </w:rPr>
              <w:t xml:space="preserve">Safety Contour </w:t>
            </w:r>
            <w:r w:rsidRPr="006A6290">
              <w:rPr>
                <w:i/>
              </w:rPr>
              <w:t>value to 30</w:t>
            </w:r>
            <w:r w:rsidR="005D6704">
              <w:rPr>
                <w:i/>
              </w:rPr>
              <w:t xml:space="preserve"> </w:t>
            </w:r>
            <w:r w:rsidRPr="006A6290">
              <w:rPr>
                <w:i/>
              </w:rPr>
              <w:t xml:space="preserve">m </w:t>
            </w:r>
          </w:p>
          <w:p w14:paraId="7AD52533" w14:textId="2D18C9AB" w:rsidR="00306992" w:rsidRPr="006A6290" w:rsidRDefault="00306992" w:rsidP="00306992">
            <w:pPr>
              <w:rPr>
                <w:i/>
              </w:rPr>
            </w:pPr>
            <w:r w:rsidRPr="006A6290">
              <w:rPr>
                <w:i/>
              </w:rPr>
              <w:t xml:space="preserve">Set the </w:t>
            </w:r>
            <w:r w:rsidR="0069033B">
              <w:rPr>
                <w:i/>
              </w:rPr>
              <w:t xml:space="preserve">Safety Depth  </w:t>
            </w:r>
            <w:r w:rsidRPr="006A6290">
              <w:rPr>
                <w:i/>
              </w:rPr>
              <w:t>value to 30</w:t>
            </w:r>
            <w:r w:rsidR="005D6704">
              <w:rPr>
                <w:i/>
              </w:rPr>
              <w:t xml:space="preserve"> </w:t>
            </w:r>
            <w:r w:rsidRPr="006A6290">
              <w:rPr>
                <w:i/>
              </w:rPr>
              <w:t xml:space="preserve">m </w:t>
            </w:r>
          </w:p>
          <w:p w14:paraId="5E00FF53" w14:textId="77777777" w:rsidR="00306992" w:rsidRPr="006A6290" w:rsidRDefault="00306992" w:rsidP="00306992">
            <w:pPr>
              <w:rPr>
                <w:i/>
              </w:rPr>
            </w:pPr>
            <w:r w:rsidRPr="006A6290">
              <w:rPr>
                <w:i/>
              </w:rPr>
              <w:t>Select Symbolized Boundaries</w:t>
            </w:r>
          </w:p>
          <w:p w14:paraId="674FFF46" w14:textId="77777777" w:rsidR="00306992" w:rsidRPr="006A6290" w:rsidRDefault="00306992" w:rsidP="00306992">
            <w:pPr>
              <w:rPr>
                <w:i/>
              </w:rPr>
            </w:pPr>
            <w:r w:rsidRPr="006A6290">
              <w:rPr>
                <w:i/>
              </w:rPr>
              <w:t xml:space="preserve">Select Paper chart symbols </w:t>
            </w:r>
          </w:p>
          <w:p w14:paraId="0300FE65" w14:textId="77777777" w:rsidR="00306992" w:rsidRPr="006A6290" w:rsidRDefault="00306992" w:rsidP="00306992">
            <w:pPr>
              <w:rPr>
                <w:i/>
              </w:rPr>
            </w:pPr>
            <w:r w:rsidRPr="006A6290">
              <w:rPr>
                <w:i/>
              </w:rPr>
              <w:t xml:space="preserve">Select Spot soundings </w:t>
            </w:r>
          </w:p>
          <w:p w14:paraId="4BF3219F" w14:textId="2AFD7AC4" w:rsidR="00CB4150" w:rsidRPr="006A6290" w:rsidRDefault="00CB4150" w:rsidP="00306992">
            <w:pPr>
              <w:rPr>
                <w:i/>
              </w:rPr>
            </w:pPr>
          </w:p>
        </w:tc>
      </w:tr>
      <w:tr w:rsidR="00CB4150" w14:paraId="29006D1F" w14:textId="77777777" w:rsidTr="00CB4150">
        <w:trPr>
          <w:tblHeader/>
        </w:trPr>
        <w:tc>
          <w:tcPr>
            <w:tcW w:w="9526" w:type="dxa"/>
            <w:gridSpan w:val="4"/>
            <w:shd w:val="clear" w:color="auto" w:fill="CCFFCC"/>
            <w:vAlign w:val="center"/>
          </w:tcPr>
          <w:p w14:paraId="2A15FFBB" w14:textId="77777777" w:rsidR="00CB4150" w:rsidRPr="004065B1" w:rsidRDefault="00CB4150" w:rsidP="00CB4150">
            <w:r w:rsidRPr="000A066E">
              <w:rPr>
                <w:b/>
              </w:rPr>
              <w:t>Action</w:t>
            </w:r>
          </w:p>
        </w:tc>
      </w:tr>
      <w:tr w:rsidR="00CB4150" w14:paraId="1E899AB5" w14:textId="77777777" w:rsidTr="00CB4150">
        <w:trPr>
          <w:tblHeader/>
        </w:trPr>
        <w:tc>
          <w:tcPr>
            <w:tcW w:w="9526" w:type="dxa"/>
            <w:gridSpan w:val="4"/>
            <w:vAlign w:val="center"/>
          </w:tcPr>
          <w:p w14:paraId="1066FCFB" w14:textId="595B7C48" w:rsidR="00306992" w:rsidRPr="006A6290" w:rsidRDefault="00306992" w:rsidP="00306992">
            <w:pPr>
              <w:rPr>
                <w:i/>
              </w:rPr>
            </w:pPr>
            <w:r w:rsidRPr="006A6290">
              <w:rPr>
                <w:i/>
              </w:rPr>
              <w:t>Centre the display on position 32°28.600’S  61° 02.800’E and then zoom in to a scale of 1:100</w:t>
            </w:r>
            <w:r w:rsidR="005D6704">
              <w:rPr>
                <w:i/>
              </w:rPr>
              <w:t xml:space="preserve"> </w:t>
            </w:r>
            <w:r w:rsidRPr="006A6290">
              <w:rPr>
                <w:i/>
              </w:rPr>
              <w:t>000.</w:t>
            </w:r>
          </w:p>
          <w:p w14:paraId="5A03DDEF" w14:textId="25BBB026" w:rsidR="00306992" w:rsidRPr="006A6290" w:rsidRDefault="00306992" w:rsidP="00306992">
            <w:pPr>
              <w:rPr>
                <w:i/>
              </w:rPr>
            </w:pPr>
            <w:r w:rsidRPr="006A6290">
              <w:rPr>
                <w:i/>
              </w:rPr>
              <w:t>1.</w:t>
            </w:r>
            <w:r w:rsidR="00B7535B">
              <w:rPr>
                <w:i/>
              </w:rPr>
              <w:t xml:space="preserve"> </w:t>
            </w:r>
            <w:r w:rsidRPr="006A6290">
              <w:rPr>
                <w:i/>
              </w:rPr>
              <w:t>Observe the display</w:t>
            </w:r>
          </w:p>
          <w:p w14:paraId="6165EEDE" w14:textId="7CB74719" w:rsidR="00CB4150" w:rsidRPr="006A6290" w:rsidRDefault="00306992" w:rsidP="00306992">
            <w:pPr>
              <w:rPr>
                <w:i/>
              </w:rPr>
            </w:pPr>
            <w:r w:rsidRPr="006A6290">
              <w:rPr>
                <w:i/>
              </w:rPr>
              <w:t>2.</w:t>
            </w:r>
            <w:r w:rsidR="00B7535B">
              <w:rPr>
                <w:i/>
              </w:rPr>
              <w:t xml:space="preserve"> </w:t>
            </w:r>
            <w:r w:rsidRPr="006A6290">
              <w:rPr>
                <w:i/>
              </w:rPr>
              <w:t>Select Scale min</w:t>
            </w:r>
          </w:p>
        </w:tc>
      </w:tr>
      <w:tr w:rsidR="00CB4150" w14:paraId="5D91C0F1" w14:textId="77777777" w:rsidTr="00B12872">
        <w:trPr>
          <w:tblHeader/>
        </w:trPr>
        <w:tc>
          <w:tcPr>
            <w:tcW w:w="9526" w:type="dxa"/>
            <w:gridSpan w:val="4"/>
            <w:tcBorders>
              <w:bottom w:val="single" w:sz="4" w:space="0" w:color="auto"/>
            </w:tcBorders>
            <w:shd w:val="clear" w:color="auto" w:fill="CCFFCC"/>
            <w:vAlign w:val="center"/>
          </w:tcPr>
          <w:p w14:paraId="2000E65A" w14:textId="77777777" w:rsidR="00CB4150" w:rsidRPr="004065B1" w:rsidRDefault="00CB4150" w:rsidP="00CB4150">
            <w:r w:rsidRPr="000A066E">
              <w:rPr>
                <w:b/>
              </w:rPr>
              <w:t>Results</w:t>
            </w:r>
          </w:p>
        </w:tc>
      </w:tr>
      <w:tr w:rsidR="00CB4150" w14:paraId="15AAA761" w14:textId="77777777" w:rsidTr="00B12872">
        <w:trPr>
          <w:tblHeader/>
        </w:trPr>
        <w:tc>
          <w:tcPr>
            <w:tcW w:w="9526" w:type="dxa"/>
            <w:gridSpan w:val="4"/>
            <w:tcBorders>
              <w:bottom w:val="nil"/>
            </w:tcBorders>
            <w:vAlign w:val="center"/>
          </w:tcPr>
          <w:p w14:paraId="3BA3CADF" w14:textId="7F0E7A3E" w:rsidR="00CB4150" w:rsidRPr="002164D3" w:rsidRDefault="00306992" w:rsidP="00CB4150">
            <w:pPr>
              <w:jc w:val="left"/>
              <w:rPr>
                <w:i/>
              </w:rPr>
            </w:pPr>
            <w:r w:rsidRPr="002164D3">
              <w:rPr>
                <w:i/>
              </w:rPr>
              <w:t>1. Confirm that the objects display as in the image below</w:t>
            </w:r>
            <w:r w:rsidR="00F870A1" w:rsidRPr="002164D3">
              <w:rPr>
                <w:i/>
              </w:rPr>
              <w:t xml:space="preserve"> (scale 1:100 000)</w:t>
            </w:r>
            <w:r w:rsidRPr="002164D3">
              <w:rPr>
                <w:i/>
              </w:rPr>
              <w:t>:</w:t>
            </w:r>
          </w:p>
        </w:tc>
      </w:tr>
      <w:tr w:rsidR="00306992" w14:paraId="18936546" w14:textId="77777777" w:rsidTr="00B12872">
        <w:trPr>
          <w:tblHeader/>
        </w:trPr>
        <w:tc>
          <w:tcPr>
            <w:tcW w:w="9526" w:type="dxa"/>
            <w:gridSpan w:val="4"/>
            <w:tcBorders>
              <w:top w:val="nil"/>
            </w:tcBorders>
            <w:vAlign w:val="center"/>
          </w:tcPr>
          <w:p w14:paraId="4EE3E9F6" w14:textId="7E1BF190" w:rsidR="00306992" w:rsidRPr="00306992" w:rsidRDefault="0018522C" w:rsidP="00306992">
            <w:pPr>
              <w:jc w:val="center"/>
            </w:pPr>
            <w:del w:id="238" w:author="Teh Stand" w:date="2023-04-20T09:52:00Z">
              <w:r w:rsidDel="00460A46">
                <w:rPr>
                  <w:noProof/>
                  <w:lang w:val="fr-FR" w:eastAsia="fr-FR"/>
                </w:rPr>
                <w:drawing>
                  <wp:inline distT="0" distB="0" distL="0" distR="0" wp14:anchorId="4062B94E" wp14:editId="55E64618">
                    <wp:extent cx="5667375" cy="5210175"/>
                    <wp:effectExtent l="0" t="0" r="9525" b="9525"/>
                    <wp:docPr id="100" name="Picture 1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del>
            <w:ins w:id="239" w:author="Teh Stand" w:date="2023-04-20T09:52:00Z">
              <w:r w:rsidR="00460A46" w:rsidRPr="00460A46">
                <w:rPr>
                  <w:noProof/>
                  <w:lang w:val="fr-FR" w:eastAsia="fr-FR"/>
                </w:rPr>
                <w:drawing>
                  <wp:inline distT="0" distB="0" distL="0" distR="0" wp14:anchorId="110F2244" wp14:editId="0CA25569">
                    <wp:extent cx="6016625" cy="5535930"/>
                    <wp:effectExtent l="0" t="0" r="317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10 picture 1.PNG"/>
                            <pic:cNvPicPr/>
                          </pic:nvPicPr>
                          <pic:blipFill>
                            <a:blip r:embed="rId135">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p>
        </w:tc>
      </w:tr>
    </w:tbl>
    <w:p w14:paraId="69A0FF46" w14:textId="77777777" w:rsidR="00306992" w:rsidRDefault="00306992" w:rsidP="00CB4150"/>
    <w:p w14:paraId="606E2041"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306992" w14:paraId="35E1B49E" w14:textId="77777777" w:rsidTr="00B12872">
        <w:trPr>
          <w:tblHeader/>
        </w:trPr>
        <w:tc>
          <w:tcPr>
            <w:tcW w:w="9526" w:type="dxa"/>
            <w:tcBorders>
              <w:bottom w:val="nil"/>
            </w:tcBorders>
            <w:vAlign w:val="center"/>
          </w:tcPr>
          <w:p w14:paraId="7BD8592B" w14:textId="77777777" w:rsidR="00306992" w:rsidRPr="006A6290" w:rsidRDefault="00306992" w:rsidP="002164D3">
            <w:pPr>
              <w:keepNext/>
              <w:keepLines/>
              <w:jc w:val="left"/>
              <w:rPr>
                <w:i/>
              </w:rPr>
            </w:pPr>
            <w:r w:rsidRPr="006A6290">
              <w:rPr>
                <w:i/>
              </w:rPr>
              <w:lastRenderedPageBreak/>
              <w:t>2. After selecting Scale min confirm that the objects display as in the image below:</w:t>
            </w:r>
          </w:p>
        </w:tc>
      </w:tr>
      <w:tr w:rsidR="00306992" w14:paraId="1D79EC1D" w14:textId="77777777" w:rsidTr="00B12872">
        <w:trPr>
          <w:tblHeader/>
        </w:trPr>
        <w:tc>
          <w:tcPr>
            <w:tcW w:w="9526" w:type="dxa"/>
            <w:tcBorders>
              <w:top w:val="nil"/>
            </w:tcBorders>
            <w:vAlign w:val="center"/>
          </w:tcPr>
          <w:p w14:paraId="2EDADDC0" w14:textId="4E6ADF57" w:rsidR="00306992" w:rsidRPr="00306992" w:rsidRDefault="0018522C" w:rsidP="00306992">
            <w:pPr>
              <w:jc w:val="center"/>
            </w:pPr>
            <w:del w:id="240" w:author="Teh Stand" w:date="2023-04-20T09:52:00Z">
              <w:r w:rsidDel="00460A46">
                <w:rPr>
                  <w:noProof/>
                  <w:lang w:val="fr-FR" w:eastAsia="fr-FR"/>
                </w:rPr>
                <w:drawing>
                  <wp:inline distT="0" distB="0" distL="0" distR="0" wp14:anchorId="0FF0A33F" wp14:editId="3B372A9F">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del>
            <w:ins w:id="241" w:author="Teh Stand" w:date="2023-04-20T09:52:00Z">
              <w:r w:rsidR="00460A46" w:rsidRPr="00460A46">
                <w:rPr>
                  <w:noProof/>
                  <w:lang w:val="fr-FR" w:eastAsia="fr-FR"/>
                </w:rPr>
                <w:drawing>
                  <wp:inline distT="0" distB="0" distL="0" distR="0" wp14:anchorId="7506F4AE" wp14:editId="26E59C84">
                    <wp:extent cx="6016625" cy="5535930"/>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10 picture 2.PNG"/>
                            <pic:cNvPicPr/>
                          </pic:nvPicPr>
                          <pic:blipFill>
                            <a:blip r:embed="rId137">
                              <a:extLst>
                                <a:ext uri="{28A0092B-C50C-407E-A947-70E740481C1C}">
                                  <a14:useLocalDpi xmlns:a14="http://schemas.microsoft.com/office/drawing/2010/main" val="0"/>
                                </a:ext>
                              </a:extLst>
                            </a:blip>
                            <a:stretch>
                              <a:fillRect/>
                            </a:stretch>
                          </pic:blipFill>
                          <pic:spPr>
                            <a:xfrm>
                              <a:off x="0" y="0"/>
                              <a:ext cx="6016625" cy="5535930"/>
                            </a:xfrm>
                            <a:prstGeom prst="rect">
                              <a:avLst/>
                            </a:prstGeom>
                          </pic:spPr>
                        </pic:pic>
                      </a:graphicData>
                    </a:graphic>
                  </wp:inline>
                </w:drawing>
              </w:r>
            </w:ins>
          </w:p>
        </w:tc>
      </w:tr>
    </w:tbl>
    <w:p w14:paraId="6963D472" w14:textId="77777777" w:rsidR="00306992" w:rsidRDefault="00306992" w:rsidP="00CB4150"/>
    <w:p w14:paraId="35DA174B" w14:textId="77777777" w:rsidR="00CB4150" w:rsidRPr="000A408F" w:rsidRDefault="00306992" w:rsidP="00E30B8F">
      <w:pPr>
        <w:pStyle w:val="Heading3"/>
      </w:pPr>
      <w:r>
        <w:br w:type="page"/>
      </w:r>
      <w:r w:rsidR="00CB4150">
        <w:lastRenderedPageBreak/>
        <w:t>Full Light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2274"/>
        <w:gridCol w:w="2572"/>
        <w:gridCol w:w="2275"/>
      </w:tblGrid>
      <w:tr w:rsidR="00CB4150" w14:paraId="261A7A0D" w14:textId="77777777" w:rsidTr="00CB4150">
        <w:trPr>
          <w:trHeight w:val="454"/>
          <w:tblHeader/>
        </w:trPr>
        <w:tc>
          <w:tcPr>
            <w:tcW w:w="2381" w:type="dxa"/>
            <w:shd w:val="clear" w:color="auto" w:fill="CCFFCC"/>
            <w:vAlign w:val="center"/>
          </w:tcPr>
          <w:p w14:paraId="0ABC7815" w14:textId="77777777" w:rsidR="00CB4150" w:rsidRPr="004065B1" w:rsidRDefault="00CB4150" w:rsidP="00CB4150">
            <w:r w:rsidRPr="000A066E">
              <w:rPr>
                <w:b/>
              </w:rPr>
              <w:t>Test Reference</w:t>
            </w:r>
          </w:p>
        </w:tc>
        <w:tc>
          <w:tcPr>
            <w:tcW w:w="2381" w:type="dxa"/>
            <w:shd w:val="clear" w:color="auto" w:fill="CCFFCC"/>
            <w:vAlign w:val="center"/>
          </w:tcPr>
          <w:p w14:paraId="7B577D51" w14:textId="77777777" w:rsidR="00CB4150" w:rsidRPr="004065B1" w:rsidRDefault="00C70567" w:rsidP="00CB4150">
            <w:r>
              <w:t>3.3.1</w:t>
            </w:r>
            <w:r w:rsidR="00CB4150">
              <w:t>1</w:t>
            </w:r>
          </w:p>
        </w:tc>
        <w:tc>
          <w:tcPr>
            <w:tcW w:w="2382" w:type="dxa"/>
            <w:shd w:val="clear" w:color="auto" w:fill="CCFFCC"/>
            <w:vAlign w:val="center"/>
          </w:tcPr>
          <w:p w14:paraId="666F7566" w14:textId="77777777" w:rsidR="00CB4150" w:rsidRPr="004065B1" w:rsidRDefault="00CB4150" w:rsidP="00CB4150">
            <w:r w:rsidRPr="000A066E">
              <w:rPr>
                <w:b/>
              </w:rPr>
              <w:t>IHO Reference</w:t>
            </w:r>
          </w:p>
        </w:tc>
        <w:tc>
          <w:tcPr>
            <w:tcW w:w="2382" w:type="dxa"/>
            <w:shd w:val="clear" w:color="auto" w:fill="CCFFCC"/>
            <w:vAlign w:val="center"/>
          </w:tcPr>
          <w:p w14:paraId="5CF7B653" w14:textId="77777777" w:rsidR="00CB4150" w:rsidRPr="004065B1" w:rsidRDefault="00CB4150" w:rsidP="00CB4150">
            <w:r w:rsidRPr="00A94802">
              <w:t>S-</w:t>
            </w:r>
            <w:r>
              <w:t>52 1</w:t>
            </w:r>
            <w:r w:rsidR="00C70567">
              <w:t>3.2.7</w:t>
            </w:r>
          </w:p>
        </w:tc>
      </w:tr>
      <w:tr w:rsidR="00CB4150" w14:paraId="1C2268F5" w14:textId="77777777" w:rsidTr="00CB4150">
        <w:trPr>
          <w:tblHeader/>
        </w:trPr>
        <w:tc>
          <w:tcPr>
            <w:tcW w:w="9526" w:type="dxa"/>
            <w:gridSpan w:val="4"/>
            <w:shd w:val="clear" w:color="auto" w:fill="CCFFCC"/>
            <w:vAlign w:val="center"/>
          </w:tcPr>
          <w:p w14:paraId="60C90DC7" w14:textId="77777777" w:rsidR="00CB4150" w:rsidRDefault="00CB4150" w:rsidP="00CB4150">
            <w:r w:rsidRPr="000A066E">
              <w:rPr>
                <w:b/>
              </w:rPr>
              <w:t>Test description</w:t>
            </w:r>
          </w:p>
        </w:tc>
      </w:tr>
      <w:tr w:rsidR="00CB4150" w14:paraId="67E526FE" w14:textId="77777777" w:rsidTr="00CB4150">
        <w:trPr>
          <w:tblHeader/>
        </w:trPr>
        <w:tc>
          <w:tcPr>
            <w:tcW w:w="9526" w:type="dxa"/>
            <w:gridSpan w:val="4"/>
            <w:vAlign w:val="center"/>
          </w:tcPr>
          <w:p w14:paraId="6F21346D" w14:textId="77777777" w:rsidR="00CB4150" w:rsidRPr="006A6290" w:rsidRDefault="00AB06FB" w:rsidP="00CB4150">
            <w:pPr>
              <w:rPr>
                <w:i/>
              </w:rPr>
            </w:pPr>
            <w:r w:rsidRPr="006A6290">
              <w:rPr>
                <w:i/>
              </w:rPr>
              <w:t>Disabling Full light lines using the Full light lines Mariner’s Selection</w:t>
            </w:r>
          </w:p>
        </w:tc>
      </w:tr>
      <w:tr w:rsidR="00CB4150" w14:paraId="26647547" w14:textId="77777777" w:rsidTr="00CB4150">
        <w:trPr>
          <w:tblHeader/>
        </w:trPr>
        <w:tc>
          <w:tcPr>
            <w:tcW w:w="9526" w:type="dxa"/>
            <w:gridSpan w:val="4"/>
            <w:shd w:val="clear" w:color="auto" w:fill="CCFFCC"/>
            <w:vAlign w:val="center"/>
          </w:tcPr>
          <w:p w14:paraId="5D15BF9B" w14:textId="77777777" w:rsidR="00CB4150" w:rsidRPr="004065B1" w:rsidRDefault="00CB4150" w:rsidP="00CB4150">
            <w:r w:rsidRPr="000A066E">
              <w:rPr>
                <w:b/>
              </w:rPr>
              <w:t>Setup</w:t>
            </w:r>
          </w:p>
        </w:tc>
      </w:tr>
      <w:tr w:rsidR="00CB4150" w14:paraId="24312CC9" w14:textId="77777777" w:rsidTr="00CB4150">
        <w:trPr>
          <w:tblHeader/>
        </w:trPr>
        <w:tc>
          <w:tcPr>
            <w:tcW w:w="9526" w:type="dxa"/>
            <w:gridSpan w:val="4"/>
            <w:vAlign w:val="center"/>
          </w:tcPr>
          <w:p w14:paraId="76F3E1B5" w14:textId="77777777" w:rsidR="00AB06FB" w:rsidRPr="006A6290" w:rsidRDefault="00AB06FB" w:rsidP="00AB06FB">
            <w:pPr>
              <w:rPr>
                <w:i/>
              </w:rPr>
            </w:pPr>
            <w:r w:rsidRPr="006A6290">
              <w:rPr>
                <w:i/>
              </w:rPr>
              <w:t>Load the following cell 2.1.1 Power Up\ENC_ROOT\GB4X0000.000 with the following settings:</w:t>
            </w:r>
          </w:p>
          <w:p w14:paraId="0526D072" w14:textId="2C615B0D" w:rsidR="00AB06FB" w:rsidRPr="006A6290" w:rsidRDefault="00AB06FB" w:rsidP="00AB06FB">
            <w:pPr>
              <w:rPr>
                <w:i/>
              </w:rPr>
            </w:pPr>
            <w:r w:rsidRPr="006A6290">
              <w:rPr>
                <w:i/>
              </w:rPr>
              <w:t xml:space="preserve">Select </w:t>
            </w:r>
            <w:r w:rsidR="00DE09B9">
              <w:rPr>
                <w:i/>
              </w:rPr>
              <w:t>Display Category</w:t>
            </w:r>
            <w:r w:rsidRPr="006A6290">
              <w:rPr>
                <w:i/>
              </w:rPr>
              <w:t xml:space="preserve"> Display Base</w:t>
            </w:r>
          </w:p>
          <w:p w14:paraId="3D176A46" w14:textId="2DEED2DF" w:rsidR="00AB06FB" w:rsidRPr="006A6290" w:rsidRDefault="00AB06FB" w:rsidP="00AB06FB">
            <w:pPr>
              <w:rPr>
                <w:i/>
              </w:rPr>
            </w:pPr>
            <w:r w:rsidRPr="006A6290">
              <w:rPr>
                <w:i/>
              </w:rPr>
              <w:t xml:space="preserve">Set the </w:t>
            </w:r>
            <w:r w:rsidR="0069033B">
              <w:rPr>
                <w:i/>
              </w:rPr>
              <w:t xml:space="preserve">Safety Contour </w:t>
            </w:r>
            <w:r w:rsidRPr="006A6290">
              <w:rPr>
                <w:i/>
              </w:rPr>
              <w:t xml:space="preserve">value to 30 m </w:t>
            </w:r>
          </w:p>
          <w:p w14:paraId="4654D67F" w14:textId="3E1C83FD" w:rsidR="00AB06FB" w:rsidRPr="006A6290" w:rsidRDefault="00AB06FB" w:rsidP="00AB06FB">
            <w:pPr>
              <w:rPr>
                <w:i/>
              </w:rPr>
            </w:pPr>
            <w:r w:rsidRPr="006A6290">
              <w:rPr>
                <w:i/>
              </w:rPr>
              <w:t xml:space="preserve">Set the </w:t>
            </w:r>
            <w:r w:rsidR="0069033B">
              <w:rPr>
                <w:i/>
              </w:rPr>
              <w:t xml:space="preserve">Safety Depth  </w:t>
            </w:r>
            <w:r w:rsidRPr="006A6290">
              <w:rPr>
                <w:i/>
              </w:rPr>
              <w:t xml:space="preserve">value to 30 m </w:t>
            </w:r>
          </w:p>
          <w:p w14:paraId="3FB5A286" w14:textId="77777777" w:rsidR="00AB06FB" w:rsidRPr="006A6290" w:rsidRDefault="00AB06FB" w:rsidP="00AB06FB">
            <w:pPr>
              <w:rPr>
                <w:i/>
              </w:rPr>
            </w:pPr>
            <w:r w:rsidRPr="006A6290">
              <w:rPr>
                <w:i/>
              </w:rPr>
              <w:t>Select Symbolized Boundaries</w:t>
            </w:r>
          </w:p>
          <w:p w14:paraId="3628C719" w14:textId="77777777" w:rsidR="00AB06FB" w:rsidRPr="006A6290" w:rsidRDefault="00AB06FB" w:rsidP="00AB06FB">
            <w:pPr>
              <w:rPr>
                <w:i/>
              </w:rPr>
            </w:pPr>
            <w:r w:rsidRPr="006A6290">
              <w:rPr>
                <w:i/>
              </w:rPr>
              <w:t>Select Paper chart symbols</w:t>
            </w:r>
          </w:p>
          <w:p w14:paraId="556ACA72" w14:textId="77777777" w:rsidR="00AB06FB" w:rsidRPr="006A6290" w:rsidRDefault="00AB06FB" w:rsidP="00AB06FB">
            <w:pPr>
              <w:rPr>
                <w:i/>
              </w:rPr>
            </w:pPr>
            <w:r w:rsidRPr="006A6290">
              <w:rPr>
                <w:i/>
              </w:rPr>
              <w:t>Select Lights</w:t>
            </w:r>
          </w:p>
          <w:p w14:paraId="0D7D8A59" w14:textId="107BADE5" w:rsidR="00CB4150" w:rsidRPr="006A6290" w:rsidRDefault="00CB4150" w:rsidP="00AB06FB">
            <w:pPr>
              <w:rPr>
                <w:i/>
              </w:rPr>
            </w:pPr>
          </w:p>
        </w:tc>
      </w:tr>
      <w:tr w:rsidR="00CB4150" w14:paraId="61CC25FA" w14:textId="77777777" w:rsidTr="00CB4150">
        <w:trPr>
          <w:tblHeader/>
        </w:trPr>
        <w:tc>
          <w:tcPr>
            <w:tcW w:w="9526" w:type="dxa"/>
            <w:gridSpan w:val="4"/>
            <w:shd w:val="clear" w:color="auto" w:fill="CCFFCC"/>
            <w:vAlign w:val="center"/>
          </w:tcPr>
          <w:p w14:paraId="0D8FD431" w14:textId="77777777" w:rsidR="00CB4150" w:rsidRPr="004065B1" w:rsidRDefault="00CB4150" w:rsidP="00CB4150">
            <w:r w:rsidRPr="000A066E">
              <w:rPr>
                <w:b/>
              </w:rPr>
              <w:t>Action</w:t>
            </w:r>
          </w:p>
        </w:tc>
      </w:tr>
      <w:tr w:rsidR="00CB4150" w14:paraId="1ED14179" w14:textId="77777777" w:rsidTr="00CB4150">
        <w:trPr>
          <w:tblHeader/>
        </w:trPr>
        <w:tc>
          <w:tcPr>
            <w:tcW w:w="9526" w:type="dxa"/>
            <w:gridSpan w:val="4"/>
            <w:vAlign w:val="center"/>
          </w:tcPr>
          <w:p w14:paraId="6FD9E147" w14:textId="77777777" w:rsidR="00AB06FB" w:rsidRPr="006A6290" w:rsidRDefault="00AB06FB" w:rsidP="00AB06FB">
            <w:pPr>
              <w:rPr>
                <w:i/>
              </w:rPr>
            </w:pPr>
            <w:r w:rsidRPr="006A6290">
              <w:rPr>
                <w:i/>
              </w:rPr>
              <w:t>Centre the display on position 32°29.000’S 61° 04.000’E and then zoom in to a scale of 1:100,000.</w:t>
            </w:r>
          </w:p>
          <w:p w14:paraId="14A44B7E" w14:textId="73CAE874" w:rsidR="00AB06FB" w:rsidRPr="006A6290" w:rsidRDefault="00AB06FB" w:rsidP="00AB06FB">
            <w:pPr>
              <w:rPr>
                <w:i/>
              </w:rPr>
            </w:pPr>
            <w:r w:rsidRPr="006A6290">
              <w:rPr>
                <w:i/>
              </w:rPr>
              <w:t>1. Observe the display</w:t>
            </w:r>
          </w:p>
          <w:p w14:paraId="7DF0ED6C" w14:textId="77777777" w:rsidR="00CB4150" w:rsidRPr="006A6290" w:rsidRDefault="00AB06FB" w:rsidP="00AB06FB">
            <w:pPr>
              <w:rPr>
                <w:i/>
              </w:rPr>
            </w:pPr>
            <w:r w:rsidRPr="006A6290">
              <w:rPr>
                <w:i/>
              </w:rPr>
              <w:t>2.Select Full light lines</w:t>
            </w:r>
          </w:p>
        </w:tc>
      </w:tr>
      <w:tr w:rsidR="00CB4150" w14:paraId="36A264B9" w14:textId="77777777" w:rsidTr="00B12872">
        <w:trPr>
          <w:tblHeader/>
        </w:trPr>
        <w:tc>
          <w:tcPr>
            <w:tcW w:w="9526" w:type="dxa"/>
            <w:gridSpan w:val="4"/>
            <w:tcBorders>
              <w:bottom w:val="single" w:sz="4" w:space="0" w:color="auto"/>
            </w:tcBorders>
            <w:shd w:val="clear" w:color="auto" w:fill="CCFFCC"/>
            <w:vAlign w:val="center"/>
          </w:tcPr>
          <w:p w14:paraId="5CC96E89" w14:textId="77777777" w:rsidR="00CB4150" w:rsidRPr="004065B1" w:rsidRDefault="00CB4150" w:rsidP="00CB4150">
            <w:r w:rsidRPr="000A066E">
              <w:rPr>
                <w:b/>
              </w:rPr>
              <w:t>Results</w:t>
            </w:r>
          </w:p>
        </w:tc>
      </w:tr>
      <w:tr w:rsidR="00CB4150" w14:paraId="617FE539" w14:textId="77777777" w:rsidTr="00B12872">
        <w:trPr>
          <w:tblHeader/>
        </w:trPr>
        <w:tc>
          <w:tcPr>
            <w:tcW w:w="9526" w:type="dxa"/>
            <w:gridSpan w:val="4"/>
            <w:tcBorders>
              <w:bottom w:val="nil"/>
            </w:tcBorders>
            <w:vAlign w:val="center"/>
          </w:tcPr>
          <w:p w14:paraId="0EFED6B7" w14:textId="77777777" w:rsidR="00CB4150" w:rsidRPr="00E6095F" w:rsidRDefault="00AB06FB" w:rsidP="00CB4150">
            <w:pPr>
              <w:jc w:val="left"/>
              <w:rPr>
                <w:i/>
              </w:rPr>
            </w:pPr>
            <w:r w:rsidRPr="00E6095F">
              <w:rPr>
                <w:i/>
              </w:rPr>
              <w:t>1. Confirm that the objects display as in the image below:</w:t>
            </w:r>
          </w:p>
        </w:tc>
      </w:tr>
      <w:tr w:rsidR="00AB06FB" w14:paraId="7590D2A1" w14:textId="77777777" w:rsidTr="00B12872">
        <w:trPr>
          <w:tblHeader/>
        </w:trPr>
        <w:tc>
          <w:tcPr>
            <w:tcW w:w="9526" w:type="dxa"/>
            <w:gridSpan w:val="4"/>
            <w:tcBorders>
              <w:top w:val="nil"/>
            </w:tcBorders>
            <w:vAlign w:val="center"/>
          </w:tcPr>
          <w:p w14:paraId="0289A523" w14:textId="5A666FB5" w:rsidR="00AB06FB" w:rsidRPr="00E6095F" w:rsidRDefault="00445B9F" w:rsidP="00AB06FB">
            <w:pPr>
              <w:jc w:val="center"/>
              <w:rPr>
                <w:i/>
              </w:rPr>
            </w:pPr>
            <w:del w:id="242" w:author="Teh Stand" w:date="2023-04-20T09:53:00Z">
              <w:r w:rsidRPr="00445B9F" w:rsidDel="00460A46">
                <w:rPr>
                  <w:i/>
                  <w:noProof/>
                  <w:lang w:val="fr-FR" w:eastAsia="fr-FR"/>
                </w:rPr>
                <w:drawing>
                  <wp:inline distT="0" distB="0" distL="0" distR="0" wp14:anchorId="09EA9EA1" wp14:editId="45409A26">
                    <wp:extent cx="5992058" cy="5521181"/>
                    <wp:effectExtent l="0" t="0" r="8890" b="3810"/>
                    <wp:docPr id="43" name="Picture 43"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del>
            <w:ins w:id="243" w:author="Teh Stand" w:date="2023-04-20T09:53:00Z">
              <w:r w:rsidR="00460A46" w:rsidRPr="00460A46">
                <w:rPr>
                  <w:noProof/>
                  <w:lang w:val="fr-FR" w:eastAsia="fr-FR"/>
                </w:rPr>
                <w:drawing>
                  <wp:inline distT="0" distB="0" distL="0" distR="0" wp14:anchorId="26D84CAB" wp14:editId="530214C3">
                    <wp:extent cx="6016625" cy="554355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3.11 picture 1.PNG"/>
                            <pic:cNvPicPr/>
                          </pic:nvPicPr>
                          <pic:blipFill>
                            <a:blip r:embed="rId139">
                              <a:extLst>
                                <a:ext uri="{28A0092B-C50C-407E-A947-70E740481C1C}">
                                  <a14:useLocalDpi xmlns:a14="http://schemas.microsoft.com/office/drawing/2010/main" val="0"/>
                                </a:ext>
                              </a:extLst>
                            </a:blip>
                            <a:stretch>
                              <a:fillRect/>
                            </a:stretch>
                          </pic:blipFill>
                          <pic:spPr>
                            <a:xfrm>
                              <a:off x="0" y="0"/>
                              <a:ext cx="6016625" cy="5543550"/>
                            </a:xfrm>
                            <a:prstGeom prst="rect">
                              <a:avLst/>
                            </a:prstGeom>
                          </pic:spPr>
                        </pic:pic>
                      </a:graphicData>
                    </a:graphic>
                  </wp:inline>
                </w:drawing>
              </w:r>
            </w:ins>
          </w:p>
        </w:tc>
      </w:tr>
    </w:tbl>
    <w:p w14:paraId="4FED5D0E" w14:textId="77777777" w:rsidR="00AB06FB" w:rsidRDefault="00AB06FB" w:rsidP="00CB4150"/>
    <w:tbl>
      <w:tblPr>
        <w:tblpPr w:leftFromText="141" w:rightFromText="141" w:tblpY="411"/>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AB06FB" w14:paraId="0B742F0C" w14:textId="77777777" w:rsidTr="0017264E">
        <w:trPr>
          <w:tblHeader/>
        </w:trPr>
        <w:tc>
          <w:tcPr>
            <w:tcW w:w="9526" w:type="dxa"/>
            <w:tcBorders>
              <w:bottom w:val="nil"/>
            </w:tcBorders>
            <w:vAlign w:val="center"/>
          </w:tcPr>
          <w:p w14:paraId="6017C883" w14:textId="683DD8AA" w:rsidR="00AB06FB" w:rsidRPr="00E6095F" w:rsidRDefault="00AB06FB" w:rsidP="0017264E">
            <w:pPr>
              <w:jc w:val="left"/>
              <w:rPr>
                <w:i/>
              </w:rPr>
            </w:pPr>
            <w:r>
              <w:lastRenderedPageBreak/>
              <w:br w:type="page"/>
            </w:r>
            <w:r w:rsidRPr="00E6095F">
              <w:rPr>
                <w:i/>
              </w:rPr>
              <w:t>2. After selecting Full light lines confirm that the objects display as in the image below</w:t>
            </w:r>
            <w:r w:rsidR="0040453D">
              <w:rPr>
                <w:i/>
              </w:rPr>
              <w:t>:</w:t>
            </w:r>
          </w:p>
        </w:tc>
      </w:tr>
      <w:tr w:rsidR="00AB06FB" w14:paraId="6BE0B14B" w14:textId="77777777" w:rsidTr="0017264E">
        <w:trPr>
          <w:tblHeader/>
        </w:trPr>
        <w:tc>
          <w:tcPr>
            <w:tcW w:w="9526" w:type="dxa"/>
            <w:tcBorders>
              <w:top w:val="nil"/>
            </w:tcBorders>
            <w:vAlign w:val="center"/>
          </w:tcPr>
          <w:p w14:paraId="033D9097" w14:textId="7DE815D0" w:rsidR="00AB06FB" w:rsidRPr="00AB06FB" w:rsidRDefault="00445B9F" w:rsidP="0017264E">
            <w:pPr>
              <w:jc w:val="center"/>
            </w:pPr>
            <w:del w:id="244" w:author="Teh Stand" w:date="2023-04-20T09:53:00Z">
              <w:r w:rsidRPr="00445B9F" w:rsidDel="00460A46">
                <w:rPr>
                  <w:noProof/>
                  <w:lang w:val="fr-FR" w:eastAsia="fr-FR"/>
                </w:rPr>
                <w:drawing>
                  <wp:inline distT="0" distB="0" distL="0" distR="0" wp14:anchorId="70E7174F" wp14:editId="38610ACC">
                    <wp:extent cx="5891842" cy="5412446"/>
                    <wp:effectExtent l="0" t="0" r="0" b="0"/>
                    <wp:docPr id="44" name="Picture 44"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del>
            <w:ins w:id="245" w:author="Teh Stand" w:date="2023-04-20T09:53:00Z">
              <w:r w:rsidR="00460A46" w:rsidRPr="00460A46">
                <w:rPr>
                  <w:noProof/>
                  <w:lang w:val="fr-FR" w:eastAsia="fr-FR"/>
                </w:rPr>
                <w:drawing>
                  <wp:inline distT="0" distB="0" distL="0" distR="0" wp14:anchorId="4B99C75F" wp14:editId="65825642">
                    <wp:extent cx="6051550" cy="5559425"/>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11 picture 2.PNG"/>
                            <pic:cNvPicPr/>
                          </pic:nvPicPr>
                          <pic:blipFill>
                            <a:blip r:embed="rId141">
                              <a:extLst>
                                <a:ext uri="{28A0092B-C50C-407E-A947-70E740481C1C}">
                                  <a14:useLocalDpi xmlns:a14="http://schemas.microsoft.com/office/drawing/2010/main" val="0"/>
                                </a:ext>
                              </a:extLst>
                            </a:blip>
                            <a:stretch>
                              <a:fillRect/>
                            </a:stretch>
                          </pic:blipFill>
                          <pic:spPr>
                            <a:xfrm>
                              <a:off x="0" y="0"/>
                              <a:ext cx="6051550" cy="5559425"/>
                            </a:xfrm>
                            <a:prstGeom prst="rect">
                              <a:avLst/>
                            </a:prstGeom>
                          </pic:spPr>
                        </pic:pic>
                      </a:graphicData>
                    </a:graphic>
                  </wp:inline>
                </w:drawing>
              </w:r>
            </w:ins>
          </w:p>
        </w:tc>
      </w:tr>
    </w:tbl>
    <w:p w14:paraId="25FE6C2E" w14:textId="77777777" w:rsidR="00AB06FB" w:rsidRDefault="00AB06FB" w:rsidP="00CB4150"/>
    <w:p w14:paraId="2C88FAB4" w14:textId="77777777" w:rsidR="00CB4150" w:rsidRPr="000A408F" w:rsidRDefault="00AB06FB" w:rsidP="00E30B8F">
      <w:pPr>
        <w:pStyle w:val="Heading3"/>
      </w:pPr>
      <w:r>
        <w:br w:type="page"/>
      </w:r>
      <w:r w:rsidR="00CB4150">
        <w:lastRenderedPageBreak/>
        <w:t>National Language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9D3BB18" w14:textId="77777777" w:rsidTr="00CB4150">
        <w:trPr>
          <w:trHeight w:val="454"/>
          <w:tblHeader/>
        </w:trPr>
        <w:tc>
          <w:tcPr>
            <w:tcW w:w="2381" w:type="dxa"/>
            <w:shd w:val="clear" w:color="auto" w:fill="CCFFCC"/>
            <w:vAlign w:val="center"/>
          </w:tcPr>
          <w:p w14:paraId="1E0684A3" w14:textId="77777777" w:rsidR="00CB4150" w:rsidRPr="004065B1" w:rsidRDefault="00CB4150" w:rsidP="00CB4150">
            <w:r w:rsidRPr="000A066E">
              <w:rPr>
                <w:b/>
              </w:rPr>
              <w:t>Test Reference</w:t>
            </w:r>
          </w:p>
        </w:tc>
        <w:tc>
          <w:tcPr>
            <w:tcW w:w="2381" w:type="dxa"/>
            <w:shd w:val="clear" w:color="auto" w:fill="CCFFCC"/>
            <w:vAlign w:val="center"/>
          </w:tcPr>
          <w:p w14:paraId="7B1B325C" w14:textId="77777777" w:rsidR="00CB4150" w:rsidRPr="004065B1" w:rsidRDefault="00CB4150" w:rsidP="00CB4150">
            <w:r>
              <w:t>3.</w:t>
            </w:r>
            <w:r w:rsidR="00C70567">
              <w:t>3.12</w:t>
            </w:r>
          </w:p>
        </w:tc>
        <w:tc>
          <w:tcPr>
            <w:tcW w:w="2382" w:type="dxa"/>
            <w:shd w:val="clear" w:color="auto" w:fill="CCFFCC"/>
            <w:vAlign w:val="center"/>
          </w:tcPr>
          <w:p w14:paraId="5D67E8C2" w14:textId="77777777" w:rsidR="00CB4150" w:rsidRPr="004065B1" w:rsidRDefault="00CB4150" w:rsidP="00CB4150">
            <w:r w:rsidRPr="000A066E">
              <w:rPr>
                <w:b/>
              </w:rPr>
              <w:t>IHO Reference</w:t>
            </w:r>
          </w:p>
        </w:tc>
        <w:tc>
          <w:tcPr>
            <w:tcW w:w="2382" w:type="dxa"/>
            <w:shd w:val="clear" w:color="auto" w:fill="CCFFCC"/>
            <w:vAlign w:val="center"/>
          </w:tcPr>
          <w:p w14:paraId="765945B2" w14:textId="77777777" w:rsidR="00CB4150" w:rsidRPr="004065B1" w:rsidRDefault="00CB4150" w:rsidP="00CB4150">
            <w:r w:rsidRPr="00A94802">
              <w:t>S-</w:t>
            </w:r>
            <w:r>
              <w:t>52 1</w:t>
            </w:r>
            <w:r w:rsidR="00C70567">
              <w:t>0.6.1.2</w:t>
            </w:r>
          </w:p>
        </w:tc>
      </w:tr>
      <w:tr w:rsidR="00CB4150" w14:paraId="3EBBF7F7" w14:textId="77777777" w:rsidTr="00CB4150">
        <w:trPr>
          <w:tblHeader/>
        </w:trPr>
        <w:tc>
          <w:tcPr>
            <w:tcW w:w="9526" w:type="dxa"/>
            <w:gridSpan w:val="4"/>
            <w:shd w:val="clear" w:color="auto" w:fill="CCFFCC"/>
            <w:vAlign w:val="center"/>
          </w:tcPr>
          <w:p w14:paraId="2ABD6442" w14:textId="77777777" w:rsidR="00CB4150" w:rsidRDefault="00CB4150" w:rsidP="00CB4150">
            <w:r w:rsidRPr="000A066E">
              <w:rPr>
                <w:b/>
              </w:rPr>
              <w:t>Test description</w:t>
            </w:r>
          </w:p>
        </w:tc>
      </w:tr>
      <w:tr w:rsidR="00CB4150" w14:paraId="33B022B2" w14:textId="77777777" w:rsidTr="00CB4150">
        <w:trPr>
          <w:tblHeader/>
        </w:trPr>
        <w:tc>
          <w:tcPr>
            <w:tcW w:w="9526" w:type="dxa"/>
            <w:gridSpan w:val="4"/>
            <w:vAlign w:val="center"/>
          </w:tcPr>
          <w:p w14:paraId="4C249D37" w14:textId="77777777" w:rsidR="00CB4150" w:rsidRPr="00E6095F" w:rsidRDefault="00C311A8" w:rsidP="00CB4150">
            <w:pPr>
              <w:rPr>
                <w:i/>
              </w:rPr>
            </w:pPr>
            <w:r w:rsidRPr="00E6095F">
              <w:rPr>
                <w:i/>
              </w:rPr>
              <w:t>Selecting the display of text in National language.</w:t>
            </w:r>
          </w:p>
        </w:tc>
      </w:tr>
      <w:tr w:rsidR="00CB4150" w14:paraId="4EE7B306" w14:textId="77777777" w:rsidTr="00CB4150">
        <w:trPr>
          <w:tblHeader/>
        </w:trPr>
        <w:tc>
          <w:tcPr>
            <w:tcW w:w="9526" w:type="dxa"/>
            <w:gridSpan w:val="4"/>
            <w:shd w:val="clear" w:color="auto" w:fill="CCFFCC"/>
            <w:vAlign w:val="center"/>
          </w:tcPr>
          <w:p w14:paraId="072FC6BB" w14:textId="77777777" w:rsidR="00CB4150" w:rsidRPr="004065B1" w:rsidRDefault="00CB4150" w:rsidP="00CB4150">
            <w:r w:rsidRPr="000A066E">
              <w:rPr>
                <w:b/>
              </w:rPr>
              <w:t>Setup</w:t>
            </w:r>
          </w:p>
        </w:tc>
      </w:tr>
      <w:tr w:rsidR="00CB4150" w14:paraId="2DBBC820" w14:textId="77777777" w:rsidTr="00CB4150">
        <w:trPr>
          <w:tblHeader/>
        </w:trPr>
        <w:tc>
          <w:tcPr>
            <w:tcW w:w="9526" w:type="dxa"/>
            <w:gridSpan w:val="4"/>
            <w:vAlign w:val="center"/>
          </w:tcPr>
          <w:p w14:paraId="29CBC4C6" w14:textId="6E74E11E" w:rsidR="00C311A8" w:rsidRPr="00E6095F" w:rsidRDefault="00C311A8" w:rsidP="00C311A8">
            <w:pPr>
              <w:rPr>
                <w:i/>
              </w:rPr>
            </w:pPr>
            <w:r w:rsidRPr="00E6095F">
              <w:rPr>
                <w:i/>
              </w:rPr>
              <w:t>Load the following cell 3.3 Settings\ENC_ROOT\GB4X0001.000 with the following settings:</w:t>
            </w:r>
          </w:p>
          <w:p w14:paraId="0948A05F" w14:textId="4A44A82B" w:rsidR="00C311A8" w:rsidRPr="00E6095F" w:rsidRDefault="00C311A8" w:rsidP="00C311A8">
            <w:pPr>
              <w:rPr>
                <w:i/>
              </w:rPr>
            </w:pPr>
            <w:r w:rsidRPr="00E6095F">
              <w:rPr>
                <w:i/>
              </w:rPr>
              <w:t xml:space="preserve">Select </w:t>
            </w:r>
            <w:r w:rsidR="00DE09B9">
              <w:rPr>
                <w:i/>
              </w:rPr>
              <w:t>Display Category</w:t>
            </w:r>
            <w:r w:rsidRPr="00E6095F">
              <w:rPr>
                <w:i/>
              </w:rPr>
              <w:t xml:space="preserve"> Other</w:t>
            </w:r>
          </w:p>
          <w:p w14:paraId="423D1814" w14:textId="77777777" w:rsidR="00C311A8" w:rsidRPr="00E6095F" w:rsidRDefault="00C311A8" w:rsidP="00C311A8">
            <w:pPr>
              <w:rPr>
                <w:i/>
              </w:rPr>
            </w:pPr>
            <w:r w:rsidRPr="00E6095F">
              <w:rPr>
                <w:i/>
              </w:rPr>
              <w:t xml:space="preserve">Select Symbolized Boundaries </w:t>
            </w:r>
          </w:p>
          <w:p w14:paraId="3CD1A09E" w14:textId="77777777" w:rsidR="00C311A8" w:rsidRDefault="00C311A8" w:rsidP="00C311A8">
            <w:pPr>
              <w:rPr>
                <w:i/>
              </w:rPr>
            </w:pPr>
            <w:r w:rsidRPr="00E6095F">
              <w:rPr>
                <w:i/>
              </w:rPr>
              <w:t xml:space="preserve">Select Paper chart symbols </w:t>
            </w:r>
          </w:p>
          <w:p w14:paraId="7A81F0C4" w14:textId="77777777" w:rsidR="000A7A57" w:rsidRDefault="000A7A57" w:rsidP="00C311A8">
            <w:pPr>
              <w:rPr>
                <w:i/>
              </w:rPr>
            </w:pPr>
            <w:r>
              <w:rPr>
                <w:i/>
              </w:rPr>
              <w:t>Select all Text groups</w:t>
            </w:r>
          </w:p>
          <w:p w14:paraId="65FE7900" w14:textId="6CC59C27" w:rsidR="000A7A57" w:rsidRPr="00E6095F" w:rsidRDefault="000A7A57" w:rsidP="00C311A8">
            <w:pPr>
              <w:rPr>
                <w:i/>
              </w:rPr>
            </w:pPr>
            <w:r>
              <w:rPr>
                <w:i/>
              </w:rPr>
              <w:t>Select Highlight Info</w:t>
            </w:r>
          </w:p>
          <w:p w14:paraId="4798031A" w14:textId="46F4678A" w:rsidR="00CB4150" w:rsidRPr="00E6095F" w:rsidRDefault="00CB4150" w:rsidP="00C311A8">
            <w:pPr>
              <w:rPr>
                <w:i/>
              </w:rPr>
            </w:pPr>
          </w:p>
        </w:tc>
      </w:tr>
      <w:tr w:rsidR="00CB4150" w14:paraId="4EFE83DB" w14:textId="77777777" w:rsidTr="00CB4150">
        <w:trPr>
          <w:tblHeader/>
        </w:trPr>
        <w:tc>
          <w:tcPr>
            <w:tcW w:w="9526" w:type="dxa"/>
            <w:gridSpan w:val="4"/>
            <w:shd w:val="clear" w:color="auto" w:fill="CCFFCC"/>
            <w:vAlign w:val="center"/>
          </w:tcPr>
          <w:p w14:paraId="17F938A3" w14:textId="77777777" w:rsidR="00CB4150" w:rsidRPr="004065B1" w:rsidRDefault="00CB4150" w:rsidP="00CB4150">
            <w:r w:rsidRPr="000A066E">
              <w:rPr>
                <w:b/>
              </w:rPr>
              <w:t>Action</w:t>
            </w:r>
          </w:p>
        </w:tc>
      </w:tr>
      <w:tr w:rsidR="00CB4150" w14:paraId="62E16841" w14:textId="77777777" w:rsidTr="00CB4150">
        <w:trPr>
          <w:tblHeader/>
        </w:trPr>
        <w:tc>
          <w:tcPr>
            <w:tcW w:w="9526" w:type="dxa"/>
            <w:gridSpan w:val="4"/>
            <w:vAlign w:val="center"/>
          </w:tcPr>
          <w:p w14:paraId="15153CB5" w14:textId="293504E2" w:rsidR="00C311A8" w:rsidRPr="00E6095F" w:rsidRDefault="00C311A8" w:rsidP="00C311A8">
            <w:pPr>
              <w:rPr>
                <w:i/>
              </w:rPr>
            </w:pPr>
            <w:r w:rsidRPr="00E6095F">
              <w:rPr>
                <w:i/>
              </w:rPr>
              <w:t>Centre the display on position 32°34.700’S  61° 22.300’E and then zoom in to a scale of 1:10</w:t>
            </w:r>
            <w:r w:rsidR="0040453D">
              <w:rPr>
                <w:i/>
              </w:rPr>
              <w:t xml:space="preserve"> </w:t>
            </w:r>
            <w:r w:rsidRPr="00E6095F">
              <w:rPr>
                <w:i/>
              </w:rPr>
              <w:t>000.</w:t>
            </w:r>
          </w:p>
          <w:p w14:paraId="6AC69E8E" w14:textId="72090D38" w:rsidR="00C311A8" w:rsidRPr="00E6095F" w:rsidRDefault="00C311A8" w:rsidP="00C311A8">
            <w:pPr>
              <w:rPr>
                <w:i/>
              </w:rPr>
            </w:pPr>
            <w:r w:rsidRPr="00E6095F">
              <w:rPr>
                <w:i/>
              </w:rPr>
              <w:t>1. Observe the display</w:t>
            </w:r>
          </w:p>
          <w:p w14:paraId="60BD8D45" w14:textId="77777777" w:rsidR="00CB4150" w:rsidRPr="00E6095F" w:rsidRDefault="00C311A8" w:rsidP="00C311A8">
            <w:pPr>
              <w:rPr>
                <w:i/>
              </w:rPr>
            </w:pPr>
            <w:r w:rsidRPr="00E6095F">
              <w:rPr>
                <w:i/>
              </w:rPr>
              <w:t>2.Select National language</w:t>
            </w:r>
          </w:p>
        </w:tc>
      </w:tr>
      <w:tr w:rsidR="00CB4150" w14:paraId="760BE26F" w14:textId="77777777" w:rsidTr="00B12872">
        <w:trPr>
          <w:tblHeader/>
        </w:trPr>
        <w:tc>
          <w:tcPr>
            <w:tcW w:w="9526" w:type="dxa"/>
            <w:gridSpan w:val="4"/>
            <w:tcBorders>
              <w:bottom w:val="single" w:sz="4" w:space="0" w:color="auto"/>
            </w:tcBorders>
            <w:shd w:val="clear" w:color="auto" w:fill="CCFFCC"/>
            <w:vAlign w:val="center"/>
          </w:tcPr>
          <w:p w14:paraId="7C697DCB" w14:textId="77777777" w:rsidR="00CB4150" w:rsidRPr="004065B1" w:rsidRDefault="00CB4150" w:rsidP="00CB4150">
            <w:r w:rsidRPr="000A066E">
              <w:rPr>
                <w:b/>
              </w:rPr>
              <w:t>Results</w:t>
            </w:r>
          </w:p>
        </w:tc>
      </w:tr>
      <w:tr w:rsidR="00CB4150" w14:paraId="6B287AEE" w14:textId="77777777" w:rsidTr="00B12872">
        <w:trPr>
          <w:tblHeader/>
        </w:trPr>
        <w:tc>
          <w:tcPr>
            <w:tcW w:w="9526" w:type="dxa"/>
            <w:gridSpan w:val="4"/>
            <w:tcBorders>
              <w:bottom w:val="nil"/>
            </w:tcBorders>
            <w:vAlign w:val="center"/>
          </w:tcPr>
          <w:p w14:paraId="40FAA8BF" w14:textId="77777777" w:rsidR="00CB4150" w:rsidRPr="00E6095F" w:rsidRDefault="00C311A8" w:rsidP="00CB4150">
            <w:pPr>
              <w:jc w:val="left"/>
              <w:rPr>
                <w:i/>
              </w:rPr>
            </w:pPr>
            <w:r w:rsidRPr="00E6095F">
              <w:rPr>
                <w:i/>
              </w:rPr>
              <w:t>1. Confirm that the objects display as in the image below:</w:t>
            </w:r>
          </w:p>
        </w:tc>
      </w:tr>
      <w:tr w:rsidR="00C311A8" w14:paraId="38B68071" w14:textId="77777777" w:rsidTr="00B12872">
        <w:trPr>
          <w:tblHeader/>
        </w:trPr>
        <w:tc>
          <w:tcPr>
            <w:tcW w:w="9526" w:type="dxa"/>
            <w:gridSpan w:val="4"/>
            <w:tcBorders>
              <w:top w:val="nil"/>
              <w:bottom w:val="nil"/>
            </w:tcBorders>
            <w:vAlign w:val="center"/>
          </w:tcPr>
          <w:p w14:paraId="0B00EA9C" w14:textId="77777777" w:rsidR="00C311A8" w:rsidRPr="00E6095F" w:rsidRDefault="0018522C" w:rsidP="00C311A8">
            <w:pPr>
              <w:jc w:val="center"/>
              <w:rPr>
                <w:i/>
              </w:rPr>
            </w:pPr>
            <w:r w:rsidRPr="00E6095F">
              <w:rPr>
                <w:i/>
                <w:noProof/>
                <w:lang w:val="fr-FR" w:eastAsia="fr-FR"/>
              </w:rPr>
              <w:drawing>
                <wp:inline distT="0" distB="0" distL="0" distR="0" wp14:anchorId="51BE27CA" wp14:editId="07095AEF">
                  <wp:extent cx="1695450" cy="904875"/>
                  <wp:effectExtent l="0" t="0" r="0" b="9525"/>
                  <wp:docPr id="104" name="Picture 10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3D3516BF" w14:textId="77777777" w:rsidR="00C311A8" w:rsidRPr="00E6095F" w:rsidRDefault="00C311A8" w:rsidP="00C311A8">
            <w:pPr>
              <w:jc w:val="center"/>
              <w:rPr>
                <w:i/>
              </w:rPr>
            </w:pPr>
          </w:p>
        </w:tc>
      </w:tr>
      <w:tr w:rsidR="00C311A8" w14:paraId="2538DBF7" w14:textId="77777777" w:rsidTr="00B12872">
        <w:trPr>
          <w:tblHeader/>
        </w:trPr>
        <w:tc>
          <w:tcPr>
            <w:tcW w:w="9526" w:type="dxa"/>
            <w:gridSpan w:val="4"/>
            <w:tcBorders>
              <w:top w:val="nil"/>
              <w:bottom w:val="nil"/>
            </w:tcBorders>
            <w:vAlign w:val="center"/>
          </w:tcPr>
          <w:p w14:paraId="4C6A4DD6" w14:textId="77777777" w:rsidR="00C311A8" w:rsidRPr="00E6095F" w:rsidRDefault="00C311A8" w:rsidP="00CB4150">
            <w:pPr>
              <w:jc w:val="left"/>
              <w:rPr>
                <w:i/>
              </w:rPr>
            </w:pPr>
            <w:r w:rsidRPr="00E6095F">
              <w:rPr>
                <w:i/>
              </w:rPr>
              <w:t>2. After selecting National language confirm that the objects display as in the image below:</w:t>
            </w:r>
          </w:p>
        </w:tc>
      </w:tr>
      <w:tr w:rsidR="00C311A8" w14:paraId="7ACB756F" w14:textId="77777777" w:rsidTr="00B12872">
        <w:trPr>
          <w:tblHeader/>
        </w:trPr>
        <w:tc>
          <w:tcPr>
            <w:tcW w:w="9526" w:type="dxa"/>
            <w:gridSpan w:val="4"/>
            <w:tcBorders>
              <w:top w:val="nil"/>
              <w:bottom w:val="nil"/>
            </w:tcBorders>
            <w:vAlign w:val="center"/>
          </w:tcPr>
          <w:p w14:paraId="115B68AD" w14:textId="77777777" w:rsidR="00C311A8" w:rsidRPr="00E6095F" w:rsidRDefault="0018522C" w:rsidP="00C311A8">
            <w:pPr>
              <w:jc w:val="center"/>
              <w:rPr>
                <w:i/>
              </w:rPr>
            </w:pPr>
            <w:r w:rsidRPr="00E6095F">
              <w:rPr>
                <w:i/>
                <w:noProof/>
                <w:lang w:val="fr-FR" w:eastAsia="fr-FR"/>
              </w:rPr>
              <w:drawing>
                <wp:inline distT="0" distB="0" distL="0" distR="0" wp14:anchorId="0CF2418B" wp14:editId="44C9263F">
                  <wp:extent cx="1981200" cy="904875"/>
                  <wp:effectExtent l="0" t="0" r="0" b="9525"/>
                  <wp:docPr id="105" name="Picture 10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81200" cy="904875"/>
                          </a:xfrm>
                          <a:prstGeom prst="rect">
                            <a:avLst/>
                          </a:prstGeom>
                          <a:noFill/>
                          <a:ln>
                            <a:noFill/>
                          </a:ln>
                        </pic:spPr>
                      </pic:pic>
                    </a:graphicData>
                  </a:graphic>
                </wp:inline>
              </w:drawing>
            </w:r>
          </w:p>
        </w:tc>
      </w:tr>
      <w:tr w:rsidR="00C311A8" w14:paraId="429E1FFC" w14:textId="77777777" w:rsidTr="00B12872">
        <w:trPr>
          <w:tblHeader/>
        </w:trPr>
        <w:tc>
          <w:tcPr>
            <w:tcW w:w="9526" w:type="dxa"/>
            <w:gridSpan w:val="4"/>
            <w:tcBorders>
              <w:top w:val="nil"/>
            </w:tcBorders>
            <w:vAlign w:val="center"/>
          </w:tcPr>
          <w:p w14:paraId="6A651331" w14:textId="77777777" w:rsidR="00C311A8" w:rsidRPr="00E6095F" w:rsidRDefault="00C311A8" w:rsidP="00CB4150">
            <w:pPr>
              <w:jc w:val="left"/>
              <w:rPr>
                <w:i/>
              </w:rPr>
            </w:pPr>
            <w:r w:rsidRPr="00E6095F">
              <w:rPr>
                <w:i/>
              </w:rPr>
              <w:t>Note: This object has name in national language (NOBJNM) and information in national language (NINFOM)</w:t>
            </w:r>
          </w:p>
        </w:tc>
      </w:tr>
    </w:tbl>
    <w:p w14:paraId="473DD093" w14:textId="77777777" w:rsidR="00CB4150" w:rsidRDefault="00CB4150" w:rsidP="00CB4150"/>
    <w:p w14:paraId="297782ED" w14:textId="77777777" w:rsidR="00CB4150" w:rsidRPr="000A408F" w:rsidRDefault="00C311A8" w:rsidP="00E30B8F">
      <w:pPr>
        <w:pStyle w:val="Heading2"/>
      </w:pPr>
      <w:r>
        <w:br w:type="page"/>
      </w:r>
      <w:bookmarkStart w:id="246" w:name="_Toc120212608"/>
      <w:r w:rsidR="00CB4150">
        <w:lastRenderedPageBreak/>
        <w:t>Non-Official Data</w:t>
      </w:r>
      <w:bookmarkEnd w:id="2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C830152" w14:textId="77777777" w:rsidTr="00CB4150">
        <w:trPr>
          <w:trHeight w:val="454"/>
          <w:tblHeader/>
        </w:trPr>
        <w:tc>
          <w:tcPr>
            <w:tcW w:w="2381" w:type="dxa"/>
            <w:shd w:val="clear" w:color="auto" w:fill="CCFFCC"/>
            <w:vAlign w:val="center"/>
          </w:tcPr>
          <w:p w14:paraId="68E68AAC" w14:textId="77777777" w:rsidR="00CB4150" w:rsidRPr="004065B1" w:rsidRDefault="00CB4150" w:rsidP="00CB4150">
            <w:r w:rsidRPr="000A066E">
              <w:rPr>
                <w:b/>
              </w:rPr>
              <w:t>Test Reference</w:t>
            </w:r>
          </w:p>
        </w:tc>
        <w:tc>
          <w:tcPr>
            <w:tcW w:w="2381" w:type="dxa"/>
            <w:shd w:val="clear" w:color="auto" w:fill="CCFFCC"/>
            <w:vAlign w:val="center"/>
          </w:tcPr>
          <w:p w14:paraId="6F62DABF" w14:textId="77777777" w:rsidR="00CB4150" w:rsidRPr="004065B1" w:rsidRDefault="00CB4150" w:rsidP="00CB4150">
            <w:r>
              <w:t>3.4 a)</w:t>
            </w:r>
          </w:p>
        </w:tc>
        <w:tc>
          <w:tcPr>
            <w:tcW w:w="2382" w:type="dxa"/>
            <w:shd w:val="clear" w:color="auto" w:fill="CCFFCC"/>
            <w:vAlign w:val="center"/>
          </w:tcPr>
          <w:p w14:paraId="3E6ED1AA" w14:textId="77777777" w:rsidR="00CB4150" w:rsidRPr="004065B1" w:rsidRDefault="00CB4150" w:rsidP="00CB4150">
            <w:r w:rsidRPr="000A066E">
              <w:rPr>
                <w:b/>
              </w:rPr>
              <w:t>IHO Reference</w:t>
            </w:r>
          </w:p>
        </w:tc>
        <w:tc>
          <w:tcPr>
            <w:tcW w:w="2382" w:type="dxa"/>
            <w:shd w:val="clear" w:color="auto" w:fill="CCFFCC"/>
            <w:vAlign w:val="center"/>
          </w:tcPr>
          <w:p w14:paraId="3C6E3F66" w14:textId="77777777" w:rsidR="00CB4150" w:rsidRPr="004065B1" w:rsidRDefault="00CB4150" w:rsidP="00CB4150">
            <w:r w:rsidRPr="00A94802">
              <w:t>S-</w:t>
            </w:r>
            <w:r>
              <w:t>52 10.1.7</w:t>
            </w:r>
          </w:p>
        </w:tc>
      </w:tr>
      <w:tr w:rsidR="00CB4150" w14:paraId="5C22036B" w14:textId="77777777" w:rsidTr="00CB4150">
        <w:trPr>
          <w:tblHeader/>
        </w:trPr>
        <w:tc>
          <w:tcPr>
            <w:tcW w:w="9526" w:type="dxa"/>
            <w:gridSpan w:val="4"/>
            <w:shd w:val="clear" w:color="auto" w:fill="CCFFCC"/>
            <w:vAlign w:val="center"/>
          </w:tcPr>
          <w:p w14:paraId="78D69BC0" w14:textId="77777777" w:rsidR="00CB4150" w:rsidRDefault="00CB4150" w:rsidP="00CB4150">
            <w:r w:rsidRPr="000A066E">
              <w:rPr>
                <w:b/>
              </w:rPr>
              <w:t>Test description</w:t>
            </w:r>
          </w:p>
        </w:tc>
      </w:tr>
      <w:tr w:rsidR="00CB4150" w14:paraId="6FC139E8" w14:textId="77777777" w:rsidTr="00CB4150">
        <w:trPr>
          <w:tblHeader/>
        </w:trPr>
        <w:tc>
          <w:tcPr>
            <w:tcW w:w="9526" w:type="dxa"/>
            <w:gridSpan w:val="4"/>
            <w:vAlign w:val="center"/>
          </w:tcPr>
          <w:p w14:paraId="1FEA04A7" w14:textId="77777777" w:rsidR="00CB4150" w:rsidRPr="00E6095F" w:rsidRDefault="00C311A8" w:rsidP="00CB4150">
            <w:pPr>
              <w:rPr>
                <w:i/>
              </w:rPr>
            </w:pPr>
            <w:r w:rsidRPr="00E6095F">
              <w:rPr>
                <w:i/>
              </w:rPr>
              <w:t>Loading and display of non-official data.</w:t>
            </w:r>
          </w:p>
        </w:tc>
      </w:tr>
      <w:tr w:rsidR="00CB4150" w14:paraId="7B5D09D5" w14:textId="77777777" w:rsidTr="00CB4150">
        <w:trPr>
          <w:tblHeader/>
        </w:trPr>
        <w:tc>
          <w:tcPr>
            <w:tcW w:w="9526" w:type="dxa"/>
            <w:gridSpan w:val="4"/>
            <w:shd w:val="clear" w:color="auto" w:fill="CCFFCC"/>
            <w:vAlign w:val="center"/>
          </w:tcPr>
          <w:p w14:paraId="62D75ECF" w14:textId="77777777" w:rsidR="00CB4150" w:rsidRPr="004065B1" w:rsidRDefault="00CB4150" w:rsidP="00CB4150">
            <w:r w:rsidRPr="000A066E">
              <w:rPr>
                <w:b/>
              </w:rPr>
              <w:t>Setup</w:t>
            </w:r>
          </w:p>
        </w:tc>
      </w:tr>
      <w:tr w:rsidR="00CB4150" w14:paraId="5F4F1D42" w14:textId="77777777" w:rsidTr="00CB4150">
        <w:trPr>
          <w:tblHeader/>
        </w:trPr>
        <w:tc>
          <w:tcPr>
            <w:tcW w:w="9526" w:type="dxa"/>
            <w:gridSpan w:val="4"/>
            <w:vAlign w:val="center"/>
          </w:tcPr>
          <w:p w14:paraId="3B4F1A07" w14:textId="77777777" w:rsidR="00C311A8" w:rsidRPr="00E6095F" w:rsidRDefault="00C311A8" w:rsidP="00C311A8">
            <w:pPr>
              <w:rPr>
                <w:i/>
              </w:rPr>
            </w:pPr>
            <w:r w:rsidRPr="00E6095F">
              <w:rPr>
                <w:i/>
              </w:rPr>
              <w:t>Load the following cell 3.4 Non-Official Data\ENC_ROOT\1B5X01NE.000</w:t>
            </w:r>
          </w:p>
          <w:p w14:paraId="64A65CE0" w14:textId="77777777" w:rsidR="00C311A8" w:rsidRPr="00E6095F" w:rsidRDefault="00C311A8" w:rsidP="00C311A8">
            <w:pPr>
              <w:rPr>
                <w:i/>
              </w:rPr>
            </w:pPr>
          </w:p>
          <w:p w14:paraId="5D45F183" w14:textId="77777777" w:rsidR="00CB4150" w:rsidRPr="004065B1" w:rsidRDefault="00C311A8" w:rsidP="00C311A8">
            <w:r w:rsidRPr="00E6095F">
              <w:rPr>
                <w:i/>
              </w:rPr>
              <w:t>(The producer code of this cell has been changed from GB to 1B and the agency code (AGEN) has been modified from 540 to 65535 as specified in S-57 clauses 4.3.1 and 2.1.)</w:t>
            </w:r>
          </w:p>
        </w:tc>
      </w:tr>
      <w:tr w:rsidR="00CB4150" w14:paraId="34A45ED9" w14:textId="77777777" w:rsidTr="00CB4150">
        <w:trPr>
          <w:tblHeader/>
        </w:trPr>
        <w:tc>
          <w:tcPr>
            <w:tcW w:w="9526" w:type="dxa"/>
            <w:gridSpan w:val="4"/>
            <w:shd w:val="clear" w:color="auto" w:fill="CCFFCC"/>
            <w:vAlign w:val="center"/>
          </w:tcPr>
          <w:p w14:paraId="792251AD" w14:textId="77777777" w:rsidR="00CB4150" w:rsidRPr="004065B1" w:rsidRDefault="00CB4150" w:rsidP="00CB4150">
            <w:r w:rsidRPr="000A066E">
              <w:rPr>
                <w:b/>
              </w:rPr>
              <w:t>Action</w:t>
            </w:r>
          </w:p>
        </w:tc>
      </w:tr>
      <w:tr w:rsidR="00CB4150" w14:paraId="03AB32F5" w14:textId="77777777" w:rsidTr="00CB4150">
        <w:trPr>
          <w:tblHeader/>
        </w:trPr>
        <w:tc>
          <w:tcPr>
            <w:tcW w:w="9526" w:type="dxa"/>
            <w:gridSpan w:val="4"/>
            <w:vAlign w:val="center"/>
          </w:tcPr>
          <w:p w14:paraId="20D76E32" w14:textId="77777777" w:rsidR="00CB4150" w:rsidRPr="00E6095F" w:rsidRDefault="00C311A8" w:rsidP="00CB4150">
            <w:pPr>
              <w:rPr>
                <w:i/>
              </w:rPr>
            </w:pPr>
            <w:r w:rsidRPr="00E6095F">
              <w:rPr>
                <w:i/>
              </w:rPr>
              <w:t>Visually inspect the cell.</w:t>
            </w:r>
          </w:p>
        </w:tc>
      </w:tr>
      <w:tr w:rsidR="00CB4150" w14:paraId="665F3621" w14:textId="77777777" w:rsidTr="00CB4150">
        <w:trPr>
          <w:tblHeader/>
        </w:trPr>
        <w:tc>
          <w:tcPr>
            <w:tcW w:w="9526" w:type="dxa"/>
            <w:gridSpan w:val="4"/>
            <w:shd w:val="clear" w:color="auto" w:fill="CCFFCC"/>
            <w:vAlign w:val="center"/>
          </w:tcPr>
          <w:p w14:paraId="59CE9CB8" w14:textId="77777777" w:rsidR="00CB4150" w:rsidRPr="004065B1" w:rsidRDefault="00CB4150" w:rsidP="00CB4150">
            <w:r w:rsidRPr="000A066E">
              <w:rPr>
                <w:b/>
              </w:rPr>
              <w:t>Results</w:t>
            </w:r>
          </w:p>
        </w:tc>
      </w:tr>
      <w:tr w:rsidR="00CB4150" w14:paraId="0B61B04F" w14:textId="77777777" w:rsidTr="00CB4150">
        <w:trPr>
          <w:tblHeader/>
        </w:trPr>
        <w:tc>
          <w:tcPr>
            <w:tcW w:w="9526" w:type="dxa"/>
            <w:gridSpan w:val="4"/>
            <w:vAlign w:val="center"/>
          </w:tcPr>
          <w:p w14:paraId="6DAC706B" w14:textId="77777777" w:rsidR="00CB4150" w:rsidRPr="00E6095F" w:rsidRDefault="00C311A8" w:rsidP="00CB4150">
            <w:pPr>
              <w:jc w:val="left"/>
              <w:rPr>
                <w:i/>
              </w:rPr>
            </w:pPr>
            <w:r w:rsidRPr="00E6095F">
              <w:rPr>
                <w:i/>
              </w:rPr>
              <w:t>Confirm that the cell displays bounded by the LC(NONHODAT) symbol as defined in the Presentation Library and that an indication to refer to the official chart is provided.</w:t>
            </w:r>
          </w:p>
        </w:tc>
      </w:tr>
    </w:tbl>
    <w:p w14:paraId="3DB58EDB" w14:textId="77777777" w:rsidR="00CB4150" w:rsidRDefault="00CB4150" w:rsidP="00CB4150"/>
    <w:p w14:paraId="79363E53" w14:textId="77777777" w:rsidR="00CB4150" w:rsidRPr="000A408F" w:rsidRDefault="00CB4150" w:rsidP="00E30B8F">
      <w:pPr>
        <w:pStyle w:val="Heading2"/>
      </w:pPr>
      <w:bookmarkStart w:id="247" w:name="_Toc120212609"/>
      <w:r>
        <w:t>Area of No Data</w:t>
      </w:r>
      <w:bookmarkEnd w:id="24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0DD0179" w14:textId="77777777" w:rsidTr="00CB4150">
        <w:trPr>
          <w:trHeight w:val="454"/>
          <w:tblHeader/>
        </w:trPr>
        <w:tc>
          <w:tcPr>
            <w:tcW w:w="2381" w:type="dxa"/>
            <w:shd w:val="clear" w:color="auto" w:fill="CCFFCC"/>
            <w:vAlign w:val="center"/>
          </w:tcPr>
          <w:p w14:paraId="3101DD08" w14:textId="77777777" w:rsidR="00CB4150" w:rsidRPr="004065B1" w:rsidRDefault="00CB4150" w:rsidP="00CB4150">
            <w:r w:rsidRPr="000A066E">
              <w:rPr>
                <w:b/>
              </w:rPr>
              <w:t>Test Reference</w:t>
            </w:r>
          </w:p>
        </w:tc>
        <w:tc>
          <w:tcPr>
            <w:tcW w:w="2381" w:type="dxa"/>
            <w:shd w:val="clear" w:color="auto" w:fill="CCFFCC"/>
            <w:vAlign w:val="center"/>
          </w:tcPr>
          <w:p w14:paraId="2F893E85" w14:textId="77777777" w:rsidR="00CB4150" w:rsidRPr="004065B1" w:rsidRDefault="00CB4150" w:rsidP="00CB4150">
            <w:r>
              <w:t>3.5</w:t>
            </w:r>
          </w:p>
        </w:tc>
        <w:tc>
          <w:tcPr>
            <w:tcW w:w="2382" w:type="dxa"/>
            <w:shd w:val="clear" w:color="auto" w:fill="CCFFCC"/>
            <w:vAlign w:val="center"/>
          </w:tcPr>
          <w:p w14:paraId="3F303A26" w14:textId="77777777" w:rsidR="00CB4150" w:rsidRPr="004065B1" w:rsidRDefault="00CB4150" w:rsidP="00CB4150">
            <w:r w:rsidRPr="000A066E">
              <w:rPr>
                <w:b/>
              </w:rPr>
              <w:t>IHO Reference</w:t>
            </w:r>
          </w:p>
        </w:tc>
        <w:tc>
          <w:tcPr>
            <w:tcW w:w="2382" w:type="dxa"/>
            <w:shd w:val="clear" w:color="auto" w:fill="CCFFCC"/>
            <w:vAlign w:val="center"/>
          </w:tcPr>
          <w:p w14:paraId="3833A8BC" w14:textId="77777777" w:rsidR="00CB4150" w:rsidRPr="004065B1" w:rsidRDefault="00CB4150" w:rsidP="00CB4150">
            <w:r w:rsidRPr="00A94802">
              <w:t>S-</w:t>
            </w:r>
            <w:r>
              <w:t>52 10.1.8</w:t>
            </w:r>
          </w:p>
        </w:tc>
      </w:tr>
      <w:tr w:rsidR="00CB4150" w14:paraId="557595D5" w14:textId="77777777" w:rsidTr="00CB4150">
        <w:trPr>
          <w:tblHeader/>
        </w:trPr>
        <w:tc>
          <w:tcPr>
            <w:tcW w:w="9526" w:type="dxa"/>
            <w:gridSpan w:val="4"/>
            <w:shd w:val="clear" w:color="auto" w:fill="CCFFCC"/>
            <w:vAlign w:val="center"/>
          </w:tcPr>
          <w:p w14:paraId="298E5C3F" w14:textId="77777777" w:rsidR="00CB4150" w:rsidRDefault="00CB4150" w:rsidP="00CB4150">
            <w:r w:rsidRPr="000A066E">
              <w:rPr>
                <w:b/>
              </w:rPr>
              <w:t>Test description</w:t>
            </w:r>
          </w:p>
        </w:tc>
      </w:tr>
      <w:tr w:rsidR="00CB4150" w14:paraId="332EC0EA" w14:textId="77777777" w:rsidTr="00CB4150">
        <w:trPr>
          <w:tblHeader/>
        </w:trPr>
        <w:tc>
          <w:tcPr>
            <w:tcW w:w="9526" w:type="dxa"/>
            <w:gridSpan w:val="4"/>
            <w:vAlign w:val="center"/>
          </w:tcPr>
          <w:p w14:paraId="1B01E805" w14:textId="77777777" w:rsidR="00CB4150" w:rsidRPr="00E6095F" w:rsidRDefault="00C311A8" w:rsidP="00CB4150">
            <w:pPr>
              <w:rPr>
                <w:i/>
              </w:rPr>
            </w:pPr>
            <w:r w:rsidRPr="00E6095F">
              <w:rPr>
                <w:i/>
              </w:rPr>
              <w:t>Loading and display of areas of no data.</w:t>
            </w:r>
          </w:p>
        </w:tc>
      </w:tr>
      <w:tr w:rsidR="00CB4150" w14:paraId="0861FF90" w14:textId="77777777" w:rsidTr="00CB4150">
        <w:trPr>
          <w:tblHeader/>
        </w:trPr>
        <w:tc>
          <w:tcPr>
            <w:tcW w:w="9526" w:type="dxa"/>
            <w:gridSpan w:val="4"/>
            <w:shd w:val="clear" w:color="auto" w:fill="CCFFCC"/>
            <w:vAlign w:val="center"/>
          </w:tcPr>
          <w:p w14:paraId="23AB9438" w14:textId="77777777" w:rsidR="00CB4150" w:rsidRPr="004065B1" w:rsidRDefault="00CB4150" w:rsidP="00CB4150">
            <w:r w:rsidRPr="000A066E">
              <w:rPr>
                <w:b/>
              </w:rPr>
              <w:t>Setup</w:t>
            </w:r>
          </w:p>
        </w:tc>
      </w:tr>
      <w:tr w:rsidR="00CB4150" w14:paraId="3ED57C9A" w14:textId="77777777" w:rsidTr="00CB4150">
        <w:trPr>
          <w:tblHeader/>
        </w:trPr>
        <w:tc>
          <w:tcPr>
            <w:tcW w:w="9526" w:type="dxa"/>
            <w:gridSpan w:val="4"/>
            <w:vAlign w:val="center"/>
          </w:tcPr>
          <w:p w14:paraId="3295FB46" w14:textId="77777777" w:rsidR="00CB4150" w:rsidRPr="00E6095F" w:rsidRDefault="00C311A8" w:rsidP="00CB4150">
            <w:pPr>
              <w:rPr>
                <w:i/>
              </w:rPr>
            </w:pPr>
            <w:r w:rsidRPr="00E6095F">
              <w:rPr>
                <w:i/>
              </w:rPr>
              <w:t>Load the following cell 2.1.1 Power Up\ENC_ROOT\GB4X0000.000</w:t>
            </w:r>
          </w:p>
        </w:tc>
      </w:tr>
      <w:tr w:rsidR="00CB4150" w14:paraId="449B8E27" w14:textId="77777777" w:rsidTr="00CB4150">
        <w:trPr>
          <w:tblHeader/>
        </w:trPr>
        <w:tc>
          <w:tcPr>
            <w:tcW w:w="9526" w:type="dxa"/>
            <w:gridSpan w:val="4"/>
            <w:shd w:val="clear" w:color="auto" w:fill="CCFFCC"/>
            <w:vAlign w:val="center"/>
          </w:tcPr>
          <w:p w14:paraId="1F1A076C" w14:textId="77777777" w:rsidR="00CB4150" w:rsidRPr="004065B1" w:rsidRDefault="00CB4150" w:rsidP="00CB4150">
            <w:r w:rsidRPr="000A066E">
              <w:rPr>
                <w:b/>
              </w:rPr>
              <w:t>Action</w:t>
            </w:r>
          </w:p>
        </w:tc>
      </w:tr>
      <w:tr w:rsidR="00CB4150" w14:paraId="61C0296D" w14:textId="77777777" w:rsidTr="00CB4150">
        <w:trPr>
          <w:tblHeader/>
        </w:trPr>
        <w:tc>
          <w:tcPr>
            <w:tcW w:w="9526" w:type="dxa"/>
            <w:gridSpan w:val="4"/>
            <w:vAlign w:val="center"/>
          </w:tcPr>
          <w:p w14:paraId="1EA958CB" w14:textId="77777777" w:rsidR="00CB4150" w:rsidRPr="00E6095F" w:rsidRDefault="00C311A8" w:rsidP="00CB4150">
            <w:pPr>
              <w:rPr>
                <w:i/>
              </w:rPr>
            </w:pPr>
            <w:r w:rsidRPr="00E6095F">
              <w:rPr>
                <w:i/>
              </w:rPr>
              <w:t>View a display area for which no ENC data is present, the area around the edge of the cell.</w:t>
            </w:r>
          </w:p>
        </w:tc>
      </w:tr>
      <w:tr w:rsidR="00CB4150" w14:paraId="04296110" w14:textId="77777777" w:rsidTr="00CB4150">
        <w:trPr>
          <w:tblHeader/>
        </w:trPr>
        <w:tc>
          <w:tcPr>
            <w:tcW w:w="9526" w:type="dxa"/>
            <w:gridSpan w:val="4"/>
            <w:shd w:val="clear" w:color="auto" w:fill="CCFFCC"/>
            <w:vAlign w:val="center"/>
          </w:tcPr>
          <w:p w14:paraId="240237F4" w14:textId="77777777" w:rsidR="00CB4150" w:rsidRPr="004065B1" w:rsidRDefault="00CB4150" w:rsidP="00CB4150">
            <w:r w:rsidRPr="000A066E">
              <w:rPr>
                <w:b/>
              </w:rPr>
              <w:t>Results</w:t>
            </w:r>
          </w:p>
        </w:tc>
      </w:tr>
      <w:tr w:rsidR="00CB4150" w14:paraId="5DCBA1E6" w14:textId="77777777" w:rsidTr="00CB4150">
        <w:trPr>
          <w:tblHeader/>
        </w:trPr>
        <w:tc>
          <w:tcPr>
            <w:tcW w:w="9526" w:type="dxa"/>
            <w:gridSpan w:val="4"/>
            <w:vAlign w:val="center"/>
          </w:tcPr>
          <w:p w14:paraId="427D58FC" w14:textId="77777777" w:rsidR="00CB4150" w:rsidRPr="00E6095F" w:rsidRDefault="00C311A8" w:rsidP="00CB4150">
            <w:pPr>
              <w:jc w:val="left"/>
              <w:rPr>
                <w:i/>
              </w:rPr>
            </w:pPr>
            <w:r w:rsidRPr="00E6095F">
              <w:rPr>
                <w:i/>
              </w:rPr>
              <w:t>Confirm that the “no data” area symbolization defined in the Presentation Library is displayed in the appropriate area.</w:t>
            </w:r>
          </w:p>
        </w:tc>
      </w:tr>
    </w:tbl>
    <w:p w14:paraId="680ED30A" w14:textId="77777777" w:rsidR="00CB4150" w:rsidRDefault="00CB4150" w:rsidP="00CB4150"/>
    <w:p w14:paraId="1BC30259" w14:textId="182B6766" w:rsidR="00CB4150" w:rsidRDefault="00CB4150" w:rsidP="00E30B8F">
      <w:pPr>
        <w:pStyle w:val="Heading2"/>
      </w:pPr>
      <w:bookmarkStart w:id="248" w:name="_Toc120212610"/>
      <w:r>
        <w:t>Display priority</w:t>
      </w:r>
      <w:bookmarkEnd w:id="248"/>
    </w:p>
    <w:p w14:paraId="233DD066" w14:textId="77777777" w:rsidR="00CB4150" w:rsidRPr="00CB4150" w:rsidRDefault="00CB4150" w:rsidP="00E30B8F">
      <w:pPr>
        <w:pStyle w:val="Heading3"/>
      </w:pPr>
      <w: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CB4150" w14:paraId="022427ED" w14:textId="77777777" w:rsidTr="00D773A1">
        <w:trPr>
          <w:trHeight w:val="454"/>
          <w:tblHeader/>
        </w:trPr>
        <w:tc>
          <w:tcPr>
            <w:tcW w:w="2381" w:type="dxa"/>
            <w:shd w:val="clear" w:color="auto" w:fill="CCFFCC"/>
            <w:vAlign w:val="center"/>
          </w:tcPr>
          <w:p w14:paraId="15709826" w14:textId="77777777" w:rsidR="00CB4150" w:rsidRPr="004065B1" w:rsidRDefault="00CB4150" w:rsidP="00CB4150">
            <w:r w:rsidRPr="000A066E">
              <w:rPr>
                <w:b/>
              </w:rPr>
              <w:t>Test Reference</w:t>
            </w:r>
          </w:p>
        </w:tc>
        <w:tc>
          <w:tcPr>
            <w:tcW w:w="2381" w:type="dxa"/>
            <w:shd w:val="clear" w:color="auto" w:fill="CCFFCC"/>
            <w:vAlign w:val="center"/>
          </w:tcPr>
          <w:p w14:paraId="1B899B09" w14:textId="77777777" w:rsidR="00CB4150" w:rsidRPr="004065B1" w:rsidRDefault="00CB4150" w:rsidP="00CB4150">
            <w:r>
              <w:t>3.6.1</w:t>
            </w:r>
          </w:p>
        </w:tc>
        <w:tc>
          <w:tcPr>
            <w:tcW w:w="2382" w:type="dxa"/>
            <w:shd w:val="clear" w:color="auto" w:fill="CCFFCC"/>
            <w:vAlign w:val="center"/>
          </w:tcPr>
          <w:p w14:paraId="090D68B6" w14:textId="77777777" w:rsidR="00CB4150" w:rsidRPr="004065B1" w:rsidRDefault="00CB4150" w:rsidP="00CB4150">
            <w:r w:rsidRPr="000A066E">
              <w:rPr>
                <w:b/>
              </w:rPr>
              <w:t>IHO Reference</w:t>
            </w:r>
          </w:p>
        </w:tc>
        <w:tc>
          <w:tcPr>
            <w:tcW w:w="2462" w:type="dxa"/>
            <w:shd w:val="clear" w:color="auto" w:fill="CCFFCC"/>
            <w:vAlign w:val="center"/>
          </w:tcPr>
          <w:p w14:paraId="6276C9AF" w14:textId="77777777" w:rsidR="00CB4150" w:rsidRPr="004065B1" w:rsidRDefault="00CB4150" w:rsidP="00CB4150">
            <w:r w:rsidRPr="00A94802">
              <w:t>S-</w:t>
            </w:r>
            <w:r>
              <w:t>52 10.3.4.1</w:t>
            </w:r>
          </w:p>
        </w:tc>
      </w:tr>
      <w:tr w:rsidR="00CB4150" w14:paraId="1E379979" w14:textId="77777777" w:rsidTr="00D773A1">
        <w:trPr>
          <w:tblHeader/>
        </w:trPr>
        <w:tc>
          <w:tcPr>
            <w:tcW w:w="9606" w:type="dxa"/>
            <w:gridSpan w:val="4"/>
            <w:shd w:val="clear" w:color="auto" w:fill="CCFFCC"/>
            <w:vAlign w:val="center"/>
          </w:tcPr>
          <w:p w14:paraId="401C7169" w14:textId="77777777" w:rsidR="00CB4150" w:rsidRDefault="00CB4150" w:rsidP="00CB4150">
            <w:r w:rsidRPr="000A066E">
              <w:rPr>
                <w:b/>
              </w:rPr>
              <w:t>Test description</w:t>
            </w:r>
          </w:p>
        </w:tc>
      </w:tr>
      <w:tr w:rsidR="00CB4150" w14:paraId="775F80EA" w14:textId="77777777" w:rsidTr="00D773A1">
        <w:trPr>
          <w:tblHeader/>
        </w:trPr>
        <w:tc>
          <w:tcPr>
            <w:tcW w:w="9606" w:type="dxa"/>
            <w:gridSpan w:val="4"/>
            <w:vAlign w:val="center"/>
          </w:tcPr>
          <w:p w14:paraId="560776A5" w14:textId="77777777" w:rsidR="00CB4150" w:rsidRPr="00E6095F" w:rsidRDefault="00C311A8" w:rsidP="00CB4150">
            <w:pPr>
              <w:rPr>
                <w:i/>
              </w:rPr>
            </w:pPr>
            <w:r w:rsidRPr="00E6095F">
              <w:rPr>
                <w:i/>
              </w:rPr>
              <w:t>Different priority and different geometry</w:t>
            </w:r>
          </w:p>
        </w:tc>
      </w:tr>
      <w:tr w:rsidR="00CB4150" w14:paraId="568D18D1" w14:textId="77777777" w:rsidTr="00D773A1">
        <w:trPr>
          <w:tblHeader/>
        </w:trPr>
        <w:tc>
          <w:tcPr>
            <w:tcW w:w="9606" w:type="dxa"/>
            <w:gridSpan w:val="4"/>
            <w:shd w:val="clear" w:color="auto" w:fill="CCFFCC"/>
            <w:vAlign w:val="center"/>
          </w:tcPr>
          <w:p w14:paraId="25E17D35" w14:textId="77777777" w:rsidR="00CB4150" w:rsidRPr="004065B1" w:rsidRDefault="00CB4150" w:rsidP="00CB4150">
            <w:r w:rsidRPr="000A066E">
              <w:rPr>
                <w:b/>
              </w:rPr>
              <w:t>Setup</w:t>
            </w:r>
          </w:p>
        </w:tc>
      </w:tr>
      <w:tr w:rsidR="00CB4150" w14:paraId="36F2B29B" w14:textId="77777777" w:rsidTr="00D773A1">
        <w:trPr>
          <w:tblHeader/>
        </w:trPr>
        <w:tc>
          <w:tcPr>
            <w:tcW w:w="9606" w:type="dxa"/>
            <w:gridSpan w:val="4"/>
            <w:vAlign w:val="center"/>
          </w:tcPr>
          <w:p w14:paraId="7DFDFD76" w14:textId="77777777" w:rsidR="00C311A8" w:rsidRPr="00E6095F" w:rsidRDefault="00C311A8" w:rsidP="00C311A8">
            <w:pPr>
              <w:rPr>
                <w:i/>
              </w:rPr>
            </w:pPr>
            <w:r w:rsidRPr="00E6095F">
              <w:rPr>
                <w:i/>
              </w:rPr>
              <w:t>Load the following cell 3.6 Display priorities\ENC_ROOT\2J5X0001.000 with the following settings:</w:t>
            </w:r>
          </w:p>
          <w:p w14:paraId="13F19B85" w14:textId="68663DCD" w:rsidR="00C311A8" w:rsidRPr="00E6095F" w:rsidRDefault="004D4BFB" w:rsidP="00C311A8">
            <w:pPr>
              <w:rPr>
                <w:i/>
              </w:rPr>
            </w:pPr>
            <w:r w:rsidRPr="004D4BFB">
              <w:rPr>
                <w:i/>
              </w:rPr>
              <w:t xml:space="preserve">Set the </w:t>
            </w:r>
            <w:r w:rsidR="0069033B">
              <w:rPr>
                <w:i/>
              </w:rPr>
              <w:t xml:space="preserve">Safety Contour </w:t>
            </w:r>
            <w:r w:rsidRPr="004D4BFB">
              <w:rPr>
                <w:i/>
              </w:rPr>
              <w:t xml:space="preserve">value to 30 m </w:t>
            </w:r>
          </w:p>
          <w:p w14:paraId="36E7F656" w14:textId="71C29AA2" w:rsidR="00C311A8" w:rsidRPr="00E6095F" w:rsidRDefault="004D4BFB" w:rsidP="00C311A8">
            <w:pPr>
              <w:rPr>
                <w:i/>
              </w:rPr>
            </w:pPr>
            <w:r>
              <w:rPr>
                <w:i/>
              </w:rPr>
              <w:t xml:space="preserve">Set </w:t>
            </w:r>
            <w:r w:rsidR="007D0469">
              <w:rPr>
                <w:i/>
              </w:rPr>
              <w:t>Display Category</w:t>
            </w:r>
            <w:r>
              <w:rPr>
                <w:i/>
              </w:rPr>
              <w:t xml:space="preserve"> </w:t>
            </w:r>
            <w:r w:rsidR="007D0469">
              <w:rPr>
                <w:i/>
              </w:rPr>
              <w:t>Other</w:t>
            </w:r>
          </w:p>
          <w:p w14:paraId="7BE223D8" w14:textId="77777777" w:rsidR="00C311A8" w:rsidRPr="00E6095F" w:rsidRDefault="00C311A8" w:rsidP="00C311A8">
            <w:pPr>
              <w:rPr>
                <w:i/>
              </w:rPr>
            </w:pPr>
            <w:r w:rsidRPr="00E6095F">
              <w:rPr>
                <w:i/>
              </w:rPr>
              <w:t xml:space="preserve">Text display = On </w:t>
            </w:r>
          </w:p>
          <w:p w14:paraId="2D86172C" w14:textId="77777777" w:rsidR="00C311A8" w:rsidRPr="00E6095F" w:rsidRDefault="00C311A8" w:rsidP="00C311A8">
            <w:pPr>
              <w:rPr>
                <w:i/>
              </w:rPr>
            </w:pPr>
            <w:r w:rsidRPr="00E6095F">
              <w:rPr>
                <w:i/>
              </w:rPr>
              <w:t xml:space="preserve">Shallow pattern = On </w:t>
            </w:r>
          </w:p>
          <w:p w14:paraId="710A0938" w14:textId="77777777" w:rsidR="00575260" w:rsidRDefault="00C311A8" w:rsidP="00C311A8">
            <w:pPr>
              <w:rPr>
                <w:i/>
              </w:rPr>
            </w:pPr>
            <w:r w:rsidRPr="00E6095F">
              <w:rPr>
                <w:i/>
              </w:rPr>
              <w:t xml:space="preserve">Information indication = On </w:t>
            </w:r>
          </w:p>
          <w:p w14:paraId="7BEC9824" w14:textId="77777777" w:rsidR="00575260" w:rsidRDefault="00C311A8" w:rsidP="00C311A8">
            <w:pPr>
              <w:rPr>
                <w:i/>
              </w:rPr>
            </w:pPr>
            <w:r w:rsidRPr="00E6095F">
              <w:rPr>
                <w:i/>
              </w:rPr>
              <w:t xml:space="preserve">Symbolized Boundaries = On </w:t>
            </w:r>
          </w:p>
          <w:p w14:paraId="0C33B6A6" w14:textId="3E95A440" w:rsidR="00CB4150" w:rsidRPr="00E6095F" w:rsidRDefault="00C311A8" w:rsidP="00C311A8">
            <w:pPr>
              <w:rPr>
                <w:i/>
              </w:rPr>
            </w:pPr>
            <w:r w:rsidRPr="00E6095F">
              <w:rPr>
                <w:i/>
              </w:rPr>
              <w:t>Simplified Symbols = Off</w:t>
            </w:r>
          </w:p>
        </w:tc>
      </w:tr>
      <w:tr w:rsidR="00CB4150" w14:paraId="70E157B3" w14:textId="77777777" w:rsidTr="00D773A1">
        <w:trPr>
          <w:tblHeader/>
        </w:trPr>
        <w:tc>
          <w:tcPr>
            <w:tcW w:w="9606" w:type="dxa"/>
            <w:gridSpan w:val="4"/>
            <w:shd w:val="clear" w:color="auto" w:fill="CCFFCC"/>
            <w:vAlign w:val="center"/>
          </w:tcPr>
          <w:p w14:paraId="17BAB5E9" w14:textId="77777777" w:rsidR="00CB4150" w:rsidRPr="004065B1" w:rsidRDefault="00CB4150" w:rsidP="00CB4150">
            <w:r w:rsidRPr="000A066E">
              <w:rPr>
                <w:b/>
              </w:rPr>
              <w:t>Action</w:t>
            </w:r>
          </w:p>
        </w:tc>
      </w:tr>
      <w:tr w:rsidR="00CB4150" w14:paraId="47E82C1D" w14:textId="77777777" w:rsidTr="00D773A1">
        <w:trPr>
          <w:tblHeader/>
        </w:trPr>
        <w:tc>
          <w:tcPr>
            <w:tcW w:w="9606" w:type="dxa"/>
            <w:gridSpan w:val="4"/>
            <w:vAlign w:val="center"/>
          </w:tcPr>
          <w:p w14:paraId="0FEE66BD" w14:textId="77777777" w:rsidR="00CB4150" w:rsidRPr="00E6095F" w:rsidRDefault="00C311A8" w:rsidP="00CB4150">
            <w:pPr>
              <w:rPr>
                <w:i/>
              </w:rPr>
            </w:pPr>
            <w:r w:rsidRPr="00E6095F">
              <w:rPr>
                <w:i/>
              </w:rPr>
              <w:t>View the objects at position 32°20.400’S  61°20.650’ E  scale 1:5000</w:t>
            </w:r>
          </w:p>
        </w:tc>
      </w:tr>
      <w:tr w:rsidR="00C311A8" w14:paraId="5BD40A59" w14:textId="77777777" w:rsidTr="00D773A1">
        <w:trPr>
          <w:tblHeader/>
        </w:trPr>
        <w:tc>
          <w:tcPr>
            <w:tcW w:w="9606" w:type="dxa"/>
            <w:gridSpan w:val="4"/>
            <w:tcBorders>
              <w:bottom w:val="single" w:sz="4" w:space="0" w:color="auto"/>
            </w:tcBorders>
            <w:shd w:val="clear" w:color="auto" w:fill="CCFFCC"/>
            <w:vAlign w:val="center"/>
          </w:tcPr>
          <w:p w14:paraId="69AE392B" w14:textId="77777777" w:rsidR="00C311A8" w:rsidRPr="004065B1" w:rsidRDefault="00C311A8" w:rsidP="002164D3">
            <w:pPr>
              <w:keepNext/>
              <w:keepLines/>
            </w:pPr>
            <w:r w:rsidRPr="000A066E">
              <w:rPr>
                <w:b/>
              </w:rPr>
              <w:lastRenderedPageBreak/>
              <w:t>Results</w:t>
            </w:r>
          </w:p>
        </w:tc>
      </w:tr>
      <w:tr w:rsidR="00C311A8" w14:paraId="75F8A116" w14:textId="77777777" w:rsidTr="00D773A1">
        <w:trPr>
          <w:tblHeader/>
        </w:trPr>
        <w:tc>
          <w:tcPr>
            <w:tcW w:w="9606" w:type="dxa"/>
            <w:gridSpan w:val="4"/>
            <w:tcBorders>
              <w:bottom w:val="nil"/>
            </w:tcBorders>
            <w:vAlign w:val="center"/>
          </w:tcPr>
          <w:p w14:paraId="709DEF77" w14:textId="77777777" w:rsidR="00C311A8" w:rsidRPr="00E6095F" w:rsidRDefault="00C311A8" w:rsidP="002164D3">
            <w:pPr>
              <w:keepNext/>
              <w:keepLines/>
              <w:jc w:val="left"/>
              <w:rPr>
                <w:i/>
              </w:rPr>
            </w:pPr>
            <w:r w:rsidRPr="00E6095F">
              <w:rPr>
                <w:i/>
              </w:rPr>
              <w:t>Confirm that items 1-6 display as shown in the graphic below:</w:t>
            </w:r>
          </w:p>
        </w:tc>
      </w:tr>
      <w:tr w:rsidR="00C311A8" w14:paraId="294A15B0" w14:textId="77777777" w:rsidTr="00D773A1">
        <w:trPr>
          <w:tblHeader/>
        </w:trPr>
        <w:tc>
          <w:tcPr>
            <w:tcW w:w="9606" w:type="dxa"/>
            <w:gridSpan w:val="4"/>
            <w:tcBorders>
              <w:top w:val="nil"/>
            </w:tcBorders>
            <w:vAlign w:val="center"/>
          </w:tcPr>
          <w:p w14:paraId="5E48C8BE" w14:textId="72A82B94" w:rsidR="00C311A8" w:rsidRPr="00C311A8" w:rsidRDefault="00D773A1" w:rsidP="00C311A8">
            <w:pPr>
              <w:jc w:val="center"/>
            </w:pPr>
            <w:r>
              <w:object w:dxaOrig="12240" w:dyaOrig="7784" w14:anchorId="2AE4BA39">
                <v:shape id="_x0000_i1025" type="#_x0000_t75" style="width:466.95pt;height:296.2pt" o:ole="">
                  <v:imagedata r:id="rId144" o:title=""/>
                </v:shape>
                <o:OLEObject Type="Embed" ProgID="PBrush" ShapeID="_x0000_i1025" DrawAspect="Content" ObjectID="_1743489784" r:id="rId145"/>
              </w:object>
            </w:r>
          </w:p>
        </w:tc>
      </w:tr>
    </w:tbl>
    <w:p w14:paraId="1A2ED3A9" w14:textId="77777777" w:rsidR="00C311A8" w:rsidRDefault="00C311A8" w:rsidP="00CB4150"/>
    <w:p w14:paraId="162157A1" w14:textId="77777777" w:rsidR="00D773A1" w:rsidRDefault="00D773A1">
      <w:pPr>
        <w:widowControl/>
        <w:spacing w:line="240" w:lineRule="auto"/>
        <w:jc w:val="left"/>
        <w:rPr>
          <w:b/>
        </w:rPr>
      </w:pPr>
      <w:r>
        <w:br w:type="page"/>
      </w:r>
    </w:p>
    <w:p w14:paraId="117AC241" w14:textId="4D2B6DD5" w:rsidR="00CB4150" w:rsidRPr="00CB4150" w:rsidRDefault="00CB4150" w:rsidP="00E30B8F">
      <w:pPr>
        <w:pStyle w:val="Heading3"/>
      </w:pPr>
      <w:r>
        <w:lastRenderedPageBreak/>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5CD7C701" w14:textId="77777777" w:rsidTr="00CB4150">
        <w:trPr>
          <w:trHeight w:val="454"/>
          <w:tblHeader/>
        </w:trPr>
        <w:tc>
          <w:tcPr>
            <w:tcW w:w="2381" w:type="dxa"/>
            <w:shd w:val="clear" w:color="auto" w:fill="CCFFCC"/>
            <w:vAlign w:val="center"/>
          </w:tcPr>
          <w:p w14:paraId="2D7AF282" w14:textId="77777777" w:rsidR="00CB4150" w:rsidRPr="004065B1" w:rsidRDefault="00CB4150" w:rsidP="00CB4150">
            <w:r w:rsidRPr="000A066E">
              <w:rPr>
                <w:b/>
              </w:rPr>
              <w:t>Test Reference</w:t>
            </w:r>
          </w:p>
        </w:tc>
        <w:tc>
          <w:tcPr>
            <w:tcW w:w="2381" w:type="dxa"/>
            <w:shd w:val="clear" w:color="auto" w:fill="CCFFCC"/>
            <w:vAlign w:val="center"/>
          </w:tcPr>
          <w:p w14:paraId="60B63639" w14:textId="77777777" w:rsidR="00CB4150" w:rsidRPr="004065B1" w:rsidRDefault="00CB4150" w:rsidP="00CB4150">
            <w:r>
              <w:t>3.6.</w:t>
            </w:r>
            <w:r w:rsidR="00C70567">
              <w:t>2</w:t>
            </w:r>
          </w:p>
        </w:tc>
        <w:tc>
          <w:tcPr>
            <w:tcW w:w="2382" w:type="dxa"/>
            <w:shd w:val="clear" w:color="auto" w:fill="CCFFCC"/>
            <w:vAlign w:val="center"/>
          </w:tcPr>
          <w:p w14:paraId="494B101C" w14:textId="77777777" w:rsidR="00CB4150" w:rsidRPr="004065B1" w:rsidRDefault="00CB4150" w:rsidP="00CB4150">
            <w:r w:rsidRPr="000A066E">
              <w:rPr>
                <w:b/>
              </w:rPr>
              <w:t>IHO Reference</w:t>
            </w:r>
          </w:p>
        </w:tc>
        <w:tc>
          <w:tcPr>
            <w:tcW w:w="2382" w:type="dxa"/>
            <w:shd w:val="clear" w:color="auto" w:fill="CCFFCC"/>
            <w:vAlign w:val="center"/>
          </w:tcPr>
          <w:p w14:paraId="5FB5CF1F" w14:textId="77777777" w:rsidR="00CB4150" w:rsidRPr="004065B1" w:rsidRDefault="00CB4150" w:rsidP="00CB4150">
            <w:r w:rsidRPr="00A94802">
              <w:t>S-</w:t>
            </w:r>
            <w:r>
              <w:t>52 10.3.4.1</w:t>
            </w:r>
          </w:p>
        </w:tc>
      </w:tr>
      <w:tr w:rsidR="00CB4150" w14:paraId="0BCFFCC9" w14:textId="77777777" w:rsidTr="00CB4150">
        <w:trPr>
          <w:tblHeader/>
        </w:trPr>
        <w:tc>
          <w:tcPr>
            <w:tcW w:w="9526" w:type="dxa"/>
            <w:gridSpan w:val="4"/>
            <w:shd w:val="clear" w:color="auto" w:fill="CCFFCC"/>
            <w:vAlign w:val="center"/>
          </w:tcPr>
          <w:p w14:paraId="5CFA5D09" w14:textId="77777777" w:rsidR="00CB4150" w:rsidRDefault="00CB4150" w:rsidP="00CB4150">
            <w:r w:rsidRPr="000A066E">
              <w:rPr>
                <w:b/>
              </w:rPr>
              <w:t>Test description</w:t>
            </w:r>
          </w:p>
        </w:tc>
      </w:tr>
      <w:tr w:rsidR="00CB4150" w14:paraId="2E9FE3E0" w14:textId="77777777" w:rsidTr="00CB4150">
        <w:trPr>
          <w:tblHeader/>
        </w:trPr>
        <w:tc>
          <w:tcPr>
            <w:tcW w:w="9526" w:type="dxa"/>
            <w:gridSpan w:val="4"/>
            <w:vAlign w:val="center"/>
          </w:tcPr>
          <w:p w14:paraId="45216EAE" w14:textId="77777777" w:rsidR="00CB4150" w:rsidRPr="00E6095F" w:rsidRDefault="00C311A8" w:rsidP="00CB4150">
            <w:pPr>
              <w:rPr>
                <w:i/>
              </w:rPr>
            </w:pPr>
            <w:r w:rsidRPr="00E6095F">
              <w:rPr>
                <w:i/>
              </w:rPr>
              <w:t>Same priority and different geometry</w:t>
            </w:r>
          </w:p>
        </w:tc>
      </w:tr>
      <w:tr w:rsidR="00CB4150" w14:paraId="60B7F7E0" w14:textId="77777777" w:rsidTr="00CB4150">
        <w:trPr>
          <w:tblHeader/>
        </w:trPr>
        <w:tc>
          <w:tcPr>
            <w:tcW w:w="9526" w:type="dxa"/>
            <w:gridSpan w:val="4"/>
            <w:shd w:val="clear" w:color="auto" w:fill="CCFFCC"/>
            <w:vAlign w:val="center"/>
          </w:tcPr>
          <w:p w14:paraId="46F5D9F9" w14:textId="77777777" w:rsidR="00CB4150" w:rsidRPr="004065B1" w:rsidRDefault="00CB4150" w:rsidP="00CB4150">
            <w:r w:rsidRPr="000A066E">
              <w:rPr>
                <w:b/>
              </w:rPr>
              <w:t>Setup</w:t>
            </w:r>
          </w:p>
        </w:tc>
      </w:tr>
      <w:tr w:rsidR="00CB4150" w14:paraId="6E40285E" w14:textId="77777777" w:rsidTr="00CB4150">
        <w:trPr>
          <w:tblHeader/>
        </w:trPr>
        <w:tc>
          <w:tcPr>
            <w:tcW w:w="9526" w:type="dxa"/>
            <w:gridSpan w:val="4"/>
            <w:vAlign w:val="center"/>
          </w:tcPr>
          <w:p w14:paraId="0CAD4517" w14:textId="77777777" w:rsidR="00CB4150" w:rsidRPr="00E6095F" w:rsidRDefault="00C311A8" w:rsidP="00CB4150">
            <w:pPr>
              <w:rPr>
                <w:i/>
              </w:rPr>
            </w:pPr>
            <w:r w:rsidRPr="00E6095F">
              <w:rPr>
                <w:i/>
              </w:rPr>
              <w:t>As for test 3.6.1</w:t>
            </w:r>
          </w:p>
        </w:tc>
      </w:tr>
      <w:tr w:rsidR="00CB4150" w14:paraId="3D90064A" w14:textId="77777777" w:rsidTr="00CB4150">
        <w:trPr>
          <w:tblHeader/>
        </w:trPr>
        <w:tc>
          <w:tcPr>
            <w:tcW w:w="9526" w:type="dxa"/>
            <w:gridSpan w:val="4"/>
            <w:shd w:val="clear" w:color="auto" w:fill="CCFFCC"/>
            <w:vAlign w:val="center"/>
          </w:tcPr>
          <w:p w14:paraId="2E599403" w14:textId="77777777" w:rsidR="00CB4150" w:rsidRPr="004065B1" w:rsidRDefault="00CB4150" w:rsidP="00CB4150">
            <w:r w:rsidRPr="000A066E">
              <w:rPr>
                <w:b/>
              </w:rPr>
              <w:t>Action</w:t>
            </w:r>
          </w:p>
        </w:tc>
      </w:tr>
      <w:tr w:rsidR="00CB4150" w14:paraId="24F4D145" w14:textId="77777777" w:rsidTr="00CB4150">
        <w:trPr>
          <w:tblHeader/>
        </w:trPr>
        <w:tc>
          <w:tcPr>
            <w:tcW w:w="9526" w:type="dxa"/>
            <w:gridSpan w:val="4"/>
            <w:vAlign w:val="center"/>
          </w:tcPr>
          <w:p w14:paraId="594E1E7F" w14:textId="77777777" w:rsidR="00CB4150" w:rsidRPr="00E6095F" w:rsidRDefault="00C311A8" w:rsidP="00CB4150">
            <w:pPr>
              <w:rPr>
                <w:i/>
              </w:rPr>
            </w:pPr>
            <w:r w:rsidRPr="00E6095F">
              <w:rPr>
                <w:i/>
              </w:rPr>
              <w:t>View the objects at position 32°20.400’S 61°21.900’ E scale 1:5000</w:t>
            </w:r>
          </w:p>
        </w:tc>
      </w:tr>
      <w:tr w:rsidR="00CB4150" w14:paraId="114A6C9C" w14:textId="77777777" w:rsidTr="00B12872">
        <w:trPr>
          <w:tblHeader/>
        </w:trPr>
        <w:tc>
          <w:tcPr>
            <w:tcW w:w="9526" w:type="dxa"/>
            <w:gridSpan w:val="4"/>
            <w:tcBorders>
              <w:bottom w:val="single" w:sz="4" w:space="0" w:color="auto"/>
            </w:tcBorders>
            <w:shd w:val="clear" w:color="auto" w:fill="CCFFCC"/>
            <w:vAlign w:val="center"/>
          </w:tcPr>
          <w:p w14:paraId="5F0D0374" w14:textId="77777777" w:rsidR="00CB4150" w:rsidRPr="004065B1" w:rsidRDefault="00CB4150" w:rsidP="00CB4150">
            <w:r w:rsidRPr="000A066E">
              <w:rPr>
                <w:b/>
              </w:rPr>
              <w:t>Results</w:t>
            </w:r>
          </w:p>
        </w:tc>
      </w:tr>
      <w:tr w:rsidR="00CB4150" w14:paraId="6AC9798D" w14:textId="77777777" w:rsidTr="00B12872">
        <w:trPr>
          <w:tblHeader/>
        </w:trPr>
        <w:tc>
          <w:tcPr>
            <w:tcW w:w="9526" w:type="dxa"/>
            <w:gridSpan w:val="4"/>
            <w:tcBorders>
              <w:bottom w:val="nil"/>
            </w:tcBorders>
            <w:vAlign w:val="center"/>
          </w:tcPr>
          <w:p w14:paraId="6F354CA0" w14:textId="77777777" w:rsidR="00CB4150" w:rsidRPr="00E6095F" w:rsidRDefault="00AA3791" w:rsidP="00CB4150">
            <w:pPr>
              <w:jc w:val="left"/>
              <w:rPr>
                <w:i/>
              </w:rPr>
            </w:pPr>
            <w:r w:rsidRPr="00E6095F">
              <w:rPr>
                <w:i/>
              </w:rPr>
              <w:t>Co</w:t>
            </w:r>
            <w:r w:rsidR="00C311A8" w:rsidRPr="00E6095F">
              <w:rPr>
                <w:i/>
              </w:rPr>
              <w:t>nfirm that items 1-6 display as shown in the graphic below:</w:t>
            </w:r>
          </w:p>
        </w:tc>
      </w:tr>
      <w:tr w:rsidR="00AA3791" w14:paraId="6527A2C2" w14:textId="77777777" w:rsidTr="00B12872">
        <w:trPr>
          <w:tblHeader/>
        </w:trPr>
        <w:tc>
          <w:tcPr>
            <w:tcW w:w="9526" w:type="dxa"/>
            <w:gridSpan w:val="4"/>
            <w:tcBorders>
              <w:top w:val="nil"/>
            </w:tcBorders>
            <w:vAlign w:val="center"/>
          </w:tcPr>
          <w:p w14:paraId="4E4917EC" w14:textId="64D69264" w:rsidR="00AA3791" w:rsidRDefault="003530D7" w:rsidP="00AA3791">
            <w:pPr>
              <w:jc w:val="center"/>
            </w:pPr>
            <w:r w:rsidRPr="00EF287F">
              <w:rPr>
                <w:noProof/>
                <w:snapToGrid/>
                <w:lang w:val="fr-FR" w:eastAsia="fr-FR"/>
              </w:rPr>
              <w:drawing>
                <wp:inline distT="0" distB="0" distL="0" distR="0" wp14:anchorId="2DD18B01" wp14:editId="19D4C1A6">
                  <wp:extent cx="6016625" cy="41859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3.6.2 picture 1.png"/>
                          <pic:cNvPicPr/>
                        </pic:nvPicPr>
                        <pic:blipFill>
                          <a:blip r:embed="rId146">
                            <a:extLst>
                              <a:ext uri="{28A0092B-C50C-407E-A947-70E740481C1C}">
                                <a14:useLocalDpi xmlns:a14="http://schemas.microsoft.com/office/drawing/2010/main" val="0"/>
                              </a:ext>
                            </a:extLst>
                          </a:blip>
                          <a:stretch>
                            <a:fillRect/>
                          </a:stretch>
                        </pic:blipFill>
                        <pic:spPr>
                          <a:xfrm>
                            <a:off x="0" y="0"/>
                            <a:ext cx="6016625" cy="4185920"/>
                          </a:xfrm>
                          <a:prstGeom prst="rect">
                            <a:avLst/>
                          </a:prstGeom>
                        </pic:spPr>
                      </pic:pic>
                    </a:graphicData>
                  </a:graphic>
                </wp:inline>
              </w:drawing>
            </w:r>
          </w:p>
        </w:tc>
      </w:tr>
    </w:tbl>
    <w:p w14:paraId="3C9BC724" w14:textId="77777777" w:rsidR="00CB4150" w:rsidRDefault="00CB4150" w:rsidP="00CB4150"/>
    <w:p w14:paraId="3F3381AD" w14:textId="77777777" w:rsidR="00CB4150" w:rsidRPr="00CB4150" w:rsidRDefault="00AA3791" w:rsidP="00E30B8F">
      <w:pPr>
        <w:pStyle w:val="Heading3"/>
      </w:pPr>
      <w:r>
        <w:br w:type="page"/>
      </w:r>
      <w:r w:rsidR="00CB4150">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062477DC" w14:textId="77777777" w:rsidTr="00CB4150">
        <w:trPr>
          <w:trHeight w:val="454"/>
          <w:tblHeader/>
        </w:trPr>
        <w:tc>
          <w:tcPr>
            <w:tcW w:w="2381" w:type="dxa"/>
            <w:shd w:val="clear" w:color="auto" w:fill="CCFFCC"/>
            <w:vAlign w:val="center"/>
          </w:tcPr>
          <w:p w14:paraId="36029C45" w14:textId="77777777" w:rsidR="00CB4150" w:rsidRPr="004065B1" w:rsidRDefault="00CB4150" w:rsidP="00CB4150">
            <w:r w:rsidRPr="000A066E">
              <w:rPr>
                <w:b/>
              </w:rPr>
              <w:t>Test Reference</w:t>
            </w:r>
          </w:p>
        </w:tc>
        <w:tc>
          <w:tcPr>
            <w:tcW w:w="2381" w:type="dxa"/>
            <w:shd w:val="clear" w:color="auto" w:fill="CCFFCC"/>
            <w:vAlign w:val="center"/>
          </w:tcPr>
          <w:p w14:paraId="1D31D56A" w14:textId="77777777" w:rsidR="00CB4150" w:rsidRPr="004065B1" w:rsidRDefault="00CB4150" w:rsidP="00CB4150">
            <w:r>
              <w:t>3.6.</w:t>
            </w:r>
            <w:r w:rsidR="00C70567">
              <w:t>3</w:t>
            </w:r>
          </w:p>
        </w:tc>
        <w:tc>
          <w:tcPr>
            <w:tcW w:w="2382" w:type="dxa"/>
            <w:shd w:val="clear" w:color="auto" w:fill="CCFFCC"/>
            <w:vAlign w:val="center"/>
          </w:tcPr>
          <w:p w14:paraId="1BD50EE3" w14:textId="77777777" w:rsidR="00CB4150" w:rsidRPr="004065B1" w:rsidRDefault="00CB4150" w:rsidP="00CB4150">
            <w:r w:rsidRPr="000A066E">
              <w:rPr>
                <w:b/>
              </w:rPr>
              <w:t>IHO Reference</w:t>
            </w:r>
          </w:p>
        </w:tc>
        <w:tc>
          <w:tcPr>
            <w:tcW w:w="2382" w:type="dxa"/>
            <w:shd w:val="clear" w:color="auto" w:fill="CCFFCC"/>
            <w:vAlign w:val="center"/>
          </w:tcPr>
          <w:p w14:paraId="57A8E9F6" w14:textId="77777777" w:rsidR="00CB4150" w:rsidRPr="004065B1" w:rsidRDefault="00CB4150" w:rsidP="00CB4150">
            <w:r w:rsidRPr="00A94802">
              <w:t>S-</w:t>
            </w:r>
            <w:r>
              <w:t>52 10.3.4.1</w:t>
            </w:r>
          </w:p>
        </w:tc>
      </w:tr>
      <w:tr w:rsidR="00CB4150" w14:paraId="487DB524" w14:textId="77777777" w:rsidTr="00CB4150">
        <w:trPr>
          <w:tblHeader/>
        </w:trPr>
        <w:tc>
          <w:tcPr>
            <w:tcW w:w="9526" w:type="dxa"/>
            <w:gridSpan w:val="4"/>
            <w:shd w:val="clear" w:color="auto" w:fill="CCFFCC"/>
            <w:vAlign w:val="center"/>
          </w:tcPr>
          <w:p w14:paraId="4016DF34" w14:textId="77777777" w:rsidR="00CB4150" w:rsidRDefault="00CB4150" w:rsidP="00CB4150">
            <w:r w:rsidRPr="000A066E">
              <w:rPr>
                <w:b/>
              </w:rPr>
              <w:t>Test description</w:t>
            </w:r>
          </w:p>
        </w:tc>
      </w:tr>
      <w:tr w:rsidR="00CB4150" w14:paraId="6C135820" w14:textId="77777777" w:rsidTr="00CB4150">
        <w:trPr>
          <w:tblHeader/>
        </w:trPr>
        <w:tc>
          <w:tcPr>
            <w:tcW w:w="9526" w:type="dxa"/>
            <w:gridSpan w:val="4"/>
            <w:vAlign w:val="center"/>
          </w:tcPr>
          <w:p w14:paraId="199B0B75" w14:textId="77777777" w:rsidR="00CB4150" w:rsidRPr="00E6095F" w:rsidRDefault="00AA3791" w:rsidP="00CB4150">
            <w:pPr>
              <w:rPr>
                <w:i/>
              </w:rPr>
            </w:pPr>
            <w:r w:rsidRPr="00E6095F">
              <w:rPr>
                <w:i/>
              </w:rPr>
              <w:t>Line suppression</w:t>
            </w:r>
          </w:p>
        </w:tc>
      </w:tr>
      <w:tr w:rsidR="00CB4150" w14:paraId="5CBD127D" w14:textId="77777777" w:rsidTr="00CB4150">
        <w:trPr>
          <w:tblHeader/>
        </w:trPr>
        <w:tc>
          <w:tcPr>
            <w:tcW w:w="9526" w:type="dxa"/>
            <w:gridSpan w:val="4"/>
            <w:shd w:val="clear" w:color="auto" w:fill="CCFFCC"/>
            <w:vAlign w:val="center"/>
          </w:tcPr>
          <w:p w14:paraId="3D28AE8C" w14:textId="77777777" w:rsidR="00CB4150" w:rsidRPr="004065B1" w:rsidRDefault="00CB4150" w:rsidP="00CB4150">
            <w:r w:rsidRPr="000A066E">
              <w:rPr>
                <w:b/>
              </w:rPr>
              <w:t>Setup</w:t>
            </w:r>
          </w:p>
        </w:tc>
      </w:tr>
      <w:tr w:rsidR="00CB4150" w14:paraId="7E501F0B" w14:textId="77777777" w:rsidTr="00CB4150">
        <w:trPr>
          <w:tblHeader/>
        </w:trPr>
        <w:tc>
          <w:tcPr>
            <w:tcW w:w="9526" w:type="dxa"/>
            <w:gridSpan w:val="4"/>
            <w:vAlign w:val="center"/>
          </w:tcPr>
          <w:p w14:paraId="5C7B393F" w14:textId="77777777" w:rsidR="00CB4150" w:rsidRPr="00E6095F" w:rsidRDefault="00AA3791" w:rsidP="00CB4150">
            <w:pPr>
              <w:rPr>
                <w:i/>
              </w:rPr>
            </w:pPr>
            <w:r w:rsidRPr="00E6095F">
              <w:rPr>
                <w:i/>
              </w:rPr>
              <w:t>As for test 3.6.1</w:t>
            </w:r>
          </w:p>
        </w:tc>
      </w:tr>
      <w:tr w:rsidR="00CB4150" w14:paraId="0F2F8E37" w14:textId="77777777" w:rsidTr="00CB4150">
        <w:trPr>
          <w:tblHeader/>
        </w:trPr>
        <w:tc>
          <w:tcPr>
            <w:tcW w:w="9526" w:type="dxa"/>
            <w:gridSpan w:val="4"/>
            <w:shd w:val="clear" w:color="auto" w:fill="CCFFCC"/>
            <w:vAlign w:val="center"/>
          </w:tcPr>
          <w:p w14:paraId="62C3DE2F" w14:textId="77777777" w:rsidR="00CB4150" w:rsidRPr="004065B1" w:rsidRDefault="00CB4150" w:rsidP="00CB4150">
            <w:r w:rsidRPr="000A066E">
              <w:rPr>
                <w:b/>
              </w:rPr>
              <w:t>Action</w:t>
            </w:r>
          </w:p>
        </w:tc>
      </w:tr>
      <w:tr w:rsidR="00CB4150" w14:paraId="066793CB" w14:textId="77777777" w:rsidTr="00CB4150">
        <w:trPr>
          <w:tblHeader/>
        </w:trPr>
        <w:tc>
          <w:tcPr>
            <w:tcW w:w="9526" w:type="dxa"/>
            <w:gridSpan w:val="4"/>
            <w:vAlign w:val="center"/>
          </w:tcPr>
          <w:p w14:paraId="2E6F7EFE" w14:textId="0AABA8D3" w:rsidR="00CB4150" w:rsidRPr="00E6095F" w:rsidRDefault="00AA3791" w:rsidP="00CB4150">
            <w:pPr>
              <w:rPr>
                <w:i/>
              </w:rPr>
            </w:pPr>
            <w:r w:rsidRPr="00E6095F">
              <w:rPr>
                <w:i/>
              </w:rPr>
              <w:t>View the objects at position 32°20.400’S 61°23.150’ E scale 1:5</w:t>
            </w:r>
            <w:r w:rsidR="0040453D">
              <w:rPr>
                <w:i/>
              </w:rPr>
              <w:t xml:space="preserve"> </w:t>
            </w:r>
            <w:r w:rsidRPr="00E6095F">
              <w:rPr>
                <w:i/>
              </w:rPr>
              <w:t>000</w:t>
            </w:r>
          </w:p>
        </w:tc>
      </w:tr>
      <w:tr w:rsidR="00CB4150" w14:paraId="0CEDE1FA" w14:textId="77777777" w:rsidTr="00B12872">
        <w:trPr>
          <w:tblHeader/>
        </w:trPr>
        <w:tc>
          <w:tcPr>
            <w:tcW w:w="9526" w:type="dxa"/>
            <w:gridSpan w:val="4"/>
            <w:tcBorders>
              <w:bottom w:val="single" w:sz="4" w:space="0" w:color="auto"/>
            </w:tcBorders>
            <w:shd w:val="clear" w:color="auto" w:fill="CCFFCC"/>
            <w:vAlign w:val="center"/>
          </w:tcPr>
          <w:p w14:paraId="4E9D8B17" w14:textId="77777777" w:rsidR="00CB4150" w:rsidRPr="004065B1" w:rsidRDefault="00CB4150" w:rsidP="00CB4150">
            <w:r w:rsidRPr="000A066E">
              <w:rPr>
                <w:b/>
              </w:rPr>
              <w:t>Results</w:t>
            </w:r>
          </w:p>
        </w:tc>
      </w:tr>
      <w:tr w:rsidR="00CB4150" w14:paraId="1378BFE5" w14:textId="77777777" w:rsidTr="00B12872">
        <w:trPr>
          <w:tblHeader/>
        </w:trPr>
        <w:tc>
          <w:tcPr>
            <w:tcW w:w="9526" w:type="dxa"/>
            <w:gridSpan w:val="4"/>
            <w:tcBorders>
              <w:bottom w:val="nil"/>
            </w:tcBorders>
            <w:vAlign w:val="center"/>
          </w:tcPr>
          <w:p w14:paraId="1D02E786" w14:textId="77777777" w:rsidR="00CB4150" w:rsidRPr="00E6095F" w:rsidRDefault="00AA3791" w:rsidP="00CB4150">
            <w:pPr>
              <w:jc w:val="left"/>
              <w:rPr>
                <w:i/>
              </w:rPr>
            </w:pPr>
            <w:r w:rsidRPr="00E6095F">
              <w:rPr>
                <w:i/>
              </w:rPr>
              <w:t>Confirm that items 1-16 display as shown in the graphic below:</w:t>
            </w:r>
          </w:p>
        </w:tc>
      </w:tr>
      <w:tr w:rsidR="00AA3791" w14:paraId="697810B1" w14:textId="77777777" w:rsidTr="00B12872">
        <w:trPr>
          <w:tblHeader/>
        </w:trPr>
        <w:tc>
          <w:tcPr>
            <w:tcW w:w="9526" w:type="dxa"/>
            <w:gridSpan w:val="4"/>
            <w:tcBorders>
              <w:top w:val="nil"/>
            </w:tcBorders>
            <w:vAlign w:val="center"/>
          </w:tcPr>
          <w:p w14:paraId="1A668138" w14:textId="77777777" w:rsidR="00AA3791" w:rsidRPr="00AA3791" w:rsidRDefault="0018522C" w:rsidP="00AA3791">
            <w:pPr>
              <w:jc w:val="center"/>
            </w:pPr>
            <w:r>
              <w:rPr>
                <w:noProof/>
                <w:lang w:val="fr-FR" w:eastAsia="fr-FR"/>
              </w:rPr>
              <w:drawing>
                <wp:inline distT="0" distB="0" distL="0" distR="0" wp14:anchorId="484F50B7" wp14:editId="25D85798">
                  <wp:extent cx="6010275" cy="5153025"/>
                  <wp:effectExtent l="0" t="0" r="9525" b="9525"/>
                  <wp:docPr id="108" name="Picture 10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10275" cy="5153025"/>
                          </a:xfrm>
                          <a:prstGeom prst="rect">
                            <a:avLst/>
                          </a:prstGeom>
                          <a:noFill/>
                          <a:ln>
                            <a:noFill/>
                          </a:ln>
                        </pic:spPr>
                      </pic:pic>
                    </a:graphicData>
                  </a:graphic>
                </wp:inline>
              </w:drawing>
            </w:r>
          </w:p>
        </w:tc>
      </w:tr>
    </w:tbl>
    <w:p w14:paraId="3E253DDA" w14:textId="77777777" w:rsidR="00CB4150" w:rsidRDefault="00CB4150" w:rsidP="00CB4150"/>
    <w:p w14:paraId="35C2AF16" w14:textId="77777777" w:rsidR="00CB4150" w:rsidRPr="00CB4150" w:rsidRDefault="00AA3791" w:rsidP="00E30B8F">
      <w:pPr>
        <w:pStyle w:val="Heading3"/>
      </w:pPr>
      <w:r>
        <w:br w:type="page"/>
      </w:r>
      <w:r w:rsidR="00CB4150">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31B5807" w14:textId="77777777" w:rsidTr="00CB4150">
        <w:trPr>
          <w:trHeight w:val="454"/>
          <w:tblHeader/>
        </w:trPr>
        <w:tc>
          <w:tcPr>
            <w:tcW w:w="2381" w:type="dxa"/>
            <w:shd w:val="clear" w:color="auto" w:fill="CCFFCC"/>
            <w:vAlign w:val="center"/>
          </w:tcPr>
          <w:p w14:paraId="08C39F22" w14:textId="77777777" w:rsidR="00CB4150" w:rsidRPr="004065B1" w:rsidRDefault="00CB4150" w:rsidP="00CB4150">
            <w:r w:rsidRPr="000A066E">
              <w:rPr>
                <w:b/>
              </w:rPr>
              <w:t>Test Reference</w:t>
            </w:r>
          </w:p>
        </w:tc>
        <w:tc>
          <w:tcPr>
            <w:tcW w:w="2381" w:type="dxa"/>
            <w:shd w:val="clear" w:color="auto" w:fill="CCFFCC"/>
            <w:vAlign w:val="center"/>
          </w:tcPr>
          <w:p w14:paraId="53BCA169" w14:textId="77777777" w:rsidR="00CB4150" w:rsidRPr="004065B1" w:rsidRDefault="00CB4150" w:rsidP="00CB4150">
            <w:r>
              <w:t>3.6.</w:t>
            </w:r>
            <w:r w:rsidR="00C70567">
              <w:t>4</w:t>
            </w:r>
          </w:p>
        </w:tc>
        <w:tc>
          <w:tcPr>
            <w:tcW w:w="2382" w:type="dxa"/>
            <w:shd w:val="clear" w:color="auto" w:fill="CCFFCC"/>
            <w:vAlign w:val="center"/>
          </w:tcPr>
          <w:p w14:paraId="06890C9E" w14:textId="77777777" w:rsidR="00CB4150" w:rsidRPr="004065B1" w:rsidRDefault="00CB4150" w:rsidP="00CB4150">
            <w:r w:rsidRPr="000A066E">
              <w:rPr>
                <w:b/>
              </w:rPr>
              <w:t>IHO Reference</w:t>
            </w:r>
          </w:p>
        </w:tc>
        <w:tc>
          <w:tcPr>
            <w:tcW w:w="2382" w:type="dxa"/>
            <w:shd w:val="clear" w:color="auto" w:fill="CCFFCC"/>
            <w:vAlign w:val="center"/>
          </w:tcPr>
          <w:p w14:paraId="52B5CA36" w14:textId="77777777" w:rsidR="00CB4150" w:rsidRPr="004065B1" w:rsidRDefault="00CB4150" w:rsidP="00CB4150">
            <w:r w:rsidRPr="00A94802">
              <w:t>S-</w:t>
            </w:r>
            <w:r>
              <w:t>52 10.3.4.1</w:t>
            </w:r>
          </w:p>
        </w:tc>
      </w:tr>
      <w:tr w:rsidR="00CB4150" w14:paraId="66F8B011" w14:textId="77777777" w:rsidTr="00CB4150">
        <w:trPr>
          <w:tblHeader/>
        </w:trPr>
        <w:tc>
          <w:tcPr>
            <w:tcW w:w="9526" w:type="dxa"/>
            <w:gridSpan w:val="4"/>
            <w:shd w:val="clear" w:color="auto" w:fill="CCFFCC"/>
            <w:vAlign w:val="center"/>
          </w:tcPr>
          <w:p w14:paraId="6B0CD949" w14:textId="77777777" w:rsidR="00CB4150" w:rsidRDefault="00CB4150" w:rsidP="00CB4150">
            <w:r w:rsidRPr="000A066E">
              <w:rPr>
                <w:b/>
              </w:rPr>
              <w:t>Test description</w:t>
            </w:r>
          </w:p>
        </w:tc>
      </w:tr>
      <w:tr w:rsidR="00CB4150" w14:paraId="7DB09577" w14:textId="77777777" w:rsidTr="00CB4150">
        <w:trPr>
          <w:tblHeader/>
        </w:trPr>
        <w:tc>
          <w:tcPr>
            <w:tcW w:w="9526" w:type="dxa"/>
            <w:gridSpan w:val="4"/>
            <w:vAlign w:val="center"/>
          </w:tcPr>
          <w:p w14:paraId="6D876167" w14:textId="77777777" w:rsidR="00AA3791" w:rsidRPr="00E6095F" w:rsidRDefault="00AA3791" w:rsidP="00CB4150">
            <w:pPr>
              <w:rPr>
                <w:i/>
              </w:rPr>
            </w:pPr>
            <w:r w:rsidRPr="00E6095F">
              <w:rPr>
                <w:i/>
              </w:rPr>
              <w:t>Manual updates</w:t>
            </w:r>
          </w:p>
        </w:tc>
      </w:tr>
      <w:tr w:rsidR="00CB4150" w14:paraId="3FA66851" w14:textId="77777777" w:rsidTr="00CB4150">
        <w:trPr>
          <w:tblHeader/>
        </w:trPr>
        <w:tc>
          <w:tcPr>
            <w:tcW w:w="9526" w:type="dxa"/>
            <w:gridSpan w:val="4"/>
            <w:shd w:val="clear" w:color="auto" w:fill="CCFFCC"/>
            <w:vAlign w:val="center"/>
          </w:tcPr>
          <w:p w14:paraId="7A62E98B" w14:textId="77777777" w:rsidR="00CB4150" w:rsidRPr="004065B1" w:rsidRDefault="00CB4150" w:rsidP="00CB4150">
            <w:r w:rsidRPr="000A066E">
              <w:rPr>
                <w:b/>
              </w:rPr>
              <w:t>Setup</w:t>
            </w:r>
          </w:p>
        </w:tc>
      </w:tr>
      <w:tr w:rsidR="00CB4150" w14:paraId="13232AA8" w14:textId="77777777" w:rsidTr="00CB4150">
        <w:trPr>
          <w:tblHeader/>
        </w:trPr>
        <w:tc>
          <w:tcPr>
            <w:tcW w:w="9526" w:type="dxa"/>
            <w:gridSpan w:val="4"/>
            <w:vAlign w:val="center"/>
          </w:tcPr>
          <w:p w14:paraId="6DFCB7C6" w14:textId="77777777" w:rsidR="00CB4150" w:rsidRPr="00E6095F" w:rsidRDefault="00AA3791" w:rsidP="00CB4150">
            <w:pPr>
              <w:rPr>
                <w:i/>
              </w:rPr>
            </w:pPr>
            <w:r w:rsidRPr="00E6095F">
              <w:rPr>
                <w:i/>
              </w:rPr>
              <w:t>As for test 3.6.1</w:t>
            </w:r>
          </w:p>
        </w:tc>
      </w:tr>
      <w:tr w:rsidR="00CB4150" w14:paraId="6BA3912B" w14:textId="77777777" w:rsidTr="00CB4150">
        <w:trPr>
          <w:tblHeader/>
        </w:trPr>
        <w:tc>
          <w:tcPr>
            <w:tcW w:w="9526" w:type="dxa"/>
            <w:gridSpan w:val="4"/>
            <w:shd w:val="clear" w:color="auto" w:fill="CCFFCC"/>
            <w:vAlign w:val="center"/>
          </w:tcPr>
          <w:p w14:paraId="47282F18" w14:textId="77777777" w:rsidR="00CB4150" w:rsidRPr="004065B1" w:rsidRDefault="00CB4150" w:rsidP="00CB4150">
            <w:r w:rsidRPr="000A066E">
              <w:rPr>
                <w:b/>
              </w:rPr>
              <w:t>Action</w:t>
            </w:r>
          </w:p>
        </w:tc>
      </w:tr>
      <w:tr w:rsidR="00CB4150" w14:paraId="48261A47" w14:textId="77777777" w:rsidTr="00CB4150">
        <w:trPr>
          <w:tblHeader/>
        </w:trPr>
        <w:tc>
          <w:tcPr>
            <w:tcW w:w="9526" w:type="dxa"/>
            <w:gridSpan w:val="4"/>
            <w:vAlign w:val="center"/>
          </w:tcPr>
          <w:p w14:paraId="7D051C92" w14:textId="76786151" w:rsidR="00CB4150" w:rsidRPr="00E6095F" w:rsidRDefault="00AA3791" w:rsidP="00CB4150">
            <w:pPr>
              <w:rPr>
                <w:i/>
              </w:rPr>
            </w:pPr>
            <w:r w:rsidRPr="00E6095F">
              <w:rPr>
                <w:i/>
              </w:rPr>
              <w:t>View the object at position  32º21.100’S-61º20.650’E  scale 1:5</w:t>
            </w:r>
            <w:r w:rsidR="0040453D">
              <w:rPr>
                <w:i/>
              </w:rPr>
              <w:t xml:space="preserve"> </w:t>
            </w:r>
            <w:r w:rsidRPr="00E6095F">
              <w:rPr>
                <w:i/>
              </w:rPr>
              <w:t>000</w:t>
            </w:r>
          </w:p>
        </w:tc>
      </w:tr>
      <w:tr w:rsidR="00CB4150" w14:paraId="1E9C9167" w14:textId="77777777" w:rsidTr="00B12872">
        <w:trPr>
          <w:tblHeader/>
        </w:trPr>
        <w:tc>
          <w:tcPr>
            <w:tcW w:w="9526" w:type="dxa"/>
            <w:gridSpan w:val="4"/>
            <w:tcBorders>
              <w:bottom w:val="single" w:sz="4" w:space="0" w:color="auto"/>
            </w:tcBorders>
            <w:shd w:val="clear" w:color="auto" w:fill="CCFFCC"/>
            <w:vAlign w:val="center"/>
          </w:tcPr>
          <w:p w14:paraId="78CAFEC4" w14:textId="77777777" w:rsidR="00CB4150" w:rsidRPr="004065B1" w:rsidRDefault="00CB4150" w:rsidP="00CB4150">
            <w:r w:rsidRPr="000A066E">
              <w:rPr>
                <w:b/>
              </w:rPr>
              <w:t>Results</w:t>
            </w:r>
          </w:p>
        </w:tc>
      </w:tr>
      <w:tr w:rsidR="00CB4150" w14:paraId="7217C2B8" w14:textId="77777777" w:rsidTr="00B12872">
        <w:trPr>
          <w:tblHeader/>
        </w:trPr>
        <w:tc>
          <w:tcPr>
            <w:tcW w:w="9526" w:type="dxa"/>
            <w:gridSpan w:val="4"/>
            <w:tcBorders>
              <w:bottom w:val="nil"/>
            </w:tcBorders>
            <w:vAlign w:val="center"/>
          </w:tcPr>
          <w:p w14:paraId="7782DAFB" w14:textId="77777777" w:rsidR="00CB4150" w:rsidRPr="00E6095F" w:rsidRDefault="00AA3791" w:rsidP="00CB4150">
            <w:pPr>
              <w:jc w:val="left"/>
              <w:rPr>
                <w:i/>
              </w:rPr>
            </w:pPr>
            <w:r w:rsidRPr="00E6095F">
              <w:rPr>
                <w:i/>
              </w:rPr>
              <w:t>Confirm that items 1-4 display as shown in the graphic below:</w:t>
            </w:r>
          </w:p>
        </w:tc>
      </w:tr>
      <w:tr w:rsidR="00AA3791" w14:paraId="5C0950E6" w14:textId="77777777" w:rsidTr="00B12872">
        <w:trPr>
          <w:tblHeader/>
        </w:trPr>
        <w:tc>
          <w:tcPr>
            <w:tcW w:w="9526" w:type="dxa"/>
            <w:gridSpan w:val="4"/>
            <w:tcBorders>
              <w:top w:val="nil"/>
            </w:tcBorders>
            <w:vAlign w:val="center"/>
          </w:tcPr>
          <w:p w14:paraId="149610A5" w14:textId="77777777" w:rsidR="00AA3791" w:rsidRPr="00AA3791" w:rsidRDefault="0018522C" w:rsidP="00AA3791">
            <w:pPr>
              <w:jc w:val="center"/>
            </w:pPr>
            <w:r>
              <w:rPr>
                <w:noProof/>
                <w:lang w:val="fr-FR" w:eastAsia="fr-FR"/>
              </w:rPr>
              <w:drawing>
                <wp:inline distT="0" distB="0" distL="0" distR="0" wp14:anchorId="77A53742" wp14:editId="1845E567">
                  <wp:extent cx="6010275" cy="3228975"/>
                  <wp:effectExtent l="0" t="0" r="9525" b="9525"/>
                  <wp:docPr id="109" name="Pictur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10275" cy="3228975"/>
                          </a:xfrm>
                          <a:prstGeom prst="rect">
                            <a:avLst/>
                          </a:prstGeom>
                          <a:noFill/>
                          <a:ln>
                            <a:noFill/>
                          </a:ln>
                        </pic:spPr>
                      </pic:pic>
                    </a:graphicData>
                  </a:graphic>
                </wp:inline>
              </w:drawing>
            </w:r>
          </w:p>
        </w:tc>
      </w:tr>
    </w:tbl>
    <w:p w14:paraId="6C7161EA" w14:textId="77777777" w:rsidR="00CB4150" w:rsidRDefault="00CB4150" w:rsidP="00CB4150"/>
    <w:p w14:paraId="54C65075" w14:textId="77777777" w:rsidR="00CB4150" w:rsidRPr="00CB4150" w:rsidRDefault="00AA3791" w:rsidP="00E30B8F">
      <w:pPr>
        <w:pStyle w:val="Heading3"/>
      </w:pPr>
      <w:r>
        <w:br w:type="page"/>
      </w:r>
      <w:r w:rsidR="00CB4150">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BB2B38F" w14:textId="77777777" w:rsidTr="00CB4150">
        <w:trPr>
          <w:trHeight w:val="454"/>
          <w:tblHeader/>
        </w:trPr>
        <w:tc>
          <w:tcPr>
            <w:tcW w:w="2381" w:type="dxa"/>
            <w:shd w:val="clear" w:color="auto" w:fill="CCFFCC"/>
            <w:vAlign w:val="center"/>
          </w:tcPr>
          <w:p w14:paraId="57097B7C" w14:textId="77777777" w:rsidR="00CB4150" w:rsidRPr="004065B1" w:rsidRDefault="00CB4150" w:rsidP="00CB4150">
            <w:r w:rsidRPr="000A066E">
              <w:rPr>
                <w:b/>
              </w:rPr>
              <w:t>Test Reference</w:t>
            </w:r>
          </w:p>
        </w:tc>
        <w:tc>
          <w:tcPr>
            <w:tcW w:w="2381" w:type="dxa"/>
            <w:shd w:val="clear" w:color="auto" w:fill="CCFFCC"/>
            <w:vAlign w:val="center"/>
          </w:tcPr>
          <w:p w14:paraId="21D31BDD" w14:textId="77777777" w:rsidR="00CB4150" w:rsidRPr="004065B1" w:rsidRDefault="00CB4150" w:rsidP="00CB4150">
            <w:r>
              <w:t>3.6.</w:t>
            </w:r>
            <w:r w:rsidR="00C70567">
              <w:t>5 a)</w:t>
            </w:r>
          </w:p>
        </w:tc>
        <w:tc>
          <w:tcPr>
            <w:tcW w:w="2382" w:type="dxa"/>
            <w:shd w:val="clear" w:color="auto" w:fill="CCFFCC"/>
            <w:vAlign w:val="center"/>
          </w:tcPr>
          <w:p w14:paraId="3AE0C2A1" w14:textId="77777777" w:rsidR="00CB4150" w:rsidRPr="004065B1" w:rsidRDefault="00CB4150" w:rsidP="00CB4150">
            <w:r w:rsidRPr="000A066E">
              <w:rPr>
                <w:b/>
              </w:rPr>
              <w:t>IHO Reference</w:t>
            </w:r>
          </w:p>
        </w:tc>
        <w:tc>
          <w:tcPr>
            <w:tcW w:w="2382" w:type="dxa"/>
            <w:shd w:val="clear" w:color="auto" w:fill="CCFFCC"/>
            <w:vAlign w:val="center"/>
          </w:tcPr>
          <w:p w14:paraId="5B97700E" w14:textId="77777777" w:rsidR="00CB4150" w:rsidRPr="004065B1" w:rsidRDefault="00CB4150" w:rsidP="00CB4150">
            <w:r w:rsidRPr="00A94802">
              <w:t>S-</w:t>
            </w:r>
            <w:r>
              <w:t>52 10.3.4.1</w:t>
            </w:r>
          </w:p>
        </w:tc>
      </w:tr>
      <w:tr w:rsidR="00CB4150" w14:paraId="084245B0" w14:textId="77777777" w:rsidTr="00CB4150">
        <w:trPr>
          <w:tblHeader/>
        </w:trPr>
        <w:tc>
          <w:tcPr>
            <w:tcW w:w="9526" w:type="dxa"/>
            <w:gridSpan w:val="4"/>
            <w:shd w:val="clear" w:color="auto" w:fill="CCFFCC"/>
            <w:vAlign w:val="center"/>
          </w:tcPr>
          <w:p w14:paraId="719F530E" w14:textId="77777777" w:rsidR="00CB4150" w:rsidRDefault="00CB4150" w:rsidP="00CB4150">
            <w:r w:rsidRPr="000A066E">
              <w:rPr>
                <w:b/>
              </w:rPr>
              <w:t>Test description</w:t>
            </w:r>
          </w:p>
        </w:tc>
      </w:tr>
      <w:tr w:rsidR="00CB4150" w14:paraId="285650FA" w14:textId="77777777" w:rsidTr="00CB4150">
        <w:trPr>
          <w:tblHeader/>
        </w:trPr>
        <w:tc>
          <w:tcPr>
            <w:tcW w:w="9526" w:type="dxa"/>
            <w:gridSpan w:val="4"/>
            <w:vAlign w:val="center"/>
          </w:tcPr>
          <w:p w14:paraId="71781F51" w14:textId="77777777" w:rsidR="00CB4150" w:rsidRPr="00E6095F" w:rsidRDefault="00052C2D" w:rsidP="00CB4150">
            <w:pPr>
              <w:rPr>
                <w:i/>
              </w:rPr>
            </w:pPr>
            <w:r w:rsidRPr="00E6095F">
              <w:rPr>
                <w:i/>
              </w:rPr>
              <w:t>Text display</w:t>
            </w:r>
          </w:p>
        </w:tc>
      </w:tr>
      <w:tr w:rsidR="00CB4150" w14:paraId="051733A1" w14:textId="77777777" w:rsidTr="00CB4150">
        <w:trPr>
          <w:tblHeader/>
        </w:trPr>
        <w:tc>
          <w:tcPr>
            <w:tcW w:w="9526" w:type="dxa"/>
            <w:gridSpan w:val="4"/>
            <w:shd w:val="clear" w:color="auto" w:fill="CCFFCC"/>
            <w:vAlign w:val="center"/>
          </w:tcPr>
          <w:p w14:paraId="126D45B0" w14:textId="77777777" w:rsidR="00CB4150" w:rsidRPr="004065B1" w:rsidRDefault="00CB4150" w:rsidP="00CB4150">
            <w:r w:rsidRPr="000A066E">
              <w:rPr>
                <w:b/>
              </w:rPr>
              <w:t>Setup</w:t>
            </w:r>
          </w:p>
        </w:tc>
      </w:tr>
      <w:tr w:rsidR="00CB4150" w14:paraId="19CE5DE8" w14:textId="77777777" w:rsidTr="00CB4150">
        <w:trPr>
          <w:tblHeader/>
        </w:trPr>
        <w:tc>
          <w:tcPr>
            <w:tcW w:w="9526" w:type="dxa"/>
            <w:gridSpan w:val="4"/>
            <w:vAlign w:val="center"/>
          </w:tcPr>
          <w:p w14:paraId="66244DED" w14:textId="77777777" w:rsidR="00CB4150" w:rsidRPr="00E6095F" w:rsidRDefault="00052C2D" w:rsidP="00CB4150">
            <w:pPr>
              <w:rPr>
                <w:i/>
              </w:rPr>
            </w:pPr>
            <w:r w:rsidRPr="00E6095F">
              <w:rPr>
                <w:i/>
              </w:rPr>
              <w:t>As for test 3.6.1</w:t>
            </w:r>
          </w:p>
        </w:tc>
      </w:tr>
      <w:tr w:rsidR="00CB4150" w14:paraId="0BAA7726" w14:textId="77777777" w:rsidTr="00CB4150">
        <w:trPr>
          <w:tblHeader/>
        </w:trPr>
        <w:tc>
          <w:tcPr>
            <w:tcW w:w="9526" w:type="dxa"/>
            <w:gridSpan w:val="4"/>
            <w:shd w:val="clear" w:color="auto" w:fill="CCFFCC"/>
            <w:vAlign w:val="center"/>
          </w:tcPr>
          <w:p w14:paraId="1CF55AD6" w14:textId="77777777" w:rsidR="00CB4150" w:rsidRPr="004065B1" w:rsidRDefault="00CB4150" w:rsidP="00CB4150">
            <w:r w:rsidRPr="000A066E">
              <w:rPr>
                <w:b/>
              </w:rPr>
              <w:t>Action</w:t>
            </w:r>
          </w:p>
        </w:tc>
      </w:tr>
      <w:tr w:rsidR="00CB4150" w14:paraId="753215F3" w14:textId="77777777" w:rsidTr="00CB4150">
        <w:trPr>
          <w:tblHeader/>
        </w:trPr>
        <w:tc>
          <w:tcPr>
            <w:tcW w:w="9526" w:type="dxa"/>
            <w:gridSpan w:val="4"/>
            <w:vAlign w:val="center"/>
          </w:tcPr>
          <w:p w14:paraId="25A99126" w14:textId="033A6940" w:rsidR="00CB4150" w:rsidRPr="00E6095F" w:rsidRDefault="00052C2D" w:rsidP="00CB4150">
            <w:pPr>
              <w:rPr>
                <w:i/>
              </w:rPr>
            </w:pPr>
            <w:r w:rsidRPr="00E6095F">
              <w:rPr>
                <w:i/>
              </w:rPr>
              <w:t>View the objects at position 32°21.100’S 61°21.900’E scale 1:5</w:t>
            </w:r>
            <w:r w:rsidR="0040453D">
              <w:rPr>
                <w:i/>
              </w:rPr>
              <w:t xml:space="preserve"> </w:t>
            </w:r>
            <w:r w:rsidRPr="00E6095F">
              <w:rPr>
                <w:i/>
              </w:rPr>
              <w:t>000</w:t>
            </w:r>
          </w:p>
        </w:tc>
      </w:tr>
      <w:tr w:rsidR="00CB4150" w14:paraId="78D6541F" w14:textId="77777777" w:rsidTr="00B12872">
        <w:trPr>
          <w:tblHeader/>
        </w:trPr>
        <w:tc>
          <w:tcPr>
            <w:tcW w:w="9526" w:type="dxa"/>
            <w:gridSpan w:val="4"/>
            <w:tcBorders>
              <w:bottom w:val="single" w:sz="4" w:space="0" w:color="auto"/>
            </w:tcBorders>
            <w:shd w:val="clear" w:color="auto" w:fill="CCFFCC"/>
            <w:vAlign w:val="center"/>
          </w:tcPr>
          <w:p w14:paraId="1D80FF7E" w14:textId="77777777" w:rsidR="00CB4150" w:rsidRPr="004065B1" w:rsidRDefault="00CB4150" w:rsidP="00CB4150">
            <w:r w:rsidRPr="000A066E">
              <w:rPr>
                <w:b/>
              </w:rPr>
              <w:t>Results</w:t>
            </w:r>
          </w:p>
        </w:tc>
      </w:tr>
      <w:tr w:rsidR="00CB4150" w14:paraId="539FD699" w14:textId="77777777" w:rsidTr="00B12872">
        <w:trPr>
          <w:tblHeader/>
        </w:trPr>
        <w:tc>
          <w:tcPr>
            <w:tcW w:w="9526" w:type="dxa"/>
            <w:gridSpan w:val="4"/>
            <w:tcBorders>
              <w:bottom w:val="nil"/>
            </w:tcBorders>
            <w:vAlign w:val="center"/>
          </w:tcPr>
          <w:p w14:paraId="516610D0" w14:textId="047BD37D" w:rsidR="00CB4150" w:rsidRPr="00E6095F" w:rsidRDefault="004064FE" w:rsidP="00AA37BC">
            <w:pPr>
              <w:jc w:val="left"/>
              <w:rPr>
                <w:i/>
              </w:rPr>
            </w:pPr>
            <w:r>
              <w:rPr>
                <w:i/>
              </w:rPr>
              <w:t>Confirm that</w:t>
            </w:r>
            <w:r w:rsidR="00B7535B">
              <w:rPr>
                <w:i/>
              </w:rPr>
              <w:t xml:space="preserve"> items</w:t>
            </w:r>
            <w:r>
              <w:rPr>
                <w:i/>
              </w:rPr>
              <w:t xml:space="preserve"> 1 to 6</w:t>
            </w:r>
            <w:r w:rsidR="00052C2D" w:rsidRPr="00E6095F">
              <w:rPr>
                <w:i/>
              </w:rPr>
              <w:t xml:space="preserve"> display as shown in the graphic below:</w:t>
            </w:r>
          </w:p>
        </w:tc>
      </w:tr>
      <w:tr w:rsidR="00052C2D" w14:paraId="1E1FC3FF" w14:textId="77777777" w:rsidTr="0017374B">
        <w:trPr>
          <w:tblHeader/>
        </w:trPr>
        <w:tc>
          <w:tcPr>
            <w:tcW w:w="9526" w:type="dxa"/>
            <w:gridSpan w:val="4"/>
            <w:tcBorders>
              <w:top w:val="nil"/>
              <w:bottom w:val="nil"/>
            </w:tcBorders>
            <w:vAlign w:val="center"/>
          </w:tcPr>
          <w:p w14:paraId="35F8A006" w14:textId="0A8D4DCB" w:rsidR="00052C2D" w:rsidRPr="00052C2D" w:rsidRDefault="0017374B" w:rsidP="00052C2D">
            <w:pPr>
              <w:jc w:val="center"/>
            </w:pPr>
            <w:r w:rsidRPr="0017374B">
              <w:rPr>
                <w:noProof/>
                <w:snapToGrid/>
                <w:lang w:val="fr-FR" w:eastAsia="fr-FR"/>
              </w:rPr>
              <w:drawing>
                <wp:inline distT="0" distB="0" distL="0" distR="0" wp14:anchorId="7890CED7" wp14:editId="26BD5B7C">
                  <wp:extent cx="5803996" cy="4088921"/>
                  <wp:effectExtent l="0" t="0" r="6350" b="6985"/>
                  <wp:docPr id="268" name="Picture 268" descr="C:\msdokut\STANDARDIT\IHO\ENCWG\Drafting 4.0.2 after Mar2016\New picture originals 23mar2016\3.6.5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sdokut\STANDARDIT\IHO\ENCWG\Drafting 4.0.2 after Mar2016\New picture originals 23mar2016\3.6.5a picture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21700" cy="4101393"/>
                          </a:xfrm>
                          <a:prstGeom prst="rect">
                            <a:avLst/>
                          </a:prstGeom>
                          <a:noFill/>
                          <a:ln>
                            <a:noFill/>
                          </a:ln>
                        </pic:spPr>
                      </pic:pic>
                    </a:graphicData>
                  </a:graphic>
                </wp:inline>
              </w:drawing>
            </w:r>
            <w:r w:rsidR="00182725">
              <w:fldChar w:fldCharType="begin"/>
            </w:r>
            <w:r w:rsidR="00182725">
              <w:fldChar w:fldCharType="end"/>
            </w:r>
          </w:p>
        </w:tc>
      </w:tr>
      <w:tr w:rsidR="0017374B" w14:paraId="76EDBFFF" w14:textId="77777777" w:rsidTr="0017374B">
        <w:trPr>
          <w:tblHeader/>
        </w:trPr>
        <w:tc>
          <w:tcPr>
            <w:tcW w:w="9526" w:type="dxa"/>
            <w:gridSpan w:val="4"/>
            <w:tcBorders>
              <w:top w:val="nil"/>
              <w:bottom w:val="nil"/>
            </w:tcBorders>
            <w:vAlign w:val="center"/>
          </w:tcPr>
          <w:p w14:paraId="2F7A03BA" w14:textId="64DD020D" w:rsidR="0017374B" w:rsidRPr="0017374B" w:rsidRDefault="00FA50E5" w:rsidP="00FA50E5">
            <w:pPr>
              <w:jc w:val="left"/>
              <w:rPr>
                <w:noProof/>
                <w:snapToGrid/>
                <w:lang w:eastAsia="en-GB"/>
              </w:rPr>
            </w:pPr>
            <w:r>
              <w:rPr>
                <w:noProof/>
                <w:snapToGrid/>
                <w:lang w:eastAsia="en-GB"/>
              </w:rPr>
              <w:t xml:space="preserve">Alternative 1: </w:t>
            </w:r>
            <w:r w:rsidR="0017374B">
              <w:rPr>
                <w:noProof/>
                <w:snapToGrid/>
                <w:lang w:eastAsia="en-GB"/>
              </w:rPr>
              <w:t xml:space="preserve">Manufacturer may implement display of text </w:t>
            </w:r>
            <w:r>
              <w:rPr>
                <w:noProof/>
                <w:snapToGrid/>
                <w:lang w:eastAsia="en-GB"/>
              </w:rPr>
              <w:t>only once for a feature which is masked</w:t>
            </w:r>
          </w:p>
        </w:tc>
      </w:tr>
      <w:tr w:rsidR="0017374B" w14:paraId="5806C77A" w14:textId="77777777" w:rsidTr="0017374B">
        <w:trPr>
          <w:tblHeader/>
        </w:trPr>
        <w:tc>
          <w:tcPr>
            <w:tcW w:w="9526" w:type="dxa"/>
            <w:gridSpan w:val="4"/>
            <w:tcBorders>
              <w:top w:val="nil"/>
              <w:bottom w:val="nil"/>
            </w:tcBorders>
            <w:vAlign w:val="center"/>
          </w:tcPr>
          <w:p w14:paraId="5BFEC635" w14:textId="0DA4991C" w:rsidR="0017374B" w:rsidRPr="0017374B" w:rsidRDefault="0017374B" w:rsidP="00052C2D">
            <w:pPr>
              <w:jc w:val="center"/>
              <w:rPr>
                <w:noProof/>
                <w:snapToGrid/>
                <w:lang w:eastAsia="en-GB"/>
              </w:rPr>
            </w:pPr>
            <w:r w:rsidRPr="0017374B">
              <w:rPr>
                <w:noProof/>
                <w:snapToGrid/>
                <w:lang w:val="fr-FR" w:eastAsia="fr-FR"/>
              </w:rPr>
              <w:lastRenderedPageBreak/>
              <w:drawing>
                <wp:inline distT="0" distB="0" distL="0" distR="0" wp14:anchorId="43A3DFA7" wp14:editId="7E928403">
                  <wp:extent cx="5510122" cy="3881887"/>
                  <wp:effectExtent l="0" t="0" r="0" b="4445"/>
                  <wp:docPr id="269" name="Picture 269" descr="C:\msdokut\STANDARDIT\IHO\ENCWG\Drafting 4.0.2 after Mar2016\New picture originals 23mar2016\3.6.5a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msdokut\STANDARDIT\IHO\ENCWG\Drafting 4.0.2 after Mar2016\New picture originals 23mar2016\3.6.5a picture 1 - Alternativ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21392" cy="3889827"/>
                          </a:xfrm>
                          <a:prstGeom prst="rect">
                            <a:avLst/>
                          </a:prstGeom>
                          <a:noFill/>
                          <a:ln>
                            <a:noFill/>
                          </a:ln>
                        </pic:spPr>
                      </pic:pic>
                    </a:graphicData>
                  </a:graphic>
                </wp:inline>
              </w:drawing>
            </w:r>
          </w:p>
        </w:tc>
      </w:tr>
      <w:tr w:rsidR="0017374B" w14:paraId="6CAAC51C" w14:textId="77777777" w:rsidTr="00B12872">
        <w:trPr>
          <w:tblHeader/>
        </w:trPr>
        <w:tc>
          <w:tcPr>
            <w:tcW w:w="9526" w:type="dxa"/>
            <w:gridSpan w:val="4"/>
            <w:tcBorders>
              <w:top w:val="nil"/>
            </w:tcBorders>
            <w:vAlign w:val="center"/>
          </w:tcPr>
          <w:p w14:paraId="3B093E60" w14:textId="47D2CD63" w:rsidR="0017374B" w:rsidRPr="0017374B" w:rsidRDefault="00FA50E5" w:rsidP="003B2565">
            <w:pPr>
              <w:rPr>
                <w:noProof/>
                <w:snapToGrid/>
                <w:lang w:eastAsia="en-GB"/>
              </w:rPr>
            </w:pPr>
            <w:r>
              <w:rPr>
                <w:noProof/>
                <w:snapToGrid/>
                <w:lang w:eastAsia="en-GB"/>
              </w:rPr>
              <w:t xml:space="preserve">Alternative 2: </w:t>
            </w:r>
            <w:r w:rsidR="0017374B">
              <w:rPr>
                <w:noProof/>
                <w:snapToGrid/>
                <w:lang w:eastAsia="en-GB"/>
              </w:rPr>
              <w:t xml:space="preserve">Manufacturer may implement display of text across parts of a feature that </w:t>
            </w:r>
            <w:r w:rsidR="003B2565">
              <w:rPr>
                <w:noProof/>
                <w:snapToGrid/>
                <w:lang w:eastAsia="en-GB"/>
              </w:rPr>
              <w:t>is</w:t>
            </w:r>
            <w:r w:rsidR="0017374B">
              <w:rPr>
                <w:noProof/>
                <w:snapToGrid/>
                <w:lang w:eastAsia="en-GB"/>
              </w:rPr>
              <w:t xml:space="preserve"> not masked.</w:t>
            </w:r>
          </w:p>
        </w:tc>
      </w:tr>
    </w:tbl>
    <w:p w14:paraId="43AEE1DB" w14:textId="77777777" w:rsidR="00695354" w:rsidRDefault="00695354" w:rsidP="00CB4150"/>
    <w:p w14:paraId="271B6EB2" w14:textId="77777777" w:rsidR="00695354" w:rsidRDefault="00695354">
      <w:pPr>
        <w:widowControl/>
        <w:spacing w:line="240" w:lineRule="auto"/>
        <w:jc w:val="left"/>
      </w:pPr>
      <w:r>
        <w:br w:type="page"/>
      </w:r>
    </w:p>
    <w:p w14:paraId="627257DD"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2A23070E" w14:textId="77777777" w:rsidTr="00D9584F">
        <w:trPr>
          <w:trHeight w:val="454"/>
          <w:tblHeader/>
        </w:trPr>
        <w:tc>
          <w:tcPr>
            <w:tcW w:w="2381" w:type="dxa"/>
            <w:shd w:val="clear" w:color="auto" w:fill="CCFFCC"/>
            <w:vAlign w:val="center"/>
          </w:tcPr>
          <w:p w14:paraId="57A191C6" w14:textId="77777777" w:rsidR="00052C2D" w:rsidRPr="004065B1" w:rsidRDefault="00052C2D" w:rsidP="00D9584F">
            <w:r w:rsidRPr="000A066E">
              <w:rPr>
                <w:b/>
              </w:rPr>
              <w:t>Test Reference</w:t>
            </w:r>
          </w:p>
        </w:tc>
        <w:tc>
          <w:tcPr>
            <w:tcW w:w="2381" w:type="dxa"/>
            <w:shd w:val="clear" w:color="auto" w:fill="CCFFCC"/>
            <w:vAlign w:val="center"/>
          </w:tcPr>
          <w:p w14:paraId="6C62469F" w14:textId="77777777" w:rsidR="00052C2D" w:rsidRPr="004065B1" w:rsidRDefault="00052C2D" w:rsidP="00D9584F">
            <w:r>
              <w:t>3.6.5 b)</w:t>
            </w:r>
          </w:p>
        </w:tc>
        <w:tc>
          <w:tcPr>
            <w:tcW w:w="2382" w:type="dxa"/>
            <w:shd w:val="clear" w:color="auto" w:fill="CCFFCC"/>
            <w:vAlign w:val="center"/>
          </w:tcPr>
          <w:p w14:paraId="113C3EF8" w14:textId="77777777" w:rsidR="00052C2D" w:rsidRPr="004065B1" w:rsidRDefault="00052C2D" w:rsidP="00D9584F">
            <w:r w:rsidRPr="000A066E">
              <w:rPr>
                <w:b/>
              </w:rPr>
              <w:t>IHO Reference</w:t>
            </w:r>
          </w:p>
        </w:tc>
        <w:tc>
          <w:tcPr>
            <w:tcW w:w="2382" w:type="dxa"/>
            <w:shd w:val="clear" w:color="auto" w:fill="CCFFCC"/>
            <w:vAlign w:val="center"/>
          </w:tcPr>
          <w:p w14:paraId="4F4877A6" w14:textId="77777777" w:rsidR="00052C2D" w:rsidRPr="004065B1" w:rsidRDefault="00052C2D" w:rsidP="00D9584F">
            <w:r w:rsidRPr="00A94802">
              <w:t>S-</w:t>
            </w:r>
            <w:r>
              <w:t>52 10.3.4.1</w:t>
            </w:r>
          </w:p>
        </w:tc>
      </w:tr>
      <w:tr w:rsidR="00052C2D" w14:paraId="4D9B33CB" w14:textId="77777777" w:rsidTr="00D9584F">
        <w:trPr>
          <w:tblHeader/>
        </w:trPr>
        <w:tc>
          <w:tcPr>
            <w:tcW w:w="9526" w:type="dxa"/>
            <w:gridSpan w:val="4"/>
            <w:shd w:val="clear" w:color="auto" w:fill="CCFFCC"/>
            <w:vAlign w:val="center"/>
          </w:tcPr>
          <w:p w14:paraId="1CD25F35" w14:textId="77777777" w:rsidR="00052C2D" w:rsidRDefault="00052C2D" w:rsidP="00D9584F">
            <w:r w:rsidRPr="000A066E">
              <w:rPr>
                <w:b/>
              </w:rPr>
              <w:t>Test description</w:t>
            </w:r>
          </w:p>
        </w:tc>
      </w:tr>
      <w:tr w:rsidR="00052C2D" w14:paraId="76C96617" w14:textId="77777777" w:rsidTr="00D9584F">
        <w:trPr>
          <w:tblHeader/>
        </w:trPr>
        <w:tc>
          <w:tcPr>
            <w:tcW w:w="9526" w:type="dxa"/>
            <w:gridSpan w:val="4"/>
            <w:vAlign w:val="center"/>
          </w:tcPr>
          <w:p w14:paraId="561ECDC8" w14:textId="77777777" w:rsidR="00052C2D" w:rsidRPr="00E6095F" w:rsidRDefault="00052C2D" w:rsidP="00D9584F">
            <w:pPr>
              <w:rPr>
                <w:i/>
              </w:rPr>
            </w:pPr>
            <w:r w:rsidRPr="00E6095F">
              <w:rPr>
                <w:i/>
              </w:rPr>
              <w:t>Text display</w:t>
            </w:r>
          </w:p>
        </w:tc>
      </w:tr>
      <w:tr w:rsidR="00052C2D" w14:paraId="71036DD9" w14:textId="77777777" w:rsidTr="00D9584F">
        <w:trPr>
          <w:tblHeader/>
        </w:trPr>
        <w:tc>
          <w:tcPr>
            <w:tcW w:w="9526" w:type="dxa"/>
            <w:gridSpan w:val="4"/>
            <w:shd w:val="clear" w:color="auto" w:fill="CCFFCC"/>
            <w:vAlign w:val="center"/>
          </w:tcPr>
          <w:p w14:paraId="275E8AE6" w14:textId="77777777" w:rsidR="00052C2D" w:rsidRPr="004065B1" w:rsidRDefault="00052C2D" w:rsidP="00D9584F">
            <w:r w:rsidRPr="000A066E">
              <w:rPr>
                <w:b/>
              </w:rPr>
              <w:t>Setup</w:t>
            </w:r>
          </w:p>
        </w:tc>
      </w:tr>
      <w:tr w:rsidR="00052C2D" w14:paraId="21953592" w14:textId="77777777" w:rsidTr="00D9584F">
        <w:trPr>
          <w:tblHeader/>
        </w:trPr>
        <w:tc>
          <w:tcPr>
            <w:tcW w:w="9526" w:type="dxa"/>
            <w:gridSpan w:val="4"/>
            <w:vAlign w:val="center"/>
          </w:tcPr>
          <w:p w14:paraId="2B9A04EF" w14:textId="77777777" w:rsidR="00052C2D" w:rsidRPr="00E6095F" w:rsidRDefault="00052C2D" w:rsidP="00052C2D">
            <w:pPr>
              <w:rPr>
                <w:i/>
              </w:rPr>
            </w:pPr>
            <w:r w:rsidRPr="00E6095F">
              <w:rPr>
                <w:i/>
              </w:rPr>
              <w:t>As for test 3.6.5 a) except</w:t>
            </w:r>
          </w:p>
          <w:p w14:paraId="4EBC1C44" w14:textId="313B782D" w:rsidR="00052C2D"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Standard</w:t>
            </w:r>
          </w:p>
        </w:tc>
      </w:tr>
      <w:tr w:rsidR="00052C2D" w14:paraId="2C629E6F" w14:textId="77777777" w:rsidTr="00D9584F">
        <w:trPr>
          <w:tblHeader/>
        </w:trPr>
        <w:tc>
          <w:tcPr>
            <w:tcW w:w="9526" w:type="dxa"/>
            <w:gridSpan w:val="4"/>
            <w:shd w:val="clear" w:color="auto" w:fill="CCFFCC"/>
            <w:vAlign w:val="center"/>
          </w:tcPr>
          <w:p w14:paraId="7434E5D9" w14:textId="77777777" w:rsidR="00052C2D" w:rsidRPr="004065B1" w:rsidRDefault="00052C2D" w:rsidP="00D9584F">
            <w:r w:rsidRPr="000A066E">
              <w:rPr>
                <w:b/>
              </w:rPr>
              <w:t>Action</w:t>
            </w:r>
          </w:p>
        </w:tc>
      </w:tr>
      <w:tr w:rsidR="00052C2D" w14:paraId="5CCCD361" w14:textId="77777777" w:rsidTr="00D9584F">
        <w:trPr>
          <w:tblHeader/>
        </w:trPr>
        <w:tc>
          <w:tcPr>
            <w:tcW w:w="9526" w:type="dxa"/>
            <w:gridSpan w:val="4"/>
            <w:vAlign w:val="center"/>
          </w:tcPr>
          <w:p w14:paraId="5E64D1AD" w14:textId="090FB70D"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09DF89D1" w14:textId="77777777" w:rsidTr="00B12872">
        <w:trPr>
          <w:tblHeader/>
        </w:trPr>
        <w:tc>
          <w:tcPr>
            <w:tcW w:w="9526" w:type="dxa"/>
            <w:gridSpan w:val="4"/>
            <w:tcBorders>
              <w:bottom w:val="single" w:sz="4" w:space="0" w:color="auto"/>
            </w:tcBorders>
            <w:shd w:val="clear" w:color="auto" w:fill="CCFFCC"/>
            <w:vAlign w:val="center"/>
          </w:tcPr>
          <w:p w14:paraId="38D621E8" w14:textId="77777777" w:rsidR="00052C2D" w:rsidRPr="004065B1" w:rsidRDefault="00052C2D" w:rsidP="00D9584F">
            <w:r w:rsidRPr="000A066E">
              <w:rPr>
                <w:b/>
              </w:rPr>
              <w:t>Results</w:t>
            </w:r>
          </w:p>
        </w:tc>
      </w:tr>
      <w:tr w:rsidR="00052C2D" w14:paraId="0182AE7A" w14:textId="77777777" w:rsidTr="00B12872">
        <w:trPr>
          <w:tblHeader/>
        </w:trPr>
        <w:tc>
          <w:tcPr>
            <w:tcW w:w="9526" w:type="dxa"/>
            <w:gridSpan w:val="4"/>
            <w:tcBorders>
              <w:bottom w:val="nil"/>
            </w:tcBorders>
            <w:vAlign w:val="center"/>
          </w:tcPr>
          <w:p w14:paraId="5FB6C3CE" w14:textId="3E949BF1" w:rsidR="00052C2D" w:rsidRPr="00E6095F" w:rsidRDefault="00052C2D" w:rsidP="00D9584F">
            <w:pPr>
              <w:jc w:val="left"/>
              <w:rPr>
                <w:i/>
              </w:rPr>
            </w:pPr>
            <w:r w:rsidRPr="00E6095F">
              <w:rPr>
                <w:i/>
              </w:rPr>
              <w:t xml:space="preserve">Confirm that </w:t>
            </w:r>
            <w:r w:rsidR="0018522C" w:rsidRPr="00E6095F">
              <w:rPr>
                <w:i/>
              </w:rPr>
              <w:t>items</w:t>
            </w:r>
            <w:r w:rsidR="004064FE">
              <w:rPr>
                <w:i/>
              </w:rPr>
              <w:t xml:space="preserve"> 1 to 6</w:t>
            </w:r>
            <w:r w:rsidRPr="00E6095F">
              <w:rPr>
                <w:i/>
              </w:rPr>
              <w:t xml:space="preserve"> display as shown in the graphic below:</w:t>
            </w:r>
          </w:p>
        </w:tc>
      </w:tr>
      <w:tr w:rsidR="00052C2D" w14:paraId="078915C6" w14:textId="77777777" w:rsidTr="00B12872">
        <w:trPr>
          <w:tblHeader/>
        </w:trPr>
        <w:tc>
          <w:tcPr>
            <w:tcW w:w="9526" w:type="dxa"/>
            <w:gridSpan w:val="4"/>
            <w:tcBorders>
              <w:top w:val="nil"/>
            </w:tcBorders>
            <w:vAlign w:val="center"/>
          </w:tcPr>
          <w:p w14:paraId="0D6C1C5F" w14:textId="53C65DC4" w:rsidR="00052C2D" w:rsidRPr="00052C2D" w:rsidRDefault="004064FE" w:rsidP="00052C2D">
            <w:pPr>
              <w:jc w:val="center"/>
            </w:pPr>
            <w:r>
              <w:rPr>
                <w:noProof/>
                <w:snapToGrid/>
                <w:lang w:val="fr-FR" w:eastAsia="fr-FR"/>
              </w:rPr>
              <w:drawing>
                <wp:inline distT="0" distB="0" distL="0" distR="0" wp14:anchorId="7C07FDD8" wp14:editId="59A24FE9">
                  <wp:extent cx="6010275" cy="3962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0275" cy="3962400"/>
                          </a:xfrm>
                          <a:prstGeom prst="rect">
                            <a:avLst/>
                          </a:prstGeom>
                        </pic:spPr>
                      </pic:pic>
                    </a:graphicData>
                  </a:graphic>
                </wp:inline>
              </w:drawing>
            </w:r>
          </w:p>
        </w:tc>
      </w:tr>
    </w:tbl>
    <w:p w14:paraId="311500D2" w14:textId="77777777" w:rsidR="00695354" w:rsidRDefault="00695354" w:rsidP="00052C2D"/>
    <w:p w14:paraId="0DCD36BF" w14:textId="77777777" w:rsidR="00695354" w:rsidRDefault="00695354">
      <w:pPr>
        <w:widowControl/>
        <w:spacing w:line="240" w:lineRule="auto"/>
        <w:jc w:val="left"/>
      </w:pPr>
      <w:r>
        <w:br w:type="page"/>
      </w:r>
    </w:p>
    <w:p w14:paraId="14B9ECEF" w14:textId="77777777" w:rsidR="00052C2D" w:rsidRDefault="00052C2D" w:rsidP="00052C2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052C2D" w14:paraId="4BC2BA09" w14:textId="77777777" w:rsidTr="00D9584F">
        <w:trPr>
          <w:trHeight w:val="454"/>
          <w:tblHeader/>
        </w:trPr>
        <w:tc>
          <w:tcPr>
            <w:tcW w:w="2381" w:type="dxa"/>
            <w:shd w:val="clear" w:color="auto" w:fill="CCFFCC"/>
            <w:vAlign w:val="center"/>
          </w:tcPr>
          <w:p w14:paraId="3BC336BF" w14:textId="77777777" w:rsidR="00052C2D" w:rsidRPr="004065B1" w:rsidRDefault="00052C2D" w:rsidP="00D9584F">
            <w:r w:rsidRPr="000A066E">
              <w:rPr>
                <w:b/>
              </w:rPr>
              <w:t>Test Reference</w:t>
            </w:r>
          </w:p>
        </w:tc>
        <w:tc>
          <w:tcPr>
            <w:tcW w:w="2381" w:type="dxa"/>
            <w:shd w:val="clear" w:color="auto" w:fill="CCFFCC"/>
            <w:vAlign w:val="center"/>
          </w:tcPr>
          <w:p w14:paraId="4B181C22" w14:textId="77777777" w:rsidR="00052C2D" w:rsidRPr="004065B1" w:rsidRDefault="00052C2D" w:rsidP="00D9584F">
            <w:r>
              <w:t>3.6.5 c)</w:t>
            </w:r>
          </w:p>
        </w:tc>
        <w:tc>
          <w:tcPr>
            <w:tcW w:w="2382" w:type="dxa"/>
            <w:shd w:val="clear" w:color="auto" w:fill="CCFFCC"/>
            <w:vAlign w:val="center"/>
          </w:tcPr>
          <w:p w14:paraId="76FC254E" w14:textId="77777777" w:rsidR="00052C2D" w:rsidRPr="004065B1" w:rsidRDefault="00052C2D" w:rsidP="00D9584F">
            <w:r w:rsidRPr="000A066E">
              <w:rPr>
                <w:b/>
              </w:rPr>
              <w:t>IHO Reference</w:t>
            </w:r>
          </w:p>
        </w:tc>
        <w:tc>
          <w:tcPr>
            <w:tcW w:w="2382" w:type="dxa"/>
            <w:shd w:val="clear" w:color="auto" w:fill="CCFFCC"/>
            <w:vAlign w:val="center"/>
          </w:tcPr>
          <w:p w14:paraId="42302330" w14:textId="77777777" w:rsidR="00052C2D" w:rsidRPr="004065B1" w:rsidRDefault="00052C2D" w:rsidP="00D9584F">
            <w:r w:rsidRPr="00A94802">
              <w:t>S-</w:t>
            </w:r>
            <w:r>
              <w:t>52 10.3.4.1</w:t>
            </w:r>
          </w:p>
        </w:tc>
      </w:tr>
      <w:tr w:rsidR="00052C2D" w14:paraId="0EE501A6" w14:textId="77777777" w:rsidTr="00D9584F">
        <w:trPr>
          <w:tblHeader/>
        </w:trPr>
        <w:tc>
          <w:tcPr>
            <w:tcW w:w="9526" w:type="dxa"/>
            <w:gridSpan w:val="4"/>
            <w:shd w:val="clear" w:color="auto" w:fill="CCFFCC"/>
            <w:vAlign w:val="center"/>
          </w:tcPr>
          <w:p w14:paraId="0867BDB2" w14:textId="77777777" w:rsidR="00052C2D" w:rsidRDefault="00052C2D" w:rsidP="00D9584F">
            <w:r w:rsidRPr="000A066E">
              <w:rPr>
                <w:b/>
              </w:rPr>
              <w:t>Test description</w:t>
            </w:r>
          </w:p>
        </w:tc>
      </w:tr>
      <w:tr w:rsidR="00052C2D" w14:paraId="11C2F114" w14:textId="77777777" w:rsidTr="00D9584F">
        <w:trPr>
          <w:tblHeader/>
        </w:trPr>
        <w:tc>
          <w:tcPr>
            <w:tcW w:w="9526" w:type="dxa"/>
            <w:gridSpan w:val="4"/>
            <w:vAlign w:val="center"/>
          </w:tcPr>
          <w:p w14:paraId="027D08B0" w14:textId="77777777" w:rsidR="00052C2D" w:rsidRPr="00E6095F" w:rsidRDefault="00052C2D" w:rsidP="00D9584F">
            <w:pPr>
              <w:rPr>
                <w:i/>
              </w:rPr>
            </w:pPr>
            <w:r w:rsidRPr="00E6095F">
              <w:rPr>
                <w:i/>
              </w:rPr>
              <w:t>Text display</w:t>
            </w:r>
          </w:p>
        </w:tc>
      </w:tr>
      <w:tr w:rsidR="00052C2D" w14:paraId="6FAA3730" w14:textId="77777777" w:rsidTr="00D9584F">
        <w:trPr>
          <w:tblHeader/>
        </w:trPr>
        <w:tc>
          <w:tcPr>
            <w:tcW w:w="9526" w:type="dxa"/>
            <w:gridSpan w:val="4"/>
            <w:shd w:val="clear" w:color="auto" w:fill="CCFFCC"/>
            <w:vAlign w:val="center"/>
          </w:tcPr>
          <w:p w14:paraId="7EA73507" w14:textId="77777777" w:rsidR="00052C2D" w:rsidRPr="004065B1" w:rsidRDefault="00052C2D" w:rsidP="00D9584F">
            <w:r w:rsidRPr="000A066E">
              <w:rPr>
                <w:b/>
              </w:rPr>
              <w:t>Setup</w:t>
            </w:r>
          </w:p>
        </w:tc>
      </w:tr>
      <w:tr w:rsidR="00052C2D" w14:paraId="51ADD991" w14:textId="77777777" w:rsidTr="00D9584F">
        <w:trPr>
          <w:tblHeader/>
        </w:trPr>
        <w:tc>
          <w:tcPr>
            <w:tcW w:w="9526" w:type="dxa"/>
            <w:gridSpan w:val="4"/>
            <w:vAlign w:val="center"/>
          </w:tcPr>
          <w:p w14:paraId="70143122" w14:textId="1291B0D4" w:rsidR="00052C2D" w:rsidRPr="00E6095F" w:rsidRDefault="00052C2D" w:rsidP="003B2565">
            <w:pPr>
              <w:rPr>
                <w:i/>
              </w:rPr>
            </w:pPr>
            <w:r w:rsidRPr="00E6095F">
              <w:rPr>
                <w:i/>
              </w:rPr>
              <w:t xml:space="preserve">As for test 3.6.5 b) except </w:t>
            </w:r>
            <w:r w:rsidR="003B2565">
              <w:rPr>
                <w:i/>
              </w:rPr>
              <w:t xml:space="preserve">set </w:t>
            </w:r>
            <w:r w:rsidR="007D0469">
              <w:rPr>
                <w:i/>
              </w:rPr>
              <w:t>Display Category</w:t>
            </w:r>
            <w:r w:rsidRPr="00E6095F">
              <w:rPr>
                <w:i/>
              </w:rPr>
              <w:t xml:space="preserve"> </w:t>
            </w:r>
            <w:r w:rsidR="007D0469">
              <w:rPr>
                <w:i/>
              </w:rPr>
              <w:t>Base</w:t>
            </w:r>
            <w:r w:rsidR="003B2565">
              <w:rPr>
                <w:i/>
              </w:rPr>
              <w:t xml:space="preserve"> Display</w:t>
            </w:r>
          </w:p>
        </w:tc>
      </w:tr>
      <w:tr w:rsidR="00052C2D" w14:paraId="78CA50BA" w14:textId="77777777" w:rsidTr="00D9584F">
        <w:trPr>
          <w:tblHeader/>
        </w:trPr>
        <w:tc>
          <w:tcPr>
            <w:tcW w:w="9526" w:type="dxa"/>
            <w:gridSpan w:val="4"/>
            <w:shd w:val="clear" w:color="auto" w:fill="CCFFCC"/>
            <w:vAlign w:val="center"/>
          </w:tcPr>
          <w:p w14:paraId="15805F07" w14:textId="77777777" w:rsidR="00052C2D" w:rsidRPr="004065B1" w:rsidRDefault="00052C2D" w:rsidP="00D9584F">
            <w:r w:rsidRPr="000A066E">
              <w:rPr>
                <w:b/>
              </w:rPr>
              <w:t>Action</w:t>
            </w:r>
          </w:p>
        </w:tc>
      </w:tr>
      <w:tr w:rsidR="00052C2D" w14:paraId="6E2E8EDD" w14:textId="77777777" w:rsidTr="00D9584F">
        <w:trPr>
          <w:tblHeader/>
        </w:trPr>
        <w:tc>
          <w:tcPr>
            <w:tcW w:w="9526" w:type="dxa"/>
            <w:gridSpan w:val="4"/>
            <w:vAlign w:val="center"/>
          </w:tcPr>
          <w:p w14:paraId="0487F0D3" w14:textId="0240BFEE" w:rsidR="00052C2D" w:rsidRPr="00E6095F" w:rsidRDefault="00052C2D" w:rsidP="00D9584F">
            <w:pPr>
              <w:rPr>
                <w:i/>
              </w:rPr>
            </w:pPr>
            <w:r w:rsidRPr="00E6095F">
              <w:rPr>
                <w:i/>
              </w:rPr>
              <w:t>View the objects at position 32°21.100’S 61°21.900’E scale 1:5</w:t>
            </w:r>
            <w:r w:rsidR="003B2565">
              <w:rPr>
                <w:i/>
              </w:rPr>
              <w:t xml:space="preserve"> </w:t>
            </w:r>
            <w:r w:rsidRPr="00E6095F">
              <w:rPr>
                <w:i/>
              </w:rPr>
              <w:t>000</w:t>
            </w:r>
          </w:p>
        </w:tc>
      </w:tr>
      <w:tr w:rsidR="00052C2D" w14:paraId="24CC6733" w14:textId="77777777" w:rsidTr="00B12872">
        <w:trPr>
          <w:tblHeader/>
        </w:trPr>
        <w:tc>
          <w:tcPr>
            <w:tcW w:w="9526" w:type="dxa"/>
            <w:gridSpan w:val="4"/>
            <w:tcBorders>
              <w:bottom w:val="single" w:sz="4" w:space="0" w:color="auto"/>
            </w:tcBorders>
            <w:shd w:val="clear" w:color="auto" w:fill="CCFFCC"/>
            <w:vAlign w:val="center"/>
          </w:tcPr>
          <w:p w14:paraId="0B2BA7AE" w14:textId="77777777" w:rsidR="00052C2D" w:rsidRPr="004065B1" w:rsidRDefault="00052C2D" w:rsidP="00D9584F">
            <w:r w:rsidRPr="000A066E">
              <w:rPr>
                <w:b/>
              </w:rPr>
              <w:t>Results</w:t>
            </w:r>
          </w:p>
        </w:tc>
      </w:tr>
      <w:tr w:rsidR="00052C2D" w14:paraId="1E16D75F" w14:textId="77777777" w:rsidTr="00B12872">
        <w:trPr>
          <w:tblHeader/>
        </w:trPr>
        <w:tc>
          <w:tcPr>
            <w:tcW w:w="9526" w:type="dxa"/>
            <w:gridSpan w:val="4"/>
            <w:tcBorders>
              <w:bottom w:val="nil"/>
            </w:tcBorders>
            <w:vAlign w:val="center"/>
          </w:tcPr>
          <w:p w14:paraId="509FD0B7" w14:textId="77777777" w:rsidR="00052C2D" w:rsidRPr="00E6095F" w:rsidRDefault="00052C2D" w:rsidP="00D9584F">
            <w:pPr>
              <w:jc w:val="left"/>
              <w:rPr>
                <w:i/>
              </w:rPr>
            </w:pPr>
            <w:r w:rsidRPr="00E6095F">
              <w:rPr>
                <w:i/>
              </w:rPr>
              <w:t>Confirm that items 3,5 and 6 display as shown in the graphic below:</w:t>
            </w:r>
          </w:p>
        </w:tc>
      </w:tr>
      <w:tr w:rsidR="00052C2D" w14:paraId="5B0527B9" w14:textId="77777777" w:rsidTr="00B12872">
        <w:trPr>
          <w:tblHeader/>
        </w:trPr>
        <w:tc>
          <w:tcPr>
            <w:tcW w:w="9526" w:type="dxa"/>
            <w:gridSpan w:val="4"/>
            <w:tcBorders>
              <w:top w:val="nil"/>
            </w:tcBorders>
            <w:vAlign w:val="center"/>
          </w:tcPr>
          <w:p w14:paraId="6D5117A6" w14:textId="77777777" w:rsidR="00052C2D" w:rsidRPr="00052C2D" w:rsidRDefault="0018522C" w:rsidP="00052C2D">
            <w:pPr>
              <w:jc w:val="center"/>
            </w:pPr>
            <w:r>
              <w:rPr>
                <w:noProof/>
                <w:lang w:val="fr-FR" w:eastAsia="fr-FR"/>
              </w:rPr>
              <w:drawing>
                <wp:inline distT="0" distB="0" distL="0" distR="0" wp14:anchorId="0B9EBA91" wp14:editId="6368065E">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tc>
      </w:tr>
    </w:tbl>
    <w:p w14:paraId="6FD1DE1D" w14:textId="77777777" w:rsidR="00052C2D" w:rsidRDefault="00052C2D" w:rsidP="00052C2D"/>
    <w:p w14:paraId="6142ECAE" w14:textId="77777777" w:rsidR="00CB4150" w:rsidRPr="00CB4150" w:rsidRDefault="00052C2D" w:rsidP="00E30B8F">
      <w:pPr>
        <w:pStyle w:val="Heading3"/>
      </w:pPr>
      <w:r>
        <w:br w:type="page"/>
      </w:r>
      <w:r w:rsidR="00CB4150">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185"/>
        <w:gridCol w:w="2561"/>
        <w:gridCol w:w="2385"/>
      </w:tblGrid>
      <w:tr w:rsidR="00CB4150" w14:paraId="21E74844" w14:textId="77777777" w:rsidTr="00CB4150">
        <w:trPr>
          <w:trHeight w:val="454"/>
          <w:tblHeader/>
        </w:trPr>
        <w:tc>
          <w:tcPr>
            <w:tcW w:w="2381" w:type="dxa"/>
            <w:shd w:val="clear" w:color="auto" w:fill="CCFFCC"/>
            <w:vAlign w:val="center"/>
          </w:tcPr>
          <w:p w14:paraId="5F7EA9A6" w14:textId="77777777" w:rsidR="00CB4150" w:rsidRPr="004065B1" w:rsidRDefault="00CB4150" w:rsidP="00CB4150">
            <w:r w:rsidRPr="000A066E">
              <w:rPr>
                <w:b/>
              </w:rPr>
              <w:t>Test Reference</w:t>
            </w:r>
          </w:p>
        </w:tc>
        <w:tc>
          <w:tcPr>
            <w:tcW w:w="2381" w:type="dxa"/>
            <w:shd w:val="clear" w:color="auto" w:fill="CCFFCC"/>
            <w:vAlign w:val="center"/>
          </w:tcPr>
          <w:p w14:paraId="193F285D" w14:textId="77777777" w:rsidR="00CB4150" w:rsidRPr="004065B1" w:rsidRDefault="00CB4150" w:rsidP="00CB4150">
            <w:r>
              <w:t>3.6.</w:t>
            </w:r>
            <w:r w:rsidR="00C70567">
              <w:t>6</w:t>
            </w:r>
          </w:p>
        </w:tc>
        <w:tc>
          <w:tcPr>
            <w:tcW w:w="2382" w:type="dxa"/>
            <w:shd w:val="clear" w:color="auto" w:fill="CCFFCC"/>
            <w:vAlign w:val="center"/>
          </w:tcPr>
          <w:p w14:paraId="26FC3035" w14:textId="77777777" w:rsidR="00CB4150" w:rsidRPr="004065B1" w:rsidRDefault="00CB4150" w:rsidP="00CB4150">
            <w:r w:rsidRPr="000A066E">
              <w:rPr>
                <w:b/>
              </w:rPr>
              <w:t>IHO Reference</w:t>
            </w:r>
          </w:p>
        </w:tc>
        <w:tc>
          <w:tcPr>
            <w:tcW w:w="2382" w:type="dxa"/>
            <w:shd w:val="clear" w:color="auto" w:fill="CCFFCC"/>
            <w:vAlign w:val="center"/>
          </w:tcPr>
          <w:p w14:paraId="33D2327A" w14:textId="77777777" w:rsidR="00CB4150" w:rsidRPr="004065B1" w:rsidRDefault="00CB4150" w:rsidP="00CB4150">
            <w:r w:rsidRPr="00A94802">
              <w:t>S-</w:t>
            </w:r>
            <w:r>
              <w:t>52 10.3.4.1</w:t>
            </w:r>
          </w:p>
        </w:tc>
      </w:tr>
      <w:tr w:rsidR="00CB4150" w14:paraId="70F31BC0" w14:textId="77777777" w:rsidTr="00CB4150">
        <w:trPr>
          <w:tblHeader/>
        </w:trPr>
        <w:tc>
          <w:tcPr>
            <w:tcW w:w="9526" w:type="dxa"/>
            <w:gridSpan w:val="4"/>
            <w:shd w:val="clear" w:color="auto" w:fill="CCFFCC"/>
            <w:vAlign w:val="center"/>
          </w:tcPr>
          <w:p w14:paraId="40CC194B" w14:textId="77777777" w:rsidR="00CB4150" w:rsidRDefault="00CB4150" w:rsidP="00CB4150">
            <w:r w:rsidRPr="000A066E">
              <w:rPr>
                <w:b/>
              </w:rPr>
              <w:t>Test description</w:t>
            </w:r>
          </w:p>
        </w:tc>
      </w:tr>
      <w:tr w:rsidR="00CB4150" w14:paraId="76C23BFB" w14:textId="77777777" w:rsidTr="00CB4150">
        <w:trPr>
          <w:tblHeader/>
        </w:trPr>
        <w:tc>
          <w:tcPr>
            <w:tcW w:w="9526" w:type="dxa"/>
            <w:gridSpan w:val="4"/>
            <w:vAlign w:val="center"/>
          </w:tcPr>
          <w:p w14:paraId="397C75DC" w14:textId="77777777" w:rsidR="00CB4150" w:rsidRPr="00E6095F" w:rsidRDefault="00052C2D" w:rsidP="00CB4150">
            <w:pPr>
              <w:rPr>
                <w:i/>
              </w:rPr>
            </w:pPr>
            <w:r w:rsidRPr="00E6095F">
              <w:rPr>
                <w:i/>
              </w:rPr>
              <w:t>Display of area borders</w:t>
            </w:r>
          </w:p>
        </w:tc>
      </w:tr>
      <w:tr w:rsidR="00CB4150" w14:paraId="2660C05F" w14:textId="77777777" w:rsidTr="00CB4150">
        <w:trPr>
          <w:tblHeader/>
        </w:trPr>
        <w:tc>
          <w:tcPr>
            <w:tcW w:w="9526" w:type="dxa"/>
            <w:gridSpan w:val="4"/>
            <w:shd w:val="clear" w:color="auto" w:fill="CCFFCC"/>
            <w:vAlign w:val="center"/>
          </w:tcPr>
          <w:p w14:paraId="1483FBD4" w14:textId="77777777" w:rsidR="00CB4150" w:rsidRPr="004065B1" w:rsidRDefault="00CB4150" w:rsidP="00CB4150">
            <w:r w:rsidRPr="000A066E">
              <w:rPr>
                <w:b/>
              </w:rPr>
              <w:t>Setup</w:t>
            </w:r>
          </w:p>
        </w:tc>
      </w:tr>
      <w:tr w:rsidR="00CB4150" w14:paraId="54BCF461" w14:textId="77777777" w:rsidTr="00CB4150">
        <w:trPr>
          <w:tblHeader/>
        </w:trPr>
        <w:tc>
          <w:tcPr>
            <w:tcW w:w="9526" w:type="dxa"/>
            <w:gridSpan w:val="4"/>
            <w:vAlign w:val="center"/>
          </w:tcPr>
          <w:p w14:paraId="68C0B382" w14:textId="77777777" w:rsidR="00052C2D" w:rsidRPr="00E6095F" w:rsidRDefault="00052C2D" w:rsidP="00052C2D">
            <w:pPr>
              <w:rPr>
                <w:i/>
              </w:rPr>
            </w:pPr>
            <w:r w:rsidRPr="00E6095F">
              <w:rPr>
                <w:i/>
              </w:rPr>
              <w:t>As for test 3.6.5 c) except</w:t>
            </w:r>
          </w:p>
          <w:p w14:paraId="43B36881" w14:textId="402A7406" w:rsidR="00CB4150"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Other</w:t>
            </w:r>
          </w:p>
        </w:tc>
      </w:tr>
      <w:tr w:rsidR="00CB4150" w14:paraId="1A1A5198" w14:textId="77777777" w:rsidTr="00CB4150">
        <w:trPr>
          <w:tblHeader/>
        </w:trPr>
        <w:tc>
          <w:tcPr>
            <w:tcW w:w="9526" w:type="dxa"/>
            <w:gridSpan w:val="4"/>
            <w:shd w:val="clear" w:color="auto" w:fill="CCFFCC"/>
            <w:vAlign w:val="center"/>
          </w:tcPr>
          <w:p w14:paraId="6FF80D12" w14:textId="77777777" w:rsidR="00CB4150" w:rsidRPr="004065B1" w:rsidRDefault="00CB4150" w:rsidP="00CB4150">
            <w:r w:rsidRPr="000A066E">
              <w:rPr>
                <w:b/>
              </w:rPr>
              <w:t>Action</w:t>
            </w:r>
          </w:p>
        </w:tc>
      </w:tr>
      <w:tr w:rsidR="00CB4150" w14:paraId="18E7CEF5" w14:textId="77777777" w:rsidTr="00CB4150">
        <w:trPr>
          <w:tblHeader/>
        </w:trPr>
        <w:tc>
          <w:tcPr>
            <w:tcW w:w="9526" w:type="dxa"/>
            <w:gridSpan w:val="4"/>
            <w:vAlign w:val="center"/>
          </w:tcPr>
          <w:p w14:paraId="7EB8F6FA" w14:textId="7E89A9B7" w:rsidR="00CB4150" w:rsidRPr="00E6095F" w:rsidRDefault="00052C2D" w:rsidP="00CB4150">
            <w:pPr>
              <w:rPr>
                <w:i/>
              </w:rPr>
            </w:pPr>
            <w:r w:rsidRPr="00E6095F">
              <w:rPr>
                <w:i/>
              </w:rPr>
              <w:t>View the objects at position 32°21.100’S 61°23.150’E scale 1:5</w:t>
            </w:r>
            <w:r w:rsidR="003B2565">
              <w:rPr>
                <w:i/>
              </w:rPr>
              <w:t xml:space="preserve"> </w:t>
            </w:r>
            <w:r w:rsidRPr="00E6095F">
              <w:rPr>
                <w:i/>
              </w:rPr>
              <w:t>000</w:t>
            </w:r>
          </w:p>
        </w:tc>
      </w:tr>
      <w:tr w:rsidR="00CB4150" w14:paraId="35587B2F" w14:textId="77777777" w:rsidTr="00B12872">
        <w:trPr>
          <w:tblHeader/>
        </w:trPr>
        <w:tc>
          <w:tcPr>
            <w:tcW w:w="9526" w:type="dxa"/>
            <w:gridSpan w:val="4"/>
            <w:tcBorders>
              <w:bottom w:val="single" w:sz="4" w:space="0" w:color="auto"/>
            </w:tcBorders>
            <w:shd w:val="clear" w:color="auto" w:fill="CCFFCC"/>
            <w:vAlign w:val="center"/>
          </w:tcPr>
          <w:p w14:paraId="0FFB437B" w14:textId="77777777" w:rsidR="00CB4150" w:rsidRPr="004065B1" w:rsidRDefault="00CB4150" w:rsidP="00CB4150">
            <w:r w:rsidRPr="000A066E">
              <w:rPr>
                <w:b/>
              </w:rPr>
              <w:t>Results</w:t>
            </w:r>
          </w:p>
        </w:tc>
      </w:tr>
      <w:tr w:rsidR="00CB4150" w14:paraId="5DC31E1D" w14:textId="77777777" w:rsidTr="00B12872">
        <w:trPr>
          <w:tblHeader/>
        </w:trPr>
        <w:tc>
          <w:tcPr>
            <w:tcW w:w="9526" w:type="dxa"/>
            <w:gridSpan w:val="4"/>
            <w:tcBorders>
              <w:bottom w:val="nil"/>
            </w:tcBorders>
            <w:vAlign w:val="center"/>
          </w:tcPr>
          <w:p w14:paraId="1E7A8814" w14:textId="77777777" w:rsidR="00CB4150" w:rsidRPr="00E6095F" w:rsidRDefault="00052C2D" w:rsidP="00CB4150">
            <w:pPr>
              <w:jc w:val="left"/>
              <w:rPr>
                <w:i/>
              </w:rPr>
            </w:pPr>
            <w:r w:rsidRPr="00E6095F">
              <w:rPr>
                <w:i/>
              </w:rPr>
              <w:t>Confirm that items 1-6 display as shown in the graphic below:</w:t>
            </w:r>
          </w:p>
        </w:tc>
      </w:tr>
      <w:tr w:rsidR="00052C2D" w14:paraId="0AE56F23" w14:textId="77777777" w:rsidTr="00B12872">
        <w:trPr>
          <w:tblHeader/>
        </w:trPr>
        <w:tc>
          <w:tcPr>
            <w:tcW w:w="9526" w:type="dxa"/>
            <w:gridSpan w:val="4"/>
            <w:tcBorders>
              <w:top w:val="nil"/>
            </w:tcBorders>
            <w:vAlign w:val="center"/>
          </w:tcPr>
          <w:p w14:paraId="216716E1" w14:textId="77777777" w:rsidR="00052C2D" w:rsidRPr="00052C2D" w:rsidRDefault="0018522C" w:rsidP="00052C2D">
            <w:pPr>
              <w:jc w:val="center"/>
            </w:pPr>
            <w:r>
              <w:rPr>
                <w:noProof/>
                <w:lang w:val="fr-FR" w:eastAsia="fr-FR"/>
              </w:rPr>
              <w:drawing>
                <wp:inline distT="0" distB="0" distL="0" distR="0" wp14:anchorId="28C93F1C" wp14:editId="4B86CB6B">
                  <wp:extent cx="6010275" cy="45624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10275" cy="4562475"/>
                          </a:xfrm>
                          <a:prstGeom prst="rect">
                            <a:avLst/>
                          </a:prstGeom>
                          <a:noFill/>
                          <a:ln>
                            <a:noFill/>
                          </a:ln>
                        </pic:spPr>
                      </pic:pic>
                    </a:graphicData>
                  </a:graphic>
                </wp:inline>
              </w:drawing>
            </w:r>
          </w:p>
        </w:tc>
      </w:tr>
    </w:tbl>
    <w:p w14:paraId="1EE54A70" w14:textId="77777777" w:rsidR="00CB4150" w:rsidRDefault="00CB4150" w:rsidP="00CB4150"/>
    <w:p w14:paraId="5D65716B" w14:textId="77777777" w:rsidR="00CB4150" w:rsidRPr="00CB4150" w:rsidRDefault="00774AFD" w:rsidP="00E30B8F">
      <w:pPr>
        <w:pStyle w:val="Heading3"/>
      </w:pPr>
      <w:r>
        <w:br w:type="page"/>
      </w:r>
      <w:r w:rsidR="00CB4150">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1E9024D8" w14:textId="77777777" w:rsidTr="00CB4150">
        <w:trPr>
          <w:trHeight w:val="454"/>
          <w:tblHeader/>
        </w:trPr>
        <w:tc>
          <w:tcPr>
            <w:tcW w:w="2381" w:type="dxa"/>
            <w:shd w:val="clear" w:color="auto" w:fill="CCFFCC"/>
            <w:vAlign w:val="center"/>
          </w:tcPr>
          <w:p w14:paraId="17BD01B2" w14:textId="77777777" w:rsidR="00CB4150" w:rsidRPr="004065B1" w:rsidRDefault="00CB4150" w:rsidP="00CB4150">
            <w:r w:rsidRPr="000A066E">
              <w:rPr>
                <w:b/>
              </w:rPr>
              <w:t>Test Reference</w:t>
            </w:r>
          </w:p>
        </w:tc>
        <w:tc>
          <w:tcPr>
            <w:tcW w:w="2381" w:type="dxa"/>
            <w:shd w:val="clear" w:color="auto" w:fill="CCFFCC"/>
            <w:vAlign w:val="center"/>
          </w:tcPr>
          <w:p w14:paraId="48F6CBC0" w14:textId="77777777" w:rsidR="00CB4150" w:rsidRPr="004065B1" w:rsidRDefault="00CB4150" w:rsidP="00CB4150">
            <w:r>
              <w:t>3.6.</w:t>
            </w:r>
            <w:r w:rsidR="001752C8">
              <w:t>7</w:t>
            </w:r>
          </w:p>
        </w:tc>
        <w:tc>
          <w:tcPr>
            <w:tcW w:w="2382" w:type="dxa"/>
            <w:shd w:val="clear" w:color="auto" w:fill="CCFFCC"/>
            <w:vAlign w:val="center"/>
          </w:tcPr>
          <w:p w14:paraId="3EF36688" w14:textId="77777777" w:rsidR="00CB4150" w:rsidRPr="004065B1" w:rsidRDefault="00CB4150" w:rsidP="00CB4150">
            <w:r w:rsidRPr="000A066E">
              <w:rPr>
                <w:b/>
              </w:rPr>
              <w:t>IHO Reference</w:t>
            </w:r>
          </w:p>
        </w:tc>
        <w:tc>
          <w:tcPr>
            <w:tcW w:w="2382" w:type="dxa"/>
            <w:shd w:val="clear" w:color="auto" w:fill="CCFFCC"/>
            <w:vAlign w:val="center"/>
          </w:tcPr>
          <w:p w14:paraId="1AB14AD2" w14:textId="77777777" w:rsidR="00CB4150" w:rsidRPr="004065B1" w:rsidRDefault="00CB4150" w:rsidP="00CB4150">
            <w:r w:rsidRPr="00A94802">
              <w:t>S-</w:t>
            </w:r>
            <w:r>
              <w:t>52 10.3.4.1</w:t>
            </w:r>
          </w:p>
        </w:tc>
      </w:tr>
      <w:tr w:rsidR="00CB4150" w14:paraId="750C7616" w14:textId="77777777" w:rsidTr="00CB4150">
        <w:trPr>
          <w:tblHeader/>
        </w:trPr>
        <w:tc>
          <w:tcPr>
            <w:tcW w:w="9526" w:type="dxa"/>
            <w:gridSpan w:val="4"/>
            <w:shd w:val="clear" w:color="auto" w:fill="CCFFCC"/>
            <w:vAlign w:val="center"/>
          </w:tcPr>
          <w:p w14:paraId="1AE2420C" w14:textId="77777777" w:rsidR="00CB4150" w:rsidRDefault="00CB4150" w:rsidP="00CB4150">
            <w:r w:rsidRPr="000A066E">
              <w:rPr>
                <w:b/>
              </w:rPr>
              <w:t>Test description</w:t>
            </w:r>
          </w:p>
        </w:tc>
      </w:tr>
      <w:tr w:rsidR="00CB4150" w14:paraId="7D7C855C" w14:textId="77777777" w:rsidTr="00CB4150">
        <w:trPr>
          <w:tblHeader/>
        </w:trPr>
        <w:tc>
          <w:tcPr>
            <w:tcW w:w="9526" w:type="dxa"/>
            <w:gridSpan w:val="4"/>
            <w:vAlign w:val="center"/>
          </w:tcPr>
          <w:p w14:paraId="7A1B1EE1" w14:textId="77777777" w:rsidR="00CB4150" w:rsidRPr="00E6095F" w:rsidRDefault="00774AFD" w:rsidP="00CB4150">
            <w:pPr>
              <w:rPr>
                <w:i/>
              </w:rPr>
            </w:pPr>
            <w:r w:rsidRPr="00E6095F">
              <w:rPr>
                <w:i/>
              </w:rPr>
              <w:t>Display of unknown symbol</w:t>
            </w:r>
          </w:p>
        </w:tc>
      </w:tr>
      <w:tr w:rsidR="00CB4150" w14:paraId="1EE1AFE8" w14:textId="77777777" w:rsidTr="00CB4150">
        <w:trPr>
          <w:tblHeader/>
        </w:trPr>
        <w:tc>
          <w:tcPr>
            <w:tcW w:w="9526" w:type="dxa"/>
            <w:gridSpan w:val="4"/>
            <w:shd w:val="clear" w:color="auto" w:fill="CCFFCC"/>
            <w:vAlign w:val="center"/>
          </w:tcPr>
          <w:p w14:paraId="2D1522B8" w14:textId="77777777" w:rsidR="00CB4150" w:rsidRPr="004065B1" w:rsidRDefault="00CB4150" w:rsidP="00CB4150">
            <w:r w:rsidRPr="000A066E">
              <w:rPr>
                <w:b/>
              </w:rPr>
              <w:t>Setup</w:t>
            </w:r>
          </w:p>
        </w:tc>
      </w:tr>
      <w:tr w:rsidR="00CB4150" w14:paraId="78BC0083" w14:textId="77777777" w:rsidTr="00CB4150">
        <w:trPr>
          <w:tblHeader/>
        </w:trPr>
        <w:tc>
          <w:tcPr>
            <w:tcW w:w="9526" w:type="dxa"/>
            <w:gridSpan w:val="4"/>
            <w:vAlign w:val="center"/>
          </w:tcPr>
          <w:p w14:paraId="5326208F" w14:textId="77777777" w:rsidR="00CB4150" w:rsidRPr="00E6095F" w:rsidRDefault="00774AFD" w:rsidP="00CB4150">
            <w:pPr>
              <w:rPr>
                <w:i/>
              </w:rPr>
            </w:pPr>
            <w:r w:rsidRPr="00E6095F">
              <w:rPr>
                <w:i/>
              </w:rPr>
              <w:t>As for test 3.6.6</w:t>
            </w:r>
          </w:p>
        </w:tc>
      </w:tr>
      <w:tr w:rsidR="00CB4150" w14:paraId="63F82C64" w14:textId="77777777" w:rsidTr="00CB4150">
        <w:trPr>
          <w:tblHeader/>
        </w:trPr>
        <w:tc>
          <w:tcPr>
            <w:tcW w:w="9526" w:type="dxa"/>
            <w:gridSpan w:val="4"/>
            <w:shd w:val="clear" w:color="auto" w:fill="CCFFCC"/>
            <w:vAlign w:val="center"/>
          </w:tcPr>
          <w:p w14:paraId="5F6C9760" w14:textId="77777777" w:rsidR="00CB4150" w:rsidRPr="004065B1" w:rsidRDefault="00CB4150" w:rsidP="00CB4150">
            <w:r w:rsidRPr="000A066E">
              <w:rPr>
                <w:b/>
              </w:rPr>
              <w:t>Action</w:t>
            </w:r>
          </w:p>
        </w:tc>
      </w:tr>
      <w:tr w:rsidR="00CB4150" w14:paraId="25947062" w14:textId="77777777" w:rsidTr="00CB4150">
        <w:trPr>
          <w:tblHeader/>
        </w:trPr>
        <w:tc>
          <w:tcPr>
            <w:tcW w:w="9526" w:type="dxa"/>
            <w:gridSpan w:val="4"/>
            <w:vAlign w:val="center"/>
          </w:tcPr>
          <w:p w14:paraId="42CBF575" w14:textId="08B0B7D9" w:rsidR="00CB4150" w:rsidRPr="00E6095F" w:rsidRDefault="00774AFD" w:rsidP="00CB4150">
            <w:pPr>
              <w:rPr>
                <w:i/>
              </w:rPr>
            </w:pPr>
            <w:r w:rsidRPr="00E6095F">
              <w:rPr>
                <w:i/>
              </w:rPr>
              <w:t>View the objects at position 32°21.850’S 61°20.650’E scale 1:5</w:t>
            </w:r>
            <w:r w:rsidR="003B2565">
              <w:rPr>
                <w:i/>
              </w:rPr>
              <w:t xml:space="preserve"> </w:t>
            </w:r>
            <w:r w:rsidRPr="00E6095F">
              <w:rPr>
                <w:i/>
              </w:rPr>
              <w:t>000</w:t>
            </w:r>
          </w:p>
        </w:tc>
      </w:tr>
      <w:tr w:rsidR="00CB4150" w14:paraId="2F327DF2" w14:textId="77777777" w:rsidTr="00B12872">
        <w:trPr>
          <w:tblHeader/>
        </w:trPr>
        <w:tc>
          <w:tcPr>
            <w:tcW w:w="9526" w:type="dxa"/>
            <w:gridSpan w:val="4"/>
            <w:tcBorders>
              <w:bottom w:val="single" w:sz="4" w:space="0" w:color="auto"/>
            </w:tcBorders>
            <w:shd w:val="clear" w:color="auto" w:fill="CCFFCC"/>
            <w:vAlign w:val="center"/>
          </w:tcPr>
          <w:p w14:paraId="4AA82223" w14:textId="77777777" w:rsidR="00CB4150" w:rsidRPr="004065B1" w:rsidRDefault="00CB4150" w:rsidP="00CB4150">
            <w:r w:rsidRPr="000A066E">
              <w:rPr>
                <w:b/>
              </w:rPr>
              <w:t>Results</w:t>
            </w:r>
          </w:p>
        </w:tc>
      </w:tr>
      <w:tr w:rsidR="00CB4150" w14:paraId="5AC433BF" w14:textId="77777777" w:rsidTr="00B12872">
        <w:trPr>
          <w:tblHeader/>
        </w:trPr>
        <w:tc>
          <w:tcPr>
            <w:tcW w:w="9526" w:type="dxa"/>
            <w:gridSpan w:val="4"/>
            <w:tcBorders>
              <w:bottom w:val="nil"/>
            </w:tcBorders>
            <w:vAlign w:val="center"/>
          </w:tcPr>
          <w:p w14:paraId="3F166F9A" w14:textId="37B1D70F" w:rsidR="00CB4150" w:rsidRPr="00E6095F" w:rsidRDefault="00774AFD" w:rsidP="003B2565">
            <w:pPr>
              <w:jc w:val="left"/>
              <w:rPr>
                <w:i/>
              </w:rPr>
            </w:pPr>
            <w:r w:rsidRPr="00E6095F">
              <w:rPr>
                <w:i/>
              </w:rPr>
              <w:t>Confirm that items 1-6 display as shown in the graphic below:</w:t>
            </w:r>
          </w:p>
        </w:tc>
      </w:tr>
      <w:tr w:rsidR="00774AFD" w14:paraId="4CDAD6B7" w14:textId="77777777" w:rsidTr="00B12872">
        <w:trPr>
          <w:tblHeader/>
        </w:trPr>
        <w:tc>
          <w:tcPr>
            <w:tcW w:w="9526" w:type="dxa"/>
            <w:gridSpan w:val="4"/>
            <w:tcBorders>
              <w:top w:val="nil"/>
            </w:tcBorders>
            <w:vAlign w:val="center"/>
          </w:tcPr>
          <w:p w14:paraId="34020732" w14:textId="1B231519" w:rsidR="00774AFD" w:rsidRPr="00774AFD" w:rsidRDefault="00E163B3" w:rsidP="00774AFD">
            <w:pPr>
              <w:jc w:val="center"/>
            </w:pPr>
            <w:r>
              <w:t xml:space="preserve"> </w:t>
            </w:r>
            <w:r>
              <w:rPr>
                <w:noProof/>
                <w:lang w:val="fr-FR" w:eastAsia="fr-FR"/>
              </w:rPr>
              <w:drawing>
                <wp:inline distT="0" distB="0" distL="0" distR="0" wp14:anchorId="17B5BC6B" wp14:editId="28DF6A75">
                  <wp:extent cx="5569040" cy="3910965"/>
                  <wp:effectExtent l="0" t="0" r="0" b="0"/>
                  <wp:docPr id="145" name="Kuv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6116" cy="3915934"/>
                          </a:xfrm>
                          <a:prstGeom prst="rect">
                            <a:avLst/>
                          </a:prstGeom>
                          <a:noFill/>
                          <a:ln>
                            <a:noFill/>
                          </a:ln>
                        </pic:spPr>
                      </pic:pic>
                    </a:graphicData>
                  </a:graphic>
                </wp:inline>
              </w:drawing>
            </w:r>
          </w:p>
        </w:tc>
      </w:tr>
    </w:tbl>
    <w:p w14:paraId="026C0440" w14:textId="73797F67" w:rsidR="00FA50E5" w:rsidRDefault="00FA50E5" w:rsidP="00CB4150"/>
    <w:p w14:paraId="1719946C" w14:textId="77777777" w:rsidR="00FA50E5" w:rsidRDefault="00FA50E5">
      <w:pPr>
        <w:widowControl/>
        <w:spacing w:line="240" w:lineRule="auto"/>
        <w:jc w:val="left"/>
      </w:pPr>
      <w:r>
        <w:br w:type="page"/>
      </w:r>
    </w:p>
    <w:p w14:paraId="04EBAF98" w14:textId="77777777" w:rsidR="00CB4150" w:rsidRPr="00CB4150" w:rsidRDefault="00CB4150" w:rsidP="00E30B8F">
      <w:pPr>
        <w:pStyle w:val="Heading3"/>
      </w:pPr>
      <w: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4227909D" w14:textId="77777777" w:rsidTr="00CB4150">
        <w:trPr>
          <w:trHeight w:val="454"/>
          <w:tblHeader/>
        </w:trPr>
        <w:tc>
          <w:tcPr>
            <w:tcW w:w="2381" w:type="dxa"/>
            <w:shd w:val="clear" w:color="auto" w:fill="CCFFCC"/>
            <w:vAlign w:val="center"/>
          </w:tcPr>
          <w:p w14:paraId="60BC115E" w14:textId="77777777" w:rsidR="00CB4150" w:rsidRPr="004065B1" w:rsidRDefault="00CB4150" w:rsidP="00CB4150">
            <w:r w:rsidRPr="000A066E">
              <w:rPr>
                <w:b/>
              </w:rPr>
              <w:t>Test Reference</w:t>
            </w:r>
          </w:p>
        </w:tc>
        <w:tc>
          <w:tcPr>
            <w:tcW w:w="2381" w:type="dxa"/>
            <w:shd w:val="clear" w:color="auto" w:fill="CCFFCC"/>
            <w:vAlign w:val="center"/>
          </w:tcPr>
          <w:p w14:paraId="29F327FF" w14:textId="77777777" w:rsidR="00CB4150" w:rsidRPr="004065B1" w:rsidRDefault="00CB4150" w:rsidP="00CB4150">
            <w:r>
              <w:t>3.6.</w:t>
            </w:r>
            <w:r w:rsidR="001752C8">
              <w:t>8.</w:t>
            </w:r>
            <w:r>
              <w:t>1</w:t>
            </w:r>
          </w:p>
        </w:tc>
        <w:tc>
          <w:tcPr>
            <w:tcW w:w="2382" w:type="dxa"/>
            <w:shd w:val="clear" w:color="auto" w:fill="CCFFCC"/>
            <w:vAlign w:val="center"/>
          </w:tcPr>
          <w:p w14:paraId="7052188E" w14:textId="77777777" w:rsidR="00CB4150" w:rsidRPr="004065B1" w:rsidRDefault="00CB4150" w:rsidP="00CB4150">
            <w:r w:rsidRPr="000A066E">
              <w:rPr>
                <w:b/>
              </w:rPr>
              <w:t>IHO Reference</w:t>
            </w:r>
          </w:p>
        </w:tc>
        <w:tc>
          <w:tcPr>
            <w:tcW w:w="2382" w:type="dxa"/>
            <w:shd w:val="clear" w:color="auto" w:fill="CCFFCC"/>
            <w:vAlign w:val="center"/>
          </w:tcPr>
          <w:p w14:paraId="18850543" w14:textId="77777777" w:rsidR="00CB4150" w:rsidRPr="004065B1" w:rsidRDefault="00CB4150" w:rsidP="00CB4150">
            <w:r w:rsidRPr="00A94802">
              <w:t>S-</w:t>
            </w:r>
            <w:r>
              <w:t>52 10.3.4.1</w:t>
            </w:r>
          </w:p>
        </w:tc>
      </w:tr>
      <w:tr w:rsidR="00CB4150" w14:paraId="74DCE958" w14:textId="77777777" w:rsidTr="00CB4150">
        <w:trPr>
          <w:tblHeader/>
        </w:trPr>
        <w:tc>
          <w:tcPr>
            <w:tcW w:w="9526" w:type="dxa"/>
            <w:gridSpan w:val="4"/>
            <w:shd w:val="clear" w:color="auto" w:fill="CCFFCC"/>
            <w:vAlign w:val="center"/>
          </w:tcPr>
          <w:p w14:paraId="02E3B67F" w14:textId="77777777" w:rsidR="00CB4150" w:rsidRDefault="00CB4150" w:rsidP="00CB4150">
            <w:r w:rsidRPr="000A066E">
              <w:rPr>
                <w:b/>
              </w:rPr>
              <w:t>Test description</w:t>
            </w:r>
          </w:p>
        </w:tc>
      </w:tr>
      <w:tr w:rsidR="00CB4150" w14:paraId="06CA4644" w14:textId="77777777" w:rsidTr="00CB4150">
        <w:trPr>
          <w:tblHeader/>
        </w:trPr>
        <w:tc>
          <w:tcPr>
            <w:tcW w:w="9526" w:type="dxa"/>
            <w:gridSpan w:val="4"/>
            <w:vAlign w:val="center"/>
          </w:tcPr>
          <w:p w14:paraId="59F0D28D" w14:textId="77777777" w:rsidR="00CB4150" w:rsidRPr="00E6095F" w:rsidRDefault="00774AFD" w:rsidP="00CB4150">
            <w:pPr>
              <w:rPr>
                <w:i/>
              </w:rPr>
            </w:pPr>
            <w:r w:rsidRPr="00E6095F">
              <w:rPr>
                <w:i/>
              </w:rPr>
              <w:t>Unofficial data boundary display</w:t>
            </w:r>
          </w:p>
        </w:tc>
      </w:tr>
      <w:tr w:rsidR="00CB4150" w14:paraId="3AF834B0" w14:textId="77777777" w:rsidTr="00CB4150">
        <w:trPr>
          <w:tblHeader/>
        </w:trPr>
        <w:tc>
          <w:tcPr>
            <w:tcW w:w="9526" w:type="dxa"/>
            <w:gridSpan w:val="4"/>
            <w:shd w:val="clear" w:color="auto" w:fill="CCFFCC"/>
            <w:vAlign w:val="center"/>
          </w:tcPr>
          <w:p w14:paraId="18F6466B" w14:textId="77777777" w:rsidR="00CB4150" w:rsidRPr="004065B1" w:rsidRDefault="00CB4150" w:rsidP="00CB4150">
            <w:r w:rsidRPr="000A066E">
              <w:rPr>
                <w:b/>
              </w:rPr>
              <w:t>Setup</w:t>
            </w:r>
          </w:p>
        </w:tc>
      </w:tr>
      <w:tr w:rsidR="00CB4150" w14:paraId="214D96AB" w14:textId="77777777" w:rsidTr="00CB4150">
        <w:trPr>
          <w:tblHeader/>
        </w:trPr>
        <w:tc>
          <w:tcPr>
            <w:tcW w:w="9526" w:type="dxa"/>
            <w:gridSpan w:val="4"/>
            <w:vAlign w:val="center"/>
          </w:tcPr>
          <w:p w14:paraId="5F0A1828" w14:textId="48730DF5" w:rsidR="00CB4150" w:rsidRPr="00E6095F" w:rsidRDefault="00774AFD" w:rsidP="00774AFD">
            <w:pPr>
              <w:rPr>
                <w:i/>
              </w:rPr>
            </w:pPr>
            <w:r w:rsidRPr="00E6095F">
              <w:rPr>
                <w:i/>
              </w:rPr>
              <w:t>As for test 3.6.6 and in addition, load the following cell 3.3 Settings\ENC_ROOT\GB4X0001.000</w:t>
            </w:r>
            <w:r w:rsidR="0040561B">
              <w:rPr>
                <w:i/>
              </w:rPr>
              <w:t xml:space="preserve"> </w:t>
            </w:r>
            <w:r w:rsidR="0040561B" w:rsidRPr="0040561B">
              <w:rPr>
                <w:i/>
              </w:rPr>
              <w:t>and 3.6 Display priorities \ ENC_ROOT \ 2J5X0002.000</w:t>
            </w:r>
          </w:p>
        </w:tc>
      </w:tr>
      <w:tr w:rsidR="00CB4150" w14:paraId="004CC949" w14:textId="77777777" w:rsidTr="00CB4150">
        <w:trPr>
          <w:tblHeader/>
        </w:trPr>
        <w:tc>
          <w:tcPr>
            <w:tcW w:w="9526" w:type="dxa"/>
            <w:gridSpan w:val="4"/>
            <w:shd w:val="clear" w:color="auto" w:fill="CCFFCC"/>
            <w:vAlign w:val="center"/>
          </w:tcPr>
          <w:p w14:paraId="3899D352" w14:textId="77777777" w:rsidR="00CB4150" w:rsidRPr="004065B1" w:rsidRDefault="00CB4150" w:rsidP="00CB4150">
            <w:r w:rsidRPr="000A066E">
              <w:rPr>
                <w:b/>
              </w:rPr>
              <w:t>Action</w:t>
            </w:r>
          </w:p>
        </w:tc>
      </w:tr>
      <w:tr w:rsidR="00CB4150" w14:paraId="55E41041" w14:textId="77777777" w:rsidTr="00CB4150">
        <w:trPr>
          <w:tblHeader/>
        </w:trPr>
        <w:tc>
          <w:tcPr>
            <w:tcW w:w="9526" w:type="dxa"/>
            <w:gridSpan w:val="4"/>
            <w:vAlign w:val="center"/>
          </w:tcPr>
          <w:p w14:paraId="1CD2967E" w14:textId="3C941BDD" w:rsidR="00CB4150" w:rsidRPr="00E6095F" w:rsidRDefault="00774AFD" w:rsidP="00CB4150">
            <w:pPr>
              <w:rPr>
                <w:i/>
              </w:rPr>
            </w:pPr>
            <w:r w:rsidRPr="00E6095F">
              <w:rPr>
                <w:i/>
              </w:rPr>
              <w:t>View the objects at position 32°22.450’S 61°24.250’E scale 1:</w:t>
            </w:r>
            <w:r w:rsidR="00DD1073">
              <w:rPr>
                <w:i/>
              </w:rPr>
              <w:t>2</w:t>
            </w:r>
            <w:r w:rsidR="003B2565">
              <w:rPr>
                <w:i/>
              </w:rPr>
              <w:t xml:space="preserve"> </w:t>
            </w:r>
            <w:r w:rsidRPr="00E6095F">
              <w:rPr>
                <w:i/>
              </w:rPr>
              <w:t>000</w:t>
            </w:r>
          </w:p>
        </w:tc>
      </w:tr>
      <w:tr w:rsidR="00CB4150" w14:paraId="0C0545AC" w14:textId="77777777" w:rsidTr="00B12872">
        <w:trPr>
          <w:tblHeader/>
        </w:trPr>
        <w:tc>
          <w:tcPr>
            <w:tcW w:w="9526" w:type="dxa"/>
            <w:gridSpan w:val="4"/>
            <w:tcBorders>
              <w:bottom w:val="single" w:sz="4" w:space="0" w:color="auto"/>
            </w:tcBorders>
            <w:shd w:val="clear" w:color="auto" w:fill="CCFFCC"/>
            <w:vAlign w:val="center"/>
          </w:tcPr>
          <w:p w14:paraId="2950637C" w14:textId="77777777" w:rsidR="00CB4150" w:rsidRPr="004065B1" w:rsidRDefault="00CB4150" w:rsidP="00CB4150">
            <w:r w:rsidRPr="000A066E">
              <w:rPr>
                <w:b/>
              </w:rPr>
              <w:t>Results</w:t>
            </w:r>
          </w:p>
        </w:tc>
      </w:tr>
      <w:tr w:rsidR="00CB4150" w14:paraId="7B61461E" w14:textId="77777777" w:rsidTr="00B12872">
        <w:trPr>
          <w:tblHeader/>
        </w:trPr>
        <w:tc>
          <w:tcPr>
            <w:tcW w:w="9526" w:type="dxa"/>
            <w:gridSpan w:val="4"/>
            <w:tcBorders>
              <w:bottom w:val="nil"/>
            </w:tcBorders>
            <w:vAlign w:val="center"/>
          </w:tcPr>
          <w:p w14:paraId="414E7EBF" w14:textId="77777777" w:rsidR="00CB4150" w:rsidRPr="00E6095F" w:rsidRDefault="00774AFD" w:rsidP="00CB4150">
            <w:pPr>
              <w:jc w:val="left"/>
              <w:rPr>
                <w:i/>
              </w:rPr>
            </w:pPr>
            <w:r w:rsidRPr="00E6095F">
              <w:rPr>
                <w:i/>
              </w:rPr>
              <w:t>Confirm that items 1 and 2 display as shown in the graphic below:</w:t>
            </w:r>
          </w:p>
        </w:tc>
      </w:tr>
      <w:tr w:rsidR="00774AFD" w14:paraId="70711180" w14:textId="77777777" w:rsidTr="00FA50E5">
        <w:trPr>
          <w:tblHeader/>
        </w:trPr>
        <w:tc>
          <w:tcPr>
            <w:tcW w:w="9526" w:type="dxa"/>
            <w:gridSpan w:val="4"/>
            <w:tcBorders>
              <w:top w:val="nil"/>
              <w:bottom w:val="nil"/>
            </w:tcBorders>
            <w:vAlign w:val="center"/>
          </w:tcPr>
          <w:p w14:paraId="5DCBD9D8" w14:textId="595603B7" w:rsidR="00774AFD" w:rsidRPr="00774AFD" w:rsidRDefault="00FA50E5" w:rsidP="00774AFD">
            <w:pPr>
              <w:jc w:val="center"/>
            </w:pPr>
            <w:r w:rsidRPr="00FA50E5">
              <w:rPr>
                <w:noProof/>
                <w:lang w:val="fr-FR" w:eastAsia="fr-FR"/>
              </w:rPr>
              <w:drawing>
                <wp:inline distT="0" distB="0" distL="0" distR="0" wp14:anchorId="5582E67E" wp14:editId="4411A8A0">
                  <wp:extent cx="5633049" cy="2904895"/>
                  <wp:effectExtent l="0" t="0" r="6350" b="0"/>
                  <wp:docPr id="270" name="Picture 270" descr="C:\msdokut\STANDARDIT\IHO\ENCWG\Drafting 4.0.2 after Mar2016\New picture originals 23mar2016\3.6.8.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msdokut\STANDARDIT\IHO\ENCWG\Drafting 4.0.2 after Mar2016\New picture originals 23mar2016\3.6.8.1 picture 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63667" cy="2920684"/>
                          </a:xfrm>
                          <a:prstGeom prst="rect">
                            <a:avLst/>
                          </a:prstGeom>
                          <a:noFill/>
                          <a:ln>
                            <a:noFill/>
                          </a:ln>
                        </pic:spPr>
                      </pic:pic>
                    </a:graphicData>
                  </a:graphic>
                </wp:inline>
              </w:drawing>
            </w:r>
          </w:p>
        </w:tc>
      </w:tr>
      <w:tr w:rsidR="00FA50E5" w14:paraId="01F64221" w14:textId="77777777" w:rsidTr="00FA50E5">
        <w:trPr>
          <w:tblHeader/>
        </w:trPr>
        <w:tc>
          <w:tcPr>
            <w:tcW w:w="9526" w:type="dxa"/>
            <w:gridSpan w:val="4"/>
            <w:tcBorders>
              <w:top w:val="nil"/>
              <w:bottom w:val="nil"/>
            </w:tcBorders>
            <w:vAlign w:val="center"/>
          </w:tcPr>
          <w:p w14:paraId="021886C1" w14:textId="747EE2B4" w:rsidR="00FA50E5" w:rsidRDefault="00FA50E5" w:rsidP="00774AFD">
            <w:pPr>
              <w:jc w:val="center"/>
              <w:rPr>
                <w:noProof/>
                <w:lang w:eastAsia="en-GB"/>
              </w:rPr>
            </w:pPr>
            <w:r>
              <w:rPr>
                <w:noProof/>
                <w:lang w:eastAsia="en-GB"/>
              </w:rPr>
              <w:t>Alternative 1: Orange slashes are under left hand side dark brown area</w:t>
            </w:r>
          </w:p>
        </w:tc>
      </w:tr>
      <w:tr w:rsidR="00FA50E5" w14:paraId="4802B5CC" w14:textId="77777777" w:rsidTr="00FA50E5">
        <w:trPr>
          <w:tblHeader/>
        </w:trPr>
        <w:tc>
          <w:tcPr>
            <w:tcW w:w="9526" w:type="dxa"/>
            <w:gridSpan w:val="4"/>
            <w:tcBorders>
              <w:top w:val="nil"/>
              <w:bottom w:val="nil"/>
            </w:tcBorders>
            <w:vAlign w:val="center"/>
          </w:tcPr>
          <w:p w14:paraId="4528C462" w14:textId="77777777" w:rsidR="00FA50E5" w:rsidRDefault="00FA50E5" w:rsidP="00774AFD">
            <w:pPr>
              <w:jc w:val="center"/>
              <w:rPr>
                <w:noProof/>
                <w:lang w:eastAsia="en-GB"/>
              </w:rPr>
            </w:pPr>
          </w:p>
        </w:tc>
      </w:tr>
      <w:tr w:rsidR="00FA50E5" w14:paraId="6766D076" w14:textId="77777777" w:rsidTr="00FA50E5">
        <w:trPr>
          <w:tblHeader/>
        </w:trPr>
        <w:tc>
          <w:tcPr>
            <w:tcW w:w="9526" w:type="dxa"/>
            <w:gridSpan w:val="4"/>
            <w:tcBorders>
              <w:top w:val="nil"/>
              <w:bottom w:val="nil"/>
            </w:tcBorders>
            <w:vAlign w:val="center"/>
          </w:tcPr>
          <w:p w14:paraId="5EFE9353" w14:textId="162C6AFA" w:rsidR="00FA50E5" w:rsidRDefault="00FA50E5" w:rsidP="00774AFD">
            <w:pPr>
              <w:jc w:val="center"/>
              <w:rPr>
                <w:noProof/>
                <w:lang w:eastAsia="en-GB"/>
              </w:rPr>
            </w:pPr>
            <w:r w:rsidRPr="00FA50E5">
              <w:rPr>
                <w:noProof/>
                <w:lang w:val="fr-FR" w:eastAsia="fr-FR"/>
              </w:rPr>
              <w:drawing>
                <wp:inline distT="0" distB="0" distL="0" distR="0" wp14:anchorId="7A28BABF" wp14:editId="6A665EFD">
                  <wp:extent cx="5637700" cy="2907293"/>
                  <wp:effectExtent l="0" t="0" r="1270" b="7620"/>
                  <wp:docPr id="271" name="Picture 271" descr="C:\msdokut\STANDARDIT\IHO\ENCWG\Drafting 4.0.2 after Mar2016\New picture originals 23mar2016\3.6.8.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msdokut\STANDARDIT\IHO\ENCWG\Drafting 4.0.2 after Mar2016\New picture originals 23mar2016\3.6.8.1 picture 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52447" cy="2914898"/>
                          </a:xfrm>
                          <a:prstGeom prst="rect">
                            <a:avLst/>
                          </a:prstGeom>
                          <a:noFill/>
                          <a:ln>
                            <a:noFill/>
                          </a:ln>
                        </pic:spPr>
                      </pic:pic>
                    </a:graphicData>
                  </a:graphic>
                </wp:inline>
              </w:drawing>
            </w:r>
          </w:p>
        </w:tc>
      </w:tr>
      <w:tr w:rsidR="00FA50E5" w14:paraId="4EB43F76" w14:textId="77777777" w:rsidTr="00B12872">
        <w:trPr>
          <w:tblHeader/>
        </w:trPr>
        <w:tc>
          <w:tcPr>
            <w:tcW w:w="9526" w:type="dxa"/>
            <w:gridSpan w:val="4"/>
            <w:tcBorders>
              <w:top w:val="nil"/>
            </w:tcBorders>
            <w:vAlign w:val="center"/>
          </w:tcPr>
          <w:p w14:paraId="3065DBF6" w14:textId="7C3C3CBE" w:rsidR="00FA50E5" w:rsidRDefault="00FA50E5" w:rsidP="00FA50E5">
            <w:pPr>
              <w:jc w:val="center"/>
              <w:rPr>
                <w:noProof/>
                <w:lang w:eastAsia="en-GB"/>
              </w:rPr>
            </w:pPr>
            <w:r>
              <w:rPr>
                <w:noProof/>
                <w:lang w:eastAsia="en-GB"/>
              </w:rPr>
              <w:t>Alternative 2: Orange slashes are above left hand side dark brown area</w:t>
            </w:r>
          </w:p>
        </w:tc>
      </w:tr>
    </w:tbl>
    <w:p w14:paraId="3CB95A21" w14:textId="5FBBF659" w:rsidR="00FA50E5" w:rsidRDefault="00FA50E5" w:rsidP="00CB4150"/>
    <w:p w14:paraId="48E6A3E6" w14:textId="57448B55" w:rsidR="00FA50E5" w:rsidRDefault="0040561B">
      <w:pPr>
        <w:widowControl/>
        <w:spacing w:line="240" w:lineRule="auto"/>
        <w:jc w:val="left"/>
      </w:pPr>
      <w:r>
        <w:t>Note: A</w:t>
      </w:r>
      <w:r w:rsidRPr="0040561B">
        <w:t>lternative 2 allow</w:t>
      </w:r>
      <w:r>
        <w:t>s</w:t>
      </w:r>
      <w:r w:rsidRPr="0040561B">
        <w:t xml:space="preserve"> </w:t>
      </w:r>
      <w:r>
        <w:t xml:space="preserve">for </w:t>
      </w:r>
      <w:r w:rsidRPr="0040561B">
        <w:t xml:space="preserve">drawing speed optimization </w:t>
      </w:r>
      <w:r w:rsidR="00FA50E5">
        <w:br w:type="page"/>
      </w:r>
    </w:p>
    <w:p w14:paraId="69D306E2"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277"/>
        <w:gridCol w:w="2530"/>
        <w:gridCol w:w="2356"/>
      </w:tblGrid>
      <w:tr w:rsidR="00774AFD" w14:paraId="59843C59" w14:textId="77777777" w:rsidTr="00D9584F">
        <w:trPr>
          <w:trHeight w:val="454"/>
          <w:tblHeader/>
        </w:trPr>
        <w:tc>
          <w:tcPr>
            <w:tcW w:w="2381" w:type="dxa"/>
            <w:shd w:val="clear" w:color="auto" w:fill="CCFFCC"/>
            <w:vAlign w:val="center"/>
          </w:tcPr>
          <w:p w14:paraId="2DC37CEE" w14:textId="77777777" w:rsidR="00774AFD" w:rsidRPr="004065B1" w:rsidRDefault="00774AFD" w:rsidP="00D9584F">
            <w:r w:rsidRPr="000A066E">
              <w:rPr>
                <w:b/>
              </w:rPr>
              <w:t>Test Reference</w:t>
            </w:r>
          </w:p>
        </w:tc>
        <w:tc>
          <w:tcPr>
            <w:tcW w:w="2381" w:type="dxa"/>
            <w:shd w:val="clear" w:color="auto" w:fill="CCFFCC"/>
            <w:vAlign w:val="center"/>
          </w:tcPr>
          <w:p w14:paraId="3F9C813D" w14:textId="77777777" w:rsidR="00774AFD" w:rsidRPr="004065B1" w:rsidRDefault="00774AFD" w:rsidP="00D9584F">
            <w:r>
              <w:t>3.6.8.2</w:t>
            </w:r>
          </w:p>
        </w:tc>
        <w:tc>
          <w:tcPr>
            <w:tcW w:w="2382" w:type="dxa"/>
            <w:shd w:val="clear" w:color="auto" w:fill="CCFFCC"/>
            <w:vAlign w:val="center"/>
          </w:tcPr>
          <w:p w14:paraId="7216E5A3" w14:textId="77777777" w:rsidR="00774AFD" w:rsidRPr="004065B1" w:rsidRDefault="00774AFD" w:rsidP="00D9584F">
            <w:r w:rsidRPr="000A066E">
              <w:rPr>
                <w:b/>
              </w:rPr>
              <w:t>IHO Reference</w:t>
            </w:r>
          </w:p>
        </w:tc>
        <w:tc>
          <w:tcPr>
            <w:tcW w:w="2382" w:type="dxa"/>
            <w:shd w:val="clear" w:color="auto" w:fill="CCFFCC"/>
            <w:vAlign w:val="center"/>
          </w:tcPr>
          <w:p w14:paraId="73748E4E" w14:textId="77777777" w:rsidR="00774AFD" w:rsidRPr="004065B1" w:rsidRDefault="00774AFD" w:rsidP="00D9584F">
            <w:r w:rsidRPr="00A94802">
              <w:t>S-</w:t>
            </w:r>
            <w:r>
              <w:t>52 10.3.4.1</w:t>
            </w:r>
          </w:p>
        </w:tc>
      </w:tr>
      <w:tr w:rsidR="00774AFD" w14:paraId="04546FF8" w14:textId="77777777" w:rsidTr="00D9584F">
        <w:trPr>
          <w:tblHeader/>
        </w:trPr>
        <w:tc>
          <w:tcPr>
            <w:tcW w:w="9526" w:type="dxa"/>
            <w:gridSpan w:val="4"/>
            <w:shd w:val="clear" w:color="auto" w:fill="CCFFCC"/>
            <w:vAlign w:val="center"/>
          </w:tcPr>
          <w:p w14:paraId="410BFF78" w14:textId="77777777" w:rsidR="00774AFD" w:rsidRDefault="00774AFD" w:rsidP="00D9584F">
            <w:r w:rsidRPr="000A066E">
              <w:rPr>
                <w:b/>
              </w:rPr>
              <w:t>Test description</w:t>
            </w:r>
          </w:p>
        </w:tc>
      </w:tr>
      <w:tr w:rsidR="00774AFD" w14:paraId="71CD5161" w14:textId="77777777" w:rsidTr="00D9584F">
        <w:trPr>
          <w:tblHeader/>
        </w:trPr>
        <w:tc>
          <w:tcPr>
            <w:tcW w:w="9526" w:type="dxa"/>
            <w:gridSpan w:val="4"/>
            <w:vAlign w:val="center"/>
          </w:tcPr>
          <w:p w14:paraId="36583A9C" w14:textId="77777777" w:rsidR="00774AFD" w:rsidRPr="00E6095F" w:rsidRDefault="00774AFD" w:rsidP="00D9584F">
            <w:pPr>
              <w:rPr>
                <w:i/>
              </w:rPr>
            </w:pPr>
            <w:r w:rsidRPr="00E6095F">
              <w:rPr>
                <w:i/>
              </w:rPr>
              <w:t>Scale boundary display</w:t>
            </w:r>
          </w:p>
        </w:tc>
      </w:tr>
      <w:tr w:rsidR="00774AFD" w14:paraId="662039B2" w14:textId="77777777" w:rsidTr="00D9584F">
        <w:trPr>
          <w:tblHeader/>
        </w:trPr>
        <w:tc>
          <w:tcPr>
            <w:tcW w:w="9526" w:type="dxa"/>
            <w:gridSpan w:val="4"/>
            <w:shd w:val="clear" w:color="auto" w:fill="CCFFCC"/>
            <w:vAlign w:val="center"/>
          </w:tcPr>
          <w:p w14:paraId="6CB7E6DA" w14:textId="77777777" w:rsidR="00774AFD" w:rsidRPr="004065B1" w:rsidRDefault="00774AFD" w:rsidP="00D9584F">
            <w:r w:rsidRPr="000A066E">
              <w:rPr>
                <w:b/>
              </w:rPr>
              <w:t>Setup</w:t>
            </w:r>
          </w:p>
        </w:tc>
      </w:tr>
      <w:tr w:rsidR="00774AFD" w14:paraId="0550A265" w14:textId="77777777" w:rsidTr="00D9584F">
        <w:trPr>
          <w:tblHeader/>
        </w:trPr>
        <w:tc>
          <w:tcPr>
            <w:tcW w:w="9526" w:type="dxa"/>
            <w:gridSpan w:val="4"/>
            <w:vAlign w:val="center"/>
          </w:tcPr>
          <w:p w14:paraId="7D524F48" w14:textId="77777777" w:rsidR="00774AFD" w:rsidRPr="00E6095F" w:rsidRDefault="00774AFD" w:rsidP="00774AFD">
            <w:pPr>
              <w:rPr>
                <w:i/>
              </w:rPr>
            </w:pPr>
            <w:r w:rsidRPr="00E6095F">
              <w:rPr>
                <w:i/>
              </w:rPr>
              <w:t>As for test 3.6.6 and in addition,</w:t>
            </w:r>
          </w:p>
          <w:p w14:paraId="59B87364" w14:textId="77777777" w:rsidR="00774AFD" w:rsidRPr="00E6095F" w:rsidRDefault="00774AFD" w:rsidP="00774AFD">
            <w:pPr>
              <w:rPr>
                <w:i/>
              </w:rPr>
            </w:pPr>
            <w:r w:rsidRPr="00E6095F">
              <w:rPr>
                <w:i/>
              </w:rPr>
              <w:t>Load the following cell 3.6 Display priorities\ENC_ROOT\2J4X0001.000</w:t>
            </w:r>
          </w:p>
          <w:p w14:paraId="142FB572" w14:textId="77777777" w:rsidR="00774AFD" w:rsidRPr="00E6095F" w:rsidRDefault="00774AFD" w:rsidP="00774AFD">
            <w:pPr>
              <w:rPr>
                <w:i/>
              </w:rPr>
            </w:pPr>
            <w:r w:rsidRPr="00E6095F">
              <w:rPr>
                <w:i/>
              </w:rPr>
              <w:t>Chart scale boundaries = On</w:t>
            </w:r>
          </w:p>
        </w:tc>
      </w:tr>
      <w:tr w:rsidR="00774AFD" w14:paraId="28EB6723" w14:textId="77777777" w:rsidTr="00D9584F">
        <w:trPr>
          <w:tblHeader/>
        </w:trPr>
        <w:tc>
          <w:tcPr>
            <w:tcW w:w="9526" w:type="dxa"/>
            <w:gridSpan w:val="4"/>
            <w:shd w:val="clear" w:color="auto" w:fill="CCFFCC"/>
            <w:vAlign w:val="center"/>
          </w:tcPr>
          <w:p w14:paraId="0172B737" w14:textId="77777777" w:rsidR="00774AFD" w:rsidRPr="004065B1" w:rsidRDefault="00774AFD" w:rsidP="00D9584F">
            <w:r w:rsidRPr="000A066E">
              <w:rPr>
                <w:b/>
              </w:rPr>
              <w:t>Action</w:t>
            </w:r>
          </w:p>
        </w:tc>
      </w:tr>
      <w:tr w:rsidR="00774AFD" w14:paraId="6482C300" w14:textId="77777777" w:rsidTr="00D9584F">
        <w:trPr>
          <w:tblHeader/>
        </w:trPr>
        <w:tc>
          <w:tcPr>
            <w:tcW w:w="9526" w:type="dxa"/>
            <w:gridSpan w:val="4"/>
            <w:vAlign w:val="center"/>
          </w:tcPr>
          <w:p w14:paraId="69E07F5B" w14:textId="18FDB6B8" w:rsidR="00774AFD" w:rsidRPr="00E6095F" w:rsidRDefault="00774AFD" w:rsidP="00D9584F">
            <w:pPr>
              <w:rPr>
                <w:i/>
              </w:rPr>
            </w:pPr>
            <w:r w:rsidRPr="00E6095F">
              <w:rPr>
                <w:i/>
              </w:rPr>
              <w:t>View the objects at position 32°22.450’S 61°23.800’E scale 1:</w:t>
            </w:r>
            <w:r w:rsidR="000A7A57">
              <w:rPr>
                <w:i/>
              </w:rPr>
              <w:t>2</w:t>
            </w:r>
            <w:r w:rsidR="003B2565">
              <w:rPr>
                <w:i/>
              </w:rPr>
              <w:t xml:space="preserve"> </w:t>
            </w:r>
            <w:r w:rsidRPr="00E6095F">
              <w:rPr>
                <w:i/>
              </w:rPr>
              <w:t>000</w:t>
            </w:r>
          </w:p>
        </w:tc>
      </w:tr>
      <w:tr w:rsidR="00774AFD" w14:paraId="4AE6404D" w14:textId="77777777" w:rsidTr="00B12872">
        <w:trPr>
          <w:tblHeader/>
        </w:trPr>
        <w:tc>
          <w:tcPr>
            <w:tcW w:w="9526" w:type="dxa"/>
            <w:gridSpan w:val="4"/>
            <w:tcBorders>
              <w:bottom w:val="single" w:sz="4" w:space="0" w:color="auto"/>
            </w:tcBorders>
            <w:shd w:val="clear" w:color="auto" w:fill="CCFFCC"/>
            <w:vAlign w:val="center"/>
          </w:tcPr>
          <w:p w14:paraId="077FBF9B" w14:textId="77777777" w:rsidR="00774AFD" w:rsidRPr="004065B1" w:rsidRDefault="00774AFD" w:rsidP="00D9584F">
            <w:r w:rsidRPr="000A066E">
              <w:rPr>
                <w:b/>
              </w:rPr>
              <w:t>Results</w:t>
            </w:r>
          </w:p>
        </w:tc>
      </w:tr>
      <w:tr w:rsidR="00774AFD" w14:paraId="1CC25FBF" w14:textId="77777777" w:rsidTr="00B12872">
        <w:trPr>
          <w:tblHeader/>
        </w:trPr>
        <w:tc>
          <w:tcPr>
            <w:tcW w:w="9526" w:type="dxa"/>
            <w:gridSpan w:val="4"/>
            <w:tcBorders>
              <w:bottom w:val="nil"/>
            </w:tcBorders>
            <w:vAlign w:val="center"/>
          </w:tcPr>
          <w:p w14:paraId="7E3D9D24" w14:textId="77777777" w:rsidR="00774AFD" w:rsidRPr="00E6095F" w:rsidRDefault="00774AFD" w:rsidP="00D9584F">
            <w:pPr>
              <w:jc w:val="left"/>
              <w:rPr>
                <w:i/>
              </w:rPr>
            </w:pPr>
            <w:r w:rsidRPr="00E6095F">
              <w:rPr>
                <w:i/>
              </w:rPr>
              <w:t>Confirm that items 1 and 2 display as shown in the graphic below:</w:t>
            </w:r>
          </w:p>
        </w:tc>
      </w:tr>
      <w:tr w:rsidR="00774AFD" w14:paraId="1446EC7D" w14:textId="77777777" w:rsidTr="00FA50E5">
        <w:trPr>
          <w:tblHeader/>
        </w:trPr>
        <w:tc>
          <w:tcPr>
            <w:tcW w:w="9526" w:type="dxa"/>
            <w:gridSpan w:val="4"/>
            <w:tcBorders>
              <w:top w:val="nil"/>
              <w:bottom w:val="nil"/>
            </w:tcBorders>
            <w:vAlign w:val="center"/>
          </w:tcPr>
          <w:p w14:paraId="67DFEAFD" w14:textId="77777777" w:rsidR="00774AFD" w:rsidRPr="00774AFD" w:rsidRDefault="0018522C" w:rsidP="00D9584F">
            <w:pPr>
              <w:jc w:val="center"/>
            </w:pPr>
            <w:r>
              <w:rPr>
                <w:noProof/>
                <w:lang w:val="fr-FR" w:eastAsia="fr-FR"/>
              </w:rPr>
              <w:drawing>
                <wp:inline distT="0" distB="0" distL="0" distR="0" wp14:anchorId="42194A39" wp14:editId="5F41463F">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FA50E5" w14:paraId="31F65254" w14:textId="77777777" w:rsidTr="00FA50E5">
        <w:trPr>
          <w:tblHeader/>
        </w:trPr>
        <w:tc>
          <w:tcPr>
            <w:tcW w:w="9526" w:type="dxa"/>
            <w:gridSpan w:val="4"/>
            <w:tcBorders>
              <w:top w:val="nil"/>
              <w:bottom w:val="nil"/>
            </w:tcBorders>
            <w:vAlign w:val="center"/>
          </w:tcPr>
          <w:p w14:paraId="3E8C9329" w14:textId="6B098203" w:rsidR="00FA50E5" w:rsidRDefault="00FA50E5" w:rsidP="003B2565">
            <w:pPr>
              <w:jc w:val="center"/>
              <w:rPr>
                <w:noProof/>
                <w:lang w:eastAsia="en-GB"/>
              </w:rPr>
            </w:pPr>
            <w:r>
              <w:rPr>
                <w:noProof/>
                <w:lang w:eastAsia="en-GB"/>
              </w:rPr>
              <w:t xml:space="preserve">Alternative 1: Line style indicating side of larger scale available (complex line style with thick line at edge and double </w:t>
            </w:r>
            <w:r w:rsidR="003B2565">
              <w:rPr>
                <w:noProof/>
                <w:lang w:eastAsia="en-GB"/>
              </w:rPr>
              <w:t>1 pixel</w:t>
            </w:r>
            <w:r>
              <w:rPr>
                <w:noProof/>
                <w:lang w:eastAsia="en-GB"/>
              </w:rPr>
              <w:t xml:space="preserve"> lines </w:t>
            </w:r>
            <w:r w:rsidR="003B2565">
              <w:rPr>
                <w:noProof/>
                <w:lang w:eastAsia="en-GB"/>
              </w:rPr>
              <w:t>o</w:t>
            </w:r>
            <w:r>
              <w:rPr>
                <w:noProof/>
                <w:lang w:eastAsia="en-GB"/>
              </w:rPr>
              <w:t>n larger scale available side)</w:t>
            </w:r>
          </w:p>
        </w:tc>
      </w:tr>
      <w:tr w:rsidR="00FA50E5" w14:paraId="1EBECC79" w14:textId="77777777" w:rsidTr="00FA50E5">
        <w:trPr>
          <w:tblHeader/>
        </w:trPr>
        <w:tc>
          <w:tcPr>
            <w:tcW w:w="9526" w:type="dxa"/>
            <w:gridSpan w:val="4"/>
            <w:tcBorders>
              <w:top w:val="nil"/>
              <w:bottom w:val="nil"/>
            </w:tcBorders>
            <w:vAlign w:val="center"/>
          </w:tcPr>
          <w:p w14:paraId="45A67AB8" w14:textId="4FC301F8" w:rsidR="00FA50E5" w:rsidRDefault="00FA50E5" w:rsidP="00D9584F">
            <w:pPr>
              <w:jc w:val="center"/>
              <w:rPr>
                <w:noProof/>
                <w:lang w:eastAsia="en-GB"/>
              </w:rPr>
            </w:pPr>
          </w:p>
        </w:tc>
      </w:tr>
      <w:tr w:rsidR="00FA50E5" w14:paraId="3D40DEAA" w14:textId="77777777" w:rsidTr="00FA50E5">
        <w:trPr>
          <w:tblHeader/>
        </w:trPr>
        <w:tc>
          <w:tcPr>
            <w:tcW w:w="9526" w:type="dxa"/>
            <w:gridSpan w:val="4"/>
            <w:tcBorders>
              <w:top w:val="nil"/>
              <w:bottom w:val="nil"/>
            </w:tcBorders>
            <w:vAlign w:val="center"/>
          </w:tcPr>
          <w:p w14:paraId="65104C02" w14:textId="072F583F" w:rsidR="00FA50E5" w:rsidRDefault="00FA50E5" w:rsidP="00D9584F">
            <w:pPr>
              <w:jc w:val="center"/>
              <w:rPr>
                <w:noProof/>
                <w:lang w:eastAsia="en-GB"/>
              </w:rPr>
            </w:pPr>
            <w:r w:rsidRPr="00FA50E5">
              <w:rPr>
                <w:noProof/>
                <w:lang w:val="fr-FR" w:eastAsia="fr-FR"/>
              </w:rPr>
              <w:drawing>
                <wp:inline distT="0" distB="0" distL="0" distR="0" wp14:anchorId="3E591180" wp14:editId="7A012035">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FA50E5" w14:paraId="71B39F44" w14:textId="77777777" w:rsidTr="00B12872">
        <w:trPr>
          <w:tblHeader/>
        </w:trPr>
        <w:tc>
          <w:tcPr>
            <w:tcW w:w="9526" w:type="dxa"/>
            <w:gridSpan w:val="4"/>
            <w:tcBorders>
              <w:top w:val="nil"/>
            </w:tcBorders>
            <w:vAlign w:val="center"/>
          </w:tcPr>
          <w:p w14:paraId="021B7066" w14:textId="02962EF9" w:rsidR="00FA50E5" w:rsidRDefault="00FA50E5" w:rsidP="00FA50E5">
            <w:pPr>
              <w:jc w:val="center"/>
              <w:rPr>
                <w:noProof/>
                <w:lang w:eastAsia="en-GB"/>
              </w:rPr>
            </w:pPr>
            <w:r>
              <w:rPr>
                <w:noProof/>
                <w:lang w:eastAsia="en-GB"/>
              </w:rPr>
              <w:t>Alternative 2: Line style just indicating scale border (1 pixel line)</w:t>
            </w:r>
          </w:p>
        </w:tc>
      </w:tr>
    </w:tbl>
    <w:p w14:paraId="7FEB458F" w14:textId="77777777" w:rsidR="00774AFD" w:rsidRDefault="00774AFD" w:rsidP="00774AFD"/>
    <w:p w14:paraId="7FD86A18" w14:textId="77777777" w:rsidR="00774AFD" w:rsidRDefault="00774AFD" w:rsidP="00774AF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774AFD" w14:paraId="21FADE58" w14:textId="77777777" w:rsidTr="00D9584F">
        <w:trPr>
          <w:trHeight w:val="454"/>
          <w:tblHeader/>
        </w:trPr>
        <w:tc>
          <w:tcPr>
            <w:tcW w:w="2381" w:type="dxa"/>
            <w:shd w:val="clear" w:color="auto" w:fill="CCFFCC"/>
            <w:vAlign w:val="center"/>
          </w:tcPr>
          <w:p w14:paraId="2C6B1155" w14:textId="77777777" w:rsidR="00774AFD" w:rsidRPr="004065B1" w:rsidRDefault="00774AFD" w:rsidP="00D9584F">
            <w:r w:rsidRPr="000A066E">
              <w:rPr>
                <w:b/>
              </w:rPr>
              <w:lastRenderedPageBreak/>
              <w:t>Test Reference</w:t>
            </w:r>
          </w:p>
        </w:tc>
        <w:tc>
          <w:tcPr>
            <w:tcW w:w="2381" w:type="dxa"/>
            <w:shd w:val="clear" w:color="auto" w:fill="CCFFCC"/>
            <w:vAlign w:val="center"/>
          </w:tcPr>
          <w:p w14:paraId="2284B209" w14:textId="77777777" w:rsidR="00774AFD" w:rsidRPr="004065B1" w:rsidRDefault="00774AFD" w:rsidP="00D9584F">
            <w:r>
              <w:t>3.6.8.3</w:t>
            </w:r>
          </w:p>
        </w:tc>
        <w:tc>
          <w:tcPr>
            <w:tcW w:w="2382" w:type="dxa"/>
            <w:shd w:val="clear" w:color="auto" w:fill="CCFFCC"/>
            <w:vAlign w:val="center"/>
          </w:tcPr>
          <w:p w14:paraId="57AEDA09" w14:textId="77777777" w:rsidR="00774AFD" w:rsidRPr="004065B1" w:rsidRDefault="00774AFD" w:rsidP="00D9584F">
            <w:r w:rsidRPr="000A066E">
              <w:rPr>
                <w:b/>
              </w:rPr>
              <w:t>IHO Reference</w:t>
            </w:r>
          </w:p>
        </w:tc>
        <w:tc>
          <w:tcPr>
            <w:tcW w:w="2382" w:type="dxa"/>
            <w:shd w:val="clear" w:color="auto" w:fill="CCFFCC"/>
            <w:vAlign w:val="center"/>
          </w:tcPr>
          <w:p w14:paraId="69EF7225" w14:textId="77777777" w:rsidR="00774AFD" w:rsidRPr="004065B1" w:rsidRDefault="00774AFD" w:rsidP="00D9584F">
            <w:r w:rsidRPr="00A94802">
              <w:t>S-</w:t>
            </w:r>
            <w:r>
              <w:t>52 10.3.4.1</w:t>
            </w:r>
          </w:p>
        </w:tc>
      </w:tr>
      <w:tr w:rsidR="00774AFD" w14:paraId="52CA986D" w14:textId="77777777" w:rsidTr="00D9584F">
        <w:trPr>
          <w:tblHeader/>
        </w:trPr>
        <w:tc>
          <w:tcPr>
            <w:tcW w:w="9526" w:type="dxa"/>
            <w:gridSpan w:val="4"/>
            <w:shd w:val="clear" w:color="auto" w:fill="CCFFCC"/>
            <w:vAlign w:val="center"/>
          </w:tcPr>
          <w:p w14:paraId="303094D6" w14:textId="77777777" w:rsidR="00774AFD" w:rsidRDefault="00774AFD" w:rsidP="00D9584F">
            <w:r w:rsidRPr="000A066E">
              <w:rPr>
                <w:b/>
              </w:rPr>
              <w:t>Test description</w:t>
            </w:r>
          </w:p>
        </w:tc>
      </w:tr>
      <w:tr w:rsidR="00774AFD" w14:paraId="48C699A6" w14:textId="77777777" w:rsidTr="00D9584F">
        <w:trPr>
          <w:tblHeader/>
        </w:trPr>
        <w:tc>
          <w:tcPr>
            <w:tcW w:w="9526" w:type="dxa"/>
            <w:gridSpan w:val="4"/>
            <w:vAlign w:val="center"/>
          </w:tcPr>
          <w:p w14:paraId="414680C3" w14:textId="77777777" w:rsidR="00774AFD" w:rsidRPr="00E6095F" w:rsidRDefault="00774AFD" w:rsidP="00D9584F">
            <w:pPr>
              <w:rPr>
                <w:i/>
              </w:rPr>
            </w:pPr>
            <w:r w:rsidRPr="00E6095F">
              <w:rPr>
                <w:i/>
              </w:rPr>
              <w:t>Overscale pattern display</w:t>
            </w:r>
          </w:p>
        </w:tc>
      </w:tr>
      <w:tr w:rsidR="00774AFD" w14:paraId="796EA552" w14:textId="77777777" w:rsidTr="00D9584F">
        <w:trPr>
          <w:tblHeader/>
        </w:trPr>
        <w:tc>
          <w:tcPr>
            <w:tcW w:w="9526" w:type="dxa"/>
            <w:gridSpan w:val="4"/>
            <w:shd w:val="clear" w:color="auto" w:fill="CCFFCC"/>
            <w:vAlign w:val="center"/>
          </w:tcPr>
          <w:p w14:paraId="060142DC" w14:textId="77777777" w:rsidR="00774AFD" w:rsidRPr="004065B1" w:rsidRDefault="00774AFD" w:rsidP="00D9584F">
            <w:r w:rsidRPr="000A066E">
              <w:rPr>
                <w:b/>
              </w:rPr>
              <w:t>Setup</w:t>
            </w:r>
          </w:p>
        </w:tc>
      </w:tr>
      <w:tr w:rsidR="00774AFD" w14:paraId="3E56B643" w14:textId="77777777" w:rsidTr="00D9584F">
        <w:trPr>
          <w:tblHeader/>
        </w:trPr>
        <w:tc>
          <w:tcPr>
            <w:tcW w:w="9526" w:type="dxa"/>
            <w:gridSpan w:val="4"/>
            <w:vAlign w:val="center"/>
          </w:tcPr>
          <w:p w14:paraId="54A44E25" w14:textId="7745189E" w:rsidR="00774AFD" w:rsidRPr="00E6095F" w:rsidRDefault="00774AFD" w:rsidP="00800F68">
            <w:pPr>
              <w:rPr>
                <w:i/>
              </w:rPr>
            </w:pPr>
            <w:r w:rsidRPr="00E6095F">
              <w:rPr>
                <w:i/>
              </w:rPr>
              <w:t xml:space="preserve">As for test 3.6.8.2 </w:t>
            </w:r>
          </w:p>
        </w:tc>
      </w:tr>
      <w:tr w:rsidR="00774AFD" w14:paraId="167C09BC" w14:textId="77777777" w:rsidTr="00D9584F">
        <w:trPr>
          <w:tblHeader/>
        </w:trPr>
        <w:tc>
          <w:tcPr>
            <w:tcW w:w="9526" w:type="dxa"/>
            <w:gridSpan w:val="4"/>
            <w:shd w:val="clear" w:color="auto" w:fill="CCFFCC"/>
            <w:vAlign w:val="center"/>
          </w:tcPr>
          <w:p w14:paraId="1F9AF37F" w14:textId="77777777" w:rsidR="00774AFD" w:rsidRPr="004065B1" w:rsidRDefault="00774AFD" w:rsidP="00D9584F">
            <w:r w:rsidRPr="000A066E">
              <w:rPr>
                <w:b/>
              </w:rPr>
              <w:t>Action</w:t>
            </w:r>
          </w:p>
        </w:tc>
      </w:tr>
      <w:tr w:rsidR="00774AFD" w14:paraId="7B64CEC1" w14:textId="77777777" w:rsidTr="00D9584F">
        <w:trPr>
          <w:tblHeader/>
        </w:trPr>
        <w:tc>
          <w:tcPr>
            <w:tcW w:w="9526" w:type="dxa"/>
            <w:gridSpan w:val="4"/>
            <w:vAlign w:val="center"/>
          </w:tcPr>
          <w:p w14:paraId="2F8E266C" w14:textId="7695D3DD" w:rsidR="00774AFD" w:rsidRPr="00E6095F" w:rsidRDefault="00774AFD" w:rsidP="000A7A57">
            <w:pPr>
              <w:rPr>
                <w:i/>
              </w:rPr>
            </w:pPr>
            <w:r w:rsidRPr="00E6095F">
              <w:rPr>
                <w:i/>
              </w:rPr>
              <w:t>View the objects at position 32°22.</w:t>
            </w:r>
            <w:r w:rsidR="000A7A57">
              <w:rPr>
                <w:i/>
              </w:rPr>
              <w:t>60</w:t>
            </w:r>
            <w:r w:rsidRPr="00E6095F">
              <w:rPr>
                <w:i/>
              </w:rPr>
              <w:t>0’S 61°23.800’E scale 1:</w:t>
            </w:r>
            <w:r w:rsidR="000A7A57">
              <w:rPr>
                <w:i/>
              </w:rPr>
              <w:t>2</w:t>
            </w:r>
            <w:r w:rsidR="003B2565">
              <w:rPr>
                <w:i/>
              </w:rPr>
              <w:t xml:space="preserve"> </w:t>
            </w:r>
            <w:r w:rsidRPr="00E6095F">
              <w:rPr>
                <w:i/>
              </w:rPr>
              <w:t>000</w:t>
            </w:r>
          </w:p>
        </w:tc>
      </w:tr>
      <w:tr w:rsidR="00774AFD" w14:paraId="306F8801" w14:textId="77777777" w:rsidTr="00B12872">
        <w:trPr>
          <w:tblHeader/>
        </w:trPr>
        <w:tc>
          <w:tcPr>
            <w:tcW w:w="9526" w:type="dxa"/>
            <w:gridSpan w:val="4"/>
            <w:tcBorders>
              <w:bottom w:val="single" w:sz="4" w:space="0" w:color="auto"/>
            </w:tcBorders>
            <w:shd w:val="clear" w:color="auto" w:fill="CCFFCC"/>
            <w:vAlign w:val="center"/>
          </w:tcPr>
          <w:p w14:paraId="655CB3ED" w14:textId="77777777" w:rsidR="00774AFD" w:rsidRPr="004065B1" w:rsidRDefault="00774AFD" w:rsidP="00D9584F">
            <w:r w:rsidRPr="000A066E">
              <w:rPr>
                <w:b/>
              </w:rPr>
              <w:t>Results</w:t>
            </w:r>
          </w:p>
        </w:tc>
      </w:tr>
      <w:tr w:rsidR="00774AFD" w14:paraId="32999225" w14:textId="77777777" w:rsidTr="00B12872">
        <w:trPr>
          <w:tblHeader/>
        </w:trPr>
        <w:tc>
          <w:tcPr>
            <w:tcW w:w="9526" w:type="dxa"/>
            <w:gridSpan w:val="4"/>
            <w:tcBorders>
              <w:bottom w:val="nil"/>
            </w:tcBorders>
            <w:vAlign w:val="center"/>
          </w:tcPr>
          <w:p w14:paraId="41C16056" w14:textId="77777777" w:rsidR="00774AFD" w:rsidRPr="00E6095F" w:rsidRDefault="00774AFD" w:rsidP="00D9584F">
            <w:pPr>
              <w:jc w:val="left"/>
              <w:rPr>
                <w:i/>
              </w:rPr>
            </w:pPr>
            <w:r w:rsidRPr="00E6095F">
              <w:rPr>
                <w:i/>
              </w:rPr>
              <w:t>Confirm that items 1 and 2 display as shown in the graphic below:</w:t>
            </w:r>
          </w:p>
        </w:tc>
      </w:tr>
      <w:tr w:rsidR="00774AFD" w14:paraId="30EBFF54" w14:textId="77777777" w:rsidTr="00B12872">
        <w:trPr>
          <w:tblHeader/>
        </w:trPr>
        <w:tc>
          <w:tcPr>
            <w:tcW w:w="9526" w:type="dxa"/>
            <w:gridSpan w:val="4"/>
            <w:tcBorders>
              <w:top w:val="nil"/>
            </w:tcBorders>
            <w:vAlign w:val="center"/>
          </w:tcPr>
          <w:p w14:paraId="4888532F" w14:textId="09AE0DAA" w:rsidR="00774AFD" w:rsidRPr="00774AFD" w:rsidRDefault="001B372A" w:rsidP="00D9584F">
            <w:pPr>
              <w:jc w:val="center"/>
            </w:pPr>
            <w:r w:rsidRPr="001B372A">
              <w:rPr>
                <w:noProof/>
                <w:lang w:val="fr-FR" w:eastAsia="fr-FR"/>
              </w:rPr>
              <w:drawing>
                <wp:inline distT="0" distB="0" distL="0" distR="0" wp14:anchorId="7DEC53F3" wp14:editId="258F6A82">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tc>
      </w:tr>
    </w:tbl>
    <w:p w14:paraId="68AEF767" w14:textId="77777777" w:rsidR="00774AFD" w:rsidRDefault="00774AFD" w:rsidP="00CB4150"/>
    <w:p w14:paraId="1B562BF9" w14:textId="77777777" w:rsidR="00CB4150" w:rsidRPr="00CB4150" w:rsidRDefault="00774AFD" w:rsidP="00E30B8F">
      <w:pPr>
        <w:pStyle w:val="Heading3"/>
      </w:pPr>
      <w:r>
        <w:br w:type="page"/>
      </w:r>
      <w:r w:rsidR="00CB4150">
        <w:lastRenderedPageBreak/>
        <w:t>Display of objects affected by CSPs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1B0E285" w14:textId="77777777" w:rsidTr="00CB4150">
        <w:trPr>
          <w:trHeight w:val="454"/>
          <w:tblHeader/>
        </w:trPr>
        <w:tc>
          <w:tcPr>
            <w:tcW w:w="2381" w:type="dxa"/>
            <w:shd w:val="clear" w:color="auto" w:fill="CCFFCC"/>
            <w:vAlign w:val="center"/>
          </w:tcPr>
          <w:p w14:paraId="53E1A51B" w14:textId="77777777" w:rsidR="00CB4150" w:rsidRPr="004065B1" w:rsidRDefault="00CB4150" w:rsidP="00CB4150">
            <w:r w:rsidRPr="000A066E">
              <w:rPr>
                <w:b/>
              </w:rPr>
              <w:t>Test Reference</w:t>
            </w:r>
          </w:p>
        </w:tc>
        <w:tc>
          <w:tcPr>
            <w:tcW w:w="2381" w:type="dxa"/>
            <w:shd w:val="clear" w:color="auto" w:fill="CCFFCC"/>
            <w:vAlign w:val="center"/>
          </w:tcPr>
          <w:p w14:paraId="1287D8C0" w14:textId="77777777" w:rsidR="00CB4150" w:rsidRPr="004065B1" w:rsidRDefault="00CB4150" w:rsidP="00CB4150">
            <w:r>
              <w:t>3.6.</w:t>
            </w:r>
            <w:r w:rsidR="001752C8">
              <w:t>9</w:t>
            </w:r>
          </w:p>
        </w:tc>
        <w:tc>
          <w:tcPr>
            <w:tcW w:w="2382" w:type="dxa"/>
            <w:shd w:val="clear" w:color="auto" w:fill="CCFFCC"/>
            <w:vAlign w:val="center"/>
          </w:tcPr>
          <w:p w14:paraId="0092EC5C" w14:textId="77777777" w:rsidR="00CB4150" w:rsidRPr="004065B1" w:rsidRDefault="00CB4150" w:rsidP="00CB4150">
            <w:r w:rsidRPr="000A066E">
              <w:rPr>
                <w:b/>
              </w:rPr>
              <w:t>IHO Reference</w:t>
            </w:r>
          </w:p>
        </w:tc>
        <w:tc>
          <w:tcPr>
            <w:tcW w:w="2382" w:type="dxa"/>
            <w:shd w:val="clear" w:color="auto" w:fill="CCFFCC"/>
            <w:vAlign w:val="center"/>
          </w:tcPr>
          <w:p w14:paraId="1F823827" w14:textId="77777777" w:rsidR="00CB4150" w:rsidRPr="004065B1" w:rsidRDefault="00CB4150" w:rsidP="00CB4150">
            <w:r w:rsidRPr="00A94802">
              <w:t>S-</w:t>
            </w:r>
            <w:r>
              <w:t>52 10.3.4.1</w:t>
            </w:r>
          </w:p>
        </w:tc>
      </w:tr>
      <w:tr w:rsidR="00CB4150" w14:paraId="3E7C2240" w14:textId="77777777" w:rsidTr="00CB4150">
        <w:trPr>
          <w:tblHeader/>
        </w:trPr>
        <w:tc>
          <w:tcPr>
            <w:tcW w:w="9526" w:type="dxa"/>
            <w:gridSpan w:val="4"/>
            <w:shd w:val="clear" w:color="auto" w:fill="CCFFCC"/>
            <w:vAlign w:val="center"/>
          </w:tcPr>
          <w:p w14:paraId="59EEF00E" w14:textId="77777777" w:rsidR="00CB4150" w:rsidRDefault="00CB4150" w:rsidP="00CB4150">
            <w:r w:rsidRPr="000A066E">
              <w:rPr>
                <w:b/>
              </w:rPr>
              <w:t>Test description</w:t>
            </w:r>
          </w:p>
        </w:tc>
      </w:tr>
      <w:tr w:rsidR="00CB4150" w14:paraId="5A6E38F0" w14:textId="77777777" w:rsidTr="00CB4150">
        <w:trPr>
          <w:tblHeader/>
        </w:trPr>
        <w:tc>
          <w:tcPr>
            <w:tcW w:w="9526" w:type="dxa"/>
            <w:gridSpan w:val="4"/>
            <w:vAlign w:val="center"/>
          </w:tcPr>
          <w:p w14:paraId="3B3AD0EF" w14:textId="77777777" w:rsidR="00CB4150" w:rsidRPr="00E6095F" w:rsidRDefault="003C7BA3" w:rsidP="00CB4150">
            <w:pPr>
              <w:rPr>
                <w:i/>
              </w:rPr>
            </w:pPr>
            <w:r w:rsidRPr="00E6095F">
              <w:rPr>
                <w:i/>
              </w:rPr>
              <w:t>Display of objects with priority affected by conditional symbology procedures</w:t>
            </w:r>
          </w:p>
        </w:tc>
      </w:tr>
      <w:tr w:rsidR="00CB4150" w14:paraId="66329ADD" w14:textId="77777777" w:rsidTr="00CB4150">
        <w:trPr>
          <w:tblHeader/>
        </w:trPr>
        <w:tc>
          <w:tcPr>
            <w:tcW w:w="9526" w:type="dxa"/>
            <w:gridSpan w:val="4"/>
            <w:shd w:val="clear" w:color="auto" w:fill="CCFFCC"/>
            <w:vAlign w:val="center"/>
          </w:tcPr>
          <w:p w14:paraId="518B4067" w14:textId="77777777" w:rsidR="00CB4150" w:rsidRPr="004065B1" w:rsidRDefault="00CB4150" w:rsidP="00CB4150">
            <w:r w:rsidRPr="000A066E">
              <w:rPr>
                <w:b/>
              </w:rPr>
              <w:t>Setup</w:t>
            </w:r>
          </w:p>
        </w:tc>
      </w:tr>
      <w:tr w:rsidR="00CB4150" w14:paraId="4FB94000" w14:textId="77777777" w:rsidTr="00CB4150">
        <w:trPr>
          <w:tblHeader/>
        </w:trPr>
        <w:tc>
          <w:tcPr>
            <w:tcW w:w="9526" w:type="dxa"/>
            <w:gridSpan w:val="4"/>
            <w:vAlign w:val="center"/>
          </w:tcPr>
          <w:p w14:paraId="3E6BFC42" w14:textId="77777777" w:rsidR="00CB4150" w:rsidRPr="00E6095F" w:rsidRDefault="003C7BA3" w:rsidP="00CB4150">
            <w:pPr>
              <w:rPr>
                <w:i/>
              </w:rPr>
            </w:pPr>
            <w:r w:rsidRPr="00E6095F">
              <w:rPr>
                <w:i/>
              </w:rPr>
              <w:t>As for test 3.6.1</w:t>
            </w:r>
          </w:p>
        </w:tc>
      </w:tr>
      <w:tr w:rsidR="00CB4150" w14:paraId="73B59F4B" w14:textId="77777777" w:rsidTr="00CB4150">
        <w:trPr>
          <w:tblHeader/>
        </w:trPr>
        <w:tc>
          <w:tcPr>
            <w:tcW w:w="9526" w:type="dxa"/>
            <w:gridSpan w:val="4"/>
            <w:shd w:val="clear" w:color="auto" w:fill="CCFFCC"/>
            <w:vAlign w:val="center"/>
          </w:tcPr>
          <w:p w14:paraId="10D9198B" w14:textId="77777777" w:rsidR="00CB4150" w:rsidRPr="004065B1" w:rsidRDefault="00CB4150" w:rsidP="00CB4150">
            <w:r w:rsidRPr="000A066E">
              <w:rPr>
                <w:b/>
              </w:rPr>
              <w:t>Action</w:t>
            </w:r>
          </w:p>
        </w:tc>
      </w:tr>
      <w:tr w:rsidR="00CB4150" w14:paraId="199E7411" w14:textId="77777777" w:rsidTr="00CB4150">
        <w:trPr>
          <w:tblHeader/>
        </w:trPr>
        <w:tc>
          <w:tcPr>
            <w:tcW w:w="9526" w:type="dxa"/>
            <w:gridSpan w:val="4"/>
            <w:vAlign w:val="center"/>
          </w:tcPr>
          <w:p w14:paraId="19ACEA1F" w14:textId="029B53D6" w:rsidR="00CB4150" w:rsidRPr="00E6095F" w:rsidRDefault="003C7BA3" w:rsidP="00CB4150">
            <w:pPr>
              <w:rPr>
                <w:i/>
              </w:rPr>
            </w:pPr>
            <w:r w:rsidRPr="00E6095F">
              <w:rPr>
                <w:i/>
              </w:rPr>
              <w:t>View the objects at position 32°21.850’S 61°23.150’E scale 1:5</w:t>
            </w:r>
            <w:r w:rsidR="003B2565">
              <w:rPr>
                <w:i/>
              </w:rPr>
              <w:t xml:space="preserve"> </w:t>
            </w:r>
            <w:r w:rsidRPr="00E6095F">
              <w:rPr>
                <w:i/>
              </w:rPr>
              <w:t>000</w:t>
            </w:r>
          </w:p>
        </w:tc>
      </w:tr>
      <w:tr w:rsidR="00CB4150" w14:paraId="59222350" w14:textId="77777777" w:rsidTr="00B12872">
        <w:trPr>
          <w:tblHeader/>
        </w:trPr>
        <w:tc>
          <w:tcPr>
            <w:tcW w:w="9526" w:type="dxa"/>
            <w:gridSpan w:val="4"/>
            <w:tcBorders>
              <w:bottom w:val="single" w:sz="4" w:space="0" w:color="auto"/>
            </w:tcBorders>
            <w:shd w:val="clear" w:color="auto" w:fill="CCFFCC"/>
            <w:vAlign w:val="center"/>
          </w:tcPr>
          <w:p w14:paraId="6ED76A9E" w14:textId="77777777" w:rsidR="00CB4150" w:rsidRPr="004065B1" w:rsidRDefault="00CB4150" w:rsidP="00CB4150">
            <w:r w:rsidRPr="000A066E">
              <w:rPr>
                <w:b/>
              </w:rPr>
              <w:t>Results</w:t>
            </w:r>
          </w:p>
        </w:tc>
      </w:tr>
      <w:tr w:rsidR="00CB4150" w14:paraId="6F9DA896" w14:textId="77777777" w:rsidTr="00B12872">
        <w:trPr>
          <w:tblHeader/>
        </w:trPr>
        <w:tc>
          <w:tcPr>
            <w:tcW w:w="9526" w:type="dxa"/>
            <w:gridSpan w:val="4"/>
            <w:tcBorders>
              <w:bottom w:val="nil"/>
            </w:tcBorders>
            <w:vAlign w:val="center"/>
          </w:tcPr>
          <w:p w14:paraId="0DB18DE8" w14:textId="77777777" w:rsidR="00CB4150" w:rsidRPr="00E6095F" w:rsidRDefault="003C7BA3" w:rsidP="00CB4150">
            <w:pPr>
              <w:jc w:val="left"/>
              <w:rPr>
                <w:i/>
              </w:rPr>
            </w:pPr>
            <w:r w:rsidRPr="00E6095F">
              <w:rPr>
                <w:i/>
              </w:rPr>
              <w:t>Confirm that items 1-12 display as shown in the graphic below :</w:t>
            </w:r>
          </w:p>
        </w:tc>
      </w:tr>
      <w:tr w:rsidR="003C7BA3" w14:paraId="1AE67930" w14:textId="77777777" w:rsidTr="00B12872">
        <w:trPr>
          <w:tblHeader/>
        </w:trPr>
        <w:tc>
          <w:tcPr>
            <w:tcW w:w="9526" w:type="dxa"/>
            <w:gridSpan w:val="4"/>
            <w:tcBorders>
              <w:top w:val="nil"/>
            </w:tcBorders>
            <w:vAlign w:val="center"/>
          </w:tcPr>
          <w:p w14:paraId="60A8C633" w14:textId="77777777" w:rsidR="003C7BA3" w:rsidRDefault="001B372A" w:rsidP="003C7BA3">
            <w:pPr>
              <w:jc w:val="center"/>
            </w:pPr>
            <w:r w:rsidRPr="001B372A">
              <w:rPr>
                <w:noProof/>
                <w:lang w:val="fr-FR" w:eastAsia="fr-FR"/>
              </w:rPr>
              <w:drawing>
                <wp:inline distT="0" distB="0" distL="0" distR="0" wp14:anchorId="1DAB8C62" wp14:editId="2087438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0BBCA5A5" w14:textId="77777777" w:rsidR="000D3B2C" w:rsidRDefault="000D3B2C" w:rsidP="003C7BA3">
            <w:pPr>
              <w:jc w:val="center"/>
            </w:pPr>
          </w:p>
          <w:p w14:paraId="0E598240" w14:textId="26C56A11" w:rsidR="000D3B2C" w:rsidRPr="002164D3" w:rsidRDefault="000D3B2C" w:rsidP="002164D3">
            <w:pPr>
              <w:jc w:val="left"/>
              <w:rPr>
                <w:i/>
              </w:rPr>
            </w:pPr>
            <w:r w:rsidRPr="002164D3">
              <w:rPr>
                <w:i/>
              </w:rPr>
              <w:t>Note</w:t>
            </w:r>
            <w:r w:rsidR="003B2565" w:rsidRPr="002164D3">
              <w:rPr>
                <w:i/>
              </w:rPr>
              <w:t>:</w:t>
            </w:r>
            <w:r w:rsidRPr="002164D3">
              <w:rPr>
                <w:i/>
              </w:rPr>
              <w:t xml:space="preserve"> Manufacturers can use their own algorithms for calculating the position of centred symbols S-52 PL 8.5.1</w:t>
            </w:r>
            <w:r w:rsidR="000A3BD3">
              <w:rPr>
                <w:i/>
              </w:rPr>
              <w:t>.</w:t>
            </w:r>
          </w:p>
        </w:tc>
      </w:tr>
    </w:tbl>
    <w:p w14:paraId="16C3F929" w14:textId="77777777" w:rsidR="00CB4150" w:rsidRDefault="00CB4150" w:rsidP="00CB4150"/>
    <w:p w14:paraId="773A61BF" w14:textId="77777777" w:rsidR="00CB4150" w:rsidRPr="00CB4150" w:rsidRDefault="003C7BA3" w:rsidP="00E30B8F">
      <w:pPr>
        <w:pStyle w:val="Heading3"/>
      </w:pPr>
      <w:r>
        <w:br w:type="page"/>
      </w:r>
      <w:r w:rsidR="00CB4150">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7F910FD" w14:textId="77777777" w:rsidTr="00CB4150">
        <w:trPr>
          <w:trHeight w:val="454"/>
          <w:tblHeader/>
        </w:trPr>
        <w:tc>
          <w:tcPr>
            <w:tcW w:w="2381" w:type="dxa"/>
            <w:shd w:val="clear" w:color="auto" w:fill="CCFFCC"/>
            <w:vAlign w:val="center"/>
          </w:tcPr>
          <w:p w14:paraId="15C4E403" w14:textId="77777777" w:rsidR="00CB4150" w:rsidRPr="004065B1" w:rsidRDefault="00CB4150" w:rsidP="00CB4150">
            <w:r w:rsidRPr="000A066E">
              <w:rPr>
                <w:b/>
              </w:rPr>
              <w:t>Test Reference</w:t>
            </w:r>
          </w:p>
        </w:tc>
        <w:tc>
          <w:tcPr>
            <w:tcW w:w="2381" w:type="dxa"/>
            <w:shd w:val="clear" w:color="auto" w:fill="CCFFCC"/>
            <w:vAlign w:val="center"/>
          </w:tcPr>
          <w:p w14:paraId="3D6BF1E0" w14:textId="77777777" w:rsidR="00CB4150" w:rsidRPr="004065B1" w:rsidRDefault="00CB4150" w:rsidP="00CB4150">
            <w:r>
              <w:t>3.6.1</w:t>
            </w:r>
            <w:r w:rsidR="001752C8">
              <w:t>0 a)</w:t>
            </w:r>
          </w:p>
        </w:tc>
        <w:tc>
          <w:tcPr>
            <w:tcW w:w="2382" w:type="dxa"/>
            <w:shd w:val="clear" w:color="auto" w:fill="CCFFCC"/>
            <w:vAlign w:val="center"/>
          </w:tcPr>
          <w:p w14:paraId="712AED59" w14:textId="77777777" w:rsidR="00CB4150" w:rsidRPr="004065B1" w:rsidRDefault="00CB4150" w:rsidP="00CB4150">
            <w:r w:rsidRPr="000A066E">
              <w:rPr>
                <w:b/>
              </w:rPr>
              <w:t>IHO Reference</w:t>
            </w:r>
          </w:p>
        </w:tc>
        <w:tc>
          <w:tcPr>
            <w:tcW w:w="2382" w:type="dxa"/>
            <w:shd w:val="clear" w:color="auto" w:fill="CCFFCC"/>
            <w:vAlign w:val="center"/>
          </w:tcPr>
          <w:p w14:paraId="16E05A68" w14:textId="77777777" w:rsidR="00CB4150" w:rsidRPr="004065B1" w:rsidRDefault="00CB4150" w:rsidP="001752C8">
            <w:r w:rsidRPr="00A94802">
              <w:t>S-</w:t>
            </w:r>
            <w:r>
              <w:t xml:space="preserve">52 </w:t>
            </w:r>
            <w:r w:rsidR="001752C8">
              <w:t>8.5.1</w:t>
            </w:r>
          </w:p>
        </w:tc>
      </w:tr>
      <w:tr w:rsidR="00CB4150" w14:paraId="45D381FD" w14:textId="77777777" w:rsidTr="00CB4150">
        <w:trPr>
          <w:tblHeader/>
        </w:trPr>
        <w:tc>
          <w:tcPr>
            <w:tcW w:w="9526" w:type="dxa"/>
            <w:gridSpan w:val="4"/>
            <w:shd w:val="clear" w:color="auto" w:fill="CCFFCC"/>
            <w:vAlign w:val="center"/>
          </w:tcPr>
          <w:p w14:paraId="690D7F24" w14:textId="77777777" w:rsidR="00CB4150" w:rsidRDefault="00CB4150" w:rsidP="00CB4150">
            <w:r w:rsidRPr="000A066E">
              <w:rPr>
                <w:b/>
              </w:rPr>
              <w:t>Test description</w:t>
            </w:r>
          </w:p>
        </w:tc>
      </w:tr>
      <w:tr w:rsidR="00CB4150" w14:paraId="3B24F697" w14:textId="77777777" w:rsidTr="00CB4150">
        <w:trPr>
          <w:tblHeader/>
        </w:trPr>
        <w:tc>
          <w:tcPr>
            <w:tcW w:w="9526" w:type="dxa"/>
            <w:gridSpan w:val="4"/>
            <w:vAlign w:val="center"/>
          </w:tcPr>
          <w:p w14:paraId="5E2E8EB1" w14:textId="77777777" w:rsidR="00CB4150" w:rsidRPr="00E6095F" w:rsidRDefault="00EA0F32" w:rsidP="00CB4150">
            <w:pPr>
              <w:rPr>
                <w:i/>
              </w:rPr>
            </w:pPr>
            <w:r w:rsidRPr="00E6095F">
              <w:rPr>
                <w:i/>
              </w:rPr>
              <w:t>Display of centred symbol in the centre of an area.</w:t>
            </w:r>
          </w:p>
        </w:tc>
      </w:tr>
      <w:tr w:rsidR="00CB4150" w14:paraId="7E14DE7B" w14:textId="77777777" w:rsidTr="00CB4150">
        <w:trPr>
          <w:tblHeader/>
        </w:trPr>
        <w:tc>
          <w:tcPr>
            <w:tcW w:w="9526" w:type="dxa"/>
            <w:gridSpan w:val="4"/>
            <w:shd w:val="clear" w:color="auto" w:fill="CCFFCC"/>
            <w:vAlign w:val="center"/>
          </w:tcPr>
          <w:p w14:paraId="1414D3FA" w14:textId="77777777" w:rsidR="00CB4150" w:rsidRPr="004065B1" w:rsidRDefault="00CB4150" w:rsidP="00CB4150">
            <w:r w:rsidRPr="000A066E">
              <w:rPr>
                <w:b/>
              </w:rPr>
              <w:t>Setup</w:t>
            </w:r>
          </w:p>
        </w:tc>
      </w:tr>
      <w:tr w:rsidR="00CB4150" w14:paraId="7D24F0BD" w14:textId="77777777" w:rsidTr="00CB4150">
        <w:trPr>
          <w:tblHeader/>
        </w:trPr>
        <w:tc>
          <w:tcPr>
            <w:tcW w:w="9526" w:type="dxa"/>
            <w:gridSpan w:val="4"/>
            <w:vAlign w:val="center"/>
          </w:tcPr>
          <w:p w14:paraId="01A80B86" w14:textId="31EBA9E1" w:rsidR="00EA0F32" w:rsidRPr="00E6095F" w:rsidRDefault="00EA0F32" w:rsidP="00EA0F32">
            <w:pPr>
              <w:rPr>
                <w:i/>
              </w:rPr>
            </w:pPr>
            <w:r w:rsidRPr="00E6095F">
              <w:rPr>
                <w:i/>
              </w:rPr>
              <w:t>Load the following cell 3.3 Settings\ENC_ROOT\GB4X0001.000 with the following settings:</w:t>
            </w:r>
          </w:p>
          <w:p w14:paraId="26CECA74" w14:textId="6CEDB321" w:rsidR="00EA0F32" w:rsidRPr="00E6095F" w:rsidRDefault="00EA0F32" w:rsidP="00EA0F32">
            <w:pPr>
              <w:rPr>
                <w:i/>
              </w:rPr>
            </w:pPr>
            <w:r w:rsidRPr="00E6095F">
              <w:rPr>
                <w:i/>
              </w:rPr>
              <w:t xml:space="preserve">Select </w:t>
            </w:r>
            <w:r w:rsidR="00DE09B9">
              <w:rPr>
                <w:i/>
              </w:rPr>
              <w:t>Display Category</w:t>
            </w:r>
            <w:r w:rsidRPr="00E6095F">
              <w:rPr>
                <w:i/>
              </w:rPr>
              <w:t xml:space="preserve"> Other</w:t>
            </w:r>
          </w:p>
          <w:p w14:paraId="66399583" w14:textId="77777777" w:rsidR="00EA0F32" w:rsidRPr="00E6095F" w:rsidRDefault="00EA0F32" w:rsidP="00EA0F32">
            <w:pPr>
              <w:rPr>
                <w:i/>
              </w:rPr>
            </w:pPr>
            <w:r w:rsidRPr="00E6095F">
              <w:rPr>
                <w:i/>
              </w:rPr>
              <w:t>Select Symbolized Boundaries</w:t>
            </w:r>
          </w:p>
          <w:p w14:paraId="4A29B1F8" w14:textId="77777777" w:rsidR="00EA0F32" w:rsidRDefault="00EA0F32" w:rsidP="00EA0F32">
            <w:pPr>
              <w:rPr>
                <w:i/>
              </w:rPr>
            </w:pPr>
            <w:r w:rsidRPr="00E6095F">
              <w:rPr>
                <w:i/>
              </w:rPr>
              <w:t>Select Paper chart symbols</w:t>
            </w:r>
          </w:p>
          <w:p w14:paraId="4689DE14" w14:textId="27374DA0" w:rsidR="00895CD0" w:rsidRDefault="00895CD0" w:rsidP="00EA0F32">
            <w:pPr>
              <w:rPr>
                <w:i/>
              </w:rPr>
            </w:pPr>
            <w:r>
              <w:rPr>
                <w:i/>
              </w:rPr>
              <w:t xml:space="preserve">Set </w:t>
            </w:r>
            <w:r w:rsidR="0069033B">
              <w:rPr>
                <w:i/>
              </w:rPr>
              <w:t xml:space="preserve">Safety Contour </w:t>
            </w:r>
            <w:r w:rsidR="003B2565">
              <w:rPr>
                <w:i/>
              </w:rPr>
              <w:t>value to</w:t>
            </w:r>
            <w:r>
              <w:rPr>
                <w:i/>
              </w:rPr>
              <w:t xml:space="preserve"> 10</w:t>
            </w:r>
            <w:r w:rsidR="003B2565">
              <w:rPr>
                <w:i/>
              </w:rPr>
              <w:t xml:space="preserve"> </w:t>
            </w:r>
            <w:r>
              <w:rPr>
                <w:i/>
              </w:rPr>
              <w:t>m</w:t>
            </w:r>
          </w:p>
          <w:p w14:paraId="14879F01" w14:textId="25E265A9" w:rsidR="00895CD0" w:rsidRPr="00E6095F" w:rsidRDefault="00895CD0" w:rsidP="00EA0F32">
            <w:pPr>
              <w:rPr>
                <w:i/>
              </w:rPr>
            </w:pPr>
            <w:r>
              <w:rPr>
                <w:i/>
              </w:rPr>
              <w:t>Select Shallow water dangers</w:t>
            </w:r>
          </w:p>
          <w:p w14:paraId="3C9D647D" w14:textId="0FA9B118" w:rsidR="00CB4150" w:rsidRPr="00E6095F" w:rsidRDefault="00CB4150" w:rsidP="00EA0F32">
            <w:pPr>
              <w:rPr>
                <w:i/>
              </w:rPr>
            </w:pPr>
          </w:p>
        </w:tc>
      </w:tr>
      <w:tr w:rsidR="00CB4150" w14:paraId="32454D57" w14:textId="77777777" w:rsidTr="00CB4150">
        <w:trPr>
          <w:tblHeader/>
        </w:trPr>
        <w:tc>
          <w:tcPr>
            <w:tcW w:w="9526" w:type="dxa"/>
            <w:gridSpan w:val="4"/>
            <w:shd w:val="clear" w:color="auto" w:fill="CCFFCC"/>
            <w:vAlign w:val="center"/>
          </w:tcPr>
          <w:p w14:paraId="0D3480FE" w14:textId="77777777" w:rsidR="00CB4150" w:rsidRPr="004065B1" w:rsidRDefault="00CB4150" w:rsidP="00CB4150">
            <w:r w:rsidRPr="000A066E">
              <w:rPr>
                <w:b/>
              </w:rPr>
              <w:t>Action</w:t>
            </w:r>
          </w:p>
        </w:tc>
      </w:tr>
      <w:tr w:rsidR="00CB4150" w14:paraId="60B070A1" w14:textId="77777777" w:rsidTr="00CB4150">
        <w:trPr>
          <w:tblHeader/>
        </w:trPr>
        <w:tc>
          <w:tcPr>
            <w:tcW w:w="9526" w:type="dxa"/>
            <w:gridSpan w:val="4"/>
            <w:vAlign w:val="center"/>
          </w:tcPr>
          <w:p w14:paraId="27B4DDDF" w14:textId="7BFBA182" w:rsidR="00CB4150" w:rsidRPr="00E6095F" w:rsidRDefault="00EA0F32" w:rsidP="00CB4150">
            <w:pPr>
              <w:rPr>
                <w:i/>
              </w:rPr>
            </w:pPr>
            <w:r w:rsidRPr="00E6095F">
              <w:rPr>
                <w:i/>
              </w:rPr>
              <w:t>Centre the display on position 32°32.805’S 61° 21.290’E and then zoom in to a scale of 1:20</w:t>
            </w:r>
            <w:r w:rsidR="000A3BD3">
              <w:rPr>
                <w:i/>
              </w:rPr>
              <w:t xml:space="preserve"> </w:t>
            </w:r>
            <w:r w:rsidRPr="00E6095F">
              <w:rPr>
                <w:i/>
              </w:rPr>
              <w:t>000.</w:t>
            </w:r>
          </w:p>
        </w:tc>
      </w:tr>
      <w:tr w:rsidR="00CB4150" w14:paraId="318E8DAE" w14:textId="77777777" w:rsidTr="00B12872">
        <w:trPr>
          <w:tblHeader/>
        </w:trPr>
        <w:tc>
          <w:tcPr>
            <w:tcW w:w="9526" w:type="dxa"/>
            <w:gridSpan w:val="4"/>
            <w:tcBorders>
              <w:bottom w:val="single" w:sz="4" w:space="0" w:color="auto"/>
            </w:tcBorders>
            <w:shd w:val="clear" w:color="auto" w:fill="CCFFCC"/>
            <w:vAlign w:val="center"/>
          </w:tcPr>
          <w:p w14:paraId="6BDDA84D" w14:textId="77777777" w:rsidR="00CB4150" w:rsidRPr="004065B1" w:rsidRDefault="00CB4150" w:rsidP="00CB4150">
            <w:r w:rsidRPr="000A066E">
              <w:rPr>
                <w:b/>
              </w:rPr>
              <w:t>Results</w:t>
            </w:r>
          </w:p>
        </w:tc>
      </w:tr>
      <w:tr w:rsidR="00CB4150" w14:paraId="18C599A4" w14:textId="77777777" w:rsidTr="00B12872">
        <w:trPr>
          <w:tblHeader/>
        </w:trPr>
        <w:tc>
          <w:tcPr>
            <w:tcW w:w="9526" w:type="dxa"/>
            <w:gridSpan w:val="4"/>
            <w:tcBorders>
              <w:bottom w:val="nil"/>
            </w:tcBorders>
            <w:vAlign w:val="center"/>
          </w:tcPr>
          <w:p w14:paraId="44DE21DB" w14:textId="77777777" w:rsidR="00CB4150" w:rsidRPr="00E6095F" w:rsidRDefault="00EA0F32" w:rsidP="00CB4150">
            <w:pPr>
              <w:jc w:val="left"/>
              <w:rPr>
                <w:i/>
              </w:rPr>
            </w:pPr>
            <w:r w:rsidRPr="00E6095F">
              <w:rPr>
                <w:i/>
              </w:rPr>
              <w:t>Confirm that the object displays as in the image below:</w:t>
            </w:r>
          </w:p>
        </w:tc>
      </w:tr>
      <w:tr w:rsidR="00EA0F32" w14:paraId="47F17DA6" w14:textId="77777777" w:rsidTr="00B12872">
        <w:trPr>
          <w:tblHeader/>
        </w:trPr>
        <w:tc>
          <w:tcPr>
            <w:tcW w:w="9526" w:type="dxa"/>
            <w:gridSpan w:val="4"/>
            <w:tcBorders>
              <w:top w:val="nil"/>
              <w:bottom w:val="nil"/>
            </w:tcBorders>
            <w:vAlign w:val="center"/>
          </w:tcPr>
          <w:p w14:paraId="6FA3DC33" w14:textId="4708E6EB" w:rsidR="00EA0F32" w:rsidRDefault="00D773A1" w:rsidP="00EA0F32">
            <w:pPr>
              <w:jc w:val="center"/>
            </w:pPr>
            <w:r w:rsidRPr="00D773A1">
              <w:rPr>
                <w:noProof/>
                <w:lang w:val="fr-FR" w:eastAsia="fr-FR"/>
              </w:rPr>
              <w:drawing>
                <wp:inline distT="0" distB="0" distL="0" distR="0" wp14:anchorId="1CC51485" wp14:editId="0D059FB6">
                  <wp:extent cx="3993969" cy="1466491"/>
                  <wp:effectExtent l="0" t="0" r="6985" b="635"/>
                  <wp:docPr id="225" name="Picture 225" descr="C:\msdokut\STANDARDIT\IHO\ENCWG\work 2017\S-64, New picture originals 20may2017\3.6.10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work 2017\S-64, New picture originals 20may2017\3.6.10a picture 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6971" cy="1471265"/>
                          </a:xfrm>
                          <a:prstGeom prst="rect">
                            <a:avLst/>
                          </a:prstGeom>
                          <a:noFill/>
                          <a:ln>
                            <a:noFill/>
                          </a:ln>
                        </pic:spPr>
                      </pic:pic>
                    </a:graphicData>
                  </a:graphic>
                </wp:inline>
              </w:drawing>
            </w:r>
          </w:p>
          <w:p w14:paraId="7C43967F" w14:textId="77777777" w:rsidR="00EA0F32" w:rsidRPr="0015247B" w:rsidRDefault="00EA0F32" w:rsidP="00EA0F32">
            <w:pPr>
              <w:jc w:val="center"/>
            </w:pPr>
          </w:p>
        </w:tc>
      </w:tr>
      <w:tr w:rsidR="00EA0F32" w14:paraId="18A926BD" w14:textId="77777777" w:rsidTr="00B12872">
        <w:trPr>
          <w:tblHeader/>
        </w:trPr>
        <w:tc>
          <w:tcPr>
            <w:tcW w:w="9526" w:type="dxa"/>
            <w:gridSpan w:val="4"/>
            <w:tcBorders>
              <w:top w:val="nil"/>
              <w:bottom w:val="nil"/>
            </w:tcBorders>
            <w:vAlign w:val="center"/>
          </w:tcPr>
          <w:p w14:paraId="166E185B" w14:textId="77777777" w:rsidR="00EA0F32" w:rsidRPr="00E6095F" w:rsidRDefault="00EA0F32" w:rsidP="00CB4150">
            <w:pPr>
              <w:jc w:val="left"/>
              <w:rPr>
                <w:i/>
              </w:rPr>
            </w:pPr>
            <w:r w:rsidRPr="00E6095F">
              <w:rPr>
                <w:i/>
              </w:rPr>
              <w:t>Zoom out to scale 1:50 000 and confirm that the objects now display as follows:</w:t>
            </w:r>
          </w:p>
        </w:tc>
      </w:tr>
      <w:tr w:rsidR="00EA0F32" w14:paraId="2A5AB620" w14:textId="77777777" w:rsidTr="00B12872">
        <w:trPr>
          <w:tblHeader/>
        </w:trPr>
        <w:tc>
          <w:tcPr>
            <w:tcW w:w="9526" w:type="dxa"/>
            <w:gridSpan w:val="4"/>
            <w:tcBorders>
              <w:top w:val="nil"/>
            </w:tcBorders>
            <w:vAlign w:val="center"/>
          </w:tcPr>
          <w:p w14:paraId="2C3FE5AC" w14:textId="02FEB049" w:rsidR="00EA0F32" w:rsidRPr="0015247B" w:rsidRDefault="00D773A1" w:rsidP="00EA0F32">
            <w:pPr>
              <w:jc w:val="center"/>
            </w:pPr>
            <w:r w:rsidRPr="00D773A1">
              <w:rPr>
                <w:noProof/>
                <w:lang w:val="fr-FR" w:eastAsia="fr-FR"/>
              </w:rPr>
              <w:drawing>
                <wp:inline distT="0" distB="0" distL="0" distR="0" wp14:anchorId="070712EF" wp14:editId="5CB17B38">
                  <wp:extent cx="1640787" cy="629728"/>
                  <wp:effectExtent l="0" t="0" r="0" b="0"/>
                  <wp:docPr id="226" name="Picture 226" descr="C:\msdokut\STANDARDIT\IHO\ENCWG\work 2017\S-64, New picture originals 20may2017\3.6.10a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sdokut\STANDARDIT\IHO\ENCWG\work 2017\S-64, New picture originals 20may2017\3.6.10a picture 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53743" cy="634700"/>
                          </a:xfrm>
                          <a:prstGeom prst="rect">
                            <a:avLst/>
                          </a:prstGeom>
                          <a:noFill/>
                          <a:ln>
                            <a:noFill/>
                          </a:ln>
                        </pic:spPr>
                      </pic:pic>
                    </a:graphicData>
                  </a:graphic>
                </wp:inline>
              </w:drawing>
            </w:r>
          </w:p>
        </w:tc>
      </w:tr>
    </w:tbl>
    <w:p w14:paraId="7509BDC4" w14:textId="77777777" w:rsidR="00CB4150" w:rsidRDefault="00CB4150" w:rsidP="00CB4150"/>
    <w:p w14:paraId="11C207BC" w14:textId="77777777" w:rsidR="00EA0F32" w:rsidRDefault="00EA0F32"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294"/>
        <w:gridCol w:w="2592"/>
        <w:gridCol w:w="2213"/>
      </w:tblGrid>
      <w:tr w:rsidR="00EA0F32" w14:paraId="6C8651BC" w14:textId="77777777" w:rsidTr="00D9584F">
        <w:trPr>
          <w:trHeight w:val="454"/>
          <w:tblHeader/>
        </w:trPr>
        <w:tc>
          <w:tcPr>
            <w:tcW w:w="2381" w:type="dxa"/>
            <w:shd w:val="clear" w:color="auto" w:fill="CCFFCC"/>
            <w:vAlign w:val="center"/>
          </w:tcPr>
          <w:p w14:paraId="5BAF70C4" w14:textId="77777777" w:rsidR="00EA0F32" w:rsidRPr="004065B1" w:rsidRDefault="00EA0F32" w:rsidP="00D9584F">
            <w:r w:rsidRPr="000A066E">
              <w:rPr>
                <w:b/>
              </w:rPr>
              <w:lastRenderedPageBreak/>
              <w:t>Test Reference</w:t>
            </w:r>
          </w:p>
        </w:tc>
        <w:tc>
          <w:tcPr>
            <w:tcW w:w="2381" w:type="dxa"/>
            <w:shd w:val="clear" w:color="auto" w:fill="CCFFCC"/>
            <w:vAlign w:val="center"/>
          </w:tcPr>
          <w:p w14:paraId="7485F541" w14:textId="77777777" w:rsidR="00EA0F32" w:rsidRPr="004065B1" w:rsidRDefault="00EA0F32" w:rsidP="00D9584F">
            <w:r>
              <w:t>3.6.10 b)</w:t>
            </w:r>
          </w:p>
        </w:tc>
        <w:tc>
          <w:tcPr>
            <w:tcW w:w="2382" w:type="dxa"/>
            <w:shd w:val="clear" w:color="auto" w:fill="CCFFCC"/>
            <w:vAlign w:val="center"/>
          </w:tcPr>
          <w:p w14:paraId="521EA796" w14:textId="77777777" w:rsidR="00EA0F32" w:rsidRPr="004065B1" w:rsidRDefault="00EA0F32" w:rsidP="00D9584F">
            <w:r w:rsidRPr="000A066E">
              <w:rPr>
                <w:b/>
              </w:rPr>
              <w:t>IHO Reference</w:t>
            </w:r>
          </w:p>
        </w:tc>
        <w:tc>
          <w:tcPr>
            <w:tcW w:w="2382" w:type="dxa"/>
            <w:shd w:val="clear" w:color="auto" w:fill="CCFFCC"/>
            <w:vAlign w:val="center"/>
          </w:tcPr>
          <w:p w14:paraId="7D1011C3" w14:textId="77777777" w:rsidR="00EA0F32" w:rsidRPr="004065B1" w:rsidRDefault="00EA0F32" w:rsidP="00D9584F">
            <w:r w:rsidRPr="00A94802">
              <w:t>S-</w:t>
            </w:r>
            <w:r>
              <w:t>52 8.5.1</w:t>
            </w:r>
          </w:p>
        </w:tc>
      </w:tr>
      <w:tr w:rsidR="00EA0F32" w14:paraId="615BB237" w14:textId="77777777" w:rsidTr="00D9584F">
        <w:trPr>
          <w:tblHeader/>
        </w:trPr>
        <w:tc>
          <w:tcPr>
            <w:tcW w:w="9526" w:type="dxa"/>
            <w:gridSpan w:val="4"/>
            <w:shd w:val="clear" w:color="auto" w:fill="CCFFCC"/>
            <w:vAlign w:val="center"/>
          </w:tcPr>
          <w:p w14:paraId="77FA88B6" w14:textId="77777777" w:rsidR="00EA0F32" w:rsidRDefault="00EA0F32" w:rsidP="00D9584F">
            <w:r w:rsidRPr="000A066E">
              <w:rPr>
                <w:b/>
              </w:rPr>
              <w:t>Test description</w:t>
            </w:r>
          </w:p>
        </w:tc>
      </w:tr>
      <w:tr w:rsidR="00EA0F32" w14:paraId="06015772" w14:textId="77777777" w:rsidTr="00D9584F">
        <w:trPr>
          <w:tblHeader/>
        </w:trPr>
        <w:tc>
          <w:tcPr>
            <w:tcW w:w="9526" w:type="dxa"/>
            <w:gridSpan w:val="4"/>
            <w:vAlign w:val="center"/>
          </w:tcPr>
          <w:p w14:paraId="15D0CAD0" w14:textId="77777777" w:rsidR="00EA0F32" w:rsidRPr="00E6095F" w:rsidRDefault="00EA0F32" w:rsidP="00D9584F">
            <w:pPr>
              <w:rPr>
                <w:i/>
              </w:rPr>
            </w:pPr>
            <w:r w:rsidRPr="00E6095F">
              <w:rPr>
                <w:i/>
              </w:rPr>
              <w:t>Display of centred symbols offset.</w:t>
            </w:r>
          </w:p>
        </w:tc>
      </w:tr>
      <w:tr w:rsidR="00EA0F32" w14:paraId="7E88AD08" w14:textId="77777777" w:rsidTr="00D9584F">
        <w:trPr>
          <w:tblHeader/>
        </w:trPr>
        <w:tc>
          <w:tcPr>
            <w:tcW w:w="9526" w:type="dxa"/>
            <w:gridSpan w:val="4"/>
            <w:shd w:val="clear" w:color="auto" w:fill="CCFFCC"/>
            <w:vAlign w:val="center"/>
          </w:tcPr>
          <w:p w14:paraId="7C8467A2" w14:textId="77777777" w:rsidR="00EA0F32" w:rsidRPr="004065B1" w:rsidRDefault="00EA0F32" w:rsidP="00D9584F">
            <w:r w:rsidRPr="000A066E">
              <w:rPr>
                <w:b/>
              </w:rPr>
              <w:t>Setup</w:t>
            </w:r>
          </w:p>
        </w:tc>
      </w:tr>
      <w:tr w:rsidR="00EA0F32" w14:paraId="5CA0F944" w14:textId="77777777" w:rsidTr="00D9584F">
        <w:trPr>
          <w:tblHeader/>
        </w:trPr>
        <w:tc>
          <w:tcPr>
            <w:tcW w:w="9526" w:type="dxa"/>
            <w:gridSpan w:val="4"/>
            <w:vAlign w:val="center"/>
          </w:tcPr>
          <w:p w14:paraId="5C62FD6C" w14:textId="77777777" w:rsidR="00EA0F32" w:rsidRPr="00E6095F" w:rsidRDefault="00EA0F32" w:rsidP="00D9584F">
            <w:pPr>
              <w:rPr>
                <w:i/>
              </w:rPr>
            </w:pPr>
            <w:r w:rsidRPr="00E6095F">
              <w:rPr>
                <w:i/>
              </w:rPr>
              <w:t>As for test 3.6.10 a)</w:t>
            </w:r>
          </w:p>
        </w:tc>
      </w:tr>
      <w:tr w:rsidR="00EA0F32" w14:paraId="387F5A4C" w14:textId="77777777" w:rsidTr="00D9584F">
        <w:trPr>
          <w:tblHeader/>
        </w:trPr>
        <w:tc>
          <w:tcPr>
            <w:tcW w:w="9526" w:type="dxa"/>
            <w:gridSpan w:val="4"/>
            <w:shd w:val="clear" w:color="auto" w:fill="CCFFCC"/>
            <w:vAlign w:val="center"/>
          </w:tcPr>
          <w:p w14:paraId="26878829" w14:textId="77777777" w:rsidR="00EA0F32" w:rsidRPr="004065B1" w:rsidRDefault="00EA0F32" w:rsidP="00D9584F">
            <w:r w:rsidRPr="000A066E">
              <w:rPr>
                <w:b/>
              </w:rPr>
              <w:t>Action</w:t>
            </w:r>
          </w:p>
        </w:tc>
      </w:tr>
      <w:tr w:rsidR="00EA0F32" w14:paraId="115058A3" w14:textId="77777777" w:rsidTr="00D9584F">
        <w:trPr>
          <w:tblHeader/>
        </w:trPr>
        <w:tc>
          <w:tcPr>
            <w:tcW w:w="9526" w:type="dxa"/>
            <w:gridSpan w:val="4"/>
            <w:vAlign w:val="center"/>
          </w:tcPr>
          <w:p w14:paraId="08B7E171" w14:textId="7F6FF67A" w:rsidR="00EA0F32" w:rsidRPr="00E6095F" w:rsidRDefault="00EA0F32" w:rsidP="000A3BD3">
            <w:pPr>
              <w:rPr>
                <w:i/>
              </w:rPr>
            </w:pPr>
            <w:r w:rsidRPr="00E6095F">
              <w:rPr>
                <w:i/>
              </w:rPr>
              <w:t>Centre the display on position 32°32.085’S 61° 21.415’E and then zoom in to a scale of 1:10</w:t>
            </w:r>
            <w:r w:rsidR="000A3BD3">
              <w:rPr>
                <w:i/>
              </w:rPr>
              <w:t xml:space="preserve"> </w:t>
            </w:r>
            <w:r w:rsidRPr="00E6095F">
              <w:rPr>
                <w:i/>
              </w:rPr>
              <w:t>000.</w:t>
            </w:r>
          </w:p>
        </w:tc>
      </w:tr>
      <w:tr w:rsidR="00EA0F32" w14:paraId="0BE12AEF" w14:textId="77777777" w:rsidTr="000B5196">
        <w:trPr>
          <w:tblHeader/>
        </w:trPr>
        <w:tc>
          <w:tcPr>
            <w:tcW w:w="9526" w:type="dxa"/>
            <w:gridSpan w:val="4"/>
            <w:tcBorders>
              <w:bottom w:val="single" w:sz="4" w:space="0" w:color="auto"/>
            </w:tcBorders>
            <w:shd w:val="clear" w:color="auto" w:fill="CCFFCC"/>
            <w:vAlign w:val="center"/>
          </w:tcPr>
          <w:p w14:paraId="52651B9D" w14:textId="77777777" w:rsidR="00EA0F32" w:rsidRPr="004065B1" w:rsidRDefault="00EA0F32" w:rsidP="00D9584F">
            <w:r w:rsidRPr="000A066E">
              <w:rPr>
                <w:b/>
              </w:rPr>
              <w:t>Results</w:t>
            </w:r>
          </w:p>
        </w:tc>
      </w:tr>
      <w:tr w:rsidR="00EA0F32" w14:paraId="13F436F8" w14:textId="77777777" w:rsidTr="000B5196">
        <w:trPr>
          <w:tblHeader/>
        </w:trPr>
        <w:tc>
          <w:tcPr>
            <w:tcW w:w="9526" w:type="dxa"/>
            <w:gridSpan w:val="4"/>
            <w:tcBorders>
              <w:bottom w:val="nil"/>
            </w:tcBorders>
            <w:vAlign w:val="center"/>
          </w:tcPr>
          <w:p w14:paraId="5838BE95" w14:textId="77777777" w:rsidR="00EA0F32" w:rsidRPr="00E6095F" w:rsidRDefault="00EA0F32" w:rsidP="00D9584F">
            <w:pPr>
              <w:jc w:val="left"/>
              <w:rPr>
                <w:i/>
              </w:rPr>
            </w:pPr>
            <w:r w:rsidRPr="00E6095F">
              <w:rPr>
                <w:i/>
              </w:rPr>
              <w:t>Confirm that the object displays as in the image below:</w:t>
            </w:r>
          </w:p>
        </w:tc>
      </w:tr>
      <w:tr w:rsidR="00EA0F32" w14:paraId="23F7FE39" w14:textId="77777777" w:rsidTr="000B5196">
        <w:trPr>
          <w:tblHeader/>
        </w:trPr>
        <w:tc>
          <w:tcPr>
            <w:tcW w:w="9526" w:type="dxa"/>
            <w:gridSpan w:val="4"/>
            <w:tcBorders>
              <w:top w:val="nil"/>
              <w:bottom w:val="nil"/>
            </w:tcBorders>
            <w:vAlign w:val="center"/>
          </w:tcPr>
          <w:p w14:paraId="1AED7D98" w14:textId="77777777" w:rsidR="00EA0F32" w:rsidRPr="0015247B" w:rsidRDefault="0018522C" w:rsidP="00A85201">
            <w:pPr>
              <w:jc w:val="center"/>
            </w:pPr>
            <w:r>
              <w:rPr>
                <w:noProof/>
                <w:lang w:val="fr-FR" w:eastAsia="fr-FR"/>
              </w:rPr>
              <w:drawing>
                <wp:inline distT="0" distB="0" distL="0" distR="0" wp14:anchorId="0075B523" wp14:editId="3EB2BA3D">
                  <wp:extent cx="6019800" cy="2162175"/>
                  <wp:effectExtent l="0" t="0" r="0" b="9525"/>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019800" cy="2162175"/>
                          </a:xfrm>
                          <a:prstGeom prst="rect">
                            <a:avLst/>
                          </a:prstGeom>
                          <a:noFill/>
                          <a:ln>
                            <a:noFill/>
                          </a:ln>
                        </pic:spPr>
                      </pic:pic>
                    </a:graphicData>
                  </a:graphic>
                </wp:inline>
              </w:drawing>
            </w:r>
          </w:p>
        </w:tc>
      </w:tr>
      <w:tr w:rsidR="00EA0F32" w14:paraId="63FE8196" w14:textId="77777777" w:rsidTr="000B5196">
        <w:trPr>
          <w:tblHeader/>
        </w:trPr>
        <w:tc>
          <w:tcPr>
            <w:tcW w:w="9526" w:type="dxa"/>
            <w:gridSpan w:val="4"/>
            <w:tcBorders>
              <w:top w:val="nil"/>
              <w:bottom w:val="nil"/>
            </w:tcBorders>
            <w:vAlign w:val="center"/>
          </w:tcPr>
          <w:p w14:paraId="7BE0878D" w14:textId="77777777" w:rsidR="00A85201" w:rsidRPr="00E6095F" w:rsidRDefault="00A85201" w:rsidP="00A85201">
            <w:pPr>
              <w:jc w:val="left"/>
              <w:rPr>
                <w:i/>
              </w:rPr>
            </w:pPr>
            <w:r w:rsidRPr="00E6095F">
              <w:rPr>
                <w:i/>
              </w:rPr>
              <w:t>Note: the display should show the centred symbol(s) offset.</w:t>
            </w:r>
          </w:p>
          <w:p w14:paraId="6FBD2AEC" w14:textId="77777777" w:rsidR="00A85201" w:rsidRPr="00E6095F" w:rsidRDefault="00A85201" w:rsidP="00A85201">
            <w:pPr>
              <w:jc w:val="left"/>
              <w:rPr>
                <w:i/>
              </w:rPr>
            </w:pPr>
          </w:p>
          <w:p w14:paraId="4724A5EE" w14:textId="054FA913" w:rsidR="00EA0F32" w:rsidRPr="00E6095F" w:rsidRDefault="00A85201" w:rsidP="000A3BD3">
            <w:pPr>
              <w:jc w:val="left"/>
              <w:rPr>
                <w:i/>
              </w:rPr>
            </w:pPr>
            <w:r w:rsidRPr="00E6095F">
              <w:rPr>
                <w:i/>
              </w:rPr>
              <w:t>Zoom out to scale 1:50</w:t>
            </w:r>
            <w:r w:rsidR="000A3BD3">
              <w:rPr>
                <w:i/>
              </w:rPr>
              <w:t xml:space="preserve"> </w:t>
            </w:r>
            <w:r w:rsidRPr="00E6095F">
              <w:rPr>
                <w:i/>
              </w:rPr>
              <w:t>000 and confirm that the objects now display as follows:</w:t>
            </w:r>
          </w:p>
        </w:tc>
      </w:tr>
      <w:tr w:rsidR="00EA0F32" w14:paraId="5FC75566" w14:textId="77777777" w:rsidTr="000B5196">
        <w:trPr>
          <w:tblHeader/>
        </w:trPr>
        <w:tc>
          <w:tcPr>
            <w:tcW w:w="9526" w:type="dxa"/>
            <w:gridSpan w:val="4"/>
            <w:tcBorders>
              <w:top w:val="nil"/>
              <w:bottom w:val="nil"/>
            </w:tcBorders>
            <w:vAlign w:val="center"/>
          </w:tcPr>
          <w:p w14:paraId="35BE4770" w14:textId="77777777" w:rsidR="00EA0F32" w:rsidRPr="0015247B" w:rsidRDefault="0018522C" w:rsidP="00D9584F">
            <w:pPr>
              <w:jc w:val="center"/>
            </w:pPr>
            <w:r>
              <w:rPr>
                <w:noProof/>
                <w:lang w:val="fr-FR" w:eastAsia="fr-FR"/>
              </w:rPr>
              <w:drawing>
                <wp:inline distT="0" distB="0" distL="0" distR="0" wp14:anchorId="699F7B50" wp14:editId="264A8BE6">
                  <wp:extent cx="1390650" cy="514350"/>
                  <wp:effectExtent l="0" t="0" r="0" b="0"/>
                  <wp:docPr id="122" name="Picture 1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90650" cy="514350"/>
                          </a:xfrm>
                          <a:prstGeom prst="rect">
                            <a:avLst/>
                          </a:prstGeom>
                          <a:noFill/>
                          <a:ln>
                            <a:noFill/>
                          </a:ln>
                        </pic:spPr>
                      </pic:pic>
                    </a:graphicData>
                  </a:graphic>
                </wp:inline>
              </w:drawing>
            </w:r>
          </w:p>
        </w:tc>
      </w:tr>
      <w:tr w:rsidR="00A85201" w14:paraId="6B6E0613" w14:textId="77777777" w:rsidTr="000B5196">
        <w:trPr>
          <w:tblHeader/>
        </w:trPr>
        <w:tc>
          <w:tcPr>
            <w:tcW w:w="9526" w:type="dxa"/>
            <w:gridSpan w:val="4"/>
            <w:tcBorders>
              <w:top w:val="nil"/>
            </w:tcBorders>
            <w:vAlign w:val="center"/>
          </w:tcPr>
          <w:p w14:paraId="7D240F5B" w14:textId="77777777" w:rsidR="00A85201" w:rsidRPr="00E6095F" w:rsidRDefault="00A85201" w:rsidP="00A85201">
            <w:pPr>
              <w:jc w:val="left"/>
              <w:rPr>
                <w:i/>
              </w:rPr>
            </w:pPr>
            <w:r w:rsidRPr="00E6095F">
              <w:rPr>
                <w:i/>
              </w:rPr>
              <w:t>Note: the display should only show the arrow as above without the centred symbol(s) offset.</w:t>
            </w:r>
          </w:p>
        </w:tc>
      </w:tr>
    </w:tbl>
    <w:p w14:paraId="76EBF605" w14:textId="77777777" w:rsidR="00A85201" w:rsidRDefault="00A85201" w:rsidP="00EA0F32"/>
    <w:p w14:paraId="554A060A"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7438A0F0" w14:textId="77777777" w:rsidTr="00D9584F">
        <w:trPr>
          <w:trHeight w:val="454"/>
          <w:tblHeader/>
        </w:trPr>
        <w:tc>
          <w:tcPr>
            <w:tcW w:w="2381" w:type="dxa"/>
            <w:shd w:val="clear" w:color="auto" w:fill="CCFFCC"/>
            <w:vAlign w:val="center"/>
          </w:tcPr>
          <w:p w14:paraId="13D6A0F3" w14:textId="77777777" w:rsidR="00EA0F32" w:rsidRPr="004065B1" w:rsidRDefault="00EA0F32" w:rsidP="00D9584F">
            <w:r w:rsidRPr="000A066E">
              <w:rPr>
                <w:b/>
              </w:rPr>
              <w:lastRenderedPageBreak/>
              <w:t>Test Reference</w:t>
            </w:r>
          </w:p>
        </w:tc>
        <w:tc>
          <w:tcPr>
            <w:tcW w:w="2381" w:type="dxa"/>
            <w:shd w:val="clear" w:color="auto" w:fill="CCFFCC"/>
            <w:vAlign w:val="center"/>
          </w:tcPr>
          <w:p w14:paraId="2BE952A9" w14:textId="77777777" w:rsidR="00EA0F32" w:rsidRPr="004065B1" w:rsidRDefault="00EA0F32" w:rsidP="00D9584F">
            <w:r>
              <w:t xml:space="preserve">3.6.10 </w:t>
            </w:r>
            <w:r w:rsidR="00A85201">
              <w:t>c</w:t>
            </w:r>
            <w:r>
              <w:t>)</w:t>
            </w:r>
          </w:p>
        </w:tc>
        <w:tc>
          <w:tcPr>
            <w:tcW w:w="2382" w:type="dxa"/>
            <w:shd w:val="clear" w:color="auto" w:fill="CCFFCC"/>
            <w:vAlign w:val="center"/>
          </w:tcPr>
          <w:p w14:paraId="3114E2B4" w14:textId="77777777" w:rsidR="00EA0F32" w:rsidRPr="004065B1" w:rsidRDefault="00EA0F32" w:rsidP="00D9584F">
            <w:r w:rsidRPr="000A066E">
              <w:rPr>
                <w:b/>
              </w:rPr>
              <w:t>IHO Reference</w:t>
            </w:r>
          </w:p>
        </w:tc>
        <w:tc>
          <w:tcPr>
            <w:tcW w:w="2382" w:type="dxa"/>
            <w:shd w:val="clear" w:color="auto" w:fill="CCFFCC"/>
            <w:vAlign w:val="center"/>
          </w:tcPr>
          <w:p w14:paraId="0949EDE8" w14:textId="5C15F007" w:rsidR="00EA0F32" w:rsidRPr="004065B1" w:rsidRDefault="00EA0F32" w:rsidP="00D9584F">
            <w:r w:rsidRPr="00A94802">
              <w:t>S-</w:t>
            </w:r>
            <w:r>
              <w:t>52 8.5.</w:t>
            </w:r>
            <w:r w:rsidR="0040561B">
              <w:t>2</w:t>
            </w:r>
          </w:p>
        </w:tc>
      </w:tr>
      <w:tr w:rsidR="00EA0F32" w14:paraId="2F44C7BB" w14:textId="77777777" w:rsidTr="00D9584F">
        <w:trPr>
          <w:tblHeader/>
        </w:trPr>
        <w:tc>
          <w:tcPr>
            <w:tcW w:w="9526" w:type="dxa"/>
            <w:gridSpan w:val="4"/>
            <w:shd w:val="clear" w:color="auto" w:fill="CCFFCC"/>
            <w:vAlign w:val="center"/>
          </w:tcPr>
          <w:p w14:paraId="3B831837" w14:textId="77777777" w:rsidR="00EA0F32" w:rsidRDefault="00EA0F32" w:rsidP="00D9584F">
            <w:r w:rsidRPr="000A066E">
              <w:rPr>
                <w:b/>
              </w:rPr>
              <w:t>Test description</w:t>
            </w:r>
          </w:p>
        </w:tc>
      </w:tr>
      <w:tr w:rsidR="00EA0F32" w14:paraId="62431690" w14:textId="77777777" w:rsidTr="00D9584F">
        <w:trPr>
          <w:tblHeader/>
        </w:trPr>
        <w:tc>
          <w:tcPr>
            <w:tcW w:w="9526" w:type="dxa"/>
            <w:gridSpan w:val="4"/>
            <w:vAlign w:val="center"/>
          </w:tcPr>
          <w:p w14:paraId="7CAF0AED" w14:textId="77777777" w:rsidR="00EA0F32" w:rsidRPr="00E6095F" w:rsidRDefault="00A85201" w:rsidP="00D9584F">
            <w:pPr>
              <w:rPr>
                <w:i/>
              </w:rPr>
            </w:pPr>
            <w:r w:rsidRPr="00E6095F">
              <w:rPr>
                <w:i/>
              </w:rPr>
              <w:t>Display of centred symbols which conflict with the own ship symbol.</w:t>
            </w:r>
          </w:p>
        </w:tc>
      </w:tr>
      <w:tr w:rsidR="00EA0F32" w14:paraId="2E877B2A" w14:textId="77777777" w:rsidTr="00D9584F">
        <w:trPr>
          <w:tblHeader/>
        </w:trPr>
        <w:tc>
          <w:tcPr>
            <w:tcW w:w="9526" w:type="dxa"/>
            <w:gridSpan w:val="4"/>
            <w:shd w:val="clear" w:color="auto" w:fill="CCFFCC"/>
            <w:vAlign w:val="center"/>
          </w:tcPr>
          <w:p w14:paraId="42C584E1" w14:textId="77777777" w:rsidR="00EA0F32" w:rsidRPr="004065B1" w:rsidRDefault="00EA0F32" w:rsidP="00D9584F">
            <w:r w:rsidRPr="000A066E">
              <w:rPr>
                <w:b/>
              </w:rPr>
              <w:t>Setup</w:t>
            </w:r>
          </w:p>
        </w:tc>
      </w:tr>
      <w:tr w:rsidR="00EA0F32" w14:paraId="190B3347" w14:textId="77777777" w:rsidTr="00D9584F">
        <w:trPr>
          <w:tblHeader/>
        </w:trPr>
        <w:tc>
          <w:tcPr>
            <w:tcW w:w="9526" w:type="dxa"/>
            <w:gridSpan w:val="4"/>
            <w:vAlign w:val="center"/>
          </w:tcPr>
          <w:p w14:paraId="1E8CC26B" w14:textId="77777777" w:rsidR="00EA0F32" w:rsidRPr="00E6095F" w:rsidRDefault="00A85201" w:rsidP="00D9584F">
            <w:pPr>
              <w:rPr>
                <w:i/>
              </w:rPr>
            </w:pPr>
            <w:r w:rsidRPr="00E6095F">
              <w:rPr>
                <w:i/>
              </w:rPr>
              <w:t>As for test 3.6.10 a)</w:t>
            </w:r>
          </w:p>
        </w:tc>
      </w:tr>
      <w:tr w:rsidR="00EA0F32" w14:paraId="66E1F83C" w14:textId="77777777" w:rsidTr="00D9584F">
        <w:trPr>
          <w:tblHeader/>
        </w:trPr>
        <w:tc>
          <w:tcPr>
            <w:tcW w:w="9526" w:type="dxa"/>
            <w:gridSpan w:val="4"/>
            <w:shd w:val="clear" w:color="auto" w:fill="CCFFCC"/>
            <w:vAlign w:val="center"/>
          </w:tcPr>
          <w:p w14:paraId="5DBAEB4E" w14:textId="77777777" w:rsidR="00EA0F32" w:rsidRPr="004065B1" w:rsidRDefault="00EA0F32" w:rsidP="00D9584F">
            <w:r w:rsidRPr="000A066E">
              <w:rPr>
                <w:b/>
              </w:rPr>
              <w:t>Action</w:t>
            </w:r>
          </w:p>
        </w:tc>
      </w:tr>
      <w:tr w:rsidR="00EA0F32" w14:paraId="39C3EA3C" w14:textId="77777777" w:rsidTr="00D9584F">
        <w:trPr>
          <w:tblHeader/>
        </w:trPr>
        <w:tc>
          <w:tcPr>
            <w:tcW w:w="9526" w:type="dxa"/>
            <w:gridSpan w:val="4"/>
            <w:vAlign w:val="center"/>
          </w:tcPr>
          <w:p w14:paraId="05FCFB07" w14:textId="11AF3D01" w:rsidR="00A85201" w:rsidRPr="00E6095F" w:rsidRDefault="00A85201" w:rsidP="00A85201">
            <w:pPr>
              <w:rPr>
                <w:i/>
              </w:rPr>
            </w:pPr>
            <w:r w:rsidRPr="00E6095F">
              <w:rPr>
                <w:i/>
              </w:rPr>
              <w:t>Centre the display on position 32°32.085’S 61° 21.415’E and then zoom in to a scale of 1:1</w:t>
            </w:r>
            <w:r w:rsidR="000A3BD3">
              <w:rPr>
                <w:i/>
              </w:rPr>
              <w:t xml:space="preserve"> </w:t>
            </w:r>
            <w:r w:rsidRPr="00E6095F">
              <w:rPr>
                <w:i/>
              </w:rPr>
              <w:t>000.</w:t>
            </w:r>
          </w:p>
          <w:p w14:paraId="5536FE3A" w14:textId="77777777" w:rsidR="00EA0F32" w:rsidRPr="00E6095F" w:rsidRDefault="00A85201" w:rsidP="00A85201">
            <w:pPr>
              <w:rPr>
                <w:i/>
              </w:rPr>
            </w:pPr>
            <w:r w:rsidRPr="00E6095F">
              <w:rPr>
                <w:i/>
              </w:rPr>
              <w:t>Simulate own ship on position 32°32.085’S 61° 21.415’E</w:t>
            </w:r>
          </w:p>
        </w:tc>
      </w:tr>
      <w:tr w:rsidR="00EA0F32" w14:paraId="459E67DC" w14:textId="77777777" w:rsidTr="000B5196">
        <w:trPr>
          <w:tblHeader/>
        </w:trPr>
        <w:tc>
          <w:tcPr>
            <w:tcW w:w="9526" w:type="dxa"/>
            <w:gridSpan w:val="4"/>
            <w:tcBorders>
              <w:bottom w:val="single" w:sz="4" w:space="0" w:color="auto"/>
            </w:tcBorders>
            <w:shd w:val="clear" w:color="auto" w:fill="CCFFCC"/>
            <w:vAlign w:val="center"/>
          </w:tcPr>
          <w:p w14:paraId="2BFDE09B" w14:textId="77777777" w:rsidR="00EA0F32" w:rsidRPr="004065B1" w:rsidRDefault="00EA0F32" w:rsidP="00D9584F">
            <w:r w:rsidRPr="000A066E">
              <w:rPr>
                <w:b/>
              </w:rPr>
              <w:t>Results</w:t>
            </w:r>
          </w:p>
        </w:tc>
      </w:tr>
      <w:tr w:rsidR="00EA0F32" w14:paraId="3C3BF6A4" w14:textId="77777777" w:rsidTr="000B5196">
        <w:trPr>
          <w:tblHeader/>
        </w:trPr>
        <w:tc>
          <w:tcPr>
            <w:tcW w:w="9526" w:type="dxa"/>
            <w:gridSpan w:val="4"/>
            <w:tcBorders>
              <w:bottom w:val="nil"/>
            </w:tcBorders>
            <w:vAlign w:val="center"/>
          </w:tcPr>
          <w:p w14:paraId="69033CAF" w14:textId="77777777" w:rsidR="00EA0F32" w:rsidRPr="00E6095F" w:rsidRDefault="00EA0F32" w:rsidP="00D9584F">
            <w:pPr>
              <w:jc w:val="left"/>
              <w:rPr>
                <w:i/>
              </w:rPr>
            </w:pPr>
            <w:r w:rsidRPr="00E6095F">
              <w:rPr>
                <w:i/>
              </w:rPr>
              <w:t>Confirm that the object displays as in the image below:</w:t>
            </w:r>
          </w:p>
        </w:tc>
      </w:tr>
      <w:tr w:rsidR="00EA0F32" w14:paraId="64AA8787" w14:textId="77777777" w:rsidTr="00895CD0">
        <w:trPr>
          <w:tblHeader/>
        </w:trPr>
        <w:tc>
          <w:tcPr>
            <w:tcW w:w="9526" w:type="dxa"/>
            <w:gridSpan w:val="4"/>
            <w:tcBorders>
              <w:top w:val="nil"/>
              <w:bottom w:val="nil"/>
            </w:tcBorders>
            <w:vAlign w:val="center"/>
          </w:tcPr>
          <w:p w14:paraId="20227335" w14:textId="19890253" w:rsidR="00EA0F32" w:rsidRPr="0015247B" w:rsidRDefault="00895CD0" w:rsidP="001B372A">
            <w:pPr>
              <w:jc w:val="center"/>
            </w:pPr>
            <w:r w:rsidRPr="001B372A">
              <w:rPr>
                <w:noProof/>
                <w:lang w:val="fr-FR" w:eastAsia="fr-FR"/>
              </w:rPr>
              <w:drawing>
                <wp:inline distT="0" distB="0" distL="0" distR="0" wp14:anchorId="382AE1FA" wp14:editId="602BF3A8">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tc>
      </w:tr>
      <w:tr w:rsidR="001B372A" w14:paraId="25E6F7A2" w14:textId="77777777" w:rsidTr="00895CD0">
        <w:trPr>
          <w:tblHeader/>
        </w:trPr>
        <w:tc>
          <w:tcPr>
            <w:tcW w:w="9526" w:type="dxa"/>
            <w:gridSpan w:val="4"/>
            <w:tcBorders>
              <w:top w:val="nil"/>
              <w:bottom w:val="single" w:sz="4" w:space="0" w:color="auto"/>
            </w:tcBorders>
            <w:vAlign w:val="center"/>
          </w:tcPr>
          <w:p w14:paraId="0E854379" w14:textId="0AC416D9" w:rsidR="0040561B" w:rsidRDefault="001B372A" w:rsidP="00895CD0">
            <w:pPr>
              <w:jc w:val="left"/>
              <w:rPr>
                <w:i/>
              </w:rPr>
            </w:pPr>
            <w:r w:rsidRPr="00E6095F">
              <w:rPr>
                <w:i/>
              </w:rPr>
              <w:t>Note: the display should show own ship symbol centred with the arrow and restriction symbol(s) offset.</w:t>
            </w:r>
            <w:r w:rsidR="0040561B">
              <w:rPr>
                <w:i/>
              </w:rPr>
              <w:t xml:space="preserve"> E</w:t>
            </w:r>
            <w:r w:rsidR="0040561B" w:rsidRPr="0040561B">
              <w:rPr>
                <w:i/>
              </w:rPr>
              <w:t xml:space="preserve">ven when changing the </w:t>
            </w:r>
            <w:r w:rsidR="0040561B">
              <w:rPr>
                <w:i/>
              </w:rPr>
              <w:t xml:space="preserve">display </w:t>
            </w:r>
            <w:r w:rsidR="0040561B" w:rsidRPr="0040561B">
              <w:rPr>
                <w:i/>
              </w:rPr>
              <w:t>scale the separation between own ship and the symbols shall be maintained</w:t>
            </w:r>
            <w:r w:rsidR="000A3BD3">
              <w:rPr>
                <w:i/>
              </w:rPr>
              <w:t>.</w:t>
            </w:r>
          </w:p>
          <w:p w14:paraId="34D9E305" w14:textId="79535F8B" w:rsidR="001B372A" w:rsidRDefault="00895CD0" w:rsidP="00895CD0">
            <w:pPr>
              <w:jc w:val="left"/>
              <w:rPr>
                <w:noProof/>
                <w:lang w:eastAsia="en-GB"/>
              </w:rPr>
            </w:pPr>
            <w:r>
              <w:rPr>
                <w:i/>
              </w:rPr>
              <w:t>Note the offset between arrow and restriction symbol is specified while the own ship symbol just has to be not overlapping the centred symbols in the chart.</w:t>
            </w:r>
          </w:p>
        </w:tc>
      </w:tr>
    </w:tbl>
    <w:p w14:paraId="4864A97B" w14:textId="77777777" w:rsidR="00A85201" w:rsidRDefault="00A85201" w:rsidP="00EA0F32"/>
    <w:p w14:paraId="58C69D43"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0D1E4B5D" w14:textId="77777777" w:rsidTr="00D9584F">
        <w:trPr>
          <w:trHeight w:val="454"/>
          <w:tblHeader/>
        </w:trPr>
        <w:tc>
          <w:tcPr>
            <w:tcW w:w="2381" w:type="dxa"/>
            <w:shd w:val="clear" w:color="auto" w:fill="CCFFCC"/>
            <w:vAlign w:val="center"/>
          </w:tcPr>
          <w:p w14:paraId="568BFB6A" w14:textId="77777777" w:rsidR="00EA0F32" w:rsidRPr="004065B1" w:rsidRDefault="00EA0F32" w:rsidP="00D9584F">
            <w:r w:rsidRPr="000A066E">
              <w:rPr>
                <w:b/>
              </w:rPr>
              <w:lastRenderedPageBreak/>
              <w:t>Test Reference</w:t>
            </w:r>
          </w:p>
        </w:tc>
        <w:tc>
          <w:tcPr>
            <w:tcW w:w="2381" w:type="dxa"/>
            <w:shd w:val="clear" w:color="auto" w:fill="CCFFCC"/>
            <w:vAlign w:val="center"/>
          </w:tcPr>
          <w:p w14:paraId="5338F6CF" w14:textId="77777777" w:rsidR="00EA0F32" w:rsidRPr="004065B1" w:rsidRDefault="00EA0F32" w:rsidP="00D9584F">
            <w:r>
              <w:t xml:space="preserve">3.6.10 </w:t>
            </w:r>
            <w:r w:rsidR="00A85201">
              <w:t>d</w:t>
            </w:r>
            <w:r>
              <w:t>)</w:t>
            </w:r>
          </w:p>
        </w:tc>
        <w:tc>
          <w:tcPr>
            <w:tcW w:w="2382" w:type="dxa"/>
            <w:shd w:val="clear" w:color="auto" w:fill="CCFFCC"/>
            <w:vAlign w:val="center"/>
          </w:tcPr>
          <w:p w14:paraId="4B615337" w14:textId="77777777" w:rsidR="00EA0F32" w:rsidRPr="004065B1" w:rsidRDefault="00EA0F32" w:rsidP="00D9584F">
            <w:r w:rsidRPr="000A066E">
              <w:rPr>
                <w:b/>
              </w:rPr>
              <w:t>IHO Reference</w:t>
            </w:r>
          </w:p>
        </w:tc>
        <w:tc>
          <w:tcPr>
            <w:tcW w:w="2382" w:type="dxa"/>
            <w:shd w:val="clear" w:color="auto" w:fill="CCFFCC"/>
            <w:vAlign w:val="center"/>
          </w:tcPr>
          <w:p w14:paraId="6FC25406" w14:textId="77777777" w:rsidR="00EA0F32" w:rsidRPr="004065B1" w:rsidRDefault="00EA0F32" w:rsidP="00D9584F">
            <w:r w:rsidRPr="00A94802">
              <w:t>S-</w:t>
            </w:r>
            <w:r>
              <w:t>52 8.5.1</w:t>
            </w:r>
          </w:p>
        </w:tc>
      </w:tr>
      <w:tr w:rsidR="00EA0F32" w14:paraId="0A820EF5" w14:textId="77777777" w:rsidTr="00D9584F">
        <w:trPr>
          <w:tblHeader/>
        </w:trPr>
        <w:tc>
          <w:tcPr>
            <w:tcW w:w="9526" w:type="dxa"/>
            <w:gridSpan w:val="4"/>
            <w:shd w:val="clear" w:color="auto" w:fill="CCFFCC"/>
            <w:vAlign w:val="center"/>
          </w:tcPr>
          <w:p w14:paraId="5E3DF8E3" w14:textId="77777777" w:rsidR="00EA0F32" w:rsidRDefault="00EA0F32" w:rsidP="00D9584F">
            <w:r w:rsidRPr="000A066E">
              <w:rPr>
                <w:b/>
              </w:rPr>
              <w:t>Test description</w:t>
            </w:r>
          </w:p>
        </w:tc>
      </w:tr>
      <w:tr w:rsidR="00EA0F32" w14:paraId="0B669C26" w14:textId="77777777" w:rsidTr="00D9584F">
        <w:trPr>
          <w:tblHeader/>
        </w:trPr>
        <w:tc>
          <w:tcPr>
            <w:tcW w:w="9526" w:type="dxa"/>
            <w:gridSpan w:val="4"/>
            <w:vAlign w:val="center"/>
          </w:tcPr>
          <w:p w14:paraId="3A849576" w14:textId="77777777" w:rsidR="00EA0F32" w:rsidRPr="00E6095F" w:rsidRDefault="00A85201" w:rsidP="00D9584F">
            <w:pPr>
              <w:rPr>
                <w:i/>
              </w:rPr>
            </w:pPr>
            <w:r w:rsidRPr="00E6095F">
              <w:rPr>
                <w:i/>
              </w:rPr>
              <w:t>Display of centred symbols when area is partially off screen.</w:t>
            </w:r>
          </w:p>
        </w:tc>
      </w:tr>
      <w:tr w:rsidR="00EA0F32" w14:paraId="43FC8EC7" w14:textId="77777777" w:rsidTr="00D9584F">
        <w:trPr>
          <w:tblHeader/>
        </w:trPr>
        <w:tc>
          <w:tcPr>
            <w:tcW w:w="9526" w:type="dxa"/>
            <w:gridSpan w:val="4"/>
            <w:shd w:val="clear" w:color="auto" w:fill="CCFFCC"/>
            <w:vAlign w:val="center"/>
          </w:tcPr>
          <w:p w14:paraId="7A810DD5" w14:textId="77777777" w:rsidR="00EA0F32" w:rsidRPr="004065B1" w:rsidRDefault="00EA0F32" w:rsidP="00D9584F">
            <w:r w:rsidRPr="000A066E">
              <w:rPr>
                <w:b/>
              </w:rPr>
              <w:t>Setup</w:t>
            </w:r>
          </w:p>
        </w:tc>
      </w:tr>
      <w:tr w:rsidR="00EA0F32" w14:paraId="16D468AF" w14:textId="77777777" w:rsidTr="00D9584F">
        <w:trPr>
          <w:tblHeader/>
        </w:trPr>
        <w:tc>
          <w:tcPr>
            <w:tcW w:w="9526" w:type="dxa"/>
            <w:gridSpan w:val="4"/>
            <w:vAlign w:val="center"/>
          </w:tcPr>
          <w:p w14:paraId="4AFE3F6F" w14:textId="77777777" w:rsidR="00EA0F32" w:rsidRPr="00E6095F" w:rsidRDefault="00A85201" w:rsidP="00D9584F">
            <w:pPr>
              <w:rPr>
                <w:i/>
              </w:rPr>
            </w:pPr>
            <w:r w:rsidRPr="00E6095F">
              <w:rPr>
                <w:i/>
              </w:rPr>
              <w:t>As for test 3.6.10 a)</w:t>
            </w:r>
          </w:p>
        </w:tc>
      </w:tr>
      <w:tr w:rsidR="00EA0F32" w14:paraId="1419CEF8" w14:textId="77777777" w:rsidTr="00D9584F">
        <w:trPr>
          <w:tblHeader/>
        </w:trPr>
        <w:tc>
          <w:tcPr>
            <w:tcW w:w="9526" w:type="dxa"/>
            <w:gridSpan w:val="4"/>
            <w:shd w:val="clear" w:color="auto" w:fill="CCFFCC"/>
            <w:vAlign w:val="center"/>
          </w:tcPr>
          <w:p w14:paraId="6DC0AF81" w14:textId="77777777" w:rsidR="00EA0F32" w:rsidRPr="004065B1" w:rsidRDefault="00EA0F32" w:rsidP="00D9584F">
            <w:r w:rsidRPr="000A066E">
              <w:rPr>
                <w:b/>
              </w:rPr>
              <w:t>Action</w:t>
            </w:r>
          </w:p>
        </w:tc>
      </w:tr>
      <w:tr w:rsidR="00EA0F32" w14:paraId="6A0ABDD9" w14:textId="77777777" w:rsidTr="00D9584F">
        <w:trPr>
          <w:tblHeader/>
        </w:trPr>
        <w:tc>
          <w:tcPr>
            <w:tcW w:w="9526" w:type="dxa"/>
            <w:gridSpan w:val="4"/>
            <w:vAlign w:val="center"/>
          </w:tcPr>
          <w:p w14:paraId="3D25B12C" w14:textId="1FAD4140" w:rsidR="00EA0F32" w:rsidRPr="00E6095F" w:rsidRDefault="00EA0F32" w:rsidP="000A3BD3">
            <w:pPr>
              <w:rPr>
                <w:i/>
              </w:rPr>
            </w:pPr>
            <w:r w:rsidRPr="00E6095F">
              <w:rPr>
                <w:i/>
              </w:rPr>
              <w:t>Centre the display on position 32°32.805’S 61° 21.290’E and then zoom in to a scale of 1:20</w:t>
            </w:r>
            <w:r w:rsidR="000A3BD3">
              <w:rPr>
                <w:i/>
              </w:rPr>
              <w:t xml:space="preserve"> </w:t>
            </w:r>
            <w:r w:rsidRPr="00E6095F">
              <w:rPr>
                <w:i/>
              </w:rPr>
              <w:t>000.</w:t>
            </w:r>
          </w:p>
        </w:tc>
      </w:tr>
      <w:tr w:rsidR="00EA0F32" w14:paraId="6BFFC6F6" w14:textId="77777777" w:rsidTr="000B5196">
        <w:trPr>
          <w:tblHeader/>
        </w:trPr>
        <w:tc>
          <w:tcPr>
            <w:tcW w:w="9526" w:type="dxa"/>
            <w:gridSpan w:val="4"/>
            <w:tcBorders>
              <w:bottom w:val="single" w:sz="4" w:space="0" w:color="auto"/>
            </w:tcBorders>
            <w:shd w:val="clear" w:color="auto" w:fill="CCFFCC"/>
            <w:vAlign w:val="center"/>
          </w:tcPr>
          <w:p w14:paraId="39221802" w14:textId="77777777" w:rsidR="00EA0F32" w:rsidRPr="004065B1" w:rsidRDefault="00EA0F32" w:rsidP="00D9584F">
            <w:r w:rsidRPr="000A066E">
              <w:rPr>
                <w:b/>
              </w:rPr>
              <w:t>Results</w:t>
            </w:r>
          </w:p>
        </w:tc>
      </w:tr>
      <w:tr w:rsidR="00EA0F32" w14:paraId="3B960E3D" w14:textId="77777777" w:rsidTr="000B5196">
        <w:trPr>
          <w:tblHeader/>
        </w:trPr>
        <w:tc>
          <w:tcPr>
            <w:tcW w:w="9526" w:type="dxa"/>
            <w:gridSpan w:val="4"/>
            <w:tcBorders>
              <w:bottom w:val="nil"/>
            </w:tcBorders>
            <w:vAlign w:val="center"/>
          </w:tcPr>
          <w:p w14:paraId="4E80BB16" w14:textId="77777777" w:rsidR="00EA0F32" w:rsidRPr="00E6095F" w:rsidRDefault="00EA0F32" w:rsidP="00D9584F">
            <w:pPr>
              <w:jc w:val="left"/>
              <w:rPr>
                <w:i/>
              </w:rPr>
            </w:pPr>
            <w:r w:rsidRPr="00E6095F">
              <w:rPr>
                <w:i/>
              </w:rPr>
              <w:t>Confirm that the object displays as in the image below:</w:t>
            </w:r>
          </w:p>
        </w:tc>
      </w:tr>
      <w:tr w:rsidR="00EA0F32" w14:paraId="45B579EB" w14:textId="77777777" w:rsidTr="000B5196">
        <w:trPr>
          <w:tblHeader/>
        </w:trPr>
        <w:tc>
          <w:tcPr>
            <w:tcW w:w="9526" w:type="dxa"/>
            <w:gridSpan w:val="4"/>
            <w:tcBorders>
              <w:top w:val="nil"/>
              <w:bottom w:val="nil"/>
            </w:tcBorders>
            <w:vAlign w:val="center"/>
          </w:tcPr>
          <w:p w14:paraId="06AD0C6F" w14:textId="77777777" w:rsidR="00EA0F32" w:rsidRDefault="0018522C" w:rsidP="00D9584F">
            <w:pPr>
              <w:jc w:val="center"/>
            </w:pPr>
            <w:r>
              <w:rPr>
                <w:noProof/>
                <w:lang w:val="fr-FR" w:eastAsia="fr-FR"/>
              </w:rPr>
              <w:drawing>
                <wp:inline distT="0" distB="0" distL="0" distR="0" wp14:anchorId="077C6156" wp14:editId="49AEDECF">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37C2C2BC" w14:textId="77777777" w:rsidR="00EA0F32" w:rsidRPr="0015247B" w:rsidRDefault="00EA0F32" w:rsidP="00D9584F">
            <w:pPr>
              <w:jc w:val="center"/>
            </w:pPr>
          </w:p>
        </w:tc>
      </w:tr>
      <w:tr w:rsidR="00EA0F32" w14:paraId="1938AA6F" w14:textId="77777777" w:rsidTr="000B5196">
        <w:trPr>
          <w:tblHeader/>
        </w:trPr>
        <w:tc>
          <w:tcPr>
            <w:tcW w:w="9526" w:type="dxa"/>
            <w:gridSpan w:val="4"/>
            <w:tcBorders>
              <w:top w:val="nil"/>
            </w:tcBorders>
            <w:vAlign w:val="center"/>
          </w:tcPr>
          <w:p w14:paraId="5E12FB1F" w14:textId="77777777" w:rsidR="00EA0F32" w:rsidRPr="00E6095F" w:rsidRDefault="00A85201" w:rsidP="00D9584F">
            <w:pPr>
              <w:jc w:val="left"/>
              <w:rPr>
                <w:i/>
              </w:rPr>
            </w:pPr>
            <w:r w:rsidRPr="00E6095F">
              <w:rPr>
                <w:i/>
              </w:rPr>
              <w:t>Note: the display should show the centred symbol in the centre of the visible area.</w:t>
            </w:r>
          </w:p>
        </w:tc>
      </w:tr>
    </w:tbl>
    <w:p w14:paraId="2DEF1375" w14:textId="77777777" w:rsidR="00A85201" w:rsidRDefault="00A85201" w:rsidP="00EA0F32"/>
    <w:p w14:paraId="47CA2CA5"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85201" w14:paraId="42506DD9" w14:textId="77777777" w:rsidTr="00D9584F">
        <w:trPr>
          <w:trHeight w:val="454"/>
          <w:tblHeader/>
        </w:trPr>
        <w:tc>
          <w:tcPr>
            <w:tcW w:w="2381" w:type="dxa"/>
            <w:shd w:val="clear" w:color="auto" w:fill="CCFFCC"/>
            <w:vAlign w:val="center"/>
          </w:tcPr>
          <w:p w14:paraId="321F982C" w14:textId="77777777" w:rsidR="00A85201" w:rsidRPr="004065B1" w:rsidRDefault="00A85201" w:rsidP="00D9584F">
            <w:r w:rsidRPr="000A066E">
              <w:rPr>
                <w:b/>
              </w:rPr>
              <w:lastRenderedPageBreak/>
              <w:t>Test Reference</w:t>
            </w:r>
          </w:p>
        </w:tc>
        <w:tc>
          <w:tcPr>
            <w:tcW w:w="2381" w:type="dxa"/>
            <w:shd w:val="clear" w:color="auto" w:fill="CCFFCC"/>
            <w:vAlign w:val="center"/>
          </w:tcPr>
          <w:p w14:paraId="011DAED9" w14:textId="77777777" w:rsidR="00A85201" w:rsidRPr="004065B1" w:rsidRDefault="00A85201" w:rsidP="00D9584F">
            <w:r>
              <w:t>3.6.10 e)</w:t>
            </w:r>
          </w:p>
        </w:tc>
        <w:tc>
          <w:tcPr>
            <w:tcW w:w="2382" w:type="dxa"/>
            <w:shd w:val="clear" w:color="auto" w:fill="CCFFCC"/>
            <w:vAlign w:val="center"/>
          </w:tcPr>
          <w:p w14:paraId="6AC96CA8" w14:textId="77777777" w:rsidR="00A85201" w:rsidRPr="004065B1" w:rsidRDefault="00A85201" w:rsidP="00D9584F">
            <w:r w:rsidRPr="000A066E">
              <w:rPr>
                <w:b/>
              </w:rPr>
              <w:t>IHO Reference</w:t>
            </w:r>
          </w:p>
        </w:tc>
        <w:tc>
          <w:tcPr>
            <w:tcW w:w="2382" w:type="dxa"/>
            <w:shd w:val="clear" w:color="auto" w:fill="CCFFCC"/>
            <w:vAlign w:val="center"/>
          </w:tcPr>
          <w:p w14:paraId="4C5A6138" w14:textId="77777777" w:rsidR="00A85201" w:rsidRPr="004065B1" w:rsidRDefault="00A85201" w:rsidP="00D9584F">
            <w:r w:rsidRPr="00A94802">
              <w:t>S-</w:t>
            </w:r>
            <w:r>
              <w:t>52 8.5.1</w:t>
            </w:r>
          </w:p>
        </w:tc>
      </w:tr>
      <w:tr w:rsidR="00A85201" w14:paraId="7812573C" w14:textId="77777777" w:rsidTr="00D9584F">
        <w:trPr>
          <w:tblHeader/>
        </w:trPr>
        <w:tc>
          <w:tcPr>
            <w:tcW w:w="9526" w:type="dxa"/>
            <w:gridSpan w:val="4"/>
            <w:shd w:val="clear" w:color="auto" w:fill="CCFFCC"/>
            <w:vAlign w:val="center"/>
          </w:tcPr>
          <w:p w14:paraId="2292E2C5" w14:textId="77777777" w:rsidR="00A85201" w:rsidRDefault="00A85201" w:rsidP="00D9584F">
            <w:r w:rsidRPr="000A066E">
              <w:rPr>
                <w:b/>
              </w:rPr>
              <w:t>Test description</w:t>
            </w:r>
          </w:p>
        </w:tc>
      </w:tr>
      <w:tr w:rsidR="00A85201" w14:paraId="6F230989" w14:textId="77777777" w:rsidTr="00D9584F">
        <w:trPr>
          <w:tblHeader/>
        </w:trPr>
        <w:tc>
          <w:tcPr>
            <w:tcW w:w="9526" w:type="dxa"/>
            <w:gridSpan w:val="4"/>
            <w:vAlign w:val="center"/>
          </w:tcPr>
          <w:p w14:paraId="72A9976C" w14:textId="77777777" w:rsidR="00A85201" w:rsidRPr="00E6095F" w:rsidRDefault="00A85201" w:rsidP="00D9584F">
            <w:pPr>
              <w:rPr>
                <w:i/>
              </w:rPr>
            </w:pPr>
            <w:r w:rsidRPr="00E6095F">
              <w:rPr>
                <w:i/>
              </w:rPr>
              <w:t>Display of centred symbols within complex areas.</w:t>
            </w:r>
          </w:p>
        </w:tc>
      </w:tr>
      <w:tr w:rsidR="00A85201" w14:paraId="45525812" w14:textId="77777777" w:rsidTr="00D9584F">
        <w:trPr>
          <w:tblHeader/>
        </w:trPr>
        <w:tc>
          <w:tcPr>
            <w:tcW w:w="9526" w:type="dxa"/>
            <w:gridSpan w:val="4"/>
            <w:shd w:val="clear" w:color="auto" w:fill="CCFFCC"/>
            <w:vAlign w:val="center"/>
          </w:tcPr>
          <w:p w14:paraId="2E31BDFD" w14:textId="77777777" w:rsidR="00A85201" w:rsidRPr="004065B1" w:rsidRDefault="00A85201" w:rsidP="00D9584F">
            <w:r w:rsidRPr="000A066E">
              <w:rPr>
                <w:b/>
              </w:rPr>
              <w:t>Setup</w:t>
            </w:r>
          </w:p>
        </w:tc>
      </w:tr>
      <w:tr w:rsidR="00A85201" w14:paraId="1D2B85CE" w14:textId="77777777" w:rsidTr="00D9584F">
        <w:trPr>
          <w:tblHeader/>
        </w:trPr>
        <w:tc>
          <w:tcPr>
            <w:tcW w:w="9526" w:type="dxa"/>
            <w:gridSpan w:val="4"/>
            <w:vAlign w:val="center"/>
          </w:tcPr>
          <w:p w14:paraId="0309771F" w14:textId="77777777" w:rsidR="00A85201" w:rsidRPr="00E6095F" w:rsidRDefault="00A85201" w:rsidP="00D9584F">
            <w:pPr>
              <w:rPr>
                <w:i/>
              </w:rPr>
            </w:pPr>
            <w:r w:rsidRPr="00E6095F">
              <w:rPr>
                <w:i/>
              </w:rPr>
              <w:t>As for test 3.6.10 a)</w:t>
            </w:r>
          </w:p>
        </w:tc>
      </w:tr>
      <w:tr w:rsidR="00A85201" w14:paraId="34F83C9C" w14:textId="77777777" w:rsidTr="00D9584F">
        <w:trPr>
          <w:tblHeader/>
        </w:trPr>
        <w:tc>
          <w:tcPr>
            <w:tcW w:w="9526" w:type="dxa"/>
            <w:gridSpan w:val="4"/>
            <w:shd w:val="clear" w:color="auto" w:fill="CCFFCC"/>
            <w:vAlign w:val="center"/>
          </w:tcPr>
          <w:p w14:paraId="29B8E364" w14:textId="77777777" w:rsidR="00A85201" w:rsidRPr="004065B1" w:rsidRDefault="00A85201" w:rsidP="00D9584F">
            <w:r w:rsidRPr="000A066E">
              <w:rPr>
                <w:b/>
              </w:rPr>
              <w:t>Action</w:t>
            </w:r>
          </w:p>
        </w:tc>
      </w:tr>
      <w:tr w:rsidR="00A85201" w14:paraId="750D78CC" w14:textId="77777777" w:rsidTr="00D9584F">
        <w:trPr>
          <w:tblHeader/>
        </w:trPr>
        <w:tc>
          <w:tcPr>
            <w:tcW w:w="9526" w:type="dxa"/>
            <w:gridSpan w:val="4"/>
            <w:vAlign w:val="center"/>
          </w:tcPr>
          <w:p w14:paraId="3239F8E0" w14:textId="54ACF37D" w:rsidR="00A85201" w:rsidRPr="00E6095F" w:rsidRDefault="00A85201" w:rsidP="000A3BD3">
            <w:pPr>
              <w:rPr>
                <w:i/>
              </w:rPr>
            </w:pPr>
            <w:r w:rsidRPr="00E6095F">
              <w:rPr>
                <w:i/>
              </w:rPr>
              <w:t>Centre the display on position 32°30.970’S 61° 21.330’E and then zoom in to a scale of 1:20</w:t>
            </w:r>
            <w:r w:rsidR="000A3BD3">
              <w:rPr>
                <w:i/>
              </w:rPr>
              <w:t xml:space="preserve"> </w:t>
            </w:r>
            <w:r w:rsidRPr="00E6095F">
              <w:rPr>
                <w:i/>
              </w:rPr>
              <w:t>000.</w:t>
            </w:r>
          </w:p>
        </w:tc>
      </w:tr>
      <w:tr w:rsidR="00A85201" w14:paraId="501DAF54" w14:textId="77777777" w:rsidTr="000B5196">
        <w:trPr>
          <w:tblHeader/>
        </w:trPr>
        <w:tc>
          <w:tcPr>
            <w:tcW w:w="9526" w:type="dxa"/>
            <w:gridSpan w:val="4"/>
            <w:tcBorders>
              <w:bottom w:val="single" w:sz="4" w:space="0" w:color="auto"/>
            </w:tcBorders>
            <w:shd w:val="clear" w:color="auto" w:fill="CCFFCC"/>
            <w:vAlign w:val="center"/>
          </w:tcPr>
          <w:p w14:paraId="20E018A1" w14:textId="77777777" w:rsidR="00A85201" w:rsidRPr="004065B1" w:rsidRDefault="00A85201" w:rsidP="00D9584F">
            <w:r w:rsidRPr="000A066E">
              <w:rPr>
                <w:b/>
              </w:rPr>
              <w:t>Results</w:t>
            </w:r>
          </w:p>
        </w:tc>
      </w:tr>
      <w:tr w:rsidR="00A85201" w14:paraId="1F790934" w14:textId="77777777" w:rsidTr="000B5196">
        <w:trPr>
          <w:tblHeader/>
        </w:trPr>
        <w:tc>
          <w:tcPr>
            <w:tcW w:w="9526" w:type="dxa"/>
            <w:gridSpan w:val="4"/>
            <w:tcBorders>
              <w:bottom w:val="nil"/>
            </w:tcBorders>
            <w:vAlign w:val="center"/>
          </w:tcPr>
          <w:p w14:paraId="1DDC175D" w14:textId="77777777" w:rsidR="00A85201" w:rsidRPr="00E6095F" w:rsidRDefault="00A85201" w:rsidP="00D9584F">
            <w:pPr>
              <w:jc w:val="left"/>
              <w:rPr>
                <w:i/>
              </w:rPr>
            </w:pPr>
            <w:r w:rsidRPr="00E6095F">
              <w:rPr>
                <w:i/>
              </w:rPr>
              <w:t>Confirm that the object displays as in the image below:</w:t>
            </w:r>
          </w:p>
        </w:tc>
      </w:tr>
      <w:tr w:rsidR="00A85201" w14:paraId="10ED4884" w14:textId="77777777" w:rsidTr="000B5196">
        <w:trPr>
          <w:tblHeader/>
        </w:trPr>
        <w:tc>
          <w:tcPr>
            <w:tcW w:w="9526" w:type="dxa"/>
            <w:gridSpan w:val="4"/>
            <w:tcBorders>
              <w:top w:val="nil"/>
              <w:bottom w:val="nil"/>
            </w:tcBorders>
            <w:vAlign w:val="center"/>
          </w:tcPr>
          <w:p w14:paraId="0162CF22" w14:textId="77777777" w:rsidR="00A85201" w:rsidRDefault="0018522C" w:rsidP="00D9584F">
            <w:pPr>
              <w:jc w:val="center"/>
            </w:pPr>
            <w:r>
              <w:rPr>
                <w:noProof/>
                <w:lang w:val="fr-FR" w:eastAsia="fr-FR"/>
              </w:rPr>
              <w:drawing>
                <wp:inline distT="0" distB="0" distL="0" distR="0" wp14:anchorId="54A67860" wp14:editId="1164D82A">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46B10A84" w14:textId="77777777" w:rsidR="00A85201" w:rsidRPr="0015247B" w:rsidRDefault="00A85201" w:rsidP="00D9584F">
            <w:pPr>
              <w:jc w:val="center"/>
            </w:pPr>
          </w:p>
        </w:tc>
      </w:tr>
      <w:tr w:rsidR="00A85201" w14:paraId="7BAC8195" w14:textId="77777777" w:rsidTr="000B5196">
        <w:trPr>
          <w:tblHeader/>
        </w:trPr>
        <w:tc>
          <w:tcPr>
            <w:tcW w:w="9526" w:type="dxa"/>
            <w:gridSpan w:val="4"/>
            <w:tcBorders>
              <w:top w:val="nil"/>
            </w:tcBorders>
            <w:vAlign w:val="center"/>
          </w:tcPr>
          <w:p w14:paraId="7A03B7BB" w14:textId="54463545" w:rsidR="00A85201" w:rsidRPr="00E6095F" w:rsidRDefault="00A85201" w:rsidP="00D9584F">
            <w:pPr>
              <w:jc w:val="left"/>
              <w:rPr>
                <w:i/>
              </w:rPr>
            </w:pPr>
            <w:r w:rsidRPr="00E6095F">
              <w:rPr>
                <w:i/>
              </w:rPr>
              <w:t xml:space="preserve">Note: the display should show the centred symbol within the OBSTRN area. The display may be different from the example shown above as long as </w:t>
            </w:r>
            <w:r w:rsidR="00800F68">
              <w:rPr>
                <w:i/>
              </w:rPr>
              <w:t xml:space="preserve">the centre of </w:t>
            </w:r>
            <w:r w:rsidRPr="00E6095F">
              <w:rPr>
                <w:i/>
              </w:rPr>
              <w:t>the centred symbol remains within the OBSTRN area.</w:t>
            </w:r>
          </w:p>
        </w:tc>
      </w:tr>
    </w:tbl>
    <w:p w14:paraId="23F42CB0" w14:textId="77777777" w:rsidR="00A85201" w:rsidRDefault="00A85201" w:rsidP="00A85201"/>
    <w:p w14:paraId="696323A4" w14:textId="77777777" w:rsidR="00EA0F32" w:rsidRDefault="00EA0F32" w:rsidP="00CB4150"/>
    <w:p w14:paraId="1B5B4444" w14:textId="77777777" w:rsidR="006B07D1" w:rsidRDefault="00A85201" w:rsidP="00E30B8F">
      <w:pPr>
        <w:pStyle w:val="Heading2"/>
      </w:pPr>
      <w:r>
        <w:br w:type="page"/>
      </w:r>
      <w:bookmarkStart w:id="249" w:name="_Toc120212611"/>
      <w:r w:rsidR="006B07D1">
        <w:lastRenderedPageBreak/>
        <w:t>Scale and navigation purpose</w:t>
      </w:r>
      <w:bookmarkEnd w:id="249"/>
    </w:p>
    <w:p w14:paraId="17569795" w14:textId="77777777" w:rsidR="006B07D1" w:rsidRPr="00CB4150" w:rsidRDefault="001752C8" w:rsidP="00E30B8F">
      <w:pPr>
        <w:pStyle w:val="Heading3"/>
      </w:pPr>
      <w: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8A0F23B" w14:textId="77777777" w:rsidTr="008A1BCC">
        <w:trPr>
          <w:trHeight w:val="454"/>
          <w:tblHeader/>
        </w:trPr>
        <w:tc>
          <w:tcPr>
            <w:tcW w:w="2381" w:type="dxa"/>
            <w:shd w:val="clear" w:color="auto" w:fill="CCFFCC"/>
            <w:vAlign w:val="center"/>
          </w:tcPr>
          <w:p w14:paraId="7001EF6A" w14:textId="77777777" w:rsidR="006B07D1" w:rsidRPr="004065B1" w:rsidRDefault="006B07D1" w:rsidP="008A1BCC">
            <w:r w:rsidRPr="000A066E">
              <w:rPr>
                <w:b/>
              </w:rPr>
              <w:t>Test Reference</w:t>
            </w:r>
          </w:p>
        </w:tc>
        <w:tc>
          <w:tcPr>
            <w:tcW w:w="2381" w:type="dxa"/>
            <w:shd w:val="clear" w:color="auto" w:fill="CCFFCC"/>
            <w:vAlign w:val="center"/>
          </w:tcPr>
          <w:p w14:paraId="154AAFDE" w14:textId="77777777" w:rsidR="006B07D1" w:rsidRPr="004065B1" w:rsidRDefault="006B07D1" w:rsidP="008A1BCC">
            <w:r>
              <w:t>3.7.1 a)</w:t>
            </w:r>
          </w:p>
        </w:tc>
        <w:tc>
          <w:tcPr>
            <w:tcW w:w="2382" w:type="dxa"/>
            <w:shd w:val="clear" w:color="auto" w:fill="CCFFCC"/>
            <w:vAlign w:val="center"/>
          </w:tcPr>
          <w:p w14:paraId="6D49A2F3" w14:textId="77777777" w:rsidR="006B07D1" w:rsidRPr="004065B1" w:rsidRDefault="006B07D1" w:rsidP="008A1BCC">
            <w:r w:rsidRPr="000A066E">
              <w:rPr>
                <w:b/>
              </w:rPr>
              <w:t>IHO Reference</w:t>
            </w:r>
          </w:p>
        </w:tc>
        <w:tc>
          <w:tcPr>
            <w:tcW w:w="2382" w:type="dxa"/>
            <w:shd w:val="clear" w:color="auto" w:fill="CCFFCC"/>
            <w:vAlign w:val="center"/>
          </w:tcPr>
          <w:p w14:paraId="3CFD332C" w14:textId="77777777" w:rsidR="006B07D1" w:rsidRPr="004065B1" w:rsidRDefault="006B07D1" w:rsidP="008A1BCC">
            <w:r w:rsidRPr="00A94802">
              <w:t>S-</w:t>
            </w:r>
            <w:r>
              <w:t>52 10.1.10.1</w:t>
            </w:r>
          </w:p>
        </w:tc>
      </w:tr>
      <w:tr w:rsidR="006B07D1" w14:paraId="20244B2A" w14:textId="77777777" w:rsidTr="008A1BCC">
        <w:trPr>
          <w:tblHeader/>
        </w:trPr>
        <w:tc>
          <w:tcPr>
            <w:tcW w:w="9526" w:type="dxa"/>
            <w:gridSpan w:val="4"/>
            <w:shd w:val="clear" w:color="auto" w:fill="CCFFCC"/>
            <w:vAlign w:val="center"/>
          </w:tcPr>
          <w:p w14:paraId="317993B5" w14:textId="77777777" w:rsidR="006B07D1" w:rsidRDefault="006B07D1" w:rsidP="008A1BCC">
            <w:r w:rsidRPr="000A066E">
              <w:rPr>
                <w:b/>
              </w:rPr>
              <w:t>Test description</w:t>
            </w:r>
          </w:p>
        </w:tc>
      </w:tr>
      <w:tr w:rsidR="006B07D1" w14:paraId="44724F7D" w14:textId="77777777" w:rsidTr="008A1BCC">
        <w:trPr>
          <w:tblHeader/>
        </w:trPr>
        <w:tc>
          <w:tcPr>
            <w:tcW w:w="9526" w:type="dxa"/>
            <w:gridSpan w:val="4"/>
            <w:vAlign w:val="center"/>
          </w:tcPr>
          <w:p w14:paraId="2B645DE1" w14:textId="77777777" w:rsidR="006B07D1" w:rsidRPr="00E6095F" w:rsidRDefault="00093846" w:rsidP="008A1BCC">
            <w:pPr>
              <w:rPr>
                <w:i/>
              </w:rPr>
            </w:pPr>
            <w:r w:rsidRPr="00E6095F">
              <w:rPr>
                <w:i/>
              </w:rPr>
              <w:t>Display of overscale indication.</w:t>
            </w:r>
          </w:p>
        </w:tc>
      </w:tr>
      <w:tr w:rsidR="006B07D1" w14:paraId="3833B742" w14:textId="77777777" w:rsidTr="008A1BCC">
        <w:trPr>
          <w:tblHeader/>
        </w:trPr>
        <w:tc>
          <w:tcPr>
            <w:tcW w:w="9526" w:type="dxa"/>
            <w:gridSpan w:val="4"/>
            <w:shd w:val="clear" w:color="auto" w:fill="CCFFCC"/>
            <w:vAlign w:val="center"/>
          </w:tcPr>
          <w:p w14:paraId="70604493" w14:textId="77777777" w:rsidR="006B07D1" w:rsidRPr="004065B1" w:rsidRDefault="006B07D1" w:rsidP="008A1BCC">
            <w:r w:rsidRPr="000A066E">
              <w:rPr>
                <w:b/>
              </w:rPr>
              <w:t>Setup</w:t>
            </w:r>
          </w:p>
        </w:tc>
      </w:tr>
      <w:tr w:rsidR="006B07D1" w14:paraId="2BA82AC9" w14:textId="77777777" w:rsidTr="008A1BCC">
        <w:trPr>
          <w:tblHeader/>
        </w:trPr>
        <w:tc>
          <w:tcPr>
            <w:tcW w:w="9526" w:type="dxa"/>
            <w:gridSpan w:val="4"/>
            <w:vAlign w:val="center"/>
          </w:tcPr>
          <w:p w14:paraId="330A428F" w14:textId="77777777" w:rsidR="006B07D1" w:rsidRPr="00E6095F" w:rsidRDefault="00B3606A" w:rsidP="008A1BCC">
            <w:pPr>
              <w:rPr>
                <w:i/>
              </w:rPr>
            </w:pPr>
            <w:r w:rsidRPr="00E6095F">
              <w:rPr>
                <w:i/>
              </w:rPr>
              <w:t>Load the cells from 2.1.1 Power Up\ENC_ROOT</w:t>
            </w:r>
          </w:p>
        </w:tc>
      </w:tr>
      <w:tr w:rsidR="006B07D1" w14:paraId="1EC75A0B" w14:textId="77777777" w:rsidTr="008A1BCC">
        <w:trPr>
          <w:tblHeader/>
        </w:trPr>
        <w:tc>
          <w:tcPr>
            <w:tcW w:w="9526" w:type="dxa"/>
            <w:gridSpan w:val="4"/>
            <w:shd w:val="clear" w:color="auto" w:fill="CCFFCC"/>
            <w:vAlign w:val="center"/>
          </w:tcPr>
          <w:p w14:paraId="6D7E3BC1" w14:textId="77777777" w:rsidR="006B07D1" w:rsidRPr="004065B1" w:rsidRDefault="006B07D1" w:rsidP="008A1BCC">
            <w:r w:rsidRPr="000A066E">
              <w:rPr>
                <w:b/>
              </w:rPr>
              <w:t>Action</w:t>
            </w:r>
          </w:p>
        </w:tc>
      </w:tr>
      <w:tr w:rsidR="006B07D1" w14:paraId="128DC413" w14:textId="77777777" w:rsidTr="008A1BCC">
        <w:trPr>
          <w:tblHeader/>
        </w:trPr>
        <w:tc>
          <w:tcPr>
            <w:tcW w:w="9526" w:type="dxa"/>
            <w:gridSpan w:val="4"/>
            <w:vAlign w:val="center"/>
          </w:tcPr>
          <w:p w14:paraId="60D62672" w14:textId="0A05E7F1" w:rsidR="006B07D1" w:rsidRPr="00E6095F" w:rsidRDefault="00B3606A" w:rsidP="000A3BD3">
            <w:pPr>
              <w:rPr>
                <w:i/>
              </w:rPr>
            </w:pPr>
            <w:r w:rsidRPr="00E6095F">
              <w:rPr>
                <w:i/>
              </w:rPr>
              <w:t>Zoom in beyond 1:25</w:t>
            </w:r>
            <w:r w:rsidR="000A3BD3">
              <w:rPr>
                <w:i/>
              </w:rPr>
              <w:t xml:space="preserve"> </w:t>
            </w:r>
            <w:r w:rsidRPr="00E6095F">
              <w:rPr>
                <w:i/>
              </w:rPr>
              <w:t>000. This is the compilation scale of the harbour usage band cells.</w:t>
            </w:r>
          </w:p>
        </w:tc>
      </w:tr>
      <w:tr w:rsidR="006B07D1" w14:paraId="375DC5F6" w14:textId="77777777" w:rsidTr="008A1BCC">
        <w:trPr>
          <w:tblHeader/>
        </w:trPr>
        <w:tc>
          <w:tcPr>
            <w:tcW w:w="9526" w:type="dxa"/>
            <w:gridSpan w:val="4"/>
            <w:shd w:val="clear" w:color="auto" w:fill="CCFFCC"/>
            <w:vAlign w:val="center"/>
          </w:tcPr>
          <w:p w14:paraId="63A7CC84" w14:textId="77777777" w:rsidR="006B07D1" w:rsidRPr="004065B1" w:rsidRDefault="006B07D1" w:rsidP="008A1BCC">
            <w:r w:rsidRPr="000A066E">
              <w:rPr>
                <w:b/>
              </w:rPr>
              <w:t>Results</w:t>
            </w:r>
          </w:p>
        </w:tc>
      </w:tr>
      <w:tr w:rsidR="006B07D1" w14:paraId="08FD8659" w14:textId="77777777" w:rsidTr="008A1BCC">
        <w:trPr>
          <w:tblHeader/>
        </w:trPr>
        <w:tc>
          <w:tcPr>
            <w:tcW w:w="9526" w:type="dxa"/>
            <w:gridSpan w:val="4"/>
            <w:vAlign w:val="center"/>
          </w:tcPr>
          <w:p w14:paraId="646362B3" w14:textId="77777777" w:rsidR="006B07D1" w:rsidRDefault="00B3606A" w:rsidP="008A1BCC">
            <w:pPr>
              <w:jc w:val="left"/>
              <w:rPr>
                <w:i/>
              </w:rPr>
            </w:pPr>
            <w:r w:rsidRPr="00E6095F">
              <w:rPr>
                <w:i/>
              </w:rPr>
              <w:t>Confirm that an overscale indication is provided.</w:t>
            </w:r>
          </w:p>
          <w:p w14:paraId="23803853" w14:textId="2FE291E2" w:rsidR="00800F68" w:rsidRPr="000A3BD3" w:rsidRDefault="00800F68" w:rsidP="008A1BCC">
            <w:pPr>
              <w:jc w:val="left"/>
              <w:rPr>
                <w:i/>
              </w:rPr>
            </w:pPr>
            <w:r w:rsidRPr="002164D3">
              <w:rPr>
                <w:i/>
              </w:rPr>
              <w:t>For example, if scale zoomed is 1:20 000 then for areas based on compilation scale 1:25 000 the overscale factor shall be 1.3 and for areas based on compilation scale 1:52 000 it shall be 2.6</w:t>
            </w:r>
          </w:p>
        </w:tc>
      </w:tr>
    </w:tbl>
    <w:p w14:paraId="0117AEA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3606A" w14:paraId="60983E9D" w14:textId="77777777" w:rsidTr="00D9584F">
        <w:trPr>
          <w:trHeight w:val="454"/>
          <w:tblHeader/>
        </w:trPr>
        <w:tc>
          <w:tcPr>
            <w:tcW w:w="2381" w:type="dxa"/>
            <w:shd w:val="clear" w:color="auto" w:fill="CCFFCC"/>
            <w:vAlign w:val="center"/>
          </w:tcPr>
          <w:p w14:paraId="0494A1A7" w14:textId="77777777" w:rsidR="00B3606A" w:rsidRPr="004065B1" w:rsidRDefault="00B3606A" w:rsidP="00D9584F">
            <w:r w:rsidRPr="000A066E">
              <w:rPr>
                <w:b/>
              </w:rPr>
              <w:t>Test Reference</w:t>
            </w:r>
          </w:p>
        </w:tc>
        <w:tc>
          <w:tcPr>
            <w:tcW w:w="2381" w:type="dxa"/>
            <w:shd w:val="clear" w:color="auto" w:fill="CCFFCC"/>
            <w:vAlign w:val="center"/>
          </w:tcPr>
          <w:p w14:paraId="550A3ABE" w14:textId="77777777" w:rsidR="00B3606A" w:rsidRPr="004065B1" w:rsidRDefault="00B3606A" w:rsidP="00D9584F">
            <w:r>
              <w:t>3.7.1 b)</w:t>
            </w:r>
          </w:p>
        </w:tc>
        <w:tc>
          <w:tcPr>
            <w:tcW w:w="2382" w:type="dxa"/>
            <w:shd w:val="clear" w:color="auto" w:fill="CCFFCC"/>
            <w:vAlign w:val="center"/>
          </w:tcPr>
          <w:p w14:paraId="047C5D68" w14:textId="77777777" w:rsidR="00B3606A" w:rsidRPr="004065B1" w:rsidRDefault="00B3606A" w:rsidP="00D9584F">
            <w:r w:rsidRPr="000A066E">
              <w:rPr>
                <w:b/>
              </w:rPr>
              <w:t>IHO Reference</w:t>
            </w:r>
          </w:p>
        </w:tc>
        <w:tc>
          <w:tcPr>
            <w:tcW w:w="2382" w:type="dxa"/>
            <w:shd w:val="clear" w:color="auto" w:fill="CCFFCC"/>
            <w:vAlign w:val="center"/>
          </w:tcPr>
          <w:p w14:paraId="321812DC" w14:textId="1D6D2639" w:rsidR="00B3606A" w:rsidRPr="004065B1" w:rsidRDefault="00B3606A" w:rsidP="00D9584F">
            <w:r w:rsidRPr="00A94802">
              <w:t>S-</w:t>
            </w:r>
            <w:r>
              <w:t>52 10.1.10.</w:t>
            </w:r>
            <w:r w:rsidR="00ED4075">
              <w:t>2</w:t>
            </w:r>
          </w:p>
        </w:tc>
      </w:tr>
      <w:tr w:rsidR="00B3606A" w14:paraId="5DB1A883" w14:textId="77777777" w:rsidTr="00D9584F">
        <w:trPr>
          <w:tblHeader/>
        </w:trPr>
        <w:tc>
          <w:tcPr>
            <w:tcW w:w="9526" w:type="dxa"/>
            <w:gridSpan w:val="4"/>
            <w:shd w:val="clear" w:color="auto" w:fill="CCFFCC"/>
            <w:vAlign w:val="center"/>
          </w:tcPr>
          <w:p w14:paraId="4BA6EBD2" w14:textId="77777777" w:rsidR="00B3606A" w:rsidRDefault="00B3606A" w:rsidP="00D9584F">
            <w:r w:rsidRPr="000A066E">
              <w:rPr>
                <w:b/>
              </w:rPr>
              <w:t>Test description</w:t>
            </w:r>
          </w:p>
        </w:tc>
      </w:tr>
      <w:tr w:rsidR="00B3606A" w14:paraId="591B6B5B" w14:textId="77777777" w:rsidTr="00D9584F">
        <w:trPr>
          <w:tblHeader/>
        </w:trPr>
        <w:tc>
          <w:tcPr>
            <w:tcW w:w="9526" w:type="dxa"/>
            <w:gridSpan w:val="4"/>
            <w:vAlign w:val="center"/>
          </w:tcPr>
          <w:p w14:paraId="039A7F89" w14:textId="77777777" w:rsidR="00B3606A" w:rsidRPr="00E6095F" w:rsidRDefault="00B3606A" w:rsidP="00D9584F">
            <w:pPr>
              <w:rPr>
                <w:i/>
              </w:rPr>
            </w:pPr>
            <w:r w:rsidRPr="00E6095F">
              <w:rPr>
                <w:i/>
              </w:rPr>
              <w:t>Display of overscale pattern.</w:t>
            </w:r>
          </w:p>
        </w:tc>
      </w:tr>
      <w:tr w:rsidR="00B3606A" w14:paraId="6F097234" w14:textId="77777777" w:rsidTr="00D9584F">
        <w:trPr>
          <w:tblHeader/>
        </w:trPr>
        <w:tc>
          <w:tcPr>
            <w:tcW w:w="9526" w:type="dxa"/>
            <w:gridSpan w:val="4"/>
            <w:shd w:val="clear" w:color="auto" w:fill="CCFFCC"/>
            <w:vAlign w:val="center"/>
          </w:tcPr>
          <w:p w14:paraId="0BF271EE" w14:textId="77777777" w:rsidR="00B3606A" w:rsidRPr="004065B1" w:rsidRDefault="00B3606A" w:rsidP="00D9584F">
            <w:r w:rsidRPr="000A066E">
              <w:rPr>
                <w:b/>
              </w:rPr>
              <w:t>Setup</w:t>
            </w:r>
          </w:p>
        </w:tc>
      </w:tr>
      <w:tr w:rsidR="00B3606A" w14:paraId="39EAD2C8" w14:textId="77777777" w:rsidTr="00D9584F">
        <w:trPr>
          <w:tblHeader/>
        </w:trPr>
        <w:tc>
          <w:tcPr>
            <w:tcW w:w="9526" w:type="dxa"/>
            <w:gridSpan w:val="4"/>
            <w:vAlign w:val="center"/>
          </w:tcPr>
          <w:p w14:paraId="5AB5F824" w14:textId="77777777" w:rsidR="00B3606A" w:rsidRDefault="00B3606A" w:rsidP="00D9584F">
            <w:pPr>
              <w:rPr>
                <w:i/>
              </w:rPr>
            </w:pPr>
            <w:r w:rsidRPr="00E6095F">
              <w:rPr>
                <w:i/>
              </w:rPr>
              <w:t>Load the cells from 2.1.1 Power Up\ENC_ROOT</w:t>
            </w:r>
          </w:p>
          <w:p w14:paraId="5B19959A" w14:textId="1F9FC0C0" w:rsidR="00D45B8C" w:rsidRPr="00D45B8C" w:rsidRDefault="00D45B8C" w:rsidP="00D45B8C">
            <w:pPr>
              <w:rPr>
                <w:i/>
              </w:rPr>
            </w:pPr>
            <w:r w:rsidRPr="00D45B8C">
              <w:rPr>
                <w:i/>
              </w:rPr>
              <w:t xml:space="preserve">Select </w:t>
            </w:r>
            <w:r w:rsidR="0002581D">
              <w:rPr>
                <w:i/>
              </w:rPr>
              <w:t xml:space="preserve">Display Category </w:t>
            </w:r>
            <w:r w:rsidRPr="00D45B8C">
              <w:rPr>
                <w:i/>
              </w:rPr>
              <w:t>Other</w:t>
            </w:r>
          </w:p>
          <w:p w14:paraId="7F8D11B4" w14:textId="77777777" w:rsidR="00D45B8C" w:rsidRPr="00D45B8C" w:rsidRDefault="00D45B8C" w:rsidP="00D45B8C">
            <w:pPr>
              <w:rPr>
                <w:i/>
              </w:rPr>
            </w:pPr>
            <w:r w:rsidRPr="00D45B8C">
              <w:rPr>
                <w:i/>
              </w:rPr>
              <w:t>Select Other text</w:t>
            </w:r>
          </w:p>
          <w:p w14:paraId="61ED21A5" w14:textId="77777777" w:rsidR="00D45B8C" w:rsidRPr="00D45B8C" w:rsidRDefault="00D45B8C" w:rsidP="00D45B8C">
            <w:pPr>
              <w:rPr>
                <w:i/>
              </w:rPr>
            </w:pPr>
            <w:r w:rsidRPr="00D45B8C">
              <w:rPr>
                <w:i/>
              </w:rPr>
              <w:t>Select Accuracy</w:t>
            </w:r>
          </w:p>
          <w:p w14:paraId="6130AF80" w14:textId="77777777" w:rsidR="00D45B8C" w:rsidRPr="00D45B8C" w:rsidRDefault="00D45B8C" w:rsidP="00D45B8C">
            <w:pPr>
              <w:rPr>
                <w:i/>
              </w:rPr>
            </w:pPr>
            <w:r w:rsidRPr="00D45B8C">
              <w:rPr>
                <w:i/>
              </w:rPr>
              <w:t>Select Highlight info</w:t>
            </w:r>
          </w:p>
          <w:p w14:paraId="23C9A54E" w14:textId="77777777" w:rsidR="00D45B8C" w:rsidRPr="00D45B8C" w:rsidRDefault="00D45B8C" w:rsidP="00D45B8C">
            <w:pPr>
              <w:rPr>
                <w:i/>
              </w:rPr>
            </w:pPr>
            <w:r w:rsidRPr="00D45B8C">
              <w:rPr>
                <w:i/>
              </w:rPr>
              <w:t>Select Symbolized boundaries</w:t>
            </w:r>
          </w:p>
          <w:p w14:paraId="09D77915" w14:textId="279D687C" w:rsidR="00D45B8C" w:rsidRPr="00D45B8C" w:rsidRDefault="00D45B8C" w:rsidP="00D45B8C">
            <w:pPr>
              <w:rPr>
                <w:i/>
              </w:rPr>
            </w:pPr>
            <w:r w:rsidRPr="00D45B8C">
              <w:rPr>
                <w:i/>
              </w:rPr>
              <w:t xml:space="preserve">Set </w:t>
            </w:r>
            <w:r w:rsidR="0069033B">
              <w:rPr>
                <w:i/>
              </w:rPr>
              <w:t xml:space="preserve">Safety Contour </w:t>
            </w:r>
            <w:r w:rsidR="000A3BD3">
              <w:rPr>
                <w:i/>
              </w:rPr>
              <w:t>value to</w:t>
            </w:r>
            <w:r w:rsidRPr="00D45B8C">
              <w:rPr>
                <w:i/>
              </w:rPr>
              <w:t xml:space="preserve"> 7</w:t>
            </w:r>
            <w:r w:rsidR="000A3BD3">
              <w:rPr>
                <w:i/>
              </w:rPr>
              <w:t xml:space="preserve"> </w:t>
            </w:r>
            <w:r w:rsidRPr="00D45B8C">
              <w:rPr>
                <w:i/>
              </w:rPr>
              <w:t xml:space="preserve">m </w:t>
            </w:r>
          </w:p>
          <w:p w14:paraId="586F1E50" w14:textId="573EA297" w:rsidR="00D45B8C" w:rsidRPr="00E6095F" w:rsidRDefault="00D45B8C" w:rsidP="000A3BD3">
            <w:pPr>
              <w:rPr>
                <w:i/>
              </w:rPr>
            </w:pPr>
            <w:r w:rsidRPr="00D45B8C">
              <w:rPr>
                <w:i/>
              </w:rPr>
              <w:t xml:space="preserve">Set </w:t>
            </w:r>
            <w:r w:rsidR="0069033B">
              <w:rPr>
                <w:i/>
              </w:rPr>
              <w:t xml:space="preserve">Safety Depth  </w:t>
            </w:r>
            <w:r w:rsidR="000A3BD3">
              <w:rPr>
                <w:i/>
              </w:rPr>
              <w:t>value to</w:t>
            </w:r>
            <w:r w:rsidRPr="00D45B8C">
              <w:rPr>
                <w:i/>
              </w:rPr>
              <w:t xml:space="preserve"> 7</w:t>
            </w:r>
            <w:r w:rsidR="000A3BD3">
              <w:rPr>
                <w:i/>
              </w:rPr>
              <w:t xml:space="preserve"> </w:t>
            </w:r>
            <w:r w:rsidRPr="00D45B8C">
              <w:rPr>
                <w:i/>
              </w:rPr>
              <w:t>m</w:t>
            </w:r>
          </w:p>
        </w:tc>
      </w:tr>
      <w:tr w:rsidR="00B3606A" w14:paraId="58433151" w14:textId="77777777" w:rsidTr="00D9584F">
        <w:trPr>
          <w:tblHeader/>
        </w:trPr>
        <w:tc>
          <w:tcPr>
            <w:tcW w:w="9526" w:type="dxa"/>
            <w:gridSpan w:val="4"/>
            <w:shd w:val="clear" w:color="auto" w:fill="CCFFCC"/>
            <w:vAlign w:val="center"/>
          </w:tcPr>
          <w:p w14:paraId="00A515D5" w14:textId="77777777" w:rsidR="00B3606A" w:rsidRPr="004065B1" w:rsidRDefault="00B3606A" w:rsidP="00D9584F">
            <w:r w:rsidRPr="000A066E">
              <w:rPr>
                <w:b/>
              </w:rPr>
              <w:t>Action</w:t>
            </w:r>
          </w:p>
        </w:tc>
      </w:tr>
      <w:tr w:rsidR="00B3606A" w14:paraId="00C497C2" w14:textId="77777777" w:rsidTr="00D9584F">
        <w:trPr>
          <w:tblHeader/>
        </w:trPr>
        <w:tc>
          <w:tcPr>
            <w:tcW w:w="9526" w:type="dxa"/>
            <w:gridSpan w:val="4"/>
            <w:vAlign w:val="center"/>
          </w:tcPr>
          <w:p w14:paraId="24C7DF53" w14:textId="586C5122" w:rsidR="00D33FCF" w:rsidRPr="00E6095F" w:rsidRDefault="00D33FCF" w:rsidP="00D9584F">
            <w:pPr>
              <w:rPr>
                <w:i/>
              </w:rPr>
            </w:pPr>
            <w:r w:rsidRPr="00EF287F">
              <w:rPr>
                <w:i/>
              </w:rPr>
              <w:t>Set</w:t>
            </w:r>
            <w:r w:rsidR="002E64C0" w:rsidRPr="00EF287F">
              <w:rPr>
                <w:i/>
              </w:rPr>
              <w:t xml:space="preserve"> chart </w:t>
            </w:r>
            <w:r w:rsidR="000A3BD3" w:rsidRPr="00EF287F">
              <w:rPr>
                <w:i/>
              </w:rPr>
              <w:t>centre</w:t>
            </w:r>
            <w:r w:rsidR="002E64C0" w:rsidRPr="00EF287F">
              <w:rPr>
                <w:i/>
              </w:rPr>
              <w:t xml:space="preserve"> at</w:t>
            </w:r>
            <w:r w:rsidRPr="00EF287F">
              <w:rPr>
                <w:i/>
              </w:rPr>
              <w:t xml:space="preserve"> the lighthouse in the Corund Cape 32°27.447’S</w:t>
            </w:r>
            <w:r w:rsidR="0002581D">
              <w:rPr>
                <w:i/>
              </w:rPr>
              <w:t xml:space="preserve"> </w:t>
            </w:r>
            <w:r w:rsidRPr="00EF287F">
              <w:rPr>
                <w:i/>
              </w:rPr>
              <w:t xml:space="preserve"> 060°58.599’E.</w:t>
            </w:r>
          </w:p>
          <w:p w14:paraId="22CF2B80" w14:textId="4E717A17" w:rsidR="00B3606A" w:rsidRPr="00E6095F" w:rsidRDefault="00B3606A" w:rsidP="000A3BD3">
            <w:pPr>
              <w:rPr>
                <w:i/>
              </w:rPr>
            </w:pPr>
            <w:r w:rsidRPr="00E6095F">
              <w:rPr>
                <w:i/>
              </w:rPr>
              <w:t>Zoom in beyond 1:10</w:t>
            </w:r>
            <w:r w:rsidR="000A3BD3">
              <w:rPr>
                <w:i/>
              </w:rPr>
              <w:t xml:space="preserve"> </w:t>
            </w:r>
            <w:r w:rsidRPr="00E6095F">
              <w:rPr>
                <w:i/>
              </w:rPr>
              <w:t>000. This is the compilation scale of the harbour usage band cells.</w:t>
            </w:r>
          </w:p>
        </w:tc>
      </w:tr>
      <w:tr w:rsidR="00B3606A" w14:paraId="137A21EE" w14:textId="77777777" w:rsidTr="00953901">
        <w:trPr>
          <w:tblHeader/>
        </w:trPr>
        <w:tc>
          <w:tcPr>
            <w:tcW w:w="9526" w:type="dxa"/>
            <w:gridSpan w:val="4"/>
            <w:tcBorders>
              <w:bottom w:val="single" w:sz="4" w:space="0" w:color="auto"/>
            </w:tcBorders>
            <w:shd w:val="clear" w:color="auto" w:fill="CCFFCC"/>
            <w:vAlign w:val="center"/>
          </w:tcPr>
          <w:p w14:paraId="10FEA12E" w14:textId="77777777" w:rsidR="00B3606A" w:rsidRPr="004065B1" w:rsidRDefault="00B3606A" w:rsidP="002164D3">
            <w:pPr>
              <w:keepNext/>
              <w:keepLines/>
            </w:pPr>
            <w:r w:rsidRPr="000A066E">
              <w:rPr>
                <w:b/>
              </w:rPr>
              <w:lastRenderedPageBreak/>
              <w:t>Results</w:t>
            </w:r>
          </w:p>
        </w:tc>
      </w:tr>
      <w:tr w:rsidR="00B3606A" w14:paraId="3D9F2D1F" w14:textId="77777777" w:rsidTr="00953901">
        <w:trPr>
          <w:tblHeader/>
        </w:trPr>
        <w:tc>
          <w:tcPr>
            <w:tcW w:w="9526" w:type="dxa"/>
            <w:gridSpan w:val="4"/>
            <w:tcBorders>
              <w:bottom w:val="nil"/>
            </w:tcBorders>
            <w:vAlign w:val="center"/>
          </w:tcPr>
          <w:p w14:paraId="4F7459A0" w14:textId="77777777" w:rsidR="00B3606A" w:rsidRPr="00E6095F" w:rsidRDefault="00B3606A" w:rsidP="002164D3">
            <w:pPr>
              <w:keepNext/>
              <w:keepLines/>
              <w:jc w:val="left"/>
              <w:rPr>
                <w:i/>
              </w:rPr>
            </w:pPr>
            <w:r w:rsidRPr="00E6095F">
              <w:rPr>
                <w:i/>
              </w:rPr>
              <w:t>Confirm that the overscale pattern AP(OVERSC01) is displayed.</w:t>
            </w:r>
          </w:p>
        </w:tc>
      </w:tr>
      <w:tr w:rsidR="00953901" w14:paraId="049876AE" w14:textId="77777777" w:rsidTr="00953901">
        <w:trPr>
          <w:tblHeader/>
        </w:trPr>
        <w:tc>
          <w:tcPr>
            <w:tcW w:w="9526" w:type="dxa"/>
            <w:gridSpan w:val="4"/>
            <w:tcBorders>
              <w:top w:val="nil"/>
            </w:tcBorders>
            <w:vAlign w:val="center"/>
          </w:tcPr>
          <w:p w14:paraId="1E92E644" w14:textId="7DF76CC2" w:rsidR="00953901" w:rsidRPr="00B3606A" w:rsidRDefault="00AA18DD" w:rsidP="00953901">
            <w:pPr>
              <w:jc w:val="center"/>
            </w:pPr>
            <w:r w:rsidRPr="00AA18DD">
              <w:rPr>
                <w:noProof/>
                <w:lang w:val="fr-FR" w:eastAsia="fr-FR"/>
              </w:rPr>
              <w:drawing>
                <wp:inline distT="0" distB="0" distL="0" distR="0" wp14:anchorId="796EC762" wp14:editId="6047716F">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r w:rsidR="005A7AD6">
              <w:fldChar w:fldCharType="begin"/>
            </w:r>
            <w:r w:rsidR="005A7AD6">
              <w:fldChar w:fldCharType="end"/>
            </w:r>
          </w:p>
        </w:tc>
      </w:tr>
    </w:tbl>
    <w:p w14:paraId="680D989F" w14:textId="77777777" w:rsidR="00B3606A" w:rsidRDefault="00B3606A" w:rsidP="006B07D1"/>
    <w:p w14:paraId="6CA4FA6E" w14:textId="77777777" w:rsidR="006B07D1" w:rsidRPr="00CB4150" w:rsidRDefault="006B07D1" w:rsidP="00E30B8F">
      <w:pPr>
        <w:pStyle w:val="Heading3"/>
      </w:pPr>
      <w:r>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260044E" w14:textId="77777777" w:rsidTr="008A1BCC">
        <w:trPr>
          <w:trHeight w:val="454"/>
          <w:tblHeader/>
        </w:trPr>
        <w:tc>
          <w:tcPr>
            <w:tcW w:w="2381" w:type="dxa"/>
            <w:shd w:val="clear" w:color="auto" w:fill="CCFFCC"/>
            <w:vAlign w:val="center"/>
          </w:tcPr>
          <w:p w14:paraId="102832AB" w14:textId="77777777" w:rsidR="006B07D1" w:rsidRPr="004065B1" w:rsidRDefault="006B07D1" w:rsidP="008A1BCC">
            <w:r w:rsidRPr="000A066E">
              <w:rPr>
                <w:b/>
              </w:rPr>
              <w:t>Test Reference</w:t>
            </w:r>
          </w:p>
        </w:tc>
        <w:tc>
          <w:tcPr>
            <w:tcW w:w="2381" w:type="dxa"/>
            <w:shd w:val="clear" w:color="auto" w:fill="CCFFCC"/>
            <w:vAlign w:val="center"/>
          </w:tcPr>
          <w:p w14:paraId="712C8264" w14:textId="77777777" w:rsidR="006B07D1" w:rsidRPr="004065B1" w:rsidRDefault="006B07D1" w:rsidP="008A1BCC">
            <w:r>
              <w:t>3.7.</w:t>
            </w:r>
            <w:r w:rsidR="001752C8">
              <w:t>2</w:t>
            </w:r>
          </w:p>
        </w:tc>
        <w:tc>
          <w:tcPr>
            <w:tcW w:w="2382" w:type="dxa"/>
            <w:shd w:val="clear" w:color="auto" w:fill="CCFFCC"/>
            <w:vAlign w:val="center"/>
          </w:tcPr>
          <w:p w14:paraId="53931FFA" w14:textId="77777777" w:rsidR="006B07D1" w:rsidRPr="004065B1" w:rsidRDefault="006B07D1" w:rsidP="008A1BCC">
            <w:r w:rsidRPr="000A066E">
              <w:rPr>
                <w:b/>
              </w:rPr>
              <w:t>IHO Reference</w:t>
            </w:r>
          </w:p>
        </w:tc>
        <w:tc>
          <w:tcPr>
            <w:tcW w:w="2382" w:type="dxa"/>
            <w:shd w:val="clear" w:color="auto" w:fill="CCFFCC"/>
            <w:vAlign w:val="center"/>
          </w:tcPr>
          <w:p w14:paraId="4E3E9828" w14:textId="77777777" w:rsidR="006B07D1" w:rsidRPr="004065B1" w:rsidRDefault="006B07D1" w:rsidP="008A1BCC">
            <w:r w:rsidRPr="00A94802">
              <w:t>S-</w:t>
            </w:r>
            <w:r>
              <w:t>52 10.1.10.</w:t>
            </w:r>
            <w:r w:rsidR="001752C8">
              <w:t>3</w:t>
            </w:r>
          </w:p>
        </w:tc>
      </w:tr>
      <w:tr w:rsidR="006B07D1" w14:paraId="26EFF212" w14:textId="77777777" w:rsidTr="008A1BCC">
        <w:trPr>
          <w:tblHeader/>
        </w:trPr>
        <w:tc>
          <w:tcPr>
            <w:tcW w:w="9526" w:type="dxa"/>
            <w:gridSpan w:val="4"/>
            <w:shd w:val="clear" w:color="auto" w:fill="CCFFCC"/>
            <w:vAlign w:val="center"/>
          </w:tcPr>
          <w:p w14:paraId="48921301" w14:textId="77777777" w:rsidR="006B07D1" w:rsidRDefault="006B07D1" w:rsidP="008A1BCC">
            <w:r w:rsidRPr="000A066E">
              <w:rPr>
                <w:b/>
              </w:rPr>
              <w:t>Test description</w:t>
            </w:r>
          </w:p>
        </w:tc>
      </w:tr>
      <w:tr w:rsidR="006B07D1" w14:paraId="7F9072D8" w14:textId="77777777" w:rsidTr="008A1BCC">
        <w:trPr>
          <w:tblHeader/>
        </w:trPr>
        <w:tc>
          <w:tcPr>
            <w:tcW w:w="9526" w:type="dxa"/>
            <w:gridSpan w:val="4"/>
            <w:vAlign w:val="center"/>
          </w:tcPr>
          <w:p w14:paraId="5E2654CF" w14:textId="77777777" w:rsidR="006B07D1" w:rsidRPr="00E6095F" w:rsidRDefault="00B3606A" w:rsidP="008A1BCC">
            <w:pPr>
              <w:rPr>
                <w:i/>
              </w:rPr>
            </w:pPr>
            <w:r w:rsidRPr="00E6095F">
              <w:rPr>
                <w:i/>
              </w:rPr>
              <w:t>Indication of better (larger) scale data being available.</w:t>
            </w:r>
          </w:p>
        </w:tc>
      </w:tr>
      <w:tr w:rsidR="006B07D1" w14:paraId="11CFF8BC" w14:textId="77777777" w:rsidTr="008A1BCC">
        <w:trPr>
          <w:tblHeader/>
        </w:trPr>
        <w:tc>
          <w:tcPr>
            <w:tcW w:w="9526" w:type="dxa"/>
            <w:gridSpan w:val="4"/>
            <w:shd w:val="clear" w:color="auto" w:fill="CCFFCC"/>
            <w:vAlign w:val="center"/>
          </w:tcPr>
          <w:p w14:paraId="6392CD04" w14:textId="77777777" w:rsidR="006B07D1" w:rsidRPr="004065B1" w:rsidRDefault="006B07D1" w:rsidP="008A1BCC">
            <w:r w:rsidRPr="000A066E">
              <w:rPr>
                <w:b/>
              </w:rPr>
              <w:t>Setup</w:t>
            </w:r>
          </w:p>
        </w:tc>
      </w:tr>
      <w:tr w:rsidR="006B07D1" w14:paraId="12F096CD" w14:textId="77777777" w:rsidTr="008A1BCC">
        <w:trPr>
          <w:tblHeader/>
        </w:trPr>
        <w:tc>
          <w:tcPr>
            <w:tcW w:w="9526" w:type="dxa"/>
            <w:gridSpan w:val="4"/>
            <w:vAlign w:val="center"/>
          </w:tcPr>
          <w:p w14:paraId="7285F572" w14:textId="77777777" w:rsidR="00B3606A" w:rsidRPr="00E6095F" w:rsidRDefault="00B3606A" w:rsidP="00B3606A">
            <w:pPr>
              <w:rPr>
                <w:i/>
              </w:rPr>
            </w:pPr>
            <w:r w:rsidRPr="00E6095F">
              <w:rPr>
                <w:i/>
              </w:rPr>
              <w:t>Load the following cells:</w:t>
            </w:r>
          </w:p>
          <w:p w14:paraId="18261C9D" w14:textId="77777777" w:rsidR="00B3606A" w:rsidRPr="00E6095F" w:rsidRDefault="00B3606A" w:rsidP="00B3606A">
            <w:pPr>
              <w:rPr>
                <w:i/>
              </w:rPr>
            </w:pPr>
            <w:r w:rsidRPr="00E6095F">
              <w:rPr>
                <w:i/>
              </w:rPr>
              <w:t>2.1.1 Power Up\ENC_ROOT\GB4X0000.000</w:t>
            </w:r>
          </w:p>
          <w:p w14:paraId="092472CE" w14:textId="77777777" w:rsidR="00B3606A" w:rsidRPr="00E6095F" w:rsidRDefault="00B3606A" w:rsidP="00B3606A">
            <w:pPr>
              <w:rPr>
                <w:i/>
              </w:rPr>
            </w:pPr>
            <w:r w:rsidRPr="00E6095F">
              <w:rPr>
                <w:i/>
              </w:rPr>
              <w:t>2.1.1 Power Up\ENC_ROOT\GB5X01NW.000</w:t>
            </w:r>
          </w:p>
          <w:p w14:paraId="5654EC0D" w14:textId="77777777" w:rsidR="006B07D1" w:rsidRPr="00E6095F" w:rsidRDefault="00B3606A" w:rsidP="00B3606A">
            <w:pPr>
              <w:rPr>
                <w:i/>
              </w:rPr>
            </w:pPr>
            <w:r w:rsidRPr="00E6095F">
              <w:rPr>
                <w:i/>
              </w:rPr>
              <w:t>Position the own ship at 32°29.668’S, 060°55.864’E with a heading of 234.0 degrees. This will place the ship at the jetty in Micklefirth.</w:t>
            </w:r>
          </w:p>
        </w:tc>
      </w:tr>
      <w:tr w:rsidR="006B07D1" w14:paraId="5534AD29" w14:textId="77777777" w:rsidTr="008A1BCC">
        <w:trPr>
          <w:tblHeader/>
        </w:trPr>
        <w:tc>
          <w:tcPr>
            <w:tcW w:w="9526" w:type="dxa"/>
            <w:gridSpan w:val="4"/>
            <w:shd w:val="clear" w:color="auto" w:fill="CCFFCC"/>
            <w:vAlign w:val="center"/>
          </w:tcPr>
          <w:p w14:paraId="32D5F56A" w14:textId="77777777" w:rsidR="006B07D1" w:rsidRPr="004065B1" w:rsidRDefault="006B07D1" w:rsidP="008A1BCC">
            <w:r w:rsidRPr="000A066E">
              <w:rPr>
                <w:b/>
              </w:rPr>
              <w:t>Action</w:t>
            </w:r>
          </w:p>
        </w:tc>
      </w:tr>
      <w:tr w:rsidR="006B07D1" w14:paraId="2305945F" w14:textId="77777777" w:rsidTr="008A1BCC">
        <w:trPr>
          <w:tblHeader/>
        </w:trPr>
        <w:tc>
          <w:tcPr>
            <w:tcW w:w="9526" w:type="dxa"/>
            <w:gridSpan w:val="4"/>
            <w:vAlign w:val="center"/>
          </w:tcPr>
          <w:p w14:paraId="60E3ECF0" w14:textId="77777777" w:rsidR="006B07D1" w:rsidRPr="00E6095F" w:rsidRDefault="00B3606A" w:rsidP="008A1BCC">
            <w:pPr>
              <w:rPr>
                <w:i/>
              </w:rPr>
            </w:pPr>
            <w:r w:rsidRPr="00E6095F">
              <w:rPr>
                <w:i/>
              </w:rPr>
              <w:t>Select the less detailed navigational purpose cell (GB4X0000.000). Observe this cell.</w:t>
            </w:r>
          </w:p>
        </w:tc>
      </w:tr>
      <w:tr w:rsidR="006B07D1" w14:paraId="007BFBA9" w14:textId="77777777" w:rsidTr="008A1BCC">
        <w:trPr>
          <w:tblHeader/>
        </w:trPr>
        <w:tc>
          <w:tcPr>
            <w:tcW w:w="9526" w:type="dxa"/>
            <w:gridSpan w:val="4"/>
            <w:shd w:val="clear" w:color="auto" w:fill="CCFFCC"/>
            <w:vAlign w:val="center"/>
          </w:tcPr>
          <w:p w14:paraId="2819CA8B" w14:textId="77777777" w:rsidR="006B07D1" w:rsidRPr="004065B1" w:rsidRDefault="006B07D1" w:rsidP="008A1BCC">
            <w:r w:rsidRPr="000A066E">
              <w:rPr>
                <w:b/>
              </w:rPr>
              <w:t>Results</w:t>
            </w:r>
          </w:p>
        </w:tc>
      </w:tr>
      <w:tr w:rsidR="006B07D1" w14:paraId="498CB493" w14:textId="77777777" w:rsidTr="008A1BCC">
        <w:trPr>
          <w:tblHeader/>
        </w:trPr>
        <w:tc>
          <w:tcPr>
            <w:tcW w:w="9526" w:type="dxa"/>
            <w:gridSpan w:val="4"/>
            <w:vAlign w:val="center"/>
          </w:tcPr>
          <w:p w14:paraId="2F72289C" w14:textId="72659E0B" w:rsidR="006B07D1" w:rsidRPr="00E6095F" w:rsidRDefault="00FB6C6D" w:rsidP="008A1BCC">
            <w:pPr>
              <w:jc w:val="left"/>
              <w:rPr>
                <w:i/>
              </w:rPr>
            </w:pPr>
            <w:r w:rsidRPr="00FB6C6D">
              <w:rPr>
                <w:i/>
                <w:color w:val="FF0000"/>
                <w:szCs w:val="18"/>
              </w:rPr>
              <w:t>Position the displayed area over the own ship.</w:t>
            </w:r>
            <w:r w:rsidRPr="00E6095F">
              <w:rPr>
                <w:i/>
              </w:rPr>
              <w:t xml:space="preserve"> </w:t>
            </w:r>
            <w:r w:rsidR="00B3606A" w:rsidRPr="00E6095F">
              <w:rPr>
                <w:i/>
              </w:rPr>
              <w:t xml:space="preserve">Confirm that an indication is </w:t>
            </w:r>
            <w:r w:rsidR="00B3606A" w:rsidRPr="0002581D">
              <w:rPr>
                <w:i/>
              </w:rPr>
              <w:t xml:space="preserve">provided </w:t>
            </w:r>
            <w:r w:rsidR="00B3606A" w:rsidRPr="002164D3">
              <w:rPr>
                <w:i/>
              </w:rPr>
              <w:t xml:space="preserve">that </w:t>
            </w:r>
            <w:r w:rsidRPr="002164D3">
              <w:rPr>
                <w:i/>
                <w:color w:val="FF0000"/>
                <w:szCs w:val="18"/>
              </w:rPr>
              <w:t>larger scale is available</w:t>
            </w:r>
            <w:r w:rsidR="00B3606A" w:rsidRPr="0002581D">
              <w:rPr>
                <w:i/>
              </w:rPr>
              <w:t>.</w:t>
            </w:r>
          </w:p>
        </w:tc>
      </w:tr>
    </w:tbl>
    <w:p w14:paraId="35F850D2" w14:textId="77777777" w:rsidR="006B07D1" w:rsidRDefault="006B07D1" w:rsidP="006B07D1"/>
    <w:p w14:paraId="1241492E" w14:textId="77777777" w:rsidR="006B07D1" w:rsidRPr="00CB4150" w:rsidRDefault="006B07D1" w:rsidP="002164D3">
      <w:pPr>
        <w:pStyle w:val="Heading3"/>
        <w:keepLines/>
      </w:pPr>
      <w:r>
        <w:lastRenderedPageBreak/>
        <w:t>Boundaries between compilation 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2E5D01B6" w14:textId="77777777" w:rsidTr="008A1BCC">
        <w:trPr>
          <w:trHeight w:val="454"/>
          <w:tblHeader/>
        </w:trPr>
        <w:tc>
          <w:tcPr>
            <w:tcW w:w="2381" w:type="dxa"/>
            <w:shd w:val="clear" w:color="auto" w:fill="CCFFCC"/>
            <w:vAlign w:val="center"/>
          </w:tcPr>
          <w:p w14:paraId="6DA128B9" w14:textId="77777777" w:rsidR="006B07D1" w:rsidRPr="004065B1" w:rsidRDefault="006B07D1" w:rsidP="002164D3">
            <w:pPr>
              <w:keepNext/>
              <w:keepLines/>
            </w:pPr>
            <w:r w:rsidRPr="000A066E">
              <w:rPr>
                <w:b/>
              </w:rPr>
              <w:t>Test Reference</w:t>
            </w:r>
          </w:p>
        </w:tc>
        <w:tc>
          <w:tcPr>
            <w:tcW w:w="2381" w:type="dxa"/>
            <w:shd w:val="clear" w:color="auto" w:fill="CCFFCC"/>
            <w:vAlign w:val="center"/>
          </w:tcPr>
          <w:p w14:paraId="5AA43831" w14:textId="77777777" w:rsidR="006B07D1" w:rsidRPr="004065B1" w:rsidRDefault="006B07D1" w:rsidP="002164D3">
            <w:pPr>
              <w:keepNext/>
              <w:keepLines/>
            </w:pPr>
            <w:r>
              <w:t>3.7.</w:t>
            </w:r>
            <w:r w:rsidR="001752C8">
              <w:t>3</w:t>
            </w:r>
          </w:p>
        </w:tc>
        <w:tc>
          <w:tcPr>
            <w:tcW w:w="2382" w:type="dxa"/>
            <w:shd w:val="clear" w:color="auto" w:fill="CCFFCC"/>
            <w:vAlign w:val="center"/>
          </w:tcPr>
          <w:p w14:paraId="690C9AB9" w14:textId="77777777" w:rsidR="006B07D1" w:rsidRPr="004065B1" w:rsidRDefault="006B07D1" w:rsidP="002164D3">
            <w:pPr>
              <w:keepNext/>
              <w:keepLines/>
            </w:pPr>
            <w:r w:rsidRPr="000A066E">
              <w:rPr>
                <w:b/>
              </w:rPr>
              <w:t>IHO Reference</w:t>
            </w:r>
          </w:p>
        </w:tc>
        <w:tc>
          <w:tcPr>
            <w:tcW w:w="2382" w:type="dxa"/>
            <w:shd w:val="clear" w:color="auto" w:fill="CCFFCC"/>
            <w:vAlign w:val="center"/>
          </w:tcPr>
          <w:p w14:paraId="23988CC4" w14:textId="77777777" w:rsidR="006B07D1" w:rsidRPr="004065B1" w:rsidRDefault="006B07D1" w:rsidP="002164D3">
            <w:pPr>
              <w:keepNext/>
              <w:keepLines/>
            </w:pPr>
            <w:r w:rsidRPr="00A94802">
              <w:t>S-</w:t>
            </w:r>
            <w:r>
              <w:t>52 10.1.</w:t>
            </w:r>
            <w:r w:rsidR="001752C8">
              <w:t>9.1</w:t>
            </w:r>
          </w:p>
        </w:tc>
      </w:tr>
      <w:tr w:rsidR="006B07D1" w14:paraId="3CB179B8" w14:textId="77777777" w:rsidTr="008A1BCC">
        <w:trPr>
          <w:tblHeader/>
        </w:trPr>
        <w:tc>
          <w:tcPr>
            <w:tcW w:w="9526" w:type="dxa"/>
            <w:gridSpan w:val="4"/>
            <w:shd w:val="clear" w:color="auto" w:fill="CCFFCC"/>
            <w:vAlign w:val="center"/>
          </w:tcPr>
          <w:p w14:paraId="41177A09" w14:textId="77777777" w:rsidR="006B07D1" w:rsidRDefault="006B07D1" w:rsidP="002164D3">
            <w:pPr>
              <w:keepNext/>
              <w:keepLines/>
            </w:pPr>
            <w:r w:rsidRPr="000A066E">
              <w:rPr>
                <w:b/>
              </w:rPr>
              <w:t>Test description</w:t>
            </w:r>
          </w:p>
        </w:tc>
      </w:tr>
      <w:tr w:rsidR="006B07D1" w14:paraId="6E90DC7A" w14:textId="77777777" w:rsidTr="008A1BCC">
        <w:trPr>
          <w:tblHeader/>
        </w:trPr>
        <w:tc>
          <w:tcPr>
            <w:tcW w:w="9526" w:type="dxa"/>
            <w:gridSpan w:val="4"/>
            <w:vAlign w:val="center"/>
          </w:tcPr>
          <w:p w14:paraId="7F97687F" w14:textId="77777777" w:rsidR="006B07D1" w:rsidRPr="00E6095F" w:rsidRDefault="00B3606A" w:rsidP="008A1BCC">
            <w:pPr>
              <w:rPr>
                <w:i/>
              </w:rPr>
            </w:pPr>
            <w:r w:rsidRPr="00E6095F">
              <w:rPr>
                <w:i/>
              </w:rPr>
              <w:t>Boundaries between compilation scales.</w:t>
            </w:r>
          </w:p>
        </w:tc>
      </w:tr>
      <w:tr w:rsidR="006B07D1" w14:paraId="7BD33E6A" w14:textId="77777777" w:rsidTr="008A1BCC">
        <w:trPr>
          <w:tblHeader/>
        </w:trPr>
        <w:tc>
          <w:tcPr>
            <w:tcW w:w="9526" w:type="dxa"/>
            <w:gridSpan w:val="4"/>
            <w:shd w:val="clear" w:color="auto" w:fill="CCFFCC"/>
            <w:vAlign w:val="center"/>
          </w:tcPr>
          <w:p w14:paraId="46671667" w14:textId="77777777" w:rsidR="006B07D1" w:rsidRPr="004065B1" w:rsidRDefault="006B07D1" w:rsidP="008A1BCC">
            <w:r w:rsidRPr="000A066E">
              <w:rPr>
                <w:b/>
              </w:rPr>
              <w:t>Setup</w:t>
            </w:r>
          </w:p>
        </w:tc>
      </w:tr>
      <w:tr w:rsidR="006B07D1" w14:paraId="1F32380A" w14:textId="77777777" w:rsidTr="008A1BCC">
        <w:trPr>
          <w:tblHeader/>
        </w:trPr>
        <w:tc>
          <w:tcPr>
            <w:tcW w:w="9526" w:type="dxa"/>
            <w:gridSpan w:val="4"/>
            <w:vAlign w:val="center"/>
          </w:tcPr>
          <w:p w14:paraId="720E4FE8" w14:textId="77777777" w:rsidR="00B3606A" w:rsidRPr="00E6095F" w:rsidRDefault="00B3606A" w:rsidP="00B3606A">
            <w:pPr>
              <w:rPr>
                <w:i/>
              </w:rPr>
            </w:pPr>
            <w:r w:rsidRPr="00E6095F">
              <w:rPr>
                <w:i/>
              </w:rPr>
              <w:t>Load the following cell:</w:t>
            </w:r>
          </w:p>
          <w:p w14:paraId="64298D2D" w14:textId="77777777" w:rsidR="006B07D1" w:rsidRDefault="00B3606A" w:rsidP="00B3606A">
            <w:pPr>
              <w:rPr>
                <w:i/>
              </w:rPr>
            </w:pPr>
            <w:r w:rsidRPr="00E6095F">
              <w:rPr>
                <w:i/>
              </w:rPr>
              <w:t>2.1.1 Power Up\ENC_ROOT\GB4X0000.000</w:t>
            </w:r>
          </w:p>
          <w:p w14:paraId="4E4E2625" w14:textId="3F6CF618" w:rsidR="00FB6C6D" w:rsidRPr="00FB6C6D" w:rsidRDefault="00FB6C6D" w:rsidP="00FB6C6D">
            <w:pPr>
              <w:rPr>
                <w:i/>
              </w:rPr>
            </w:pPr>
            <w:r w:rsidRPr="00FB6C6D">
              <w:rPr>
                <w:i/>
              </w:rPr>
              <w:t xml:space="preserve">Select </w:t>
            </w:r>
            <w:r w:rsidR="0002581D">
              <w:rPr>
                <w:i/>
              </w:rPr>
              <w:t xml:space="preserve">Display Category </w:t>
            </w:r>
            <w:r w:rsidRPr="00FB6C6D">
              <w:rPr>
                <w:i/>
              </w:rPr>
              <w:t xml:space="preserve">Display </w:t>
            </w:r>
            <w:r w:rsidR="0002581D">
              <w:rPr>
                <w:i/>
              </w:rPr>
              <w:t>B</w:t>
            </w:r>
            <w:r w:rsidRPr="00FB6C6D">
              <w:rPr>
                <w:i/>
              </w:rPr>
              <w:t>ase</w:t>
            </w:r>
          </w:p>
          <w:p w14:paraId="2A1C6A99" w14:textId="271A42A4" w:rsidR="00FB6C6D" w:rsidRPr="00E6095F" w:rsidRDefault="00FB6C6D" w:rsidP="00FB6C6D">
            <w:pPr>
              <w:rPr>
                <w:i/>
              </w:rPr>
            </w:pPr>
            <w:r w:rsidRPr="00FB6C6D">
              <w:rPr>
                <w:i/>
              </w:rPr>
              <w:t>Select Chart scale boundaries</w:t>
            </w:r>
          </w:p>
        </w:tc>
      </w:tr>
      <w:tr w:rsidR="006B07D1" w14:paraId="6848F809" w14:textId="77777777" w:rsidTr="008A1BCC">
        <w:trPr>
          <w:tblHeader/>
        </w:trPr>
        <w:tc>
          <w:tcPr>
            <w:tcW w:w="9526" w:type="dxa"/>
            <w:gridSpan w:val="4"/>
            <w:shd w:val="clear" w:color="auto" w:fill="CCFFCC"/>
            <w:vAlign w:val="center"/>
          </w:tcPr>
          <w:p w14:paraId="649CA3E8" w14:textId="77777777" w:rsidR="006B07D1" w:rsidRPr="004065B1" w:rsidRDefault="006B07D1" w:rsidP="008A1BCC">
            <w:r w:rsidRPr="000A066E">
              <w:rPr>
                <w:b/>
              </w:rPr>
              <w:t>Action</w:t>
            </w:r>
          </w:p>
        </w:tc>
      </w:tr>
      <w:tr w:rsidR="006B07D1" w14:paraId="55A98643" w14:textId="77777777" w:rsidTr="008A1BCC">
        <w:trPr>
          <w:tblHeader/>
        </w:trPr>
        <w:tc>
          <w:tcPr>
            <w:tcW w:w="9526" w:type="dxa"/>
            <w:gridSpan w:val="4"/>
            <w:vAlign w:val="center"/>
          </w:tcPr>
          <w:p w14:paraId="52605BAB" w14:textId="69EEE4C7" w:rsidR="006B07D1" w:rsidRPr="00E6095F" w:rsidRDefault="00B3606A" w:rsidP="0002581D">
            <w:pPr>
              <w:rPr>
                <w:i/>
              </w:rPr>
            </w:pPr>
            <w:r w:rsidRPr="00E6095F">
              <w:rPr>
                <w:i/>
              </w:rPr>
              <w:t xml:space="preserve">Centre </w:t>
            </w:r>
            <w:r w:rsidR="0002581D">
              <w:rPr>
                <w:i/>
              </w:rPr>
              <w:t>th</w:t>
            </w:r>
            <w:r w:rsidR="0002581D" w:rsidRPr="00E6095F">
              <w:rPr>
                <w:i/>
              </w:rPr>
              <w:t xml:space="preserve">e </w:t>
            </w:r>
            <w:r w:rsidRPr="00E6095F">
              <w:rPr>
                <w:i/>
              </w:rPr>
              <w:t>display on 32°21.010’S</w:t>
            </w:r>
            <w:r w:rsidR="0002581D">
              <w:rPr>
                <w:i/>
              </w:rPr>
              <w:t xml:space="preserve"> </w:t>
            </w:r>
            <w:r w:rsidR="0002581D" w:rsidRPr="00E6095F">
              <w:rPr>
                <w:i/>
              </w:rPr>
              <w:t xml:space="preserve"> </w:t>
            </w:r>
            <w:r w:rsidRPr="00E6095F">
              <w:rPr>
                <w:i/>
              </w:rPr>
              <w:t>060°57.920’E and zoom to 1:45</w:t>
            </w:r>
            <w:r w:rsidR="0002581D">
              <w:rPr>
                <w:i/>
              </w:rPr>
              <w:t xml:space="preserve"> </w:t>
            </w:r>
            <w:r w:rsidRPr="00E6095F">
              <w:rPr>
                <w:i/>
              </w:rPr>
              <w:t>000</w:t>
            </w:r>
          </w:p>
        </w:tc>
      </w:tr>
      <w:tr w:rsidR="006B07D1" w14:paraId="3DB1CFF5" w14:textId="77777777" w:rsidTr="002621FE">
        <w:trPr>
          <w:tblHeader/>
        </w:trPr>
        <w:tc>
          <w:tcPr>
            <w:tcW w:w="9526" w:type="dxa"/>
            <w:gridSpan w:val="4"/>
            <w:tcBorders>
              <w:bottom w:val="single" w:sz="4" w:space="0" w:color="auto"/>
            </w:tcBorders>
            <w:shd w:val="clear" w:color="auto" w:fill="CCFFCC"/>
            <w:vAlign w:val="center"/>
          </w:tcPr>
          <w:p w14:paraId="63909BB1" w14:textId="77777777" w:rsidR="006B07D1" w:rsidRPr="004065B1" w:rsidRDefault="006B07D1" w:rsidP="008A1BCC">
            <w:r w:rsidRPr="000A066E">
              <w:rPr>
                <w:b/>
              </w:rPr>
              <w:t>Results</w:t>
            </w:r>
          </w:p>
        </w:tc>
      </w:tr>
      <w:tr w:rsidR="006B07D1" w14:paraId="00F9D041" w14:textId="77777777" w:rsidTr="002621FE">
        <w:trPr>
          <w:tblHeader/>
        </w:trPr>
        <w:tc>
          <w:tcPr>
            <w:tcW w:w="9526" w:type="dxa"/>
            <w:gridSpan w:val="4"/>
            <w:tcBorders>
              <w:bottom w:val="nil"/>
            </w:tcBorders>
            <w:vAlign w:val="center"/>
          </w:tcPr>
          <w:p w14:paraId="6983D11A" w14:textId="77777777" w:rsidR="006B07D1" w:rsidRPr="00E6095F" w:rsidRDefault="00B3606A" w:rsidP="00B3606A">
            <w:pPr>
              <w:jc w:val="left"/>
              <w:rPr>
                <w:i/>
              </w:rPr>
            </w:pPr>
            <w:r w:rsidRPr="00E6095F">
              <w:rPr>
                <w:i/>
              </w:rPr>
              <w:t>Confirm that either the LS(SOLD,1,CHGRD) or LC(SCLBDY51) is shown for the diagonal limit  across the cell. Also confirm that the overscale indication is provided</w:t>
            </w:r>
            <w:r w:rsidR="002621FE" w:rsidRPr="00E6095F">
              <w:rPr>
                <w:i/>
              </w:rPr>
              <w:t xml:space="preserve"> </w:t>
            </w:r>
            <w:r w:rsidR="002621FE" w:rsidRPr="002164D3">
              <w:rPr>
                <w:i/>
              </w:rPr>
              <w:t>for the area in which compilation scale is 1:52 000</w:t>
            </w:r>
            <w:r w:rsidRPr="0002581D">
              <w:rPr>
                <w:i/>
              </w:rPr>
              <w:t>.</w:t>
            </w:r>
          </w:p>
        </w:tc>
      </w:tr>
      <w:tr w:rsidR="002621FE" w14:paraId="298C42B6" w14:textId="77777777" w:rsidTr="002621FE">
        <w:trPr>
          <w:tblHeader/>
        </w:trPr>
        <w:tc>
          <w:tcPr>
            <w:tcW w:w="9526" w:type="dxa"/>
            <w:gridSpan w:val="4"/>
            <w:tcBorders>
              <w:top w:val="nil"/>
            </w:tcBorders>
            <w:vAlign w:val="center"/>
          </w:tcPr>
          <w:p w14:paraId="0AB7001E" w14:textId="7E1D0BC9" w:rsidR="002621FE" w:rsidRDefault="0000122C" w:rsidP="002621FE">
            <w:pPr>
              <w:jc w:val="center"/>
            </w:pPr>
            <w:r w:rsidRPr="0000122C">
              <w:rPr>
                <w:noProof/>
                <w:lang w:val="fr-FR" w:eastAsia="fr-FR"/>
              </w:rPr>
              <w:drawing>
                <wp:inline distT="0" distB="0" distL="0" distR="0" wp14:anchorId="0D268E03" wp14:editId="7D88A489">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tc>
      </w:tr>
    </w:tbl>
    <w:p w14:paraId="04E80DDC" w14:textId="77777777" w:rsidR="006B07D1" w:rsidRDefault="006B07D1" w:rsidP="006B07D1"/>
    <w:p w14:paraId="55686290" w14:textId="77777777" w:rsidR="006B07D1" w:rsidRPr="00CB4150" w:rsidRDefault="00B3606A" w:rsidP="00E30B8F">
      <w:pPr>
        <w:pStyle w:val="Heading3"/>
      </w:pPr>
      <w:r>
        <w:br w:type="page"/>
      </w:r>
      <w:r w:rsidR="006B07D1">
        <w:lastRenderedPageBreak/>
        <w:t>Display of data from another navigational purpose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0CA04021" w14:textId="77777777" w:rsidTr="008A1BCC">
        <w:trPr>
          <w:trHeight w:val="454"/>
          <w:tblHeader/>
        </w:trPr>
        <w:tc>
          <w:tcPr>
            <w:tcW w:w="2381" w:type="dxa"/>
            <w:shd w:val="clear" w:color="auto" w:fill="CCFFCC"/>
            <w:vAlign w:val="center"/>
          </w:tcPr>
          <w:p w14:paraId="209A01E6" w14:textId="77777777" w:rsidR="006B07D1" w:rsidRPr="004065B1" w:rsidRDefault="006B07D1" w:rsidP="008A1BCC">
            <w:r w:rsidRPr="000A066E">
              <w:rPr>
                <w:b/>
              </w:rPr>
              <w:t>Test Reference</w:t>
            </w:r>
          </w:p>
        </w:tc>
        <w:tc>
          <w:tcPr>
            <w:tcW w:w="2381" w:type="dxa"/>
            <w:shd w:val="clear" w:color="auto" w:fill="CCFFCC"/>
            <w:vAlign w:val="center"/>
          </w:tcPr>
          <w:p w14:paraId="4F478C9A" w14:textId="77777777" w:rsidR="006B07D1" w:rsidRPr="004065B1" w:rsidRDefault="001752C8" w:rsidP="008A1BCC">
            <w:r>
              <w:t>3.7.4</w:t>
            </w:r>
            <w:r w:rsidR="006B07D1">
              <w:t xml:space="preserve"> a)</w:t>
            </w:r>
          </w:p>
        </w:tc>
        <w:tc>
          <w:tcPr>
            <w:tcW w:w="2382" w:type="dxa"/>
            <w:shd w:val="clear" w:color="auto" w:fill="CCFFCC"/>
            <w:vAlign w:val="center"/>
          </w:tcPr>
          <w:p w14:paraId="06E9C4B1" w14:textId="77777777" w:rsidR="006B07D1" w:rsidRPr="004065B1" w:rsidRDefault="006B07D1" w:rsidP="008A1BCC">
            <w:r w:rsidRPr="000A066E">
              <w:rPr>
                <w:b/>
              </w:rPr>
              <w:t>IHO Reference</w:t>
            </w:r>
          </w:p>
        </w:tc>
        <w:tc>
          <w:tcPr>
            <w:tcW w:w="2382" w:type="dxa"/>
            <w:shd w:val="clear" w:color="auto" w:fill="CCFFCC"/>
            <w:vAlign w:val="center"/>
          </w:tcPr>
          <w:p w14:paraId="512B7E7C" w14:textId="1E697FA6" w:rsidR="006B07D1" w:rsidRPr="004065B1" w:rsidRDefault="001D21FC" w:rsidP="008A1BCC">
            <w:r>
              <w:t>S-52 10.1.4</w:t>
            </w:r>
          </w:p>
        </w:tc>
      </w:tr>
      <w:tr w:rsidR="006B07D1" w14:paraId="0848B5B5" w14:textId="77777777" w:rsidTr="008A1BCC">
        <w:trPr>
          <w:tblHeader/>
        </w:trPr>
        <w:tc>
          <w:tcPr>
            <w:tcW w:w="9526" w:type="dxa"/>
            <w:gridSpan w:val="4"/>
            <w:shd w:val="clear" w:color="auto" w:fill="CCFFCC"/>
            <w:vAlign w:val="center"/>
          </w:tcPr>
          <w:p w14:paraId="7AC8E6BC" w14:textId="77777777" w:rsidR="006B07D1" w:rsidRDefault="006B07D1" w:rsidP="008A1BCC">
            <w:r w:rsidRPr="000A066E">
              <w:rPr>
                <w:b/>
              </w:rPr>
              <w:t>Test description</w:t>
            </w:r>
          </w:p>
        </w:tc>
      </w:tr>
      <w:tr w:rsidR="006B07D1" w14:paraId="1C87E23F" w14:textId="77777777" w:rsidTr="008A1BCC">
        <w:trPr>
          <w:tblHeader/>
        </w:trPr>
        <w:tc>
          <w:tcPr>
            <w:tcW w:w="9526" w:type="dxa"/>
            <w:gridSpan w:val="4"/>
            <w:vAlign w:val="center"/>
          </w:tcPr>
          <w:p w14:paraId="686F9A85" w14:textId="77777777" w:rsidR="006B07D1" w:rsidRPr="00E6095F" w:rsidRDefault="00B3606A" w:rsidP="008A1BCC">
            <w:pPr>
              <w:rPr>
                <w:i/>
              </w:rPr>
            </w:pPr>
            <w:r w:rsidRPr="00E6095F">
              <w:rPr>
                <w:i/>
              </w:rPr>
              <w:t>Display of data from a smaller scale navigational purpose to completely cover the display.</w:t>
            </w:r>
          </w:p>
        </w:tc>
      </w:tr>
      <w:tr w:rsidR="006B07D1" w14:paraId="11D489CA" w14:textId="77777777" w:rsidTr="008A1BCC">
        <w:trPr>
          <w:tblHeader/>
        </w:trPr>
        <w:tc>
          <w:tcPr>
            <w:tcW w:w="9526" w:type="dxa"/>
            <w:gridSpan w:val="4"/>
            <w:shd w:val="clear" w:color="auto" w:fill="CCFFCC"/>
            <w:vAlign w:val="center"/>
          </w:tcPr>
          <w:p w14:paraId="23FF3D04" w14:textId="77777777" w:rsidR="006B07D1" w:rsidRPr="004065B1" w:rsidRDefault="006B07D1" w:rsidP="008A1BCC">
            <w:r w:rsidRPr="000A066E">
              <w:rPr>
                <w:b/>
              </w:rPr>
              <w:t>Setup</w:t>
            </w:r>
          </w:p>
        </w:tc>
      </w:tr>
      <w:tr w:rsidR="006B07D1" w14:paraId="7BFEC719" w14:textId="77777777" w:rsidTr="008A1BCC">
        <w:trPr>
          <w:tblHeader/>
        </w:trPr>
        <w:tc>
          <w:tcPr>
            <w:tcW w:w="9526" w:type="dxa"/>
            <w:gridSpan w:val="4"/>
            <w:vAlign w:val="center"/>
          </w:tcPr>
          <w:p w14:paraId="21B6BADD" w14:textId="77777777" w:rsidR="00B3606A" w:rsidRPr="00E6095F" w:rsidRDefault="00B3606A" w:rsidP="00B3606A">
            <w:pPr>
              <w:rPr>
                <w:i/>
              </w:rPr>
            </w:pPr>
            <w:r w:rsidRPr="00E6095F">
              <w:rPr>
                <w:i/>
              </w:rPr>
              <w:t xml:space="preserve">Load all cells from 2.1.1 Power Up\ENC_ROOT </w:t>
            </w:r>
          </w:p>
          <w:p w14:paraId="7A2B77C3" w14:textId="7A189AD1" w:rsidR="00B3606A" w:rsidRPr="00E6095F" w:rsidRDefault="00B3606A" w:rsidP="00B3606A">
            <w:pPr>
              <w:rPr>
                <w:i/>
              </w:rPr>
            </w:pPr>
            <w:r w:rsidRPr="00E6095F">
              <w:rPr>
                <w:i/>
              </w:rPr>
              <w:t xml:space="preserve">Select </w:t>
            </w:r>
            <w:r w:rsidR="007D0469">
              <w:rPr>
                <w:i/>
              </w:rPr>
              <w:t>Display Category</w:t>
            </w:r>
            <w:r w:rsidRPr="00E6095F">
              <w:rPr>
                <w:i/>
              </w:rPr>
              <w:t xml:space="preserve"> Other</w:t>
            </w:r>
          </w:p>
          <w:p w14:paraId="709E7EFB" w14:textId="2B9E69E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0B7A48DD" w14:textId="2BD3940D"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375CA4">
              <w:rPr>
                <w:i/>
              </w:rPr>
              <w:t>m</w:t>
            </w:r>
          </w:p>
          <w:p w14:paraId="6D4A0C7E" w14:textId="77777777" w:rsidR="00B3606A" w:rsidRPr="00E6095F" w:rsidRDefault="00B3606A" w:rsidP="00B3606A">
            <w:pPr>
              <w:rPr>
                <w:i/>
              </w:rPr>
            </w:pPr>
            <w:r w:rsidRPr="00E6095F">
              <w:rPr>
                <w:i/>
              </w:rPr>
              <w:t>Select Symbolized Boundaries</w:t>
            </w:r>
          </w:p>
          <w:p w14:paraId="1A8F06A6" w14:textId="28EBEFFB" w:rsidR="006B07D1" w:rsidRPr="00E6095F" w:rsidRDefault="00B3606A" w:rsidP="00B3606A">
            <w:pPr>
              <w:rPr>
                <w:i/>
              </w:rPr>
            </w:pPr>
            <w:r w:rsidRPr="00E6095F">
              <w:rPr>
                <w:i/>
              </w:rPr>
              <w:t xml:space="preserve">Select Paper chart symbols </w:t>
            </w:r>
          </w:p>
        </w:tc>
      </w:tr>
      <w:tr w:rsidR="006B07D1" w14:paraId="57AAB937" w14:textId="77777777" w:rsidTr="008A1BCC">
        <w:trPr>
          <w:tblHeader/>
        </w:trPr>
        <w:tc>
          <w:tcPr>
            <w:tcW w:w="9526" w:type="dxa"/>
            <w:gridSpan w:val="4"/>
            <w:shd w:val="clear" w:color="auto" w:fill="CCFFCC"/>
            <w:vAlign w:val="center"/>
          </w:tcPr>
          <w:p w14:paraId="7828FE25" w14:textId="77777777" w:rsidR="006B07D1" w:rsidRPr="004065B1" w:rsidRDefault="006B07D1" w:rsidP="008A1BCC">
            <w:r w:rsidRPr="000A066E">
              <w:rPr>
                <w:b/>
              </w:rPr>
              <w:t>Action</w:t>
            </w:r>
          </w:p>
        </w:tc>
      </w:tr>
      <w:tr w:rsidR="006B07D1" w14:paraId="4263839D" w14:textId="77777777" w:rsidTr="008A1BCC">
        <w:trPr>
          <w:tblHeader/>
        </w:trPr>
        <w:tc>
          <w:tcPr>
            <w:tcW w:w="9526" w:type="dxa"/>
            <w:gridSpan w:val="4"/>
            <w:vAlign w:val="center"/>
          </w:tcPr>
          <w:p w14:paraId="4B9062D9" w14:textId="77777777" w:rsidR="00B3606A" w:rsidRPr="00E6095F" w:rsidRDefault="00B3606A" w:rsidP="00B3606A">
            <w:pPr>
              <w:rPr>
                <w:i/>
              </w:rPr>
            </w:pPr>
            <w:r w:rsidRPr="00E6095F">
              <w:rPr>
                <w:i/>
              </w:rPr>
              <w:t>Centre the display at 32°33.000’S 60°56.000’E</w:t>
            </w:r>
          </w:p>
          <w:p w14:paraId="7D2CFFF0" w14:textId="77777777" w:rsidR="006B07D1" w:rsidRPr="00E6095F" w:rsidRDefault="00B3606A" w:rsidP="00B3606A">
            <w:pPr>
              <w:rPr>
                <w:i/>
              </w:rPr>
            </w:pPr>
            <w:r w:rsidRPr="00E6095F">
              <w:rPr>
                <w:i/>
              </w:rPr>
              <w:t>Select scale 1:20 000 so that harbour detail (buoyage, lights) is shown.</w:t>
            </w:r>
          </w:p>
        </w:tc>
      </w:tr>
      <w:tr w:rsidR="006B07D1" w14:paraId="3005BA80" w14:textId="77777777" w:rsidTr="000B5196">
        <w:trPr>
          <w:tblHeader/>
        </w:trPr>
        <w:tc>
          <w:tcPr>
            <w:tcW w:w="9526" w:type="dxa"/>
            <w:gridSpan w:val="4"/>
            <w:tcBorders>
              <w:bottom w:val="single" w:sz="4" w:space="0" w:color="auto"/>
            </w:tcBorders>
            <w:shd w:val="clear" w:color="auto" w:fill="CCFFCC"/>
            <w:vAlign w:val="center"/>
          </w:tcPr>
          <w:p w14:paraId="7EBCE763" w14:textId="77777777" w:rsidR="006B07D1" w:rsidRPr="004065B1" w:rsidRDefault="006B07D1" w:rsidP="008A1BCC">
            <w:r w:rsidRPr="000A066E">
              <w:rPr>
                <w:b/>
              </w:rPr>
              <w:t>Results</w:t>
            </w:r>
          </w:p>
        </w:tc>
      </w:tr>
      <w:tr w:rsidR="006B07D1" w14:paraId="36A98B2D" w14:textId="77777777" w:rsidTr="000B5196">
        <w:trPr>
          <w:tblHeader/>
        </w:trPr>
        <w:tc>
          <w:tcPr>
            <w:tcW w:w="9526" w:type="dxa"/>
            <w:gridSpan w:val="4"/>
            <w:tcBorders>
              <w:bottom w:val="nil"/>
            </w:tcBorders>
            <w:vAlign w:val="center"/>
          </w:tcPr>
          <w:p w14:paraId="66D08BF3" w14:textId="77777777" w:rsidR="00B3606A" w:rsidRPr="00E6095F" w:rsidRDefault="00B3606A" w:rsidP="00B3606A">
            <w:pPr>
              <w:jc w:val="left"/>
              <w:rPr>
                <w:i/>
              </w:rPr>
            </w:pPr>
            <w:r w:rsidRPr="00E6095F">
              <w:rPr>
                <w:i/>
              </w:rPr>
              <w:t>Confirm that south of 32°33.141’S data from the smaller navigational purpose is shown.</w:t>
            </w:r>
          </w:p>
          <w:p w14:paraId="6995E61B" w14:textId="250BC856" w:rsidR="006B07D1" w:rsidRPr="00EF287F" w:rsidRDefault="00B3606A" w:rsidP="00ED4075">
            <w:pPr>
              <w:jc w:val="left"/>
              <w:rPr>
                <w:i/>
              </w:rPr>
            </w:pPr>
            <w:r w:rsidRPr="00EF287F">
              <w:rPr>
                <w:i/>
              </w:rPr>
              <w:t xml:space="preserve">Note: Screen </w:t>
            </w:r>
            <w:r w:rsidR="00A60D08" w:rsidRPr="00EF287F">
              <w:rPr>
                <w:i/>
              </w:rPr>
              <w:t>plot</w:t>
            </w:r>
            <w:r w:rsidRPr="00EF287F">
              <w:rPr>
                <w:i/>
              </w:rPr>
              <w:t xml:space="preserve"> is based on the full text NATSUR attribute.  </w:t>
            </w:r>
            <w:r w:rsidR="00ED4075" w:rsidRPr="00EF287F">
              <w:rPr>
                <w:i/>
              </w:rPr>
              <w:t>To reduce undue clutter in the ECDIS chart display, the use of the abbreviations of the NATSUR attribute is recommended.</w:t>
            </w:r>
          </w:p>
        </w:tc>
      </w:tr>
      <w:tr w:rsidR="00B3606A" w14:paraId="2479C9E1" w14:textId="77777777" w:rsidTr="000B5196">
        <w:trPr>
          <w:tblHeader/>
        </w:trPr>
        <w:tc>
          <w:tcPr>
            <w:tcW w:w="9526" w:type="dxa"/>
            <w:gridSpan w:val="4"/>
            <w:tcBorders>
              <w:top w:val="nil"/>
            </w:tcBorders>
            <w:vAlign w:val="center"/>
          </w:tcPr>
          <w:p w14:paraId="214D105F" w14:textId="33B6670F" w:rsidR="00B3606A" w:rsidRDefault="00445B9F" w:rsidP="00B3606A">
            <w:pPr>
              <w:jc w:val="center"/>
            </w:pPr>
            <w:r w:rsidRPr="00445B9F">
              <w:rPr>
                <w:noProof/>
                <w:lang w:val="fr-FR" w:eastAsia="fr-FR"/>
              </w:rPr>
              <w:drawing>
                <wp:inline distT="0" distB="0" distL="0" distR="0" wp14:anchorId="7B5D5D32" wp14:editId="5ABFD9E0">
                  <wp:extent cx="5794192" cy="5330813"/>
                  <wp:effectExtent l="0" t="0" r="0" b="3810"/>
                  <wp:docPr id="54" name="Picture 54"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tc>
      </w:tr>
    </w:tbl>
    <w:p w14:paraId="6F428D82" w14:textId="558C2937" w:rsidR="0000122C" w:rsidRDefault="0000122C" w:rsidP="006B07D1"/>
    <w:p w14:paraId="7D161731" w14:textId="77777777" w:rsidR="0000122C" w:rsidRDefault="0000122C">
      <w:pPr>
        <w:widowControl/>
        <w:spacing w:line="240" w:lineRule="auto"/>
        <w:jc w:val="left"/>
      </w:pPr>
      <w:r>
        <w:br w:type="page"/>
      </w:r>
    </w:p>
    <w:p w14:paraId="7619C449"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2186"/>
        <w:gridCol w:w="2562"/>
        <w:gridCol w:w="2267"/>
      </w:tblGrid>
      <w:tr w:rsidR="00B3606A" w14:paraId="7C24BC8A" w14:textId="77777777" w:rsidTr="00D9584F">
        <w:trPr>
          <w:trHeight w:val="454"/>
          <w:tblHeader/>
        </w:trPr>
        <w:tc>
          <w:tcPr>
            <w:tcW w:w="2381" w:type="dxa"/>
            <w:shd w:val="clear" w:color="auto" w:fill="CCFFCC"/>
            <w:vAlign w:val="center"/>
          </w:tcPr>
          <w:p w14:paraId="673BAD15" w14:textId="77777777" w:rsidR="00B3606A" w:rsidRPr="004065B1" w:rsidRDefault="00B3606A" w:rsidP="00D9584F">
            <w:r w:rsidRPr="000A066E">
              <w:rPr>
                <w:b/>
              </w:rPr>
              <w:t>Test Reference</w:t>
            </w:r>
          </w:p>
        </w:tc>
        <w:tc>
          <w:tcPr>
            <w:tcW w:w="2381" w:type="dxa"/>
            <w:shd w:val="clear" w:color="auto" w:fill="CCFFCC"/>
            <w:vAlign w:val="center"/>
          </w:tcPr>
          <w:p w14:paraId="776BFE61" w14:textId="77777777" w:rsidR="00B3606A" w:rsidRPr="004065B1" w:rsidRDefault="00B3606A" w:rsidP="00D9584F">
            <w:r>
              <w:t>3.7.4 b)</w:t>
            </w:r>
          </w:p>
        </w:tc>
        <w:tc>
          <w:tcPr>
            <w:tcW w:w="2382" w:type="dxa"/>
            <w:shd w:val="clear" w:color="auto" w:fill="CCFFCC"/>
            <w:vAlign w:val="center"/>
          </w:tcPr>
          <w:p w14:paraId="050AC3D5" w14:textId="77777777" w:rsidR="00B3606A" w:rsidRPr="004065B1" w:rsidRDefault="00B3606A" w:rsidP="00D9584F">
            <w:r w:rsidRPr="000A066E">
              <w:rPr>
                <w:b/>
              </w:rPr>
              <w:t>IHO Reference</w:t>
            </w:r>
          </w:p>
        </w:tc>
        <w:tc>
          <w:tcPr>
            <w:tcW w:w="2382" w:type="dxa"/>
            <w:shd w:val="clear" w:color="auto" w:fill="CCFFCC"/>
            <w:vAlign w:val="center"/>
          </w:tcPr>
          <w:p w14:paraId="090767C6" w14:textId="22E0A011" w:rsidR="00B3606A" w:rsidRPr="004065B1" w:rsidRDefault="001D21FC" w:rsidP="00D9584F">
            <w:r>
              <w:t>S-52 10.1.3</w:t>
            </w:r>
          </w:p>
        </w:tc>
      </w:tr>
      <w:tr w:rsidR="00B3606A" w14:paraId="52DBBAD5" w14:textId="77777777" w:rsidTr="00D9584F">
        <w:trPr>
          <w:tblHeader/>
        </w:trPr>
        <w:tc>
          <w:tcPr>
            <w:tcW w:w="9526" w:type="dxa"/>
            <w:gridSpan w:val="4"/>
            <w:shd w:val="clear" w:color="auto" w:fill="CCFFCC"/>
            <w:vAlign w:val="center"/>
          </w:tcPr>
          <w:p w14:paraId="28620161" w14:textId="77777777" w:rsidR="00B3606A" w:rsidRDefault="00B3606A" w:rsidP="00D9584F">
            <w:r w:rsidRPr="000A066E">
              <w:rPr>
                <w:b/>
              </w:rPr>
              <w:t>Test description</w:t>
            </w:r>
          </w:p>
        </w:tc>
      </w:tr>
      <w:tr w:rsidR="00B3606A" w14:paraId="2CD82C3B" w14:textId="77777777" w:rsidTr="00D9584F">
        <w:trPr>
          <w:tblHeader/>
        </w:trPr>
        <w:tc>
          <w:tcPr>
            <w:tcW w:w="9526" w:type="dxa"/>
            <w:gridSpan w:val="4"/>
            <w:vAlign w:val="center"/>
          </w:tcPr>
          <w:p w14:paraId="529B59FD" w14:textId="77777777" w:rsidR="00B3606A" w:rsidRPr="00E6095F" w:rsidRDefault="00B3606A" w:rsidP="00D9584F">
            <w:pPr>
              <w:rPr>
                <w:i/>
              </w:rPr>
            </w:pPr>
            <w:r w:rsidRPr="00E6095F">
              <w:rPr>
                <w:i/>
              </w:rPr>
              <w:t>Display of overlapping data.</w:t>
            </w:r>
          </w:p>
        </w:tc>
      </w:tr>
      <w:tr w:rsidR="00B3606A" w14:paraId="4C894732" w14:textId="77777777" w:rsidTr="00D9584F">
        <w:trPr>
          <w:tblHeader/>
        </w:trPr>
        <w:tc>
          <w:tcPr>
            <w:tcW w:w="9526" w:type="dxa"/>
            <w:gridSpan w:val="4"/>
            <w:shd w:val="clear" w:color="auto" w:fill="CCFFCC"/>
            <w:vAlign w:val="center"/>
          </w:tcPr>
          <w:p w14:paraId="7C25ADCB" w14:textId="77777777" w:rsidR="00B3606A" w:rsidRPr="004065B1" w:rsidRDefault="00B3606A" w:rsidP="00D9584F">
            <w:r w:rsidRPr="000A066E">
              <w:rPr>
                <w:b/>
              </w:rPr>
              <w:t>Setup</w:t>
            </w:r>
          </w:p>
        </w:tc>
      </w:tr>
      <w:tr w:rsidR="00B3606A" w14:paraId="5FF0C24F" w14:textId="77777777" w:rsidTr="00D9584F">
        <w:trPr>
          <w:tblHeader/>
        </w:trPr>
        <w:tc>
          <w:tcPr>
            <w:tcW w:w="9526" w:type="dxa"/>
            <w:gridSpan w:val="4"/>
            <w:vAlign w:val="center"/>
          </w:tcPr>
          <w:p w14:paraId="497D2C25" w14:textId="77777777" w:rsidR="00B3606A" w:rsidRPr="00E6095F" w:rsidRDefault="00B3606A" w:rsidP="00B3606A">
            <w:pPr>
              <w:rPr>
                <w:i/>
              </w:rPr>
            </w:pPr>
            <w:r w:rsidRPr="00E6095F">
              <w:rPr>
                <w:i/>
              </w:rPr>
              <w:t>Load cell from 3.7 Overlap\ENC_ROOT</w:t>
            </w:r>
          </w:p>
          <w:p w14:paraId="62135F41" w14:textId="77777777" w:rsidR="00B3606A" w:rsidRPr="00E6095F" w:rsidRDefault="00B3606A" w:rsidP="00B3606A">
            <w:pPr>
              <w:rPr>
                <w:i/>
              </w:rPr>
            </w:pPr>
            <w:r w:rsidRPr="00E6095F">
              <w:rPr>
                <w:i/>
              </w:rPr>
              <w:t>Load cell from 3.7.7 Scale minimum\ENC_ROOT</w:t>
            </w:r>
          </w:p>
          <w:p w14:paraId="1C3A3C53" w14:textId="19577588" w:rsidR="00B3606A" w:rsidRPr="00E6095F" w:rsidRDefault="00B3606A" w:rsidP="00B3606A">
            <w:pPr>
              <w:rPr>
                <w:i/>
              </w:rPr>
            </w:pPr>
            <w:r w:rsidRPr="00E6095F">
              <w:rPr>
                <w:i/>
              </w:rPr>
              <w:t xml:space="preserve"> Select </w:t>
            </w:r>
            <w:r w:rsidR="007D0469">
              <w:rPr>
                <w:i/>
              </w:rPr>
              <w:t>Display Category</w:t>
            </w:r>
            <w:r w:rsidRPr="00E6095F">
              <w:rPr>
                <w:i/>
              </w:rPr>
              <w:t xml:space="preserve"> Other</w:t>
            </w:r>
          </w:p>
          <w:p w14:paraId="0128EB5D" w14:textId="23A71EA2" w:rsidR="00B3606A" w:rsidRPr="00E6095F" w:rsidRDefault="00B3606A" w:rsidP="00B3606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19D9EC89" w14:textId="70BE4976" w:rsidR="00B3606A" w:rsidRPr="00E6095F" w:rsidRDefault="00B3606A" w:rsidP="00B3606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5853FB84" w14:textId="77777777" w:rsidR="00B3606A" w:rsidRPr="00E6095F" w:rsidRDefault="00B3606A" w:rsidP="00B3606A">
            <w:pPr>
              <w:rPr>
                <w:i/>
              </w:rPr>
            </w:pPr>
            <w:r w:rsidRPr="00E6095F">
              <w:rPr>
                <w:i/>
              </w:rPr>
              <w:t xml:space="preserve">Select Symbolized Boundaries </w:t>
            </w:r>
          </w:p>
          <w:p w14:paraId="28E4E1B1" w14:textId="77777777" w:rsidR="00B3606A" w:rsidRPr="00E6095F" w:rsidRDefault="00B3606A" w:rsidP="00B3606A">
            <w:pPr>
              <w:rPr>
                <w:i/>
              </w:rPr>
            </w:pPr>
            <w:r w:rsidRPr="00E6095F">
              <w:rPr>
                <w:i/>
              </w:rPr>
              <w:t xml:space="preserve">Select Paper chart symbols </w:t>
            </w:r>
          </w:p>
          <w:p w14:paraId="411F118A" w14:textId="77777777" w:rsidR="00B3606A" w:rsidRPr="00E6095F" w:rsidRDefault="00B3606A" w:rsidP="00B3606A">
            <w:pPr>
              <w:rPr>
                <w:i/>
              </w:rPr>
            </w:pPr>
            <w:r w:rsidRPr="00E6095F">
              <w:rPr>
                <w:i/>
              </w:rPr>
              <w:t>Display cell GB3OVRLP at compilation scale (1:90 000)</w:t>
            </w:r>
          </w:p>
        </w:tc>
      </w:tr>
      <w:tr w:rsidR="00B3606A" w14:paraId="6F2B19EA" w14:textId="77777777" w:rsidTr="00D9584F">
        <w:trPr>
          <w:tblHeader/>
        </w:trPr>
        <w:tc>
          <w:tcPr>
            <w:tcW w:w="9526" w:type="dxa"/>
            <w:gridSpan w:val="4"/>
            <w:shd w:val="clear" w:color="auto" w:fill="CCFFCC"/>
            <w:vAlign w:val="center"/>
          </w:tcPr>
          <w:p w14:paraId="325B2F1C" w14:textId="77777777" w:rsidR="00B3606A" w:rsidRPr="004065B1" w:rsidRDefault="00B3606A" w:rsidP="00D9584F">
            <w:r w:rsidRPr="000A066E">
              <w:rPr>
                <w:b/>
              </w:rPr>
              <w:t>Action</w:t>
            </w:r>
          </w:p>
        </w:tc>
      </w:tr>
      <w:tr w:rsidR="00B3606A" w14:paraId="5C1DFCD0" w14:textId="77777777" w:rsidTr="00D9584F">
        <w:trPr>
          <w:tblHeader/>
        </w:trPr>
        <w:tc>
          <w:tcPr>
            <w:tcW w:w="9526" w:type="dxa"/>
            <w:gridSpan w:val="4"/>
            <w:vAlign w:val="center"/>
          </w:tcPr>
          <w:p w14:paraId="638E108E" w14:textId="1AF13CCF" w:rsidR="00B3606A" w:rsidRPr="00E6095F" w:rsidRDefault="00B3606A" w:rsidP="00D9584F">
            <w:pPr>
              <w:rPr>
                <w:i/>
              </w:rPr>
            </w:pPr>
            <w:r w:rsidRPr="00E6095F">
              <w:rPr>
                <w:i/>
              </w:rPr>
              <w:t xml:space="preserve">Centre the display on position 32°23.000’S </w:t>
            </w:r>
            <w:r w:rsidR="0002581D">
              <w:rPr>
                <w:i/>
              </w:rPr>
              <w:t xml:space="preserve"> </w:t>
            </w:r>
            <w:r w:rsidRPr="00E6095F">
              <w:rPr>
                <w:i/>
              </w:rPr>
              <w:t>60°40.000’E</w:t>
            </w:r>
          </w:p>
        </w:tc>
      </w:tr>
      <w:tr w:rsidR="00B3606A" w14:paraId="7FB673D5" w14:textId="77777777" w:rsidTr="000B5196">
        <w:trPr>
          <w:tblHeader/>
        </w:trPr>
        <w:tc>
          <w:tcPr>
            <w:tcW w:w="9526" w:type="dxa"/>
            <w:gridSpan w:val="4"/>
            <w:tcBorders>
              <w:bottom w:val="single" w:sz="4" w:space="0" w:color="auto"/>
            </w:tcBorders>
            <w:shd w:val="clear" w:color="auto" w:fill="CCFFCC"/>
            <w:vAlign w:val="center"/>
          </w:tcPr>
          <w:p w14:paraId="0578A09E" w14:textId="77777777" w:rsidR="00B3606A" w:rsidRPr="004065B1" w:rsidRDefault="00B3606A" w:rsidP="00D9584F">
            <w:r w:rsidRPr="000A066E">
              <w:rPr>
                <w:b/>
              </w:rPr>
              <w:t>Results</w:t>
            </w:r>
          </w:p>
        </w:tc>
      </w:tr>
      <w:tr w:rsidR="00B3606A" w14:paraId="5CDB4384" w14:textId="77777777" w:rsidTr="000B5196">
        <w:trPr>
          <w:tblHeader/>
        </w:trPr>
        <w:tc>
          <w:tcPr>
            <w:tcW w:w="9526" w:type="dxa"/>
            <w:gridSpan w:val="4"/>
            <w:tcBorders>
              <w:bottom w:val="nil"/>
            </w:tcBorders>
            <w:vAlign w:val="center"/>
          </w:tcPr>
          <w:p w14:paraId="1586B98D" w14:textId="77777777" w:rsidR="00B3606A" w:rsidRPr="00E6095F" w:rsidRDefault="00B3606A" w:rsidP="00B3606A">
            <w:pPr>
              <w:jc w:val="left"/>
              <w:rPr>
                <w:i/>
              </w:rPr>
            </w:pPr>
            <w:r w:rsidRPr="00E6095F">
              <w:rPr>
                <w:i/>
              </w:rPr>
              <w:t>Confirm that only one cell is displayed in a given area. In this case displays as shown in a) or b) are acceptable.</w:t>
            </w:r>
          </w:p>
          <w:p w14:paraId="6C8923C5" w14:textId="77777777" w:rsidR="00B3606A" w:rsidRPr="00E6095F" w:rsidRDefault="00B3606A" w:rsidP="00B3606A">
            <w:pPr>
              <w:jc w:val="left"/>
              <w:rPr>
                <w:i/>
              </w:rPr>
            </w:pPr>
            <w:r w:rsidRPr="00E6095F">
              <w:rPr>
                <w:i/>
              </w:rPr>
              <w:t>Confirm also that a permanent indication “overlap” is provided.</w:t>
            </w:r>
          </w:p>
          <w:p w14:paraId="642E3CB1" w14:textId="77777777" w:rsidR="00B3606A" w:rsidRPr="00E6095F" w:rsidRDefault="00B3606A" w:rsidP="00B3606A">
            <w:pPr>
              <w:jc w:val="left"/>
              <w:rPr>
                <w:i/>
              </w:rPr>
            </w:pPr>
            <w:r w:rsidRPr="00E6095F">
              <w:rPr>
                <w:i/>
              </w:rPr>
              <w:t>a) Chart AA3SCAMN overlaps chart GB3OVRLP</w:t>
            </w:r>
          </w:p>
        </w:tc>
      </w:tr>
      <w:tr w:rsidR="00B3606A" w14:paraId="162DD707" w14:textId="77777777" w:rsidTr="000B5196">
        <w:trPr>
          <w:tblHeader/>
        </w:trPr>
        <w:tc>
          <w:tcPr>
            <w:tcW w:w="9526" w:type="dxa"/>
            <w:gridSpan w:val="4"/>
            <w:tcBorders>
              <w:top w:val="nil"/>
            </w:tcBorders>
            <w:vAlign w:val="center"/>
          </w:tcPr>
          <w:p w14:paraId="62BA0A66" w14:textId="77777777" w:rsidR="00B3606A" w:rsidRDefault="0018522C" w:rsidP="00D9584F">
            <w:pPr>
              <w:jc w:val="center"/>
            </w:pPr>
            <w:r>
              <w:rPr>
                <w:noProof/>
                <w:lang w:val="fr-FR" w:eastAsia="fr-FR"/>
              </w:rPr>
              <w:drawing>
                <wp:inline distT="0" distB="0" distL="0" distR="0" wp14:anchorId="7A7195C5" wp14:editId="728B8E6A">
                  <wp:extent cx="5943600" cy="4914900"/>
                  <wp:effectExtent l="0" t="0" r="0" b="0"/>
                  <wp:docPr id="129" name="Picture 1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tc>
      </w:tr>
    </w:tbl>
    <w:p w14:paraId="779EF790" w14:textId="77777777" w:rsidR="00B3606A" w:rsidRDefault="00B3606A" w:rsidP="006B07D1"/>
    <w:p w14:paraId="288C4F38" w14:textId="77777777" w:rsidR="00B3606A" w:rsidRDefault="00B3606A"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B3606A" w14:paraId="7118A7D2" w14:textId="77777777" w:rsidTr="000B5196">
        <w:trPr>
          <w:tblHeader/>
        </w:trPr>
        <w:tc>
          <w:tcPr>
            <w:tcW w:w="9526" w:type="dxa"/>
            <w:tcBorders>
              <w:bottom w:val="nil"/>
            </w:tcBorders>
            <w:vAlign w:val="center"/>
          </w:tcPr>
          <w:p w14:paraId="29C7CD38" w14:textId="77777777" w:rsidR="00B3606A" w:rsidRPr="00E6095F" w:rsidRDefault="00B3606A" w:rsidP="00D9584F">
            <w:pPr>
              <w:jc w:val="left"/>
              <w:rPr>
                <w:i/>
              </w:rPr>
            </w:pPr>
            <w:r w:rsidRPr="00E6095F">
              <w:rPr>
                <w:i/>
              </w:rPr>
              <w:lastRenderedPageBreak/>
              <w:t>b) Chart GB3OVRLP overlaps chart AA3SCAMN</w:t>
            </w:r>
          </w:p>
        </w:tc>
      </w:tr>
      <w:tr w:rsidR="00B3606A" w14:paraId="2A284844" w14:textId="77777777" w:rsidTr="000B5196">
        <w:trPr>
          <w:tblHeader/>
        </w:trPr>
        <w:tc>
          <w:tcPr>
            <w:tcW w:w="9526" w:type="dxa"/>
            <w:tcBorders>
              <w:top w:val="nil"/>
            </w:tcBorders>
            <w:vAlign w:val="center"/>
          </w:tcPr>
          <w:p w14:paraId="59EB1242" w14:textId="30FC43D8" w:rsidR="00B3606A" w:rsidRDefault="00FF73EB" w:rsidP="00D9584F">
            <w:pPr>
              <w:jc w:val="center"/>
            </w:pPr>
            <w:r w:rsidRPr="00FF73EB">
              <w:rPr>
                <w:noProof/>
                <w:lang w:val="fr-FR" w:eastAsia="fr-FR"/>
              </w:rPr>
              <w:drawing>
                <wp:inline distT="0" distB="0" distL="0" distR="0" wp14:anchorId="22528449" wp14:editId="01EAE36F">
                  <wp:extent cx="5529520" cy="4436896"/>
                  <wp:effectExtent l="0" t="0" r="0" b="1905"/>
                  <wp:docPr id="278" name="Picture 278" descr="C:\msdokut\STANDARDIT\IHO\ENCWG\Drafting 4.0.2 after Mar2016\New picture originals 23mar2016\3.7.4b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msdokut\STANDARDIT\IHO\ENCWG\Drafting 4.0.2 after Mar2016\New picture originals 23mar2016\3.7.4b picture 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39101" cy="4444584"/>
                          </a:xfrm>
                          <a:prstGeom prst="rect">
                            <a:avLst/>
                          </a:prstGeom>
                          <a:noFill/>
                          <a:ln>
                            <a:noFill/>
                          </a:ln>
                        </pic:spPr>
                      </pic:pic>
                    </a:graphicData>
                  </a:graphic>
                </wp:inline>
              </w:drawing>
            </w:r>
          </w:p>
        </w:tc>
      </w:tr>
    </w:tbl>
    <w:p w14:paraId="66692DD2" w14:textId="77777777" w:rsidR="00B3606A" w:rsidRDefault="00B3606A" w:rsidP="006B07D1"/>
    <w:p w14:paraId="6C0FB850" w14:textId="77777777" w:rsidR="006B07D1" w:rsidRPr="00CB4150" w:rsidRDefault="006B07D1" w:rsidP="00E30B8F">
      <w:pPr>
        <w:pStyle w:val="Heading3"/>
      </w:pPr>
      <w: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DE3E7E" w14:textId="77777777" w:rsidTr="008A1BCC">
        <w:trPr>
          <w:trHeight w:val="454"/>
          <w:tblHeader/>
        </w:trPr>
        <w:tc>
          <w:tcPr>
            <w:tcW w:w="2381" w:type="dxa"/>
            <w:shd w:val="clear" w:color="auto" w:fill="CCFFCC"/>
            <w:vAlign w:val="center"/>
          </w:tcPr>
          <w:p w14:paraId="321ECBE6" w14:textId="77777777" w:rsidR="006B07D1" w:rsidRPr="004065B1" w:rsidRDefault="006B07D1" w:rsidP="008A1BCC">
            <w:r w:rsidRPr="000A066E">
              <w:rPr>
                <w:b/>
              </w:rPr>
              <w:t>Test Reference</w:t>
            </w:r>
          </w:p>
        </w:tc>
        <w:tc>
          <w:tcPr>
            <w:tcW w:w="2381" w:type="dxa"/>
            <w:shd w:val="clear" w:color="auto" w:fill="CCFFCC"/>
            <w:vAlign w:val="center"/>
          </w:tcPr>
          <w:p w14:paraId="628113B0" w14:textId="77777777" w:rsidR="006B07D1" w:rsidRPr="004065B1" w:rsidRDefault="006B07D1" w:rsidP="008A1BCC">
            <w:r>
              <w:t>3.7.</w:t>
            </w:r>
            <w:r w:rsidR="001752C8">
              <w:t>5</w:t>
            </w:r>
          </w:p>
        </w:tc>
        <w:tc>
          <w:tcPr>
            <w:tcW w:w="2382" w:type="dxa"/>
            <w:shd w:val="clear" w:color="auto" w:fill="CCFFCC"/>
            <w:vAlign w:val="center"/>
          </w:tcPr>
          <w:p w14:paraId="0CDD3EAD" w14:textId="77777777" w:rsidR="006B07D1" w:rsidRPr="004065B1" w:rsidRDefault="006B07D1" w:rsidP="008A1BCC">
            <w:r w:rsidRPr="000A066E">
              <w:rPr>
                <w:b/>
              </w:rPr>
              <w:t>IHO Reference</w:t>
            </w:r>
          </w:p>
        </w:tc>
        <w:tc>
          <w:tcPr>
            <w:tcW w:w="2382" w:type="dxa"/>
            <w:shd w:val="clear" w:color="auto" w:fill="CCFFCC"/>
            <w:vAlign w:val="center"/>
          </w:tcPr>
          <w:p w14:paraId="1EBA305E" w14:textId="77777777" w:rsidR="006B07D1" w:rsidRPr="004065B1" w:rsidRDefault="006B07D1" w:rsidP="008A1BCC">
            <w:r w:rsidRPr="00A94802">
              <w:t>S-</w:t>
            </w:r>
            <w:r>
              <w:t>52 10.1.</w:t>
            </w:r>
            <w:r w:rsidR="001752C8">
              <w:t>7</w:t>
            </w:r>
          </w:p>
        </w:tc>
      </w:tr>
      <w:tr w:rsidR="006B07D1" w14:paraId="121BCE65" w14:textId="77777777" w:rsidTr="008A1BCC">
        <w:trPr>
          <w:tblHeader/>
        </w:trPr>
        <w:tc>
          <w:tcPr>
            <w:tcW w:w="9526" w:type="dxa"/>
            <w:gridSpan w:val="4"/>
            <w:shd w:val="clear" w:color="auto" w:fill="CCFFCC"/>
            <w:vAlign w:val="center"/>
          </w:tcPr>
          <w:p w14:paraId="54105864" w14:textId="77777777" w:rsidR="006B07D1" w:rsidRDefault="006B07D1" w:rsidP="008A1BCC">
            <w:r w:rsidRPr="000A066E">
              <w:rPr>
                <w:b/>
              </w:rPr>
              <w:t>Test description</w:t>
            </w:r>
          </w:p>
        </w:tc>
      </w:tr>
      <w:tr w:rsidR="006B07D1" w14:paraId="08C76950" w14:textId="77777777" w:rsidTr="008A1BCC">
        <w:trPr>
          <w:tblHeader/>
        </w:trPr>
        <w:tc>
          <w:tcPr>
            <w:tcW w:w="9526" w:type="dxa"/>
            <w:gridSpan w:val="4"/>
            <w:vAlign w:val="center"/>
          </w:tcPr>
          <w:p w14:paraId="4FC9B8E8" w14:textId="77777777" w:rsidR="006B07D1" w:rsidRPr="00E6095F" w:rsidRDefault="00B3606A" w:rsidP="008A1BCC">
            <w:pPr>
              <w:rPr>
                <w:i/>
              </w:rPr>
            </w:pPr>
            <w:r w:rsidRPr="00E6095F">
              <w:rPr>
                <w:i/>
              </w:rPr>
              <w:t>Display of graphical index of cell boundaries.</w:t>
            </w:r>
          </w:p>
        </w:tc>
      </w:tr>
      <w:tr w:rsidR="006B07D1" w14:paraId="0FBD72EA" w14:textId="77777777" w:rsidTr="008A1BCC">
        <w:trPr>
          <w:tblHeader/>
        </w:trPr>
        <w:tc>
          <w:tcPr>
            <w:tcW w:w="9526" w:type="dxa"/>
            <w:gridSpan w:val="4"/>
            <w:shd w:val="clear" w:color="auto" w:fill="CCFFCC"/>
            <w:vAlign w:val="center"/>
          </w:tcPr>
          <w:p w14:paraId="651FCB0C" w14:textId="77777777" w:rsidR="006B07D1" w:rsidRPr="004065B1" w:rsidRDefault="006B07D1" w:rsidP="008A1BCC">
            <w:r w:rsidRPr="000A066E">
              <w:rPr>
                <w:b/>
              </w:rPr>
              <w:t>Setup</w:t>
            </w:r>
          </w:p>
        </w:tc>
      </w:tr>
      <w:tr w:rsidR="006B07D1" w14:paraId="59A25AE8" w14:textId="77777777" w:rsidTr="008A1BCC">
        <w:trPr>
          <w:tblHeader/>
        </w:trPr>
        <w:tc>
          <w:tcPr>
            <w:tcW w:w="9526" w:type="dxa"/>
            <w:gridSpan w:val="4"/>
            <w:vAlign w:val="center"/>
          </w:tcPr>
          <w:p w14:paraId="71EE2F88" w14:textId="77777777" w:rsidR="006B07D1" w:rsidRPr="00E6095F" w:rsidRDefault="00B3606A" w:rsidP="008A1BCC">
            <w:pPr>
              <w:rPr>
                <w:i/>
              </w:rPr>
            </w:pPr>
            <w:r w:rsidRPr="00E6095F">
              <w:rPr>
                <w:i/>
              </w:rPr>
              <w:t>Load the cells from 2.1.1 Power Up\ENC_ROOT</w:t>
            </w:r>
          </w:p>
        </w:tc>
      </w:tr>
      <w:tr w:rsidR="006B07D1" w14:paraId="728566DC" w14:textId="77777777" w:rsidTr="008A1BCC">
        <w:trPr>
          <w:tblHeader/>
        </w:trPr>
        <w:tc>
          <w:tcPr>
            <w:tcW w:w="9526" w:type="dxa"/>
            <w:gridSpan w:val="4"/>
            <w:shd w:val="clear" w:color="auto" w:fill="CCFFCC"/>
            <w:vAlign w:val="center"/>
          </w:tcPr>
          <w:p w14:paraId="448662B4" w14:textId="77777777" w:rsidR="006B07D1" w:rsidRPr="004065B1" w:rsidRDefault="006B07D1" w:rsidP="008A1BCC">
            <w:r w:rsidRPr="000A066E">
              <w:rPr>
                <w:b/>
              </w:rPr>
              <w:t>Action</w:t>
            </w:r>
          </w:p>
        </w:tc>
      </w:tr>
      <w:tr w:rsidR="006B07D1" w14:paraId="4ADFB691" w14:textId="77777777" w:rsidTr="008A1BCC">
        <w:trPr>
          <w:tblHeader/>
        </w:trPr>
        <w:tc>
          <w:tcPr>
            <w:tcW w:w="9526" w:type="dxa"/>
            <w:gridSpan w:val="4"/>
            <w:vAlign w:val="center"/>
          </w:tcPr>
          <w:p w14:paraId="02C7ED1A" w14:textId="77777777" w:rsidR="006B07D1" w:rsidRPr="00E6095F" w:rsidRDefault="00B3606A" w:rsidP="008A1BCC">
            <w:pPr>
              <w:rPr>
                <w:i/>
              </w:rPr>
            </w:pPr>
            <w:r w:rsidRPr="00E6095F">
              <w:rPr>
                <w:i/>
              </w:rPr>
              <w:t>Navigate to a graphical index of cell boundaries.</w:t>
            </w:r>
          </w:p>
        </w:tc>
      </w:tr>
      <w:tr w:rsidR="006B07D1" w14:paraId="55F43765" w14:textId="77777777" w:rsidTr="008A1BCC">
        <w:trPr>
          <w:tblHeader/>
        </w:trPr>
        <w:tc>
          <w:tcPr>
            <w:tcW w:w="9526" w:type="dxa"/>
            <w:gridSpan w:val="4"/>
            <w:shd w:val="clear" w:color="auto" w:fill="CCFFCC"/>
            <w:vAlign w:val="center"/>
          </w:tcPr>
          <w:p w14:paraId="036BB465" w14:textId="77777777" w:rsidR="006B07D1" w:rsidRPr="004065B1" w:rsidRDefault="006B07D1" w:rsidP="008A1BCC">
            <w:r w:rsidRPr="000A066E">
              <w:rPr>
                <w:b/>
              </w:rPr>
              <w:t>Results</w:t>
            </w:r>
          </w:p>
        </w:tc>
      </w:tr>
      <w:tr w:rsidR="006B07D1" w14:paraId="6E6FA9AE" w14:textId="77777777" w:rsidTr="008A1BCC">
        <w:trPr>
          <w:tblHeader/>
        </w:trPr>
        <w:tc>
          <w:tcPr>
            <w:tcW w:w="9526" w:type="dxa"/>
            <w:gridSpan w:val="4"/>
            <w:vAlign w:val="center"/>
          </w:tcPr>
          <w:p w14:paraId="14FDFA15" w14:textId="6A77A8F3" w:rsidR="006B07D1" w:rsidRPr="00E6095F" w:rsidRDefault="00B3606A" w:rsidP="008A1BCC">
            <w:pPr>
              <w:jc w:val="left"/>
              <w:rPr>
                <w:i/>
              </w:rPr>
            </w:pPr>
            <w:r w:rsidRPr="00E6095F">
              <w:rPr>
                <w:i/>
              </w:rPr>
              <w:t xml:space="preserve">Confirm that a graphical index of the cell boundaries is displayed and access to the edition number and </w:t>
            </w:r>
            <w:r w:rsidR="00BA1A6A">
              <w:rPr>
                <w:i/>
              </w:rPr>
              <w:t>up</w:t>
            </w:r>
            <w:r w:rsidRPr="00E6095F">
              <w:rPr>
                <w:i/>
              </w:rPr>
              <w:t>date</w:t>
            </w:r>
            <w:r w:rsidR="00BA1A6A">
              <w:rPr>
                <w:i/>
              </w:rPr>
              <w:t xml:space="preserve"> number</w:t>
            </w:r>
            <w:r w:rsidRPr="00E6095F">
              <w:rPr>
                <w:i/>
              </w:rPr>
              <w:t xml:space="preserve"> of each cell is available.</w:t>
            </w:r>
          </w:p>
        </w:tc>
      </w:tr>
    </w:tbl>
    <w:p w14:paraId="4CCD5EF0" w14:textId="77777777" w:rsidR="006B07D1" w:rsidRDefault="006B07D1" w:rsidP="006B07D1"/>
    <w:p w14:paraId="7DBFF839" w14:textId="77777777" w:rsidR="006B07D1" w:rsidRPr="00CB4150" w:rsidRDefault="00B3606A" w:rsidP="00E30B8F">
      <w:pPr>
        <w:pStyle w:val="Heading3"/>
      </w:pPr>
      <w:r>
        <w:br w:type="page"/>
      </w:r>
      <w:r w:rsidR="006B07D1">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C3B9964" w14:textId="77777777" w:rsidTr="008A1BCC">
        <w:trPr>
          <w:trHeight w:val="454"/>
          <w:tblHeader/>
        </w:trPr>
        <w:tc>
          <w:tcPr>
            <w:tcW w:w="2381" w:type="dxa"/>
            <w:shd w:val="clear" w:color="auto" w:fill="CCFFCC"/>
            <w:vAlign w:val="center"/>
          </w:tcPr>
          <w:p w14:paraId="48A29725" w14:textId="77777777" w:rsidR="006B07D1" w:rsidRPr="004065B1" w:rsidRDefault="006B07D1" w:rsidP="008A1BCC">
            <w:r w:rsidRPr="000A066E">
              <w:rPr>
                <w:b/>
              </w:rPr>
              <w:t>Test Reference</w:t>
            </w:r>
          </w:p>
        </w:tc>
        <w:tc>
          <w:tcPr>
            <w:tcW w:w="2381" w:type="dxa"/>
            <w:shd w:val="clear" w:color="auto" w:fill="CCFFCC"/>
            <w:vAlign w:val="center"/>
          </w:tcPr>
          <w:p w14:paraId="208D4AC6" w14:textId="77777777" w:rsidR="006B07D1" w:rsidRPr="004065B1" w:rsidRDefault="006B07D1" w:rsidP="008A1BCC">
            <w:r>
              <w:t>3.7.</w:t>
            </w:r>
            <w:r w:rsidR="001752C8">
              <w:t>6</w:t>
            </w:r>
          </w:p>
        </w:tc>
        <w:tc>
          <w:tcPr>
            <w:tcW w:w="2382" w:type="dxa"/>
            <w:shd w:val="clear" w:color="auto" w:fill="CCFFCC"/>
            <w:vAlign w:val="center"/>
          </w:tcPr>
          <w:p w14:paraId="677A49B8" w14:textId="77777777" w:rsidR="006B07D1" w:rsidRPr="004065B1" w:rsidRDefault="006B07D1" w:rsidP="008A1BCC">
            <w:r w:rsidRPr="000A066E">
              <w:rPr>
                <w:b/>
              </w:rPr>
              <w:t>IHO Reference</w:t>
            </w:r>
          </w:p>
        </w:tc>
        <w:tc>
          <w:tcPr>
            <w:tcW w:w="2382" w:type="dxa"/>
            <w:shd w:val="clear" w:color="auto" w:fill="CCFFCC"/>
            <w:vAlign w:val="center"/>
          </w:tcPr>
          <w:p w14:paraId="596B1619" w14:textId="77777777" w:rsidR="006B07D1" w:rsidRPr="004065B1" w:rsidRDefault="008C1FCA" w:rsidP="008A1BCC">
            <w:r>
              <w:t>-</w:t>
            </w:r>
          </w:p>
        </w:tc>
      </w:tr>
      <w:tr w:rsidR="006B07D1" w14:paraId="4C31EEA3" w14:textId="77777777" w:rsidTr="008A1BCC">
        <w:trPr>
          <w:tblHeader/>
        </w:trPr>
        <w:tc>
          <w:tcPr>
            <w:tcW w:w="9526" w:type="dxa"/>
            <w:gridSpan w:val="4"/>
            <w:shd w:val="clear" w:color="auto" w:fill="CCFFCC"/>
            <w:vAlign w:val="center"/>
          </w:tcPr>
          <w:p w14:paraId="15788924" w14:textId="77777777" w:rsidR="006B07D1" w:rsidRDefault="006B07D1" w:rsidP="008A1BCC">
            <w:r w:rsidRPr="000A066E">
              <w:rPr>
                <w:b/>
              </w:rPr>
              <w:t>Test description</w:t>
            </w:r>
          </w:p>
        </w:tc>
      </w:tr>
      <w:tr w:rsidR="006B07D1" w14:paraId="4335A670" w14:textId="77777777" w:rsidTr="008A1BCC">
        <w:trPr>
          <w:tblHeader/>
        </w:trPr>
        <w:tc>
          <w:tcPr>
            <w:tcW w:w="9526" w:type="dxa"/>
            <w:gridSpan w:val="4"/>
            <w:vAlign w:val="center"/>
          </w:tcPr>
          <w:p w14:paraId="329CC4C6" w14:textId="77777777" w:rsidR="006B07D1" w:rsidRPr="00E6095F" w:rsidRDefault="008C1FCA" w:rsidP="002164D3">
            <w:pPr>
              <w:jc w:val="left"/>
              <w:rPr>
                <w:i/>
              </w:rPr>
            </w:pPr>
            <w:r w:rsidRPr="00E6095F">
              <w:rPr>
                <w:i/>
              </w:rPr>
              <w:t>Change of display scale by chart scale values and by increments of displayed range values in nautical miles.</w:t>
            </w:r>
          </w:p>
        </w:tc>
      </w:tr>
      <w:tr w:rsidR="006B07D1" w14:paraId="152E21C3" w14:textId="77777777" w:rsidTr="008A1BCC">
        <w:trPr>
          <w:tblHeader/>
        </w:trPr>
        <w:tc>
          <w:tcPr>
            <w:tcW w:w="9526" w:type="dxa"/>
            <w:gridSpan w:val="4"/>
            <w:shd w:val="clear" w:color="auto" w:fill="CCFFCC"/>
            <w:vAlign w:val="center"/>
          </w:tcPr>
          <w:p w14:paraId="7C3EED9A" w14:textId="77777777" w:rsidR="006B07D1" w:rsidRPr="004065B1" w:rsidRDefault="006B07D1" w:rsidP="008A1BCC">
            <w:r w:rsidRPr="000A066E">
              <w:rPr>
                <w:b/>
              </w:rPr>
              <w:t>Setup</w:t>
            </w:r>
          </w:p>
        </w:tc>
      </w:tr>
      <w:tr w:rsidR="006B07D1" w14:paraId="01F90E34" w14:textId="77777777" w:rsidTr="008A1BCC">
        <w:trPr>
          <w:tblHeader/>
        </w:trPr>
        <w:tc>
          <w:tcPr>
            <w:tcW w:w="9526" w:type="dxa"/>
            <w:gridSpan w:val="4"/>
            <w:vAlign w:val="center"/>
          </w:tcPr>
          <w:p w14:paraId="25D1F036" w14:textId="77777777" w:rsidR="006B07D1" w:rsidRPr="00E6095F" w:rsidRDefault="008C1FCA" w:rsidP="008A1BCC">
            <w:pPr>
              <w:rPr>
                <w:i/>
              </w:rPr>
            </w:pPr>
            <w:r w:rsidRPr="00E6095F">
              <w:rPr>
                <w:i/>
              </w:rPr>
              <w:t>Load the cells from 2.1.1 Power Up\ENC_ROOT</w:t>
            </w:r>
          </w:p>
        </w:tc>
      </w:tr>
      <w:tr w:rsidR="006B07D1" w14:paraId="5ABDE4D6" w14:textId="77777777" w:rsidTr="008A1BCC">
        <w:trPr>
          <w:tblHeader/>
        </w:trPr>
        <w:tc>
          <w:tcPr>
            <w:tcW w:w="9526" w:type="dxa"/>
            <w:gridSpan w:val="4"/>
            <w:shd w:val="clear" w:color="auto" w:fill="CCFFCC"/>
            <w:vAlign w:val="center"/>
          </w:tcPr>
          <w:p w14:paraId="4AA2986A" w14:textId="77777777" w:rsidR="006B07D1" w:rsidRPr="004065B1" w:rsidRDefault="006B07D1" w:rsidP="008A1BCC">
            <w:r w:rsidRPr="000A066E">
              <w:rPr>
                <w:b/>
              </w:rPr>
              <w:t>Action</w:t>
            </w:r>
          </w:p>
        </w:tc>
      </w:tr>
      <w:tr w:rsidR="006B07D1" w14:paraId="3648F4AF" w14:textId="77777777" w:rsidTr="008A1BCC">
        <w:trPr>
          <w:tblHeader/>
        </w:trPr>
        <w:tc>
          <w:tcPr>
            <w:tcW w:w="9526" w:type="dxa"/>
            <w:gridSpan w:val="4"/>
            <w:vAlign w:val="center"/>
          </w:tcPr>
          <w:p w14:paraId="4200DDC7" w14:textId="4F151BDE" w:rsidR="006B07D1" w:rsidRPr="00E6095F" w:rsidRDefault="008C1FCA" w:rsidP="00FB6C6D">
            <w:pPr>
              <w:rPr>
                <w:i/>
              </w:rPr>
            </w:pPr>
            <w:r w:rsidRPr="00E6095F">
              <w:rPr>
                <w:i/>
              </w:rPr>
              <w:t xml:space="preserve">Change display scale by chart scale values </w:t>
            </w:r>
            <w:r w:rsidR="00FB6C6D">
              <w:rPr>
                <w:i/>
              </w:rPr>
              <w:t>or</w:t>
            </w:r>
            <w:r w:rsidR="00FB6C6D" w:rsidRPr="00E6095F">
              <w:rPr>
                <w:i/>
              </w:rPr>
              <w:t xml:space="preserve"> </w:t>
            </w:r>
            <w:r w:rsidRPr="00E6095F">
              <w:rPr>
                <w:i/>
              </w:rPr>
              <w:t>by increments of displayed range values in nautical miles.</w:t>
            </w:r>
          </w:p>
        </w:tc>
      </w:tr>
      <w:tr w:rsidR="006B07D1" w14:paraId="4ACEA33A" w14:textId="77777777" w:rsidTr="008A1BCC">
        <w:trPr>
          <w:tblHeader/>
        </w:trPr>
        <w:tc>
          <w:tcPr>
            <w:tcW w:w="9526" w:type="dxa"/>
            <w:gridSpan w:val="4"/>
            <w:shd w:val="clear" w:color="auto" w:fill="CCFFCC"/>
            <w:vAlign w:val="center"/>
          </w:tcPr>
          <w:p w14:paraId="27DFABCD" w14:textId="77777777" w:rsidR="006B07D1" w:rsidRPr="004065B1" w:rsidRDefault="006B07D1" w:rsidP="008A1BCC">
            <w:r w:rsidRPr="000A066E">
              <w:rPr>
                <w:b/>
              </w:rPr>
              <w:t>Results</w:t>
            </w:r>
          </w:p>
        </w:tc>
      </w:tr>
      <w:tr w:rsidR="006B07D1" w14:paraId="0A00113F" w14:textId="77777777" w:rsidTr="008A1BCC">
        <w:trPr>
          <w:tblHeader/>
        </w:trPr>
        <w:tc>
          <w:tcPr>
            <w:tcW w:w="9526" w:type="dxa"/>
            <w:gridSpan w:val="4"/>
            <w:vAlign w:val="center"/>
          </w:tcPr>
          <w:p w14:paraId="7458B40B" w14:textId="77777777" w:rsidR="006B07D1" w:rsidRPr="00E6095F" w:rsidRDefault="008C1FCA" w:rsidP="008A1BCC">
            <w:pPr>
              <w:jc w:val="left"/>
              <w:rPr>
                <w:i/>
              </w:rPr>
            </w:pPr>
            <w:r w:rsidRPr="00E6095F">
              <w:rPr>
                <w:i/>
              </w:rPr>
              <w:t>Confirm that the display changes accordingly.</w:t>
            </w:r>
          </w:p>
        </w:tc>
      </w:tr>
    </w:tbl>
    <w:p w14:paraId="3FA24C1E" w14:textId="77777777" w:rsidR="006B07D1" w:rsidRDefault="006B07D1" w:rsidP="006B07D1"/>
    <w:p w14:paraId="504EF782" w14:textId="77777777" w:rsidR="006B07D1" w:rsidRPr="00CB4150" w:rsidRDefault="006B07D1" w:rsidP="00E30B8F">
      <w:pPr>
        <w:pStyle w:val="Heading3"/>
      </w:pPr>
      <w:r>
        <w:t>Impact of SCAMIN 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1EA88DB1" w14:textId="77777777" w:rsidTr="008A1BCC">
        <w:trPr>
          <w:trHeight w:val="454"/>
          <w:tblHeader/>
        </w:trPr>
        <w:tc>
          <w:tcPr>
            <w:tcW w:w="2381" w:type="dxa"/>
            <w:shd w:val="clear" w:color="auto" w:fill="CCFFCC"/>
            <w:vAlign w:val="center"/>
          </w:tcPr>
          <w:p w14:paraId="007A238D" w14:textId="77777777" w:rsidR="006B07D1" w:rsidRPr="004065B1" w:rsidRDefault="006B07D1" w:rsidP="008A1BCC">
            <w:r w:rsidRPr="000A066E">
              <w:rPr>
                <w:b/>
              </w:rPr>
              <w:t>Test Reference</w:t>
            </w:r>
          </w:p>
        </w:tc>
        <w:tc>
          <w:tcPr>
            <w:tcW w:w="2381" w:type="dxa"/>
            <w:shd w:val="clear" w:color="auto" w:fill="CCFFCC"/>
            <w:vAlign w:val="center"/>
          </w:tcPr>
          <w:p w14:paraId="68B28C39" w14:textId="77777777" w:rsidR="006B07D1" w:rsidRPr="004065B1" w:rsidRDefault="006B07D1" w:rsidP="008A1BCC">
            <w:r>
              <w:t>3.7.</w:t>
            </w:r>
            <w:r w:rsidR="001752C8">
              <w:t>7</w:t>
            </w:r>
          </w:p>
        </w:tc>
        <w:tc>
          <w:tcPr>
            <w:tcW w:w="2382" w:type="dxa"/>
            <w:shd w:val="clear" w:color="auto" w:fill="CCFFCC"/>
            <w:vAlign w:val="center"/>
          </w:tcPr>
          <w:p w14:paraId="24BA42CC" w14:textId="77777777" w:rsidR="006B07D1" w:rsidRPr="004065B1" w:rsidRDefault="006B07D1" w:rsidP="008A1BCC">
            <w:r w:rsidRPr="000A066E">
              <w:rPr>
                <w:b/>
              </w:rPr>
              <w:t>IHO Reference</w:t>
            </w:r>
          </w:p>
        </w:tc>
        <w:tc>
          <w:tcPr>
            <w:tcW w:w="2382" w:type="dxa"/>
            <w:shd w:val="clear" w:color="auto" w:fill="CCFFCC"/>
            <w:vAlign w:val="center"/>
          </w:tcPr>
          <w:p w14:paraId="18A1541E" w14:textId="77777777" w:rsidR="005F250A" w:rsidRDefault="005F250A" w:rsidP="005F250A">
            <w:r>
              <w:t>S-52 10.4.2</w:t>
            </w:r>
          </w:p>
          <w:p w14:paraId="0024CBBC" w14:textId="77777777" w:rsidR="006B07D1" w:rsidRPr="004065B1" w:rsidRDefault="005F250A" w:rsidP="005F250A">
            <w:r>
              <w:t>S-52 10.3.4.4</w:t>
            </w:r>
          </w:p>
        </w:tc>
      </w:tr>
      <w:tr w:rsidR="006B07D1" w14:paraId="027523A7" w14:textId="77777777" w:rsidTr="008A1BCC">
        <w:trPr>
          <w:tblHeader/>
        </w:trPr>
        <w:tc>
          <w:tcPr>
            <w:tcW w:w="9526" w:type="dxa"/>
            <w:gridSpan w:val="4"/>
            <w:shd w:val="clear" w:color="auto" w:fill="CCFFCC"/>
            <w:vAlign w:val="center"/>
          </w:tcPr>
          <w:p w14:paraId="43508117" w14:textId="77777777" w:rsidR="006B07D1" w:rsidRDefault="006B07D1" w:rsidP="008A1BCC">
            <w:r w:rsidRPr="000A066E">
              <w:rPr>
                <w:b/>
              </w:rPr>
              <w:t>Test description</w:t>
            </w:r>
          </w:p>
        </w:tc>
      </w:tr>
      <w:tr w:rsidR="006B07D1" w14:paraId="192F333A" w14:textId="77777777" w:rsidTr="008A1BCC">
        <w:trPr>
          <w:tblHeader/>
        </w:trPr>
        <w:tc>
          <w:tcPr>
            <w:tcW w:w="9526" w:type="dxa"/>
            <w:gridSpan w:val="4"/>
            <w:vAlign w:val="center"/>
          </w:tcPr>
          <w:p w14:paraId="62E57E67" w14:textId="77777777" w:rsidR="006B07D1" w:rsidRPr="00E6095F" w:rsidRDefault="005F250A" w:rsidP="008A1BCC">
            <w:pPr>
              <w:rPr>
                <w:i/>
              </w:rPr>
            </w:pPr>
            <w:r w:rsidRPr="00E6095F">
              <w:rPr>
                <w:i/>
              </w:rPr>
              <w:t>Impact of SCAMIN values on display of charted objects.</w:t>
            </w:r>
          </w:p>
        </w:tc>
      </w:tr>
      <w:tr w:rsidR="006B07D1" w14:paraId="4DC24582" w14:textId="77777777" w:rsidTr="008A1BCC">
        <w:trPr>
          <w:tblHeader/>
        </w:trPr>
        <w:tc>
          <w:tcPr>
            <w:tcW w:w="9526" w:type="dxa"/>
            <w:gridSpan w:val="4"/>
            <w:shd w:val="clear" w:color="auto" w:fill="CCFFCC"/>
            <w:vAlign w:val="center"/>
          </w:tcPr>
          <w:p w14:paraId="42CD0193" w14:textId="77777777" w:rsidR="006B07D1" w:rsidRPr="004065B1" w:rsidRDefault="006B07D1" w:rsidP="008A1BCC">
            <w:r w:rsidRPr="000A066E">
              <w:rPr>
                <w:b/>
              </w:rPr>
              <w:t>Setup</w:t>
            </w:r>
          </w:p>
        </w:tc>
      </w:tr>
      <w:tr w:rsidR="006B07D1" w14:paraId="2BF39D08" w14:textId="77777777" w:rsidTr="008A1BCC">
        <w:trPr>
          <w:tblHeader/>
        </w:trPr>
        <w:tc>
          <w:tcPr>
            <w:tcW w:w="9526" w:type="dxa"/>
            <w:gridSpan w:val="4"/>
            <w:vAlign w:val="center"/>
          </w:tcPr>
          <w:p w14:paraId="30F175A7" w14:textId="77777777" w:rsidR="005F250A" w:rsidRPr="00E6095F" w:rsidRDefault="005F250A" w:rsidP="005F250A">
            <w:pPr>
              <w:rPr>
                <w:i/>
              </w:rPr>
            </w:pPr>
            <w:r w:rsidRPr="00E6095F">
              <w:rPr>
                <w:i/>
              </w:rPr>
              <w:t xml:space="preserve">Load the cell AA3SCAMN.000 from 3.7.7 Scale minimum\ENC_ROOT </w:t>
            </w:r>
          </w:p>
          <w:p w14:paraId="3A3B50F3" w14:textId="25821E53" w:rsidR="005F250A" w:rsidRPr="00E6095F" w:rsidRDefault="005F250A" w:rsidP="005F250A">
            <w:pPr>
              <w:rPr>
                <w:i/>
              </w:rPr>
            </w:pPr>
            <w:r w:rsidRPr="00E6095F">
              <w:rPr>
                <w:i/>
              </w:rPr>
              <w:t xml:space="preserve">Select </w:t>
            </w:r>
            <w:r w:rsidR="007D0469">
              <w:rPr>
                <w:i/>
              </w:rPr>
              <w:t>Display Category</w:t>
            </w:r>
            <w:r w:rsidRPr="00E6095F">
              <w:rPr>
                <w:i/>
              </w:rPr>
              <w:t xml:space="preserve"> Other</w:t>
            </w:r>
          </w:p>
          <w:p w14:paraId="109D467C" w14:textId="1FFCCAAC" w:rsidR="005F250A" w:rsidRPr="00E6095F" w:rsidRDefault="005F250A" w:rsidP="005F250A">
            <w:pPr>
              <w:rPr>
                <w:i/>
              </w:rPr>
            </w:pPr>
            <w:r w:rsidRPr="00E6095F">
              <w:rPr>
                <w:i/>
              </w:rPr>
              <w:t xml:space="preserve">Select </w:t>
            </w:r>
            <w:r w:rsidR="0069033B">
              <w:rPr>
                <w:i/>
              </w:rPr>
              <w:t xml:space="preserve">Safety Contour </w:t>
            </w:r>
            <w:r w:rsidR="00523203">
              <w:rPr>
                <w:i/>
              </w:rPr>
              <w:t>value to</w:t>
            </w:r>
            <w:r w:rsidR="0002581D" w:rsidRPr="00E6095F">
              <w:rPr>
                <w:i/>
              </w:rPr>
              <w:t xml:space="preserve"> </w:t>
            </w:r>
            <w:r w:rsidRPr="00E6095F">
              <w:rPr>
                <w:i/>
              </w:rPr>
              <w:t xml:space="preserve">10 </w:t>
            </w:r>
            <w:r w:rsidR="00E66884">
              <w:rPr>
                <w:i/>
              </w:rPr>
              <w:t>m</w:t>
            </w:r>
          </w:p>
          <w:p w14:paraId="7CA5AC1B" w14:textId="2A2848DC" w:rsidR="005F250A" w:rsidRPr="00E6095F" w:rsidRDefault="005F250A" w:rsidP="005F250A">
            <w:pPr>
              <w:rPr>
                <w:i/>
              </w:rPr>
            </w:pPr>
            <w:r w:rsidRPr="00E6095F">
              <w:rPr>
                <w:i/>
              </w:rPr>
              <w:t xml:space="preserve">Select </w:t>
            </w:r>
            <w:r w:rsidR="0069033B">
              <w:rPr>
                <w:i/>
              </w:rPr>
              <w:t xml:space="preserve">Safety Depth  </w:t>
            </w:r>
            <w:r w:rsidR="00523203">
              <w:rPr>
                <w:i/>
              </w:rPr>
              <w:t>value to</w:t>
            </w:r>
            <w:r w:rsidR="0002581D" w:rsidRPr="00E6095F">
              <w:rPr>
                <w:i/>
              </w:rPr>
              <w:t xml:space="preserve"> </w:t>
            </w:r>
            <w:r w:rsidRPr="00E6095F">
              <w:rPr>
                <w:i/>
              </w:rPr>
              <w:t xml:space="preserve">10 </w:t>
            </w:r>
            <w:r w:rsidR="00E66884">
              <w:rPr>
                <w:i/>
              </w:rPr>
              <w:t>m</w:t>
            </w:r>
          </w:p>
          <w:p w14:paraId="7AC87653" w14:textId="77777777" w:rsidR="005F250A" w:rsidRPr="00E6095F" w:rsidRDefault="005F250A" w:rsidP="005F250A">
            <w:pPr>
              <w:rPr>
                <w:i/>
              </w:rPr>
            </w:pPr>
            <w:r w:rsidRPr="00E6095F">
              <w:rPr>
                <w:i/>
              </w:rPr>
              <w:t>Select Symbolized Boundaries</w:t>
            </w:r>
          </w:p>
          <w:p w14:paraId="77704B5B" w14:textId="77777777" w:rsidR="005F250A" w:rsidRPr="00E6095F" w:rsidRDefault="005F250A" w:rsidP="005F250A">
            <w:pPr>
              <w:rPr>
                <w:i/>
              </w:rPr>
            </w:pPr>
            <w:r w:rsidRPr="00E6095F">
              <w:rPr>
                <w:i/>
              </w:rPr>
              <w:t xml:space="preserve">Select Paper chart symbols </w:t>
            </w:r>
          </w:p>
          <w:p w14:paraId="08C295A5" w14:textId="77777777" w:rsidR="006B07D1" w:rsidRPr="00E6095F" w:rsidRDefault="005F250A" w:rsidP="005F250A">
            <w:pPr>
              <w:rPr>
                <w:i/>
              </w:rPr>
            </w:pPr>
            <w:r w:rsidRPr="00E6095F">
              <w:rPr>
                <w:i/>
              </w:rPr>
              <w:t>Display cell AA3SCAMN at compilation scale (1:90 000)</w:t>
            </w:r>
          </w:p>
        </w:tc>
      </w:tr>
      <w:tr w:rsidR="006B07D1" w14:paraId="00AC0692" w14:textId="77777777" w:rsidTr="008A1BCC">
        <w:trPr>
          <w:tblHeader/>
        </w:trPr>
        <w:tc>
          <w:tcPr>
            <w:tcW w:w="9526" w:type="dxa"/>
            <w:gridSpan w:val="4"/>
            <w:shd w:val="clear" w:color="auto" w:fill="CCFFCC"/>
            <w:vAlign w:val="center"/>
          </w:tcPr>
          <w:p w14:paraId="3BDBF753" w14:textId="77777777" w:rsidR="006B07D1" w:rsidRPr="004065B1" w:rsidRDefault="006B07D1" w:rsidP="008A1BCC">
            <w:r w:rsidRPr="000A066E">
              <w:rPr>
                <w:b/>
              </w:rPr>
              <w:t>Action</w:t>
            </w:r>
          </w:p>
        </w:tc>
      </w:tr>
      <w:tr w:rsidR="006B07D1" w14:paraId="0B63E277" w14:textId="77777777" w:rsidTr="008A1BCC">
        <w:trPr>
          <w:tblHeader/>
        </w:trPr>
        <w:tc>
          <w:tcPr>
            <w:tcW w:w="9526" w:type="dxa"/>
            <w:gridSpan w:val="4"/>
            <w:vAlign w:val="center"/>
          </w:tcPr>
          <w:p w14:paraId="6284B33A" w14:textId="2F4E76A5" w:rsidR="005F250A" w:rsidRPr="00E6095F" w:rsidRDefault="005F250A" w:rsidP="005F250A">
            <w:pPr>
              <w:rPr>
                <w:i/>
              </w:rPr>
            </w:pPr>
            <w:r w:rsidRPr="00E6095F">
              <w:rPr>
                <w:i/>
              </w:rPr>
              <w:t xml:space="preserve">1. Centre the display on position 32°24.000’S </w:t>
            </w:r>
            <w:r w:rsidR="0002581D">
              <w:rPr>
                <w:i/>
              </w:rPr>
              <w:t xml:space="preserve"> </w:t>
            </w:r>
            <w:r w:rsidRPr="00E6095F">
              <w:rPr>
                <w:i/>
              </w:rPr>
              <w:t>60°20.500’E</w:t>
            </w:r>
          </w:p>
          <w:p w14:paraId="17DCAE03" w14:textId="77777777" w:rsidR="005F250A" w:rsidRPr="00E6095F" w:rsidRDefault="005F250A" w:rsidP="005F250A">
            <w:pPr>
              <w:rPr>
                <w:i/>
              </w:rPr>
            </w:pPr>
            <w:r w:rsidRPr="00E6095F">
              <w:rPr>
                <w:i/>
              </w:rPr>
              <w:t>2. Change scale to 1:100 000</w:t>
            </w:r>
          </w:p>
          <w:p w14:paraId="080C6449" w14:textId="77777777" w:rsidR="005F250A" w:rsidRPr="00E6095F" w:rsidRDefault="005F250A" w:rsidP="005F250A">
            <w:pPr>
              <w:rPr>
                <w:i/>
              </w:rPr>
            </w:pPr>
            <w:r w:rsidRPr="00E6095F">
              <w:rPr>
                <w:i/>
              </w:rPr>
              <w:t>3. Change scale to 1:200 000</w:t>
            </w:r>
          </w:p>
          <w:p w14:paraId="5E700B07" w14:textId="55C8C915" w:rsidR="006B07D1" w:rsidRPr="00E6095F" w:rsidRDefault="005F250A" w:rsidP="00825D20">
            <w:pPr>
              <w:rPr>
                <w:i/>
              </w:rPr>
            </w:pPr>
            <w:r w:rsidRPr="00E6095F">
              <w:rPr>
                <w:i/>
              </w:rPr>
              <w:t xml:space="preserve">4. Deselect </w:t>
            </w:r>
            <w:r w:rsidR="00825D20" w:rsidRPr="00E6095F">
              <w:rPr>
                <w:i/>
              </w:rPr>
              <w:t>S</w:t>
            </w:r>
            <w:r w:rsidR="00825D20">
              <w:rPr>
                <w:i/>
              </w:rPr>
              <w:t>CAMIN</w:t>
            </w:r>
          </w:p>
        </w:tc>
      </w:tr>
      <w:tr w:rsidR="006B07D1" w14:paraId="4900DF15" w14:textId="77777777" w:rsidTr="000B5196">
        <w:trPr>
          <w:tblHeader/>
        </w:trPr>
        <w:tc>
          <w:tcPr>
            <w:tcW w:w="9526" w:type="dxa"/>
            <w:gridSpan w:val="4"/>
            <w:tcBorders>
              <w:bottom w:val="single" w:sz="4" w:space="0" w:color="auto"/>
            </w:tcBorders>
            <w:shd w:val="clear" w:color="auto" w:fill="CCFFCC"/>
            <w:vAlign w:val="center"/>
          </w:tcPr>
          <w:p w14:paraId="11F39752" w14:textId="77777777" w:rsidR="006B07D1" w:rsidRPr="004065B1" w:rsidRDefault="006B07D1" w:rsidP="008A1BCC">
            <w:r w:rsidRPr="000A066E">
              <w:rPr>
                <w:b/>
              </w:rPr>
              <w:t>Results</w:t>
            </w:r>
          </w:p>
        </w:tc>
      </w:tr>
      <w:tr w:rsidR="006B07D1" w14:paraId="28EC3251" w14:textId="77777777" w:rsidTr="000B5196">
        <w:trPr>
          <w:tblHeader/>
        </w:trPr>
        <w:tc>
          <w:tcPr>
            <w:tcW w:w="9526" w:type="dxa"/>
            <w:gridSpan w:val="4"/>
            <w:tcBorders>
              <w:bottom w:val="nil"/>
            </w:tcBorders>
            <w:vAlign w:val="center"/>
          </w:tcPr>
          <w:p w14:paraId="417B0E9B" w14:textId="77777777" w:rsidR="006B07D1" w:rsidRPr="00E6095F" w:rsidRDefault="005F250A" w:rsidP="008A1BCC">
            <w:pPr>
              <w:jc w:val="left"/>
              <w:rPr>
                <w:i/>
              </w:rPr>
            </w:pPr>
            <w:r w:rsidRPr="00E6095F">
              <w:rPr>
                <w:i/>
              </w:rPr>
              <w:t>1. All objects shall be shown.</w:t>
            </w:r>
          </w:p>
        </w:tc>
      </w:tr>
      <w:tr w:rsidR="005F250A" w14:paraId="76B4C8CA" w14:textId="77777777" w:rsidTr="000B5196">
        <w:trPr>
          <w:tblHeader/>
        </w:trPr>
        <w:tc>
          <w:tcPr>
            <w:tcW w:w="9526" w:type="dxa"/>
            <w:gridSpan w:val="4"/>
            <w:tcBorders>
              <w:top w:val="nil"/>
            </w:tcBorders>
            <w:vAlign w:val="center"/>
          </w:tcPr>
          <w:p w14:paraId="08531762" w14:textId="77777777" w:rsidR="005F250A" w:rsidRPr="005F250A" w:rsidRDefault="0018522C" w:rsidP="005F250A">
            <w:pPr>
              <w:jc w:val="center"/>
            </w:pPr>
            <w:r>
              <w:rPr>
                <w:noProof/>
                <w:lang w:val="fr-FR" w:eastAsia="fr-FR"/>
              </w:rPr>
              <w:drawing>
                <wp:inline distT="0" distB="0" distL="0" distR="0" wp14:anchorId="0A3E4747" wp14:editId="124137C7">
                  <wp:extent cx="2257425" cy="2905125"/>
                  <wp:effectExtent l="0" t="0" r="9525" b="9525"/>
                  <wp:docPr id="131" name="Picture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57425" cy="2905125"/>
                          </a:xfrm>
                          <a:prstGeom prst="rect">
                            <a:avLst/>
                          </a:prstGeom>
                          <a:noFill/>
                          <a:ln>
                            <a:noFill/>
                          </a:ln>
                        </pic:spPr>
                      </pic:pic>
                    </a:graphicData>
                  </a:graphic>
                </wp:inline>
              </w:drawing>
            </w:r>
          </w:p>
        </w:tc>
      </w:tr>
    </w:tbl>
    <w:p w14:paraId="1087E472" w14:textId="77777777" w:rsidR="005F250A" w:rsidRDefault="005F250A"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F250A" w14:paraId="4E543EDB" w14:textId="77777777" w:rsidTr="000B5196">
        <w:trPr>
          <w:tblHeader/>
        </w:trPr>
        <w:tc>
          <w:tcPr>
            <w:tcW w:w="9526" w:type="dxa"/>
            <w:tcBorders>
              <w:bottom w:val="nil"/>
            </w:tcBorders>
            <w:vAlign w:val="center"/>
          </w:tcPr>
          <w:p w14:paraId="4853B504" w14:textId="77777777" w:rsidR="005F250A" w:rsidRPr="00E6095F" w:rsidRDefault="005F250A" w:rsidP="002164D3">
            <w:pPr>
              <w:keepNext/>
              <w:keepLines/>
              <w:jc w:val="left"/>
              <w:rPr>
                <w:i/>
              </w:rPr>
            </w:pPr>
            <w:r w:rsidRPr="00E6095F">
              <w:rPr>
                <w:i/>
              </w:rPr>
              <w:lastRenderedPageBreak/>
              <w:br w:type="page"/>
              <w:t>2. All objects shall be shown</w:t>
            </w:r>
          </w:p>
        </w:tc>
      </w:tr>
      <w:tr w:rsidR="005F250A" w14:paraId="158605A8" w14:textId="77777777" w:rsidTr="000B5196">
        <w:trPr>
          <w:tblHeader/>
        </w:trPr>
        <w:tc>
          <w:tcPr>
            <w:tcW w:w="9526" w:type="dxa"/>
            <w:tcBorders>
              <w:top w:val="nil"/>
              <w:bottom w:val="nil"/>
            </w:tcBorders>
            <w:vAlign w:val="center"/>
          </w:tcPr>
          <w:p w14:paraId="10FC40B0" w14:textId="77777777" w:rsidR="005F250A" w:rsidRDefault="0018522C" w:rsidP="00D9584F">
            <w:pPr>
              <w:jc w:val="center"/>
            </w:pPr>
            <w:r>
              <w:rPr>
                <w:noProof/>
                <w:lang w:val="fr-FR" w:eastAsia="fr-FR"/>
              </w:rPr>
              <w:drawing>
                <wp:inline distT="0" distB="0" distL="0" distR="0" wp14:anchorId="6B057D9F" wp14:editId="4CB11CAB">
                  <wp:extent cx="2095500" cy="3429000"/>
                  <wp:effectExtent l="0" t="0" r="0" b="0"/>
                  <wp:docPr id="132" name="Picture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95500" cy="3429000"/>
                          </a:xfrm>
                          <a:prstGeom prst="rect">
                            <a:avLst/>
                          </a:prstGeom>
                          <a:noFill/>
                          <a:ln>
                            <a:noFill/>
                          </a:ln>
                        </pic:spPr>
                      </pic:pic>
                    </a:graphicData>
                  </a:graphic>
                </wp:inline>
              </w:drawing>
            </w:r>
          </w:p>
          <w:p w14:paraId="384A4D58" w14:textId="77777777" w:rsidR="000B5196" w:rsidRPr="005F250A" w:rsidRDefault="000B5196" w:rsidP="00D9584F">
            <w:pPr>
              <w:jc w:val="center"/>
            </w:pPr>
          </w:p>
        </w:tc>
      </w:tr>
      <w:tr w:rsidR="005F250A" w14:paraId="2E044C3F" w14:textId="77777777" w:rsidTr="000B5196">
        <w:trPr>
          <w:tblHeader/>
        </w:trPr>
        <w:tc>
          <w:tcPr>
            <w:tcW w:w="9526" w:type="dxa"/>
            <w:tcBorders>
              <w:top w:val="nil"/>
              <w:left w:val="single" w:sz="4" w:space="0" w:color="auto"/>
              <w:bottom w:val="nil"/>
              <w:right w:val="single" w:sz="4" w:space="0" w:color="auto"/>
            </w:tcBorders>
            <w:vAlign w:val="center"/>
          </w:tcPr>
          <w:p w14:paraId="5193CBF5" w14:textId="77777777" w:rsidR="005F250A" w:rsidRPr="00E6095F" w:rsidRDefault="005F250A" w:rsidP="005F250A">
            <w:pPr>
              <w:jc w:val="left"/>
              <w:rPr>
                <w:i/>
              </w:rPr>
            </w:pPr>
            <w:r w:rsidRPr="00E6095F">
              <w:rPr>
                <w:i/>
              </w:rPr>
              <w:t>3. The objects with SCAMIN values of 119 000 and 179 999 shall not be shown.</w:t>
            </w:r>
          </w:p>
        </w:tc>
      </w:tr>
      <w:tr w:rsidR="005F250A" w14:paraId="6B5C8129" w14:textId="77777777" w:rsidTr="000B5196">
        <w:trPr>
          <w:tblHeader/>
        </w:trPr>
        <w:tc>
          <w:tcPr>
            <w:tcW w:w="9526" w:type="dxa"/>
            <w:tcBorders>
              <w:top w:val="nil"/>
              <w:left w:val="single" w:sz="4" w:space="0" w:color="auto"/>
              <w:bottom w:val="nil"/>
              <w:right w:val="single" w:sz="4" w:space="0" w:color="auto"/>
            </w:tcBorders>
            <w:vAlign w:val="center"/>
          </w:tcPr>
          <w:p w14:paraId="75EDE958" w14:textId="77777777" w:rsidR="005F250A" w:rsidRDefault="0018522C" w:rsidP="00D9584F">
            <w:pPr>
              <w:jc w:val="center"/>
            </w:pPr>
            <w:r>
              <w:rPr>
                <w:noProof/>
                <w:lang w:val="fr-FR" w:eastAsia="fr-FR"/>
              </w:rPr>
              <w:drawing>
                <wp:inline distT="0" distB="0" distL="0" distR="0" wp14:anchorId="41A5B924" wp14:editId="0DBC7EEF">
                  <wp:extent cx="1485900" cy="2152650"/>
                  <wp:effectExtent l="0" t="0" r="0" b="0"/>
                  <wp:docPr id="133" name="Picture 1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85900" cy="2152650"/>
                          </a:xfrm>
                          <a:prstGeom prst="rect">
                            <a:avLst/>
                          </a:prstGeom>
                          <a:noFill/>
                          <a:ln>
                            <a:noFill/>
                          </a:ln>
                        </pic:spPr>
                      </pic:pic>
                    </a:graphicData>
                  </a:graphic>
                </wp:inline>
              </w:drawing>
            </w:r>
          </w:p>
          <w:p w14:paraId="431DDAB7" w14:textId="77777777" w:rsidR="000B5196" w:rsidRPr="005F250A" w:rsidRDefault="000B5196" w:rsidP="00D9584F">
            <w:pPr>
              <w:jc w:val="center"/>
            </w:pPr>
          </w:p>
        </w:tc>
      </w:tr>
      <w:tr w:rsidR="005F250A" w14:paraId="19E65E5C" w14:textId="77777777" w:rsidTr="000B5196">
        <w:trPr>
          <w:tblHeader/>
        </w:trPr>
        <w:tc>
          <w:tcPr>
            <w:tcW w:w="9526" w:type="dxa"/>
            <w:tcBorders>
              <w:top w:val="nil"/>
              <w:left w:val="single" w:sz="4" w:space="0" w:color="auto"/>
              <w:bottom w:val="nil"/>
              <w:right w:val="single" w:sz="4" w:space="0" w:color="auto"/>
            </w:tcBorders>
            <w:vAlign w:val="center"/>
          </w:tcPr>
          <w:p w14:paraId="56D3E433" w14:textId="77777777" w:rsidR="005F250A" w:rsidRPr="00E6095F" w:rsidRDefault="005F250A" w:rsidP="005F250A">
            <w:pPr>
              <w:jc w:val="left"/>
              <w:rPr>
                <w:i/>
              </w:rPr>
            </w:pPr>
            <w:r w:rsidRPr="00E6095F">
              <w:rPr>
                <w:i/>
              </w:rPr>
              <w:t>4. All objects shall be shown</w:t>
            </w:r>
          </w:p>
        </w:tc>
      </w:tr>
      <w:tr w:rsidR="005F250A" w14:paraId="6C9ECD2F" w14:textId="77777777" w:rsidTr="000B5196">
        <w:trPr>
          <w:tblHeader/>
        </w:trPr>
        <w:tc>
          <w:tcPr>
            <w:tcW w:w="9526" w:type="dxa"/>
            <w:tcBorders>
              <w:top w:val="nil"/>
              <w:left w:val="single" w:sz="4" w:space="0" w:color="auto"/>
              <w:bottom w:val="single" w:sz="4" w:space="0" w:color="auto"/>
              <w:right w:val="single" w:sz="4" w:space="0" w:color="auto"/>
            </w:tcBorders>
            <w:vAlign w:val="center"/>
          </w:tcPr>
          <w:p w14:paraId="35BE9D21" w14:textId="77777777" w:rsidR="005F250A" w:rsidRPr="005F250A" w:rsidRDefault="0018522C" w:rsidP="00D9584F">
            <w:pPr>
              <w:jc w:val="center"/>
            </w:pPr>
            <w:r>
              <w:rPr>
                <w:noProof/>
                <w:lang w:val="fr-FR" w:eastAsia="fr-FR"/>
              </w:rPr>
              <w:drawing>
                <wp:inline distT="0" distB="0" distL="0" distR="0" wp14:anchorId="135E5D09" wp14:editId="2623DD51">
                  <wp:extent cx="1438275" cy="1924050"/>
                  <wp:effectExtent l="0" t="0" r="9525" b="0"/>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38275" cy="1924050"/>
                          </a:xfrm>
                          <a:prstGeom prst="rect">
                            <a:avLst/>
                          </a:prstGeom>
                          <a:noFill/>
                          <a:ln>
                            <a:noFill/>
                          </a:ln>
                        </pic:spPr>
                      </pic:pic>
                    </a:graphicData>
                  </a:graphic>
                </wp:inline>
              </w:drawing>
            </w:r>
          </w:p>
        </w:tc>
      </w:tr>
    </w:tbl>
    <w:p w14:paraId="233267E1" w14:textId="77777777" w:rsidR="005F250A" w:rsidRDefault="005F250A" w:rsidP="006B07D1"/>
    <w:p w14:paraId="5FC7FA7A" w14:textId="77777777" w:rsidR="006B07D1" w:rsidRDefault="005F250A" w:rsidP="00E30B8F">
      <w:pPr>
        <w:pStyle w:val="Heading2"/>
      </w:pPr>
      <w:r>
        <w:br w:type="page"/>
      </w:r>
      <w:bookmarkStart w:id="250" w:name="_Toc120212612"/>
      <w:r w:rsidR="006B07D1">
        <w:lastRenderedPageBreak/>
        <w:t>Additional Display Functions</w:t>
      </w:r>
      <w:bookmarkEnd w:id="250"/>
    </w:p>
    <w:p w14:paraId="15E10F10" w14:textId="77E0C425" w:rsidR="006B07D1" w:rsidRPr="00CB4150" w:rsidRDefault="006B07D1" w:rsidP="00E30B8F">
      <w:pPr>
        <w:pStyle w:val="Heading3"/>
      </w:pPr>
      <w:r>
        <w:t>Marine</w:t>
      </w:r>
      <w:r w:rsidR="001D21FC">
        <w:t>r</w:t>
      </w:r>
      <w:r>
        <w:t>s’ objects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3631EE60" w14:textId="77777777" w:rsidTr="008A1BCC">
        <w:trPr>
          <w:trHeight w:val="454"/>
          <w:tblHeader/>
        </w:trPr>
        <w:tc>
          <w:tcPr>
            <w:tcW w:w="2381" w:type="dxa"/>
            <w:shd w:val="clear" w:color="auto" w:fill="CCFFCC"/>
            <w:vAlign w:val="center"/>
          </w:tcPr>
          <w:p w14:paraId="760B8C23" w14:textId="77777777" w:rsidR="006B07D1" w:rsidRPr="004065B1" w:rsidRDefault="006B07D1" w:rsidP="008A1BCC">
            <w:r w:rsidRPr="000A066E">
              <w:rPr>
                <w:b/>
              </w:rPr>
              <w:t>Test Reference</w:t>
            </w:r>
          </w:p>
        </w:tc>
        <w:tc>
          <w:tcPr>
            <w:tcW w:w="2381" w:type="dxa"/>
            <w:shd w:val="clear" w:color="auto" w:fill="CCFFCC"/>
            <w:vAlign w:val="center"/>
          </w:tcPr>
          <w:p w14:paraId="340C04D0" w14:textId="77777777" w:rsidR="006B07D1" w:rsidRPr="004065B1" w:rsidRDefault="006B07D1" w:rsidP="008A1BCC">
            <w:r>
              <w:t>3.8.1</w:t>
            </w:r>
          </w:p>
        </w:tc>
        <w:tc>
          <w:tcPr>
            <w:tcW w:w="2382" w:type="dxa"/>
            <w:shd w:val="clear" w:color="auto" w:fill="CCFFCC"/>
            <w:vAlign w:val="center"/>
          </w:tcPr>
          <w:p w14:paraId="4C218132" w14:textId="77777777" w:rsidR="006B07D1" w:rsidRPr="004065B1" w:rsidRDefault="006B07D1" w:rsidP="008A1BCC">
            <w:r w:rsidRPr="000A066E">
              <w:rPr>
                <w:b/>
              </w:rPr>
              <w:t>IHO Reference</w:t>
            </w:r>
          </w:p>
        </w:tc>
        <w:tc>
          <w:tcPr>
            <w:tcW w:w="2382" w:type="dxa"/>
            <w:shd w:val="clear" w:color="auto" w:fill="CCFFCC"/>
            <w:vAlign w:val="center"/>
          </w:tcPr>
          <w:p w14:paraId="3C6628A4" w14:textId="77777777" w:rsidR="006B07D1" w:rsidRPr="004065B1" w:rsidRDefault="006B07D1" w:rsidP="006B07D1">
            <w:r w:rsidRPr="00A94802">
              <w:t>S-</w:t>
            </w:r>
            <w:r>
              <w:t>52 Part II</w:t>
            </w:r>
          </w:p>
        </w:tc>
      </w:tr>
      <w:tr w:rsidR="006B07D1" w14:paraId="79385B29" w14:textId="77777777" w:rsidTr="008A1BCC">
        <w:trPr>
          <w:tblHeader/>
        </w:trPr>
        <w:tc>
          <w:tcPr>
            <w:tcW w:w="9526" w:type="dxa"/>
            <w:gridSpan w:val="4"/>
            <w:shd w:val="clear" w:color="auto" w:fill="CCFFCC"/>
            <w:vAlign w:val="center"/>
          </w:tcPr>
          <w:p w14:paraId="3492A7B3" w14:textId="77777777" w:rsidR="006B07D1" w:rsidRDefault="006B07D1" w:rsidP="008A1BCC">
            <w:r w:rsidRPr="000A066E">
              <w:rPr>
                <w:b/>
              </w:rPr>
              <w:t>Test description</w:t>
            </w:r>
          </w:p>
        </w:tc>
      </w:tr>
      <w:tr w:rsidR="006B07D1" w14:paraId="74ACA384" w14:textId="77777777" w:rsidTr="008A1BCC">
        <w:trPr>
          <w:tblHeader/>
        </w:trPr>
        <w:tc>
          <w:tcPr>
            <w:tcW w:w="9526" w:type="dxa"/>
            <w:gridSpan w:val="4"/>
            <w:vAlign w:val="center"/>
          </w:tcPr>
          <w:p w14:paraId="020E2BA2" w14:textId="77777777" w:rsidR="006B07D1" w:rsidRPr="00E6095F" w:rsidRDefault="00D86784" w:rsidP="008A1BCC">
            <w:pPr>
              <w:rPr>
                <w:i/>
              </w:rPr>
            </w:pPr>
            <w:r w:rsidRPr="00E6095F">
              <w:rPr>
                <w:i/>
              </w:rPr>
              <w:t>The display of Mariners’ Features.</w:t>
            </w:r>
          </w:p>
        </w:tc>
      </w:tr>
      <w:tr w:rsidR="006B07D1" w14:paraId="7DA04C08" w14:textId="77777777" w:rsidTr="008A1BCC">
        <w:trPr>
          <w:tblHeader/>
        </w:trPr>
        <w:tc>
          <w:tcPr>
            <w:tcW w:w="9526" w:type="dxa"/>
            <w:gridSpan w:val="4"/>
            <w:shd w:val="clear" w:color="auto" w:fill="CCFFCC"/>
            <w:vAlign w:val="center"/>
          </w:tcPr>
          <w:p w14:paraId="1E09EB9B" w14:textId="77777777" w:rsidR="006B07D1" w:rsidRPr="004065B1" w:rsidRDefault="006B07D1" w:rsidP="008A1BCC">
            <w:r w:rsidRPr="000A066E">
              <w:rPr>
                <w:b/>
              </w:rPr>
              <w:t>Setup</w:t>
            </w:r>
          </w:p>
        </w:tc>
      </w:tr>
      <w:tr w:rsidR="006B07D1" w14:paraId="399818C9" w14:textId="77777777" w:rsidTr="008A1BCC">
        <w:trPr>
          <w:tblHeader/>
        </w:trPr>
        <w:tc>
          <w:tcPr>
            <w:tcW w:w="9526" w:type="dxa"/>
            <w:gridSpan w:val="4"/>
            <w:vAlign w:val="center"/>
          </w:tcPr>
          <w:p w14:paraId="0991CDFD" w14:textId="77777777" w:rsidR="006B07D1" w:rsidRPr="00E6095F" w:rsidRDefault="00D86784" w:rsidP="008A1BCC">
            <w:pPr>
              <w:rPr>
                <w:i/>
              </w:rPr>
            </w:pPr>
            <w:r w:rsidRPr="00E6095F">
              <w:rPr>
                <w:i/>
              </w:rPr>
              <w:t>Load the following cell 2.1.1 Power Up\ENC_ROOT\GB4X0000.000</w:t>
            </w:r>
          </w:p>
        </w:tc>
      </w:tr>
      <w:tr w:rsidR="006B07D1" w14:paraId="426F741B" w14:textId="77777777" w:rsidTr="008A1BCC">
        <w:trPr>
          <w:tblHeader/>
        </w:trPr>
        <w:tc>
          <w:tcPr>
            <w:tcW w:w="9526" w:type="dxa"/>
            <w:gridSpan w:val="4"/>
            <w:shd w:val="clear" w:color="auto" w:fill="CCFFCC"/>
            <w:vAlign w:val="center"/>
          </w:tcPr>
          <w:p w14:paraId="1AFBA180" w14:textId="77777777" w:rsidR="006B07D1" w:rsidRPr="004065B1" w:rsidRDefault="006B07D1" w:rsidP="008A1BCC">
            <w:r w:rsidRPr="000A066E">
              <w:rPr>
                <w:b/>
              </w:rPr>
              <w:t>Action</w:t>
            </w:r>
          </w:p>
        </w:tc>
      </w:tr>
      <w:tr w:rsidR="006B07D1" w14:paraId="2728EE00" w14:textId="77777777" w:rsidTr="008A1BCC">
        <w:trPr>
          <w:tblHeader/>
        </w:trPr>
        <w:tc>
          <w:tcPr>
            <w:tcW w:w="9526" w:type="dxa"/>
            <w:gridSpan w:val="4"/>
            <w:vAlign w:val="center"/>
          </w:tcPr>
          <w:p w14:paraId="48C60A06" w14:textId="77777777" w:rsidR="00D86784" w:rsidRPr="00E6095F" w:rsidRDefault="00D86784" w:rsidP="00D86784">
            <w:pPr>
              <w:rPr>
                <w:i/>
              </w:rPr>
            </w:pPr>
            <w:r w:rsidRPr="00E6095F">
              <w:rPr>
                <w:i/>
              </w:rPr>
              <w:t>1. Create a Mariner’s object of type point.</w:t>
            </w:r>
          </w:p>
          <w:p w14:paraId="707B5654" w14:textId="77777777" w:rsidR="00D86784" w:rsidRPr="00E6095F" w:rsidRDefault="00D86784" w:rsidP="00D86784">
            <w:pPr>
              <w:rPr>
                <w:i/>
              </w:rPr>
            </w:pPr>
            <w:r w:rsidRPr="00E6095F">
              <w:rPr>
                <w:i/>
              </w:rPr>
              <w:t>2. Create 10 Mariner’s object of type line.</w:t>
            </w:r>
          </w:p>
          <w:p w14:paraId="46ABBFAA" w14:textId="77777777" w:rsidR="00D86784" w:rsidRPr="00E6095F" w:rsidRDefault="00D86784" w:rsidP="00D86784">
            <w:pPr>
              <w:rPr>
                <w:i/>
              </w:rPr>
            </w:pPr>
            <w:r w:rsidRPr="00E6095F">
              <w:rPr>
                <w:i/>
              </w:rPr>
              <w:t>3. Create a Mariner’s object of type area.</w:t>
            </w:r>
          </w:p>
          <w:p w14:paraId="45E4AD02" w14:textId="50114FA7" w:rsidR="00D86784" w:rsidRPr="00E6095F" w:rsidRDefault="00D86784" w:rsidP="00D86784">
            <w:pPr>
              <w:rPr>
                <w:i/>
              </w:rPr>
            </w:pPr>
            <w:r w:rsidRPr="00E6095F">
              <w:rPr>
                <w:i/>
              </w:rPr>
              <w:t>4. Specify a fill style as described in S-52, 2.3.1b for the created area object.</w:t>
            </w:r>
          </w:p>
          <w:p w14:paraId="70CDEDCE" w14:textId="77777777" w:rsidR="006B07D1" w:rsidRPr="00E6095F" w:rsidRDefault="00D86784" w:rsidP="00D86784">
            <w:pPr>
              <w:rPr>
                <w:i/>
              </w:rPr>
            </w:pPr>
            <w:r w:rsidRPr="00E6095F">
              <w:rPr>
                <w:i/>
              </w:rPr>
              <w:t>5. Add 25 characters of text on a Mariner’s object.</w:t>
            </w:r>
          </w:p>
        </w:tc>
      </w:tr>
      <w:tr w:rsidR="006B07D1" w14:paraId="5CBC213F" w14:textId="77777777" w:rsidTr="008A1BCC">
        <w:trPr>
          <w:tblHeader/>
        </w:trPr>
        <w:tc>
          <w:tcPr>
            <w:tcW w:w="9526" w:type="dxa"/>
            <w:gridSpan w:val="4"/>
            <w:shd w:val="clear" w:color="auto" w:fill="CCFFCC"/>
            <w:vAlign w:val="center"/>
          </w:tcPr>
          <w:p w14:paraId="683F3AB5" w14:textId="77777777" w:rsidR="006B07D1" w:rsidRPr="004065B1" w:rsidRDefault="006B07D1" w:rsidP="008A1BCC">
            <w:r w:rsidRPr="000A066E">
              <w:rPr>
                <w:b/>
              </w:rPr>
              <w:t>Results</w:t>
            </w:r>
          </w:p>
        </w:tc>
      </w:tr>
      <w:tr w:rsidR="006B07D1" w14:paraId="79170F6E" w14:textId="77777777" w:rsidTr="008A1BCC">
        <w:trPr>
          <w:tblHeader/>
        </w:trPr>
        <w:tc>
          <w:tcPr>
            <w:tcW w:w="9526" w:type="dxa"/>
            <w:gridSpan w:val="4"/>
            <w:vAlign w:val="center"/>
          </w:tcPr>
          <w:p w14:paraId="38545284" w14:textId="77777777" w:rsidR="00D86784" w:rsidRPr="00E6095F" w:rsidRDefault="00D86784" w:rsidP="00D86784">
            <w:pPr>
              <w:jc w:val="left"/>
              <w:rPr>
                <w:i/>
              </w:rPr>
            </w:pPr>
            <w:r w:rsidRPr="00E6095F">
              <w:rPr>
                <w:i/>
              </w:rPr>
              <w:t xml:space="preserve">Check that all information added by the Mariner (items 1-5) is distinguishable. </w:t>
            </w:r>
          </w:p>
          <w:p w14:paraId="15EE699F" w14:textId="77777777" w:rsidR="00D86784" w:rsidRPr="00E6095F" w:rsidRDefault="00D86784" w:rsidP="00D86784">
            <w:pPr>
              <w:jc w:val="left"/>
              <w:rPr>
                <w:i/>
              </w:rPr>
            </w:pPr>
            <w:r w:rsidRPr="00E6095F">
              <w:rPr>
                <w:i/>
              </w:rPr>
              <w:t xml:space="preserve">Check that all of these objects can be added to the SENC. </w:t>
            </w:r>
          </w:p>
          <w:p w14:paraId="7656C02A" w14:textId="77777777" w:rsidR="006B07D1" w:rsidRPr="00E6095F" w:rsidRDefault="00D86784" w:rsidP="00D86784">
            <w:pPr>
              <w:jc w:val="left"/>
              <w:rPr>
                <w:i/>
              </w:rPr>
            </w:pPr>
            <w:r w:rsidRPr="00E6095F">
              <w:rPr>
                <w:i/>
              </w:rPr>
              <w:t>Recall them from the SENC and check that they may be deleted.</w:t>
            </w:r>
          </w:p>
        </w:tc>
      </w:tr>
    </w:tbl>
    <w:p w14:paraId="04B7D8B0" w14:textId="77777777" w:rsidR="006B07D1" w:rsidRDefault="006B07D1" w:rsidP="006B07D1"/>
    <w:p w14:paraId="1C0096CE" w14:textId="77777777" w:rsidR="006B07D1" w:rsidRPr="00CB4150" w:rsidRDefault="006B07D1" w:rsidP="00E30B8F">
      <w:pPr>
        <w:pStyle w:val="Heading3"/>
      </w:pPr>
      <w:r>
        <w:t>Adjustment of depth information by tidal height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90297EA" w14:textId="77777777" w:rsidTr="008A1BCC">
        <w:trPr>
          <w:trHeight w:val="454"/>
          <w:tblHeader/>
        </w:trPr>
        <w:tc>
          <w:tcPr>
            <w:tcW w:w="2381" w:type="dxa"/>
            <w:shd w:val="clear" w:color="auto" w:fill="CCFFCC"/>
            <w:vAlign w:val="center"/>
          </w:tcPr>
          <w:p w14:paraId="5DA61F85" w14:textId="77777777" w:rsidR="006B07D1" w:rsidRPr="004065B1" w:rsidRDefault="006B07D1" w:rsidP="008A1BCC">
            <w:r w:rsidRPr="000A066E">
              <w:rPr>
                <w:b/>
              </w:rPr>
              <w:t>Test Reference</w:t>
            </w:r>
          </w:p>
        </w:tc>
        <w:tc>
          <w:tcPr>
            <w:tcW w:w="2381" w:type="dxa"/>
            <w:shd w:val="clear" w:color="auto" w:fill="CCFFCC"/>
            <w:vAlign w:val="center"/>
          </w:tcPr>
          <w:p w14:paraId="4914247B" w14:textId="77777777" w:rsidR="006B07D1" w:rsidRPr="004065B1" w:rsidRDefault="006B07D1" w:rsidP="008A1BCC">
            <w:r>
              <w:t>3.8.</w:t>
            </w:r>
            <w:r w:rsidR="001752C8">
              <w:t>2</w:t>
            </w:r>
          </w:p>
        </w:tc>
        <w:tc>
          <w:tcPr>
            <w:tcW w:w="2382" w:type="dxa"/>
            <w:shd w:val="clear" w:color="auto" w:fill="CCFFCC"/>
            <w:vAlign w:val="center"/>
          </w:tcPr>
          <w:p w14:paraId="24C8637E" w14:textId="77777777" w:rsidR="006B07D1" w:rsidRPr="004065B1" w:rsidRDefault="006B07D1" w:rsidP="008A1BCC">
            <w:r w:rsidRPr="000A066E">
              <w:rPr>
                <w:b/>
              </w:rPr>
              <w:t>IHO Reference</w:t>
            </w:r>
          </w:p>
        </w:tc>
        <w:tc>
          <w:tcPr>
            <w:tcW w:w="2382" w:type="dxa"/>
            <w:shd w:val="clear" w:color="auto" w:fill="CCFFCC"/>
            <w:vAlign w:val="center"/>
          </w:tcPr>
          <w:p w14:paraId="369DA653" w14:textId="12D70213" w:rsidR="006B07D1" w:rsidRPr="004065B1" w:rsidRDefault="006B07D1" w:rsidP="008A1BCC">
            <w:r w:rsidRPr="00A94802">
              <w:t>S-</w:t>
            </w:r>
            <w:r>
              <w:t xml:space="preserve">52 </w:t>
            </w:r>
            <w:r w:rsidR="00FB6C6D" w:rsidRPr="00FB6C6D">
              <w:t>Main document Ed 6.1.0, 1.2 (f)</w:t>
            </w:r>
          </w:p>
        </w:tc>
      </w:tr>
      <w:tr w:rsidR="006B07D1" w14:paraId="114FFF6B" w14:textId="77777777" w:rsidTr="008A1BCC">
        <w:trPr>
          <w:tblHeader/>
        </w:trPr>
        <w:tc>
          <w:tcPr>
            <w:tcW w:w="9526" w:type="dxa"/>
            <w:gridSpan w:val="4"/>
            <w:shd w:val="clear" w:color="auto" w:fill="CCFFCC"/>
            <w:vAlign w:val="center"/>
          </w:tcPr>
          <w:p w14:paraId="538ADD13" w14:textId="77777777" w:rsidR="006B07D1" w:rsidRDefault="006B07D1" w:rsidP="008A1BCC">
            <w:r w:rsidRPr="000A066E">
              <w:rPr>
                <w:b/>
              </w:rPr>
              <w:t>Test description</w:t>
            </w:r>
          </w:p>
        </w:tc>
      </w:tr>
      <w:tr w:rsidR="006B07D1" w14:paraId="1EB8BFB3" w14:textId="77777777" w:rsidTr="008A1BCC">
        <w:trPr>
          <w:tblHeader/>
        </w:trPr>
        <w:tc>
          <w:tcPr>
            <w:tcW w:w="9526" w:type="dxa"/>
            <w:gridSpan w:val="4"/>
            <w:vAlign w:val="center"/>
          </w:tcPr>
          <w:p w14:paraId="4506535C" w14:textId="77777777" w:rsidR="006B07D1" w:rsidRPr="00E6095F" w:rsidRDefault="00D86784" w:rsidP="008A1BCC">
            <w:pPr>
              <w:rPr>
                <w:i/>
              </w:rPr>
            </w:pPr>
            <w:r w:rsidRPr="00E6095F">
              <w:rPr>
                <w:i/>
              </w:rPr>
              <w:t>Depth information is not affected by tidal height information.</w:t>
            </w:r>
          </w:p>
        </w:tc>
      </w:tr>
      <w:tr w:rsidR="006B07D1" w14:paraId="5C737FE5" w14:textId="77777777" w:rsidTr="008A1BCC">
        <w:trPr>
          <w:tblHeader/>
        </w:trPr>
        <w:tc>
          <w:tcPr>
            <w:tcW w:w="9526" w:type="dxa"/>
            <w:gridSpan w:val="4"/>
            <w:shd w:val="clear" w:color="auto" w:fill="CCFFCC"/>
            <w:vAlign w:val="center"/>
          </w:tcPr>
          <w:p w14:paraId="309EF03F" w14:textId="77777777" w:rsidR="006B07D1" w:rsidRPr="004065B1" w:rsidRDefault="006B07D1" w:rsidP="008A1BCC">
            <w:r w:rsidRPr="000A066E">
              <w:rPr>
                <w:b/>
              </w:rPr>
              <w:t>Setup</w:t>
            </w:r>
          </w:p>
        </w:tc>
      </w:tr>
      <w:tr w:rsidR="006B07D1" w14:paraId="19DBC55F" w14:textId="77777777" w:rsidTr="008A1BCC">
        <w:trPr>
          <w:tblHeader/>
        </w:trPr>
        <w:tc>
          <w:tcPr>
            <w:tcW w:w="9526" w:type="dxa"/>
            <w:gridSpan w:val="4"/>
            <w:vAlign w:val="center"/>
          </w:tcPr>
          <w:p w14:paraId="55FE5A51" w14:textId="77777777" w:rsidR="006B07D1" w:rsidRPr="00E6095F" w:rsidRDefault="00D86784" w:rsidP="008A1BCC">
            <w:pPr>
              <w:rPr>
                <w:i/>
              </w:rPr>
            </w:pPr>
            <w:r w:rsidRPr="00E6095F">
              <w:rPr>
                <w:i/>
              </w:rPr>
              <w:t>Load the following cell 2.1.1 Power Up\ENC_ROOT\GB4X0000.000</w:t>
            </w:r>
          </w:p>
        </w:tc>
      </w:tr>
      <w:tr w:rsidR="006B07D1" w14:paraId="7E966302" w14:textId="77777777" w:rsidTr="008A1BCC">
        <w:trPr>
          <w:tblHeader/>
        </w:trPr>
        <w:tc>
          <w:tcPr>
            <w:tcW w:w="9526" w:type="dxa"/>
            <w:gridSpan w:val="4"/>
            <w:shd w:val="clear" w:color="auto" w:fill="CCFFCC"/>
            <w:vAlign w:val="center"/>
          </w:tcPr>
          <w:p w14:paraId="1F2F8F3A" w14:textId="77777777" w:rsidR="006B07D1" w:rsidRPr="004065B1" w:rsidRDefault="006B07D1" w:rsidP="008A1BCC">
            <w:r w:rsidRPr="000A066E">
              <w:rPr>
                <w:b/>
              </w:rPr>
              <w:t>Action</w:t>
            </w:r>
          </w:p>
        </w:tc>
      </w:tr>
      <w:tr w:rsidR="006B07D1" w14:paraId="2E0AEF25" w14:textId="77777777" w:rsidTr="008A1BCC">
        <w:trPr>
          <w:tblHeader/>
        </w:trPr>
        <w:tc>
          <w:tcPr>
            <w:tcW w:w="9526" w:type="dxa"/>
            <w:gridSpan w:val="4"/>
            <w:vAlign w:val="center"/>
          </w:tcPr>
          <w:p w14:paraId="6A6133BE" w14:textId="77777777" w:rsidR="006B07D1" w:rsidRPr="00E6095F" w:rsidRDefault="00D86784" w:rsidP="008A1BCC">
            <w:pPr>
              <w:rPr>
                <w:i/>
              </w:rPr>
            </w:pPr>
            <w:r w:rsidRPr="00E6095F">
              <w:rPr>
                <w:i/>
              </w:rPr>
              <w:t>Confirm by analytical evaluation that depth information is not affected by tidal height.</w:t>
            </w:r>
          </w:p>
        </w:tc>
      </w:tr>
      <w:tr w:rsidR="006B07D1" w14:paraId="32323D58" w14:textId="77777777" w:rsidTr="008A1BCC">
        <w:trPr>
          <w:tblHeader/>
        </w:trPr>
        <w:tc>
          <w:tcPr>
            <w:tcW w:w="9526" w:type="dxa"/>
            <w:gridSpan w:val="4"/>
            <w:shd w:val="clear" w:color="auto" w:fill="CCFFCC"/>
            <w:vAlign w:val="center"/>
          </w:tcPr>
          <w:p w14:paraId="7485203A" w14:textId="77777777" w:rsidR="006B07D1" w:rsidRPr="004065B1" w:rsidRDefault="006B07D1" w:rsidP="008A1BCC">
            <w:r w:rsidRPr="000A066E">
              <w:rPr>
                <w:b/>
              </w:rPr>
              <w:t>Results</w:t>
            </w:r>
          </w:p>
        </w:tc>
      </w:tr>
      <w:tr w:rsidR="006B07D1" w14:paraId="5169E3CA" w14:textId="77777777" w:rsidTr="008A1BCC">
        <w:trPr>
          <w:tblHeader/>
        </w:trPr>
        <w:tc>
          <w:tcPr>
            <w:tcW w:w="9526" w:type="dxa"/>
            <w:gridSpan w:val="4"/>
            <w:vAlign w:val="center"/>
          </w:tcPr>
          <w:p w14:paraId="4C681E94" w14:textId="77777777" w:rsidR="006B07D1" w:rsidRPr="00E6095F" w:rsidRDefault="00D86784" w:rsidP="008A1BCC">
            <w:pPr>
              <w:jc w:val="left"/>
              <w:rPr>
                <w:i/>
              </w:rPr>
            </w:pPr>
            <w:r w:rsidRPr="00E6095F">
              <w:rPr>
                <w:i/>
              </w:rPr>
              <w:t>Depth information is not affected by tidal height.</w:t>
            </w:r>
          </w:p>
        </w:tc>
      </w:tr>
    </w:tbl>
    <w:p w14:paraId="665495EC" w14:textId="77777777" w:rsidR="006B07D1" w:rsidRDefault="006B07D1" w:rsidP="006B07D1"/>
    <w:p w14:paraId="56085AE5" w14:textId="77777777" w:rsidR="006B07D1" w:rsidRDefault="00D86784" w:rsidP="00E30B8F">
      <w:pPr>
        <w:pStyle w:val="Heading2"/>
      </w:pPr>
      <w:r>
        <w:br w:type="page"/>
      </w:r>
      <w:bookmarkStart w:id="251" w:name="_Toc120212613"/>
      <w:r w:rsidR="006B07D1">
        <w:lastRenderedPageBreak/>
        <w:t>Display of ENC covering Polar Regions</w:t>
      </w:r>
      <w:bookmarkEnd w:id="251"/>
    </w:p>
    <w:p w14:paraId="1993ED11" w14:textId="153C0B75" w:rsidR="006B07D1" w:rsidRDefault="00825D20" w:rsidP="006B07D1">
      <w:r>
        <w:t>T</w:t>
      </w:r>
      <w:r w:rsidR="00FB6C6D">
        <w:t xml:space="preserve">est 3.9.1 is for all ECDIS. </w:t>
      </w:r>
      <w:r>
        <w:t>T</w:t>
      </w:r>
      <w:r w:rsidR="00FB6C6D">
        <w:t>est 3.9</w:t>
      </w:r>
      <w:r w:rsidR="00375CA4">
        <w:t>.</w:t>
      </w:r>
      <w:r w:rsidR="00FB6C6D">
        <w:t xml:space="preserve">2 is </w:t>
      </w:r>
      <w:r w:rsidR="006B07D1">
        <w:t>optional and should only be carried out on ECDIS claiming to be approved to function in Polar Regions.</w:t>
      </w:r>
      <w:r w:rsidR="00C21451">
        <w:t xml:space="preserve"> </w:t>
      </w:r>
    </w:p>
    <w:p w14:paraId="5AFA71E7" w14:textId="77777777" w:rsidR="006B07D1" w:rsidRDefault="006B07D1" w:rsidP="00E30B8F">
      <w:pPr>
        <w:pStyle w:val="Heading3"/>
      </w:pPr>
      <w:r>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5ABF14" w14:textId="77777777" w:rsidTr="008A1BCC">
        <w:trPr>
          <w:trHeight w:val="454"/>
          <w:tblHeader/>
        </w:trPr>
        <w:tc>
          <w:tcPr>
            <w:tcW w:w="2381" w:type="dxa"/>
            <w:shd w:val="clear" w:color="auto" w:fill="CCFFCC"/>
            <w:vAlign w:val="center"/>
          </w:tcPr>
          <w:p w14:paraId="54F084C2" w14:textId="77777777" w:rsidR="006B07D1" w:rsidRPr="004065B1" w:rsidRDefault="006B07D1" w:rsidP="008A1BCC">
            <w:r w:rsidRPr="000A066E">
              <w:rPr>
                <w:b/>
              </w:rPr>
              <w:t>Test Reference</w:t>
            </w:r>
          </w:p>
        </w:tc>
        <w:tc>
          <w:tcPr>
            <w:tcW w:w="2381" w:type="dxa"/>
            <w:shd w:val="clear" w:color="auto" w:fill="CCFFCC"/>
            <w:vAlign w:val="center"/>
          </w:tcPr>
          <w:p w14:paraId="2A21D826" w14:textId="77777777" w:rsidR="006B07D1" w:rsidRPr="004065B1" w:rsidRDefault="006B07D1" w:rsidP="008A1BCC">
            <w:r>
              <w:t>3.9.1</w:t>
            </w:r>
          </w:p>
        </w:tc>
        <w:tc>
          <w:tcPr>
            <w:tcW w:w="2382" w:type="dxa"/>
            <w:shd w:val="clear" w:color="auto" w:fill="CCFFCC"/>
            <w:vAlign w:val="center"/>
          </w:tcPr>
          <w:p w14:paraId="6F6E0331" w14:textId="77777777" w:rsidR="006B07D1" w:rsidRPr="004065B1" w:rsidRDefault="006B07D1" w:rsidP="008A1BCC">
            <w:r w:rsidRPr="000A066E">
              <w:rPr>
                <w:b/>
              </w:rPr>
              <w:t>IHO Reference</w:t>
            </w:r>
          </w:p>
        </w:tc>
        <w:tc>
          <w:tcPr>
            <w:tcW w:w="2382" w:type="dxa"/>
            <w:shd w:val="clear" w:color="auto" w:fill="CCFFCC"/>
            <w:vAlign w:val="center"/>
          </w:tcPr>
          <w:p w14:paraId="6A7D6363" w14:textId="77777777" w:rsidR="006B07D1" w:rsidRPr="004065B1" w:rsidRDefault="006B07D1" w:rsidP="001752C8">
            <w:r w:rsidRPr="00A94802">
              <w:t>S-</w:t>
            </w:r>
            <w:r>
              <w:t>52 10.1.10.2</w:t>
            </w:r>
          </w:p>
        </w:tc>
      </w:tr>
      <w:tr w:rsidR="006B07D1" w14:paraId="73F79F30" w14:textId="77777777" w:rsidTr="008A1BCC">
        <w:trPr>
          <w:tblHeader/>
        </w:trPr>
        <w:tc>
          <w:tcPr>
            <w:tcW w:w="9526" w:type="dxa"/>
            <w:gridSpan w:val="4"/>
            <w:shd w:val="clear" w:color="auto" w:fill="CCFFCC"/>
            <w:vAlign w:val="center"/>
          </w:tcPr>
          <w:p w14:paraId="1F61549C" w14:textId="77777777" w:rsidR="006B07D1" w:rsidRDefault="006B07D1" w:rsidP="008A1BCC">
            <w:r w:rsidRPr="000A066E">
              <w:rPr>
                <w:b/>
              </w:rPr>
              <w:t>Test description</w:t>
            </w:r>
          </w:p>
        </w:tc>
      </w:tr>
      <w:tr w:rsidR="006B07D1" w14:paraId="6EC3F26E" w14:textId="77777777" w:rsidTr="008A1BCC">
        <w:trPr>
          <w:tblHeader/>
        </w:trPr>
        <w:tc>
          <w:tcPr>
            <w:tcW w:w="9526" w:type="dxa"/>
            <w:gridSpan w:val="4"/>
            <w:vAlign w:val="center"/>
          </w:tcPr>
          <w:p w14:paraId="7DA2EF51" w14:textId="77777777" w:rsidR="006B07D1" w:rsidRPr="00E6095F" w:rsidRDefault="00D86784" w:rsidP="008A1BCC">
            <w:pPr>
              <w:rPr>
                <w:i/>
              </w:rPr>
            </w:pPr>
            <w:r w:rsidRPr="00E6095F">
              <w:rPr>
                <w:i/>
              </w:rPr>
              <w:t>Display of charts up to 85 degrees.</w:t>
            </w:r>
          </w:p>
        </w:tc>
      </w:tr>
      <w:tr w:rsidR="006B07D1" w14:paraId="0280C45B" w14:textId="77777777" w:rsidTr="008A1BCC">
        <w:trPr>
          <w:tblHeader/>
        </w:trPr>
        <w:tc>
          <w:tcPr>
            <w:tcW w:w="9526" w:type="dxa"/>
            <w:gridSpan w:val="4"/>
            <w:shd w:val="clear" w:color="auto" w:fill="CCFFCC"/>
            <w:vAlign w:val="center"/>
          </w:tcPr>
          <w:p w14:paraId="6E38577A" w14:textId="77777777" w:rsidR="006B07D1" w:rsidRPr="004065B1" w:rsidRDefault="006B07D1" w:rsidP="008A1BCC">
            <w:r w:rsidRPr="000A066E">
              <w:rPr>
                <w:b/>
              </w:rPr>
              <w:t>Setup</w:t>
            </w:r>
          </w:p>
        </w:tc>
      </w:tr>
      <w:tr w:rsidR="006B07D1" w14:paraId="5B19311A" w14:textId="77777777" w:rsidTr="008A1BCC">
        <w:trPr>
          <w:tblHeader/>
        </w:trPr>
        <w:tc>
          <w:tcPr>
            <w:tcW w:w="9526" w:type="dxa"/>
            <w:gridSpan w:val="4"/>
            <w:vAlign w:val="center"/>
          </w:tcPr>
          <w:p w14:paraId="20F9933A" w14:textId="362D2A2E" w:rsidR="00D86784" w:rsidRPr="00E6095F" w:rsidRDefault="00D86784" w:rsidP="00D86784">
            <w:pPr>
              <w:rPr>
                <w:i/>
              </w:rPr>
            </w:pPr>
            <w:r w:rsidRPr="00E6095F">
              <w:rPr>
                <w:i/>
              </w:rPr>
              <w:t>Load all cells from 3.9 Polar ENC Data</w:t>
            </w:r>
          </w:p>
          <w:p w14:paraId="2191EC72" w14:textId="2A7ADB18" w:rsidR="00D86784" w:rsidRPr="00E6095F" w:rsidRDefault="00D86784" w:rsidP="00D86784">
            <w:pPr>
              <w:rPr>
                <w:i/>
              </w:rPr>
            </w:pPr>
            <w:r w:rsidRPr="00E6095F">
              <w:rPr>
                <w:i/>
              </w:rPr>
              <w:t xml:space="preserve">Select </w:t>
            </w:r>
            <w:r w:rsidR="007D0469">
              <w:rPr>
                <w:i/>
              </w:rPr>
              <w:t>Display Category</w:t>
            </w:r>
            <w:r w:rsidRPr="00E6095F">
              <w:rPr>
                <w:i/>
              </w:rPr>
              <w:t xml:space="preserve"> Other</w:t>
            </w:r>
          </w:p>
          <w:p w14:paraId="762889C2" w14:textId="3D251A5D" w:rsidR="00D86784" w:rsidRPr="00E6095F" w:rsidRDefault="00D86784" w:rsidP="00D86784">
            <w:pPr>
              <w:rPr>
                <w:i/>
              </w:rPr>
            </w:pPr>
            <w:r w:rsidRPr="00E6095F">
              <w:rPr>
                <w:i/>
              </w:rPr>
              <w:t xml:space="preserve">Select </w:t>
            </w:r>
            <w:r w:rsidR="0069033B">
              <w:rPr>
                <w:i/>
              </w:rPr>
              <w:t xml:space="preserve">Safety Contour </w:t>
            </w:r>
            <w:r w:rsidR="00523203">
              <w:rPr>
                <w:i/>
              </w:rPr>
              <w:t>value to</w:t>
            </w:r>
            <w:r w:rsidR="00825D20" w:rsidRPr="00E6095F">
              <w:rPr>
                <w:i/>
              </w:rPr>
              <w:t xml:space="preserve"> </w:t>
            </w:r>
            <w:r w:rsidRPr="00E6095F">
              <w:rPr>
                <w:i/>
              </w:rPr>
              <w:t xml:space="preserve">30 </w:t>
            </w:r>
            <w:r w:rsidR="00E66884">
              <w:rPr>
                <w:i/>
              </w:rPr>
              <w:t>m</w:t>
            </w:r>
          </w:p>
          <w:p w14:paraId="0C39C819" w14:textId="77777777" w:rsidR="00D86784" w:rsidRPr="00E6095F" w:rsidRDefault="00D86784" w:rsidP="00D86784">
            <w:pPr>
              <w:rPr>
                <w:i/>
              </w:rPr>
            </w:pPr>
            <w:r w:rsidRPr="00E6095F">
              <w:rPr>
                <w:i/>
              </w:rPr>
              <w:t>Select Plain Boundaries</w:t>
            </w:r>
          </w:p>
          <w:p w14:paraId="6EB5FF3A" w14:textId="77777777" w:rsidR="006B07D1" w:rsidRDefault="00D86784" w:rsidP="00D86784">
            <w:pPr>
              <w:rPr>
                <w:i/>
              </w:rPr>
            </w:pPr>
            <w:r w:rsidRPr="00E6095F">
              <w:rPr>
                <w:i/>
              </w:rPr>
              <w:t>Select Paper chart symbols</w:t>
            </w:r>
          </w:p>
          <w:p w14:paraId="570D5971" w14:textId="77777777" w:rsidR="00FB6C6D" w:rsidRDefault="00FB6C6D" w:rsidP="00D86784">
            <w:pPr>
              <w:rPr>
                <w:i/>
              </w:rPr>
            </w:pPr>
            <w:r>
              <w:rPr>
                <w:i/>
              </w:rPr>
              <w:t>Select Accuracy</w:t>
            </w:r>
          </w:p>
          <w:p w14:paraId="1FBE1ADC" w14:textId="148A2EF6" w:rsidR="00FB6C6D" w:rsidRPr="00E6095F" w:rsidRDefault="00FB6C6D" w:rsidP="00D86784">
            <w:pPr>
              <w:rPr>
                <w:i/>
              </w:rPr>
            </w:pPr>
            <w:r>
              <w:rPr>
                <w:i/>
              </w:rPr>
              <w:t>Select Contour label</w:t>
            </w:r>
          </w:p>
        </w:tc>
      </w:tr>
      <w:tr w:rsidR="006B07D1" w14:paraId="1EB1B935" w14:textId="77777777" w:rsidTr="008A1BCC">
        <w:trPr>
          <w:tblHeader/>
        </w:trPr>
        <w:tc>
          <w:tcPr>
            <w:tcW w:w="9526" w:type="dxa"/>
            <w:gridSpan w:val="4"/>
            <w:shd w:val="clear" w:color="auto" w:fill="CCFFCC"/>
            <w:vAlign w:val="center"/>
          </w:tcPr>
          <w:p w14:paraId="707DA1B6" w14:textId="77777777" w:rsidR="006B07D1" w:rsidRPr="004065B1" w:rsidRDefault="006B07D1" w:rsidP="008A1BCC">
            <w:r w:rsidRPr="000A066E">
              <w:rPr>
                <w:b/>
              </w:rPr>
              <w:t>Action</w:t>
            </w:r>
          </w:p>
        </w:tc>
      </w:tr>
      <w:tr w:rsidR="006B07D1" w14:paraId="59A69B04" w14:textId="77777777" w:rsidTr="008A1BCC">
        <w:trPr>
          <w:tblHeader/>
        </w:trPr>
        <w:tc>
          <w:tcPr>
            <w:tcW w:w="9526" w:type="dxa"/>
            <w:gridSpan w:val="4"/>
            <w:vAlign w:val="center"/>
          </w:tcPr>
          <w:p w14:paraId="231AE3EC" w14:textId="1D46637A" w:rsidR="006B07D1" w:rsidRPr="00E6095F" w:rsidRDefault="00D86784" w:rsidP="002164D3">
            <w:pPr>
              <w:jc w:val="left"/>
              <w:rPr>
                <w:i/>
              </w:rPr>
            </w:pPr>
            <w:r w:rsidRPr="00E6095F">
              <w:rPr>
                <w:i/>
              </w:rPr>
              <w:t>Select chart AA1NPOL3.000 at compilation scale (1:3 000 000)</w:t>
            </w:r>
            <w:r w:rsidR="00825D20">
              <w:rPr>
                <w:i/>
              </w:rPr>
              <w:t>.</w:t>
            </w:r>
            <w:r w:rsidRPr="00E6095F">
              <w:rPr>
                <w:i/>
              </w:rPr>
              <w:t xml:space="preserve"> Check ENC symbols shown in the ECDIS against the graphical plot.</w:t>
            </w:r>
          </w:p>
        </w:tc>
      </w:tr>
      <w:tr w:rsidR="006B07D1" w14:paraId="79792FD3" w14:textId="77777777" w:rsidTr="00C901D1">
        <w:trPr>
          <w:tblHeader/>
        </w:trPr>
        <w:tc>
          <w:tcPr>
            <w:tcW w:w="9526" w:type="dxa"/>
            <w:gridSpan w:val="4"/>
            <w:tcBorders>
              <w:bottom w:val="single" w:sz="4" w:space="0" w:color="auto"/>
            </w:tcBorders>
            <w:shd w:val="clear" w:color="auto" w:fill="CCFFCC"/>
            <w:vAlign w:val="center"/>
          </w:tcPr>
          <w:p w14:paraId="6795D0D3" w14:textId="77777777" w:rsidR="006B07D1" w:rsidRPr="004065B1" w:rsidRDefault="006B07D1" w:rsidP="008A1BCC">
            <w:r w:rsidRPr="000A066E">
              <w:rPr>
                <w:b/>
              </w:rPr>
              <w:t>Results</w:t>
            </w:r>
          </w:p>
        </w:tc>
      </w:tr>
      <w:tr w:rsidR="006B07D1" w14:paraId="038A667B" w14:textId="77777777" w:rsidTr="00C901D1">
        <w:trPr>
          <w:tblHeader/>
        </w:trPr>
        <w:tc>
          <w:tcPr>
            <w:tcW w:w="9526" w:type="dxa"/>
            <w:gridSpan w:val="4"/>
            <w:tcBorders>
              <w:bottom w:val="nil"/>
            </w:tcBorders>
            <w:vAlign w:val="center"/>
          </w:tcPr>
          <w:p w14:paraId="392CB78D" w14:textId="5371340E" w:rsidR="00C901D1" w:rsidRPr="00E6095F" w:rsidRDefault="00D86784" w:rsidP="00C901D1">
            <w:pPr>
              <w:jc w:val="left"/>
              <w:rPr>
                <w:i/>
              </w:rPr>
            </w:pPr>
            <w:r w:rsidRPr="00E6095F">
              <w:rPr>
                <w:i/>
              </w:rPr>
              <w:t>The ENC should be displayed in the ECDIS like one of the options below</w:t>
            </w:r>
            <w:r w:rsidR="00825D20">
              <w:rPr>
                <w:i/>
              </w:rPr>
              <w:t>:</w:t>
            </w:r>
          </w:p>
        </w:tc>
      </w:tr>
      <w:tr w:rsidR="00D86784" w14:paraId="236F062E" w14:textId="77777777" w:rsidTr="00C901D1">
        <w:trPr>
          <w:tblHeader/>
        </w:trPr>
        <w:tc>
          <w:tcPr>
            <w:tcW w:w="9526" w:type="dxa"/>
            <w:gridSpan w:val="4"/>
            <w:tcBorders>
              <w:top w:val="nil"/>
              <w:bottom w:val="nil"/>
            </w:tcBorders>
            <w:vAlign w:val="center"/>
          </w:tcPr>
          <w:p w14:paraId="6F8A3062" w14:textId="402B692F" w:rsidR="00D86784" w:rsidRDefault="00FF73EB" w:rsidP="00D86784">
            <w:pPr>
              <w:jc w:val="center"/>
            </w:pPr>
            <w:r w:rsidRPr="00FF73EB">
              <w:rPr>
                <w:noProof/>
                <w:lang w:val="fr-FR" w:eastAsia="fr-FR"/>
              </w:rPr>
              <w:drawing>
                <wp:inline distT="0" distB="0" distL="0" distR="0" wp14:anchorId="1AEE3C2C" wp14:editId="61BEC853">
                  <wp:extent cx="3542229" cy="5201728"/>
                  <wp:effectExtent l="0" t="0" r="1270" b="0"/>
                  <wp:docPr id="279" name="Picture 279" descr="C:\msdokut\STANDARDIT\IHO\ENCWG\Drafting 4.0.2 after Mar2016\New picture originals 23mar2016\3.9.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msdokut\STANDARDIT\IHO\ENCWG\Drafting 4.0.2 after Mar2016\New picture originals 23mar2016\3.9.1 picture 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42229" cy="5201728"/>
                          </a:xfrm>
                          <a:prstGeom prst="rect">
                            <a:avLst/>
                          </a:prstGeom>
                          <a:noFill/>
                          <a:ln>
                            <a:noFill/>
                          </a:ln>
                        </pic:spPr>
                      </pic:pic>
                    </a:graphicData>
                  </a:graphic>
                </wp:inline>
              </w:drawing>
            </w:r>
          </w:p>
        </w:tc>
      </w:tr>
      <w:tr w:rsidR="00D86784" w14:paraId="213304E2" w14:textId="77777777" w:rsidTr="00C901D1">
        <w:trPr>
          <w:tblHeader/>
        </w:trPr>
        <w:tc>
          <w:tcPr>
            <w:tcW w:w="9526" w:type="dxa"/>
            <w:gridSpan w:val="4"/>
            <w:tcBorders>
              <w:top w:val="nil"/>
            </w:tcBorders>
            <w:vAlign w:val="center"/>
          </w:tcPr>
          <w:p w14:paraId="754CDFCF" w14:textId="77777777" w:rsidR="00D86784" w:rsidRPr="00E6095F" w:rsidRDefault="00D86784" w:rsidP="00D86784">
            <w:pPr>
              <w:jc w:val="left"/>
              <w:rPr>
                <w:i/>
              </w:rPr>
            </w:pPr>
            <w:r w:rsidRPr="00E6095F">
              <w:rPr>
                <w:i/>
              </w:rPr>
              <w:t>Display is based on Mercator projection</w:t>
            </w:r>
          </w:p>
        </w:tc>
      </w:tr>
    </w:tbl>
    <w:p w14:paraId="3D4F0F2B"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6"/>
      </w:tblGrid>
      <w:tr w:rsidR="00D86784" w14:paraId="009F2416" w14:textId="77777777" w:rsidTr="00C901D1">
        <w:trPr>
          <w:tblHeader/>
        </w:trPr>
        <w:tc>
          <w:tcPr>
            <w:tcW w:w="9526" w:type="dxa"/>
            <w:tcBorders>
              <w:bottom w:val="nil"/>
            </w:tcBorders>
            <w:vAlign w:val="center"/>
          </w:tcPr>
          <w:p w14:paraId="1D05BFE3" w14:textId="7D6930EE" w:rsidR="00D86784" w:rsidRDefault="00FF73EB" w:rsidP="00D9584F">
            <w:pPr>
              <w:jc w:val="center"/>
            </w:pPr>
            <w:r w:rsidRPr="00FF73EB">
              <w:rPr>
                <w:noProof/>
                <w:lang w:val="fr-FR" w:eastAsia="fr-FR"/>
              </w:rPr>
              <w:drawing>
                <wp:inline distT="0" distB="0" distL="0" distR="0" wp14:anchorId="4D3926B9" wp14:editId="34695DDB">
                  <wp:extent cx="5917756" cy="5917756"/>
                  <wp:effectExtent l="0" t="0" r="6985" b="6985"/>
                  <wp:docPr id="280" name="Picture 280" descr="C:\msdokut\STANDARDIT\IHO\ENCWG\Drafting 4.0.2 after Mar2016\New picture originals 23mar2016\3.9.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msdokut\STANDARDIT\IHO\ENCWG\Drafting 4.0.2 after Mar2016\New picture originals 23mar2016\3.9.1 picture 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26916" cy="5926916"/>
                          </a:xfrm>
                          <a:prstGeom prst="rect">
                            <a:avLst/>
                          </a:prstGeom>
                          <a:noFill/>
                          <a:ln>
                            <a:noFill/>
                          </a:ln>
                        </pic:spPr>
                      </pic:pic>
                    </a:graphicData>
                  </a:graphic>
                </wp:inline>
              </w:drawing>
            </w:r>
          </w:p>
        </w:tc>
      </w:tr>
      <w:tr w:rsidR="00D86784" w14:paraId="260217C3" w14:textId="77777777" w:rsidTr="00C901D1">
        <w:trPr>
          <w:tblHeader/>
        </w:trPr>
        <w:tc>
          <w:tcPr>
            <w:tcW w:w="9526" w:type="dxa"/>
            <w:tcBorders>
              <w:top w:val="nil"/>
            </w:tcBorders>
            <w:vAlign w:val="center"/>
          </w:tcPr>
          <w:p w14:paraId="74381171" w14:textId="0D59B68C" w:rsidR="00D86784" w:rsidRPr="00E6095F" w:rsidRDefault="00C21451" w:rsidP="00825D20">
            <w:pPr>
              <w:jc w:val="left"/>
              <w:rPr>
                <w:i/>
              </w:rPr>
            </w:pPr>
            <w:r w:rsidRPr="00C21451">
              <w:rPr>
                <w:i/>
              </w:rPr>
              <w:t>Note: Implementation of support for latitudes higher than 85º is an option for ECDIS. Polar projection is typically used for latitudes higher than 85º.</w:t>
            </w:r>
            <w:r>
              <w:rPr>
                <w:i/>
              </w:rPr>
              <w:t xml:space="preserve"> ECDIS image in this example </w:t>
            </w:r>
            <w:r w:rsidR="00D86784" w:rsidRPr="00E6095F">
              <w:rPr>
                <w:i/>
              </w:rPr>
              <w:t>is based on polar projection</w:t>
            </w:r>
          </w:p>
        </w:tc>
      </w:tr>
    </w:tbl>
    <w:p w14:paraId="39564EA9" w14:textId="77777777" w:rsidR="00887CE6" w:rsidRDefault="00887CE6" w:rsidP="006B07D1"/>
    <w:p w14:paraId="3F14736D" w14:textId="77777777" w:rsidR="00D86784" w:rsidRDefault="00887CE6"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338D9C0E" w14:textId="77777777" w:rsidTr="00C901D1">
        <w:trPr>
          <w:tblHeader/>
        </w:trPr>
        <w:tc>
          <w:tcPr>
            <w:tcW w:w="9526" w:type="dxa"/>
            <w:tcBorders>
              <w:bottom w:val="nil"/>
            </w:tcBorders>
            <w:vAlign w:val="center"/>
          </w:tcPr>
          <w:p w14:paraId="0E9CE1C3" w14:textId="77777777" w:rsidR="00D86784" w:rsidRDefault="0018522C" w:rsidP="00D9584F">
            <w:pPr>
              <w:jc w:val="center"/>
            </w:pPr>
            <w:r>
              <w:rPr>
                <w:noProof/>
                <w:lang w:val="fr-FR" w:eastAsia="fr-FR"/>
              </w:rPr>
              <w:lastRenderedPageBreak/>
              <w:drawing>
                <wp:inline distT="0" distB="0" distL="0" distR="0" wp14:anchorId="54AE6040" wp14:editId="40AF5CDA">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D86784" w14:paraId="16385E4C" w14:textId="77777777" w:rsidTr="00C901D1">
        <w:trPr>
          <w:tblHeader/>
        </w:trPr>
        <w:tc>
          <w:tcPr>
            <w:tcW w:w="9526" w:type="dxa"/>
            <w:tcBorders>
              <w:top w:val="nil"/>
            </w:tcBorders>
            <w:vAlign w:val="center"/>
          </w:tcPr>
          <w:p w14:paraId="5AA890FD" w14:textId="754E640D" w:rsidR="00D86784" w:rsidRPr="00E6095F" w:rsidRDefault="00D86784" w:rsidP="00D86784">
            <w:pPr>
              <w:jc w:val="left"/>
              <w:rPr>
                <w:i/>
              </w:rPr>
            </w:pPr>
            <w:r w:rsidRPr="00E6095F">
              <w:rPr>
                <w:i/>
              </w:rPr>
              <w:t>Select 85°00.000’N  25°00.000’E as centre of the display, scale is 1:500 000</w:t>
            </w:r>
          </w:p>
          <w:p w14:paraId="07E909BF" w14:textId="5B614294" w:rsidR="00D86784" w:rsidRDefault="00D86784" w:rsidP="00FB6C6D">
            <w:pPr>
              <w:jc w:val="left"/>
              <w:rPr>
                <w:i/>
              </w:rPr>
            </w:pPr>
            <w:r w:rsidRPr="00E6095F">
              <w:rPr>
                <w:i/>
              </w:rPr>
              <w:t xml:space="preserve">Display is based on </w:t>
            </w:r>
            <w:r w:rsidR="00FB6C6D">
              <w:rPr>
                <w:i/>
              </w:rPr>
              <w:t>Mercator</w:t>
            </w:r>
            <w:r w:rsidR="00FB6C6D" w:rsidRPr="00E6095F">
              <w:rPr>
                <w:i/>
              </w:rPr>
              <w:t xml:space="preserve"> </w:t>
            </w:r>
            <w:r w:rsidRPr="00E6095F">
              <w:rPr>
                <w:i/>
              </w:rPr>
              <w:t>projection</w:t>
            </w:r>
          </w:p>
          <w:p w14:paraId="43875A6B" w14:textId="77777777" w:rsidR="00C21451" w:rsidRDefault="00C21451" w:rsidP="00FB6C6D">
            <w:pPr>
              <w:jc w:val="left"/>
              <w:rPr>
                <w:i/>
              </w:rPr>
            </w:pPr>
          </w:p>
          <w:p w14:paraId="0FCF13D4" w14:textId="2C4EC5A0" w:rsidR="00C21451" w:rsidRPr="00E6095F" w:rsidRDefault="00C21451" w:rsidP="00FB6C6D">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0B863885" w14:textId="77777777" w:rsidR="00887CE6" w:rsidRDefault="00887CE6" w:rsidP="00D86784"/>
    <w:p w14:paraId="3732EE8E" w14:textId="77777777" w:rsidR="00D86784" w:rsidRDefault="00887CE6" w:rsidP="00D86784">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077880AA" w14:textId="77777777" w:rsidTr="00C901D1">
        <w:trPr>
          <w:tblHeader/>
        </w:trPr>
        <w:tc>
          <w:tcPr>
            <w:tcW w:w="9526" w:type="dxa"/>
            <w:tcBorders>
              <w:bottom w:val="nil"/>
            </w:tcBorders>
            <w:vAlign w:val="center"/>
          </w:tcPr>
          <w:p w14:paraId="37F685D1" w14:textId="77777777" w:rsidR="00D86784" w:rsidRDefault="0018522C" w:rsidP="00D9584F">
            <w:pPr>
              <w:jc w:val="center"/>
            </w:pPr>
            <w:r>
              <w:rPr>
                <w:noProof/>
                <w:lang w:val="fr-FR" w:eastAsia="fr-FR"/>
              </w:rPr>
              <w:lastRenderedPageBreak/>
              <w:drawing>
                <wp:inline distT="0" distB="0" distL="0" distR="0" wp14:anchorId="2289FCBA" wp14:editId="22B123C5">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D86784" w14:paraId="4E0D15F9" w14:textId="77777777" w:rsidTr="00C901D1">
        <w:trPr>
          <w:tblHeader/>
        </w:trPr>
        <w:tc>
          <w:tcPr>
            <w:tcW w:w="9526" w:type="dxa"/>
            <w:tcBorders>
              <w:top w:val="nil"/>
            </w:tcBorders>
            <w:vAlign w:val="center"/>
          </w:tcPr>
          <w:p w14:paraId="0EB464AF" w14:textId="77777777" w:rsidR="00C21451" w:rsidRDefault="00C21451" w:rsidP="00D86784">
            <w:pPr>
              <w:jc w:val="left"/>
              <w:rPr>
                <w:i/>
              </w:rPr>
            </w:pPr>
          </w:p>
          <w:p w14:paraId="34ECB627" w14:textId="7674182A" w:rsidR="00D86784" w:rsidRPr="00E6095F" w:rsidRDefault="00D86784" w:rsidP="00D86784">
            <w:pPr>
              <w:jc w:val="left"/>
              <w:rPr>
                <w:i/>
              </w:rPr>
            </w:pPr>
            <w:r w:rsidRPr="00E6095F">
              <w:rPr>
                <w:i/>
              </w:rPr>
              <w:t xml:space="preserve">Select 85°00.000’N </w:t>
            </w:r>
            <w:r w:rsidR="00825D20">
              <w:rPr>
                <w:i/>
              </w:rPr>
              <w:t xml:space="preserve"> </w:t>
            </w:r>
            <w:r w:rsidRPr="00E6095F">
              <w:rPr>
                <w:i/>
              </w:rPr>
              <w:t>25°00.000’E as centre of the display, scale is 1:500 000</w:t>
            </w:r>
          </w:p>
          <w:p w14:paraId="7CB38808" w14:textId="77777777" w:rsidR="00C21451" w:rsidRDefault="00D86784" w:rsidP="00C21451">
            <w:pPr>
              <w:jc w:val="left"/>
              <w:rPr>
                <w:i/>
              </w:rPr>
            </w:pPr>
            <w:r w:rsidRPr="00E6095F">
              <w:rPr>
                <w:i/>
              </w:rPr>
              <w:t>Display is based on polar projection</w:t>
            </w:r>
            <w:r w:rsidR="00C21451" w:rsidRPr="00C21451">
              <w:rPr>
                <w:i/>
              </w:rPr>
              <w:t xml:space="preserve"> </w:t>
            </w:r>
          </w:p>
          <w:p w14:paraId="6CDDE013" w14:textId="77777777" w:rsidR="00C21451" w:rsidRDefault="00C21451" w:rsidP="00C21451">
            <w:pPr>
              <w:jc w:val="left"/>
              <w:rPr>
                <w:i/>
              </w:rPr>
            </w:pPr>
          </w:p>
          <w:p w14:paraId="123BFFAB" w14:textId="5B00934C" w:rsidR="00C21451" w:rsidRDefault="00C21451" w:rsidP="00C21451">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p w14:paraId="7814B913" w14:textId="77777777" w:rsidR="00D86784" w:rsidRPr="00E6095F" w:rsidRDefault="00D86784" w:rsidP="00D86784">
            <w:pPr>
              <w:jc w:val="left"/>
              <w:rPr>
                <w:i/>
              </w:rPr>
            </w:pPr>
          </w:p>
        </w:tc>
      </w:tr>
    </w:tbl>
    <w:p w14:paraId="6710C5E6" w14:textId="77777777" w:rsidR="00D86784" w:rsidRDefault="00D86784" w:rsidP="00D86784"/>
    <w:p w14:paraId="0984FD99" w14:textId="77777777" w:rsidR="006B07D1" w:rsidRDefault="00D86784" w:rsidP="00E30B8F">
      <w:pPr>
        <w:pStyle w:val="Heading3"/>
      </w:pPr>
      <w:r>
        <w:br w:type="page"/>
      </w:r>
      <w:r w:rsidR="006B07D1">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24A978B" w14:textId="77777777" w:rsidTr="008A1BCC">
        <w:trPr>
          <w:trHeight w:val="454"/>
          <w:tblHeader/>
        </w:trPr>
        <w:tc>
          <w:tcPr>
            <w:tcW w:w="2381" w:type="dxa"/>
            <w:shd w:val="clear" w:color="auto" w:fill="CCFFCC"/>
            <w:vAlign w:val="center"/>
          </w:tcPr>
          <w:p w14:paraId="4E017F6B" w14:textId="77777777" w:rsidR="006B07D1" w:rsidRPr="004065B1" w:rsidRDefault="006B07D1" w:rsidP="008A1BCC">
            <w:r w:rsidRPr="000A066E">
              <w:rPr>
                <w:b/>
              </w:rPr>
              <w:t>Test Reference</w:t>
            </w:r>
          </w:p>
        </w:tc>
        <w:tc>
          <w:tcPr>
            <w:tcW w:w="2381" w:type="dxa"/>
            <w:shd w:val="clear" w:color="auto" w:fill="CCFFCC"/>
            <w:vAlign w:val="center"/>
          </w:tcPr>
          <w:p w14:paraId="2A82057D" w14:textId="77777777" w:rsidR="006B07D1" w:rsidRPr="004065B1" w:rsidRDefault="006B07D1" w:rsidP="008A1BCC">
            <w:r>
              <w:t>3.9.</w:t>
            </w:r>
            <w:r w:rsidR="001752C8">
              <w:t>2</w:t>
            </w:r>
          </w:p>
        </w:tc>
        <w:tc>
          <w:tcPr>
            <w:tcW w:w="2382" w:type="dxa"/>
            <w:shd w:val="clear" w:color="auto" w:fill="CCFFCC"/>
            <w:vAlign w:val="center"/>
          </w:tcPr>
          <w:p w14:paraId="5919492D" w14:textId="77777777" w:rsidR="006B07D1" w:rsidRPr="004065B1" w:rsidRDefault="006B07D1" w:rsidP="008A1BCC">
            <w:r w:rsidRPr="000A066E">
              <w:rPr>
                <w:b/>
              </w:rPr>
              <w:t>IHO Reference</w:t>
            </w:r>
          </w:p>
        </w:tc>
        <w:tc>
          <w:tcPr>
            <w:tcW w:w="2382" w:type="dxa"/>
            <w:shd w:val="clear" w:color="auto" w:fill="CCFFCC"/>
            <w:vAlign w:val="center"/>
          </w:tcPr>
          <w:p w14:paraId="3A19291A" w14:textId="77777777" w:rsidR="006B07D1" w:rsidRPr="004065B1" w:rsidRDefault="006B07D1" w:rsidP="001752C8">
            <w:r w:rsidRPr="00A94802">
              <w:t>S-</w:t>
            </w:r>
            <w:r>
              <w:t>52 10.1.10.2</w:t>
            </w:r>
          </w:p>
        </w:tc>
      </w:tr>
      <w:tr w:rsidR="006B07D1" w14:paraId="726E1DC6" w14:textId="77777777" w:rsidTr="008A1BCC">
        <w:trPr>
          <w:tblHeader/>
        </w:trPr>
        <w:tc>
          <w:tcPr>
            <w:tcW w:w="9526" w:type="dxa"/>
            <w:gridSpan w:val="4"/>
            <w:shd w:val="clear" w:color="auto" w:fill="CCFFCC"/>
            <w:vAlign w:val="center"/>
          </w:tcPr>
          <w:p w14:paraId="32A4AC2E" w14:textId="77777777" w:rsidR="006B07D1" w:rsidRDefault="006B07D1" w:rsidP="008A1BCC">
            <w:r w:rsidRPr="000A066E">
              <w:rPr>
                <w:b/>
              </w:rPr>
              <w:t>Test description</w:t>
            </w:r>
          </w:p>
        </w:tc>
      </w:tr>
      <w:tr w:rsidR="006B07D1" w14:paraId="1BD6FA3C" w14:textId="77777777" w:rsidTr="008A1BCC">
        <w:trPr>
          <w:tblHeader/>
        </w:trPr>
        <w:tc>
          <w:tcPr>
            <w:tcW w:w="9526" w:type="dxa"/>
            <w:gridSpan w:val="4"/>
            <w:vAlign w:val="center"/>
          </w:tcPr>
          <w:p w14:paraId="0579368F" w14:textId="77777777" w:rsidR="00981793" w:rsidRPr="00E6095F" w:rsidRDefault="00981793" w:rsidP="00981793">
            <w:pPr>
              <w:rPr>
                <w:b/>
                <w:i/>
              </w:rPr>
            </w:pPr>
            <w:r w:rsidRPr="00E6095F">
              <w:rPr>
                <w:b/>
                <w:i/>
              </w:rPr>
              <w:t>ONLY TO BE TESTED FOR EQUIPMENT CLAIMING THE CAPABILITY TO DISPLAY ENC DATA AT LATITUDES GREATER THAN 85 DEGREES</w:t>
            </w:r>
          </w:p>
          <w:p w14:paraId="162EC8B8" w14:textId="77777777" w:rsidR="006B07D1" w:rsidRPr="00E6095F" w:rsidRDefault="00981793" w:rsidP="00981793">
            <w:pPr>
              <w:rPr>
                <w:i/>
              </w:rPr>
            </w:pPr>
            <w:r w:rsidRPr="00E6095F">
              <w:rPr>
                <w:i/>
              </w:rPr>
              <w:t>Display of charts above 85 degrees.</w:t>
            </w:r>
          </w:p>
        </w:tc>
      </w:tr>
      <w:tr w:rsidR="006B07D1" w14:paraId="4671F9DF" w14:textId="77777777" w:rsidTr="008A1BCC">
        <w:trPr>
          <w:tblHeader/>
        </w:trPr>
        <w:tc>
          <w:tcPr>
            <w:tcW w:w="9526" w:type="dxa"/>
            <w:gridSpan w:val="4"/>
            <w:shd w:val="clear" w:color="auto" w:fill="CCFFCC"/>
            <w:vAlign w:val="center"/>
          </w:tcPr>
          <w:p w14:paraId="214A9CE6" w14:textId="77777777" w:rsidR="006B07D1" w:rsidRPr="004065B1" w:rsidRDefault="006B07D1" w:rsidP="008A1BCC">
            <w:r w:rsidRPr="000A066E">
              <w:rPr>
                <w:b/>
              </w:rPr>
              <w:t>Setup</w:t>
            </w:r>
          </w:p>
        </w:tc>
      </w:tr>
      <w:tr w:rsidR="006B07D1" w14:paraId="33808FDA" w14:textId="77777777" w:rsidTr="008A1BCC">
        <w:trPr>
          <w:tblHeader/>
        </w:trPr>
        <w:tc>
          <w:tcPr>
            <w:tcW w:w="9526" w:type="dxa"/>
            <w:gridSpan w:val="4"/>
            <w:vAlign w:val="center"/>
          </w:tcPr>
          <w:p w14:paraId="1D8BC372" w14:textId="77777777" w:rsidR="00981793" w:rsidRPr="00E6095F" w:rsidRDefault="00981793" w:rsidP="00981793">
            <w:pPr>
              <w:rPr>
                <w:i/>
              </w:rPr>
            </w:pPr>
            <w:r w:rsidRPr="00E6095F">
              <w:rPr>
                <w:i/>
              </w:rPr>
              <w:t xml:space="preserve">Load all cells from 3.9 Polar ENC Data </w:t>
            </w:r>
          </w:p>
          <w:p w14:paraId="15D5A151" w14:textId="6D44160F" w:rsidR="00981793" w:rsidRPr="00E6095F" w:rsidRDefault="00981793" w:rsidP="00981793">
            <w:pPr>
              <w:rPr>
                <w:i/>
              </w:rPr>
            </w:pPr>
            <w:r w:rsidRPr="00E6095F">
              <w:rPr>
                <w:i/>
              </w:rPr>
              <w:t xml:space="preserve">Select </w:t>
            </w:r>
            <w:r w:rsidR="007D0469">
              <w:rPr>
                <w:i/>
              </w:rPr>
              <w:t>Display Category</w:t>
            </w:r>
            <w:r w:rsidRPr="00E6095F">
              <w:rPr>
                <w:i/>
              </w:rPr>
              <w:t xml:space="preserve"> Other</w:t>
            </w:r>
          </w:p>
          <w:p w14:paraId="3F9A5D0B" w14:textId="4627C468" w:rsidR="00981793" w:rsidRPr="00E6095F" w:rsidRDefault="00981793" w:rsidP="00981793">
            <w:pPr>
              <w:rPr>
                <w:i/>
              </w:rPr>
            </w:pPr>
            <w:r w:rsidRPr="00E6095F">
              <w:rPr>
                <w:i/>
              </w:rPr>
              <w:t xml:space="preserve">Select </w:t>
            </w:r>
            <w:r w:rsidR="0069033B">
              <w:rPr>
                <w:i/>
              </w:rPr>
              <w:t xml:space="preserve">Safety Contour </w:t>
            </w:r>
            <w:r w:rsidR="00523203">
              <w:rPr>
                <w:i/>
              </w:rPr>
              <w:t>value to</w:t>
            </w:r>
            <w:r w:rsidR="00E70490" w:rsidRPr="00E6095F">
              <w:rPr>
                <w:i/>
              </w:rPr>
              <w:t xml:space="preserve"> </w:t>
            </w:r>
            <w:r w:rsidRPr="00E6095F">
              <w:rPr>
                <w:i/>
              </w:rPr>
              <w:t xml:space="preserve">30 </w:t>
            </w:r>
            <w:r w:rsidR="00E66884">
              <w:rPr>
                <w:i/>
              </w:rPr>
              <w:t>m</w:t>
            </w:r>
          </w:p>
          <w:p w14:paraId="1FF046D0" w14:textId="77777777" w:rsidR="00981793" w:rsidRPr="00E6095F" w:rsidRDefault="00981793" w:rsidP="00981793">
            <w:pPr>
              <w:rPr>
                <w:i/>
              </w:rPr>
            </w:pPr>
            <w:r w:rsidRPr="00E6095F">
              <w:rPr>
                <w:i/>
              </w:rPr>
              <w:t>Select Plain Boundaries</w:t>
            </w:r>
          </w:p>
          <w:p w14:paraId="5050C01C" w14:textId="77777777" w:rsidR="006B07D1" w:rsidRDefault="00981793" w:rsidP="00981793">
            <w:pPr>
              <w:rPr>
                <w:i/>
              </w:rPr>
            </w:pPr>
            <w:r w:rsidRPr="00E6095F">
              <w:rPr>
                <w:i/>
              </w:rPr>
              <w:t>Select Paper chart symbols</w:t>
            </w:r>
          </w:p>
          <w:p w14:paraId="44E6D168" w14:textId="77777777" w:rsidR="001001B5" w:rsidRDefault="001001B5" w:rsidP="001001B5">
            <w:pPr>
              <w:rPr>
                <w:i/>
              </w:rPr>
            </w:pPr>
            <w:r>
              <w:rPr>
                <w:i/>
              </w:rPr>
              <w:t>Select Accuracy</w:t>
            </w:r>
          </w:p>
          <w:p w14:paraId="5FD96EE7" w14:textId="65FC5773" w:rsidR="001001B5" w:rsidRPr="00E6095F" w:rsidRDefault="001001B5" w:rsidP="001001B5">
            <w:pPr>
              <w:rPr>
                <w:i/>
              </w:rPr>
            </w:pPr>
            <w:r>
              <w:rPr>
                <w:i/>
              </w:rPr>
              <w:t>Select Contour label</w:t>
            </w:r>
          </w:p>
        </w:tc>
      </w:tr>
      <w:tr w:rsidR="006B07D1" w14:paraId="43972872" w14:textId="77777777" w:rsidTr="008A1BCC">
        <w:trPr>
          <w:tblHeader/>
        </w:trPr>
        <w:tc>
          <w:tcPr>
            <w:tcW w:w="9526" w:type="dxa"/>
            <w:gridSpan w:val="4"/>
            <w:shd w:val="clear" w:color="auto" w:fill="CCFFCC"/>
            <w:vAlign w:val="center"/>
          </w:tcPr>
          <w:p w14:paraId="661B624E" w14:textId="77777777" w:rsidR="006B07D1" w:rsidRPr="004065B1" w:rsidRDefault="006B07D1" w:rsidP="008A1BCC">
            <w:r w:rsidRPr="000A066E">
              <w:rPr>
                <w:b/>
              </w:rPr>
              <w:t>Action</w:t>
            </w:r>
          </w:p>
        </w:tc>
      </w:tr>
      <w:tr w:rsidR="006B07D1" w14:paraId="6975C0F9" w14:textId="77777777" w:rsidTr="008A1BCC">
        <w:trPr>
          <w:tblHeader/>
        </w:trPr>
        <w:tc>
          <w:tcPr>
            <w:tcW w:w="9526" w:type="dxa"/>
            <w:gridSpan w:val="4"/>
            <w:vAlign w:val="center"/>
          </w:tcPr>
          <w:p w14:paraId="18F77CA7" w14:textId="77777777" w:rsidR="006B07D1" w:rsidRPr="00E6095F" w:rsidRDefault="00981793" w:rsidP="008A1BCC">
            <w:pPr>
              <w:rPr>
                <w:i/>
              </w:rPr>
            </w:pPr>
            <w:r w:rsidRPr="00E6095F">
              <w:rPr>
                <w:i/>
              </w:rPr>
              <w:t>Check ENC symbols shown in the ECDIS against the graphical plot.</w:t>
            </w:r>
          </w:p>
        </w:tc>
      </w:tr>
      <w:tr w:rsidR="006B07D1" w14:paraId="6C36E677" w14:textId="77777777" w:rsidTr="00C901D1">
        <w:trPr>
          <w:tblHeader/>
        </w:trPr>
        <w:tc>
          <w:tcPr>
            <w:tcW w:w="9526" w:type="dxa"/>
            <w:gridSpan w:val="4"/>
            <w:tcBorders>
              <w:bottom w:val="single" w:sz="4" w:space="0" w:color="auto"/>
            </w:tcBorders>
            <w:shd w:val="clear" w:color="auto" w:fill="CCFFCC"/>
            <w:vAlign w:val="center"/>
          </w:tcPr>
          <w:p w14:paraId="6578F409" w14:textId="77777777" w:rsidR="006B07D1" w:rsidRPr="004065B1" w:rsidRDefault="006B07D1" w:rsidP="008A1BCC">
            <w:r w:rsidRPr="000A066E">
              <w:rPr>
                <w:b/>
              </w:rPr>
              <w:t>Results</w:t>
            </w:r>
          </w:p>
        </w:tc>
      </w:tr>
      <w:tr w:rsidR="006B07D1" w14:paraId="0B806897" w14:textId="77777777" w:rsidTr="00C901D1">
        <w:trPr>
          <w:tblHeader/>
        </w:trPr>
        <w:tc>
          <w:tcPr>
            <w:tcW w:w="9526" w:type="dxa"/>
            <w:gridSpan w:val="4"/>
            <w:tcBorders>
              <w:bottom w:val="nil"/>
            </w:tcBorders>
            <w:vAlign w:val="center"/>
          </w:tcPr>
          <w:p w14:paraId="11346456" w14:textId="77777777" w:rsidR="006B07D1" w:rsidRPr="00E6095F" w:rsidRDefault="00981793" w:rsidP="008A1BCC">
            <w:pPr>
              <w:jc w:val="left"/>
              <w:rPr>
                <w:i/>
              </w:rPr>
            </w:pPr>
            <w:r w:rsidRPr="00E6095F">
              <w:rPr>
                <w:i/>
              </w:rPr>
              <w:t>The ENC in the ECDIS should be shown like in the picture below.</w:t>
            </w:r>
          </w:p>
          <w:p w14:paraId="21F9E985" w14:textId="0543E264" w:rsidR="00C901D1" w:rsidRPr="00E6095F" w:rsidRDefault="001001B5" w:rsidP="001001B5">
            <w:pPr>
              <w:jc w:val="left"/>
              <w:rPr>
                <w:i/>
              </w:rPr>
            </w:pPr>
            <w:r>
              <w:rPr>
                <w:i/>
              </w:rPr>
              <w:t>Note: The chart outside the circular area is an example of an optional background chart</w:t>
            </w:r>
            <w:r w:rsidR="00BE2CA5">
              <w:rPr>
                <w:i/>
              </w:rPr>
              <w:t>.</w:t>
            </w:r>
          </w:p>
        </w:tc>
      </w:tr>
      <w:tr w:rsidR="00981793" w14:paraId="20518DF4" w14:textId="77777777" w:rsidTr="00C901D1">
        <w:trPr>
          <w:tblHeader/>
        </w:trPr>
        <w:tc>
          <w:tcPr>
            <w:tcW w:w="9526" w:type="dxa"/>
            <w:gridSpan w:val="4"/>
            <w:tcBorders>
              <w:top w:val="nil"/>
              <w:bottom w:val="nil"/>
            </w:tcBorders>
            <w:vAlign w:val="center"/>
          </w:tcPr>
          <w:p w14:paraId="58391117" w14:textId="77777777" w:rsidR="00981793" w:rsidRPr="00981793" w:rsidRDefault="0018522C" w:rsidP="00981793">
            <w:pPr>
              <w:jc w:val="center"/>
            </w:pPr>
            <w:r>
              <w:rPr>
                <w:noProof/>
                <w:lang w:val="fr-FR" w:eastAsia="fr-FR"/>
              </w:rPr>
              <w:drawing>
                <wp:inline distT="0" distB="0" distL="0" distR="0" wp14:anchorId="00B5F8E3" wp14:editId="392C903D">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981793" w14:paraId="14C532D9" w14:textId="77777777" w:rsidTr="00C901D1">
        <w:trPr>
          <w:tblHeader/>
        </w:trPr>
        <w:tc>
          <w:tcPr>
            <w:tcW w:w="9526" w:type="dxa"/>
            <w:gridSpan w:val="4"/>
            <w:tcBorders>
              <w:top w:val="nil"/>
            </w:tcBorders>
            <w:vAlign w:val="center"/>
          </w:tcPr>
          <w:p w14:paraId="73BF8103" w14:textId="77777777" w:rsidR="00981793" w:rsidRPr="00E6095F" w:rsidRDefault="00981793" w:rsidP="00981793">
            <w:pPr>
              <w:jc w:val="left"/>
              <w:rPr>
                <w:i/>
              </w:rPr>
            </w:pPr>
            <w:r w:rsidRPr="00E6095F">
              <w:rPr>
                <w:i/>
              </w:rPr>
              <w:t>North Pole is in the centre of the display</w:t>
            </w:r>
          </w:p>
        </w:tc>
      </w:tr>
    </w:tbl>
    <w:p w14:paraId="6C3C71E4" w14:textId="77777777" w:rsidR="00981793" w:rsidRDefault="00981793" w:rsidP="006B07D1"/>
    <w:p w14:paraId="65EA2778" w14:textId="77777777" w:rsidR="006B07D1"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094CC910" w14:textId="77777777" w:rsidTr="00C901D1">
        <w:trPr>
          <w:tblHeader/>
        </w:trPr>
        <w:tc>
          <w:tcPr>
            <w:tcW w:w="9526" w:type="dxa"/>
            <w:tcBorders>
              <w:bottom w:val="nil"/>
            </w:tcBorders>
            <w:vAlign w:val="center"/>
          </w:tcPr>
          <w:p w14:paraId="62F9194F" w14:textId="77777777" w:rsidR="00981793" w:rsidRPr="00981793" w:rsidRDefault="0018522C" w:rsidP="00D9584F">
            <w:pPr>
              <w:jc w:val="center"/>
            </w:pPr>
            <w:r>
              <w:rPr>
                <w:noProof/>
                <w:lang w:val="fr-FR" w:eastAsia="fr-FR"/>
              </w:rPr>
              <w:lastRenderedPageBreak/>
              <w:drawing>
                <wp:inline distT="0" distB="0" distL="0" distR="0" wp14:anchorId="5A8FF39C" wp14:editId="5F818734">
                  <wp:extent cx="6010275" cy="6010275"/>
                  <wp:effectExtent l="0" t="0" r="9525" b="9525"/>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23D5F917" w14:textId="77777777" w:rsidTr="00C901D1">
        <w:trPr>
          <w:tblHeader/>
        </w:trPr>
        <w:tc>
          <w:tcPr>
            <w:tcW w:w="9526" w:type="dxa"/>
            <w:tcBorders>
              <w:top w:val="nil"/>
            </w:tcBorders>
            <w:vAlign w:val="center"/>
          </w:tcPr>
          <w:p w14:paraId="61CA2AB9" w14:textId="593923EF" w:rsidR="00981793" w:rsidRPr="00E6095F" w:rsidRDefault="00981793" w:rsidP="00D9584F">
            <w:pPr>
              <w:jc w:val="left"/>
              <w:rPr>
                <w:i/>
              </w:rPr>
            </w:pPr>
            <w:r w:rsidRPr="00E6095F">
              <w:rPr>
                <w:i/>
              </w:rPr>
              <w:t xml:space="preserve">Select 89°22.000’N </w:t>
            </w:r>
            <w:r w:rsidR="00E70490">
              <w:rPr>
                <w:i/>
              </w:rPr>
              <w:t xml:space="preserve"> </w:t>
            </w:r>
            <w:r w:rsidRPr="00E6095F">
              <w:rPr>
                <w:i/>
              </w:rPr>
              <w:t>90°00.000’E as centre of the display</w:t>
            </w:r>
          </w:p>
        </w:tc>
      </w:tr>
    </w:tbl>
    <w:p w14:paraId="62C1A0D3" w14:textId="77777777" w:rsidR="00981793" w:rsidRDefault="00981793" w:rsidP="006B07D1"/>
    <w:p w14:paraId="3943A4B5" w14:textId="77777777" w:rsidR="00981793"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981793" w14:paraId="2653B9FC" w14:textId="77777777" w:rsidTr="00C901D1">
        <w:trPr>
          <w:tblHeader/>
        </w:trPr>
        <w:tc>
          <w:tcPr>
            <w:tcW w:w="9526" w:type="dxa"/>
            <w:tcBorders>
              <w:bottom w:val="nil"/>
            </w:tcBorders>
            <w:vAlign w:val="center"/>
          </w:tcPr>
          <w:p w14:paraId="7312765D" w14:textId="77777777" w:rsidR="00981793" w:rsidRPr="00981793" w:rsidRDefault="0018522C" w:rsidP="00D9584F">
            <w:pPr>
              <w:jc w:val="center"/>
            </w:pPr>
            <w:r>
              <w:rPr>
                <w:noProof/>
                <w:lang w:val="fr-FR" w:eastAsia="fr-FR"/>
              </w:rPr>
              <w:lastRenderedPageBreak/>
              <w:drawing>
                <wp:inline distT="0" distB="0" distL="0" distR="0" wp14:anchorId="072CC670" wp14:editId="5BC5636B">
                  <wp:extent cx="6010275" cy="6010275"/>
                  <wp:effectExtent l="0" t="0" r="9525" b="9525"/>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981793" w14:paraId="6A07A0B6" w14:textId="77777777" w:rsidTr="00C901D1">
        <w:trPr>
          <w:tblHeader/>
        </w:trPr>
        <w:tc>
          <w:tcPr>
            <w:tcW w:w="9526" w:type="dxa"/>
            <w:tcBorders>
              <w:top w:val="nil"/>
            </w:tcBorders>
            <w:vAlign w:val="center"/>
          </w:tcPr>
          <w:p w14:paraId="7512B71C" w14:textId="100579F3" w:rsidR="00981793" w:rsidRPr="00E6095F" w:rsidRDefault="00981793" w:rsidP="00D9584F">
            <w:pPr>
              <w:jc w:val="left"/>
              <w:rPr>
                <w:i/>
              </w:rPr>
            </w:pPr>
            <w:r w:rsidRPr="00E6095F">
              <w:rPr>
                <w:i/>
              </w:rPr>
              <w:t xml:space="preserve">Select 85°00.000’N </w:t>
            </w:r>
            <w:r w:rsidR="00E70490">
              <w:rPr>
                <w:i/>
              </w:rPr>
              <w:t xml:space="preserve"> </w:t>
            </w:r>
            <w:r w:rsidRPr="00E6095F">
              <w:rPr>
                <w:i/>
              </w:rPr>
              <w:t>025º00.000’E as centre of the display</w:t>
            </w:r>
          </w:p>
        </w:tc>
      </w:tr>
    </w:tbl>
    <w:p w14:paraId="41AD438E" w14:textId="77777777" w:rsidR="00981793" w:rsidRDefault="00981793" w:rsidP="006B07D1"/>
    <w:p w14:paraId="2F056578" w14:textId="77777777" w:rsidR="006B07D1" w:rsidRPr="006B07D1" w:rsidRDefault="006B07D1" w:rsidP="00E30B8F">
      <w:pPr>
        <w:pStyle w:val="Heading1"/>
      </w:pPr>
      <w:r>
        <w:br w:type="page"/>
      </w:r>
      <w:bookmarkStart w:id="252" w:name="_Toc120212614"/>
      <w:r w:rsidRPr="006B07D1">
        <w:lastRenderedPageBreak/>
        <w:t>Chart related functions</w:t>
      </w:r>
      <w:bookmarkEnd w:id="252"/>
    </w:p>
    <w:p w14:paraId="7D127FFC" w14:textId="77777777" w:rsidR="006B07D1" w:rsidRDefault="006B07D1" w:rsidP="00E30B8F">
      <w:pPr>
        <w:pStyle w:val="Heading2"/>
      </w:pPr>
      <w:bookmarkStart w:id="253" w:name="_Toc120212615"/>
      <w:r w:rsidRPr="006B07D1">
        <w:t>Mode and orientation</w:t>
      </w:r>
      <w:bookmarkEnd w:id="2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77777777" w:rsidR="006B07D1" w:rsidRPr="004065B1" w:rsidRDefault="006B07D1" w:rsidP="008A1BCC">
            <w:r>
              <w:t>4.1 a)</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63E25E95" w14:textId="77777777" w:rsidR="006B07D1" w:rsidRPr="004065B1" w:rsidRDefault="006B07D1" w:rsidP="001752C8">
            <w:r w:rsidRPr="00A94802">
              <w:t>S-</w:t>
            </w:r>
            <w:r>
              <w:t>52 10.5.4</w:t>
            </w:r>
          </w:p>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77777777" w:rsidR="006B07D1" w:rsidRPr="00E6095F" w:rsidRDefault="00D9584F" w:rsidP="008A1BCC">
            <w:pPr>
              <w:rPr>
                <w:i/>
              </w:rPr>
            </w:pPr>
            <w:r w:rsidRPr="00E6095F">
              <w:rPr>
                <w:i/>
              </w:rPr>
              <w:t>Load the following cell 2.1.1 Power Up\ENC_ROOT\GB4X0000.000</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77777777" w:rsidR="00D9584F" w:rsidRPr="004065B1" w:rsidRDefault="00D9584F" w:rsidP="00D9584F">
            <w:r>
              <w:t>4.1 b)</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50C9C6C" w14:textId="77777777" w:rsidR="00D9584F" w:rsidRPr="004065B1" w:rsidRDefault="00D9584F" w:rsidP="00D9584F">
            <w:r w:rsidRPr="00D9584F">
              <w:t>S-52 2.2.3</w:t>
            </w:r>
          </w:p>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E3665BE" w14:textId="77777777" w:rsidR="00D9584F" w:rsidRPr="00E6095F" w:rsidRDefault="00D9584F" w:rsidP="00D9584F">
            <w:pPr>
              <w:rPr>
                <w:i/>
              </w:rPr>
            </w:pPr>
            <w:r w:rsidRPr="00E6095F">
              <w:rPr>
                <w:i/>
              </w:rPr>
              <w:t>As for test 4.1 a)</w:t>
            </w: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77777777" w:rsidR="00D9584F" w:rsidRPr="004065B1" w:rsidRDefault="00D9584F" w:rsidP="00D9584F">
            <w:r>
              <w:t>4.1 c)</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0B4AF344" w14:textId="77777777" w:rsidR="00D9584F" w:rsidRPr="004065B1" w:rsidRDefault="00D9584F" w:rsidP="00D9584F">
            <w:r>
              <w:t>-</w:t>
            </w:r>
          </w:p>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2789EB0" w14:textId="77777777" w:rsidR="00D9584F" w:rsidRPr="00E6095F" w:rsidRDefault="00D9584F" w:rsidP="00D9584F">
            <w:pPr>
              <w:rPr>
                <w:i/>
              </w:rPr>
            </w:pPr>
            <w:r w:rsidRPr="00E6095F">
              <w:rPr>
                <w:i/>
              </w:rPr>
              <w:t>As for test 4.1 a)</w:t>
            </w: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F5FEBE0" w14:textId="77777777" w:rsidTr="00D9584F">
        <w:trPr>
          <w:trHeight w:val="454"/>
          <w:tblHeader/>
        </w:trPr>
        <w:tc>
          <w:tcPr>
            <w:tcW w:w="2381" w:type="dxa"/>
            <w:shd w:val="clear" w:color="auto" w:fill="CCFFCC"/>
            <w:vAlign w:val="center"/>
          </w:tcPr>
          <w:p w14:paraId="03BF781B" w14:textId="77777777" w:rsidR="00D9584F" w:rsidRPr="004065B1" w:rsidRDefault="00D9584F" w:rsidP="00D9584F">
            <w:r w:rsidRPr="000A066E">
              <w:rPr>
                <w:b/>
              </w:rPr>
              <w:lastRenderedPageBreak/>
              <w:t>Test Reference</w:t>
            </w:r>
          </w:p>
        </w:tc>
        <w:tc>
          <w:tcPr>
            <w:tcW w:w="2381" w:type="dxa"/>
            <w:shd w:val="clear" w:color="auto" w:fill="CCFFCC"/>
            <w:vAlign w:val="center"/>
          </w:tcPr>
          <w:p w14:paraId="636F58B5" w14:textId="77777777" w:rsidR="00D9584F" w:rsidRPr="004065B1" w:rsidRDefault="00D9584F" w:rsidP="00D9584F">
            <w:r>
              <w:t>4.1 d)</w:t>
            </w:r>
          </w:p>
        </w:tc>
        <w:tc>
          <w:tcPr>
            <w:tcW w:w="2382" w:type="dxa"/>
            <w:shd w:val="clear" w:color="auto" w:fill="CCFFCC"/>
            <w:vAlign w:val="center"/>
          </w:tcPr>
          <w:p w14:paraId="41AAFABC" w14:textId="77777777" w:rsidR="00D9584F" w:rsidRPr="004065B1" w:rsidRDefault="00D9584F" w:rsidP="00D9584F">
            <w:r w:rsidRPr="000A066E">
              <w:rPr>
                <w:b/>
              </w:rPr>
              <w:t>IHO Reference</w:t>
            </w:r>
          </w:p>
        </w:tc>
        <w:tc>
          <w:tcPr>
            <w:tcW w:w="2382" w:type="dxa"/>
            <w:shd w:val="clear" w:color="auto" w:fill="CCFFCC"/>
            <w:vAlign w:val="center"/>
          </w:tcPr>
          <w:p w14:paraId="5761D61D" w14:textId="77777777" w:rsidR="00D9584F" w:rsidRPr="004065B1" w:rsidRDefault="00D9584F" w:rsidP="00D9584F">
            <w:r w:rsidRPr="00D9584F">
              <w:t>S-52 10.1.8</w:t>
            </w:r>
          </w:p>
        </w:tc>
      </w:tr>
      <w:tr w:rsidR="00D9584F" w14:paraId="6BBE56CF" w14:textId="77777777" w:rsidTr="00D9584F">
        <w:trPr>
          <w:tblHeader/>
        </w:trPr>
        <w:tc>
          <w:tcPr>
            <w:tcW w:w="9526" w:type="dxa"/>
            <w:gridSpan w:val="4"/>
            <w:shd w:val="clear" w:color="auto" w:fill="CCFFCC"/>
            <w:vAlign w:val="center"/>
          </w:tcPr>
          <w:p w14:paraId="7DE8EC4E" w14:textId="77777777" w:rsidR="00D9584F" w:rsidRDefault="00D9584F" w:rsidP="00D9584F">
            <w:r w:rsidRPr="000A066E">
              <w:rPr>
                <w:b/>
              </w:rPr>
              <w:t>Test description</w:t>
            </w:r>
          </w:p>
        </w:tc>
      </w:tr>
      <w:tr w:rsidR="00D9584F" w14:paraId="45AE92E1" w14:textId="77777777" w:rsidTr="00D9584F">
        <w:trPr>
          <w:tblHeader/>
        </w:trPr>
        <w:tc>
          <w:tcPr>
            <w:tcW w:w="9526" w:type="dxa"/>
            <w:gridSpan w:val="4"/>
            <w:vAlign w:val="center"/>
          </w:tcPr>
          <w:p w14:paraId="00152163" w14:textId="77777777" w:rsidR="00D9584F" w:rsidRPr="00A358C9" w:rsidRDefault="00D9584F" w:rsidP="00D9584F">
            <w:pPr>
              <w:rPr>
                <w:i/>
              </w:rPr>
            </w:pPr>
            <w:r w:rsidRPr="00A358C9">
              <w:rPr>
                <w:i/>
              </w:rPr>
              <w:t>No ENC data available.</w:t>
            </w:r>
          </w:p>
        </w:tc>
      </w:tr>
      <w:tr w:rsidR="00D9584F" w14:paraId="6A154015" w14:textId="77777777" w:rsidTr="00D9584F">
        <w:trPr>
          <w:tblHeader/>
        </w:trPr>
        <w:tc>
          <w:tcPr>
            <w:tcW w:w="9526" w:type="dxa"/>
            <w:gridSpan w:val="4"/>
            <w:shd w:val="clear" w:color="auto" w:fill="CCFFCC"/>
            <w:vAlign w:val="center"/>
          </w:tcPr>
          <w:p w14:paraId="55459941" w14:textId="77777777" w:rsidR="00D9584F" w:rsidRPr="004065B1" w:rsidRDefault="00D9584F" w:rsidP="00D9584F">
            <w:r w:rsidRPr="000A066E">
              <w:rPr>
                <w:b/>
              </w:rPr>
              <w:t>Setup</w:t>
            </w:r>
          </w:p>
        </w:tc>
      </w:tr>
      <w:tr w:rsidR="00D9584F" w14:paraId="319CB014" w14:textId="77777777" w:rsidTr="00D9584F">
        <w:trPr>
          <w:tblHeader/>
        </w:trPr>
        <w:tc>
          <w:tcPr>
            <w:tcW w:w="9526" w:type="dxa"/>
            <w:gridSpan w:val="4"/>
            <w:vAlign w:val="center"/>
          </w:tcPr>
          <w:p w14:paraId="4C484DEE" w14:textId="77777777" w:rsidR="00D9584F" w:rsidRPr="00A358C9" w:rsidRDefault="00D9584F" w:rsidP="00D9584F">
            <w:pPr>
              <w:rPr>
                <w:i/>
              </w:rPr>
            </w:pPr>
            <w:r w:rsidRPr="00A358C9">
              <w:rPr>
                <w:i/>
              </w:rPr>
              <w:t>As for test 4.1 a)</w:t>
            </w:r>
          </w:p>
          <w:p w14:paraId="0CE2774F" w14:textId="68619145" w:rsidR="00D9584F" w:rsidRPr="00A358C9" w:rsidRDefault="00D9584F" w:rsidP="00D9584F">
            <w:pPr>
              <w:rPr>
                <w:i/>
              </w:rPr>
            </w:pPr>
            <w:r w:rsidRPr="00A358C9">
              <w:rPr>
                <w:i/>
              </w:rPr>
              <w:t xml:space="preserve">Ship position as follows: 32°24.53’S </w:t>
            </w:r>
            <w:r w:rsidR="00E70490">
              <w:rPr>
                <w:i/>
              </w:rPr>
              <w:t xml:space="preserve"> </w:t>
            </w:r>
            <w:r w:rsidRPr="00A358C9">
              <w:rPr>
                <w:i/>
              </w:rPr>
              <w:t>061°19.29’E (within ENC data coverage</w:t>
            </w:r>
          </w:p>
          <w:p w14:paraId="6707CEFD" w14:textId="5198BA4E" w:rsidR="00D9584F" w:rsidRPr="00A358C9" w:rsidRDefault="00D9584F" w:rsidP="00D9584F">
            <w:pPr>
              <w:rPr>
                <w:i/>
              </w:rPr>
            </w:pPr>
            <w:r w:rsidRPr="00A358C9">
              <w:rPr>
                <w:i/>
              </w:rPr>
              <w:t>(M_COVR) where CATCOV</w:t>
            </w:r>
            <w:r w:rsidR="00523203">
              <w:rPr>
                <w:i/>
              </w:rPr>
              <w:t xml:space="preserve"> </w:t>
            </w:r>
            <w:r w:rsidRPr="00A358C9">
              <w:rPr>
                <w:i/>
              </w:rPr>
              <w:t>=</w:t>
            </w:r>
            <w:r w:rsidR="00523203">
              <w:rPr>
                <w:i/>
              </w:rPr>
              <w:t xml:space="preserve"> </w:t>
            </w:r>
            <w:r w:rsidRPr="00A358C9">
              <w:rPr>
                <w:i/>
              </w:rPr>
              <w:t>2 (no coverage available)).</w:t>
            </w:r>
          </w:p>
        </w:tc>
      </w:tr>
      <w:tr w:rsidR="00D9584F" w14:paraId="3B83480B" w14:textId="77777777" w:rsidTr="00D9584F">
        <w:trPr>
          <w:tblHeader/>
        </w:trPr>
        <w:tc>
          <w:tcPr>
            <w:tcW w:w="9526" w:type="dxa"/>
            <w:gridSpan w:val="4"/>
            <w:shd w:val="clear" w:color="auto" w:fill="CCFFCC"/>
            <w:vAlign w:val="center"/>
          </w:tcPr>
          <w:p w14:paraId="631BC5E2" w14:textId="77777777" w:rsidR="00D9584F" w:rsidRPr="004065B1" w:rsidRDefault="00D9584F" w:rsidP="00D9584F">
            <w:r w:rsidRPr="000A066E">
              <w:rPr>
                <w:b/>
              </w:rPr>
              <w:t>Action</w:t>
            </w:r>
          </w:p>
        </w:tc>
      </w:tr>
      <w:tr w:rsidR="00D9584F" w14:paraId="7244C868" w14:textId="77777777" w:rsidTr="00D9584F">
        <w:trPr>
          <w:tblHeader/>
        </w:trPr>
        <w:tc>
          <w:tcPr>
            <w:tcW w:w="9526" w:type="dxa"/>
            <w:gridSpan w:val="4"/>
            <w:vAlign w:val="center"/>
          </w:tcPr>
          <w:p w14:paraId="366F98C7" w14:textId="77777777" w:rsidR="00D9584F" w:rsidRPr="00A358C9" w:rsidRDefault="00D9584F" w:rsidP="00D9584F">
            <w:pPr>
              <w:rPr>
                <w:i/>
              </w:rPr>
            </w:pPr>
            <w:r w:rsidRPr="00A358C9">
              <w:rPr>
                <w:i/>
              </w:rPr>
              <w:t>Observe the display.</w:t>
            </w:r>
          </w:p>
        </w:tc>
      </w:tr>
      <w:tr w:rsidR="00D9584F" w14:paraId="67F1BA06" w14:textId="77777777" w:rsidTr="00D9584F">
        <w:trPr>
          <w:tblHeader/>
        </w:trPr>
        <w:tc>
          <w:tcPr>
            <w:tcW w:w="9526" w:type="dxa"/>
            <w:gridSpan w:val="4"/>
            <w:shd w:val="clear" w:color="auto" w:fill="CCFFCC"/>
            <w:vAlign w:val="center"/>
          </w:tcPr>
          <w:p w14:paraId="53C92DE0" w14:textId="77777777" w:rsidR="00D9584F" w:rsidRPr="004065B1" w:rsidRDefault="00D9584F" w:rsidP="00D9584F">
            <w:r w:rsidRPr="000A066E">
              <w:rPr>
                <w:b/>
              </w:rPr>
              <w:t>Results</w:t>
            </w:r>
          </w:p>
        </w:tc>
      </w:tr>
      <w:tr w:rsidR="00D9584F" w14:paraId="5324F5ED" w14:textId="77777777" w:rsidTr="00D9584F">
        <w:trPr>
          <w:tblHeader/>
        </w:trPr>
        <w:tc>
          <w:tcPr>
            <w:tcW w:w="9526" w:type="dxa"/>
            <w:gridSpan w:val="4"/>
            <w:vAlign w:val="center"/>
          </w:tcPr>
          <w:p w14:paraId="3F7A553E" w14:textId="77777777" w:rsidR="00D9584F" w:rsidRPr="00A358C9" w:rsidRDefault="00D9584F" w:rsidP="00D9584F">
            <w:pPr>
              <w:jc w:val="left"/>
              <w:rPr>
                <w:i/>
              </w:rPr>
            </w:pPr>
            <w:r w:rsidRPr="00A358C9">
              <w:rPr>
                <w:i/>
              </w:rPr>
              <w:t>Confirm that a “No ENC available” indication is provided.</w:t>
            </w:r>
          </w:p>
        </w:tc>
      </w:tr>
    </w:tbl>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77777777" w:rsidR="00F156D5" w:rsidRPr="004065B1" w:rsidRDefault="00F156D5" w:rsidP="00273E6E">
            <w:r>
              <w:t>4.1 e)</w:t>
            </w:r>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067E6162" w14:textId="77777777" w:rsidR="00F156D5" w:rsidRPr="004065B1" w:rsidRDefault="00F156D5" w:rsidP="00273E6E">
            <w:r w:rsidRPr="00D9584F">
              <w:t>S-52 10.1.8</w:t>
            </w:r>
          </w:p>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D733CE3" w14:textId="77777777" w:rsidR="00F156D5" w:rsidRPr="00A358C9" w:rsidRDefault="00F156D5" w:rsidP="00F156D5">
            <w:pPr>
              <w:rPr>
                <w:i/>
              </w:rPr>
            </w:pPr>
            <w:r w:rsidRPr="00A358C9">
              <w:rPr>
                <w:i/>
              </w:rPr>
              <w:t>As for test 4.1 a)</w:t>
            </w: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77777777" w:rsidR="00F156D5" w:rsidRPr="004065B1" w:rsidRDefault="00F156D5" w:rsidP="00273E6E">
            <w:r>
              <w:t>4.1 f)</w:t>
            </w:r>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444F4F8A" w14:textId="77777777" w:rsidR="00F156D5" w:rsidRPr="004065B1" w:rsidRDefault="00F156D5" w:rsidP="00273E6E">
            <w:r w:rsidRPr="00F156D5">
              <w:t>S-52 [3.1.6]</w:t>
            </w:r>
          </w:p>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093E9C8D" w14:textId="77777777" w:rsidR="00F156D5" w:rsidRPr="00A358C9" w:rsidRDefault="00F156D5" w:rsidP="00F156D5">
            <w:pPr>
              <w:rPr>
                <w:i/>
              </w:rPr>
            </w:pPr>
            <w:r w:rsidRPr="00A358C9">
              <w:rPr>
                <w:i/>
              </w:rPr>
              <w:t>As for test 4.1 a)</w:t>
            </w: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For each bearing-stabilised orientation other than ‘north-up’ that may be provided, confirm by analytical evaluation that for turning rates between 0 deg/s and 20 deg/s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3D24111B" w:rsidR="00F156D5" w:rsidRPr="00A358C9" w:rsidRDefault="00F156D5" w:rsidP="00273E6E">
            <w:pPr>
              <w:jc w:val="left"/>
              <w:rPr>
                <w:i/>
              </w:rPr>
            </w:pPr>
            <w:r w:rsidRPr="00A358C9">
              <w:rPr>
                <w:i/>
              </w:rPr>
              <w:t xml:space="preserve">Confirm that the displayed chart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03F7835C" w14:textId="77777777" w:rsidR="00CF2F67" w:rsidRDefault="00CF2F67" w:rsidP="00E30B8F">
      <w:pPr>
        <w:pStyle w:val="Heading2"/>
      </w:pPr>
      <w:bookmarkStart w:id="254" w:name="_Toc120212616"/>
      <w:r>
        <w:t>Display of scale bar</w:t>
      </w:r>
      <w:bookmarkEnd w:id="2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77777777" w:rsidR="00CF2F67" w:rsidRPr="004065B1" w:rsidRDefault="00CF2F67" w:rsidP="008A1BCC">
            <w:r>
              <w:t>4.</w:t>
            </w:r>
            <w:r w:rsidR="001752C8">
              <w:t>2</w:t>
            </w:r>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58BD179" w14:textId="77777777" w:rsidR="00CF2F67" w:rsidRPr="004065B1" w:rsidRDefault="00CF2F67" w:rsidP="001752C8">
            <w:r w:rsidRPr="00A94802">
              <w:t>S-</w:t>
            </w:r>
            <w:r>
              <w:t>52 10.5.</w:t>
            </w:r>
            <w:r w:rsidR="001752C8">
              <w:t>1</w:t>
            </w:r>
          </w:p>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77777777" w:rsidR="00F156D5" w:rsidRPr="00A358C9" w:rsidRDefault="00F156D5" w:rsidP="00F156D5">
            <w:pPr>
              <w:rPr>
                <w:i/>
              </w:rPr>
            </w:pPr>
            <w:r w:rsidRPr="00A358C9">
              <w:rPr>
                <w:i/>
              </w:rPr>
              <w:t xml:space="preserve">Load the cells from 2.1.1 Power Up\ENC_ROOT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7777777" w:rsidR="00CF2F67" w:rsidRDefault="00CF2F67" w:rsidP="00E30B8F">
      <w:pPr>
        <w:pStyle w:val="Heading2"/>
      </w:pPr>
      <w:bookmarkStart w:id="255" w:name="_Toc120212617"/>
      <w:r>
        <w:lastRenderedPageBreak/>
        <w:t>Display of latitude bar</w:t>
      </w:r>
      <w:bookmarkEnd w:id="25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77777777" w:rsidR="00CF2F67" w:rsidRPr="004065B1" w:rsidRDefault="00CF2F67" w:rsidP="008A1BCC">
            <w:r>
              <w:t>4.</w:t>
            </w:r>
            <w:r w:rsidR="001752C8">
              <w:t>3</w:t>
            </w:r>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1415C1FC" w14:textId="77777777" w:rsidR="00CF2F67" w:rsidRPr="004065B1" w:rsidRDefault="00CF2F67" w:rsidP="008A1BCC">
            <w:r w:rsidRPr="00A94802">
              <w:t>S-</w:t>
            </w:r>
            <w:r w:rsidR="001752C8">
              <w:t xml:space="preserve">52 </w:t>
            </w:r>
            <w:r>
              <w:t>10.5.</w:t>
            </w:r>
            <w:r w:rsidR="001752C8">
              <w:t>1</w:t>
            </w:r>
          </w:p>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77777777" w:rsidR="00D32A6E" w:rsidRPr="00A358C9" w:rsidRDefault="00D32A6E" w:rsidP="00D32A6E">
            <w:pPr>
              <w:rPr>
                <w:i/>
              </w:rPr>
            </w:pPr>
            <w:r w:rsidRPr="00A358C9">
              <w:rPr>
                <w:i/>
              </w:rPr>
              <w:t xml:space="preserve">Load the cells from 2.1.1 Power Up\ENC_ROOT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76DADAC1" w14:textId="77777777" w:rsidR="00CF2F67" w:rsidRDefault="00CF2F67" w:rsidP="00E30B8F">
      <w:pPr>
        <w:pStyle w:val="Heading2"/>
      </w:pPr>
      <w:bookmarkStart w:id="256" w:name="_Toc120212618"/>
      <w:r>
        <w:t>Object information</w:t>
      </w:r>
      <w:bookmarkEnd w:id="25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77777777" w:rsidR="00CF2F67" w:rsidRPr="004065B1" w:rsidRDefault="001752C8" w:rsidP="008A1BCC">
            <w:r>
              <w:t>4.4</w:t>
            </w:r>
            <w:r w:rsidR="00CF2F67">
              <w:t xml:space="preserve"> a)</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77777777" w:rsidR="00BE2CA5" w:rsidRPr="00BE2CA5" w:rsidRDefault="00BE2CA5" w:rsidP="00BE2CA5">
            <w:pPr>
              <w:rPr>
                <w:i/>
              </w:rPr>
            </w:pPr>
            <w:r w:rsidRPr="00BE2CA5">
              <w:rPr>
                <w:i/>
              </w:rPr>
              <w:t>Load the cells from 2.1.1 Power Up\ENC_ROOT</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77777777" w:rsidR="00D32A6E" w:rsidRPr="00A358C9" w:rsidRDefault="00D32A6E" w:rsidP="00D32A6E">
            <w:pPr>
              <w:rPr>
                <w:i/>
              </w:rPr>
            </w:pPr>
            <w:r w:rsidRPr="00A358C9">
              <w:rPr>
                <w:i/>
              </w:rPr>
              <w:t>1. Select several objects 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D4BD50F" w:rsidR="00D32A6E" w:rsidRPr="00A358C9" w:rsidRDefault="00D32A6E" w:rsidP="00D32A6E">
            <w:pPr>
              <w:rPr>
                <w:i/>
              </w:rPr>
            </w:pPr>
            <w:r w:rsidRPr="00A358C9">
              <w:rPr>
                <w:i/>
              </w:rPr>
              <w:t>2. Observe object information</w:t>
            </w:r>
            <w:r w:rsidR="00DE5F53">
              <w:rPr>
                <w:i/>
              </w:rPr>
              <w:t>.</w:t>
            </w:r>
          </w:p>
          <w:p w14:paraId="41026D21" w14:textId="77777777" w:rsidR="00CF2F67" w:rsidRPr="00A358C9" w:rsidRDefault="00D32A6E" w:rsidP="00D32A6E">
            <w:pPr>
              <w:rPr>
                <w:i/>
              </w:rPr>
            </w:pPr>
            <w:r w:rsidRPr="00A358C9">
              <w:rPr>
                <w:i/>
              </w:rPr>
              <w:t>3. Remove object 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77777777" w:rsidR="00D32A6E" w:rsidRPr="00A358C9" w:rsidRDefault="00D32A6E" w:rsidP="003866E1">
            <w:pPr>
              <w:numPr>
                <w:ilvl w:val="0"/>
                <w:numId w:val="14"/>
              </w:numPr>
              <w:jc w:val="left"/>
              <w:rPr>
                <w:i/>
              </w:rPr>
            </w:pPr>
            <w:r w:rsidRPr="00A358C9">
              <w:rPr>
                <w:i/>
              </w:rPr>
              <w:t>Full S-57 Object and Attribute names shall be displayed.</w:t>
            </w:r>
          </w:p>
          <w:p w14:paraId="091BFDBE" w14:textId="77777777" w:rsidR="00D32A6E" w:rsidRPr="00A358C9" w:rsidRDefault="00D32A6E" w:rsidP="003866E1">
            <w:pPr>
              <w:numPr>
                <w:ilvl w:val="0"/>
                <w:numId w:val="14"/>
              </w:numPr>
              <w:jc w:val="left"/>
              <w:rPr>
                <w:i/>
              </w:rPr>
            </w:pPr>
            <w:r w:rsidRPr="00A358C9">
              <w:rPr>
                <w:i/>
              </w:rPr>
              <w:t>Enumerate value names shall be displayed. Enumerate attribute numbers should not be displayed.</w:t>
            </w:r>
          </w:p>
          <w:p w14:paraId="11E205C4" w14:textId="11C3AF31" w:rsidR="00D32A6E" w:rsidRPr="00A358C9" w:rsidRDefault="00D32A6E" w:rsidP="003866E1">
            <w:pPr>
              <w:numPr>
                <w:ilvl w:val="0"/>
                <w:numId w:val="14"/>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rsidP="003866E1">
            <w:pPr>
              <w:numPr>
                <w:ilvl w:val="0"/>
                <w:numId w:val="14"/>
              </w:numPr>
              <w:jc w:val="left"/>
              <w:rPr>
                <w:i/>
              </w:rPr>
            </w:pPr>
            <w:r w:rsidRPr="00A358C9">
              <w:rPr>
                <w:i/>
              </w:rPr>
              <w:t>Units of measure shall be included after all attribute values which are weights or measures.</w:t>
            </w:r>
          </w:p>
          <w:p w14:paraId="5449DC85" w14:textId="77777777" w:rsidR="00D32A6E" w:rsidRPr="00A358C9" w:rsidRDefault="00D32A6E" w:rsidP="00D32A6E">
            <w:pPr>
              <w:jc w:val="left"/>
              <w:rPr>
                <w:i/>
              </w:rPr>
            </w:pPr>
          </w:p>
          <w:p w14:paraId="309DB0B6" w14:textId="77777777" w:rsidR="00D32A6E" w:rsidRPr="00A358C9" w:rsidRDefault="00D32A6E" w:rsidP="00D32A6E">
            <w:pPr>
              <w:ind w:left="360"/>
              <w:jc w:val="left"/>
              <w:rPr>
                <w:i/>
              </w:rPr>
            </w:pPr>
            <w:r w:rsidRPr="00A358C9">
              <w:rPr>
                <w:i/>
              </w:rPr>
              <w:t>An exception to show the value of SORDAT if it is for the following objects:</w:t>
            </w:r>
          </w:p>
          <w:p w14:paraId="2C90FA27" w14:textId="5AD26514" w:rsidR="00D32A6E" w:rsidRPr="00A358C9" w:rsidRDefault="00D32A6E" w:rsidP="003866E1">
            <w:pPr>
              <w:numPr>
                <w:ilvl w:val="0"/>
                <w:numId w:val="15"/>
              </w:numPr>
              <w:jc w:val="left"/>
              <w:rPr>
                <w:i/>
              </w:rPr>
            </w:pPr>
            <w:r w:rsidRPr="00A358C9">
              <w:rPr>
                <w:i/>
              </w:rPr>
              <w:t>WRECKS, OBSTRN, UWTROC, and SOUNDG with value QUASOU</w:t>
            </w:r>
            <w:r w:rsidR="00DE5F53">
              <w:rPr>
                <w:i/>
              </w:rPr>
              <w:t xml:space="preserve"> </w:t>
            </w:r>
            <w:r w:rsidRPr="00A358C9">
              <w:rPr>
                <w:i/>
              </w:rPr>
              <w:t>= 9 and geometry attribute QUAPOS</w:t>
            </w:r>
            <w:r w:rsidR="00DE5F53">
              <w:rPr>
                <w:i/>
              </w:rPr>
              <w:t xml:space="preserve"> </w:t>
            </w:r>
            <w:r w:rsidRPr="00A358C9">
              <w:rPr>
                <w:i/>
              </w:rPr>
              <w:t>=</w:t>
            </w:r>
            <w:r w:rsidR="00DE5F53">
              <w:rPr>
                <w:i/>
              </w:rPr>
              <w:t xml:space="preserve"> </w:t>
            </w:r>
            <w:r w:rsidRPr="00A358C9">
              <w:rPr>
                <w:i/>
              </w:rPr>
              <w:t>8;</w:t>
            </w:r>
          </w:p>
          <w:p w14:paraId="50D9814F" w14:textId="4B4642E6" w:rsidR="00D32A6E" w:rsidRPr="00A358C9" w:rsidRDefault="00D32A6E" w:rsidP="003866E1">
            <w:pPr>
              <w:numPr>
                <w:ilvl w:val="0"/>
                <w:numId w:val="15"/>
              </w:numPr>
              <w:jc w:val="left"/>
              <w:rPr>
                <w:i/>
              </w:rPr>
            </w:pPr>
            <w:r w:rsidRPr="00A358C9">
              <w:rPr>
                <w:i/>
              </w:rPr>
              <w:t>DRGARE with QUASOU</w:t>
            </w:r>
            <w:r w:rsidR="00DE5F53">
              <w:rPr>
                <w:i/>
              </w:rPr>
              <w:t xml:space="preserve"> </w:t>
            </w:r>
            <w:r w:rsidRPr="00A358C9">
              <w:rPr>
                <w:i/>
              </w:rPr>
              <w:t>=</w:t>
            </w:r>
            <w:r w:rsidR="00DE5F53">
              <w:rPr>
                <w:i/>
              </w:rPr>
              <w:t xml:space="preserve"> </w:t>
            </w:r>
            <w:r w:rsidRPr="00A358C9">
              <w:rPr>
                <w:i/>
              </w:rPr>
              <w:t>11;</w:t>
            </w:r>
          </w:p>
          <w:p w14:paraId="4342970E" w14:textId="77777777" w:rsidR="00D32A6E" w:rsidRPr="00A358C9" w:rsidRDefault="00D32A6E" w:rsidP="003866E1">
            <w:pPr>
              <w:numPr>
                <w:ilvl w:val="0"/>
                <w:numId w:val="15"/>
              </w:numPr>
              <w:jc w:val="left"/>
              <w:rPr>
                <w:i/>
              </w:rPr>
            </w:pPr>
            <w:r w:rsidRPr="00A358C9">
              <w:rPr>
                <w:i/>
              </w:rPr>
              <w:t>SWPARE;</w:t>
            </w:r>
          </w:p>
          <w:p w14:paraId="6CA9C861" w14:textId="39A342F1" w:rsidR="00CF2F67" w:rsidRPr="00A358C9" w:rsidRDefault="00D32A6E" w:rsidP="003866E1">
            <w:pPr>
              <w:numPr>
                <w:ilvl w:val="0"/>
                <w:numId w:val="15"/>
              </w:numPr>
              <w:jc w:val="left"/>
              <w:rPr>
                <w:i/>
              </w:rPr>
            </w:pPr>
            <w:r w:rsidRPr="00A358C9">
              <w:rPr>
                <w:i/>
              </w:rPr>
              <w:t>Any object class with attribute CONDTN</w:t>
            </w:r>
            <w:r w:rsidR="00DE5F53">
              <w:rPr>
                <w:i/>
              </w:rPr>
              <w:t xml:space="preserve"> </w:t>
            </w:r>
            <w:r w:rsidRPr="00A358C9">
              <w:rPr>
                <w:i/>
              </w:rPr>
              <w:t>=</w:t>
            </w:r>
            <w:r w:rsidR="00DE5F53">
              <w:rPr>
                <w:i/>
              </w:rPr>
              <w:t xml:space="preserve"> </w:t>
            </w:r>
            <w:r w:rsidRPr="00A358C9">
              <w:rPr>
                <w:i/>
              </w:rPr>
              <w:t>1or 3 or 5.</w:t>
            </w: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00A73A3B" w14:textId="335ED1DC" w:rsidR="008E4368" w:rsidRPr="00A358C9" w:rsidRDefault="008E4368" w:rsidP="003866E1">
            <w:pPr>
              <w:numPr>
                <w:ilvl w:val="0"/>
                <w:numId w:val="14"/>
              </w:numPr>
              <w:jc w:val="left"/>
              <w:rPr>
                <w:i/>
              </w:rPr>
            </w:pPr>
            <w:r w:rsidRPr="00A358C9">
              <w:rPr>
                <w:i/>
              </w:rPr>
              <w:lastRenderedPageBreak/>
              <w:t>Dates shall be given in the form “Day Month Year” DD-MMM-YYYY. (MMM</w:t>
            </w:r>
            <w:r w:rsidR="00523203">
              <w:rPr>
                <w:i/>
              </w:rPr>
              <w:t xml:space="preserve"> </w:t>
            </w:r>
            <w:r w:rsidRPr="00A358C9">
              <w:rPr>
                <w:i/>
              </w:rPr>
              <w:t>=</w:t>
            </w:r>
            <w:r w:rsidR="00523203">
              <w:rPr>
                <w:i/>
              </w:rPr>
              <w:t xml:space="preserve"> </w:t>
            </w:r>
            <w:r w:rsidRPr="00A358C9">
              <w:rPr>
                <w:i/>
              </w:rPr>
              <w:t>JAN, FEB, MAR, APR, MAY, JUN, JUL, AUG, SEP, OCT, NOV, DEC)</w:t>
            </w:r>
            <w:r w:rsidR="00DE5F53">
              <w:rPr>
                <w:i/>
              </w:rPr>
              <w:t>.</w:t>
            </w:r>
          </w:p>
          <w:p w14:paraId="2A7186E2" w14:textId="77777777" w:rsidR="008E4368" w:rsidRPr="00A358C9" w:rsidRDefault="008E4368" w:rsidP="003866E1">
            <w:pPr>
              <w:numPr>
                <w:ilvl w:val="0"/>
                <w:numId w:val="14"/>
              </w:numPr>
              <w:jc w:val="left"/>
              <w:rPr>
                <w:i/>
              </w:rPr>
            </w:pPr>
            <w:r w:rsidRPr="00A358C9">
              <w:rPr>
                <w:i/>
              </w:rPr>
              <w:t>The pick report shall only return information about the objects present on the ECDIS display. This means all objects in the viewing layers enabled even if those objects have no resultant display. For example the meta object M_SREL has no display but should be detailed in the pick report.</w:t>
            </w:r>
          </w:p>
          <w:p w14:paraId="60504E56" w14:textId="43B56653" w:rsidR="008E4368" w:rsidRPr="00A358C9" w:rsidRDefault="008E4368" w:rsidP="003866E1">
            <w:pPr>
              <w:numPr>
                <w:ilvl w:val="0"/>
                <w:numId w:val="14"/>
              </w:numPr>
              <w:jc w:val="left"/>
              <w:rPr>
                <w:i/>
              </w:rPr>
            </w:pPr>
            <w:r w:rsidRPr="00A358C9">
              <w:rPr>
                <w:i/>
              </w:rPr>
              <w:t>Cursor enquiry shall extend to the spatial object, which carries accuracy attributes QUAPOS and POSACC. It shall include collection objects which carry additional information</w:t>
            </w:r>
            <w:r w:rsidR="00DE5F53">
              <w:rPr>
                <w:i/>
              </w:rPr>
              <w:t>,</w:t>
            </w:r>
            <w:r w:rsidRPr="00A358C9">
              <w:rPr>
                <w:i/>
              </w:rPr>
              <w:t xml:space="preserve"> for example the OBJNAM of traffic separation schemes, navigation lines (NAVLNE, RECTRC, DWRTCL, etc.).</w:t>
            </w:r>
          </w:p>
          <w:p w14:paraId="03DA3477" w14:textId="77777777" w:rsidR="008E4368" w:rsidRPr="00A358C9" w:rsidRDefault="008E4368" w:rsidP="008E4368">
            <w:pPr>
              <w:jc w:val="left"/>
              <w:rPr>
                <w:i/>
              </w:rPr>
            </w:pPr>
          </w:p>
          <w:p w14:paraId="651B74B9" w14:textId="77777777" w:rsidR="008E4368" w:rsidRPr="00A358C9" w:rsidRDefault="008E4368" w:rsidP="008E4368">
            <w:pPr>
              <w:jc w:val="left"/>
              <w:rPr>
                <w:i/>
              </w:rPr>
            </w:pPr>
            <w:r w:rsidRPr="00A358C9">
              <w:rPr>
                <w:i/>
              </w:rPr>
              <w:t>2. Text associated with chart objects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77777777" w:rsidR="008E4368" w:rsidRPr="004065B1" w:rsidRDefault="008E4368" w:rsidP="00273E6E">
            <w:r>
              <w:t>4.4 b)</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0CC3E6B4" w14:textId="77777777" w:rsidR="008E4368" w:rsidRDefault="008E4368" w:rsidP="008E4368">
            <w:r>
              <w:t>S-52 10.8.1,</w:t>
            </w:r>
          </w:p>
          <w:p w14:paraId="527637CB" w14:textId="77777777" w:rsidR="008E4368" w:rsidRPr="004065B1" w:rsidRDefault="008E4368" w:rsidP="008E4368">
            <w:r>
              <w:t>10.8.2 &amp; 10.8.4</w:t>
            </w:r>
          </w:p>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77777777" w:rsidR="008E4368" w:rsidRPr="00A358C9" w:rsidRDefault="008E4368" w:rsidP="00273E6E">
            <w:pPr>
              <w:rPr>
                <w:i/>
              </w:rPr>
            </w:pPr>
            <w:r w:rsidRPr="00A358C9">
              <w:rPr>
                <w:i/>
              </w:rPr>
              <w:t>Select several objects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63CE1EA0" w:rsidR="008E4368" w:rsidRPr="00A358C9" w:rsidRDefault="008E4368" w:rsidP="003866E1">
            <w:pPr>
              <w:numPr>
                <w:ilvl w:val="0"/>
                <w:numId w:val="16"/>
              </w:numPr>
              <w:jc w:val="left"/>
              <w:rPr>
                <w:i/>
              </w:rPr>
            </w:pPr>
            <w:r w:rsidRPr="00A358C9">
              <w:rPr>
                <w:i/>
              </w:rPr>
              <w:t xml:space="preserve">A plain language explanation of each symbol shall be used as included in the </w:t>
            </w:r>
            <w:r w:rsidR="00DE5F53">
              <w:rPr>
                <w:i/>
              </w:rPr>
              <w:t xml:space="preserve">S-52 </w:t>
            </w:r>
            <w:r w:rsidRPr="00A358C9">
              <w:rPr>
                <w:i/>
              </w:rPr>
              <w:t xml:space="preserve">Symbol Library and in the </w:t>
            </w:r>
            <w:r w:rsidR="00DE5F53">
              <w:rPr>
                <w:i/>
              </w:rPr>
              <w:t xml:space="preserve">S-52 </w:t>
            </w:r>
            <w:r w:rsidRPr="00A358C9">
              <w:rPr>
                <w:i/>
              </w:rPr>
              <w:t>Presentation Library section 17 to provide quick and understandable information which is not always obvious from the object class and attribute information.</w:t>
            </w:r>
          </w:p>
          <w:p w14:paraId="7A174DF6" w14:textId="77777777" w:rsidR="008E4368" w:rsidRPr="00A358C9" w:rsidRDefault="008E4368" w:rsidP="003866E1">
            <w:pPr>
              <w:numPr>
                <w:ilvl w:val="0"/>
                <w:numId w:val="16"/>
              </w:numPr>
              <w:jc w:val="left"/>
              <w:rPr>
                <w:i/>
              </w:rPr>
            </w:pPr>
            <w:r w:rsidRPr="00A358C9">
              <w:rPr>
                <w:i/>
              </w:rPr>
              <w:t>Attribute values provided in addition to the above explanation shall be connected to their meaning, and the definitions shall also be available.</w:t>
            </w:r>
          </w:p>
          <w:p w14:paraId="6B16DCB6" w14:textId="77777777" w:rsidR="008E4368" w:rsidRPr="00A358C9" w:rsidRDefault="008E4368" w:rsidP="003866E1">
            <w:pPr>
              <w:numPr>
                <w:ilvl w:val="0"/>
                <w:numId w:val="16"/>
              </w:numPr>
              <w:jc w:val="left"/>
              <w:rPr>
                <w:i/>
              </w:rPr>
            </w:pPr>
            <w:r w:rsidRPr="00A358C9">
              <w:rPr>
                <w:i/>
              </w:rPr>
              <w:t>The object information shall be sorted by the drawing priority of the object as defined in the look-up table for symbolizing. When the drawing priority of objects is equal, the geometric primitive shall be used to order the information (points followed by lines and finally areas).</w:t>
            </w:r>
          </w:p>
          <w:p w14:paraId="671E262E" w14:textId="77777777" w:rsidR="008E4368" w:rsidRPr="00A358C9" w:rsidRDefault="008E4368" w:rsidP="003866E1">
            <w:pPr>
              <w:numPr>
                <w:ilvl w:val="0"/>
                <w:numId w:val="16"/>
              </w:numPr>
              <w:jc w:val="left"/>
              <w:rPr>
                <w:i/>
              </w:rPr>
            </w:pPr>
            <w:r w:rsidRPr="00A358C9">
              <w:rPr>
                <w:i/>
              </w:rPr>
              <w:t>Check that the content displayed in the pick report is configurable by the user.</w:t>
            </w:r>
          </w:p>
        </w:tc>
      </w:tr>
    </w:tbl>
    <w:p w14:paraId="745276D6" w14:textId="77777777" w:rsidR="008E4368" w:rsidRDefault="008E4368"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77777777" w:rsidR="008E4368" w:rsidRPr="004065B1" w:rsidRDefault="008E4368" w:rsidP="00273E6E">
            <w:r>
              <w:t>4.4 c)</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16CDA62E" w14:textId="77777777" w:rsidR="008E4368" w:rsidRPr="004065B1" w:rsidRDefault="008E4368" w:rsidP="008E4368">
            <w:r>
              <w:t>S-52 10.8.3</w:t>
            </w:r>
          </w:p>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7777777" w:rsidR="008E4368" w:rsidRPr="00A358C9" w:rsidRDefault="008E4368" w:rsidP="008E4368">
            <w:pPr>
              <w:rPr>
                <w:i/>
              </w:rPr>
            </w:pPr>
            <w:r w:rsidRPr="00A358C9">
              <w:rPr>
                <w:i/>
              </w:rPr>
              <w:t>2. Select several objects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77777777" w:rsidR="008E4368" w:rsidRPr="004065B1" w:rsidRDefault="008E4368" w:rsidP="00273E6E">
            <w:r>
              <w:t>4.4 d)</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77777777" w:rsidR="008E4368" w:rsidRPr="00A358C9" w:rsidRDefault="008E4368" w:rsidP="008E4368">
            <w:pPr>
              <w:rPr>
                <w:i/>
              </w:rPr>
            </w:pPr>
            <w:r w:rsidRPr="00A358C9">
              <w:rPr>
                <w:i/>
              </w:rPr>
              <w:t>Hover-over function for object information (optional)</w:t>
            </w:r>
          </w:p>
          <w:p w14:paraId="04EEE782" w14:textId="77777777" w:rsidR="008E4368" w:rsidRPr="00A358C9" w:rsidRDefault="008E4368" w:rsidP="008E4368">
            <w:pPr>
              <w:rPr>
                <w:i/>
              </w:rPr>
            </w:pPr>
            <w:r w:rsidRPr="00A358C9">
              <w:rPr>
                <w:i/>
              </w:rPr>
              <w:t>Test shall only be performed if a hover-over function for object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77777777" w:rsidR="008E4368" w:rsidRPr="00A358C9" w:rsidRDefault="008E4368" w:rsidP="008E4368">
            <w:pPr>
              <w:rPr>
                <w:i/>
              </w:rPr>
            </w:pPr>
            <w:r w:rsidRPr="00A358C9">
              <w:rPr>
                <w:i/>
              </w:rPr>
              <w:t>2. Move cursor to one of the objects in the table below and to objects where additional information is available or date dependent objects:</w:t>
            </w:r>
          </w:p>
          <w:p w14:paraId="43B90F5E" w14:textId="77777777" w:rsidR="008E4368" w:rsidRPr="00A358C9" w:rsidRDefault="008E4368" w:rsidP="008E4368">
            <w:pPr>
              <w:rPr>
                <w:i/>
              </w:rPr>
            </w:pPr>
            <w:r w:rsidRPr="00A358C9">
              <w:rPr>
                <w:i/>
              </w:rPr>
              <w:t>3. Configure the hover-over function ON.</w:t>
            </w:r>
          </w:p>
          <w:p w14:paraId="2D8F5BB9" w14:textId="77777777" w:rsidR="008E4368" w:rsidRPr="00A358C9" w:rsidRDefault="008E4368" w:rsidP="008E4368">
            <w:pPr>
              <w:rPr>
                <w:i/>
              </w:rPr>
            </w:pPr>
            <w:r w:rsidRPr="00A358C9">
              <w:rPr>
                <w:i/>
              </w:rPr>
              <w:t>4. Move cursor to one of the objects mentioned in 2.</w:t>
            </w:r>
          </w:p>
          <w:p w14:paraId="6FBE8220" w14:textId="77777777" w:rsidR="008E4368" w:rsidRPr="00A358C9" w:rsidRDefault="008E4368" w:rsidP="008E4368">
            <w:pPr>
              <w:rPr>
                <w:i/>
              </w:rPr>
            </w:pPr>
            <w:r w:rsidRPr="00A358C9">
              <w:rPr>
                <w:i/>
              </w:rPr>
              <w:t>5. Move cursor to any other objects.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77777777" w:rsidR="00416770" w:rsidRPr="00677408" w:rsidRDefault="00416770" w:rsidP="00273E6E">
            <w:pPr>
              <w:rPr>
                <w:b/>
              </w:rPr>
            </w:pPr>
            <w:r w:rsidRPr="00677408">
              <w:rPr>
                <w:b/>
              </w:rPr>
              <w:t>S-57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911F6B">
              <w:rPr>
                <w:i/>
              </w:rPr>
              <w:t>Lights</w:t>
            </w:r>
          </w:p>
        </w:tc>
        <w:tc>
          <w:tcPr>
            <w:tcW w:w="2551" w:type="dxa"/>
            <w:gridSpan w:val="2"/>
            <w:tcBorders>
              <w:right w:val="single" w:sz="4" w:space="0" w:color="auto"/>
            </w:tcBorders>
            <w:vAlign w:val="center"/>
          </w:tcPr>
          <w:p w14:paraId="0C0B34FB" w14:textId="77777777" w:rsidR="00416770" w:rsidRPr="00911F6B" w:rsidRDefault="00416770" w:rsidP="00273E6E">
            <w:pPr>
              <w:rPr>
                <w:i/>
              </w:rPr>
            </w:pPr>
            <w:r w:rsidRPr="00911F6B">
              <w:rPr>
                <w:i/>
              </w:rPr>
              <w:t>LIGHTS</w:t>
            </w:r>
          </w:p>
        </w:tc>
        <w:tc>
          <w:tcPr>
            <w:tcW w:w="2614" w:type="dxa"/>
            <w:gridSpan w:val="2"/>
            <w:vMerge/>
            <w:tcBorders>
              <w:left w:val="single" w:sz="4" w:space="0" w:color="auto"/>
              <w:bottom w:val="nil"/>
              <w:right w:val="single" w:sz="4" w:space="0" w:color="auto"/>
            </w:tcBorders>
            <w:vAlign w:val="center"/>
          </w:tcPr>
          <w:p w14:paraId="24FC357C" w14:textId="77777777" w:rsidR="00416770"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77777777" w:rsidR="00416770" w:rsidRPr="00911F6B" w:rsidRDefault="00416770" w:rsidP="00273E6E">
            <w:pPr>
              <w:rPr>
                <w:i/>
              </w:rPr>
            </w:pPr>
            <w:r w:rsidRPr="00911F6B">
              <w:rPr>
                <w:i/>
              </w:rPr>
              <w:t>BCNCAR</w:t>
            </w:r>
          </w:p>
        </w:tc>
        <w:tc>
          <w:tcPr>
            <w:tcW w:w="2614" w:type="dxa"/>
            <w:gridSpan w:val="2"/>
            <w:vMerge/>
            <w:tcBorders>
              <w:left w:val="single" w:sz="4" w:space="0" w:color="auto"/>
              <w:bottom w:val="nil"/>
              <w:right w:val="single" w:sz="4" w:space="0" w:color="auto"/>
            </w:tcBorders>
            <w:vAlign w:val="center"/>
          </w:tcPr>
          <w:p w14:paraId="21C7B16F" w14:textId="77777777" w:rsidR="00416770"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77777777" w:rsidR="00416770" w:rsidRPr="00911F6B" w:rsidRDefault="00416770" w:rsidP="00273E6E">
            <w:pPr>
              <w:rPr>
                <w:i/>
              </w:rPr>
            </w:pPr>
            <w:r w:rsidRPr="00911F6B">
              <w:rPr>
                <w:i/>
              </w:rPr>
              <w:t>BCNISD</w:t>
            </w:r>
          </w:p>
        </w:tc>
        <w:tc>
          <w:tcPr>
            <w:tcW w:w="2614" w:type="dxa"/>
            <w:gridSpan w:val="2"/>
            <w:vMerge/>
            <w:tcBorders>
              <w:left w:val="single" w:sz="4" w:space="0" w:color="auto"/>
              <w:bottom w:val="nil"/>
              <w:right w:val="single" w:sz="4" w:space="0" w:color="auto"/>
            </w:tcBorders>
            <w:vAlign w:val="center"/>
          </w:tcPr>
          <w:p w14:paraId="309E2239" w14:textId="77777777" w:rsidR="00416770"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77777777" w:rsidR="00416770" w:rsidRPr="00911F6B" w:rsidRDefault="00416770" w:rsidP="00273E6E">
            <w:pPr>
              <w:rPr>
                <w:i/>
              </w:rPr>
            </w:pPr>
            <w:r w:rsidRPr="00911F6B">
              <w:rPr>
                <w:i/>
              </w:rPr>
              <w:t>BCNLAT</w:t>
            </w:r>
          </w:p>
        </w:tc>
        <w:tc>
          <w:tcPr>
            <w:tcW w:w="2614" w:type="dxa"/>
            <w:gridSpan w:val="2"/>
            <w:vMerge/>
            <w:tcBorders>
              <w:left w:val="single" w:sz="4" w:space="0" w:color="auto"/>
              <w:bottom w:val="nil"/>
              <w:right w:val="single" w:sz="4" w:space="0" w:color="auto"/>
            </w:tcBorders>
            <w:vAlign w:val="center"/>
          </w:tcPr>
          <w:p w14:paraId="34AE4633" w14:textId="77777777" w:rsidR="00416770"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77777777" w:rsidR="00416770" w:rsidRPr="00911F6B" w:rsidRDefault="00416770" w:rsidP="00273E6E">
            <w:pPr>
              <w:rPr>
                <w:i/>
              </w:rPr>
            </w:pPr>
            <w:r w:rsidRPr="00911F6B">
              <w:rPr>
                <w:i/>
              </w:rPr>
              <w:t>BCNSAW</w:t>
            </w:r>
          </w:p>
        </w:tc>
        <w:tc>
          <w:tcPr>
            <w:tcW w:w="2614" w:type="dxa"/>
            <w:gridSpan w:val="2"/>
            <w:vMerge/>
            <w:tcBorders>
              <w:left w:val="single" w:sz="4" w:space="0" w:color="auto"/>
              <w:bottom w:val="nil"/>
              <w:right w:val="single" w:sz="4" w:space="0" w:color="auto"/>
            </w:tcBorders>
            <w:vAlign w:val="center"/>
          </w:tcPr>
          <w:p w14:paraId="7C337F62" w14:textId="77777777" w:rsidR="00416770"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77777777" w:rsidR="00416770" w:rsidRPr="00911F6B" w:rsidRDefault="00416770" w:rsidP="00273E6E">
            <w:pPr>
              <w:rPr>
                <w:i/>
              </w:rPr>
            </w:pPr>
            <w:r w:rsidRPr="00911F6B">
              <w:rPr>
                <w:i/>
              </w:rPr>
              <w:t>BVNSPP</w:t>
            </w:r>
          </w:p>
        </w:tc>
        <w:tc>
          <w:tcPr>
            <w:tcW w:w="2614" w:type="dxa"/>
            <w:gridSpan w:val="2"/>
            <w:vMerge/>
            <w:tcBorders>
              <w:left w:val="single" w:sz="4" w:space="0" w:color="auto"/>
              <w:bottom w:val="nil"/>
              <w:right w:val="single" w:sz="4" w:space="0" w:color="auto"/>
            </w:tcBorders>
            <w:vAlign w:val="center"/>
          </w:tcPr>
          <w:p w14:paraId="398931E2" w14:textId="77777777" w:rsidR="00416770"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77777777" w:rsidR="00416770" w:rsidRPr="00911F6B" w:rsidRDefault="00416770" w:rsidP="00273E6E">
            <w:pPr>
              <w:rPr>
                <w:i/>
              </w:rPr>
            </w:pPr>
            <w:r w:rsidRPr="00911F6B">
              <w:rPr>
                <w:i/>
              </w:rPr>
              <w:t>BOYCAR</w:t>
            </w:r>
          </w:p>
        </w:tc>
        <w:tc>
          <w:tcPr>
            <w:tcW w:w="2614" w:type="dxa"/>
            <w:gridSpan w:val="2"/>
            <w:vMerge/>
            <w:tcBorders>
              <w:left w:val="single" w:sz="4" w:space="0" w:color="auto"/>
              <w:bottom w:val="nil"/>
              <w:right w:val="single" w:sz="4" w:space="0" w:color="auto"/>
            </w:tcBorders>
            <w:vAlign w:val="center"/>
          </w:tcPr>
          <w:p w14:paraId="34040014" w14:textId="77777777" w:rsidR="00416770"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77777777" w:rsidR="00416770" w:rsidRPr="00911F6B" w:rsidRDefault="00416770" w:rsidP="00273E6E">
            <w:pPr>
              <w:rPr>
                <w:i/>
              </w:rPr>
            </w:pPr>
            <w:r w:rsidRPr="00911F6B">
              <w:rPr>
                <w:i/>
              </w:rPr>
              <w:t>BOYINB</w:t>
            </w:r>
          </w:p>
        </w:tc>
        <w:tc>
          <w:tcPr>
            <w:tcW w:w="2614" w:type="dxa"/>
            <w:gridSpan w:val="2"/>
            <w:vMerge/>
            <w:tcBorders>
              <w:left w:val="single" w:sz="4" w:space="0" w:color="auto"/>
              <w:bottom w:val="nil"/>
              <w:right w:val="single" w:sz="4" w:space="0" w:color="auto"/>
            </w:tcBorders>
            <w:vAlign w:val="center"/>
          </w:tcPr>
          <w:p w14:paraId="7A942174" w14:textId="77777777" w:rsidR="00416770"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77777777" w:rsidR="00416770" w:rsidRPr="00911F6B" w:rsidRDefault="00416770" w:rsidP="00273E6E">
            <w:pPr>
              <w:rPr>
                <w:i/>
              </w:rPr>
            </w:pPr>
            <w:r w:rsidRPr="00911F6B">
              <w:rPr>
                <w:i/>
              </w:rPr>
              <w:t>BOYISD</w:t>
            </w:r>
          </w:p>
        </w:tc>
        <w:tc>
          <w:tcPr>
            <w:tcW w:w="2614" w:type="dxa"/>
            <w:gridSpan w:val="2"/>
            <w:vMerge/>
            <w:tcBorders>
              <w:left w:val="single" w:sz="4" w:space="0" w:color="auto"/>
              <w:bottom w:val="nil"/>
              <w:right w:val="single" w:sz="4" w:space="0" w:color="auto"/>
            </w:tcBorders>
            <w:vAlign w:val="center"/>
          </w:tcPr>
          <w:p w14:paraId="16803E27" w14:textId="77777777" w:rsidR="00416770"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77777777" w:rsidR="00416770" w:rsidRPr="00911F6B" w:rsidRDefault="00416770" w:rsidP="00273E6E">
            <w:pPr>
              <w:rPr>
                <w:i/>
              </w:rPr>
            </w:pPr>
            <w:r w:rsidRPr="00911F6B">
              <w:rPr>
                <w:i/>
              </w:rPr>
              <w:t>BOYLAT</w:t>
            </w:r>
          </w:p>
        </w:tc>
        <w:tc>
          <w:tcPr>
            <w:tcW w:w="2614" w:type="dxa"/>
            <w:gridSpan w:val="2"/>
            <w:vMerge/>
            <w:tcBorders>
              <w:left w:val="single" w:sz="4" w:space="0" w:color="auto"/>
              <w:bottom w:val="nil"/>
              <w:right w:val="single" w:sz="4" w:space="0" w:color="auto"/>
            </w:tcBorders>
            <w:vAlign w:val="center"/>
          </w:tcPr>
          <w:p w14:paraId="62C58C0F" w14:textId="77777777" w:rsidR="00416770"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77777777" w:rsidR="00416770" w:rsidRPr="00911F6B" w:rsidRDefault="00416770" w:rsidP="00273E6E">
            <w:pPr>
              <w:rPr>
                <w:i/>
              </w:rPr>
            </w:pPr>
            <w:r w:rsidRPr="00911F6B">
              <w:rPr>
                <w:i/>
              </w:rPr>
              <w:t>BOYSAW</w:t>
            </w:r>
          </w:p>
        </w:tc>
        <w:tc>
          <w:tcPr>
            <w:tcW w:w="2614" w:type="dxa"/>
            <w:gridSpan w:val="2"/>
            <w:vMerge/>
            <w:tcBorders>
              <w:left w:val="single" w:sz="4" w:space="0" w:color="auto"/>
              <w:bottom w:val="nil"/>
              <w:right w:val="single" w:sz="4" w:space="0" w:color="auto"/>
            </w:tcBorders>
            <w:vAlign w:val="center"/>
          </w:tcPr>
          <w:p w14:paraId="07B3D4BD" w14:textId="77777777" w:rsidR="00416770"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77777777" w:rsidR="00416770" w:rsidRPr="00911F6B" w:rsidRDefault="00416770" w:rsidP="00273E6E">
            <w:pPr>
              <w:rPr>
                <w:i/>
              </w:rPr>
            </w:pPr>
            <w:r w:rsidRPr="00911F6B">
              <w:rPr>
                <w:i/>
              </w:rPr>
              <w:t>BOYSPP</w:t>
            </w:r>
          </w:p>
        </w:tc>
        <w:tc>
          <w:tcPr>
            <w:tcW w:w="2614" w:type="dxa"/>
            <w:gridSpan w:val="2"/>
            <w:vMerge/>
            <w:tcBorders>
              <w:left w:val="single" w:sz="4" w:space="0" w:color="auto"/>
              <w:bottom w:val="nil"/>
              <w:right w:val="single" w:sz="4" w:space="0" w:color="auto"/>
            </w:tcBorders>
            <w:vAlign w:val="center"/>
          </w:tcPr>
          <w:p w14:paraId="6E7C6D33" w14:textId="77777777" w:rsidR="00416770"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77777777" w:rsidR="00416770" w:rsidRPr="00911F6B" w:rsidRDefault="00416770" w:rsidP="00273E6E">
            <w:pPr>
              <w:rPr>
                <w:i/>
              </w:rPr>
            </w:pPr>
            <w:r w:rsidRPr="00911F6B">
              <w:rPr>
                <w:i/>
              </w:rPr>
              <w:t>LNDMRK</w:t>
            </w:r>
          </w:p>
        </w:tc>
        <w:tc>
          <w:tcPr>
            <w:tcW w:w="2614" w:type="dxa"/>
            <w:gridSpan w:val="2"/>
            <w:vMerge/>
            <w:tcBorders>
              <w:left w:val="single" w:sz="4" w:space="0" w:color="auto"/>
              <w:bottom w:val="nil"/>
              <w:right w:val="single" w:sz="4" w:space="0" w:color="auto"/>
            </w:tcBorders>
            <w:vAlign w:val="center"/>
          </w:tcPr>
          <w:p w14:paraId="7CCDD93E" w14:textId="77777777" w:rsidR="00416770"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77777777" w:rsidR="00416770" w:rsidRPr="00A358C9" w:rsidRDefault="00416770" w:rsidP="00273E6E">
            <w:pPr>
              <w:jc w:val="left"/>
              <w:rPr>
                <w:i/>
              </w:rPr>
            </w:pPr>
            <w:r w:rsidRPr="00A358C9">
              <w:rPr>
                <w:i/>
              </w:rPr>
              <w:t>2. There shall be no information of chart objects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77777777" w:rsidR="00416770" w:rsidRPr="00A358C9" w:rsidRDefault="00416770" w:rsidP="00273E6E">
            <w:pPr>
              <w:jc w:val="left"/>
              <w:rPr>
                <w:i/>
              </w:rPr>
            </w:pPr>
            <w:r w:rsidRPr="00A358C9">
              <w:rPr>
                <w:i/>
              </w:rPr>
              <w:t>4. Important information of chart objects shall be displayed when hovering over it.</w:t>
            </w:r>
          </w:p>
          <w:p w14:paraId="17B84E42" w14:textId="77777777" w:rsidR="00416770" w:rsidRPr="00A358C9" w:rsidRDefault="00416770" w:rsidP="00273E6E">
            <w:pPr>
              <w:jc w:val="left"/>
              <w:rPr>
                <w:i/>
              </w:rPr>
            </w:pPr>
            <w:r w:rsidRPr="00A358C9">
              <w:rPr>
                <w:i/>
              </w:rPr>
              <w:t>5. When hovering over other chart objects no information shall be displayed.</w:t>
            </w:r>
          </w:p>
        </w:tc>
      </w:tr>
    </w:tbl>
    <w:p w14:paraId="307E2783" w14:textId="77777777" w:rsidR="00416770" w:rsidRDefault="00416770"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77777777" w:rsidR="00677408" w:rsidRPr="004065B1" w:rsidRDefault="00677408" w:rsidP="00273E6E">
            <w:r>
              <w:t>4.4 e)</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C1A906F" w14:textId="77777777" w:rsidR="00677408" w:rsidRPr="004065B1" w:rsidRDefault="00677408" w:rsidP="00273E6E">
            <w:r>
              <w:t>S-52 10.8.6</w:t>
            </w:r>
          </w:p>
        </w:tc>
      </w:tr>
      <w:tr w:rsidR="00677408"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7777777" w:rsidR="00677408" w:rsidRPr="00A358C9" w:rsidRDefault="00677408" w:rsidP="00677408">
            <w:pPr>
              <w:rPr>
                <w:i/>
              </w:rPr>
            </w:pPr>
            <w:r w:rsidRPr="00A358C9">
              <w:rPr>
                <w:i/>
              </w:rPr>
              <w:t>There is no generic special presentation for unknown attributes. Some presentations may indicate question mark, but that is because something mandatory is missing for the object.  The main purpose of this test is to check</w:t>
            </w:r>
          </w:p>
          <w:p w14:paraId="42B5DDF0" w14:textId="77777777" w:rsidR="00677408" w:rsidRPr="00A358C9" w:rsidRDefault="00677408" w:rsidP="00677408">
            <w:pPr>
              <w:rPr>
                <w:i/>
              </w:rPr>
            </w:pPr>
            <w:r w:rsidRPr="00A358C9">
              <w:rPr>
                <w:i/>
              </w:rPr>
              <w:t>that ECDIS is able to accept ENC cells 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77777777" w:rsidR="00677408" w:rsidRPr="00A358C9" w:rsidRDefault="00677408" w:rsidP="00677408">
            <w:pPr>
              <w:rPr>
                <w:i/>
              </w:rPr>
            </w:pPr>
            <w:r w:rsidRPr="00A358C9">
              <w:rPr>
                <w:i/>
              </w:rPr>
              <w:t>Load cell AA3INVOB.000 from 3.2 Invalid Object\ENC_ROOT</w:t>
            </w:r>
          </w:p>
          <w:p w14:paraId="0B18CB79" w14:textId="6793E8B1" w:rsidR="00677408" w:rsidRPr="00A358C9" w:rsidRDefault="00677408" w:rsidP="00677408">
            <w:pPr>
              <w:rPr>
                <w:i/>
              </w:rPr>
            </w:pPr>
            <w:r w:rsidRPr="00A358C9">
              <w:rPr>
                <w:i/>
              </w:rPr>
              <w:t xml:space="preserve">Select </w:t>
            </w:r>
            <w:r w:rsidR="00DE09B9">
              <w:rPr>
                <w:i/>
              </w:rPr>
              <w:t>Display Category</w:t>
            </w:r>
            <w:r w:rsidRPr="00A358C9">
              <w:rPr>
                <w:i/>
              </w:rPr>
              <w:t xml:space="preserve"> Other</w:t>
            </w:r>
          </w:p>
          <w:p w14:paraId="51428E83" w14:textId="3052CA29" w:rsidR="00677408" w:rsidRPr="00A358C9" w:rsidRDefault="00677408" w:rsidP="00677408">
            <w:pPr>
              <w:rPr>
                <w:i/>
              </w:rPr>
            </w:pPr>
            <w:r w:rsidRPr="00A358C9">
              <w:rPr>
                <w:i/>
              </w:rPr>
              <w:t xml:space="preserve">Set the </w:t>
            </w:r>
            <w:r w:rsidR="0069033B">
              <w:rPr>
                <w:i/>
              </w:rPr>
              <w:t xml:space="preserve">Safety Contour </w:t>
            </w:r>
            <w:r w:rsidRPr="00A358C9">
              <w:rPr>
                <w:i/>
              </w:rPr>
              <w:t>value to 0 m</w:t>
            </w:r>
          </w:p>
          <w:p w14:paraId="01622238" w14:textId="77777777" w:rsidR="00677408" w:rsidRPr="00A358C9" w:rsidRDefault="00677408" w:rsidP="00677408">
            <w:pPr>
              <w:rPr>
                <w:i/>
              </w:rPr>
            </w:pPr>
            <w:r w:rsidRPr="00A358C9">
              <w:rPr>
                <w:i/>
              </w:rPr>
              <w:t>Select Symbolized Boundaries</w:t>
            </w:r>
          </w:p>
          <w:p w14:paraId="776119BF" w14:textId="7A28E06E" w:rsidR="00677408" w:rsidRPr="00A358C9" w:rsidRDefault="00677408" w:rsidP="00677408">
            <w:pPr>
              <w:rPr>
                <w:i/>
              </w:rPr>
            </w:pPr>
            <w:r w:rsidRPr="00A358C9">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77777777" w:rsidR="00677408" w:rsidRPr="00A358C9" w:rsidRDefault="00677408" w:rsidP="00273E6E">
            <w:pPr>
              <w:rPr>
                <w:i/>
              </w:rPr>
            </w:pPr>
            <w:r w:rsidRPr="00A358C9">
              <w:rPr>
                <w:i/>
              </w:rPr>
              <w:t>Select chart objects 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77777777" w:rsidR="00677408" w:rsidRPr="00A358C9" w:rsidRDefault="00677408" w:rsidP="00677408">
            <w:pPr>
              <w:jc w:val="left"/>
              <w:rPr>
                <w:i/>
              </w:rPr>
            </w:pPr>
            <w:r w:rsidRPr="00A358C9">
              <w:rPr>
                <w:i/>
              </w:rPr>
              <w:t>Check ENC symbols shown in the ECDIS against the corresponding graphical plot. Select one by one each of 6 objects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d) Buoy, cardinal with attributes Buoy shape (spar (spindle)), Category of cardinal mark (north cardinal mark) and Color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42DBCDA3" w14:textId="77777777" w:rsidR="00677408" w:rsidRDefault="0018522C" w:rsidP="00677408">
            <w:pPr>
              <w:jc w:val="center"/>
            </w:pPr>
            <w:r>
              <w:rPr>
                <w:noProof/>
                <w:lang w:val="fr-FR" w:eastAsia="fr-FR"/>
              </w:rPr>
              <w:drawing>
                <wp:inline distT="0" distB="0" distL="0" distR="0" wp14:anchorId="3E83EA92" wp14:editId="65CAAFB0">
                  <wp:extent cx="6019800" cy="1381125"/>
                  <wp:effectExtent l="0" t="0" r="0" b="9525"/>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019800" cy="1381125"/>
                          </a:xfrm>
                          <a:prstGeom prst="rect">
                            <a:avLst/>
                          </a:prstGeom>
                          <a:noFill/>
                          <a:ln>
                            <a:noFill/>
                          </a:ln>
                        </pic:spPr>
                      </pic:pic>
                    </a:graphicData>
                  </a:graphic>
                </wp:inline>
              </w:drawing>
            </w:r>
          </w:p>
        </w:tc>
      </w:tr>
    </w:tbl>
    <w:p w14:paraId="38E28151" w14:textId="77777777" w:rsidR="008E4368" w:rsidRDefault="008E4368"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77777777" w:rsidR="00677408" w:rsidRPr="004065B1" w:rsidRDefault="00677408" w:rsidP="00273E6E">
            <w:r>
              <w:t>4.4 f)</w:t>
            </w:r>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77777777" w:rsidR="00677408" w:rsidRPr="004065B1" w:rsidRDefault="00677408" w:rsidP="00273E6E">
            <w:r>
              <w:t>S-52 10.9</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77777777" w:rsidR="00677408" w:rsidRPr="00A358C9" w:rsidRDefault="00677408" w:rsidP="00273E6E">
            <w:pPr>
              <w:rPr>
                <w:i/>
              </w:rPr>
            </w:pPr>
            <w:r w:rsidRPr="00A358C9">
              <w:rPr>
                <w:i/>
              </w:rPr>
              <w:t>Display of tidal stream panels</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63783AB7" w14:textId="77777777" w:rsidR="00677408" w:rsidRPr="00A358C9" w:rsidRDefault="00677408" w:rsidP="00677408">
            <w:pPr>
              <w:rPr>
                <w:i/>
              </w:rPr>
            </w:pPr>
            <w:r w:rsidRPr="00A358C9">
              <w:rPr>
                <w:i/>
              </w:rPr>
              <w:t>Load all cells from</w:t>
            </w:r>
          </w:p>
          <w:p w14:paraId="167167E8" w14:textId="77777777" w:rsidR="00677408" w:rsidRPr="00A358C9" w:rsidRDefault="00677408" w:rsidP="00677408">
            <w:pPr>
              <w:rPr>
                <w:i/>
              </w:rPr>
            </w:pPr>
            <w:r w:rsidRPr="00A358C9">
              <w:rPr>
                <w:i/>
              </w:rPr>
              <w:t>2.1.1 Power Up\ENC_ROOT</w:t>
            </w:r>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77777777" w:rsidR="00677408" w:rsidRPr="00A358C9" w:rsidRDefault="00677408" w:rsidP="00677408">
            <w:pPr>
              <w:rPr>
                <w:i/>
              </w:rPr>
            </w:pPr>
            <w:r w:rsidRPr="00A358C9">
              <w:rPr>
                <w:i/>
              </w:rPr>
              <w:t>1. Select an example of TS_PAD (tidal stream panel information)</w:t>
            </w:r>
          </w:p>
          <w:p w14:paraId="0DF94D76" w14:textId="77777777" w:rsidR="00677408" w:rsidRPr="00A358C9" w:rsidRDefault="00677408" w:rsidP="00677408">
            <w:pPr>
              <w:rPr>
                <w:i/>
              </w:rPr>
            </w:pPr>
            <w:r w:rsidRPr="00A358C9">
              <w:rPr>
                <w:i/>
              </w:rPr>
              <w:t>1a. select tidal stream panel information object at 32°31.45’S 60°56.35’E for</w:t>
            </w:r>
          </w:p>
          <w:p w14:paraId="301D6862" w14:textId="77777777" w:rsidR="00677408" w:rsidRPr="00A358C9" w:rsidRDefault="00677408" w:rsidP="00677408">
            <w:pPr>
              <w:rPr>
                <w:i/>
              </w:rPr>
            </w:pPr>
            <w:r w:rsidRPr="00A358C9">
              <w:rPr>
                <w:i/>
              </w:rPr>
              <w:t>display;</w:t>
            </w:r>
          </w:p>
          <w:p w14:paraId="733A3A23" w14:textId="77777777" w:rsidR="00677408" w:rsidRPr="00A358C9" w:rsidRDefault="00677408" w:rsidP="00677408">
            <w:pPr>
              <w:rPr>
                <w:i/>
              </w:rPr>
            </w:pPr>
            <w:r w:rsidRPr="00A358C9">
              <w:rPr>
                <w:i/>
              </w:rPr>
              <w:t>2. Select an example of TS_PRH (tidal stream prediction by harmonic methods)</w:t>
            </w:r>
          </w:p>
          <w:p w14:paraId="1BD535F2" w14:textId="77777777" w:rsidR="00677408" w:rsidRPr="00A358C9" w:rsidRDefault="00677408" w:rsidP="00677408">
            <w:pPr>
              <w:rPr>
                <w:i/>
              </w:rPr>
            </w:pPr>
            <w:r w:rsidRPr="00A358C9">
              <w:rPr>
                <w:i/>
              </w:rPr>
              <w:t>2a. select tidal stream prediction by harmonic methods object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1281"/>
        <w:gridCol w:w="1417"/>
        <w:gridCol w:w="1418"/>
        <w:gridCol w:w="1984"/>
        <w:gridCol w:w="3181"/>
      </w:tblGrid>
      <w:tr w:rsidR="00677408" w14:paraId="36B5EA93" w14:textId="77777777" w:rsidTr="00E86E85">
        <w:trPr>
          <w:tblHeader/>
        </w:trPr>
        <w:tc>
          <w:tcPr>
            <w:tcW w:w="9526" w:type="dxa"/>
            <w:gridSpan w:val="6"/>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677408" w14:paraId="193D0A5A" w14:textId="77777777" w:rsidTr="00E86E85">
        <w:trPr>
          <w:tblHeader/>
        </w:trPr>
        <w:tc>
          <w:tcPr>
            <w:tcW w:w="9526" w:type="dxa"/>
            <w:gridSpan w:val="6"/>
            <w:tcBorders>
              <w:top w:val="single" w:sz="4" w:space="0" w:color="auto"/>
              <w:left w:val="single" w:sz="4" w:space="0" w:color="auto"/>
              <w:bottom w:val="nil"/>
              <w:right w:val="single" w:sz="4" w:space="0" w:color="auto"/>
            </w:tcBorders>
            <w:vAlign w:val="center"/>
          </w:tcPr>
          <w:p w14:paraId="7BF4C963" w14:textId="77777777" w:rsidR="00677408" w:rsidRPr="00A358C9" w:rsidRDefault="00BD0DAB" w:rsidP="00273E6E">
            <w:pPr>
              <w:jc w:val="left"/>
              <w:rPr>
                <w:i/>
              </w:rPr>
            </w:pPr>
            <w:r w:rsidRPr="00A358C9">
              <w:rPr>
                <w:i/>
              </w:rPr>
              <w:t>1a. The data must be displayed in a way that it can be easily read and is logically presented, in a format as follows:</w:t>
            </w:r>
          </w:p>
          <w:p w14:paraId="78DEDFCF" w14:textId="77777777" w:rsidR="00BD0DAB" w:rsidRPr="00A358C9" w:rsidRDefault="00BD0DAB" w:rsidP="00273E6E">
            <w:pPr>
              <w:jc w:val="left"/>
              <w:rPr>
                <w:i/>
              </w:rPr>
            </w:pPr>
          </w:p>
        </w:tc>
      </w:tr>
      <w:tr w:rsidR="00D426DF" w14:paraId="618BCB95" w14:textId="77777777" w:rsidTr="00D426DF">
        <w:trPr>
          <w:trHeight w:val="30"/>
          <w:tblHeader/>
        </w:trPr>
        <w:tc>
          <w:tcPr>
            <w:tcW w:w="245" w:type="dxa"/>
            <w:vMerge w:val="restart"/>
            <w:tcBorders>
              <w:top w:val="nil"/>
              <w:left w:val="single" w:sz="4" w:space="0" w:color="auto"/>
              <w:bottom w:val="nil"/>
              <w:right w:val="single" w:sz="4" w:space="0" w:color="auto"/>
            </w:tcBorders>
            <w:vAlign w:val="center"/>
          </w:tcPr>
          <w:p w14:paraId="55C2E5CD" w14:textId="77777777" w:rsidR="00D426DF" w:rsidRDefault="00D426DF" w:rsidP="00273E6E">
            <w:pPr>
              <w:jc w:val="left"/>
            </w:pPr>
          </w:p>
        </w:tc>
        <w:tc>
          <w:tcPr>
            <w:tcW w:w="6100" w:type="dxa"/>
            <w:gridSpan w:val="4"/>
            <w:tcBorders>
              <w:top w:val="single" w:sz="4" w:space="0" w:color="auto"/>
              <w:left w:val="single" w:sz="4" w:space="0" w:color="auto"/>
            </w:tcBorders>
            <w:vAlign w:val="center"/>
          </w:tcPr>
          <w:p w14:paraId="30F6D1C6" w14:textId="77777777" w:rsidR="00D426DF" w:rsidRPr="00911F6B" w:rsidRDefault="00D426DF" w:rsidP="00273E6E">
            <w:pPr>
              <w:jc w:val="left"/>
              <w:rPr>
                <w:i/>
              </w:rPr>
            </w:pPr>
            <w:r w:rsidRPr="00911F6B">
              <w:rPr>
                <w:i/>
              </w:rPr>
              <w:t xml:space="preserve">Tidal Station: </w:t>
            </w:r>
            <w:r w:rsidRPr="00911F6B">
              <w:rPr>
                <w:i/>
                <w:color w:val="006FC0"/>
              </w:rPr>
              <w:t>xxxxxxx</w:t>
            </w:r>
          </w:p>
        </w:tc>
        <w:tc>
          <w:tcPr>
            <w:tcW w:w="3181" w:type="dxa"/>
            <w:vMerge w:val="restart"/>
            <w:tcBorders>
              <w:top w:val="nil"/>
            </w:tcBorders>
            <w:vAlign w:val="center"/>
          </w:tcPr>
          <w:p w14:paraId="07DA6CC7" w14:textId="77777777" w:rsidR="00D426DF" w:rsidRDefault="00D426DF" w:rsidP="00273E6E">
            <w:pPr>
              <w:jc w:val="left"/>
            </w:pPr>
          </w:p>
        </w:tc>
      </w:tr>
      <w:tr w:rsidR="00D426DF" w14:paraId="75D1F8F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B0E034C" w14:textId="77777777" w:rsidR="00D426DF" w:rsidRDefault="00D426DF" w:rsidP="00273E6E">
            <w:pPr>
              <w:jc w:val="left"/>
            </w:pPr>
          </w:p>
        </w:tc>
        <w:tc>
          <w:tcPr>
            <w:tcW w:w="6100" w:type="dxa"/>
            <w:gridSpan w:val="4"/>
            <w:tcBorders>
              <w:left w:val="single" w:sz="4" w:space="0" w:color="auto"/>
            </w:tcBorders>
            <w:vAlign w:val="center"/>
          </w:tcPr>
          <w:p w14:paraId="73A15139" w14:textId="77777777" w:rsidR="00D426DF" w:rsidRPr="00911F6B" w:rsidRDefault="00D426DF" w:rsidP="00273E6E">
            <w:pPr>
              <w:jc w:val="left"/>
              <w:rPr>
                <w:i/>
              </w:rPr>
            </w:pPr>
            <w:r w:rsidRPr="00911F6B">
              <w:rPr>
                <w:i/>
              </w:rPr>
              <w:t xml:space="preserve">Tidal Station Identifier: </w:t>
            </w:r>
            <w:r w:rsidRPr="00911F6B">
              <w:rPr>
                <w:i/>
                <w:color w:val="006FC0"/>
              </w:rPr>
              <w:t>yyyyyyyy</w:t>
            </w:r>
          </w:p>
        </w:tc>
        <w:tc>
          <w:tcPr>
            <w:tcW w:w="3181" w:type="dxa"/>
            <w:vMerge/>
            <w:vAlign w:val="center"/>
          </w:tcPr>
          <w:p w14:paraId="0EB5F703" w14:textId="77777777" w:rsidR="00D426DF" w:rsidRDefault="00D426DF" w:rsidP="00273E6E">
            <w:pPr>
              <w:jc w:val="left"/>
            </w:pPr>
          </w:p>
        </w:tc>
      </w:tr>
      <w:tr w:rsidR="00D426DF" w14:paraId="3F2969C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3482100" w14:textId="77777777" w:rsidR="00D426DF" w:rsidRDefault="00D426DF" w:rsidP="00273E6E">
            <w:pPr>
              <w:jc w:val="left"/>
            </w:pPr>
          </w:p>
        </w:tc>
        <w:tc>
          <w:tcPr>
            <w:tcW w:w="1281" w:type="dxa"/>
            <w:tcBorders>
              <w:left w:val="single" w:sz="4" w:space="0" w:color="auto"/>
            </w:tcBorders>
            <w:vAlign w:val="center"/>
          </w:tcPr>
          <w:p w14:paraId="5126C2C2" w14:textId="77777777" w:rsidR="00D426DF" w:rsidRPr="00911F6B" w:rsidRDefault="00D426DF" w:rsidP="00273E6E">
            <w:pPr>
              <w:jc w:val="left"/>
              <w:rPr>
                <w:i/>
              </w:rPr>
            </w:pPr>
          </w:p>
        </w:tc>
        <w:tc>
          <w:tcPr>
            <w:tcW w:w="1417" w:type="dxa"/>
            <w:vAlign w:val="center"/>
          </w:tcPr>
          <w:p w14:paraId="570A6A70" w14:textId="77777777" w:rsidR="00D426DF" w:rsidRPr="00911F6B" w:rsidRDefault="00D426DF" w:rsidP="00273E6E">
            <w:pPr>
              <w:jc w:val="left"/>
              <w:rPr>
                <w:i/>
              </w:rPr>
            </w:pPr>
            <w:r w:rsidRPr="00911F6B">
              <w:rPr>
                <w:i/>
              </w:rPr>
              <w:t>Hours</w:t>
            </w:r>
          </w:p>
        </w:tc>
        <w:tc>
          <w:tcPr>
            <w:tcW w:w="1418" w:type="dxa"/>
            <w:vAlign w:val="center"/>
          </w:tcPr>
          <w:p w14:paraId="45A21BFC" w14:textId="77777777" w:rsidR="00D426DF" w:rsidRPr="00911F6B" w:rsidRDefault="00D426DF" w:rsidP="00273E6E">
            <w:pPr>
              <w:jc w:val="left"/>
              <w:rPr>
                <w:i/>
              </w:rPr>
            </w:pPr>
            <w:r w:rsidRPr="00911F6B">
              <w:rPr>
                <w:i/>
              </w:rPr>
              <w:t>Direction of stream</w:t>
            </w:r>
          </w:p>
          <w:p w14:paraId="77186F74" w14:textId="77777777" w:rsidR="00D426DF" w:rsidRPr="00911F6B" w:rsidRDefault="00D426DF" w:rsidP="00273E6E">
            <w:pPr>
              <w:jc w:val="left"/>
              <w:rPr>
                <w:i/>
              </w:rPr>
            </w:pPr>
            <w:r w:rsidRPr="00911F6B">
              <w:rPr>
                <w:i/>
              </w:rPr>
              <w:t>(degrees)</w:t>
            </w:r>
          </w:p>
        </w:tc>
        <w:tc>
          <w:tcPr>
            <w:tcW w:w="1984" w:type="dxa"/>
          </w:tcPr>
          <w:p w14:paraId="7F78BE55" w14:textId="77777777" w:rsidR="00D426DF" w:rsidRPr="00911F6B" w:rsidRDefault="00D426DF" w:rsidP="00273E6E">
            <w:pPr>
              <w:jc w:val="left"/>
              <w:rPr>
                <w:i/>
              </w:rPr>
            </w:pPr>
            <w:r w:rsidRPr="00911F6B">
              <w:rPr>
                <w:i/>
              </w:rPr>
              <w:t>Rates at spring tide (knots)</w:t>
            </w:r>
          </w:p>
        </w:tc>
        <w:tc>
          <w:tcPr>
            <w:tcW w:w="3181" w:type="dxa"/>
            <w:vMerge/>
            <w:vAlign w:val="center"/>
          </w:tcPr>
          <w:p w14:paraId="562AB332" w14:textId="77777777" w:rsidR="00D426DF" w:rsidRDefault="00D426DF" w:rsidP="00273E6E">
            <w:pPr>
              <w:jc w:val="left"/>
            </w:pPr>
          </w:p>
        </w:tc>
      </w:tr>
      <w:tr w:rsidR="00D426DF" w14:paraId="2EF78C6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2CC686A" w14:textId="77777777" w:rsidR="00D426DF" w:rsidRDefault="00D426DF" w:rsidP="00273E6E">
            <w:pPr>
              <w:jc w:val="left"/>
            </w:pPr>
          </w:p>
        </w:tc>
        <w:tc>
          <w:tcPr>
            <w:tcW w:w="1281" w:type="dxa"/>
            <w:vMerge w:val="restart"/>
            <w:tcBorders>
              <w:left w:val="single" w:sz="4" w:space="0" w:color="auto"/>
            </w:tcBorders>
            <w:vAlign w:val="center"/>
          </w:tcPr>
          <w:p w14:paraId="66CE71EA" w14:textId="77777777" w:rsidR="00D426DF" w:rsidRPr="00911F6B" w:rsidRDefault="00D426DF" w:rsidP="00273E6E">
            <w:pPr>
              <w:jc w:val="left"/>
              <w:rPr>
                <w:i/>
              </w:rPr>
            </w:pPr>
            <w:r w:rsidRPr="00911F6B">
              <w:rPr>
                <w:i/>
              </w:rPr>
              <w:t>Before</w:t>
            </w:r>
          </w:p>
        </w:tc>
        <w:tc>
          <w:tcPr>
            <w:tcW w:w="1417" w:type="dxa"/>
            <w:vAlign w:val="center"/>
          </w:tcPr>
          <w:p w14:paraId="18F4FBD2" w14:textId="77777777" w:rsidR="00D426DF" w:rsidRPr="00911F6B" w:rsidRDefault="00D426DF" w:rsidP="00273E6E">
            <w:pPr>
              <w:jc w:val="left"/>
              <w:rPr>
                <w:i/>
              </w:rPr>
            </w:pPr>
            <w:r w:rsidRPr="00911F6B">
              <w:rPr>
                <w:i/>
              </w:rPr>
              <w:t>-6</w:t>
            </w:r>
          </w:p>
        </w:tc>
        <w:tc>
          <w:tcPr>
            <w:tcW w:w="1418" w:type="dxa"/>
            <w:vAlign w:val="center"/>
          </w:tcPr>
          <w:p w14:paraId="096D6AA7" w14:textId="77777777" w:rsidR="00D426DF" w:rsidRPr="00911F6B" w:rsidRDefault="00D426DF" w:rsidP="00273E6E">
            <w:pPr>
              <w:jc w:val="left"/>
              <w:rPr>
                <w:i/>
                <w:color w:val="006FC0"/>
              </w:rPr>
            </w:pPr>
            <w:r w:rsidRPr="00911F6B">
              <w:rPr>
                <w:i/>
                <w:color w:val="006FC0"/>
              </w:rPr>
              <w:t>xxx</w:t>
            </w:r>
          </w:p>
        </w:tc>
        <w:tc>
          <w:tcPr>
            <w:tcW w:w="1984" w:type="dxa"/>
          </w:tcPr>
          <w:p w14:paraId="45A14775" w14:textId="77777777" w:rsidR="00D426DF" w:rsidRPr="00911F6B" w:rsidRDefault="00D426DF" w:rsidP="00273E6E">
            <w:pPr>
              <w:jc w:val="left"/>
              <w:rPr>
                <w:i/>
              </w:rPr>
            </w:pPr>
            <w:r w:rsidRPr="00911F6B">
              <w:rPr>
                <w:i/>
                <w:color w:val="006FC0"/>
              </w:rPr>
              <w:t>xxx</w:t>
            </w:r>
          </w:p>
        </w:tc>
        <w:tc>
          <w:tcPr>
            <w:tcW w:w="3181" w:type="dxa"/>
            <w:vMerge/>
            <w:vAlign w:val="center"/>
          </w:tcPr>
          <w:p w14:paraId="573F3595" w14:textId="77777777" w:rsidR="00D426DF" w:rsidRDefault="00D426DF" w:rsidP="00273E6E">
            <w:pPr>
              <w:jc w:val="left"/>
            </w:pPr>
          </w:p>
        </w:tc>
      </w:tr>
      <w:tr w:rsidR="00D426DF" w14:paraId="7E8B4687"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9D29EF0" w14:textId="77777777" w:rsidR="00D426DF" w:rsidRDefault="00D426DF" w:rsidP="00273E6E">
            <w:pPr>
              <w:jc w:val="left"/>
            </w:pPr>
          </w:p>
        </w:tc>
        <w:tc>
          <w:tcPr>
            <w:tcW w:w="1281" w:type="dxa"/>
            <w:vMerge/>
            <w:tcBorders>
              <w:left w:val="single" w:sz="4" w:space="0" w:color="auto"/>
            </w:tcBorders>
            <w:vAlign w:val="center"/>
          </w:tcPr>
          <w:p w14:paraId="5028549F" w14:textId="77777777" w:rsidR="00D426DF" w:rsidRPr="00911F6B" w:rsidRDefault="00D426DF" w:rsidP="00273E6E">
            <w:pPr>
              <w:jc w:val="left"/>
              <w:rPr>
                <w:i/>
              </w:rPr>
            </w:pPr>
          </w:p>
        </w:tc>
        <w:tc>
          <w:tcPr>
            <w:tcW w:w="1417" w:type="dxa"/>
            <w:vAlign w:val="center"/>
          </w:tcPr>
          <w:p w14:paraId="36434622" w14:textId="77777777" w:rsidR="00D426DF" w:rsidRPr="00911F6B" w:rsidRDefault="00D426DF" w:rsidP="00273E6E">
            <w:pPr>
              <w:jc w:val="left"/>
              <w:rPr>
                <w:i/>
              </w:rPr>
            </w:pPr>
            <w:r w:rsidRPr="00911F6B">
              <w:rPr>
                <w:i/>
              </w:rPr>
              <w:t>-5</w:t>
            </w:r>
          </w:p>
        </w:tc>
        <w:tc>
          <w:tcPr>
            <w:tcW w:w="1418" w:type="dxa"/>
            <w:vAlign w:val="center"/>
          </w:tcPr>
          <w:p w14:paraId="4DE64F2E" w14:textId="77777777" w:rsidR="00D426DF" w:rsidRPr="00911F6B" w:rsidRDefault="00D426DF" w:rsidP="00273E6E">
            <w:pPr>
              <w:jc w:val="left"/>
              <w:rPr>
                <w:i/>
              </w:rPr>
            </w:pPr>
            <w:r w:rsidRPr="00911F6B">
              <w:rPr>
                <w:i/>
                <w:color w:val="006FC0"/>
              </w:rPr>
              <w:t>xxx</w:t>
            </w:r>
          </w:p>
        </w:tc>
        <w:tc>
          <w:tcPr>
            <w:tcW w:w="1984" w:type="dxa"/>
          </w:tcPr>
          <w:p w14:paraId="177886D5" w14:textId="77777777" w:rsidR="00D426DF" w:rsidRPr="00911F6B" w:rsidRDefault="00D426DF" w:rsidP="00273E6E">
            <w:pPr>
              <w:jc w:val="left"/>
              <w:rPr>
                <w:i/>
              </w:rPr>
            </w:pPr>
            <w:r w:rsidRPr="00911F6B">
              <w:rPr>
                <w:i/>
                <w:color w:val="006FC0"/>
              </w:rPr>
              <w:t>xxx</w:t>
            </w:r>
          </w:p>
        </w:tc>
        <w:tc>
          <w:tcPr>
            <w:tcW w:w="3181" w:type="dxa"/>
            <w:vMerge/>
            <w:vAlign w:val="center"/>
          </w:tcPr>
          <w:p w14:paraId="05D95B2B" w14:textId="77777777" w:rsidR="00D426DF" w:rsidRDefault="00D426DF" w:rsidP="00273E6E">
            <w:pPr>
              <w:jc w:val="left"/>
            </w:pPr>
          </w:p>
        </w:tc>
      </w:tr>
      <w:tr w:rsidR="00D426DF" w14:paraId="5EFF558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401D94F1" w14:textId="77777777" w:rsidR="00D426DF" w:rsidRDefault="00D426DF" w:rsidP="00273E6E">
            <w:pPr>
              <w:jc w:val="left"/>
            </w:pPr>
          </w:p>
        </w:tc>
        <w:tc>
          <w:tcPr>
            <w:tcW w:w="1281" w:type="dxa"/>
            <w:vMerge/>
            <w:tcBorders>
              <w:left w:val="single" w:sz="4" w:space="0" w:color="auto"/>
            </w:tcBorders>
            <w:vAlign w:val="center"/>
          </w:tcPr>
          <w:p w14:paraId="49E7AA9B" w14:textId="77777777" w:rsidR="00D426DF" w:rsidRPr="00911F6B" w:rsidRDefault="00D426DF" w:rsidP="00273E6E">
            <w:pPr>
              <w:jc w:val="left"/>
              <w:rPr>
                <w:i/>
              </w:rPr>
            </w:pPr>
          </w:p>
        </w:tc>
        <w:tc>
          <w:tcPr>
            <w:tcW w:w="1417" w:type="dxa"/>
            <w:vAlign w:val="center"/>
          </w:tcPr>
          <w:p w14:paraId="5788D9F8" w14:textId="77777777" w:rsidR="00D426DF" w:rsidRPr="00911F6B" w:rsidRDefault="00D426DF" w:rsidP="00273E6E">
            <w:pPr>
              <w:jc w:val="left"/>
              <w:rPr>
                <w:i/>
              </w:rPr>
            </w:pPr>
            <w:r w:rsidRPr="00911F6B">
              <w:rPr>
                <w:i/>
              </w:rPr>
              <w:t>-4</w:t>
            </w:r>
          </w:p>
        </w:tc>
        <w:tc>
          <w:tcPr>
            <w:tcW w:w="1418" w:type="dxa"/>
            <w:vAlign w:val="center"/>
          </w:tcPr>
          <w:p w14:paraId="381EDAE2" w14:textId="77777777" w:rsidR="00D426DF" w:rsidRPr="00911F6B" w:rsidRDefault="00D426DF" w:rsidP="00273E6E">
            <w:pPr>
              <w:jc w:val="left"/>
              <w:rPr>
                <w:i/>
              </w:rPr>
            </w:pPr>
            <w:r w:rsidRPr="00911F6B">
              <w:rPr>
                <w:i/>
                <w:color w:val="006FC0"/>
              </w:rPr>
              <w:t>xxx</w:t>
            </w:r>
          </w:p>
        </w:tc>
        <w:tc>
          <w:tcPr>
            <w:tcW w:w="1984" w:type="dxa"/>
          </w:tcPr>
          <w:p w14:paraId="12BFD723" w14:textId="77777777" w:rsidR="00D426DF" w:rsidRPr="00911F6B" w:rsidRDefault="00D426DF" w:rsidP="00273E6E">
            <w:pPr>
              <w:jc w:val="left"/>
              <w:rPr>
                <w:i/>
              </w:rPr>
            </w:pPr>
            <w:r w:rsidRPr="00911F6B">
              <w:rPr>
                <w:i/>
                <w:color w:val="006FC0"/>
              </w:rPr>
              <w:t>xxx</w:t>
            </w:r>
          </w:p>
        </w:tc>
        <w:tc>
          <w:tcPr>
            <w:tcW w:w="3181" w:type="dxa"/>
            <w:vMerge/>
            <w:vAlign w:val="center"/>
          </w:tcPr>
          <w:p w14:paraId="64AD14AE" w14:textId="77777777" w:rsidR="00D426DF" w:rsidRDefault="00D426DF" w:rsidP="00273E6E">
            <w:pPr>
              <w:jc w:val="left"/>
            </w:pPr>
          </w:p>
        </w:tc>
      </w:tr>
      <w:tr w:rsidR="00D426DF" w14:paraId="4EA07C3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0481726B" w14:textId="77777777" w:rsidR="00D426DF" w:rsidRDefault="00D426DF" w:rsidP="00273E6E">
            <w:pPr>
              <w:jc w:val="left"/>
            </w:pPr>
          </w:p>
        </w:tc>
        <w:tc>
          <w:tcPr>
            <w:tcW w:w="1281" w:type="dxa"/>
            <w:vMerge/>
            <w:tcBorders>
              <w:left w:val="single" w:sz="4" w:space="0" w:color="auto"/>
            </w:tcBorders>
            <w:vAlign w:val="center"/>
          </w:tcPr>
          <w:p w14:paraId="750F19D5" w14:textId="77777777" w:rsidR="00D426DF" w:rsidRPr="00911F6B" w:rsidRDefault="00D426DF" w:rsidP="00273E6E">
            <w:pPr>
              <w:jc w:val="left"/>
              <w:rPr>
                <w:i/>
              </w:rPr>
            </w:pPr>
          </w:p>
        </w:tc>
        <w:tc>
          <w:tcPr>
            <w:tcW w:w="1417" w:type="dxa"/>
            <w:vAlign w:val="center"/>
          </w:tcPr>
          <w:p w14:paraId="5F5EEB9A" w14:textId="77777777" w:rsidR="00D426DF" w:rsidRPr="00911F6B" w:rsidRDefault="00D426DF" w:rsidP="00273E6E">
            <w:pPr>
              <w:jc w:val="left"/>
              <w:rPr>
                <w:i/>
              </w:rPr>
            </w:pPr>
            <w:r w:rsidRPr="00911F6B">
              <w:rPr>
                <w:i/>
              </w:rPr>
              <w:t>-3</w:t>
            </w:r>
          </w:p>
        </w:tc>
        <w:tc>
          <w:tcPr>
            <w:tcW w:w="1418" w:type="dxa"/>
            <w:vAlign w:val="center"/>
          </w:tcPr>
          <w:p w14:paraId="57814A16" w14:textId="77777777" w:rsidR="00D426DF" w:rsidRPr="00911F6B" w:rsidRDefault="00D426DF" w:rsidP="00273E6E">
            <w:pPr>
              <w:jc w:val="left"/>
              <w:rPr>
                <w:i/>
              </w:rPr>
            </w:pPr>
            <w:r w:rsidRPr="00911F6B">
              <w:rPr>
                <w:i/>
                <w:color w:val="006FC0"/>
              </w:rPr>
              <w:t>xxx</w:t>
            </w:r>
          </w:p>
        </w:tc>
        <w:tc>
          <w:tcPr>
            <w:tcW w:w="1984" w:type="dxa"/>
          </w:tcPr>
          <w:p w14:paraId="1604115A" w14:textId="77777777" w:rsidR="00D426DF" w:rsidRPr="00911F6B" w:rsidRDefault="00D426DF" w:rsidP="00273E6E">
            <w:pPr>
              <w:jc w:val="left"/>
              <w:rPr>
                <w:i/>
              </w:rPr>
            </w:pPr>
            <w:r w:rsidRPr="00911F6B">
              <w:rPr>
                <w:i/>
                <w:color w:val="006FC0"/>
              </w:rPr>
              <w:t>xxx</w:t>
            </w:r>
          </w:p>
        </w:tc>
        <w:tc>
          <w:tcPr>
            <w:tcW w:w="3181" w:type="dxa"/>
            <w:vMerge/>
            <w:vAlign w:val="center"/>
          </w:tcPr>
          <w:p w14:paraId="351A57A1" w14:textId="77777777" w:rsidR="00D426DF" w:rsidRDefault="00D426DF" w:rsidP="00273E6E">
            <w:pPr>
              <w:jc w:val="left"/>
            </w:pPr>
          </w:p>
        </w:tc>
      </w:tr>
      <w:tr w:rsidR="00D426DF" w14:paraId="4CF29EAA"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CA9482" w14:textId="77777777" w:rsidR="00D426DF" w:rsidRDefault="00D426DF" w:rsidP="00273E6E">
            <w:pPr>
              <w:jc w:val="left"/>
            </w:pPr>
          </w:p>
        </w:tc>
        <w:tc>
          <w:tcPr>
            <w:tcW w:w="1281" w:type="dxa"/>
            <w:vMerge/>
            <w:tcBorders>
              <w:left w:val="single" w:sz="4" w:space="0" w:color="auto"/>
            </w:tcBorders>
            <w:vAlign w:val="center"/>
          </w:tcPr>
          <w:p w14:paraId="5FB03E74" w14:textId="77777777" w:rsidR="00D426DF" w:rsidRPr="00911F6B" w:rsidRDefault="00D426DF" w:rsidP="00273E6E">
            <w:pPr>
              <w:jc w:val="left"/>
              <w:rPr>
                <w:i/>
              </w:rPr>
            </w:pPr>
          </w:p>
        </w:tc>
        <w:tc>
          <w:tcPr>
            <w:tcW w:w="1417" w:type="dxa"/>
            <w:vAlign w:val="center"/>
          </w:tcPr>
          <w:p w14:paraId="0758D278" w14:textId="77777777" w:rsidR="00D426DF" w:rsidRPr="00911F6B" w:rsidRDefault="00D426DF" w:rsidP="00273E6E">
            <w:pPr>
              <w:jc w:val="left"/>
              <w:rPr>
                <w:i/>
              </w:rPr>
            </w:pPr>
            <w:r w:rsidRPr="00911F6B">
              <w:rPr>
                <w:i/>
              </w:rPr>
              <w:t>-2</w:t>
            </w:r>
          </w:p>
        </w:tc>
        <w:tc>
          <w:tcPr>
            <w:tcW w:w="1418" w:type="dxa"/>
            <w:vAlign w:val="center"/>
          </w:tcPr>
          <w:p w14:paraId="758EEF67" w14:textId="77777777" w:rsidR="00D426DF" w:rsidRPr="00911F6B" w:rsidRDefault="00D426DF" w:rsidP="00273E6E">
            <w:pPr>
              <w:jc w:val="left"/>
              <w:rPr>
                <w:i/>
              </w:rPr>
            </w:pPr>
            <w:r w:rsidRPr="00911F6B">
              <w:rPr>
                <w:i/>
                <w:color w:val="006FC0"/>
              </w:rPr>
              <w:t>xxx</w:t>
            </w:r>
          </w:p>
        </w:tc>
        <w:tc>
          <w:tcPr>
            <w:tcW w:w="1984" w:type="dxa"/>
          </w:tcPr>
          <w:p w14:paraId="078329E6" w14:textId="77777777" w:rsidR="00D426DF" w:rsidRPr="00911F6B" w:rsidRDefault="00D426DF" w:rsidP="00273E6E">
            <w:pPr>
              <w:jc w:val="left"/>
              <w:rPr>
                <w:i/>
              </w:rPr>
            </w:pPr>
            <w:r w:rsidRPr="00911F6B">
              <w:rPr>
                <w:i/>
                <w:color w:val="006FC0"/>
              </w:rPr>
              <w:t>xxx</w:t>
            </w:r>
          </w:p>
        </w:tc>
        <w:tc>
          <w:tcPr>
            <w:tcW w:w="3181" w:type="dxa"/>
            <w:vMerge/>
            <w:vAlign w:val="center"/>
          </w:tcPr>
          <w:p w14:paraId="4DEB0A2F" w14:textId="77777777" w:rsidR="00D426DF" w:rsidRDefault="00D426DF" w:rsidP="00273E6E">
            <w:pPr>
              <w:jc w:val="left"/>
            </w:pPr>
          </w:p>
        </w:tc>
      </w:tr>
      <w:tr w:rsidR="00D426DF" w14:paraId="62E3752B"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12BDC7B0" w14:textId="77777777" w:rsidR="00D426DF" w:rsidRDefault="00D426DF" w:rsidP="00273E6E">
            <w:pPr>
              <w:jc w:val="left"/>
            </w:pPr>
          </w:p>
        </w:tc>
        <w:tc>
          <w:tcPr>
            <w:tcW w:w="1281" w:type="dxa"/>
            <w:vMerge/>
            <w:tcBorders>
              <w:left w:val="single" w:sz="4" w:space="0" w:color="auto"/>
            </w:tcBorders>
            <w:vAlign w:val="center"/>
          </w:tcPr>
          <w:p w14:paraId="15A25BF2" w14:textId="77777777" w:rsidR="00D426DF" w:rsidRPr="00911F6B" w:rsidRDefault="00D426DF" w:rsidP="00273E6E">
            <w:pPr>
              <w:jc w:val="left"/>
              <w:rPr>
                <w:i/>
              </w:rPr>
            </w:pPr>
          </w:p>
        </w:tc>
        <w:tc>
          <w:tcPr>
            <w:tcW w:w="1417" w:type="dxa"/>
            <w:vAlign w:val="center"/>
          </w:tcPr>
          <w:p w14:paraId="10ADFE73" w14:textId="77777777" w:rsidR="00D426DF" w:rsidRPr="00911F6B" w:rsidRDefault="00D426DF" w:rsidP="00273E6E">
            <w:pPr>
              <w:jc w:val="left"/>
              <w:rPr>
                <w:i/>
              </w:rPr>
            </w:pPr>
            <w:r w:rsidRPr="00911F6B">
              <w:rPr>
                <w:i/>
              </w:rPr>
              <w:t>-1</w:t>
            </w:r>
          </w:p>
        </w:tc>
        <w:tc>
          <w:tcPr>
            <w:tcW w:w="1418" w:type="dxa"/>
            <w:vAlign w:val="center"/>
          </w:tcPr>
          <w:p w14:paraId="7E0749B4" w14:textId="77777777" w:rsidR="00D426DF" w:rsidRPr="00911F6B" w:rsidRDefault="00D426DF" w:rsidP="00273E6E">
            <w:pPr>
              <w:jc w:val="left"/>
              <w:rPr>
                <w:i/>
              </w:rPr>
            </w:pPr>
            <w:r w:rsidRPr="00911F6B">
              <w:rPr>
                <w:i/>
                <w:color w:val="006FC0"/>
              </w:rPr>
              <w:t>xxx</w:t>
            </w:r>
          </w:p>
        </w:tc>
        <w:tc>
          <w:tcPr>
            <w:tcW w:w="1984" w:type="dxa"/>
          </w:tcPr>
          <w:p w14:paraId="78A38CFA" w14:textId="77777777" w:rsidR="00D426DF" w:rsidRPr="00911F6B" w:rsidRDefault="00D426DF" w:rsidP="00273E6E">
            <w:pPr>
              <w:jc w:val="left"/>
              <w:rPr>
                <w:i/>
              </w:rPr>
            </w:pPr>
            <w:r w:rsidRPr="00911F6B">
              <w:rPr>
                <w:i/>
                <w:color w:val="006FC0"/>
              </w:rPr>
              <w:t>xxx</w:t>
            </w:r>
          </w:p>
        </w:tc>
        <w:tc>
          <w:tcPr>
            <w:tcW w:w="3181" w:type="dxa"/>
            <w:vMerge/>
            <w:vAlign w:val="center"/>
          </w:tcPr>
          <w:p w14:paraId="35644623" w14:textId="77777777" w:rsidR="00D426DF" w:rsidRDefault="00D426DF" w:rsidP="00273E6E">
            <w:pPr>
              <w:jc w:val="left"/>
            </w:pPr>
          </w:p>
        </w:tc>
      </w:tr>
      <w:tr w:rsidR="00D426DF" w14:paraId="2BEB52E5"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4B12E543" w14:textId="77777777" w:rsidR="00D426DF" w:rsidRDefault="00D426DF" w:rsidP="00273E6E">
            <w:pPr>
              <w:jc w:val="left"/>
            </w:pPr>
          </w:p>
        </w:tc>
        <w:tc>
          <w:tcPr>
            <w:tcW w:w="1281" w:type="dxa"/>
            <w:tcBorders>
              <w:left w:val="single" w:sz="4" w:space="0" w:color="auto"/>
              <w:bottom w:val="single" w:sz="4" w:space="0" w:color="auto"/>
            </w:tcBorders>
            <w:vAlign w:val="center"/>
          </w:tcPr>
          <w:p w14:paraId="2EF211BC" w14:textId="77777777" w:rsidR="00D426DF" w:rsidRPr="00911F6B" w:rsidRDefault="00D426DF" w:rsidP="00273E6E">
            <w:pPr>
              <w:jc w:val="left"/>
              <w:rPr>
                <w:i/>
                <w:color w:val="006FC0"/>
              </w:rPr>
            </w:pPr>
            <w:r w:rsidRPr="00911F6B">
              <w:rPr>
                <w:i/>
                <w:color w:val="006FC0"/>
              </w:rPr>
              <w:t>HW/LW</w:t>
            </w:r>
          </w:p>
        </w:tc>
        <w:tc>
          <w:tcPr>
            <w:tcW w:w="1417" w:type="dxa"/>
            <w:tcBorders>
              <w:bottom w:val="single" w:sz="4" w:space="0" w:color="auto"/>
            </w:tcBorders>
            <w:vAlign w:val="center"/>
          </w:tcPr>
          <w:p w14:paraId="179F1D56" w14:textId="77777777" w:rsidR="00D426DF" w:rsidRPr="00911F6B" w:rsidRDefault="00D426DF" w:rsidP="00273E6E">
            <w:pPr>
              <w:jc w:val="left"/>
              <w:rPr>
                <w:i/>
              </w:rPr>
            </w:pPr>
            <w:r w:rsidRPr="00911F6B">
              <w:rPr>
                <w:i/>
              </w:rPr>
              <w:t>0</w:t>
            </w:r>
          </w:p>
        </w:tc>
        <w:tc>
          <w:tcPr>
            <w:tcW w:w="1418" w:type="dxa"/>
            <w:tcBorders>
              <w:bottom w:val="single" w:sz="4" w:space="0" w:color="auto"/>
            </w:tcBorders>
            <w:vAlign w:val="center"/>
          </w:tcPr>
          <w:p w14:paraId="4E351D05"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66A72C2B" w14:textId="77777777" w:rsidR="00D426DF" w:rsidRPr="00911F6B" w:rsidRDefault="00D426DF" w:rsidP="00273E6E">
            <w:pPr>
              <w:jc w:val="left"/>
              <w:rPr>
                <w:i/>
              </w:rPr>
            </w:pPr>
            <w:r w:rsidRPr="00911F6B">
              <w:rPr>
                <w:i/>
                <w:color w:val="006FC0"/>
              </w:rPr>
              <w:t>xxx</w:t>
            </w:r>
          </w:p>
        </w:tc>
        <w:tc>
          <w:tcPr>
            <w:tcW w:w="3181" w:type="dxa"/>
            <w:vMerge/>
            <w:vAlign w:val="center"/>
          </w:tcPr>
          <w:p w14:paraId="36566848" w14:textId="77777777" w:rsidR="00D426DF" w:rsidRDefault="00D426DF" w:rsidP="00273E6E">
            <w:pPr>
              <w:jc w:val="left"/>
            </w:pPr>
          </w:p>
        </w:tc>
      </w:tr>
      <w:tr w:rsidR="00D426DF" w14:paraId="44D4FFB1"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7DD7F2A1" w14:textId="77777777" w:rsidR="00D426DF" w:rsidRDefault="00D426DF" w:rsidP="00273E6E">
            <w:pPr>
              <w:jc w:val="left"/>
            </w:pPr>
          </w:p>
        </w:tc>
        <w:tc>
          <w:tcPr>
            <w:tcW w:w="1281" w:type="dxa"/>
            <w:vMerge w:val="restart"/>
            <w:tcBorders>
              <w:left w:val="single" w:sz="4" w:space="0" w:color="auto"/>
            </w:tcBorders>
            <w:vAlign w:val="center"/>
          </w:tcPr>
          <w:p w14:paraId="608409B7" w14:textId="77777777" w:rsidR="00D426DF" w:rsidRPr="00911F6B" w:rsidRDefault="00D426DF" w:rsidP="00273E6E">
            <w:pPr>
              <w:jc w:val="left"/>
              <w:rPr>
                <w:i/>
              </w:rPr>
            </w:pPr>
            <w:r w:rsidRPr="00911F6B">
              <w:rPr>
                <w:i/>
              </w:rPr>
              <w:t>After</w:t>
            </w:r>
          </w:p>
        </w:tc>
        <w:tc>
          <w:tcPr>
            <w:tcW w:w="1417" w:type="dxa"/>
            <w:vAlign w:val="center"/>
          </w:tcPr>
          <w:p w14:paraId="44759BCE" w14:textId="77777777" w:rsidR="00D426DF" w:rsidRPr="00911F6B" w:rsidRDefault="00D426DF" w:rsidP="00273E6E">
            <w:pPr>
              <w:jc w:val="left"/>
              <w:rPr>
                <w:i/>
              </w:rPr>
            </w:pPr>
            <w:r w:rsidRPr="00911F6B">
              <w:rPr>
                <w:i/>
              </w:rPr>
              <w:t>+1</w:t>
            </w:r>
          </w:p>
        </w:tc>
        <w:tc>
          <w:tcPr>
            <w:tcW w:w="1418" w:type="dxa"/>
            <w:vAlign w:val="center"/>
          </w:tcPr>
          <w:p w14:paraId="6EE6FE02" w14:textId="77777777" w:rsidR="00D426DF" w:rsidRPr="00911F6B" w:rsidRDefault="00D426DF" w:rsidP="00273E6E">
            <w:pPr>
              <w:jc w:val="left"/>
              <w:rPr>
                <w:i/>
              </w:rPr>
            </w:pPr>
            <w:r w:rsidRPr="00911F6B">
              <w:rPr>
                <w:i/>
                <w:color w:val="006FC0"/>
              </w:rPr>
              <w:t>xxx</w:t>
            </w:r>
          </w:p>
        </w:tc>
        <w:tc>
          <w:tcPr>
            <w:tcW w:w="1984" w:type="dxa"/>
          </w:tcPr>
          <w:p w14:paraId="2EAB7A34" w14:textId="77777777" w:rsidR="00D426DF" w:rsidRPr="00911F6B" w:rsidRDefault="00D426DF" w:rsidP="00273E6E">
            <w:pPr>
              <w:jc w:val="left"/>
              <w:rPr>
                <w:i/>
              </w:rPr>
            </w:pPr>
            <w:r w:rsidRPr="00911F6B">
              <w:rPr>
                <w:i/>
                <w:color w:val="006FC0"/>
              </w:rPr>
              <w:t>xxx</w:t>
            </w:r>
          </w:p>
        </w:tc>
        <w:tc>
          <w:tcPr>
            <w:tcW w:w="3181" w:type="dxa"/>
            <w:vMerge/>
            <w:vAlign w:val="center"/>
          </w:tcPr>
          <w:p w14:paraId="037BF0E4" w14:textId="77777777" w:rsidR="00D426DF" w:rsidRDefault="00D426DF" w:rsidP="00273E6E">
            <w:pPr>
              <w:jc w:val="left"/>
            </w:pPr>
          </w:p>
        </w:tc>
      </w:tr>
      <w:tr w:rsidR="00D426DF" w14:paraId="36E3B3F3"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3A62113A" w14:textId="77777777" w:rsidR="00D426DF" w:rsidRDefault="00D426DF" w:rsidP="00273E6E">
            <w:pPr>
              <w:jc w:val="left"/>
            </w:pPr>
          </w:p>
        </w:tc>
        <w:tc>
          <w:tcPr>
            <w:tcW w:w="1281" w:type="dxa"/>
            <w:vMerge/>
            <w:tcBorders>
              <w:left w:val="single" w:sz="4" w:space="0" w:color="auto"/>
            </w:tcBorders>
            <w:vAlign w:val="center"/>
          </w:tcPr>
          <w:p w14:paraId="5F3BB56F" w14:textId="77777777" w:rsidR="00D426DF" w:rsidRPr="00911F6B" w:rsidRDefault="00D426DF" w:rsidP="00273E6E">
            <w:pPr>
              <w:jc w:val="left"/>
              <w:rPr>
                <w:i/>
              </w:rPr>
            </w:pPr>
          </w:p>
        </w:tc>
        <w:tc>
          <w:tcPr>
            <w:tcW w:w="1417" w:type="dxa"/>
            <w:vAlign w:val="center"/>
          </w:tcPr>
          <w:p w14:paraId="10AC5B96" w14:textId="77777777" w:rsidR="00D426DF" w:rsidRPr="00911F6B" w:rsidRDefault="00D426DF" w:rsidP="00273E6E">
            <w:pPr>
              <w:jc w:val="left"/>
              <w:rPr>
                <w:i/>
              </w:rPr>
            </w:pPr>
            <w:r w:rsidRPr="00911F6B">
              <w:rPr>
                <w:i/>
              </w:rPr>
              <w:t>+2</w:t>
            </w:r>
          </w:p>
        </w:tc>
        <w:tc>
          <w:tcPr>
            <w:tcW w:w="1418" w:type="dxa"/>
            <w:vAlign w:val="center"/>
          </w:tcPr>
          <w:p w14:paraId="3F42516C" w14:textId="77777777" w:rsidR="00D426DF" w:rsidRPr="00911F6B" w:rsidRDefault="00D426DF" w:rsidP="00273E6E">
            <w:pPr>
              <w:jc w:val="left"/>
              <w:rPr>
                <w:i/>
              </w:rPr>
            </w:pPr>
            <w:r w:rsidRPr="00911F6B">
              <w:rPr>
                <w:i/>
                <w:color w:val="006FC0"/>
              </w:rPr>
              <w:t>xxx</w:t>
            </w:r>
          </w:p>
        </w:tc>
        <w:tc>
          <w:tcPr>
            <w:tcW w:w="1984" w:type="dxa"/>
          </w:tcPr>
          <w:p w14:paraId="6E3A8475" w14:textId="77777777" w:rsidR="00D426DF" w:rsidRPr="00911F6B" w:rsidRDefault="00D426DF" w:rsidP="00273E6E">
            <w:pPr>
              <w:jc w:val="left"/>
              <w:rPr>
                <w:i/>
              </w:rPr>
            </w:pPr>
            <w:r w:rsidRPr="00911F6B">
              <w:rPr>
                <w:i/>
                <w:color w:val="006FC0"/>
              </w:rPr>
              <w:t>xxx</w:t>
            </w:r>
          </w:p>
        </w:tc>
        <w:tc>
          <w:tcPr>
            <w:tcW w:w="3181" w:type="dxa"/>
            <w:vMerge/>
            <w:vAlign w:val="center"/>
          </w:tcPr>
          <w:p w14:paraId="55F86FBE" w14:textId="77777777" w:rsidR="00D426DF" w:rsidRDefault="00D426DF" w:rsidP="00273E6E">
            <w:pPr>
              <w:jc w:val="left"/>
            </w:pPr>
          </w:p>
        </w:tc>
      </w:tr>
      <w:tr w:rsidR="00D426DF" w14:paraId="0DCEF915"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7B48A4" w14:textId="77777777" w:rsidR="00D426DF" w:rsidRDefault="00D426DF" w:rsidP="00273E6E">
            <w:pPr>
              <w:jc w:val="left"/>
            </w:pPr>
          </w:p>
        </w:tc>
        <w:tc>
          <w:tcPr>
            <w:tcW w:w="1281" w:type="dxa"/>
            <w:vMerge/>
            <w:tcBorders>
              <w:left w:val="single" w:sz="4" w:space="0" w:color="auto"/>
            </w:tcBorders>
            <w:vAlign w:val="center"/>
          </w:tcPr>
          <w:p w14:paraId="0C9EB3D7" w14:textId="77777777" w:rsidR="00D426DF" w:rsidRPr="00911F6B" w:rsidRDefault="00D426DF" w:rsidP="00273E6E">
            <w:pPr>
              <w:jc w:val="left"/>
              <w:rPr>
                <w:i/>
              </w:rPr>
            </w:pPr>
          </w:p>
        </w:tc>
        <w:tc>
          <w:tcPr>
            <w:tcW w:w="1417" w:type="dxa"/>
            <w:vAlign w:val="center"/>
          </w:tcPr>
          <w:p w14:paraId="3F660709" w14:textId="77777777" w:rsidR="00D426DF" w:rsidRPr="00911F6B" w:rsidRDefault="00D426DF" w:rsidP="00273E6E">
            <w:pPr>
              <w:jc w:val="left"/>
              <w:rPr>
                <w:i/>
              </w:rPr>
            </w:pPr>
            <w:r w:rsidRPr="00911F6B">
              <w:rPr>
                <w:i/>
              </w:rPr>
              <w:t>+3</w:t>
            </w:r>
          </w:p>
        </w:tc>
        <w:tc>
          <w:tcPr>
            <w:tcW w:w="1418" w:type="dxa"/>
            <w:vAlign w:val="center"/>
          </w:tcPr>
          <w:p w14:paraId="4828CC7F" w14:textId="77777777" w:rsidR="00D426DF" w:rsidRPr="00911F6B" w:rsidRDefault="00D426DF" w:rsidP="00273E6E">
            <w:pPr>
              <w:jc w:val="left"/>
              <w:rPr>
                <w:i/>
              </w:rPr>
            </w:pPr>
            <w:r w:rsidRPr="00911F6B">
              <w:rPr>
                <w:i/>
                <w:color w:val="006FC0"/>
              </w:rPr>
              <w:t>xxx</w:t>
            </w:r>
          </w:p>
        </w:tc>
        <w:tc>
          <w:tcPr>
            <w:tcW w:w="1984" w:type="dxa"/>
          </w:tcPr>
          <w:p w14:paraId="6039F103" w14:textId="77777777" w:rsidR="00D426DF" w:rsidRPr="00911F6B" w:rsidRDefault="00D426DF" w:rsidP="00273E6E">
            <w:pPr>
              <w:jc w:val="left"/>
              <w:rPr>
                <w:i/>
              </w:rPr>
            </w:pPr>
            <w:r w:rsidRPr="00911F6B">
              <w:rPr>
                <w:i/>
                <w:color w:val="006FC0"/>
              </w:rPr>
              <w:t>xxx</w:t>
            </w:r>
          </w:p>
        </w:tc>
        <w:tc>
          <w:tcPr>
            <w:tcW w:w="3181" w:type="dxa"/>
            <w:vMerge/>
            <w:vAlign w:val="center"/>
          </w:tcPr>
          <w:p w14:paraId="29DFE7DE" w14:textId="77777777" w:rsidR="00D426DF" w:rsidRDefault="00D426DF" w:rsidP="00273E6E">
            <w:pPr>
              <w:jc w:val="left"/>
            </w:pPr>
          </w:p>
        </w:tc>
      </w:tr>
      <w:tr w:rsidR="00D426DF" w14:paraId="6CF099A6"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58364E67" w14:textId="77777777" w:rsidR="00D426DF" w:rsidRDefault="00D426DF" w:rsidP="00273E6E">
            <w:pPr>
              <w:jc w:val="left"/>
            </w:pPr>
          </w:p>
        </w:tc>
        <w:tc>
          <w:tcPr>
            <w:tcW w:w="1281" w:type="dxa"/>
            <w:vMerge/>
            <w:tcBorders>
              <w:left w:val="single" w:sz="4" w:space="0" w:color="auto"/>
            </w:tcBorders>
            <w:vAlign w:val="center"/>
          </w:tcPr>
          <w:p w14:paraId="366AB2F7" w14:textId="77777777" w:rsidR="00D426DF" w:rsidRPr="00911F6B" w:rsidRDefault="00D426DF" w:rsidP="00273E6E">
            <w:pPr>
              <w:jc w:val="left"/>
              <w:rPr>
                <w:i/>
              </w:rPr>
            </w:pPr>
          </w:p>
        </w:tc>
        <w:tc>
          <w:tcPr>
            <w:tcW w:w="1417" w:type="dxa"/>
            <w:vAlign w:val="center"/>
          </w:tcPr>
          <w:p w14:paraId="366076A3" w14:textId="77777777" w:rsidR="00D426DF" w:rsidRPr="00911F6B" w:rsidRDefault="00D426DF" w:rsidP="00273E6E">
            <w:pPr>
              <w:jc w:val="left"/>
              <w:rPr>
                <w:i/>
              </w:rPr>
            </w:pPr>
            <w:r w:rsidRPr="00911F6B">
              <w:rPr>
                <w:i/>
              </w:rPr>
              <w:t>+4</w:t>
            </w:r>
          </w:p>
        </w:tc>
        <w:tc>
          <w:tcPr>
            <w:tcW w:w="1418" w:type="dxa"/>
            <w:vAlign w:val="center"/>
          </w:tcPr>
          <w:p w14:paraId="2DB41AF1" w14:textId="77777777" w:rsidR="00D426DF" w:rsidRPr="00911F6B" w:rsidRDefault="00D426DF" w:rsidP="00273E6E">
            <w:pPr>
              <w:jc w:val="left"/>
              <w:rPr>
                <w:i/>
              </w:rPr>
            </w:pPr>
            <w:r w:rsidRPr="00911F6B">
              <w:rPr>
                <w:i/>
                <w:color w:val="006FC0"/>
              </w:rPr>
              <w:t>xxx</w:t>
            </w:r>
          </w:p>
        </w:tc>
        <w:tc>
          <w:tcPr>
            <w:tcW w:w="1984" w:type="dxa"/>
          </w:tcPr>
          <w:p w14:paraId="717A4D37" w14:textId="77777777" w:rsidR="00D426DF" w:rsidRPr="00911F6B" w:rsidRDefault="00D426DF" w:rsidP="00273E6E">
            <w:pPr>
              <w:jc w:val="left"/>
              <w:rPr>
                <w:i/>
              </w:rPr>
            </w:pPr>
            <w:r w:rsidRPr="00911F6B">
              <w:rPr>
                <w:i/>
                <w:color w:val="006FC0"/>
              </w:rPr>
              <w:t>xxx</w:t>
            </w:r>
          </w:p>
        </w:tc>
        <w:tc>
          <w:tcPr>
            <w:tcW w:w="3181" w:type="dxa"/>
            <w:vMerge/>
            <w:vAlign w:val="center"/>
          </w:tcPr>
          <w:p w14:paraId="7BF123A0" w14:textId="77777777" w:rsidR="00D426DF" w:rsidRDefault="00D426DF" w:rsidP="00273E6E">
            <w:pPr>
              <w:jc w:val="left"/>
            </w:pPr>
          </w:p>
        </w:tc>
      </w:tr>
      <w:tr w:rsidR="00D426DF" w14:paraId="38CF9E8D" w14:textId="77777777" w:rsidTr="00D426DF">
        <w:trPr>
          <w:trHeight w:val="20"/>
          <w:tblHeader/>
        </w:trPr>
        <w:tc>
          <w:tcPr>
            <w:tcW w:w="245" w:type="dxa"/>
            <w:vMerge/>
            <w:tcBorders>
              <w:top w:val="nil"/>
              <w:left w:val="single" w:sz="4" w:space="0" w:color="auto"/>
              <w:bottom w:val="nil"/>
              <w:right w:val="single" w:sz="4" w:space="0" w:color="auto"/>
            </w:tcBorders>
            <w:vAlign w:val="center"/>
          </w:tcPr>
          <w:p w14:paraId="65435E21" w14:textId="77777777" w:rsidR="00D426DF" w:rsidRDefault="00D426DF" w:rsidP="00273E6E">
            <w:pPr>
              <w:jc w:val="left"/>
            </w:pPr>
          </w:p>
        </w:tc>
        <w:tc>
          <w:tcPr>
            <w:tcW w:w="1281" w:type="dxa"/>
            <w:vMerge/>
            <w:tcBorders>
              <w:left w:val="single" w:sz="4" w:space="0" w:color="auto"/>
            </w:tcBorders>
            <w:vAlign w:val="center"/>
          </w:tcPr>
          <w:p w14:paraId="647EF652" w14:textId="77777777" w:rsidR="00D426DF" w:rsidRPr="00911F6B" w:rsidRDefault="00D426DF" w:rsidP="00273E6E">
            <w:pPr>
              <w:jc w:val="left"/>
              <w:rPr>
                <w:i/>
              </w:rPr>
            </w:pPr>
          </w:p>
        </w:tc>
        <w:tc>
          <w:tcPr>
            <w:tcW w:w="1417" w:type="dxa"/>
            <w:vAlign w:val="center"/>
          </w:tcPr>
          <w:p w14:paraId="75BC9BED" w14:textId="77777777" w:rsidR="00D426DF" w:rsidRPr="00911F6B" w:rsidRDefault="00D426DF" w:rsidP="00273E6E">
            <w:pPr>
              <w:jc w:val="left"/>
              <w:rPr>
                <w:i/>
              </w:rPr>
            </w:pPr>
            <w:r w:rsidRPr="00911F6B">
              <w:rPr>
                <w:i/>
              </w:rPr>
              <w:t>+5</w:t>
            </w:r>
          </w:p>
        </w:tc>
        <w:tc>
          <w:tcPr>
            <w:tcW w:w="1418" w:type="dxa"/>
            <w:vAlign w:val="center"/>
          </w:tcPr>
          <w:p w14:paraId="5FB6C1C4" w14:textId="77777777" w:rsidR="00D426DF" w:rsidRPr="00911F6B" w:rsidRDefault="00D426DF" w:rsidP="00273E6E">
            <w:pPr>
              <w:jc w:val="left"/>
              <w:rPr>
                <w:i/>
              </w:rPr>
            </w:pPr>
            <w:r w:rsidRPr="00911F6B">
              <w:rPr>
                <w:i/>
                <w:color w:val="006FC0"/>
              </w:rPr>
              <w:t>xxx</w:t>
            </w:r>
          </w:p>
        </w:tc>
        <w:tc>
          <w:tcPr>
            <w:tcW w:w="1984" w:type="dxa"/>
          </w:tcPr>
          <w:p w14:paraId="013460FC" w14:textId="77777777" w:rsidR="00D426DF" w:rsidRPr="00911F6B" w:rsidRDefault="00D426DF" w:rsidP="00273E6E">
            <w:pPr>
              <w:jc w:val="left"/>
              <w:rPr>
                <w:i/>
              </w:rPr>
            </w:pPr>
            <w:r w:rsidRPr="00911F6B">
              <w:rPr>
                <w:i/>
                <w:color w:val="006FC0"/>
              </w:rPr>
              <w:t>xxx</w:t>
            </w:r>
          </w:p>
        </w:tc>
        <w:tc>
          <w:tcPr>
            <w:tcW w:w="3181" w:type="dxa"/>
            <w:vMerge/>
            <w:vAlign w:val="center"/>
          </w:tcPr>
          <w:p w14:paraId="517962C9" w14:textId="77777777" w:rsidR="00D426DF" w:rsidRDefault="00D426DF" w:rsidP="00273E6E">
            <w:pPr>
              <w:jc w:val="left"/>
            </w:pPr>
          </w:p>
        </w:tc>
      </w:tr>
      <w:tr w:rsidR="00D426DF" w14:paraId="084034F7" w14:textId="77777777" w:rsidTr="00E86E85">
        <w:trPr>
          <w:trHeight w:val="20"/>
          <w:tblHeader/>
        </w:trPr>
        <w:tc>
          <w:tcPr>
            <w:tcW w:w="245" w:type="dxa"/>
            <w:vMerge/>
            <w:tcBorders>
              <w:top w:val="nil"/>
              <w:left w:val="single" w:sz="4" w:space="0" w:color="auto"/>
              <w:bottom w:val="nil"/>
              <w:right w:val="single" w:sz="4" w:space="0" w:color="auto"/>
            </w:tcBorders>
            <w:vAlign w:val="center"/>
          </w:tcPr>
          <w:p w14:paraId="10024AE3" w14:textId="77777777" w:rsidR="00D426DF" w:rsidRDefault="00D426DF" w:rsidP="00273E6E">
            <w:pPr>
              <w:jc w:val="left"/>
            </w:pPr>
          </w:p>
        </w:tc>
        <w:tc>
          <w:tcPr>
            <w:tcW w:w="1281" w:type="dxa"/>
            <w:vMerge/>
            <w:tcBorders>
              <w:left w:val="single" w:sz="4" w:space="0" w:color="auto"/>
              <w:bottom w:val="single" w:sz="4" w:space="0" w:color="auto"/>
            </w:tcBorders>
            <w:vAlign w:val="center"/>
          </w:tcPr>
          <w:p w14:paraId="42FF9AC4" w14:textId="77777777" w:rsidR="00D426DF" w:rsidRPr="00911F6B" w:rsidRDefault="00D426DF" w:rsidP="00273E6E">
            <w:pPr>
              <w:jc w:val="left"/>
              <w:rPr>
                <w:i/>
              </w:rPr>
            </w:pPr>
          </w:p>
        </w:tc>
        <w:tc>
          <w:tcPr>
            <w:tcW w:w="1417" w:type="dxa"/>
            <w:tcBorders>
              <w:bottom w:val="single" w:sz="4" w:space="0" w:color="auto"/>
            </w:tcBorders>
            <w:vAlign w:val="center"/>
          </w:tcPr>
          <w:p w14:paraId="62E122CC" w14:textId="77777777" w:rsidR="00D426DF" w:rsidRPr="00911F6B" w:rsidRDefault="00D426DF" w:rsidP="00273E6E">
            <w:pPr>
              <w:jc w:val="left"/>
              <w:rPr>
                <w:i/>
              </w:rPr>
            </w:pPr>
            <w:r w:rsidRPr="00911F6B">
              <w:rPr>
                <w:i/>
              </w:rPr>
              <w:t>+6</w:t>
            </w:r>
          </w:p>
        </w:tc>
        <w:tc>
          <w:tcPr>
            <w:tcW w:w="1418" w:type="dxa"/>
            <w:tcBorders>
              <w:bottom w:val="single" w:sz="4" w:space="0" w:color="auto"/>
            </w:tcBorders>
            <w:vAlign w:val="center"/>
          </w:tcPr>
          <w:p w14:paraId="7200E4E4" w14:textId="77777777" w:rsidR="00D426DF" w:rsidRPr="00911F6B" w:rsidRDefault="00D426DF" w:rsidP="00273E6E">
            <w:pPr>
              <w:jc w:val="left"/>
              <w:rPr>
                <w:i/>
              </w:rPr>
            </w:pPr>
            <w:r w:rsidRPr="00911F6B">
              <w:rPr>
                <w:i/>
                <w:color w:val="006FC0"/>
              </w:rPr>
              <w:t>xxx</w:t>
            </w:r>
          </w:p>
        </w:tc>
        <w:tc>
          <w:tcPr>
            <w:tcW w:w="1984" w:type="dxa"/>
            <w:tcBorders>
              <w:bottom w:val="single" w:sz="4" w:space="0" w:color="auto"/>
            </w:tcBorders>
          </w:tcPr>
          <w:p w14:paraId="2759F78A" w14:textId="77777777" w:rsidR="00D426DF" w:rsidRPr="00911F6B" w:rsidRDefault="00D426DF" w:rsidP="00273E6E">
            <w:pPr>
              <w:jc w:val="left"/>
              <w:rPr>
                <w:i/>
              </w:rPr>
            </w:pPr>
            <w:r w:rsidRPr="00911F6B">
              <w:rPr>
                <w:i/>
                <w:color w:val="006FC0"/>
              </w:rPr>
              <w:t>xxx</w:t>
            </w:r>
          </w:p>
        </w:tc>
        <w:tc>
          <w:tcPr>
            <w:tcW w:w="3181" w:type="dxa"/>
            <w:vMerge/>
            <w:tcBorders>
              <w:bottom w:val="nil"/>
            </w:tcBorders>
            <w:vAlign w:val="center"/>
          </w:tcPr>
          <w:p w14:paraId="417A3496" w14:textId="77777777" w:rsidR="00D426DF" w:rsidRDefault="00D426DF" w:rsidP="00273E6E">
            <w:pPr>
              <w:jc w:val="left"/>
            </w:pPr>
          </w:p>
        </w:tc>
      </w:tr>
      <w:tr w:rsidR="00D426DF" w14:paraId="4EFAC4E8" w14:textId="77777777" w:rsidTr="00E86E85">
        <w:trPr>
          <w:tblHeader/>
        </w:trPr>
        <w:tc>
          <w:tcPr>
            <w:tcW w:w="9526" w:type="dxa"/>
            <w:gridSpan w:val="6"/>
            <w:tcBorders>
              <w:top w:val="nil"/>
            </w:tcBorders>
            <w:vAlign w:val="center"/>
          </w:tcPr>
          <w:p w14:paraId="223C8C5F" w14:textId="77777777" w:rsidR="00D426DF" w:rsidRPr="00A358C9" w:rsidRDefault="00D426DF" w:rsidP="00273E6E">
            <w:pPr>
              <w:jc w:val="left"/>
              <w:rPr>
                <w:i/>
              </w:rPr>
            </w:pPr>
          </w:p>
          <w:p w14:paraId="07E1EB89" w14:textId="0D36E17D" w:rsidR="00D426DF" w:rsidRPr="003C57A2" w:rsidRDefault="00D426DF" w:rsidP="00273E6E">
            <w:pPr>
              <w:jc w:val="left"/>
              <w:rPr>
                <w:i/>
              </w:rPr>
            </w:pPr>
            <w:r w:rsidRPr="00A358C9">
              <w:rPr>
                <w:i/>
              </w:rPr>
              <w:t>2a. The data must be displayed in a way that it can be easily read and is logically presented</w:t>
            </w:r>
            <w:r w:rsidRPr="003C57A2">
              <w:rPr>
                <w:i/>
              </w:rPr>
              <w:t xml:space="preserve">, </w:t>
            </w:r>
            <w:r w:rsidR="00BE2CA5" w:rsidRPr="002164D3">
              <w:rPr>
                <w:i/>
              </w:rPr>
              <w:t>in a format as follows:</w:t>
            </w:r>
          </w:p>
          <w:p w14:paraId="5AAD0D78" w14:textId="36E2440E" w:rsidR="00BE2CA5" w:rsidRPr="00A358C9" w:rsidRDefault="00BE2CA5" w:rsidP="00273E6E">
            <w:pPr>
              <w:jc w:val="left"/>
              <w:rPr>
                <w:i/>
              </w:rPr>
            </w:pPr>
            <w:r>
              <w:object w:dxaOrig="8884" w:dyaOrig="4537" w14:anchorId="3BEA97E0">
                <v:shape id="_x0000_i1026" type="#_x0000_t75" style="width:215.9pt;height:110.25pt" o:ole="">
                  <v:imagedata r:id="rId184" o:title=""/>
                </v:shape>
                <o:OLEObject Type="Embed" ProgID="PBrush" ShapeID="_x0000_i1026" DrawAspect="Content" ObjectID="_1743489785" r:id="rId185"/>
              </w:object>
            </w:r>
          </w:p>
          <w:p w14:paraId="0115A424" w14:textId="77777777" w:rsidR="00D426DF" w:rsidRPr="00A358C9" w:rsidRDefault="00D426DF" w:rsidP="00273E6E">
            <w:pPr>
              <w:jc w:val="left"/>
              <w:rPr>
                <w:i/>
              </w:rPr>
            </w:pPr>
          </w:p>
          <w:p w14:paraId="3646A37D" w14:textId="77777777" w:rsidR="00D426DF" w:rsidRPr="00A358C9" w:rsidRDefault="00D426DF" w:rsidP="00273E6E">
            <w:pPr>
              <w:jc w:val="left"/>
              <w:rPr>
                <w:i/>
              </w:rPr>
            </w:pPr>
            <w:r w:rsidRPr="00A358C9">
              <w:rPr>
                <w:i/>
              </w:rPr>
              <w:t>3. The data must be displayed as appropriate for the selected light condition (DAY, DUSK, NIGHT).</w:t>
            </w:r>
          </w:p>
        </w:tc>
      </w:tr>
    </w:tbl>
    <w:p w14:paraId="0560DD10" w14:textId="77777777" w:rsidR="00D426DF" w:rsidRDefault="00D426DF"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t>Test Reference</w:t>
            </w:r>
          </w:p>
        </w:tc>
        <w:tc>
          <w:tcPr>
            <w:tcW w:w="2381" w:type="dxa"/>
            <w:shd w:val="clear" w:color="auto" w:fill="CCFFCC"/>
            <w:vAlign w:val="center"/>
          </w:tcPr>
          <w:p w14:paraId="4E43CE40" w14:textId="77777777" w:rsidR="00D06525" w:rsidRPr="004065B1" w:rsidRDefault="00D06525" w:rsidP="00D06525">
            <w:r>
              <w:t>4.4 g)</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7C0806BF" w14:textId="77777777" w:rsidR="00D06525" w:rsidRDefault="00D06525" w:rsidP="00D06525">
            <w:r>
              <w:t>S-52 [3.2.3] &amp;</w:t>
            </w:r>
          </w:p>
          <w:p w14:paraId="5AF7D1EF" w14:textId="77777777" w:rsidR="00D06525" w:rsidRPr="004065B1" w:rsidRDefault="00D06525" w:rsidP="00D06525">
            <w:r>
              <w:t>10.6.1.1</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7777777" w:rsidR="00D06525" w:rsidRPr="00A358C9" w:rsidRDefault="00D06525" w:rsidP="00273E6E">
            <w:pPr>
              <w:rPr>
                <w:i/>
              </w:rPr>
            </w:pPr>
            <w:r w:rsidRPr="00A358C9">
              <w:rPr>
                <w:i/>
              </w:rPr>
              <w:t>Display of text description</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77777777" w:rsidR="00D06525" w:rsidRPr="00A358C9" w:rsidRDefault="00D06525" w:rsidP="00273E6E">
            <w:pPr>
              <w:rPr>
                <w:i/>
              </w:rPr>
            </w:pPr>
            <w:r w:rsidRPr="00A358C9">
              <w:rPr>
                <w:i/>
              </w:rPr>
              <w:t>As for test 4.4 a)</w:t>
            </w:r>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615589D4" w:rsidR="00D06525" w:rsidRPr="00A358C9" w:rsidRDefault="00D06525" w:rsidP="002164D3">
            <w:pPr>
              <w:jc w:val="left"/>
              <w:rPr>
                <w:i/>
              </w:rPr>
            </w:pPr>
            <w:r w:rsidRPr="00A358C9">
              <w:rPr>
                <w:i/>
              </w:rPr>
              <w:t>1. Select an example of a note encoded using TXTDSC (text description) (</w:t>
            </w:r>
            <w:r w:rsidR="003C57A2">
              <w:rPr>
                <w:i/>
              </w:rPr>
              <w:t>for example</w:t>
            </w:r>
            <w:r w:rsidRPr="00A358C9">
              <w:rPr>
                <w:i/>
              </w:rPr>
              <w:t xml:space="preserve"> 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29956A9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GBIECTMP.TXT file as contained in the directory of loaded ENCs).</w:t>
            </w:r>
          </w:p>
          <w:p w14:paraId="024D3535" w14:textId="77777777" w:rsidR="00D06525" w:rsidRPr="00A358C9" w:rsidRDefault="00D06525" w:rsidP="00D06525">
            <w:pPr>
              <w:jc w:val="left"/>
              <w:rPr>
                <w:i/>
              </w:rPr>
            </w:pPr>
            <w:r w:rsidRPr="00A358C9">
              <w:rPr>
                <w:i/>
              </w:rPr>
              <w:t>2. The note must be displayed as appropriate for the selected light condition (DAY, DUSK, NIGHT).</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val="fr-FR" w:eastAsia="fr-FR"/>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5743D4BD" w14:textId="77777777" w:rsidR="00D06525" w:rsidRPr="00911F6B" w:rsidRDefault="00D06525" w:rsidP="00273E6E">
            <w:pPr>
              <w:jc w:val="left"/>
              <w:rPr>
                <w:i/>
              </w:rPr>
            </w:pPr>
            <w:r w:rsidRPr="00911F6B">
              <w:rPr>
                <w:i/>
              </w:rPr>
              <w:t>Example of Text GBIECTMP.TXT over cell GB4X0000.000, Day palette</w:t>
            </w: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val="fr-FR" w:eastAsia="fr-FR"/>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1F3FF685" w14:textId="77777777" w:rsidR="00D06525" w:rsidRPr="00911F6B" w:rsidRDefault="00D06525" w:rsidP="00273E6E">
            <w:pPr>
              <w:jc w:val="left"/>
              <w:rPr>
                <w:i/>
              </w:rPr>
            </w:pPr>
            <w:r w:rsidRPr="00911F6B">
              <w:rPr>
                <w:i/>
              </w:rPr>
              <w:t>Example of Text GBIECTMP.TXT over cell GB4X0000.000, Dusk palette</w:t>
            </w: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val="fr-FR" w:eastAsia="fr-FR"/>
              </w:rPr>
              <w:lastRenderedPageBreak/>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60E1122E" w14:textId="77777777" w:rsidR="00D06525" w:rsidRPr="00A358C9" w:rsidRDefault="00D06525" w:rsidP="00273E6E">
            <w:pPr>
              <w:jc w:val="left"/>
              <w:rPr>
                <w:i/>
              </w:rPr>
            </w:pPr>
            <w:r w:rsidRPr="00A358C9">
              <w:rPr>
                <w:i/>
              </w:rPr>
              <w:t>Example of Text GBIECTMP.TXT over cell GB4X0000.000, Night palette</w:t>
            </w:r>
          </w:p>
        </w:tc>
      </w:tr>
    </w:tbl>
    <w:p w14:paraId="0B041E0F" w14:textId="77777777" w:rsidR="00AA4A2A" w:rsidRDefault="00AA4A2A" w:rsidP="00D06525"/>
    <w:p w14:paraId="3801DA33" w14:textId="77777777"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77777777" w:rsidR="00C0449F" w:rsidRPr="004065B1" w:rsidRDefault="00C0449F" w:rsidP="00273E6E">
            <w:r>
              <w:t>4.4 h)</w:t>
            </w:r>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7F4325C4" w14:textId="77777777" w:rsidR="00C0449F" w:rsidRDefault="00C0449F" w:rsidP="00273E6E">
            <w:r>
              <w:t>S-52 [3.2.3] &amp;</w:t>
            </w:r>
          </w:p>
          <w:p w14:paraId="4E0CD3C7" w14:textId="77777777" w:rsidR="00C0449F" w:rsidRPr="004065B1" w:rsidRDefault="00C0449F" w:rsidP="00273E6E">
            <w:r>
              <w:t>10.6.1.1</w:t>
            </w:r>
          </w:p>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77777777" w:rsidR="00C0449F" w:rsidRPr="00A358C9" w:rsidRDefault="00C0449F" w:rsidP="00273E6E">
            <w:pPr>
              <w:rPr>
                <w:i/>
              </w:rPr>
            </w:pPr>
            <w:r w:rsidRPr="00A358C9">
              <w:rPr>
                <w:i/>
              </w:rPr>
              <w:t>As for test 4.4 a)</w:t>
            </w:r>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77777777" w:rsidR="00C0449F" w:rsidRPr="00A358C9" w:rsidRDefault="00C0449F" w:rsidP="00C0449F">
            <w:pPr>
              <w:rPr>
                <w:i/>
              </w:rPr>
            </w:pPr>
            <w:r w:rsidRPr="00A358C9">
              <w:rPr>
                <w:i/>
              </w:rPr>
              <w:t>1. Select an example of PICREP (picture representation)</w:t>
            </w:r>
          </w:p>
          <w:p w14:paraId="760F8B48" w14:textId="77777777" w:rsidR="00C0449F" w:rsidRPr="00A358C9" w:rsidRDefault="00C0449F" w:rsidP="00C0449F">
            <w:pPr>
              <w:rPr>
                <w:i/>
              </w:rPr>
            </w:pPr>
            <w:r w:rsidRPr="00A358C9">
              <w:rPr>
                <w:i/>
              </w:rPr>
              <w:t>1a. select landmark object at 32°31.95’S 60°54.34’E and select picture representation for display;</w:t>
            </w:r>
          </w:p>
          <w:p w14:paraId="4D5F49CF" w14:textId="77777777" w:rsidR="00C0449F" w:rsidRPr="00A358C9" w:rsidRDefault="00C0449F" w:rsidP="00C0449F">
            <w:pPr>
              <w:rPr>
                <w:i/>
              </w:rPr>
            </w:pPr>
            <w:r w:rsidRPr="00A358C9">
              <w:rPr>
                <w:i/>
              </w:rPr>
              <w:t>1b. select area object of 32°30.25’S 60°54.64’E with nautical publication (M_NPUB)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77777777" w:rsidR="00C0449F" w:rsidRPr="00A358C9" w:rsidRDefault="00C0449F" w:rsidP="00C0449F">
            <w:pPr>
              <w:jc w:val="left"/>
              <w:rPr>
                <w:i/>
              </w:rPr>
            </w:pPr>
            <w:r w:rsidRPr="00A358C9">
              <w:rPr>
                <w:i/>
              </w:rPr>
              <w:t>1a. The picture GBTESTPC.TIF must be displayed;</w:t>
            </w:r>
          </w:p>
          <w:p w14:paraId="3D6AB610" w14:textId="77777777" w:rsidR="00C0449F" w:rsidRPr="00A358C9" w:rsidRDefault="00C0449F" w:rsidP="00C0449F">
            <w:pPr>
              <w:jc w:val="left"/>
              <w:rPr>
                <w:i/>
              </w:rPr>
            </w:pPr>
            <w:r w:rsidRPr="00A358C9">
              <w:rPr>
                <w:i/>
              </w:rPr>
              <w:t>1b. The picture GBX4000T.TIF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val="fr-FR" w:eastAsia="fr-FR"/>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4A7C226D" w14:textId="77777777" w:rsidR="00C0449F" w:rsidRPr="00A358C9" w:rsidRDefault="00C0449F" w:rsidP="00273E6E">
            <w:pPr>
              <w:jc w:val="left"/>
              <w:rPr>
                <w:i/>
              </w:rPr>
            </w:pPr>
            <w:r w:rsidRPr="00A358C9">
              <w:rPr>
                <w:i/>
              </w:rPr>
              <w:t>Example of Picture GBTESTPC.TIF over cell GB4X0000.000, Day palette</w:t>
            </w: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val="fr-FR" w:eastAsia="fr-FR"/>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5613DD68" w14:textId="77777777" w:rsidR="00C0449F" w:rsidRPr="00A358C9" w:rsidRDefault="00C0449F" w:rsidP="00273E6E">
            <w:pPr>
              <w:jc w:val="left"/>
              <w:rPr>
                <w:i/>
              </w:rPr>
            </w:pPr>
            <w:r w:rsidRPr="00A358C9">
              <w:rPr>
                <w:i/>
              </w:rPr>
              <w:t>Example of Picture GBTESTPC.TIF over cell GB4X0000.000, Dusk palette</w:t>
            </w: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val="fr-FR" w:eastAsia="fr-FR"/>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35CEF948" w14:textId="77777777" w:rsidR="00C0449F" w:rsidRPr="00A358C9" w:rsidRDefault="00C0449F" w:rsidP="00273E6E">
            <w:pPr>
              <w:jc w:val="left"/>
              <w:rPr>
                <w:i/>
              </w:rPr>
            </w:pPr>
            <w:r w:rsidRPr="00A358C9">
              <w:rPr>
                <w:i/>
              </w:rPr>
              <w:t>Example of Picture GBTESTPC.TIF over cell GB4X0000.000, Night palette</w:t>
            </w: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val="fr-FR" w:eastAsia="fr-FR"/>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17D1EA6E" w14:textId="77777777" w:rsidR="00C0449F" w:rsidRPr="00A358C9" w:rsidRDefault="00C0449F" w:rsidP="00273E6E">
            <w:pPr>
              <w:jc w:val="left"/>
              <w:rPr>
                <w:i/>
              </w:rPr>
            </w:pPr>
            <w:r w:rsidRPr="00A358C9">
              <w:rPr>
                <w:i/>
              </w:rPr>
              <w:t>Example of Picture GBX4000T.TIF over cell GB4X0000.000, Day palette</w:t>
            </w:r>
          </w:p>
        </w:tc>
      </w:tr>
    </w:tbl>
    <w:p w14:paraId="0F6F2E67" w14:textId="77777777" w:rsidR="00C0449F" w:rsidRDefault="00C0449F" w:rsidP="00CF2F67"/>
    <w:p w14:paraId="3753E2C9" w14:textId="77777777" w:rsidR="00CF2F67" w:rsidRDefault="008E4368" w:rsidP="00E30B8F">
      <w:pPr>
        <w:pStyle w:val="Heading2"/>
      </w:pPr>
      <w:r>
        <w:br w:type="page"/>
      </w:r>
      <w:bookmarkStart w:id="257" w:name="_Toc120212619"/>
      <w:r w:rsidR="00CF2F67">
        <w:lastRenderedPageBreak/>
        <w:t>Radar and Plotting Information</w:t>
      </w:r>
      <w:bookmarkEnd w:id="257"/>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77777777" w:rsidR="00CF2F67" w:rsidRPr="004065B1" w:rsidRDefault="00CF2F67" w:rsidP="008A1BCC">
            <w:r>
              <w:t>4.5 a)</w:t>
            </w:r>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54E95B25" w14:textId="77777777" w:rsidR="00CF2F67" w:rsidRPr="004065B1" w:rsidRDefault="00E6163D" w:rsidP="008A1BCC">
            <w:r>
              <w:t>-</w:t>
            </w:r>
          </w:p>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16707921" w:rsidR="00CF2F67" w:rsidRPr="00A358C9" w:rsidRDefault="00E6163D" w:rsidP="000403E1">
            <w:pPr>
              <w:rPr>
                <w:i/>
              </w:rPr>
            </w:pPr>
            <w:r w:rsidRPr="00A358C9">
              <w:rPr>
                <w:i/>
              </w:rPr>
              <w:t>Display of Radar overlays with SENC information.</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77777777" w:rsidR="00E6163D" w:rsidRPr="00A358C9" w:rsidRDefault="00E6163D" w:rsidP="00E6163D">
            <w:pPr>
              <w:rPr>
                <w:i/>
              </w:rPr>
            </w:pPr>
            <w:r w:rsidRPr="00A358C9">
              <w:rPr>
                <w:i/>
              </w:rPr>
              <w:t>Load all cells from 2.1.1 Power Up</w:t>
            </w:r>
          </w:p>
          <w:p w14:paraId="16E9D8C0" w14:textId="77777777" w:rsidR="00E6163D" w:rsidRPr="00A358C9" w:rsidRDefault="00E6163D" w:rsidP="00E6163D">
            <w:pPr>
              <w:rPr>
                <w:i/>
              </w:rPr>
            </w:pPr>
            <w:r w:rsidRPr="00A358C9">
              <w:rPr>
                <w:i/>
              </w:rPr>
              <w:t>Display cell GB5X01NE at 3 NM range scale</w:t>
            </w:r>
          </w:p>
          <w:p w14:paraId="242CEE9B" w14:textId="469E4689" w:rsidR="00E6163D" w:rsidRPr="00A358C9" w:rsidRDefault="00E6163D" w:rsidP="00E6163D">
            <w:pPr>
              <w:rPr>
                <w:i/>
              </w:rPr>
            </w:pPr>
            <w:r w:rsidRPr="00A358C9">
              <w:rPr>
                <w:i/>
              </w:rPr>
              <w:t xml:space="preserve">Select </w:t>
            </w:r>
            <w:r w:rsidR="0069033B">
              <w:rPr>
                <w:i/>
              </w:rPr>
              <w:t xml:space="preserve">Safety Contour </w:t>
            </w:r>
            <w:r w:rsidR="00523203">
              <w:rPr>
                <w:i/>
              </w:rPr>
              <w:t>value to</w:t>
            </w:r>
            <w:r w:rsidR="002B39B2" w:rsidRPr="00A358C9">
              <w:rPr>
                <w:i/>
              </w:rPr>
              <w:t xml:space="preserve"> </w:t>
            </w:r>
            <w:r w:rsidRPr="00A358C9">
              <w:rPr>
                <w:i/>
              </w:rPr>
              <w:t xml:space="preserve">8 </w:t>
            </w:r>
            <w:r w:rsidR="00E66884">
              <w:rPr>
                <w:i/>
              </w:rPr>
              <w:t>m</w:t>
            </w:r>
          </w:p>
          <w:p w14:paraId="6ACA7444" w14:textId="5B13BB7D" w:rsidR="00E6163D" w:rsidRPr="00A358C9" w:rsidRDefault="00E6163D" w:rsidP="00E6163D">
            <w:pPr>
              <w:rPr>
                <w:i/>
              </w:rPr>
            </w:pPr>
            <w:r w:rsidRPr="00A358C9">
              <w:rPr>
                <w:i/>
              </w:rPr>
              <w:t xml:space="preserve">Select </w:t>
            </w:r>
            <w:r w:rsidR="0069033B">
              <w:rPr>
                <w:i/>
              </w:rPr>
              <w:t xml:space="preserve">Safety Depth </w:t>
            </w:r>
            <w:r w:rsidR="00523203">
              <w:rPr>
                <w:i/>
              </w:rPr>
              <w:t>value to</w:t>
            </w:r>
            <w:r w:rsidR="002B39B2" w:rsidRPr="00A358C9">
              <w:rPr>
                <w:i/>
              </w:rPr>
              <w:t xml:space="preserve"> </w:t>
            </w:r>
            <w:r w:rsidRPr="00A358C9">
              <w:rPr>
                <w:i/>
              </w:rPr>
              <w:t xml:space="preserve">8 </w:t>
            </w:r>
            <w:r w:rsidR="00E66884">
              <w:rPr>
                <w:i/>
              </w:rPr>
              <w:t>m</w:t>
            </w:r>
          </w:p>
          <w:p w14:paraId="73DB4B3D" w14:textId="77777777" w:rsidR="00E6163D" w:rsidRPr="00A358C9" w:rsidRDefault="00E6163D" w:rsidP="00E6163D">
            <w:pPr>
              <w:rPr>
                <w:i/>
              </w:rPr>
            </w:pPr>
            <w:r w:rsidRPr="00A358C9">
              <w:rPr>
                <w:i/>
              </w:rPr>
              <w:t>Select Plain Boundaries</w:t>
            </w:r>
          </w:p>
          <w:p w14:paraId="3EE24AC9" w14:textId="77777777" w:rsidR="00CF2F67" w:rsidRPr="00A358C9" w:rsidRDefault="00E6163D" w:rsidP="00E6163D">
            <w:pPr>
              <w:rPr>
                <w:i/>
              </w:rPr>
            </w:pPr>
            <w:r w:rsidRPr="00A358C9">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rsidP="003866E1">
            <w:pPr>
              <w:numPr>
                <w:ilvl w:val="0"/>
                <w:numId w:val="17"/>
              </w:numPr>
              <w:rPr>
                <w:i/>
              </w:rPr>
            </w:pPr>
            <w:r w:rsidRPr="00A358C9">
              <w:rPr>
                <w:i/>
              </w:rPr>
              <w:t>Radar image overlay</w:t>
            </w:r>
          </w:p>
          <w:p w14:paraId="153DD4DF" w14:textId="77777777" w:rsidR="00E6163D" w:rsidRPr="00A358C9" w:rsidRDefault="00E6163D" w:rsidP="003866E1">
            <w:pPr>
              <w:numPr>
                <w:ilvl w:val="0"/>
                <w:numId w:val="17"/>
              </w:numPr>
              <w:rPr>
                <w:i/>
              </w:rPr>
            </w:pPr>
            <w:r w:rsidRPr="00A358C9">
              <w:rPr>
                <w:i/>
              </w:rPr>
              <w:t>Radar tracked target information</w:t>
            </w:r>
          </w:p>
          <w:p w14:paraId="001C34D9" w14:textId="77777777" w:rsidR="00CF2F67" w:rsidRPr="00A358C9" w:rsidRDefault="00E6163D" w:rsidP="003866E1">
            <w:pPr>
              <w:numPr>
                <w:ilvl w:val="0"/>
                <w:numId w:val="17"/>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42818BA6" w:rsidR="00CF2F67" w:rsidRPr="00A358C9" w:rsidRDefault="00E6163D" w:rsidP="00E6163D">
            <w:pPr>
              <w:jc w:val="left"/>
              <w:rPr>
                <w:i/>
              </w:rPr>
            </w:pPr>
            <w:r w:rsidRPr="00A358C9">
              <w:rPr>
                <w:i/>
              </w:rPr>
              <w:t>Confirm by observation that same SENC object</w:t>
            </w:r>
            <w:r w:rsidR="002B39B2">
              <w:rPr>
                <w:i/>
              </w:rPr>
              <w:t>s</w:t>
            </w:r>
            <w:r w:rsidRPr="00A358C9">
              <w:rPr>
                <w:i/>
              </w:rPr>
              <w:t xml:space="preserve"> are under or over radar echoes as in the example pictures.  Note that some examples contain intentionally a lot of</w:t>
            </w:r>
            <w:r w:rsidR="002B39B2">
              <w:rPr>
                <w:i/>
              </w:rPr>
              <w:t xml:space="preserve"> </w:t>
            </w:r>
            <w:r w:rsidRPr="00A358C9">
              <w:rPr>
                <w:i/>
              </w:rPr>
              <w:t>radar echo noise in order to give many examples of the SENC objects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val="fr-FR" w:eastAsia="fr-FR"/>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4207F6EC" w14:textId="22112E1B" w:rsidR="00E6163D" w:rsidRPr="00A358C9" w:rsidRDefault="00E6163D" w:rsidP="00E6163D">
            <w:pPr>
              <w:jc w:val="left"/>
              <w:rPr>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val="fr-FR" w:eastAsia="fr-FR"/>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40AEB52E" w14:textId="30C5D77B" w:rsidR="00E6163D" w:rsidRPr="00A358C9" w:rsidRDefault="00E6163D" w:rsidP="00273E6E">
            <w:pPr>
              <w:jc w:val="left"/>
              <w:rPr>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val="fr-FR" w:eastAsia="fr-FR"/>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0C2F6F8" w14:textId="5C67728F" w:rsidR="00E6163D" w:rsidRPr="00A358C9" w:rsidRDefault="00E6163D" w:rsidP="00273E6E">
            <w:pPr>
              <w:jc w:val="left"/>
              <w:rPr>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val="fr-FR" w:eastAsia="fr-FR"/>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40E15626" w14:textId="0B067BF8" w:rsidR="00E6163D" w:rsidRPr="00A358C9" w:rsidRDefault="00E6163D" w:rsidP="00273E6E">
            <w:pPr>
              <w:jc w:val="left"/>
              <w:rPr>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val="fr-FR" w:eastAsia="fr-FR"/>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6833601E" w14:textId="77777777" w:rsidR="00E6163D" w:rsidRPr="00A358C9" w:rsidRDefault="00E6163D" w:rsidP="00E6163D">
            <w:pPr>
              <w:jc w:val="left"/>
              <w:rPr>
                <w:i/>
              </w:rPr>
            </w:pPr>
            <w:r w:rsidRPr="00A358C9">
              <w:rPr>
                <w:i/>
              </w:rPr>
              <w:t>Note: This example clearly shows which SENC features are above radar echoes</w:t>
            </w: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val="fr-FR" w:eastAsia="fr-FR"/>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72D54372" w14:textId="77777777" w:rsidR="00E6163D" w:rsidRPr="00A358C9" w:rsidRDefault="00E6163D" w:rsidP="00E6163D">
            <w:pPr>
              <w:jc w:val="left"/>
              <w:rPr>
                <w:i/>
              </w:rPr>
            </w:pPr>
            <w:r w:rsidRPr="00A358C9">
              <w:rPr>
                <w:i/>
              </w:rPr>
              <w:t>Note: This example clearly shows which SENC features are above radar echoes</w:t>
            </w:r>
          </w:p>
        </w:tc>
      </w:tr>
    </w:tbl>
    <w:p w14:paraId="028C386E" w14:textId="77777777" w:rsidR="00E6163D" w:rsidRDefault="00E6163D" w:rsidP="00CF2F67"/>
    <w:p w14:paraId="585D95D2" w14:textId="77777777" w:rsidR="00CF2F67" w:rsidRPr="001752C8" w:rsidRDefault="001752C8" w:rsidP="00E30B8F">
      <w:pPr>
        <w:pStyle w:val="Heading2"/>
      </w:pPr>
      <w:r>
        <w:br w:type="page"/>
      </w:r>
      <w:bookmarkStart w:id="258" w:name="_Toc120212620"/>
      <w:r w:rsidR="00CF2F67" w:rsidRPr="001752C8">
        <w:lastRenderedPageBreak/>
        <w:t>Accuracy</w:t>
      </w:r>
      <w:bookmarkEnd w:id="258"/>
    </w:p>
    <w:p w14:paraId="19498C89" w14:textId="77777777"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53217F23" w:rsidR="00CF2F67" w:rsidRPr="00CF2F67" w:rsidRDefault="00CF2F67" w:rsidP="00CF2F67">
      <w:pPr>
        <w:rPr>
          <w:lang w:val="en-US"/>
        </w:rPr>
      </w:pPr>
      <w:r w:rsidRPr="00CF2F67">
        <w:rPr>
          <w:lang w:val="en-US"/>
        </w:rPr>
        <w:t>The positions used in this section are also included in the files "4.6 Accuracy-Geodesic.doc" and "4.6 Accuracy-Rhumb Lines.doc" in the "4.6 Accuracy"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77777777" w:rsidR="003C560C" w:rsidRDefault="003C560C" w:rsidP="008A1BCC">
            <w:r>
              <w:t>4.6.1 a)</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328030E3" w14:textId="77777777" w:rsidR="00507F2E" w:rsidRPr="00A358C9" w:rsidRDefault="00507F2E" w:rsidP="00507F2E">
            <w:pPr>
              <w:rPr>
                <w:i/>
              </w:rPr>
            </w:pPr>
            <w:r w:rsidRPr="00A358C9">
              <w:rPr>
                <w:i/>
              </w:rPr>
              <w:t>Load all cells from:</w:t>
            </w:r>
          </w:p>
          <w:p w14:paraId="7AE054E5" w14:textId="77777777" w:rsidR="00CF2F67" w:rsidRPr="00A358C9" w:rsidRDefault="00507F2E" w:rsidP="00507F2E">
            <w:pPr>
              <w:rPr>
                <w:i/>
              </w:rPr>
            </w:pPr>
            <w:r w:rsidRPr="00A358C9">
              <w:rPr>
                <w:i/>
              </w:rPr>
              <w:t>2.1.1 Power Up\ENC_ROOT</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7777777" w:rsidR="00507F2E" w:rsidRPr="00A358C9" w:rsidRDefault="00507F2E" w:rsidP="00507F2E">
            <w:pPr>
              <w:rPr>
                <w:i/>
              </w:rPr>
            </w:pPr>
            <w:r w:rsidRPr="00A358C9">
              <w:rPr>
                <w:i/>
              </w:rPr>
              <w:t>Measure the distance and azimuth between the following two objects:</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0D4C195A"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77777777" w:rsidR="003C560C" w:rsidRDefault="003C560C" w:rsidP="003C560C">
            <w:r>
              <w:t>4.6.1 b)</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77777777" w:rsidR="00507F2E" w:rsidRPr="00A358C9" w:rsidRDefault="00507F2E" w:rsidP="00273E6E">
            <w:pPr>
              <w:rPr>
                <w:i/>
              </w:rPr>
            </w:pPr>
            <w:r w:rsidRPr="00A358C9">
              <w:rPr>
                <w:i/>
              </w:rPr>
              <w:t>As for test 4.6.1a)</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77777777" w:rsidR="00507F2E" w:rsidRPr="00A358C9" w:rsidRDefault="00507F2E" w:rsidP="00507F2E">
            <w:pPr>
              <w:rPr>
                <w:i/>
              </w:rPr>
            </w:pPr>
            <w:r w:rsidRPr="00A358C9">
              <w:rPr>
                <w:i/>
              </w:rPr>
              <w:t>Measure the distance and azimuth between the following two objects: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r w:rsidRPr="00A358C9">
              <w:rPr>
                <w:i/>
              </w:rPr>
              <w:t xml:space="preserve">Castlerigg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Bearing from Viking 49/27-B to Castlerigg Light is 306.172 degrees</w:t>
            </w:r>
          </w:p>
          <w:p w14:paraId="66E2C49F" w14:textId="69BDA5C9" w:rsidR="00273E6E" w:rsidRPr="00A358C9" w:rsidRDefault="000403E1" w:rsidP="00273E6E">
            <w:pPr>
              <w:jc w:val="left"/>
              <w:rPr>
                <w:i/>
              </w:rPr>
            </w:pPr>
            <w:r w:rsidRPr="000403E1">
              <w:rPr>
                <w:i/>
              </w:rPr>
              <w:t>Bearing from Castlerigg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2A73AD24" w14:textId="77777777"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7777777" w:rsidR="00507F2E" w:rsidRPr="00A358C9" w:rsidRDefault="00507F2E" w:rsidP="00273E6E">
            <w:pPr>
              <w:rPr>
                <w:i/>
              </w:rPr>
            </w:pPr>
            <w:r w:rsidRPr="00A358C9">
              <w:rPr>
                <w:i/>
              </w:rPr>
              <w:t>As for test 4.6.1a)</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77777777" w:rsidR="00507F2E" w:rsidRPr="00A358C9" w:rsidRDefault="00507F2E" w:rsidP="00507F2E">
            <w:pPr>
              <w:rPr>
                <w:i/>
              </w:rPr>
            </w:pPr>
            <w:r w:rsidRPr="00A358C9">
              <w:rPr>
                <w:i/>
              </w:rPr>
              <w:t>Measure the distance and azimuth between the following two objects: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77777777" w:rsidR="003C560C" w:rsidRPr="004065B1" w:rsidRDefault="003C560C" w:rsidP="00ED668D">
            <w:r>
              <w:t>4.6.2 a)</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77777777" w:rsidR="00BA33C2" w:rsidRPr="00544135" w:rsidRDefault="00252F5C" w:rsidP="008A1BCC">
            <w:pPr>
              <w:rPr>
                <w:i/>
              </w:rPr>
            </w:pPr>
            <w:r w:rsidRPr="00544135">
              <w:rPr>
                <w:i/>
              </w:rPr>
              <w:t>As for test 4.6.1a)</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77777777" w:rsidR="003C560C" w:rsidRPr="004065B1" w:rsidRDefault="003C560C" w:rsidP="00ED668D">
            <w:r>
              <w:t>4.6.2 b)</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77777777" w:rsidR="00252F5C" w:rsidRPr="00544135" w:rsidRDefault="00252F5C" w:rsidP="00273E6E">
            <w:pPr>
              <w:rPr>
                <w:i/>
              </w:rPr>
            </w:pPr>
            <w:r w:rsidRPr="00544135">
              <w:rPr>
                <w:i/>
              </w:rPr>
              <w:t>As for test 4.6.1a)</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r w:rsidRPr="00544135">
              <w:rPr>
                <w:i/>
              </w:rPr>
              <w:t xml:space="preserve">Castlerigg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77777777" w:rsidR="00252F5C" w:rsidRPr="004065B1" w:rsidRDefault="00252F5C" w:rsidP="002164D3">
            <w:pPr>
              <w:keepNext/>
              <w:keepLines/>
            </w:pPr>
            <w:r>
              <w:t>4.6.2 c)</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77777777" w:rsidR="00252F5C" w:rsidRPr="00544135" w:rsidRDefault="00252F5C" w:rsidP="00273E6E">
            <w:pPr>
              <w:rPr>
                <w:i/>
              </w:rPr>
            </w:pPr>
            <w:r w:rsidRPr="00544135">
              <w:rPr>
                <w:i/>
              </w:rPr>
              <w:t>As for test 4.6.1a)</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77777777" w:rsidR="00BA33C2" w:rsidRPr="004065B1" w:rsidRDefault="00BA33C2" w:rsidP="008A1BCC">
            <w:r>
              <w:t>4.6.3 a)</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BA33C2" w14:paraId="580AC77A" w14:textId="77777777" w:rsidTr="008A1BCC">
        <w:trPr>
          <w:tblHeader/>
        </w:trPr>
        <w:tc>
          <w:tcPr>
            <w:tcW w:w="9526" w:type="dxa"/>
            <w:gridSpan w:val="4"/>
            <w:vAlign w:val="center"/>
          </w:tcPr>
          <w:p w14:paraId="0634BA2A" w14:textId="77777777" w:rsidR="00252F5C" w:rsidRPr="00544135" w:rsidRDefault="00252F5C" w:rsidP="00252F5C">
            <w:pPr>
              <w:rPr>
                <w:i/>
              </w:rPr>
            </w:pPr>
            <w:r w:rsidRPr="00544135">
              <w:rPr>
                <w:i/>
              </w:rPr>
              <w:t>Load all cells from:</w:t>
            </w:r>
          </w:p>
          <w:p w14:paraId="2FD6A1D2" w14:textId="77777777" w:rsidR="00BA33C2" w:rsidRPr="00544135" w:rsidRDefault="00252F5C" w:rsidP="00252F5C">
            <w:pPr>
              <w:rPr>
                <w:i/>
              </w:rPr>
            </w:pPr>
            <w:r w:rsidRPr="00544135">
              <w:rPr>
                <w:i/>
              </w:rPr>
              <w:t>2.1.1 Power Up\ENC_ROOT</w:t>
            </w:r>
          </w:p>
        </w:tc>
      </w:tr>
      <w:tr w:rsidR="00BA33C2" w14:paraId="2204E8B9" w14:textId="77777777" w:rsidTr="008A1BCC">
        <w:trPr>
          <w:tblHeader/>
        </w:trPr>
        <w:tc>
          <w:tcPr>
            <w:tcW w:w="9526" w:type="dxa"/>
            <w:gridSpan w:val="4"/>
            <w:shd w:val="clear" w:color="auto" w:fill="CCFFCC"/>
            <w:vAlign w:val="center"/>
          </w:tcPr>
          <w:p w14:paraId="309367E1" w14:textId="77777777" w:rsidR="00BA33C2" w:rsidRPr="004065B1" w:rsidRDefault="00BA33C2" w:rsidP="008A1BCC">
            <w:r w:rsidRPr="000A066E">
              <w:rPr>
                <w:b/>
              </w:rPr>
              <w:t>Action</w:t>
            </w:r>
          </w:p>
        </w:tc>
      </w:tr>
      <w:tr w:rsidR="00BA33C2" w14:paraId="543337D0" w14:textId="77777777" w:rsidTr="008A1BCC">
        <w:trPr>
          <w:tblHeader/>
        </w:trPr>
        <w:tc>
          <w:tcPr>
            <w:tcW w:w="9526" w:type="dxa"/>
            <w:gridSpan w:val="4"/>
            <w:vAlign w:val="center"/>
          </w:tcPr>
          <w:p w14:paraId="3160CDB6" w14:textId="77777777" w:rsidR="00252F5C" w:rsidRPr="00544135" w:rsidRDefault="00252F5C" w:rsidP="00252F5C">
            <w:pPr>
              <w:rPr>
                <w:i/>
              </w:rPr>
            </w:pPr>
            <w:r w:rsidRPr="00544135">
              <w:rPr>
                <w:i/>
              </w:rPr>
              <w:t>Measure the distance and azimuth between the following two objects:</w:t>
            </w:r>
          </w:p>
          <w:p w14:paraId="69C0840D" w14:textId="77777777" w:rsidR="00252F5C" w:rsidRPr="00544135" w:rsidRDefault="00252F5C" w:rsidP="00252F5C">
            <w:pPr>
              <w:rPr>
                <w:i/>
              </w:rPr>
            </w:pPr>
          </w:p>
          <w:p w14:paraId="1996C4C3" w14:textId="17082298"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48071EBE" w14:textId="30475AF7" w:rsidR="00BA33C2" w:rsidRPr="00544135" w:rsidRDefault="00252F5C" w:rsidP="00252F5C">
            <w:pPr>
              <w:rPr>
                <w:i/>
              </w:rPr>
            </w:pPr>
            <w:r w:rsidRPr="00544135">
              <w:rPr>
                <w:i/>
              </w:rPr>
              <w:t xml:space="preserve">Corund Cape Light   32º27.436’S   </w:t>
            </w:r>
            <w:r w:rsidR="004C0BA9">
              <w:rPr>
                <w:i/>
              </w:rPr>
              <w:t>0</w:t>
            </w:r>
            <w:r w:rsidRPr="00544135">
              <w:rPr>
                <w:i/>
              </w:rPr>
              <w:t>60º58.609’E</w:t>
            </w:r>
          </w:p>
        </w:tc>
      </w:tr>
      <w:tr w:rsidR="00BA33C2" w14:paraId="791090EC" w14:textId="77777777" w:rsidTr="008A1BCC">
        <w:trPr>
          <w:tblHeader/>
        </w:trPr>
        <w:tc>
          <w:tcPr>
            <w:tcW w:w="9526" w:type="dxa"/>
            <w:gridSpan w:val="4"/>
            <w:shd w:val="clear" w:color="auto" w:fill="CCFFCC"/>
            <w:vAlign w:val="center"/>
          </w:tcPr>
          <w:p w14:paraId="4BF109C4" w14:textId="77777777" w:rsidR="00BA33C2" w:rsidRPr="004065B1" w:rsidRDefault="00BA33C2" w:rsidP="008A1BCC">
            <w:r w:rsidRPr="000A066E">
              <w:rPr>
                <w:b/>
              </w:rPr>
              <w:t>Results</w:t>
            </w:r>
          </w:p>
        </w:tc>
      </w:tr>
      <w:tr w:rsidR="00BA33C2" w14:paraId="5A3E1CFB" w14:textId="77777777" w:rsidTr="008A1BCC">
        <w:trPr>
          <w:tblHeader/>
        </w:trPr>
        <w:tc>
          <w:tcPr>
            <w:tcW w:w="9526" w:type="dxa"/>
            <w:gridSpan w:val="4"/>
            <w:vAlign w:val="center"/>
          </w:tcPr>
          <w:p w14:paraId="0B949D15" w14:textId="77777777" w:rsidR="00252F5C" w:rsidRPr="00544135" w:rsidRDefault="00252F5C" w:rsidP="00252F5C">
            <w:pPr>
              <w:jc w:val="left"/>
              <w:rPr>
                <w:i/>
              </w:rPr>
            </w:pPr>
            <w:r w:rsidRPr="00544135">
              <w:rPr>
                <w:i/>
              </w:rPr>
              <w:t>Confirm that the results are as follows:</w:t>
            </w:r>
          </w:p>
          <w:p w14:paraId="5F5ADF1B" w14:textId="77777777" w:rsidR="00252F5C" w:rsidRPr="00544135" w:rsidRDefault="00252F5C" w:rsidP="00252F5C">
            <w:pPr>
              <w:jc w:val="left"/>
              <w:rPr>
                <w:i/>
              </w:rPr>
            </w:pPr>
          </w:p>
          <w:p w14:paraId="3C2DFCA7" w14:textId="77777777" w:rsidR="00252F5C" w:rsidRPr="00544135" w:rsidRDefault="00252F5C" w:rsidP="00252F5C">
            <w:pPr>
              <w:jc w:val="left"/>
              <w:rPr>
                <w:i/>
              </w:rPr>
            </w:pPr>
            <w:r w:rsidRPr="00544135">
              <w:rPr>
                <w:i/>
              </w:rPr>
              <w:t xml:space="preserve">True Distance           33193.567 m / 17.9231 NM </w:t>
            </w:r>
          </w:p>
          <w:p w14:paraId="5B442EC9" w14:textId="77777777" w:rsidR="000403E1" w:rsidRPr="000403E1" w:rsidRDefault="000403E1" w:rsidP="000403E1">
            <w:pPr>
              <w:jc w:val="left"/>
              <w:rPr>
                <w:i/>
              </w:rPr>
            </w:pPr>
            <w:r w:rsidRPr="000403E1">
              <w:rPr>
                <w:i/>
              </w:rPr>
              <w:t>Bearing from Viking 49/27-B to Corund Cape Light is 295.699 degrees</w:t>
            </w:r>
          </w:p>
          <w:p w14:paraId="4FED3604" w14:textId="1DBF4EA3" w:rsidR="00BA33C2" w:rsidRPr="00544135" w:rsidRDefault="000403E1" w:rsidP="00252F5C">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77777777" w:rsidR="00252F5C" w:rsidRPr="004065B1" w:rsidRDefault="00252F5C" w:rsidP="00273E6E">
            <w:r>
              <w:t>4.6.3 b)</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77777777" w:rsidR="00252F5C" w:rsidRPr="00544135" w:rsidRDefault="00252F5C" w:rsidP="00273E6E">
            <w:pPr>
              <w:rPr>
                <w:i/>
              </w:rPr>
            </w:pPr>
            <w:r w:rsidRPr="00544135">
              <w:rPr>
                <w:i/>
              </w:rPr>
              <w:t>As for test 4.6.1a)</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77777777" w:rsidR="00252F5C" w:rsidRPr="00544135" w:rsidRDefault="00252F5C" w:rsidP="00252F5C">
            <w:pPr>
              <w:rPr>
                <w:i/>
              </w:rPr>
            </w:pPr>
            <w:r w:rsidRPr="00544135">
              <w:rPr>
                <w:i/>
              </w:rPr>
              <w:t>Measure the distance and azimuth between the following two objects: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r w:rsidRPr="00544135">
              <w:rPr>
                <w:i/>
              </w:rPr>
              <w:t xml:space="preserve">Castlerigg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Bearing from Viking 49/27-B to Castlerigg Light is 306.258 degrees</w:t>
            </w:r>
          </w:p>
          <w:p w14:paraId="16D0F2FB" w14:textId="42FD66B0" w:rsidR="00252F5C" w:rsidRPr="00544135" w:rsidRDefault="000403E1" w:rsidP="00252F5C">
            <w:pPr>
              <w:jc w:val="left"/>
              <w:rPr>
                <w:i/>
              </w:rPr>
            </w:pPr>
            <w:r w:rsidRPr="000403E1">
              <w:rPr>
                <w:i/>
              </w:rPr>
              <w:t>Bearing from Castlerigg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CCFFCC"/>
            <w:vAlign w:val="center"/>
          </w:tcPr>
          <w:p w14:paraId="07ABD8B8" w14:textId="77777777" w:rsidR="00252F5C" w:rsidRPr="004065B1" w:rsidRDefault="00252F5C" w:rsidP="00273E6E">
            <w:r>
              <w:t>4.6.3 c)</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77777777" w:rsidR="00252F5C" w:rsidRPr="00544135" w:rsidRDefault="00252F5C" w:rsidP="00273E6E">
            <w:pPr>
              <w:rPr>
                <w:i/>
              </w:rPr>
            </w:pPr>
            <w:r w:rsidRPr="00544135">
              <w:rPr>
                <w:i/>
              </w:rPr>
              <w:t>As for test 4.6.1a)</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77777777" w:rsidR="00252F5C" w:rsidRPr="00544135" w:rsidRDefault="00252F5C" w:rsidP="00252F5C">
            <w:pPr>
              <w:rPr>
                <w:i/>
              </w:rPr>
            </w:pPr>
            <w:r w:rsidRPr="00544135">
              <w:rPr>
                <w:i/>
              </w:rPr>
              <w:t>Measure the distance and azimuth between the following two objects: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2959B1B5" w14:textId="77777777" w:rsidR="00BA33C2" w:rsidRPr="00CF2F67" w:rsidRDefault="00BA33C2" w:rsidP="00E30B8F">
      <w:pPr>
        <w:pStyle w:val="Heading3"/>
        <w:rPr>
          <w:lang w:val="en-US"/>
        </w:rPr>
      </w:pPr>
      <w:r>
        <w:rPr>
          <w:lang w:val="en-US"/>
        </w:rPr>
        <w:t>Geodesics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77777777" w:rsidR="00BA33C2" w:rsidRPr="004065B1" w:rsidRDefault="00BA33C2" w:rsidP="008A1BCC">
            <w:r w:rsidRPr="000A066E">
              <w:rPr>
                <w:b/>
              </w:rPr>
              <w:t>Test Reference</w:t>
            </w:r>
          </w:p>
        </w:tc>
        <w:tc>
          <w:tcPr>
            <w:tcW w:w="2381" w:type="dxa"/>
            <w:shd w:val="clear" w:color="auto" w:fill="CCFFCC"/>
            <w:vAlign w:val="center"/>
          </w:tcPr>
          <w:p w14:paraId="2395DF77" w14:textId="77777777" w:rsidR="00BA33C2" w:rsidRPr="004065B1" w:rsidRDefault="00BA33C2" w:rsidP="008A1BCC">
            <w:r>
              <w:t>4.6.4 a)</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77777777" w:rsidR="00BA33C2" w:rsidRPr="00544135" w:rsidRDefault="000A3AC3" w:rsidP="008A1BCC">
            <w:pPr>
              <w:rPr>
                <w:i/>
              </w:rPr>
            </w:pPr>
            <w:r w:rsidRPr="00544135">
              <w:rPr>
                <w:i/>
              </w:rPr>
              <w:t>As for test 4.6.1a)</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77777777" w:rsidR="000A3AC3" w:rsidRPr="004065B1" w:rsidRDefault="000A3AC3" w:rsidP="00273E6E">
            <w:r>
              <w:t>4.6.4 b)</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77777777" w:rsidR="000A3AC3" w:rsidRPr="00544135" w:rsidRDefault="000A3AC3" w:rsidP="00273E6E">
            <w:pPr>
              <w:rPr>
                <w:i/>
              </w:rPr>
            </w:pPr>
            <w:r w:rsidRPr="00544135">
              <w:rPr>
                <w:i/>
              </w:rPr>
              <w:t>As for test 4.6.1a)</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t>Test Reference</w:t>
            </w:r>
          </w:p>
        </w:tc>
        <w:tc>
          <w:tcPr>
            <w:tcW w:w="2381" w:type="dxa"/>
            <w:shd w:val="clear" w:color="auto" w:fill="CCFFCC"/>
            <w:vAlign w:val="center"/>
          </w:tcPr>
          <w:p w14:paraId="5EF6BCB1" w14:textId="77777777" w:rsidR="000A3AC3" w:rsidRPr="004065B1" w:rsidRDefault="000A3AC3" w:rsidP="00273E6E">
            <w:r>
              <w:t>4.6.4 c)</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77777777" w:rsidR="000A3AC3" w:rsidRPr="00544135" w:rsidRDefault="000A3AC3" w:rsidP="00273E6E">
            <w:pPr>
              <w:rPr>
                <w:i/>
              </w:rPr>
            </w:pPr>
            <w:r w:rsidRPr="00544135">
              <w:rPr>
                <w:i/>
              </w:rPr>
              <w:t>As for test 4.6.1a)</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lastRenderedPageBreak/>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77777777" w:rsidR="00BA33C2" w:rsidRPr="004065B1" w:rsidRDefault="00BA33C2" w:rsidP="008A1BCC">
            <w:r>
              <w:t>4.6.5 a)</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77777777" w:rsidR="00BA33C2" w:rsidRPr="00544135" w:rsidRDefault="000A3AC3" w:rsidP="008A1BCC">
            <w:pPr>
              <w:rPr>
                <w:i/>
              </w:rPr>
            </w:pPr>
            <w:r w:rsidRPr="00544135">
              <w:rPr>
                <w:i/>
              </w:rPr>
              <w:t>As for test 4.6.1a)</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77777777" w:rsidR="000A3AC3" w:rsidRPr="004065B1" w:rsidRDefault="000A3AC3" w:rsidP="00273E6E">
            <w:r>
              <w:t>4.6.5 b)</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77777777" w:rsidR="000A3AC3" w:rsidRPr="004065B1" w:rsidRDefault="000A3AC3" w:rsidP="00273E6E">
            <w:r w:rsidRPr="000A066E">
              <w:rPr>
                <w:b/>
              </w:rPr>
              <w:t>Test Reference</w:t>
            </w:r>
          </w:p>
        </w:tc>
        <w:tc>
          <w:tcPr>
            <w:tcW w:w="2381" w:type="dxa"/>
            <w:shd w:val="clear" w:color="auto" w:fill="CCFFCC"/>
            <w:vAlign w:val="center"/>
          </w:tcPr>
          <w:p w14:paraId="51DE39DC" w14:textId="77777777" w:rsidR="000A3AC3" w:rsidRPr="004065B1" w:rsidRDefault="000A3AC3" w:rsidP="00273E6E">
            <w:r>
              <w:t>4.6.5 c)</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77777777" w:rsidR="000A3AC3" w:rsidRPr="00544135" w:rsidRDefault="000A3AC3" w:rsidP="00273E6E">
            <w:pPr>
              <w:rPr>
                <w:i/>
              </w:rPr>
            </w:pPr>
            <w:r w:rsidRPr="00544135">
              <w:rPr>
                <w:i/>
              </w:rPr>
              <w:t>As for test 4.6.1a)</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77777777" w:rsidR="000A3AC3" w:rsidRDefault="000A3AC3"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Set 1 Micklefirth</w:t>
      </w:r>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Castlerigg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259" w:name="_Toc120212621"/>
      <w:r w:rsidR="00BA33C2">
        <w:lastRenderedPageBreak/>
        <w:t>Symbols</w:t>
      </w:r>
      <w:bookmarkEnd w:id="259"/>
    </w:p>
    <w:p w14:paraId="68F7A40D" w14:textId="77777777" w:rsidR="00BA33C2" w:rsidRPr="00CF2F67" w:rsidRDefault="00BA33C2" w:rsidP="00E30B8F">
      <w:pPr>
        <w:pStyle w:val="Heading3"/>
        <w:rPr>
          <w:lang w:val="en-US"/>
        </w:rPr>
      </w:pPr>
      <w:r>
        <w:rPr>
          <w:lang w:val="en-US"/>
        </w:rPr>
        <w:t>Symbol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77777777" w:rsidR="00BA33C2" w:rsidRPr="004065B1" w:rsidRDefault="00BA33C2" w:rsidP="00BA33C2">
            <w:r>
              <w:t>4.7.1</w:t>
            </w:r>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5581782E" w14:textId="77777777" w:rsidR="00BA33C2" w:rsidRPr="004065B1" w:rsidRDefault="00BA33C2" w:rsidP="008A1BCC">
            <w:r>
              <w:t>S-52 [3.1.5]</w:t>
            </w:r>
          </w:p>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5C3B19FB" w14:textId="77777777" w:rsidR="00187591" w:rsidRPr="00544135" w:rsidRDefault="00187591" w:rsidP="00187591">
            <w:pPr>
              <w:rPr>
                <w:i/>
              </w:rPr>
            </w:pPr>
            <w:r w:rsidRPr="00544135">
              <w:rPr>
                <w:i/>
              </w:rPr>
              <w:t>Load one or more cells from</w:t>
            </w:r>
          </w:p>
          <w:p w14:paraId="626092C4" w14:textId="77777777" w:rsidR="00BA33C2" w:rsidRPr="00544135" w:rsidRDefault="00187591" w:rsidP="00187591">
            <w:pPr>
              <w:rPr>
                <w:i/>
              </w:rPr>
            </w:pPr>
            <w:r w:rsidRPr="00544135">
              <w:rPr>
                <w:i/>
              </w:rPr>
              <w:t>2.1.1 Power Up\ENC_ROOT</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r w:rsidRPr="00187591">
        <w:rPr>
          <w:lang w:val="en-US"/>
        </w:rPr>
        <w:t>Display of ECDIS chart 1 symbols of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7777777" w:rsidR="006E0D80" w:rsidRPr="004065B1" w:rsidRDefault="006E0D80" w:rsidP="008A1BCC">
            <w:r>
              <w:t>4.7.</w:t>
            </w:r>
            <w:r w:rsidR="001752C8">
              <w:t>2</w:t>
            </w:r>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2454793D" w14:textId="5B6CF163" w:rsidR="006E0D80" w:rsidRPr="00544135" w:rsidRDefault="00187591" w:rsidP="002164D3">
            <w:pPr>
              <w:jc w:val="left"/>
              <w:rPr>
                <w:i/>
              </w:rPr>
            </w:pPr>
            <w:r w:rsidRPr="00544135">
              <w:rPr>
                <w:i/>
              </w:rPr>
              <w:t xml:space="preserve">Load the following cell from ECDIS Chart 1 as provided in IHO S-52 </w:t>
            </w:r>
            <w:r w:rsidR="004F74A4">
              <w:rPr>
                <w:i/>
              </w:rPr>
              <w:t>Presentation Library</w:t>
            </w:r>
            <w:r w:rsidRPr="00544135">
              <w:rPr>
                <w:i/>
              </w:rPr>
              <w:t>: AA5C1AB</w:t>
            </w:r>
            <w:r w:rsidR="000403E1">
              <w:rPr>
                <w:i/>
              </w:rPr>
              <w:t>1</w:t>
            </w:r>
            <w:r w:rsidRPr="00544135">
              <w:rPr>
                <w:i/>
              </w:rPr>
              <w:t>.000</w:t>
            </w: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Confirm that the height of the CHKSYM01 symbol is not less than 5.0mm and not greater than 5.5mm.</w:t>
            </w:r>
          </w:p>
        </w:tc>
      </w:tr>
    </w:tbl>
    <w:p w14:paraId="455FF87F" w14:textId="77777777" w:rsidR="006E0D80" w:rsidRDefault="006E0D80" w:rsidP="006E0D80"/>
    <w:p w14:paraId="0DCCF063" w14:textId="77777777" w:rsidR="000A72CE" w:rsidRPr="00CF2F67" w:rsidRDefault="00187591" w:rsidP="00E30B8F">
      <w:pPr>
        <w:pStyle w:val="Heading3"/>
        <w:rPr>
          <w:lang w:val="en-US"/>
        </w:rPr>
      </w:pPr>
      <w:r w:rsidRPr="00187591">
        <w:rPr>
          <w:lang w:val="en-US"/>
        </w:rPr>
        <w:t>Size in pixels of the check symbol CHKSYM01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7777777" w:rsidR="000A72CE" w:rsidRPr="004065B1" w:rsidRDefault="000A72CE" w:rsidP="008A1BCC">
            <w:r>
              <w:t>4.7.</w:t>
            </w:r>
            <w:r w:rsidR="001752C8">
              <w:t>3</w:t>
            </w:r>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14ECC50C" w:rsidR="000A72CE" w:rsidRPr="00544135" w:rsidRDefault="00187591" w:rsidP="008A1BCC">
            <w:pPr>
              <w:rPr>
                <w:i/>
              </w:rPr>
            </w:pPr>
            <w:r w:rsidRPr="00544135">
              <w:rPr>
                <w:i/>
              </w:rPr>
              <w:t>As for test 4.7.</w:t>
            </w:r>
            <w:r w:rsidR="00CB4AAC">
              <w:rPr>
                <w:i/>
              </w:rPr>
              <w:t>2</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Observe the CHKSYM01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Confirm that the number of pixels (lines) which comprise the vertical extent of the symbol CHKSYM01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77777777" w:rsidR="000A72CE" w:rsidRPr="004065B1" w:rsidRDefault="000A72CE" w:rsidP="008A1BCC">
            <w:r>
              <w:t>4.7.</w:t>
            </w:r>
            <w:r w:rsidR="001752C8">
              <w:t>4</w:t>
            </w:r>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2A67C41B" w14:textId="77777777" w:rsidR="00187591" w:rsidRPr="00544135" w:rsidRDefault="00187591" w:rsidP="00187591">
            <w:pPr>
              <w:rPr>
                <w:i/>
              </w:rPr>
            </w:pPr>
            <w:r w:rsidRPr="00544135">
              <w:rPr>
                <w:i/>
              </w:rPr>
              <w:t>Load one or more cells from</w:t>
            </w:r>
          </w:p>
          <w:p w14:paraId="69DB0A6F" w14:textId="77777777" w:rsidR="000A72CE" w:rsidRPr="00544135" w:rsidRDefault="00187591" w:rsidP="00187591">
            <w:pPr>
              <w:rPr>
                <w:i/>
              </w:rPr>
            </w:pPr>
            <w:r w:rsidRPr="00544135">
              <w:rPr>
                <w:i/>
              </w:rPr>
              <w:t>2.1.1 Power Up\ENC_ROOT</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77777777" w:rsidR="00187591" w:rsidRPr="00544135" w:rsidRDefault="00187591" w:rsidP="00187591">
            <w:pPr>
              <w:rPr>
                <w:i/>
              </w:rPr>
            </w:pPr>
            <w:r w:rsidRPr="00544135">
              <w:rPr>
                <w:i/>
              </w:rPr>
              <w:t xml:space="preserve">Pick an object 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77777777" w:rsidR="000A72CE" w:rsidRPr="004065B1" w:rsidRDefault="000A72CE" w:rsidP="008A1BCC">
            <w:r>
              <w:t>4.7.</w:t>
            </w:r>
            <w:r w:rsidR="001752C8">
              <w:t>5</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4194A717" w14:textId="77777777" w:rsidR="00187591" w:rsidRPr="00544135" w:rsidRDefault="00187591" w:rsidP="00187591">
            <w:pPr>
              <w:rPr>
                <w:i/>
              </w:rPr>
            </w:pPr>
            <w:r w:rsidRPr="00544135">
              <w:rPr>
                <w:i/>
              </w:rPr>
              <w:t>Load one or more cells from</w:t>
            </w:r>
          </w:p>
          <w:p w14:paraId="7EDAE1D6" w14:textId="77777777" w:rsidR="00187591" w:rsidRDefault="00187591" w:rsidP="00187591">
            <w:pPr>
              <w:rPr>
                <w:i/>
              </w:rPr>
            </w:pPr>
            <w:r w:rsidRPr="00544135">
              <w:rPr>
                <w:i/>
              </w:rPr>
              <w:t>2.1.1 Power Up\ENC_ROOT</w:t>
            </w:r>
          </w:p>
          <w:p w14:paraId="1C3AC0E1" w14:textId="77777777" w:rsidR="00CB4AAC" w:rsidRPr="00CB4AAC" w:rsidRDefault="00CB4AAC" w:rsidP="00CB4AAC">
            <w:pPr>
              <w:rPr>
                <w:i/>
              </w:rPr>
            </w:pPr>
            <w:r w:rsidRPr="00CB4AAC">
              <w:rPr>
                <w:i/>
              </w:rPr>
              <w:t>Select North up true motion</w:t>
            </w:r>
          </w:p>
          <w:p w14:paraId="150647C4" w14:textId="3159CE2B" w:rsidR="00CB4AAC" w:rsidRPr="00CB4AAC" w:rsidRDefault="00CB4AAC" w:rsidP="00CB4AAC">
            <w:pPr>
              <w:rPr>
                <w:i/>
              </w:rPr>
            </w:pPr>
            <w:r w:rsidRPr="00CB4AAC">
              <w:rPr>
                <w:i/>
              </w:rPr>
              <w:t xml:space="preserve">Select </w:t>
            </w:r>
            <w:r w:rsidR="00AB57F1">
              <w:rPr>
                <w:i/>
              </w:rPr>
              <w:t xml:space="preserve">Display Category </w:t>
            </w:r>
            <w:r w:rsidRPr="00CB4AAC">
              <w:rPr>
                <w:i/>
              </w:rPr>
              <w:t>Other</w:t>
            </w:r>
          </w:p>
          <w:p w14:paraId="48D093B5" w14:textId="2CFBDD61" w:rsidR="00CB4AAC" w:rsidRPr="00544135" w:rsidRDefault="00CB4AAC" w:rsidP="00CB4AAC">
            <w:pPr>
              <w:rPr>
                <w:i/>
              </w:rPr>
            </w:pPr>
            <w:r w:rsidRPr="00CB4AAC">
              <w:rPr>
                <w:i/>
              </w:rPr>
              <w:t>Select All Independent Mariner selectors</w:t>
            </w:r>
          </w:p>
          <w:p w14:paraId="2E16CFB2" w14:textId="7BDD2711" w:rsidR="000A72CE" w:rsidRPr="00544135" w:rsidRDefault="00187591" w:rsidP="00187591">
            <w:pPr>
              <w:rPr>
                <w:i/>
              </w:rPr>
            </w:pPr>
            <w:r w:rsidRPr="00544135">
              <w:rPr>
                <w:i/>
              </w:rPr>
              <w:t>Simulate the own ship</w:t>
            </w:r>
            <w:r w:rsidR="00ED0D85">
              <w:rPr>
                <w:i/>
              </w:rPr>
              <w:t>’</w:t>
            </w:r>
            <w:r w:rsidRPr="00544135">
              <w:rPr>
                <w:i/>
              </w:rPr>
              <w:t>s movement from Micklefirth through the Mickelfirth channel and to the Mickleden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Lowesmore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260" w:name="_Toc120212622"/>
      <w:r w:rsidR="000A72CE">
        <w:lastRenderedPageBreak/>
        <w:t>Units and Legend</w:t>
      </w:r>
      <w:bookmarkEnd w:id="26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7777777" w:rsidR="000A72CE" w:rsidRPr="004065B1" w:rsidRDefault="000A72CE" w:rsidP="000A72CE">
            <w:r>
              <w:t>4.8</w:t>
            </w:r>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3D997555" w14:textId="77777777" w:rsidR="00187591" w:rsidRPr="00544135" w:rsidRDefault="00187591" w:rsidP="00187591">
            <w:pPr>
              <w:rPr>
                <w:i/>
              </w:rPr>
            </w:pPr>
            <w:r w:rsidRPr="00544135">
              <w:rPr>
                <w:i/>
              </w:rPr>
              <w:t>Load cell GB4X0000.000 from</w:t>
            </w:r>
          </w:p>
          <w:p w14:paraId="433703DD" w14:textId="77777777" w:rsidR="000A72CE" w:rsidRPr="00544135" w:rsidRDefault="00187591" w:rsidP="00187591">
            <w:pPr>
              <w:rPr>
                <w:i/>
              </w:rPr>
            </w:pPr>
            <w:r w:rsidRPr="00544135">
              <w:rPr>
                <w:i/>
              </w:rPr>
              <w:t>2.1.1 Power Up\ENC_ROOT</w:t>
            </w:r>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7D165E4" w:rsidR="00C254BB" w:rsidRPr="00544135" w:rsidRDefault="00C254BB" w:rsidP="00AB57F1">
            <w:pPr>
              <w:jc w:val="left"/>
              <w:rPr>
                <w:i/>
              </w:rPr>
            </w:pPr>
            <w:r w:rsidRPr="00EF287F">
              <w:rPr>
                <w:i/>
              </w:rPr>
              <w:t>Note</w:t>
            </w:r>
            <w:r w:rsidRPr="00544135">
              <w:rPr>
                <w:b/>
                <w:i/>
              </w:rPr>
              <w:t xml:space="preserve">: </w:t>
            </w:r>
            <w:r w:rsidRPr="00544135">
              <w:rPr>
                <w:i/>
              </w:rPr>
              <w:t xml:space="preserve">Units for depth and height: </w:t>
            </w:r>
            <w:r w:rsidR="00AB57F1">
              <w:rPr>
                <w:i/>
              </w:rPr>
              <w:t>A</w:t>
            </w:r>
            <w:r w:rsidR="00AB57F1" w:rsidRPr="00544135">
              <w:rPr>
                <w:i/>
              </w:rPr>
              <w:t xml:space="preserve">lthough </w:t>
            </w:r>
            <w:r w:rsidRPr="00544135">
              <w:rPr>
                <w:i/>
              </w:rPr>
              <w:t>the ENC Product Specification of S-57</w:t>
            </w:r>
            <w:r w:rsidR="00AB57F1">
              <w:rPr>
                <w:i/>
              </w:rPr>
              <w:t xml:space="preserve"> </w:t>
            </w:r>
            <w:r w:rsidRPr="0054413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77777777" w:rsidR="00C254BB" w:rsidRPr="00544135" w:rsidRDefault="00C254BB" w:rsidP="00C254BB">
            <w:pPr>
              <w:jc w:val="left"/>
              <w:rPr>
                <w:i/>
              </w:rPr>
            </w:pPr>
            <w:r w:rsidRPr="00544135">
              <w:rPr>
                <w:i/>
              </w:rPr>
              <w:t>Selected by Mariner. (The default display scale is defined by the compilation scale which is coded in the sub-field of the DSPM field or CSCALE attribute value of the M_CSCL object.)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76252C75" w:rsidR="00C254BB" w:rsidRPr="00544135" w:rsidRDefault="00C254BB" w:rsidP="00C254BB">
            <w:pPr>
              <w:jc w:val="left"/>
              <w:rPr>
                <w:i/>
              </w:rPr>
            </w:pPr>
            <w:r w:rsidRPr="00544135">
              <w:rPr>
                <w:i/>
              </w:rPr>
              <w:t>a.  CATZOC attribute of the M_QUAL object for bathymetric data.</w:t>
            </w:r>
          </w:p>
          <w:p w14:paraId="6B05AA4A" w14:textId="46855724" w:rsidR="00C254BB" w:rsidRPr="00544135" w:rsidRDefault="00C254BB" w:rsidP="00C254BB">
            <w:pPr>
              <w:jc w:val="left"/>
              <w:rPr>
                <w:i/>
              </w:rPr>
            </w:pPr>
            <w:r w:rsidRPr="00544135">
              <w:rPr>
                <w:i/>
              </w:rPr>
              <w:t>b.  POSACC attribute of  he M_ACCY object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6EFDC618"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objects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BC7A3F8" w:rsidR="00C254BB" w:rsidRPr="00544135" w:rsidRDefault="00C254BB" w:rsidP="00C254BB">
            <w:pPr>
              <w:jc w:val="left"/>
              <w:rPr>
                <w:i/>
              </w:rPr>
            </w:pPr>
            <w:r w:rsidRPr="00544135">
              <w:rPr>
                <w:i/>
              </w:rPr>
              <w:t>VALMAG, RYRMGV and VALACM of the MAGVAR</w:t>
            </w:r>
            <w:r w:rsidR="00D441A5">
              <w:rPr>
                <w:i/>
              </w:rPr>
              <w:t xml:space="preserve"> </w:t>
            </w:r>
            <w:r w:rsidRPr="00544135">
              <w:rPr>
                <w:i/>
              </w:rPr>
              <w:t xml:space="preserve">object.Item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773ABB">
              <w:rPr>
                <w:i/>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r>
              <w:rPr>
                <w:i/>
                <w:lang w:val="es-ES_tradnl"/>
              </w:rPr>
              <w:t>For example</w:t>
            </w:r>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rsidP="003866E1">
            <w:pPr>
              <w:numPr>
                <w:ilvl w:val="0"/>
                <w:numId w:val="18"/>
              </w:numPr>
              <w:jc w:val="left"/>
              <w:rPr>
                <w:i/>
              </w:rPr>
            </w:pPr>
            <w:r w:rsidRPr="00544135">
              <w:rPr>
                <w:i/>
              </w:rPr>
              <w:t>position;</w:t>
            </w:r>
          </w:p>
          <w:p w14:paraId="38D3906C" w14:textId="77777777" w:rsidR="00187591" w:rsidRPr="00544135" w:rsidRDefault="00187591" w:rsidP="003866E1">
            <w:pPr>
              <w:numPr>
                <w:ilvl w:val="0"/>
                <w:numId w:val="18"/>
              </w:numPr>
              <w:jc w:val="left"/>
              <w:rPr>
                <w:i/>
              </w:rPr>
            </w:pPr>
            <w:r w:rsidRPr="00544135">
              <w:rPr>
                <w:i/>
              </w:rPr>
              <w:t>distance;</w:t>
            </w:r>
          </w:p>
          <w:p w14:paraId="27585448" w14:textId="77777777" w:rsidR="00187591" w:rsidRPr="00544135" w:rsidRDefault="00187591" w:rsidP="003866E1">
            <w:pPr>
              <w:numPr>
                <w:ilvl w:val="0"/>
                <w:numId w:val="18"/>
              </w:numPr>
              <w:jc w:val="left"/>
              <w:rPr>
                <w:i/>
              </w:rPr>
            </w:pPr>
            <w:r w:rsidRPr="00544135">
              <w:rPr>
                <w:i/>
              </w:rPr>
              <w:t>speed.</w:t>
            </w:r>
          </w:p>
        </w:tc>
      </w:tr>
    </w:tbl>
    <w:p w14:paraId="383FD701" w14:textId="77777777" w:rsidR="00187591" w:rsidRDefault="00187591" w:rsidP="000A72CE"/>
    <w:p w14:paraId="04280D46" w14:textId="77777777" w:rsidR="000A72CE" w:rsidRDefault="000A72CE" w:rsidP="00E30B8F">
      <w:pPr>
        <w:pStyle w:val="Heading2"/>
      </w:pPr>
      <w:bookmarkStart w:id="261" w:name="_Toc120212623"/>
      <w:r w:rsidRPr="000A72CE">
        <w:lastRenderedPageBreak/>
        <w:t>Other Chart Related Functionality</w:t>
      </w:r>
      <w:bookmarkEnd w:id="261"/>
    </w:p>
    <w:p w14:paraId="0F91DAA0" w14:textId="77777777" w:rsidR="000A72CE" w:rsidRPr="00CF2F67" w:rsidRDefault="000A72CE" w:rsidP="00E30B8F">
      <w:pPr>
        <w:pStyle w:val="Heading3"/>
        <w:rPr>
          <w:lang w:val="en-US"/>
        </w:rPr>
      </w:pPr>
      <w:r>
        <w:rPr>
          <w:lang w:val="en-US"/>
        </w:rPr>
        <w:t>Presentation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16A8FE0" w14:textId="77777777" w:rsidTr="008A1BCC">
        <w:trPr>
          <w:trHeight w:val="454"/>
          <w:tblHeader/>
        </w:trPr>
        <w:tc>
          <w:tcPr>
            <w:tcW w:w="2381" w:type="dxa"/>
            <w:shd w:val="clear" w:color="auto" w:fill="CCFFCC"/>
            <w:vAlign w:val="center"/>
          </w:tcPr>
          <w:p w14:paraId="697CD555" w14:textId="77777777" w:rsidR="000A72CE" w:rsidRPr="004065B1" w:rsidRDefault="000A72CE" w:rsidP="008A1BCC">
            <w:r w:rsidRPr="000A066E">
              <w:rPr>
                <w:b/>
              </w:rPr>
              <w:t>Test Reference</w:t>
            </w:r>
          </w:p>
        </w:tc>
        <w:tc>
          <w:tcPr>
            <w:tcW w:w="2381" w:type="dxa"/>
            <w:shd w:val="clear" w:color="auto" w:fill="CCFFCC"/>
            <w:vAlign w:val="center"/>
          </w:tcPr>
          <w:p w14:paraId="75111A55" w14:textId="77777777" w:rsidR="000A72CE" w:rsidRPr="004065B1" w:rsidRDefault="000A72CE" w:rsidP="008A1BCC">
            <w:r>
              <w:t>4.9.1</w:t>
            </w:r>
          </w:p>
        </w:tc>
        <w:tc>
          <w:tcPr>
            <w:tcW w:w="2382" w:type="dxa"/>
            <w:shd w:val="clear" w:color="auto" w:fill="CCFFCC"/>
            <w:vAlign w:val="center"/>
          </w:tcPr>
          <w:p w14:paraId="2C2C23C5" w14:textId="77777777" w:rsidR="000A72CE" w:rsidRPr="004065B1" w:rsidRDefault="000A72CE" w:rsidP="008A1BCC">
            <w:r w:rsidRPr="000A066E">
              <w:rPr>
                <w:b/>
              </w:rPr>
              <w:t>IHO Reference</w:t>
            </w:r>
          </w:p>
        </w:tc>
        <w:tc>
          <w:tcPr>
            <w:tcW w:w="2382" w:type="dxa"/>
            <w:shd w:val="clear" w:color="auto" w:fill="CCFFCC"/>
            <w:vAlign w:val="center"/>
          </w:tcPr>
          <w:p w14:paraId="3464FDD4" w14:textId="77777777" w:rsidR="000A72CE" w:rsidRPr="004065B1" w:rsidRDefault="000A72CE" w:rsidP="000A72CE">
            <w:r>
              <w:t>S-52 4.3</w:t>
            </w:r>
          </w:p>
        </w:tc>
      </w:tr>
      <w:tr w:rsidR="000A72CE" w14:paraId="7399291F" w14:textId="77777777" w:rsidTr="008A1BCC">
        <w:trPr>
          <w:tblHeader/>
        </w:trPr>
        <w:tc>
          <w:tcPr>
            <w:tcW w:w="9526" w:type="dxa"/>
            <w:gridSpan w:val="4"/>
            <w:shd w:val="clear" w:color="auto" w:fill="CCFFCC"/>
            <w:vAlign w:val="center"/>
          </w:tcPr>
          <w:p w14:paraId="101E4065" w14:textId="77777777" w:rsidR="000A72CE" w:rsidRDefault="000A72CE" w:rsidP="008A1BCC">
            <w:r w:rsidRPr="000A066E">
              <w:rPr>
                <w:b/>
              </w:rPr>
              <w:t>Test description</w:t>
            </w:r>
          </w:p>
        </w:tc>
      </w:tr>
      <w:tr w:rsidR="000A72CE" w14:paraId="7B105A0C" w14:textId="77777777" w:rsidTr="008A1BCC">
        <w:trPr>
          <w:tblHeader/>
        </w:trPr>
        <w:tc>
          <w:tcPr>
            <w:tcW w:w="9526" w:type="dxa"/>
            <w:gridSpan w:val="4"/>
            <w:vAlign w:val="center"/>
          </w:tcPr>
          <w:p w14:paraId="55CB8093" w14:textId="77777777" w:rsidR="000A72CE" w:rsidRPr="00544135" w:rsidRDefault="00455FA6" w:rsidP="008A1BCC">
            <w:pPr>
              <w:rPr>
                <w:i/>
              </w:rPr>
            </w:pPr>
            <w:r w:rsidRPr="00544135">
              <w:rPr>
                <w:i/>
              </w:rPr>
              <w:t>Display of Presentation Library edition number.</w:t>
            </w:r>
          </w:p>
        </w:tc>
      </w:tr>
      <w:tr w:rsidR="000A72CE" w14:paraId="7655F732" w14:textId="77777777" w:rsidTr="008A1BCC">
        <w:trPr>
          <w:tblHeader/>
        </w:trPr>
        <w:tc>
          <w:tcPr>
            <w:tcW w:w="9526" w:type="dxa"/>
            <w:gridSpan w:val="4"/>
            <w:shd w:val="clear" w:color="auto" w:fill="CCFFCC"/>
            <w:vAlign w:val="center"/>
          </w:tcPr>
          <w:p w14:paraId="3D5B659C" w14:textId="77777777" w:rsidR="000A72CE" w:rsidRPr="004065B1" w:rsidRDefault="000A72CE" w:rsidP="008A1BCC">
            <w:r w:rsidRPr="000A066E">
              <w:rPr>
                <w:b/>
              </w:rPr>
              <w:t>Setup</w:t>
            </w:r>
          </w:p>
        </w:tc>
      </w:tr>
      <w:tr w:rsidR="000A72CE" w14:paraId="26CFB4D3" w14:textId="77777777" w:rsidTr="008A1BCC">
        <w:trPr>
          <w:tblHeader/>
        </w:trPr>
        <w:tc>
          <w:tcPr>
            <w:tcW w:w="9526" w:type="dxa"/>
            <w:gridSpan w:val="4"/>
            <w:vAlign w:val="center"/>
          </w:tcPr>
          <w:p w14:paraId="5AF93E16" w14:textId="77777777" w:rsidR="000A72CE" w:rsidRPr="00544135" w:rsidRDefault="00455FA6" w:rsidP="008A1BCC">
            <w:pPr>
              <w:rPr>
                <w:i/>
              </w:rPr>
            </w:pPr>
            <w:r w:rsidRPr="00544135">
              <w:rPr>
                <w:i/>
              </w:rPr>
              <w:t>N/A</w:t>
            </w:r>
          </w:p>
        </w:tc>
      </w:tr>
      <w:tr w:rsidR="000A72CE" w14:paraId="2EAB5AFE" w14:textId="77777777" w:rsidTr="008A1BCC">
        <w:trPr>
          <w:tblHeader/>
        </w:trPr>
        <w:tc>
          <w:tcPr>
            <w:tcW w:w="9526" w:type="dxa"/>
            <w:gridSpan w:val="4"/>
            <w:shd w:val="clear" w:color="auto" w:fill="CCFFCC"/>
            <w:vAlign w:val="center"/>
          </w:tcPr>
          <w:p w14:paraId="0958CC89" w14:textId="77777777" w:rsidR="000A72CE" w:rsidRPr="004065B1" w:rsidRDefault="000A72CE" w:rsidP="008A1BCC">
            <w:r w:rsidRPr="000A066E">
              <w:rPr>
                <w:b/>
              </w:rPr>
              <w:t>Action</w:t>
            </w:r>
          </w:p>
        </w:tc>
      </w:tr>
      <w:tr w:rsidR="000A72CE" w14:paraId="1D83D20C" w14:textId="77777777" w:rsidTr="008A1BCC">
        <w:trPr>
          <w:tblHeader/>
        </w:trPr>
        <w:tc>
          <w:tcPr>
            <w:tcW w:w="9526" w:type="dxa"/>
            <w:gridSpan w:val="4"/>
            <w:vAlign w:val="center"/>
          </w:tcPr>
          <w:p w14:paraId="7ECE9717" w14:textId="77777777" w:rsidR="00455FA6" w:rsidRPr="00544135" w:rsidRDefault="00455FA6" w:rsidP="00455FA6">
            <w:pPr>
              <w:rPr>
                <w:i/>
              </w:rPr>
            </w:pPr>
            <w:r w:rsidRPr="00544135">
              <w:rPr>
                <w:i/>
              </w:rPr>
              <w:t>Action</w:t>
            </w:r>
          </w:p>
          <w:p w14:paraId="56873EDF" w14:textId="77777777" w:rsidR="000A72CE" w:rsidRPr="00544135" w:rsidRDefault="00455FA6" w:rsidP="00455FA6">
            <w:pPr>
              <w:rPr>
                <w:i/>
              </w:rPr>
            </w:pPr>
            <w:r w:rsidRPr="00544135">
              <w:rPr>
                <w:i/>
              </w:rPr>
              <w:t>Navigate to the appropriate dialog where the Presentation Library edition number can be found.</w:t>
            </w:r>
          </w:p>
        </w:tc>
      </w:tr>
      <w:tr w:rsidR="000A72CE" w14:paraId="441F798B" w14:textId="77777777" w:rsidTr="008A1BCC">
        <w:trPr>
          <w:tblHeader/>
        </w:trPr>
        <w:tc>
          <w:tcPr>
            <w:tcW w:w="9526" w:type="dxa"/>
            <w:gridSpan w:val="4"/>
            <w:shd w:val="clear" w:color="auto" w:fill="CCFFCC"/>
            <w:vAlign w:val="center"/>
          </w:tcPr>
          <w:p w14:paraId="651DD273" w14:textId="77777777" w:rsidR="000A72CE" w:rsidRPr="004065B1" w:rsidRDefault="000A72CE" w:rsidP="008A1BCC">
            <w:r w:rsidRPr="000A066E">
              <w:rPr>
                <w:b/>
              </w:rPr>
              <w:t>Results</w:t>
            </w:r>
          </w:p>
        </w:tc>
      </w:tr>
      <w:tr w:rsidR="000A72CE" w14:paraId="741B6418" w14:textId="77777777" w:rsidTr="008A1BCC">
        <w:trPr>
          <w:tblHeader/>
        </w:trPr>
        <w:tc>
          <w:tcPr>
            <w:tcW w:w="9526" w:type="dxa"/>
            <w:gridSpan w:val="4"/>
            <w:vAlign w:val="center"/>
          </w:tcPr>
          <w:p w14:paraId="06869554" w14:textId="77777777" w:rsidR="000A72CE" w:rsidRPr="00544135" w:rsidRDefault="00455FA6" w:rsidP="008A1BCC">
            <w:pPr>
              <w:jc w:val="left"/>
              <w:rPr>
                <w:i/>
              </w:rPr>
            </w:pPr>
            <w:r w:rsidRPr="00544135">
              <w:rPr>
                <w:i/>
              </w:rPr>
              <w:t>Presentation Library edition number 4.0 must be displayed.</w:t>
            </w:r>
          </w:p>
        </w:tc>
      </w:tr>
    </w:tbl>
    <w:p w14:paraId="59DBEFD8" w14:textId="77777777" w:rsidR="000A72CE" w:rsidRDefault="000A72CE" w:rsidP="000A72CE"/>
    <w:p w14:paraId="658D0683" w14:textId="77777777" w:rsidR="000A72CE" w:rsidRPr="00CF2F67" w:rsidRDefault="000A72CE" w:rsidP="00E30B8F">
      <w:pPr>
        <w:pStyle w:val="Heading3"/>
        <w:rPr>
          <w:lang w:val="en-US"/>
        </w:rPr>
      </w:pPr>
      <w:r>
        <w:rPr>
          <w:lang w:val="en-US"/>
        </w:rPr>
        <w:t>ECDIS Chart 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A52106" w14:textId="77777777" w:rsidTr="008A1BCC">
        <w:trPr>
          <w:trHeight w:val="454"/>
          <w:tblHeader/>
        </w:trPr>
        <w:tc>
          <w:tcPr>
            <w:tcW w:w="2381" w:type="dxa"/>
            <w:shd w:val="clear" w:color="auto" w:fill="CCFFCC"/>
            <w:vAlign w:val="center"/>
          </w:tcPr>
          <w:p w14:paraId="6E3FAFA5" w14:textId="77777777" w:rsidR="000A72CE" w:rsidRPr="004065B1" w:rsidRDefault="000A72CE" w:rsidP="008A1BCC">
            <w:r w:rsidRPr="000A066E">
              <w:rPr>
                <w:b/>
              </w:rPr>
              <w:t>Test Reference</w:t>
            </w:r>
          </w:p>
        </w:tc>
        <w:tc>
          <w:tcPr>
            <w:tcW w:w="2381" w:type="dxa"/>
            <w:shd w:val="clear" w:color="auto" w:fill="CCFFCC"/>
            <w:vAlign w:val="center"/>
          </w:tcPr>
          <w:p w14:paraId="1C4247E7" w14:textId="77777777" w:rsidR="000A72CE" w:rsidRPr="004065B1" w:rsidRDefault="000A72CE" w:rsidP="008A1BCC">
            <w:r>
              <w:t>4.9.</w:t>
            </w:r>
            <w:r w:rsidR="001752C8">
              <w:t>2 a)</w:t>
            </w:r>
          </w:p>
        </w:tc>
        <w:tc>
          <w:tcPr>
            <w:tcW w:w="2382" w:type="dxa"/>
            <w:shd w:val="clear" w:color="auto" w:fill="CCFFCC"/>
            <w:vAlign w:val="center"/>
          </w:tcPr>
          <w:p w14:paraId="35CD1F3E" w14:textId="77777777" w:rsidR="000A72CE" w:rsidRPr="004065B1" w:rsidRDefault="000A72CE" w:rsidP="008A1BCC">
            <w:r w:rsidRPr="000A066E">
              <w:rPr>
                <w:b/>
              </w:rPr>
              <w:t>IHO Reference</w:t>
            </w:r>
          </w:p>
        </w:tc>
        <w:tc>
          <w:tcPr>
            <w:tcW w:w="2382" w:type="dxa"/>
            <w:shd w:val="clear" w:color="auto" w:fill="CCFFCC"/>
            <w:vAlign w:val="center"/>
          </w:tcPr>
          <w:p w14:paraId="19345B74" w14:textId="77777777" w:rsidR="000A72CE" w:rsidRPr="004065B1" w:rsidRDefault="00455FA6" w:rsidP="008A1BCC">
            <w:r w:rsidRPr="00455FA6">
              <w:t>S-52 18.2.2</w:t>
            </w:r>
          </w:p>
        </w:tc>
      </w:tr>
      <w:tr w:rsidR="000A72CE" w14:paraId="4635182D" w14:textId="77777777" w:rsidTr="008A1BCC">
        <w:trPr>
          <w:tblHeader/>
        </w:trPr>
        <w:tc>
          <w:tcPr>
            <w:tcW w:w="9526" w:type="dxa"/>
            <w:gridSpan w:val="4"/>
            <w:shd w:val="clear" w:color="auto" w:fill="CCFFCC"/>
            <w:vAlign w:val="center"/>
          </w:tcPr>
          <w:p w14:paraId="41F09947" w14:textId="77777777" w:rsidR="000A72CE" w:rsidRDefault="000A72CE" w:rsidP="008A1BCC">
            <w:r w:rsidRPr="000A066E">
              <w:rPr>
                <w:b/>
              </w:rPr>
              <w:t>Test description</w:t>
            </w:r>
          </w:p>
        </w:tc>
      </w:tr>
      <w:tr w:rsidR="000A72CE" w14:paraId="157A63FB" w14:textId="77777777" w:rsidTr="008A1BCC">
        <w:trPr>
          <w:tblHeader/>
        </w:trPr>
        <w:tc>
          <w:tcPr>
            <w:tcW w:w="9526" w:type="dxa"/>
            <w:gridSpan w:val="4"/>
            <w:vAlign w:val="center"/>
          </w:tcPr>
          <w:p w14:paraId="7DED58F3" w14:textId="77777777" w:rsidR="000A72CE" w:rsidRPr="00544135" w:rsidRDefault="00455FA6" w:rsidP="008A1BCC">
            <w:pPr>
              <w:rPr>
                <w:i/>
              </w:rPr>
            </w:pPr>
            <w:r w:rsidRPr="00544135">
              <w:rPr>
                <w:i/>
              </w:rPr>
              <w:t>Display of ECDIS chart 1.</w:t>
            </w:r>
          </w:p>
        </w:tc>
      </w:tr>
      <w:tr w:rsidR="000A72CE" w14:paraId="0BE8D423" w14:textId="77777777" w:rsidTr="008A1BCC">
        <w:trPr>
          <w:tblHeader/>
        </w:trPr>
        <w:tc>
          <w:tcPr>
            <w:tcW w:w="9526" w:type="dxa"/>
            <w:gridSpan w:val="4"/>
            <w:shd w:val="clear" w:color="auto" w:fill="CCFFCC"/>
            <w:vAlign w:val="center"/>
          </w:tcPr>
          <w:p w14:paraId="135A57D9" w14:textId="77777777" w:rsidR="000A72CE" w:rsidRPr="004065B1" w:rsidRDefault="000A72CE" w:rsidP="008A1BCC">
            <w:r w:rsidRPr="000A066E">
              <w:rPr>
                <w:b/>
              </w:rPr>
              <w:t>Setup</w:t>
            </w:r>
          </w:p>
        </w:tc>
      </w:tr>
      <w:tr w:rsidR="000A72CE" w14:paraId="039B55B4" w14:textId="77777777" w:rsidTr="008A1BCC">
        <w:trPr>
          <w:tblHeader/>
        </w:trPr>
        <w:tc>
          <w:tcPr>
            <w:tcW w:w="9526" w:type="dxa"/>
            <w:gridSpan w:val="4"/>
            <w:vAlign w:val="center"/>
          </w:tcPr>
          <w:p w14:paraId="7E1EEDF2" w14:textId="77777777" w:rsidR="000A72CE" w:rsidRPr="00544135" w:rsidRDefault="00455FA6" w:rsidP="008A1BCC">
            <w:pPr>
              <w:rPr>
                <w:i/>
              </w:rPr>
            </w:pPr>
            <w:r w:rsidRPr="00544135">
              <w:rPr>
                <w:i/>
              </w:rPr>
              <w:t>N/A</w:t>
            </w:r>
          </w:p>
        </w:tc>
      </w:tr>
      <w:tr w:rsidR="000A72CE" w14:paraId="48B6DC41" w14:textId="77777777" w:rsidTr="008A1BCC">
        <w:trPr>
          <w:tblHeader/>
        </w:trPr>
        <w:tc>
          <w:tcPr>
            <w:tcW w:w="9526" w:type="dxa"/>
            <w:gridSpan w:val="4"/>
            <w:shd w:val="clear" w:color="auto" w:fill="CCFFCC"/>
            <w:vAlign w:val="center"/>
          </w:tcPr>
          <w:p w14:paraId="7933865F" w14:textId="77777777" w:rsidR="000A72CE" w:rsidRPr="004065B1" w:rsidRDefault="000A72CE" w:rsidP="008A1BCC">
            <w:r w:rsidRPr="000A066E">
              <w:rPr>
                <w:b/>
              </w:rPr>
              <w:t>Action</w:t>
            </w:r>
          </w:p>
        </w:tc>
      </w:tr>
      <w:tr w:rsidR="000A72CE" w14:paraId="11F825D3" w14:textId="77777777" w:rsidTr="008A1BCC">
        <w:trPr>
          <w:tblHeader/>
        </w:trPr>
        <w:tc>
          <w:tcPr>
            <w:tcW w:w="9526" w:type="dxa"/>
            <w:gridSpan w:val="4"/>
            <w:vAlign w:val="center"/>
          </w:tcPr>
          <w:p w14:paraId="2A2C7944" w14:textId="77777777" w:rsidR="00455FA6" w:rsidRPr="00544135" w:rsidRDefault="00455FA6" w:rsidP="00455FA6">
            <w:pPr>
              <w:rPr>
                <w:i/>
              </w:rPr>
            </w:pPr>
            <w:r w:rsidRPr="00544135">
              <w:rPr>
                <w:i/>
              </w:rPr>
              <w:t>Navigate to ECDIS chart 1.</w:t>
            </w:r>
          </w:p>
          <w:p w14:paraId="3D5F6120" w14:textId="2951ADB1" w:rsidR="000A72CE" w:rsidRDefault="00455FA6" w:rsidP="00455FA6">
            <w:pPr>
              <w:rPr>
                <w:i/>
              </w:rPr>
            </w:pPr>
            <w:r w:rsidRPr="00544135">
              <w:rPr>
                <w:i/>
              </w:rPr>
              <w:t>Compare the displayed image with the plots provided in S-52 Part 1 Section 16.2.</w:t>
            </w:r>
            <w:r w:rsidR="00DE128D">
              <w:rPr>
                <w:i/>
              </w:rPr>
              <w:t xml:space="preserve"> To ensure the same display the ECDIS </w:t>
            </w:r>
            <w:r w:rsidR="000560FA">
              <w:rPr>
                <w:i/>
              </w:rPr>
              <w:t xml:space="preserve">under test </w:t>
            </w:r>
            <w:r w:rsidR="00DE128D">
              <w:rPr>
                <w:i/>
              </w:rPr>
              <w:t xml:space="preserve">must </w:t>
            </w:r>
            <w:r w:rsidR="00912D4D">
              <w:rPr>
                <w:i/>
              </w:rPr>
              <w:t xml:space="preserve">be </w:t>
            </w:r>
            <w:r w:rsidR="00DE128D">
              <w:rPr>
                <w:i/>
              </w:rPr>
              <w:t>configured per the instructions of the</w:t>
            </w:r>
            <w:r w:rsidR="000560FA">
              <w:rPr>
                <w:i/>
              </w:rPr>
              <w:t xml:space="preserve"> ECDIS Chart1</w:t>
            </w:r>
            <w:r w:rsidR="00DE128D">
              <w:rPr>
                <w:i/>
              </w:rPr>
              <w:t xml:space="preserve"> Readme.TXT</w:t>
            </w:r>
            <w:r w:rsidR="000560FA">
              <w:rPr>
                <w:i/>
              </w:rPr>
              <w:t>;</w:t>
            </w:r>
            <w:r w:rsidR="00DE128D">
              <w:rPr>
                <w:i/>
              </w:rPr>
              <w:t xml:space="preserve"> </w:t>
            </w:r>
          </w:p>
          <w:p w14:paraId="2A4F2A5C" w14:textId="200E0648" w:rsidR="00DE128D" w:rsidRDefault="00DE128D" w:rsidP="00455FA6">
            <w:pPr>
              <w:rPr>
                <w:i/>
              </w:rPr>
            </w:pPr>
          </w:p>
          <w:p w14:paraId="2BAAB16D" w14:textId="77777777" w:rsidR="00DE128D" w:rsidRPr="00DE128D" w:rsidRDefault="00DE128D" w:rsidP="00DE128D">
            <w:pPr>
              <w:rPr>
                <w:i/>
              </w:rPr>
            </w:pPr>
            <w:r w:rsidRPr="00DE128D">
              <w:rPr>
                <w:i/>
              </w:rPr>
              <w:t>Set Safety Contour value to 10 m</w:t>
            </w:r>
          </w:p>
          <w:p w14:paraId="4E65705F" w14:textId="77777777" w:rsidR="00DE128D" w:rsidRPr="00DE128D" w:rsidRDefault="00DE128D" w:rsidP="00DE128D">
            <w:pPr>
              <w:rPr>
                <w:i/>
              </w:rPr>
            </w:pPr>
            <w:r w:rsidRPr="00DE128D">
              <w:rPr>
                <w:i/>
              </w:rPr>
              <w:t>Set Shallow Contour value to 5 m</w:t>
            </w:r>
          </w:p>
          <w:p w14:paraId="2494DB2F" w14:textId="77777777" w:rsidR="00DE128D" w:rsidRPr="00DE128D" w:rsidRDefault="00DE128D" w:rsidP="00DE128D">
            <w:pPr>
              <w:rPr>
                <w:i/>
              </w:rPr>
            </w:pPr>
            <w:r w:rsidRPr="00DE128D">
              <w:rPr>
                <w:i/>
              </w:rPr>
              <w:t>Set Deep Contour value to 30 m</w:t>
            </w:r>
          </w:p>
          <w:p w14:paraId="7DA95869" w14:textId="77777777" w:rsidR="00DE128D" w:rsidRPr="00DE128D" w:rsidRDefault="00DE128D" w:rsidP="00DE128D">
            <w:pPr>
              <w:rPr>
                <w:i/>
              </w:rPr>
            </w:pPr>
            <w:r w:rsidRPr="00DE128D">
              <w:rPr>
                <w:i/>
              </w:rPr>
              <w:t>Set Safety Depth value to 8 m</w:t>
            </w:r>
          </w:p>
          <w:p w14:paraId="64B1B924" w14:textId="77777777" w:rsidR="00DE128D" w:rsidRPr="00DE128D" w:rsidRDefault="00DE128D" w:rsidP="00DE128D">
            <w:pPr>
              <w:rPr>
                <w:i/>
              </w:rPr>
            </w:pPr>
            <w:r w:rsidRPr="00DE128D">
              <w:rPr>
                <w:i/>
              </w:rPr>
              <w:t>Select Display Category Other</w:t>
            </w:r>
          </w:p>
          <w:p w14:paraId="111883CE" w14:textId="77777777" w:rsidR="00DE128D" w:rsidRPr="00DE128D" w:rsidRDefault="00DE128D" w:rsidP="00DE128D">
            <w:pPr>
              <w:rPr>
                <w:i/>
              </w:rPr>
            </w:pPr>
            <w:r w:rsidRPr="00DE128D">
              <w:rPr>
                <w:i/>
              </w:rPr>
              <w:t>Select all Text groups</w:t>
            </w:r>
          </w:p>
          <w:p w14:paraId="7485349F" w14:textId="77777777" w:rsidR="00DE128D" w:rsidRPr="00DE128D" w:rsidRDefault="00DE128D" w:rsidP="00DE128D">
            <w:pPr>
              <w:rPr>
                <w:i/>
              </w:rPr>
            </w:pPr>
            <w:r w:rsidRPr="00DE128D">
              <w:rPr>
                <w:i/>
              </w:rPr>
              <w:t>Select Symbolized Boundaries</w:t>
            </w:r>
          </w:p>
          <w:p w14:paraId="3540C035" w14:textId="77777777" w:rsidR="00DE128D" w:rsidRPr="00DE128D" w:rsidRDefault="00DE128D" w:rsidP="00DE128D">
            <w:pPr>
              <w:rPr>
                <w:i/>
              </w:rPr>
            </w:pPr>
            <w:r w:rsidRPr="00DE128D">
              <w:rPr>
                <w:i/>
              </w:rPr>
              <w:t>Select Paper Chart Symbols</w:t>
            </w:r>
          </w:p>
          <w:p w14:paraId="101A8241" w14:textId="77777777" w:rsidR="00DE128D" w:rsidRPr="00DE128D" w:rsidRDefault="00DE128D" w:rsidP="00DE128D">
            <w:pPr>
              <w:rPr>
                <w:i/>
              </w:rPr>
            </w:pPr>
            <w:r w:rsidRPr="00DE128D">
              <w:rPr>
                <w:i/>
              </w:rPr>
              <w:t>Select Contour label</w:t>
            </w:r>
          </w:p>
          <w:p w14:paraId="6403B8A6" w14:textId="77777777" w:rsidR="00DE128D" w:rsidRPr="00DE128D" w:rsidRDefault="00DE128D" w:rsidP="00DE128D">
            <w:pPr>
              <w:rPr>
                <w:i/>
              </w:rPr>
            </w:pPr>
            <w:r w:rsidRPr="00DE128D">
              <w:rPr>
                <w:i/>
              </w:rPr>
              <w:t>Select Four Shades</w:t>
            </w:r>
          </w:p>
          <w:p w14:paraId="7DCFAB9E" w14:textId="77777777" w:rsidR="00DE128D" w:rsidRPr="00DE128D" w:rsidRDefault="00DE128D" w:rsidP="00DE128D">
            <w:pPr>
              <w:rPr>
                <w:i/>
              </w:rPr>
            </w:pPr>
            <w:r w:rsidRPr="00DE128D">
              <w:rPr>
                <w:i/>
              </w:rPr>
              <w:t>Select Unknown</w:t>
            </w:r>
          </w:p>
          <w:p w14:paraId="22F7BB25" w14:textId="77777777" w:rsidR="00DE128D" w:rsidRPr="00DE128D" w:rsidRDefault="00DE128D" w:rsidP="00DE128D">
            <w:pPr>
              <w:rPr>
                <w:i/>
              </w:rPr>
            </w:pPr>
            <w:r w:rsidRPr="00DE128D">
              <w:rPr>
                <w:i/>
              </w:rPr>
              <w:t xml:space="preserve"> </w:t>
            </w:r>
          </w:p>
          <w:p w14:paraId="14D33FE7" w14:textId="55D5D7AC" w:rsidR="00DE128D" w:rsidRPr="00DE128D" w:rsidRDefault="00DE128D" w:rsidP="00DE128D">
            <w:pPr>
              <w:rPr>
                <w:i/>
              </w:rPr>
            </w:pPr>
            <w:r w:rsidRPr="00DE128D">
              <w:rPr>
                <w:i/>
              </w:rPr>
              <w:t>Screen plots are as displayed by compilation scale</w:t>
            </w:r>
            <w:r w:rsidR="00523203">
              <w:rPr>
                <w:i/>
              </w:rPr>
              <w:t>, that is</w:t>
            </w:r>
            <w:r w:rsidRPr="00DE128D">
              <w:rPr>
                <w:i/>
              </w:rPr>
              <w:t xml:space="preserve"> 1:60 000 or 1:14 000.  Screen plot number 1 is 1:60 000 and all others are 1:14 000.</w:t>
            </w:r>
          </w:p>
          <w:p w14:paraId="07474302" w14:textId="77777777" w:rsidR="00DE128D" w:rsidRPr="00DE128D" w:rsidRDefault="00DE128D" w:rsidP="00DE128D">
            <w:pPr>
              <w:rPr>
                <w:i/>
              </w:rPr>
            </w:pPr>
            <w:r w:rsidRPr="00DE128D">
              <w:rPr>
                <w:i/>
              </w:rPr>
              <w:t xml:space="preserve"> </w:t>
            </w:r>
          </w:p>
          <w:p w14:paraId="5513AE1B" w14:textId="32F63A6A" w:rsidR="00DE128D" w:rsidRDefault="00DE128D" w:rsidP="00DE128D">
            <w:pPr>
              <w:rPr>
                <w:i/>
              </w:rPr>
            </w:pPr>
            <w:r w:rsidRPr="00DE128D">
              <w:rPr>
                <w:i/>
              </w:rPr>
              <w:t>Two of the screen plots (numbers 11 and 13) use “Select Simplified Symbols” instead o</w:t>
            </w:r>
            <w:r>
              <w:rPr>
                <w:i/>
              </w:rPr>
              <w:t xml:space="preserve">f “Select Paper Chart Symbols”. </w:t>
            </w:r>
            <w:r w:rsidRPr="00DE128D">
              <w:rPr>
                <w:i/>
              </w:rPr>
              <w:t>One screen plot (number 6) use “Select Accuracy”.</w:t>
            </w:r>
          </w:p>
          <w:p w14:paraId="0734DC68" w14:textId="44B05FFE" w:rsidR="00DE128D" w:rsidRPr="00544135" w:rsidRDefault="00DE128D" w:rsidP="00455FA6">
            <w:pPr>
              <w:rPr>
                <w:i/>
              </w:rPr>
            </w:pPr>
          </w:p>
        </w:tc>
      </w:tr>
      <w:tr w:rsidR="000A72CE" w14:paraId="7A9CE237" w14:textId="77777777" w:rsidTr="008A1BCC">
        <w:trPr>
          <w:tblHeader/>
        </w:trPr>
        <w:tc>
          <w:tcPr>
            <w:tcW w:w="9526" w:type="dxa"/>
            <w:gridSpan w:val="4"/>
            <w:shd w:val="clear" w:color="auto" w:fill="CCFFCC"/>
            <w:vAlign w:val="center"/>
          </w:tcPr>
          <w:p w14:paraId="77CFD149" w14:textId="77777777" w:rsidR="000A72CE" w:rsidRPr="004065B1" w:rsidRDefault="000A72CE" w:rsidP="008A1BCC">
            <w:r w:rsidRPr="000A066E">
              <w:rPr>
                <w:b/>
              </w:rPr>
              <w:t>Results</w:t>
            </w:r>
          </w:p>
        </w:tc>
      </w:tr>
      <w:tr w:rsidR="000A72CE" w14:paraId="681D2E37" w14:textId="77777777" w:rsidTr="008A1BCC">
        <w:trPr>
          <w:tblHeader/>
        </w:trPr>
        <w:tc>
          <w:tcPr>
            <w:tcW w:w="9526" w:type="dxa"/>
            <w:gridSpan w:val="4"/>
            <w:vAlign w:val="center"/>
          </w:tcPr>
          <w:p w14:paraId="6F9F4C31" w14:textId="77777777" w:rsidR="00455FA6" w:rsidRPr="00544135" w:rsidRDefault="00455FA6" w:rsidP="00455FA6">
            <w:pPr>
              <w:jc w:val="left"/>
              <w:rPr>
                <w:i/>
              </w:rPr>
            </w:pPr>
            <w:r w:rsidRPr="00544135">
              <w:rPr>
                <w:i/>
              </w:rPr>
              <w:t>Confirm that ECDIS chart 1 is displayed.</w:t>
            </w:r>
          </w:p>
          <w:p w14:paraId="4D3AE983" w14:textId="77777777" w:rsidR="000A72CE" w:rsidRPr="00544135" w:rsidRDefault="00455FA6" w:rsidP="00455FA6">
            <w:pPr>
              <w:jc w:val="left"/>
              <w:rPr>
                <w:i/>
              </w:rPr>
            </w:pPr>
            <w:r w:rsidRPr="00544135">
              <w:rPr>
                <w:i/>
              </w:rPr>
              <w:t>Confirm that the displayed image is consistent with the plots provided in S-52.</w:t>
            </w:r>
          </w:p>
        </w:tc>
      </w:tr>
    </w:tbl>
    <w:p w14:paraId="4282D5D6"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55FA6" w14:paraId="7914AF68" w14:textId="77777777" w:rsidTr="00ED668D">
        <w:trPr>
          <w:trHeight w:val="454"/>
          <w:tblHeader/>
        </w:trPr>
        <w:tc>
          <w:tcPr>
            <w:tcW w:w="2381" w:type="dxa"/>
            <w:shd w:val="clear" w:color="auto" w:fill="CCFFCC"/>
            <w:vAlign w:val="center"/>
          </w:tcPr>
          <w:p w14:paraId="30525520" w14:textId="77777777" w:rsidR="00455FA6" w:rsidRPr="004065B1" w:rsidRDefault="00455FA6" w:rsidP="00ED668D">
            <w:r w:rsidRPr="000A066E">
              <w:rPr>
                <w:b/>
              </w:rPr>
              <w:t>Test Reference</w:t>
            </w:r>
          </w:p>
        </w:tc>
        <w:tc>
          <w:tcPr>
            <w:tcW w:w="2381" w:type="dxa"/>
            <w:shd w:val="clear" w:color="auto" w:fill="CCFFCC"/>
            <w:vAlign w:val="center"/>
          </w:tcPr>
          <w:p w14:paraId="6198730E" w14:textId="77777777" w:rsidR="00455FA6" w:rsidRPr="004065B1" w:rsidRDefault="00455FA6" w:rsidP="00455FA6">
            <w:r>
              <w:t>4.9.2 b)</w:t>
            </w:r>
          </w:p>
        </w:tc>
        <w:tc>
          <w:tcPr>
            <w:tcW w:w="2382" w:type="dxa"/>
            <w:shd w:val="clear" w:color="auto" w:fill="CCFFCC"/>
            <w:vAlign w:val="center"/>
          </w:tcPr>
          <w:p w14:paraId="3082D666" w14:textId="77777777" w:rsidR="00455FA6" w:rsidRPr="004065B1" w:rsidRDefault="00455FA6" w:rsidP="00ED668D">
            <w:r w:rsidRPr="000A066E">
              <w:rPr>
                <w:b/>
              </w:rPr>
              <w:t>IHO Reference</w:t>
            </w:r>
          </w:p>
        </w:tc>
        <w:tc>
          <w:tcPr>
            <w:tcW w:w="2382" w:type="dxa"/>
            <w:shd w:val="clear" w:color="auto" w:fill="CCFFCC"/>
            <w:vAlign w:val="center"/>
          </w:tcPr>
          <w:p w14:paraId="2667D9A1" w14:textId="77777777" w:rsidR="00455FA6" w:rsidRPr="004065B1" w:rsidRDefault="00455FA6" w:rsidP="00ED668D">
            <w:r w:rsidRPr="00455FA6">
              <w:t>S-52 18.2.2</w:t>
            </w:r>
          </w:p>
        </w:tc>
      </w:tr>
      <w:tr w:rsidR="00455FA6" w14:paraId="16BC2468" w14:textId="77777777" w:rsidTr="00ED668D">
        <w:trPr>
          <w:tblHeader/>
        </w:trPr>
        <w:tc>
          <w:tcPr>
            <w:tcW w:w="9526" w:type="dxa"/>
            <w:gridSpan w:val="4"/>
            <w:shd w:val="clear" w:color="auto" w:fill="CCFFCC"/>
            <w:vAlign w:val="center"/>
          </w:tcPr>
          <w:p w14:paraId="299A1248" w14:textId="77777777" w:rsidR="00455FA6" w:rsidRDefault="00455FA6" w:rsidP="00ED668D">
            <w:r w:rsidRPr="000A066E">
              <w:rPr>
                <w:b/>
              </w:rPr>
              <w:t>Test description</w:t>
            </w:r>
          </w:p>
        </w:tc>
      </w:tr>
      <w:tr w:rsidR="00455FA6" w14:paraId="4695FB15" w14:textId="77777777" w:rsidTr="00ED668D">
        <w:trPr>
          <w:tblHeader/>
        </w:trPr>
        <w:tc>
          <w:tcPr>
            <w:tcW w:w="9526" w:type="dxa"/>
            <w:gridSpan w:val="4"/>
            <w:vAlign w:val="center"/>
          </w:tcPr>
          <w:p w14:paraId="4ACD71DD" w14:textId="77777777" w:rsidR="00455FA6" w:rsidRPr="00544135" w:rsidRDefault="00455FA6" w:rsidP="00ED668D">
            <w:pPr>
              <w:rPr>
                <w:i/>
              </w:rPr>
            </w:pPr>
            <w:r w:rsidRPr="00544135">
              <w:rPr>
                <w:i/>
              </w:rPr>
              <w:t>Interrogation of ECDIS chart 1.</w:t>
            </w:r>
          </w:p>
        </w:tc>
      </w:tr>
      <w:tr w:rsidR="00455FA6" w14:paraId="3D6BC5A7" w14:textId="77777777" w:rsidTr="00ED668D">
        <w:trPr>
          <w:tblHeader/>
        </w:trPr>
        <w:tc>
          <w:tcPr>
            <w:tcW w:w="9526" w:type="dxa"/>
            <w:gridSpan w:val="4"/>
            <w:shd w:val="clear" w:color="auto" w:fill="CCFFCC"/>
            <w:vAlign w:val="center"/>
          </w:tcPr>
          <w:p w14:paraId="02CE3FA1" w14:textId="77777777" w:rsidR="00455FA6" w:rsidRPr="004065B1" w:rsidRDefault="00455FA6" w:rsidP="00ED668D">
            <w:r w:rsidRPr="000A066E">
              <w:rPr>
                <w:b/>
              </w:rPr>
              <w:t>Setup</w:t>
            </w:r>
          </w:p>
        </w:tc>
      </w:tr>
      <w:tr w:rsidR="00455FA6" w14:paraId="58ADB961" w14:textId="77777777" w:rsidTr="00ED668D">
        <w:trPr>
          <w:tblHeader/>
        </w:trPr>
        <w:tc>
          <w:tcPr>
            <w:tcW w:w="9526" w:type="dxa"/>
            <w:gridSpan w:val="4"/>
            <w:vAlign w:val="center"/>
          </w:tcPr>
          <w:p w14:paraId="6A8A5A0E" w14:textId="77777777" w:rsidR="00455FA6" w:rsidRPr="00544135" w:rsidRDefault="00455FA6" w:rsidP="00ED668D">
            <w:pPr>
              <w:rPr>
                <w:i/>
              </w:rPr>
            </w:pPr>
            <w:r w:rsidRPr="00544135">
              <w:rPr>
                <w:i/>
              </w:rPr>
              <w:lastRenderedPageBreak/>
              <w:t>With ECDIS chart 1 displayed.</w:t>
            </w:r>
          </w:p>
        </w:tc>
      </w:tr>
      <w:tr w:rsidR="00455FA6" w14:paraId="6FD7F01B" w14:textId="77777777" w:rsidTr="00ED668D">
        <w:trPr>
          <w:tblHeader/>
        </w:trPr>
        <w:tc>
          <w:tcPr>
            <w:tcW w:w="9526" w:type="dxa"/>
            <w:gridSpan w:val="4"/>
            <w:shd w:val="clear" w:color="auto" w:fill="CCFFCC"/>
            <w:vAlign w:val="center"/>
          </w:tcPr>
          <w:p w14:paraId="1BADA677" w14:textId="77777777" w:rsidR="00455FA6" w:rsidRPr="004065B1" w:rsidRDefault="00455FA6" w:rsidP="00ED668D">
            <w:r w:rsidRPr="000A066E">
              <w:rPr>
                <w:b/>
              </w:rPr>
              <w:t>Action</w:t>
            </w:r>
          </w:p>
        </w:tc>
      </w:tr>
      <w:tr w:rsidR="00455FA6" w14:paraId="4118FAFF" w14:textId="77777777" w:rsidTr="00ED668D">
        <w:trPr>
          <w:tblHeader/>
        </w:trPr>
        <w:tc>
          <w:tcPr>
            <w:tcW w:w="9526" w:type="dxa"/>
            <w:gridSpan w:val="4"/>
            <w:vAlign w:val="center"/>
          </w:tcPr>
          <w:p w14:paraId="4A232396" w14:textId="77777777" w:rsidR="00455FA6" w:rsidRPr="00544135" w:rsidRDefault="00455FA6" w:rsidP="00ED668D">
            <w:pPr>
              <w:rPr>
                <w:i/>
              </w:rPr>
            </w:pPr>
            <w:r w:rsidRPr="00544135">
              <w:rPr>
                <w:i/>
              </w:rPr>
              <w:t>Interrogate 3 symbols by cursor pick.</w:t>
            </w:r>
          </w:p>
        </w:tc>
      </w:tr>
      <w:tr w:rsidR="00455FA6" w14:paraId="25510773" w14:textId="77777777" w:rsidTr="00ED668D">
        <w:trPr>
          <w:tblHeader/>
        </w:trPr>
        <w:tc>
          <w:tcPr>
            <w:tcW w:w="9526" w:type="dxa"/>
            <w:gridSpan w:val="4"/>
            <w:shd w:val="clear" w:color="auto" w:fill="CCFFCC"/>
            <w:vAlign w:val="center"/>
          </w:tcPr>
          <w:p w14:paraId="7661E9BE" w14:textId="77777777" w:rsidR="00455FA6" w:rsidRPr="004065B1" w:rsidRDefault="00455FA6" w:rsidP="00ED668D">
            <w:r w:rsidRPr="000A066E">
              <w:rPr>
                <w:b/>
              </w:rPr>
              <w:t>Results</w:t>
            </w:r>
          </w:p>
        </w:tc>
      </w:tr>
      <w:tr w:rsidR="00455FA6" w14:paraId="41813B86" w14:textId="77777777" w:rsidTr="00ED668D">
        <w:trPr>
          <w:tblHeader/>
        </w:trPr>
        <w:tc>
          <w:tcPr>
            <w:tcW w:w="9526" w:type="dxa"/>
            <w:gridSpan w:val="4"/>
            <w:vAlign w:val="center"/>
          </w:tcPr>
          <w:p w14:paraId="30979022" w14:textId="77777777" w:rsidR="00455FA6" w:rsidRPr="00544135" w:rsidRDefault="00455FA6" w:rsidP="00ED668D">
            <w:pPr>
              <w:jc w:val="left"/>
              <w:rPr>
                <w:i/>
              </w:rPr>
            </w:pPr>
            <w:r w:rsidRPr="00544135">
              <w:rPr>
                <w:i/>
              </w:rPr>
              <w:t>Upon interrogation the description of the symbol as contained in the Presentation Library is presented.</w:t>
            </w:r>
          </w:p>
        </w:tc>
      </w:tr>
    </w:tbl>
    <w:p w14:paraId="15D54EFC" w14:textId="77777777" w:rsidR="00455FA6" w:rsidRDefault="00455FA6" w:rsidP="000A72CE"/>
    <w:p w14:paraId="3343E214" w14:textId="77777777" w:rsidR="000A72CE" w:rsidRDefault="00455FA6" w:rsidP="00E30B8F">
      <w:pPr>
        <w:pStyle w:val="Heading1"/>
      </w:pPr>
      <w:r>
        <w:br w:type="page"/>
      </w:r>
      <w:bookmarkStart w:id="262" w:name="_Toc120212624"/>
      <w:r w:rsidR="000A72CE">
        <w:lastRenderedPageBreak/>
        <w:t>Detection and Notification of Navigational Hazards</w:t>
      </w:r>
      <w:bookmarkEnd w:id="262"/>
    </w:p>
    <w:p w14:paraId="4E44EC83" w14:textId="77777777" w:rsidR="000A72CE" w:rsidRDefault="000A72CE" w:rsidP="00E30B8F">
      <w:pPr>
        <w:pStyle w:val="Heading2"/>
      </w:pPr>
      <w:bookmarkStart w:id="263" w:name="_Toc120212625"/>
      <w:r>
        <w:t>Detection and Notification of Navigational Hazards - Basic test</w:t>
      </w:r>
      <w:bookmarkEnd w:id="26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77777777" w:rsidR="000A72CE" w:rsidRPr="004065B1" w:rsidRDefault="000A72CE" w:rsidP="008A1BCC">
            <w:r>
              <w:t>5.1</w:t>
            </w:r>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76049C44" w14:textId="77777777" w:rsidR="000A72CE" w:rsidRPr="004065B1" w:rsidRDefault="000A72CE" w:rsidP="000A72CE">
            <w:r>
              <w:t>S-52 10.5.9</w:t>
            </w:r>
          </w:p>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77777777" w:rsidR="00667697" w:rsidRPr="00544135" w:rsidRDefault="00667697" w:rsidP="002164D3">
            <w:pPr>
              <w:jc w:val="left"/>
              <w:rPr>
                <w:i/>
              </w:rPr>
            </w:pPr>
            <w:r w:rsidRPr="00544135">
              <w:rPr>
                <w:i/>
              </w:rPr>
              <w:t>The purpose of this test is to verify by observation that ECDIS provides an appropriate indication when the Mariner plans a route closer than a user-specified distance from any objects satisfying the conditions for this test as listed in section 10.5.9 of IHO S-52 and included in the test cell AA3NAVHZ.000.</w:t>
            </w:r>
          </w:p>
          <w:p w14:paraId="5294676E" w14:textId="77777777" w:rsidR="00667697" w:rsidRPr="00544135" w:rsidRDefault="00667697" w:rsidP="00667697">
            <w:pPr>
              <w:rPr>
                <w:i/>
              </w:rPr>
            </w:pPr>
          </w:p>
          <w:p w14:paraId="2250B81C" w14:textId="77777777" w:rsidR="000A72CE" w:rsidRPr="00544135" w:rsidRDefault="00667697" w:rsidP="002164D3">
            <w:pPr>
              <w:jc w:val="left"/>
              <w:rPr>
                <w:i/>
              </w:rPr>
            </w:pPr>
            <w:r w:rsidRPr="00544135">
              <w:rPr>
                <w:i/>
              </w:rPr>
              <w:t>This test is performed by loading the test cell AA3NAVHZ.000, manually creating a route connecting all way points between feature objects 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77777777" w:rsidR="00667697" w:rsidRPr="00544135" w:rsidRDefault="00667697" w:rsidP="00667697">
            <w:pPr>
              <w:rPr>
                <w:i/>
              </w:rPr>
            </w:pPr>
            <w:r w:rsidRPr="00544135">
              <w:rPr>
                <w:i/>
              </w:rPr>
              <w:t xml:space="preserve">Load cell AA3NAVHZ.000 from 5.0 Navigational Hazards\ENC_ROOT </w:t>
            </w:r>
          </w:p>
          <w:p w14:paraId="39B4ADA5" w14:textId="07BFC36B" w:rsidR="00667697" w:rsidRPr="00544135" w:rsidRDefault="00667697" w:rsidP="00667697">
            <w:pPr>
              <w:rPr>
                <w:i/>
              </w:rPr>
            </w:pPr>
            <w:r w:rsidRPr="00544135">
              <w:rPr>
                <w:i/>
              </w:rPr>
              <w:t xml:space="preserve">Select </w:t>
            </w:r>
            <w:r w:rsidR="00DE09B9">
              <w:rPr>
                <w:i/>
              </w:rPr>
              <w:t>Display Category</w:t>
            </w:r>
            <w:r w:rsidRPr="00544135">
              <w:rPr>
                <w:i/>
              </w:rPr>
              <w:t xml:space="preserve"> Other</w:t>
            </w:r>
          </w:p>
          <w:p w14:paraId="63765A59" w14:textId="604C943B" w:rsidR="00667697" w:rsidRPr="00544135" w:rsidRDefault="00667697" w:rsidP="00667697">
            <w:pPr>
              <w:rPr>
                <w:i/>
              </w:rPr>
            </w:pPr>
            <w:r w:rsidRPr="00544135">
              <w:rPr>
                <w:i/>
              </w:rPr>
              <w:t xml:space="preserve">Set the </w:t>
            </w:r>
            <w:r w:rsidR="0069033B">
              <w:rPr>
                <w:i/>
              </w:rPr>
              <w:t xml:space="preserve">Safety Contour </w:t>
            </w:r>
            <w:r w:rsidRPr="00544135">
              <w:rPr>
                <w:i/>
              </w:rPr>
              <w:t>value to 0 m</w:t>
            </w:r>
          </w:p>
          <w:p w14:paraId="4E74E624" w14:textId="74DF921E" w:rsidR="00667697" w:rsidRPr="00544135" w:rsidRDefault="00667697" w:rsidP="00667697">
            <w:pPr>
              <w:rPr>
                <w:i/>
              </w:rPr>
            </w:pPr>
            <w:r w:rsidRPr="00544135">
              <w:rPr>
                <w:i/>
              </w:rPr>
              <w:t xml:space="preserve">Set the </w:t>
            </w:r>
            <w:r w:rsidR="0069033B">
              <w:rPr>
                <w:i/>
              </w:rPr>
              <w:t xml:space="preserve">Safety Depth  </w:t>
            </w:r>
            <w:r w:rsidRPr="00544135">
              <w:rPr>
                <w:i/>
              </w:rPr>
              <w:t>value to 30 m</w:t>
            </w:r>
          </w:p>
          <w:p w14:paraId="75ADDCCD" w14:textId="77777777" w:rsidR="00667697" w:rsidRPr="00544135" w:rsidRDefault="00667697" w:rsidP="00667697">
            <w:pPr>
              <w:rPr>
                <w:i/>
              </w:rPr>
            </w:pPr>
            <w:r w:rsidRPr="00544135">
              <w:rPr>
                <w:i/>
              </w:rPr>
              <w:t xml:space="preserve">Select Symbolized Boundaries </w:t>
            </w:r>
          </w:p>
          <w:p w14:paraId="29FC89A1" w14:textId="77777777" w:rsidR="00667697" w:rsidRDefault="00667697" w:rsidP="00667697">
            <w:pPr>
              <w:rPr>
                <w:i/>
              </w:rPr>
            </w:pPr>
            <w:r w:rsidRPr="00544135">
              <w:rPr>
                <w:i/>
              </w:rPr>
              <w:t xml:space="preserve">Select Paper chart symbols </w:t>
            </w:r>
          </w:p>
          <w:p w14:paraId="5245182F" w14:textId="3FBD9951" w:rsidR="00CB4AAC" w:rsidRPr="00544135" w:rsidRDefault="00CB4AAC" w:rsidP="00667697">
            <w:pPr>
              <w:rPr>
                <w:i/>
              </w:rPr>
            </w:pPr>
            <w:r>
              <w:rPr>
                <w:i/>
              </w:rPr>
              <w:t>Select all Text groups</w:t>
            </w:r>
          </w:p>
          <w:p w14:paraId="154A5591" w14:textId="3FF57E50" w:rsidR="00667697" w:rsidRPr="00544135" w:rsidRDefault="00667697" w:rsidP="00667697">
            <w:pPr>
              <w:rPr>
                <w:i/>
              </w:rPr>
            </w:pPr>
            <w:r w:rsidRPr="00544135">
              <w:rPr>
                <w:i/>
              </w:rPr>
              <w:t>Manually create a route connecting all way points between feature objects marked WP1 through WP18</w:t>
            </w:r>
          </w:p>
          <w:p w14:paraId="5FC14722" w14:textId="77777777" w:rsidR="000A72CE" w:rsidRPr="00544135" w:rsidRDefault="00667697" w:rsidP="00667697">
            <w:pPr>
              <w:rPr>
                <w:i/>
              </w:rPr>
            </w:pPr>
            <w:r w:rsidRPr="00544135">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33664A2A" w:rsidR="00FF43AD" w:rsidRPr="00544135"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523203">
              <w:rPr>
                <w:i/>
              </w:rPr>
              <w:t>.</w:t>
            </w:r>
          </w:p>
        </w:tc>
      </w:tr>
    </w:tbl>
    <w:p w14:paraId="36881E4A" w14:textId="77777777" w:rsidR="000A72CE" w:rsidRDefault="000A72CE"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6EAE610F" w:rsidR="0063294C" w:rsidRPr="00544135" w:rsidRDefault="0063294C" w:rsidP="0063294C">
            <w:pPr>
              <w:jc w:val="center"/>
              <w:rPr>
                <w:i/>
              </w:rPr>
            </w:pPr>
            <w:r w:rsidRPr="0063294C">
              <w:rPr>
                <w:i/>
                <w:noProof/>
                <w:lang w:val="fr-FR" w:eastAsia="fr-FR"/>
              </w:rPr>
              <w:lastRenderedPageBreak/>
              <w:drawing>
                <wp:inline distT="0" distB="0" distL="0" distR="0" wp14:anchorId="18BAA86C" wp14:editId="350F50BC">
                  <wp:extent cx="5485485" cy="4399472"/>
                  <wp:effectExtent l="0" t="0" r="1270" b="1270"/>
                  <wp:docPr id="281" name="Picture 281" descr="C:\msdokut\STANDARDIT\IHO\ENCWG\Drafting 4.0.2 after Mar2016\New picture originals 23mar2016\5.1 picture 1 - Safety contour = 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msdokut\STANDARDIT\IHO\ENCWG\Drafting 4.0.2 after Mar2016\New picture originals 23mar2016\5.1 picture 1 - Safety contour = 0 meter - Alternativ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11317" cy="4420190"/>
                          </a:xfrm>
                          <a:prstGeom prst="rect">
                            <a:avLst/>
                          </a:prstGeom>
                          <a:noFill/>
                          <a:ln>
                            <a:noFill/>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val="fr-FR" w:eastAsia="fr-FR"/>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177F4BC6" w:rsidR="0063294C" w:rsidRPr="0063294C" w:rsidRDefault="00973573" w:rsidP="007944FC">
            <w:pPr>
              <w:jc w:val="center"/>
              <w:rPr>
                <w:noProof/>
                <w:lang w:eastAsia="en-GB"/>
              </w:rPr>
            </w:pPr>
            <w:r w:rsidRPr="00973573">
              <w:rPr>
                <w:noProof/>
                <w:lang w:val="fr-FR" w:eastAsia="fr-FR"/>
              </w:rPr>
              <w:drawing>
                <wp:inline distT="0" distB="0" distL="0" distR="0" wp14:anchorId="761C4B3C" wp14:editId="2064190D">
                  <wp:extent cx="5486148" cy="4355537"/>
                  <wp:effectExtent l="0" t="0" r="635" b="6985"/>
                  <wp:docPr id="290" name="Picture 290" descr="C:\msdokut\STANDARDIT\IHO\ENCWG\Drafting 4.0.2 after Mar2016\New picture originals 23mar2016\5.1 picture 2 - Safety contour = 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msdokut\STANDARDIT\IHO\ENCWG\Drafting 4.0.2 after Mar2016\New picture originals 23mar2016\5.1 picture 2 - Safety contour = 2 meter - Alternativ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94083" cy="4361836"/>
                          </a:xfrm>
                          <a:prstGeom prst="rect">
                            <a:avLst/>
                          </a:prstGeom>
                          <a:noFill/>
                          <a:ln>
                            <a:noFill/>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val="fr-FR" w:eastAsia="fr-FR"/>
              </w:rPr>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74B97FBC"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08D11F3B" wp14:editId="2DC1A620">
                  <wp:extent cx="5414436" cy="4337672"/>
                  <wp:effectExtent l="0" t="0" r="0" b="6350"/>
                  <wp:docPr id="292" name="Picture 292" descr="C:\msdokut\STANDARDIT\IHO\ENCWG\Drafting 4.0.2 after Mar2016\New picture originals 23mar2016\5.1 picture 3 - Safety contour = 4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msdokut\STANDARDIT\IHO\ENCWG\Drafting 4.0.2 after Mar2016\New picture originals 23mar2016\5.1 picture 3 - Safety contour = 4 meter - Alternativ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4216" cy="4345507"/>
                          </a:xfrm>
                          <a:prstGeom prst="rect">
                            <a:avLst/>
                          </a:prstGeom>
                          <a:noFill/>
                          <a:ln>
                            <a:noFill/>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785F0FD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51897B09" wp14:editId="7993A651">
                  <wp:extent cx="5469111" cy="4330567"/>
                  <wp:effectExtent l="0" t="0" r="0" b="0"/>
                  <wp:docPr id="294" name="Picture 294" descr="C:\msdokut\STANDARDIT\IHO\ENCWG\Drafting 4.0.2 after Mar2016\New picture originals 23mar2016\5.1 picture 4 - Safety contour = 5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msdokut\STANDARDIT\IHO\ENCWG\Drafting 4.0.2 after Mar2016\New picture originals 23mar2016\5.1 picture 4 - Safety contour = 5 meter - Alternativ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5407" cy="4343470"/>
                          </a:xfrm>
                          <a:prstGeom prst="rect">
                            <a:avLst/>
                          </a:prstGeom>
                          <a:noFill/>
                          <a:ln>
                            <a:noFill/>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406C8048"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val="fr-FR" w:eastAsia="fr-FR"/>
              </w:rPr>
              <w:drawing>
                <wp:inline distT="0" distB="0" distL="0" distR="0" wp14:anchorId="4C064D73" wp14:editId="756456DA">
                  <wp:extent cx="5408618" cy="4242952"/>
                  <wp:effectExtent l="0" t="0" r="1905" b="5715"/>
                  <wp:docPr id="296" name="Picture 296" descr="C:\msdokut\STANDARDIT\IHO\ENCWG\Drafting 4.0.2 after Mar2016\New picture originals 23mar2016\5.1 picture 5 - Safety contour = 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msdokut\STANDARDIT\IHO\ENCWG\Drafting 4.0.2 after Mar2016\New picture originals 23mar2016\5.1 picture 5 - Safety contour = 6 meter - Alternativ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13157" cy="4246512"/>
                          </a:xfrm>
                          <a:prstGeom prst="rect">
                            <a:avLst/>
                          </a:prstGeom>
                          <a:noFill/>
                          <a:ln>
                            <a:noFill/>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val="fr-FR" w:eastAsia="fr-FR"/>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18F104C6"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val="fr-FR" w:eastAsia="fr-FR"/>
              </w:rPr>
              <w:drawing>
                <wp:inline distT="0" distB="0" distL="0" distR="0" wp14:anchorId="29E8D498" wp14:editId="025301CB">
                  <wp:extent cx="5607591" cy="4399043"/>
                  <wp:effectExtent l="0" t="0" r="0" b="1905"/>
                  <wp:docPr id="298" name="Picture 298" descr="C:\msdokut\STANDARDIT\IHO\ENCWG\Drafting 4.0.2 after Mar2016\New picture originals 23mar2016\5.1 picture 6 - Safety contour = 8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msdokut\STANDARDIT\IHO\ENCWG\Drafting 4.0.2 after Mar2016\New picture originals 23mar2016\5.1 picture 6 - Safety contour = 8 meter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7156" cy="4406546"/>
                          </a:xfrm>
                          <a:prstGeom prst="rect">
                            <a:avLst/>
                          </a:prstGeom>
                          <a:noFill/>
                          <a:ln>
                            <a:noFill/>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F44E8">
              <w:rPr>
                <w:noProof/>
                <w:lang w:val="fr-FR" w:eastAsia="fr-FR"/>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444C2B06"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52E9B81B" wp14:editId="33A3F2E6">
                  <wp:extent cx="5520565" cy="4330772"/>
                  <wp:effectExtent l="0" t="0" r="4445" b="0"/>
                  <wp:docPr id="300" name="Picture 300" descr="C:\msdokut\STANDARDIT\IHO\ENCWG\Drafting 4.0.2 after Mar2016\New picture originals 23mar2016\5.1 picture 7 - Safety contour = 9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sdokut\STANDARDIT\IHO\ENCWG\Drafting 4.0.2 after Mar2016\New picture originals 23mar2016\5.1 picture 7 - Safety contour = 9 meter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30693" cy="4338717"/>
                          </a:xfrm>
                          <a:prstGeom prst="rect">
                            <a:avLst/>
                          </a:prstGeom>
                          <a:noFill/>
                          <a:ln>
                            <a:noFill/>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5412E10C"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15378D30" wp14:editId="742F58A2">
                  <wp:extent cx="5608535" cy="4399783"/>
                  <wp:effectExtent l="0" t="0" r="0" b="1270"/>
                  <wp:docPr id="302" name="Picture 302" descr="C:\msdokut\STANDARDIT\IHO\ENCWG\Drafting 4.0.2 after Mar2016\New picture originals 23mar2016\5.1 picture 8 - Safety contour = 1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sdokut\STANDARDIT\IHO\ENCWG\Drafting 4.0.2 after Mar2016\New picture originals 23mar2016\5.1 picture 8 - Safety contour = 10 meter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7068" cy="4406477"/>
                          </a:xfrm>
                          <a:prstGeom prst="rect">
                            <a:avLst/>
                          </a:prstGeom>
                          <a:noFill/>
                          <a:ln>
                            <a:noFill/>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0DD9E4D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4579D24E" wp14:editId="057C1F45">
                  <wp:extent cx="5520163" cy="4330457"/>
                  <wp:effectExtent l="0" t="0" r="4445" b="0"/>
                  <wp:docPr id="304" name="Picture 304" descr="C:\msdokut\STANDARDIT\IHO\ENCWG\Drafting 4.0.2 after Mar2016\New picture originals 23mar2016\5.1 picture 9 - Safety contour = 1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sdokut\STANDARDIT\IHO\ENCWG\Drafting 4.0.2 after Mar2016\New picture originals 23mar2016\5.1 picture 9 - Safety contour = 11 meter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44996" cy="4349938"/>
                          </a:xfrm>
                          <a:prstGeom prst="rect">
                            <a:avLst/>
                          </a:prstGeom>
                          <a:noFill/>
                          <a:ln>
                            <a:noFill/>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0828F9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3F5F642C" wp14:editId="783561B3">
                  <wp:extent cx="5529388" cy="4337694"/>
                  <wp:effectExtent l="0" t="0" r="0" b="5715"/>
                  <wp:docPr id="306" name="Picture 306" descr="C:\msdokut\STANDARDIT\IHO\ENCWG\Drafting 4.0.2 after Mar2016\New picture originals 23mar2016\5.1 picture 10 - Safety contour = 16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dokut\STANDARDIT\IHO\ENCWG\Drafting 4.0.2 after Mar2016\New picture originals 23mar2016\5.1 picture 10 - Safety contour = 16 meter - Alternativ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40096" cy="4346094"/>
                          </a:xfrm>
                          <a:prstGeom prst="rect">
                            <a:avLst/>
                          </a:prstGeom>
                          <a:noFill/>
                          <a:ln>
                            <a:noFill/>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267B5DA9"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57BD48BE" wp14:editId="6E7B9268">
                  <wp:extent cx="5597539" cy="4391157"/>
                  <wp:effectExtent l="0" t="0" r="3175" b="9525"/>
                  <wp:docPr id="308" name="Picture 308" descr="C:\msdokut\STANDARDIT\IHO\ENCWG\Drafting 4.0.2 after Mar2016\New picture originals 23mar2016\5.1 picture 11 - Safety contour = 2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dokut\STANDARDIT\IHO\ENCWG\Drafting 4.0.2 after Mar2016\New picture originals 23mar2016\5.1 picture 11 - Safety contour = 21 meter - Alternativ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04720" cy="4396790"/>
                          </a:xfrm>
                          <a:prstGeom prst="rect">
                            <a:avLst/>
                          </a:prstGeom>
                          <a:noFill/>
                          <a:ln>
                            <a:noFill/>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1F44CAF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val="fr-FR" w:eastAsia="fr-FR"/>
              </w:rPr>
              <w:drawing>
                <wp:inline distT="0" distB="0" distL="0" distR="0" wp14:anchorId="0131E9FF" wp14:editId="2D2180BD">
                  <wp:extent cx="5564551" cy="4365278"/>
                  <wp:effectExtent l="0" t="0" r="0" b="0"/>
                  <wp:docPr id="310" name="Picture 310" descr="C:\msdokut\STANDARDIT\IHO\ENCWG\Drafting 4.0.2 after Mar2016\New picture originals 23mar2016\5.1 picture 12 - Safety contour = 3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dokut\STANDARDIT\IHO\ENCWG\Drafting 4.0.2 after Mar2016\New picture originals 23mar2016\5.1 picture 12 - Safety contour = 31 meter - Alternativ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68749" cy="4368571"/>
                          </a:xfrm>
                          <a:prstGeom prst="rect">
                            <a:avLst/>
                          </a:prstGeom>
                          <a:noFill/>
                          <a:ln>
                            <a:noFill/>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val="fr-FR" w:eastAsia="fr-FR"/>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5695F41"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F17887" w:rsidRPr="00F17887">
              <w:rPr>
                <w:rFonts w:ascii="Times New Roman" w:hAnsi="Times New Roman"/>
                <w:noProof/>
                <w:color w:val="000000"/>
                <w:w w:val="0"/>
                <w:sz w:val="0"/>
                <w:szCs w:val="0"/>
                <w:u w:color="000000"/>
                <w:bdr w:val="none" w:sz="0" w:space="0" w:color="000000"/>
                <w:shd w:val="clear" w:color="000000" w:fill="000000"/>
                <w:lang w:val="fr-FR" w:eastAsia="fr-FR"/>
              </w:rPr>
              <w:drawing>
                <wp:inline distT="0" distB="0" distL="0" distR="0" wp14:anchorId="3B11C54A" wp14:editId="56D06FCC">
                  <wp:extent cx="5563894" cy="4364763"/>
                  <wp:effectExtent l="0" t="0" r="0" b="0"/>
                  <wp:docPr id="313" name="Picture 313" descr="C:\msdokut\STANDARDIT\IHO\ENCWG\Drafting 4.0.2 after Mar2016\New picture originals 23mar2016\5.1 picture 13 - Safety contour = 4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sdokut\STANDARDIT\IHO\ENCWG\Drafting 4.0.2 after Mar2016\New picture originals 23mar2016\5.1 picture 13 - Safety contour = 42 meter.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73250" cy="4372103"/>
                          </a:xfrm>
                          <a:prstGeom prst="rect">
                            <a:avLst/>
                          </a:prstGeom>
                          <a:noFill/>
                          <a:ln>
                            <a:noFill/>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7E5CF5F"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fr-FR" w:eastAsia="fr-FR"/>
              </w:rPr>
              <w:drawing>
                <wp:inline distT="0" distB="0" distL="0" distR="0" wp14:anchorId="5D3C522D" wp14:editId="78F30E71">
                  <wp:extent cx="5509569" cy="4322146"/>
                  <wp:effectExtent l="0" t="0" r="0" b="2540"/>
                  <wp:docPr id="316" name="Picture 316" descr="C:\msdokut\STANDARDIT\IHO\ENCWG\Drafting 4.0.2 after Mar2016\New picture originals 23mar2016\5.1 picture 14 - Safety contour = 5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sdokut\STANDARDIT\IHO\ENCWG\Drafting 4.0.2 after Mar2016\New picture originals 23mar2016\5.1 picture 14 - Safety contour = 50 meter.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16244" cy="4327382"/>
                          </a:xfrm>
                          <a:prstGeom prst="rect">
                            <a:avLst/>
                          </a:prstGeom>
                          <a:noFill/>
                          <a:ln>
                            <a:noFill/>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7BE3EBB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val="fr-FR" w:eastAsia="fr-FR"/>
              </w:rPr>
              <w:drawing>
                <wp:inline distT="0" distB="0" distL="0" distR="0" wp14:anchorId="1A69058E" wp14:editId="794D88AC">
                  <wp:extent cx="5598244" cy="4444525"/>
                  <wp:effectExtent l="0" t="0" r="2540" b="0"/>
                  <wp:docPr id="318" name="Picture 318" descr="C:\msdokut\STANDARDIT\IHO\ENCWG\Drafting 4.0.2 after Mar2016\New picture originals 23mar2016\5.1 picture 15 - Safety contour = 51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sdokut\STANDARDIT\IHO\ENCWG\Drafting 4.0.2 after Mar2016\New picture originals 23mar2016\5.1 picture 15 - Safety contour = 51 meter - Alternativ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03737" cy="4448886"/>
                          </a:xfrm>
                          <a:prstGeom prst="rect">
                            <a:avLst/>
                          </a:prstGeom>
                          <a:noFill/>
                          <a:ln>
                            <a:noFill/>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val="fr-FR" w:eastAsia="fr-FR"/>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7620E001" w14:textId="77777777" w:rsidR="000A72CE" w:rsidRDefault="00667697" w:rsidP="00E30B8F">
      <w:pPr>
        <w:pStyle w:val="Heading2"/>
      </w:pPr>
      <w:r>
        <w:br w:type="page"/>
      </w:r>
      <w:bookmarkStart w:id="264" w:name="_Toc120212626"/>
      <w:r w:rsidR="000A72CE">
        <w:lastRenderedPageBreak/>
        <w:t>Detection and Notification of Navigational Hazards – Use of largest scale available</w:t>
      </w:r>
      <w:bookmarkEnd w:id="264"/>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012"/>
        <w:gridCol w:w="2696"/>
        <w:gridCol w:w="2287"/>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t>Test Reference</w:t>
            </w:r>
          </w:p>
        </w:tc>
        <w:tc>
          <w:tcPr>
            <w:tcW w:w="2012" w:type="dxa"/>
            <w:shd w:val="clear" w:color="auto" w:fill="CCFFCC"/>
            <w:vAlign w:val="center"/>
          </w:tcPr>
          <w:p w14:paraId="0519C448" w14:textId="77777777" w:rsidR="000A72CE" w:rsidRPr="004065B1" w:rsidRDefault="000A72CE" w:rsidP="008A1BCC">
            <w:r>
              <w:t>5.2</w:t>
            </w:r>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335837F2" w14:textId="77777777" w:rsidR="000A72CE" w:rsidRPr="004065B1" w:rsidRDefault="000A72CE" w:rsidP="008A1BCC">
            <w:r>
              <w:t>S-52 10.5.9</w:t>
            </w:r>
          </w:p>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77777777" w:rsidR="000A72CE" w:rsidRPr="00A53E84" w:rsidRDefault="008F108C"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7AF1ACDF" w14:textId="77777777" w:rsidR="008F108C" w:rsidRPr="00A53E84" w:rsidRDefault="008F108C" w:rsidP="008F108C">
            <w:pPr>
              <w:rPr>
                <w:i/>
              </w:rPr>
            </w:pPr>
            <w:r w:rsidRPr="00A53E84">
              <w:rPr>
                <w:i/>
              </w:rPr>
              <w:t>Load cell AA3NAVHZ.000 from 5.0 Navigational Hazards\ENC ROOT</w:t>
            </w:r>
          </w:p>
          <w:p w14:paraId="2481E771" w14:textId="77777777" w:rsidR="008F108C" w:rsidRPr="00A53E84" w:rsidRDefault="008F108C" w:rsidP="008F108C">
            <w:pPr>
              <w:rPr>
                <w:i/>
              </w:rPr>
            </w:pPr>
            <w:r w:rsidRPr="00A53E84">
              <w:rPr>
                <w:i/>
              </w:rPr>
              <w:t xml:space="preserve">Load cell AA2OVRVU.000 from 5.0 Navigational Hazards\Overview\ENC ROOT </w:t>
            </w:r>
          </w:p>
          <w:p w14:paraId="26989A6B" w14:textId="33873B93" w:rsidR="008F108C" w:rsidRPr="00A53E84" w:rsidRDefault="008F108C" w:rsidP="008F108C">
            <w:pPr>
              <w:rPr>
                <w:i/>
              </w:rPr>
            </w:pPr>
            <w:r w:rsidRPr="00A53E84">
              <w:rPr>
                <w:i/>
              </w:rPr>
              <w:t xml:space="preserve">Select </w:t>
            </w:r>
            <w:r w:rsidR="00DE09B9">
              <w:rPr>
                <w:i/>
              </w:rPr>
              <w:t>Display Category</w:t>
            </w:r>
            <w:r w:rsidRPr="00A53E84">
              <w:rPr>
                <w:i/>
              </w:rPr>
              <w:t xml:space="preserve"> Other</w:t>
            </w:r>
          </w:p>
          <w:p w14:paraId="4768AF78" w14:textId="660533D7" w:rsidR="008F108C" w:rsidRPr="00A53E84" w:rsidRDefault="008F108C" w:rsidP="008F108C">
            <w:pPr>
              <w:rPr>
                <w:i/>
              </w:rPr>
            </w:pPr>
            <w:r w:rsidRPr="00A53E84">
              <w:rPr>
                <w:i/>
              </w:rPr>
              <w:t xml:space="preserve">Set the </w:t>
            </w:r>
            <w:r w:rsidR="0069033B">
              <w:rPr>
                <w:i/>
              </w:rPr>
              <w:t xml:space="preserve">Safety Contour </w:t>
            </w:r>
            <w:r w:rsidRPr="00A53E84">
              <w:rPr>
                <w:i/>
              </w:rPr>
              <w:t xml:space="preserve">value to </w:t>
            </w:r>
            <w:r w:rsidR="009B7ADA">
              <w:rPr>
                <w:i/>
              </w:rPr>
              <w:t>3</w:t>
            </w:r>
            <w:r w:rsidRPr="00A53E84">
              <w:rPr>
                <w:i/>
              </w:rPr>
              <w:t>0 m</w:t>
            </w:r>
          </w:p>
          <w:p w14:paraId="16207C11" w14:textId="70A2BD35" w:rsidR="008F108C" w:rsidRPr="00A53E84" w:rsidRDefault="008F108C" w:rsidP="008F108C">
            <w:pPr>
              <w:rPr>
                <w:i/>
              </w:rPr>
            </w:pPr>
            <w:r w:rsidRPr="00A53E84">
              <w:rPr>
                <w:i/>
              </w:rPr>
              <w:t xml:space="preserve">Set the </w:t>
            </w:r>
            <w:r w:rsidR="0069033B">
              <w:rPr>
                <w:i/>
              </w:rPr>
              <w:t xml:space="preserve">Safety Depth  </w:t>
            </w:r>
            <w:r w:rsidRPr="00A53E84">
              <w:rPr>
                <w:i/>
              </w:rPr>
              <w:t>value to 30 m</w:t>
            </w:r>
          </w:p>
          <w:p w14:paraId="77445A1C" w14:textId="77777777" w:rsidR="008F108C" w:rsidRPr="00A53E84" w:rsidRDefault="008F108C" w:rsidP="008F108C">
            <w:pPr>
              <w:rPr>
                <w:i/>
              </w:rPr>
            </w:pPr>
            <w:r w:rsidRPr="00A53E84">
              <w:rPr>
                <w:i/>
              </w:rPr>
              <w:t xml:space="preserve">Select Symbolized Boundaries </w:t>
            </w:r>
          </w:p>
          <w:p w14:paraId="7486AFB6" w14:textId="77777777" w:rsidR="009B7ADA" w:rsidRDefault="008F108C" w:rsidP="008F108C">
            <w:pPr>
              <w:rPr>
                <w:i/>
              </w:rPr>
            </w:pPr>
            <w:r w:rsidRPr="00A53E84">
              <w:rPr>
                <w:i/>
              </w:rPr>
              <w:t>Select Paper chart symbols</w:t>
            </w:r>
          </w:p>
          <w:p w14:paraId="30CD84DE" w14:textId="2C808CA5" w:rsidR="000A72CE" w:rsidRPr="00A53E84" w:rsidRDefault="009B7ADA" w:rsidP="008F108C">
            <w:pPr>
              <w:rPr>
                <w:i/>
              </w:rPr>
            </w:pPr>
            <w:r w:rsidRPr="009B7ADA">
              <w:rPr>
                <w:i/>
              </w:rPr>
              <w:t>Select all Text groups</w:t>
            </w:r>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77777777" w:rsidR="008F108C" w:rsidRPr="00A53E84" w:rsidRDefault="008F108C" w:rsidP="002164D3">
            <w:pPr>
              <w:jc w:val="left"/>
              <w:rPr>
                <w:i/>
              </w:rPr>
            </w:pPr>
            <w:r w:rsidRPr="00A53E84">
              <w:rPr>
                <w:i/>
              </w:rPr>
              <w:t>Select position 39°57.000’N 104°49.000’W at compilation scale (1:350 000) of AA2OVRVU.</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77777777" w:rsidR="000A72CE" w:rsidRPr="00A53E84" w:rsidRDefault="008F108C" w:rsidP="002164D3">
            <w:pPr>
              <w:jc w:val="left"/>
              <w:rPr>
                <w:i/>
              </w:rPr>
            </w:pPr>
            <w:r w:rsidRPr="00A53E84">
              <w:rPr>
                <w:i/>
              </w:rPr>
              <w:t>2) Manually create a route connecting all way points between feature objects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7777777" w:rsidR="000A72CE" w:rsidRPr="00A53E84" w:rsidRDefault="008F108C" w:rsidP="008F108C">
            <w:pPr>
              <w:jc w:val="left"/>
              <w:rPr>
                <w:i/>
              </w:rPr>
            </w:pPr>
            <w:r w:rsidRPr="00A53E84">
              <w:rPr>
                <w:i/>
              </w:rPr>
              <w:t>1) Situation before route planning. Chart AA2OVRVU 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val="fr-FR" w:eastAsia="fr-FR"/>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val="fr-FR" w:eastAsia="fr-FR"/>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03A35C31" w14:textId="0EF7EAD5" w:rsidR="007944FC" w:rsidRDefault="007944FC" w:rsidP="008F108C">
            <w:pPr>
              <w:jc w:val="center"/>
              <w:rPr>
                <w:noProof/>
                <w:lang w:eastAsia="en-GB"/>
              </w:rPr>
            </w:pPr>
            <w:r>
              <w:rPr>
                <w:noProof/>
                <w:lang w:eastAsia="en-GB"/>
              </w:rPr>
              <w:t>Alternative 2</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val="fr-FR" w:eastAsia="fr-FR"/>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val="fr-FR" w:eastAsia="fr-FR"/>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75F50817" w14:textId="47881DB7" w:rsidR="007944FC" w:rsidRDefault="007944FC" w:rsidP="00ED668D">
            <w:pPr>
              <w:jc w:val="center"/>
              <w:rPr>
                <w:noProof/>
                <w:lang w:eastAsia="en-GB"/>
              </w:rPr>
            </w:pPr>
            <w:r>
              <w:rPr>
                <w:noProof/>
                <w:lang w:eastAsia="en-GB"/>
              </w:rPr>
              <w:t>Alternative 2</w:t>
            </w:r>
          </w:p>
        </w:tc>
      </w:tr>
    </w:tbl>
    <w:p w14:paraId="285F54FA" w14:textId="77777777" w:rsidR="008F108C" w:rsidRDefault="008F108C" w:rsidP="000A72CE"/>
    <w:p w14:paraId="6C4BC2F9" w14:textId="77777777" w:rsidR="000A72CE" w:rsidRDefault="008F108C" w:rsidP="00E30B8F">
      <w:pPr>
        <w:pStyle w:val="Heading2"/>
      </w:pPr>
      <w:r>
        <w:br w:type="page"/>
      </w:r>
      <w:bookmarkStart w:id="265" w:name="_Toc120212627"/>
      <w:r w:rsidR="000A72CE">
        <w:lastRenderedPageBreak/>
        <w:t>Detection and Notification of Navigational Hazards – Basic test Monitoring Mode</w:t>
      </w:r>
      <w:bookmarkEnd w:id="26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BECE3F3" w14:textId="77777777" w:rsidTr="008A1BCC">
        <w:trPr>
          <w:trHeight w:val="454"/>
          <w:tblHeader/>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77777777" w:rsidR="000A72CE" w:rsidRPr="004065B1" w:rsidRDefault="000A72CE" w:rsidP="008A1BCC">
            <w:r>
              <w:t>5.3</w:t>
            </w:r>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0EB3345F" w14:textId="77777777" w:rsidR="000A72CE" w:rsidRPr="004065B1" w:rsidRDefault="000A72CE" w:rsidP="008A1BCC">
            <w:r>
              <w:t>S-52 10.5.9</w:t>
            </w:r>
          </w:p>
        </w:tc>
      </w:tr>
      <w:tr w:rsidR="000A72CE" w14:paraId="66A1E23A" w14:textId="77777777" w:rsidTr="008A1BCC">
        <w:trPr>
          <w:tblHeader/>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8A1BCC">
        <w:trPr>
          <w:tblHeader/>
        </w:trPr>
        <w:tc>
          <w:tcPr>
            <w:tcW w:w="9526" w:type="dxa"/>
            <w:gridSpan w:val="4"/>
            <w:vAlign w:val="center"/>
          </w:tcPr>
          <w:p w14:paraId="6B70C2BA" w14:textId="77777777" w:rsidR="00F7151D" w:rsidRPr="00A53E84" w:rsidRDefault="00F7151D" w:rsidP="002164D3">
            <w:pPr>
              <w:jc w:val="left"/>
              <w:rPr>
                <w:i/>
              </w:rPr>
            </w:pPr>
            <w:r w:rsidRPr="00A53E84">
              <w:rPr>
                <w:i/>
              </w:rPr>
              <w:t>The purpose of this test is to verify by observation that ECDIS provides an appropriate indication if, continuing on its present course and speed, over a specified time or distance set by the Mariner, own ship will pass closer than a user-specified distance from any objects satisfying the conditions for this test (as listed in section 10.5.9 of IHO S-52 and included in the test cell AA3NAVHZ.000) that is shallower than the Mariner's safety contour.</w:t>
            </w:r>
          </w:p>
          <w:p w14:paraId="5FEB5CD8" w14:textId="77777777" w:rsidR="00F7151D" w:rsidRPr="00A53E84" w:rsidRDefault="00F7151D" w:rsidP="002164D3">
            <w:pPr>
              <w:jc w:val="left"/>
              <w:rPr>
                <w:i/>
              </w:rPr>
            </w:pPr>
          </w:p>
          <w:p w14:paraId="6355AD4C" w14:textId="562F915F" w:rsidR="000A72CE" w:rsidRPr="00A53E84" w:rsidRDefault="00F7151D" w:rsidP="002164D3">
            <w:pPr>
              <w:jc w:val="left"/>
              <w:rPr>
                <w:i/>
              </w:rPr>
            </w:pPr>
            <w:r w:rsidRPr="00A53E84">
              <w:rPr>
                <w:i/>
              </w:rPr>
              <w:t xml:space="preserve">This test is performed by loading the test cell AA3NAVHZ.000,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8A1BCC">
        <w:trPr>
          <w:tblHeader/>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8A1BCC">
        <w:trPr>
          <w:tblHeader/>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8A1BCC">
        <w:trPr>
          <w:tblHeader/>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8A1BCC">
        <w:trPr>
          <w:tblHeader/>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C901D1">
        <w:trPr>
          <w:tblHeader/>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C901D1">
        <w:trPr>
          <w:tblHeader/>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C901D1">
        <w:trPr>
          <w:tblHeader/>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val="fr-FR" w:eastAsia="fr-FR"/>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7944FC">
        <w:trPr>
          <w:tblHeader/>
        </w:trPr>
        <w:tc>
          <w:tcPr>
            <w:tcW w:w="9526" w:type="dxa"/>
            <w:gridSpan w:val="4"/>
            <w:tcBorders>
              <w:top w:val="nil"/>
              <w:bottom w:val="nil"/>
            </w:tcBorders>
            <w:vAlign w:val="center"/>
          </w:tcPr>
          <w:p w14:paraId="649E7CE6" w14:textId="43E6A2DC" w:rsidR="00F7151D" w:rsidRPr="00A53E84"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tc>
      </w:tr>
      <w:tr w:rsidR="007944FC" w14:paraId="43CD018E" w14:textId="77777777" w:rsidTr="007944FC">
        <w:trPr>
          <w:tblHeader/>
        </w:trPr>
        <w:tc>
          <w:tcPr>
            <w:tcW w:w="9526" w:type="dxa"/>
            <w:gridSpan w:val="4"/>
            <w:tcBorders>
              <w:top w:val="nil"/>
              <w:bottom w:val="nil"/>
            </w:tcBorders>
            <w:vAlign w:val="center"/>
          </w:tcPr>
          <w:p w14:paraId="42189305" w14:textId="04914561" w:rsidR="007944FC" w:rsidRPr="00A53E84" w:rsidRDefault="007944FC" w:rsidP="007944FC">
            <w:pPr>
              <w:jc w:val="center"/>
              <w:rPr>
                <w:i/>
              </w:rPr>
            </w:pPr>
            <w:r w:rsidRPr="007944FC">
              <w:rPr>
                <w:i/>
                <w:noProof/>
                <w:lang w:val="fr-FR" w:eastAsia="fr-FR"/>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7944FC" w14:paraId="2D844B9F" w14:textId="77777777" w:rsidTr="00C901D1">
        <w:trPr>
          <w:tblHeader/>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Default="00F7151D" w:rsidP="00E30B8F">
      <w:pPr>
        <w:pStyle w:val="Heading2"/>
      </w:pPr>
      <w:r>
        <w:br w:type="page"/>
      </w:r>
      <w:bookmarkStart w:id="266" w:name="_Toc120212628"/>
      <w:r w:rsidR="000A72CE">
        <w:lastRenderedPageBreak/>
        <w:t>Detection and Notification of Navigational Hazards – Use of largest scale available – Monitoring Mode</w:t>
      </w:r>
      <w:bookmarkEnd w:id="26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61F0DC40" w14:textId="77777777" w:rsidTr="008A1BCC">
        <w:trPr>
          <w:trHeight w:val="454"/>
          <w:tblHeader/>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77777777" w:rsidR="000A72CE" w:rsidRPr="004065B1" w:rsidRDefault="000A72CE" w:rsidP="008A1BCC">
            <w:r>
              <w:t>5.4</w:t>
            </w:r>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274D7792" w14:textId="77777777" w:rsidR="000A72CE" w:rsidRPr="004065B1" w:rsidRDefault="000A72CE" w:rsidP="008A1BCC">
            <w:r>
              <w:t>S-52 10.5.9</w:t>
            </w:r>
          </w:p>
        </w:tc>
      </w:tr>
      <w:tr w:rsidR="000A72CE" w14:paraId="275A40EE" w14:textId="77777777" w:rsidTr="008A1BCC">
        <w:trPr>
          <w:tblHeader/>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8A1BCC">
        <w:trPr>
          <w:tblHeader/>
        </w:trPr>
        <w:tc>
          <w:tcPr>
            <w:tcW w:w="9526" w:type="dxa"/>
            <w:gridSpan w:val="4"/>
            <w:vAlign w:val="center"/>
          </w:tcPr>
          <w:p w14:paraId="4C79ABB9" w14:textId="77777777" w:rsidR="00890ADE" w:rsidRPr="00A53E84" w:rsidRDefault="00890ADE" w:rsidP="002164D3">
            <w:pPr>
              <w:jc w:val="left"/>
              <w:rPr>
                <w:i/>
              </w:rPr>
            </w:pPr>
            <w:r w:rsidRPr="00A53E84">
              <w:rPr>
                <w:i/>
              </w:rPr>
              <w:t>The purpose of this test is to verify by observation that ECDIS uses the largest scale available for detection of navigational hazards.</w:t>
            </w:r>
          </w:p>
          <w:p w14:paraId="72BDBA10" w14:textId="77777777" w:rsidR="00890ADE" w:rsidRPr="00A53E84" w:rsidRDefault="00890ADE" w:rsidP="002164D3">
            <w:pPr>
              <w:jc w:val="left"/>
              <w:rPr>
                <w:i/>
              </w:rPr>
            </w:pPr>
          </w:p>
          <w:p w14:paraId="7397DA31" w14:textId="77777777" w:rsidR="000A72CE" w:rsidRPr="00A53E84" w:rsidRDefault="00890ADE" w:rsidP="002164D3">
            <w:pPr>
              <w:jc w:val="left"/>
              <w:rPr>
                <w:i/>
              </w:rPr>
            </w:pPr>
            <w:r w:rsidRPr="00A53E84">
              <w:rPr>
                <w:i/>
              </w:rPr>
              <w:t>This test is performed by loading the test cells AA2OVRVU.000 and AA3NAVHZ.000, manually creating a route connecting all way points between feature objects marked as WP1 through WP8 and checking display against the corresponding graphical plot.</w:t>
            </w:r>
          </w:p>
        </w:tc>
      </w:tr>
      <w:tr w:rsidR="000A72CE" w14:paraId="3AD8CCBD" w14:textId="77777777" w:rsidTr="008A1BCC">
        <w:trPr>
          <w:tblHeader/>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8A1BCC">
        <w:trPr>
          <w:tblHeader/>
        </w:trPr>
        <w:tc>
          <w:tcPr>
            <w:tcW w:w="9526" w:type="dxa"/>
            <w:gridSpan w:val="4"/>
            <w:vAlign w:val="center"/>
          </w:tcPr>
          <w:p w14:paraId="2A334B33" w14:textId="77777777" w:rsidR="00890ADE" w:rsidRPr="00A53E84" w:rsidRDefault="00890ADE" w:rsidP="00890ADE">
            <w:pPr>
              <w:rPr>
                <w:i/>
              </w:rPr>
            </w:pPr>
            <w:r w:rsidRPr="00A53E84">
              <w:rPr>
                <w:i/>
              </w:rPr>
              <w:t>Load cell AA3NAVHZ.000 from 5.0 Navigational Hazards\ENC ROOT</w:t>
            </w:r>
          </w:p>
          <w:p w14:paraId="0CD8A385" w14:textId="77777777" w:rsidR="00890ADE" w:rsidRPr="00A53E84" w:rsidRDefault="00890ADE" w:rsidP="00890ADE">
            <w:pPr>
              <w:rPr>
                <w:i/>
              </w:rPr>
            </w:pPr>
            <w:r w:rsidRPr="00A53E84">
              <w:rPr>
                <w:i/>
              </w:rPr>
              <w:t xml:space="preserve">Load cell AA2OVRVU.000 from 5.0 Navigational Hazards\Overview\ENC ROOT </w:t>
            </w:r>
          </w:p>
          <w:p w14:paraId="6E05DD6F" w14:textId="3BF16499" w:rsidR="00890ADE" w:rsidRPr="00A53E84" w:rsidRDefault="00890ADE" w:rsidP="00890ADE">
            <w:pPr>
              <w:rPr>
                <w:i/>
              </w:rPr>
            </w:pPr>
            <w:r w:rsidRPr="00A53E84">
              <w:rPr>
                <w:i/>
              </w:rPr>
              <w:t xml:space="preserve">Select </w:t>
            </w:r>
            <w:r w:rsidR="00DE09B9">
              <w:rPr>
                <w:i/>
              </w:rPr>
              <w:t>Display Category</w:t>
            </w:r>
            <w:r w:rsidRPr="00A53E84">
              <w:rPr>
                <w:i/>
              </w:rPr>
              <w:t xml:space="preserve"> Other</w:t>
            </w:r>
          </w:p>
          <w:p w14:paraId="720CED66" w14:textId="36AD17D4" w:rsidR="00890ADE" w:rsidRPr="00A53E84" w:rsidRDefault="00890ADE" w:rsidP="00890ADE">
            <w:pPr>
              <w:rPr>
                <w:i/>
              </w:rPr>
            </w:pPr>
            <w:r w:rsidRPr="00A53E84">
              <w:rPr>
                <w:i/>
              </w:rPr>
              <w:t xml:space="preserve">Set the </w:t>
            </w:r>
            <w:r w:rsidR="0069033B">
              <w:rPr>
                <w:i/>
              </w:rPr>
              <w:t xml:space="preserve">Safety Contour </w:t>
            </w:r>
            <w:r w:rsidRPr="00A53E84">
              <w:rPr>
                <w:i/>
              </w:rPr>
              <w:t xml:space="preserve">value to </w:t>
            </w:r>
            <w:r w:rsidR="004A082C">
              <w:rPr>
                <w:i/>
              </w:rPr>
              <w:t>3</w:t>
            </w:r>
            <w:r w:rsidRPr="00A53E84">
              <w:rPr>
                <w:i/>
              </w:rPr>
              <w:t>0 m</w:t>
            </w:r>
          </w:p>
          <w:p w14:paraId="74FC487B" w14:textId="2977ED1E" w:rsidR="00890ADE" w:rsidRPr="00A53E84" w:rsidRDefault="00890ADE" w:rsidP="00890ADE">
            <w:pPr>
              <w:rPr>
                <w:i/>
              </w:rPr>
            </w:pPr>
            <w:r w:rsidRPr="00A53E84">
              <w:rPr>
                <w:i/>
              </w:rPr>
              <w:t xml:space="preserve">Set the </w:t>
            </w:r>
            <w:r w:rsidR="0069033B">
              <w:rPr>
                <w:i/>
              </w:rPr>
              <w:t xml:space="preserve">Safety Depth  </w:t>
            </w:r>
            <w:r w:rsidRPr="00A53E84">
              <w:rPr>
                <w:i/>
              </w:rPr>
              <w:t>value to 30 m</w:t>
            </w:r>
          </w:p>
          <w:p w14:paraId="0D757C37" w14:textId="77777777" w:rsidR="00890ADE" w:rsidRPr="00A53E84" w:rsidRDefault="00890ADE" w:rsidP="00890ADE">
            <w:pPr>
              <w:rPr>
                <w:i/>
              </w:rPr>
            </w:pPr>
            <w:r w:rsidRPr="00A53E84">
              <w:rPr>
                <w:i/>
              </w:rPr>
              <w:t xml:space="preserve">Select Symbolized Boundaries </w:t>
            </w:r>
          </w:p>
          <w:p w14:paraId="652426CA" w14:textId="77777777" w:rsidR="004A082C" w:rsidRDefault="00890ADE" w:rsidP="00890ADE">
            <w:pPr>
              <w:rPr>
                <w:i/>
              </w:rPr>
            </w:pPr>
            <w:r w:rsidRPr="00A53E84">
              <w:rPr>
                <w:i/>
              </w:rPr>
              <w:t>Select Paper chart symbols</w:t>
            </w:r>
          </w:p>
          <w:p w14:paraId="509A67E4" w14:textId="0AE242B6" w:rsidR="000A72CE" w:rsidRPr="00A53E84" w:rsidRDefault="004A082C" w:rsidP="00890ADE">
            <w:pPr>
              <w:rPr>
                <w:i/>
              </w:rPr>
            </w:pPr>
            <w:r w:rsidRPr="004A082C">
              <w:rPr>
                <w:i/>
              </w:rPr>
              <w:t>Select all Text groups</w:t>
            </w:r>
          </w:p>
        </w:tc>
      </w:tr>
      <w:tr w:rsidR="000A72CE" w14:paraId="74F9E0BC" w14:textId="77777777" w:rsidTr="008A1BCC">
        <w:trPr>
          <w:tblHeader/>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8A1BCC">
        <w:trPr>
          <w:tblHeader/>
        </w:trPr>
        <w:tc>
          <w:tcPr>
            <w:tcW w:w="9526" w:type="dxa"/>
            <w:gridSpan w:val="4"/>
            <w:vAlign w:val="center"/>
          </w:tcPr>
          <w:p w14:paraId="43D0748D" w14:textId="77777777" w:rsidR="007A7590" w:rsidRPr="007A7590" w:rsidRDefault="007A7590" w:rsidP="002164D3">
            <w:pPr>
              <w:jc w:val="left"/>
              <w:rPr>
                <w:i/>
              </w:rPr>
            </w:pPr>
            <w:r w:rsidRPr="007A7590">
              <w:rPr>
                <w:i/>
              </w:rPr>
              <w:t>Select position 39°57.000’N 104°49.000’W at compilation scale (1:350 000) of AA2OVRVU.</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C901D1">
        <w:trPr>
          <w:tblHeader/>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C901D1">
        <w:trPr>
          <w:tblHeader/>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C901D1">
        <w:trPr>
          <w:tblHeader/>
        </w:trPr>
        <w:tc>
          <w:tcPr>
            <w:tcW w:w="9526" w:type="dxa"/>
            <w:gridSpan w:val="4"/>
            <w:tcBorders>
              <w:top w:val="nil"/>
              <w:bottom w:val="nil"/>
            </w:tcBorders>
            <w:vAlign w:val="center"/>
          </w:tcPr>
          <w:p w14:paraId="27942555" w14:textId="0813000A" w:rsidR="007A7590" w:rsidRPr="0015247B" w:rsidRDefault="007944FC" w:rsidP="00890ADE">
            <w:pPr>
              <w:jc w:val="center"/>
            </w:pPr>
            <w:r w:rsidRPr="007944FC">
              <w:rPr>
                <w:noProof/>
                <w:lang w:val="fr-FR" w:eastAsia="fr-FR"/>
              </w:rPr>
              <w:drawing>
                <wp:inline distT="0" distB="0" distL="0" distR="0" wp14:anchorId="21A44BBC" wp14:editId="7DBCEBF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50106" cy="2591237"/>
                          </a:xfrm>
                          <a:prstGeom prst="rect">
                            <a:avLst/>
                          </a:prstGeom>
                          <a:noFill/>
                          <a:ln>
                            <a:noFill/>
                          </a:ln>
                        </pic:spPr>
                      </pic:pic>
                    </a:graphicData>
                  </a:graphic>
                </wp:inline>
              </w:drawing>
            </w:r>
          </w:p>
        </w:tc>
      </w:tr>
      <w:tr w:rsidR="00890ADE" w14:paraId="2488814C" w14:textId="77777777" w:rsidTr="007944FC">
        <w:trPr>
          <w:tblHeader/>
        </w:trPr>
        <w:tc>
          <w:tcPr>
            <w:tcW w:w="9526" w:type="dxa"/>
            <w:gridSpan w:val="4"/>
            <w:tcBorders>
              <w:top w:val="nil"/>
              <w:bottom w:val="nil"/>
            </w:tcBorders>
            <w:vAlign w:val="center"/>
          </w:tcPr>
          <w:p w14:paraId="49C4F8C5" w14:textId="6AE39E21" w:rsidR="00890ADE" w:rsidRPr="00A53E84" w:rsidRDefault="00890ADE" w:rsidP="008A1BCC">
            <w:pPr>
              <w:jc w:val="left"/>
              <w:rPr>
                <w:i/>
              </w:rPr>
            </w:pPr>
            <w:r w:rsidRPr="00A53E84">
              <w:rPr>
                <w:i/>
              </w:rPr>
              <w:t>1) Situation before route monitoring. Ch</w:t>
            </w:r>
            <w:r w:rsidR="007944FC">
              <w:rPr>
                <w:i/>
              </w:rPr>
              <w:t>art AA2OVRVU displayed as it is. Presentation alternative 1</w:t>
            </w:r>
          </w:p>
        </w:tc>
      </w:tr>
      <w:tr w:rsidR="007944FC" w14:paraId="7BD35323" w14:textId="77777777" w:rsidTr="007944FC">
        <w:trPr>
          <w:tblHeader/>
        </w:trPr>
        <w:tc>
          <w:tcPr>
            <w:tcW w:w="9526" w:type="dxa"/>
            <w:gridSpan w:val="4"/>
            <w:tcBorders>
              <w:top w:val="nil"/>
              <w:bottom w:val="nil"/>
            </w:tcBorders>
            <w:vAlign w:val="center"/>
          </w:tcPr>
          <w:p w14:paraId="3D9442CC" w14:textId="2BAB51E2" w:rsidR="007944FC" w:rsidRPr="00A53E84" w:rsidRDefault="00B47E63" w:rsidP="008A1BCC">
            <w:pPr>
              <w:jc w:val="left"/>
              <w:rPr>
                <w:i/>
              </w:rPr>
            </w:pPr>
            <w:r w:rsidRPr="00B47E63">
              <w:rPr>
                <w:i/>
                <w:noProof/>
                <w:lang w:val="fr-FR" w:eastAsia="fr-FR"/>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tc>
      </w:tr>
      <w:tr w:rsidR="007944FC" w14:paraId="6ACB8F46" w14:textId="77777777" w:rsidTr="00C901D1">
        <w:trPr>
          <w:tblHeader/>
        </w:trPr>
        <w:tc>
          <w:tcPr>
            <w:tcW w:w="9526" w:type="dxa"/>
            <w:gridSpan w:val="4"/>
            <w:tcBorders>
              <w:top w:val="nil"/>
            </w:tcBorders>
            <w:vAlign w:val="center"/>
          </w:tcPr>
          <w:p w14:paraId="64B765DC" w14:textId="5D62C33E" w:rsidR="007944FC" w:rsidRPr="00A53E84" w:rsidRDefault="007944FC" w:rsidP="008A1BCC">
            <w:pPr>
              <w:jc w:val="left"/>
              <w:rPr>
                <w:i/>
              </w:rPr>
            </w:pPr>
            <w:r w:rsidRPr="00A53E84">
              <w:rPr>
                <w:i/>
              </w:rPr>
              <w:t>Situation before route monitoring. Ch</w:t>
            </w:r>
            <w:r>
              <w:rPr>
                <w:i/>
              </w:rPr>
              <w:t>art AA2OVRVU 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4008AF19" w14:textId="221EE6B6" w:rsidR="00890ADE" w:rsidRPr="0015247B" w:rsidRDefault="00B47E63" w:rsidP="00890ADE">
            <w:pPr>
              <w:jc w:val="center"/>
            </w:pPr>
            <w:r w:rsidRPr="00B47E63">
              <w:rPr>
                <w:noProof/>
                <w:lang w:val="fr-FR" w:eastAsia="fr-FR"/>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40295EA4" w14:textId="2E55B315" w:rsidR="00B47E63" w:rsidRPr="00A53E84" w:rsidRDefault="00B47E63" w:rsidP="00B47E63">
            <w:pPr>
              <w:jc w:val="center"/>
              <w:rPr>
                <w:i/>
              </w:rPr>
            </w:pPr>
            <w:r w:rsidRPr="00B47E63">
              <w:rPr>
                <w:i/>
                <w:noProof/>
                <w:lang w:val="fr-FR" w:eastAsia="fr-FR"/>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06103ACA" w14:textId="77777777" w:rsidR="000A72CE" w:rsidRDefault="000A72CE" w:rsidP="00E30B8F">
      <w:pPr>
        <w:pStyle w:val="Heading1"/>
      </w:pPr>
      <w:r>
        <w:br w:type="page"/>
      </w:r>
      <w:bookmarkStart w:id="267" w:name="_Toc120212629"/>
      <w:r>
        <w:lastRenderedPageBreak/>
        <w:t>Detection of Areas for which Special Conditions Exist</w:t>
      </w:r>
      <w:bookmarkEnd w:id="267"/>
    </w:p>
    <w:p w14:paraId="37AC1A25" w14:textId="5E614B1F" w:rsidR="000A72CE" w:rsidRDefault="000A72CE" w:rsidP="00E30B8F">
      <w:pPr>
        <w:pStyle w:val="Heading2"/>
      </w:pPr>
      <w:bookmarkStart w:id="268" w:name="_Toc120212630"/>
      <w:r>
        <w:t>Detection of Areas for which Special Conditions Exist - Basic test</w:t>
      </w:r>
      <w:bookmarkEnd w:id="268"/>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7777777" w:rsidR="000A72CE" w:rsidRPr="004065B1" w:rsidRDefault="000A72CE" w:rsidP="008A1BCC">
            <w:r>
              <w:t>6.1</w:t>
            </w:r>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7DD34F94" w14:textId="77777777" w:rsidR="000A72CE" w:rsidRPr="004065B1" w:rsidRDefault="000A72CE" w:rsidP="008A1BCC">
            <w:r>
              <w:t>S-52 10.5.10</w:t>
            </w:r>
          </w:p>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77777777" w:rsidR="0079068D" w:rsidRPr="00A53E84" w:rsidRDefault="0079068D" w:rsidP="002164D3">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 The objects satisfying the conditions for this test are listed in section 10.5.10 of IHO S-52 and are included in the test cell AA3ARSPC.000.</w:t>
            </w:r>
          </w:p>
          <w:p w14:paraId="35CB934E" w14:textId="77777777" w:rsidR="0079068D" w:rsidRPr="00A53E84" w:rsidRDefault="0079068D" w:rsidP="002164D3">
            <w:pPr>
              <w:jc w:val="left"/>
              <w:rPr>
                <w:i/>
              </w:rPr>
            </w:pPr>
          </w:p>
          <w:p w14:paraId="5DDEE2B6" w14:textId="77777777" w:rsidR="000A72CE" w:rsidRPr="00A53E84" w:rsidRDefault="0079068D" w:rsidP="002164D3">
            <w:pPr>
              <w:jc w:val="left"/>
              <w:rPr>
                <w:i/>
              </w:rPr>
            </w:pPr>
            <w:r w:rsidRPr="00A53E84">
              <w:rPr>
                <w:i/>
              </w:rPr>
              <w:t>This test is performed by loading the test cell AA3ARSPC.000, manually creating a route connecting all way points between feature objects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77777777" w:rsidR="0079068D" w:rsidRPr="00A53E84" w:rsidRDefault="0079068D" w:rsidP="0079068D">
            <w:pPr>
              <w:rPr>
                <w:i/>
              </w:rPr>
            </w:pPr>
            <w:r w:rsidRPr="00A53E84">
              <w:rPr>
                <w:i/>
              </w:rPr>
              <w:t xml:space="preserve">Load cell AA3ARSPC.000 from 6.0 Special Conditions\ENC_ROOT </w:t>
            </w:r>
          </w:p>
          <w:p w14:paraId="425BD6B9" w14:textId="7C9FBA5F" w:rsidR="0079068D" w:rsidRPr="00A53E84" w:rsidRDefault="0079068D" w:rsidP="0079068D">
            <w:pPr>
              <w:rPr>
                <w:i/>
              </w:rPr>
            </w:pPr>
            <w:r w:rsidRPr="00A53E84">
              <w:rPr>
                <w:i/>
              </w:rPr>
              <w:t xml:space="preserve">Select </w:t>
            </w:r>
            <w:r w:rsidR="00DE09B9">
              <w:rPr>
                <w:i/>
              </w:rPr>
              <w:t>Display Category</w:t>
            </w:r>
            <w:r w:rsidRPr="00A53E84">
              <w:rPr>
                <w:i/>
              </w:rPr>
              <w:t xml:space="preserve"> Other</w:t>
            </w:r>
          </w:p>
          <w:p w14:paraId="584947E7" w14:textId="16BDDB4E" w:rsidR="0079068D" w:rsidRPr="00A53E84" w:rsidRDefault="0079068D" w:rsidP="0079068D">
            <w:pPr>
              <w:rPr>
                <w:i/>
              </w:rPr>
            </w:pPr>
            <w:r w:rsidRPr="00A53E84">
              <w:rPr>
                <w:i/>
              </w:rPr>
              <w:t xml:space="preserve">Set the </w:t>
            </w:r>
            <w:r w:rsidR="0069033B">
              <w:rPr>
                <w:i/>
              </w:rPr>
              <w:t xml:space="preserve">Safety Contour </w:t>
            </w:r>
            <w:r w:rsidRPr="00A53E84">
              <w:rPr>
                <w:i/>
              </w:rPr>
              <w:t>value to 0 m</w:t>
            </w:r>
          </w:p>
          <w:p w14:paraId="0E585AD0" w14:textId="0C92FE81" w:rsidR="0079068D" w:rsidRPr="00A53E84" w:rsidRDefault="0079068D" w:rsidP="0079068D">
            <w:pPr>
              <w:rPr>
                <w:i/>
              </w:rPr>
            </w:pPr>
            <w:r w:rsidRPr="00A53E84">
              <w:rPr>
                <w:i/>
              </w:rPr>
              <w:t xml:space="preserve">Set the </w:t>
            </w:r>
            <w:r w:rsidR="0069033B">
              <w:rPr>
                <w:i/>
              </w:rPr>
              <w:t xml:space="preserve">Safety Depth  </w:t>
            </w:r>
            <w:r w:rsidRPr="00A53E84">
              <w:rPr>
                <w:i/>
              </w:rPr>
              <w:t>value to 30 m</w:t>
            </w:r>
          </w:p>
          <w:p w14:paraId="6EA094A2" w14:textId="77777777" w:rsidR="0079068D" w:rsidRPr="00A53E84" w:rsidRDefault="0079068D" w:rsidP="0079068D">
            <w:pPr>
              <w:rPr>
                <w:i/>
              </w:rPr>
            </w:pPr>
            <w:r w:rsidRPr="00A53E84">
              <w:rPr>
                <w:i/>
              </w:rPr>
              <w:t xml:space="preserve">Select Symbolized Boundaries </w:t>
            </w:r>
          </w:p>
          <w:p w14:paraId="2172F819" w14:textId="77777777" w:rsidR="0079068D" w:rsidRPr="00A53E84" w:rsidRDefault="0079068D" w:rsidP="0079068D">
            <w:pPr>
              <w:rPr>
                <w:i/>
              </w:rPr>
            </w:pPr>
            <w:r w:rsidRPr="00A53E84">
              <w:rPr>
                <w:i/>
              </w:rPr>
              <w:t xml:space="preserve">Select Paper chart symbols </w:t>
            </w:r>
          </w:p>
          <w:p w14:paraId="3CBAF35B" w14:textId="7E3A530E" w:rsidR="0079068D" w:rsidRPr="00A53E84" w:rsidRDefault="0079068D" w:rsidP="0079068D">
            <w:pPr>
              <w:rPr>
                <w:i/>
              </w:rPr>
            </w:pPr>
            <w:r w:rsidRPr="00A53E84">
              <w:rPr>
                <w:i/>
              </w:rPr>
              <w:t>Manually create a route connecting all way points between feature objects marked WP1 through WP4</w:t>
            </w:r>
          </w:p>
          <w:p w14:paraId="6B16BF2D" w14:textId="77777777" w:rsidR="000A72CE" w:rsidRPr="00A53E84" w:rsidRDefault="0079068D" w:rsidP="0079068D">
            <w:pPr>
              <w:rPr>
                <w:i/>
              </w:rPr>
            </w:pPr>
            <w:r w:rsidRPr="00A53E84">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r w:rsidRPr="00A53E84">
              <w:rPr>
                <w:i/>
              </w:rPr>
              <w:t>Check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val="fr-FR" w:eastAsia="fr-FR"/>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val="fr-FR" w:eastAsia="fr-FR"/>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val="fr-FR" w:eastAsia="fr-FR"/>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val="fr-FR" w:eastAsia="fr-FR"/>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val="fr-FR" w:eastAsia="fr-FR"/>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val="fr-FR" w:eastAsia="fr-FR"/>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val="fr-FR" w:eastAsia="fr-FR"/>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val="fr-FR" w:eastAsia="fr-FR"/>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val="fr-FR" w:eastAsia="fr-FR"/>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val="fr-FR" w:eastAsia="fr-FR"/>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val="fr-FR" w:eastAsia="fr-FR"/>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val="fr-FR" w:eastAsia="fr-FR"/>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7777777" w:rsidR="0079068D" w:rsidRPr="00A53E84" w:rsidRDefault="0079068D" w:rsidP="00ED668D">
            <w:pPr>
              <w:jc w:val="left"/>
              <w:rPr>
                <w:i/>
              </w:rPr>
            </w:pPr>
            <w:r w:rsidRPr="00A53E84">
              <w:rPr>
                <w:i/>
              </w:rPr>
              <w:t>Selected: PSSA (Particularly Sensitive Sea Area)</w:t>
            </w:r>
          </w:p>
          <w:p w14:paraId="56322390" w14:textId="77777777" w:rsidR="005D4448" w:rsidRPr="0015247B" w:rsidRDefault="005D4448" w:rsidP="00ED668D">
            <w:pPr>
              <w:jc w:val="left"/>
            </w:pPr>
          </w:p>
        </w:tc>
      </w:tr>
    </w:tbl>
    <w:p w14:paraId="61B2941D" w14:textId="77777777" w:rsidR="0079068D" w:rsidRDefault="0079068D" w:rsidP="0079068D"/>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269" w:name="_Toc120212631"/>
      <w:r>
        <w:t xml:space="preserve">Detection of Areas for </w:t>
      </w:r>
      <w:r w:rsidR="008D1CB3">
        <w:t xml:space="preserve">which Special Conditions Exist </w:t>
      </w:r>
      <w:r>
        <w:t>- Use of largest scale available</w:t>
      </w:r>
      <w:bookmarkEnd w:id="2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77777777" w:rsidR="000A72CE" w:rsidRPr="004065B1" w:rsidRDefault="000A72CE" w:rsidP="008A1BCC">
            <w:r>
              <w:t>6.2</w:t>
            </w:r>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22A007A5" w14:textId="77777777" w:rsidR="000A72CE" w:rsidRPr="004065B1" w:rsidRDefault="000A72CE" w:rsidP="008A1BCC">
            <w:r>
              <w:t>S-52 10.5.9</w:t>
            </w:r>
          </w:p>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77777777" w:rsidR="000A72CE" w:rsidRPr="00A53E84" w:rsidRDefault="0012511C" w:rsidP="002164D3">
            <w:pPr>
              <w:jc w:val="left"/>
              <w:rPr>
                <w:i/>
              </w:rPr>
            </w:pPr>
            <w:r w:rsidRPr="00A53E84">
              <w:rPr>
                <w:i/>
              </w:rPr>
              <w:t>This test is performed by loading the test cells AA2OVRVU.000 and AA3ARSPC.000, manually creating a route connecting way points between feature objects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47CBB7C1" w14:textId="1C6364D8" w:rsidR="0012511C" w:rsidRPr="00A53E84" w:rsidRDefault="0012511C" w:rsidP="00A53E84">
            <w:pPr>
              <w:jc w:val="left"/>
              <w:rPr>
                <w:i/>
              </w:rPr>
            </w:pPr>
            <w:r w:rsidRPr="00A53E84">
              <w:rPr>
                <w:i/>
              </w:rPr>
              <w:t>As for test 6.1 and in addition load cell AA2</w:t>
            </w:r>
            <w:r w:rsidR="00A53E84">
              <w:rPr>
                <w:i/>
              </w:rPr>
              <w:t xml:space="preserve">OVRVU.000 from 5.0 Navigational </w:t>
            </w:r>
            <w:r w:rsidRPr="00A53E84">
              <w:rPr>
                <w:i/>
              </w:rPr>
              <w:t>Hazards\Overview\ENC_ROOT</w:t>
            </w:r>
          </w:p>
          <w:p w14:paraId="6D554FC9" w14:textId="46AF595E" w:rsidR="0012511C" w:rsidRPr="00A53E84" w:rsidRDefault="0012511C" w:rsidP="00A53E84">
            <w:pPr>
              <w:jc w:val="left"/>
              <w:rPr>
                <w:i/>
              </w:rPr>
            </w:pPr>
            <w:r w:rsidRPr="00A53E84">
              <w:rPr>
                <w:i/>
              </w:rPr>
              <w:t xml:space="preserve">Select </w:t>
            </w:r>
            <w:r w:rsidR="00DE09B9">
              <w:rPr>
                <w:i/>
              </w:rPr>
              <w:t>Display Category</w:t>
            </w:r>
            <w:r w:rsidRPr="00A53E84">
              <w:rPr>
                <w:i/>
              </w:rPr>
              <w:t xml:space="preserve"> Other</w:t>
            </w:r>
          </w:p>
          <w:p w14:paraId="7CE2C8B4" w14:textId="500457F2" w:rsidR="0012511C" w:rsidRPr="00A53E84" w:rsidRDefault="0012511C" w:rsidP="00A53E84">
            <w:pPr>
              <w:jc w:val="left"/>
              <w:rPr>
                <w:i/>
              </w:rPr>
            </w:pPr>
            <w:r w:rsidRPr="00A53E84">
              <w:rPr>
                <w:i/>
              </w:rPr>
              <w:t xml:space="preserve">Set the </w:t>
            </w:r>
            <w:r w:rsidR="0069033B">
              <w:rPr>
                <w:i/>
              </w:rPr>
              <w:t xml:space="preserve">Safety Contour </w:t>
            </w:r>
            <w:r w:rsidRPr="00A53E84">
              <w:rPr>
                <w:i/>
              </w:rPr>
              <w:t xml:space="preserve">value to 0 m </w:t>
            </w:r>
          </w:p>
          <w:p w14:paraId="233A96CE" w14:textId="51AEAEDD" w:rsidR="0012511C" w:rsidRPr="00A53E84" w:rsidRDefault="0012511C" w:rsidP="00A53E84">
            <w:pPr>
              <w:jc w:val="left"/>
              <w:rPr>
                <w:i/>
              </w:rPr>
            </w:pPr>
            <w:r w:rsidRPr="00A53E84">
              <w:rPr>
                <w:i/>
              </w:rPr>
              <w:t xml:space="preserve">Set the </w:t>
            </w:r>
            <w:r w:rsidR="0069033B">
              <w:rPr>
                <w:i/>
              </w:rPr>
              <w:t xml:space="preserve">Safety Depth  </w:t>
            </w:r>
            <w:r w:rsidRPr="00A53E84">
              <w:rPr>
                <w:i/>
              </w:rPr>
              <w:t>value to 30 m</w:t>
            </w:r>
          </w:p>
          <w:p w14:paraId="19B82897" w14:textId="77777777" w:rsidR="0012511C" w:rsidRPr="00A53E84" w:rsidRDefault="0012511C" w:rsidP="00A53E84">
            <w:pPr>
              <w:jc w:val="left"/>
              <w:rPr>
                <w:i/>
              </w:rPr>
            </w:pPr>
            <w:r w:rsidRPr="00A53E84">
              <w:rPr>
                <w:i/>
              </w:rPr>
              <w:t>Select Symbolized Boundaries</w:t>
            </w:r>
          </w:p>
          <w:p w14:paraId="48F9F4D5" w14:textId="77777777" w:rsidR="0012511C" w:rsidRDefault="0012511C" w:rsidP="00A53E84">
            <w:pPr>
              <w:jc w:val="left"/>
              <w:rPr>
                <w:i/>
              </w:rPr>
            </w:pPr>
            <w:r w:rsidRPr="00A53E84">
              <w:rPr>
                <w:i/>
              </w:rPr>
              <w:t>Select Paper chart symbols</w:t>
            </w:r>
          </w:p>
          <w:p w14:paraId="02098EDD" w14:textId="0EA7449C" w:rsidR="000A72CE" w:rsidRPr="00A53E84" w:rsidRDefault="007132F4" w:rsidP="00A53E84">
            <w:pPr>
              <w:jc w:val="left"/>
              <w:rPr>
                <w:i/>
              </w:rPr>
            </w:pPr>
            <w:r w:rsidRPr="007132F4">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41FFBE8F"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Pr="00A53E84">
              <w:rPr>
                <w:i/>
              </w:rPr>
              <w:t>AA2OVRVU.</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77777777" w:rsidR="0012511C" w:rsidRPr="00A53E84" w:rsidRDefault="0012511C" w:rsidP="002164D3">
            <w:pPr>
              <w:jc w:val="left"/>
              <w:rPr>
                <w:i/>
              </w:rPr>
            </w:pPr>
            <w:r w:rsidRPr="00A53E84">
              <w:rPr>
                <w:i/>
              </w:rPr>
              <w:t>2) Manually create a route connecting two way points between feature objects 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val="fr-FR" w:eastAsia="fr-FR"/>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77777777" w:rsidR="0012511C" w:rsidRPr="00A53E84" w:rsidRDefault="0012511C" w:rsidP="00ED668D">
            <w:pPr>
              <w:jc w:val="left"/>
              <w:rPr>
                <w:i/>
              </w:rPr>
            </w:pPr>
            <w:r w:rsidRPr="00A53E84">
              <w:rPr>
                <w:i/>
              </w:rPr>
              <w:t>1) Situation before route planning. Chart AA2OVRVU 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val="fr-FR" w:eastAsia="fr-FR"/>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77777777" w:rsidR="0012511C" w:rsidRPr="00A53E84" w:rsidRDefault="0012511C" w:rsidP="00ED668D">
            <w:pPr>
              <w:jc w:val="left"/>
              <w:rPr>
                <w:i/>
              </w:rPr>
            </w:pPr>
          </w:p>
        </w:tc>
      </w:tr>
    </w:tbl>
    <w:p w14:paraId="182CDFA0" w14:textId="77777777" w:rsidR="0012511C" w:rsidRDefault="0012511C" w:rsidP="000A72CE"/>
    <w:p w14:paraId="0C8BAF68" w14:textId="42E3C2E0" w:rsidR="000A72CE" w:rsidRDefault="0012511C" w:rsidP="00E30B8F">
      <w:pPr>
        <w:pStyle w:val="Heading2"/>
      </w:pPr>
      <w:r>
        <w:br w:type="page"/>
      </w:r>
      <w:bookmarkStart w:id="270" w:name="_Toc120212632"/>
      <w:r w:rsidR="000A72CE">
        <w:lastRenderedPageBreak/>
        <w:t>Detection of Areas for which Special Conditions Exist - Monitoring Mode</w:t>
      </w:r>
      <w:bookmarkEnd w:id="27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77777777" w:rsidR="000A72CE" w:rsidRPr="004065B1" w:rsidRDefault="000A72CE" w:rsidP="008A1BCC">
            <w:r>
              <w:t>6.3</w:t>
            </w:r>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789FFC84" w14:textId="77777777" w:rsidR="000A72CE" w:rsidRPr="004065B1" w:rsidRDefault="000A72CE" w:rsidP="008A1BCC">
            <w:r>
              <w:t>S-52 10.5.10</w:t>
            </w:r>
          </w:p>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77777777" w:rsidR="0054564F" w:rsidRPr="00A53E84" w:rsidRDefault="0054564F" w:rsidP="002164D3">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objects satisfying the conditions for this test are listed in section 10.5.10 of IHO S-52 and are included in the test cell AA3ARSPC.000.</w:t>
            </w:r>
          </w:p>
          <w:p w14:paraId="5C28D8AB" w14:textId="77777777" w:rsidR="0054564F" w:rsidRPr="00A53E84" w:rsidRDefault="0054564F" w:rsidP="002164D3">
            <w:pPr>
              <w:jc w:val="left"/>
              <w:rPr>
                <w:i/>
              </w:rPr>
            </w:pPr>
          </w:p>
          <w:p w14:paraId="260D06A4" w14:textId="0B3E3C09" w:rsidR="000A72CE" w:rsidRPr="00A53E84" w:rsidRDefault="0054564F" w:rsidP="002164D3">
            <w:pPr>
              <w:jc w:val="left"/>
              <w:rPr>
                <w:i/>
              </w:rPr>
            </w:pPr>
            <w:r w:rsidRPr="00A53E84">
              <w:rPr>
                <w:i/>
              </w:rPr>
              <w:t xml:space="preserve">This test is performed by loading the test cell AA3ARSPC.000,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77777777" w:rsidR="000A72CE" w:rsidRPr="00A53E84" w:rsidRDefault="0054564F" w:rsidP="008A1BCC">
            <w:pPr>
              <w:rPr>
                <w:i/>
              </w:rPr>
            </w:pPr>
            <w:r w:rsidRPr="00A53E84">
              <w:rPr>
                <w:i/>
              </w:rPr>
              <w:t>As for test 6.1</w:t>
            </w:r>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val="fr-FR" w:eastAsia="fr-FR"/>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5EE71AAE" w14:textId="539B782C" w:rsidR="0054564F" w:rsidRPr="00A53E84" w:rsidRDefault="0054564F" w:rsidP="008A1BCC">
            <w:pPr>
              <w:jc w:val="left"/>
              <w:rPr>
                <w:i/>
              </w:rPr>
            </w:pPr>
            <w:r w:rsidRPr="00A53E84">
              <w:rPr>
                <w:i/>
              </w:rPr>
              <w:t>An example with PSSA and Military practice area as selected.</w:t>
            </w:r>
          </w:p>
        </w:tc>
      </w:tr>
    </w:tbl>
    <w:p w14:paraId="47064765" w14:textId="77777777" w:rsidR="000A72CE" w:rsidRDefault="000A72CE" w:rsidP="000A72CE"/>
    <w:p w14:paraId="56EDC714" w14:textId="57611295" w:rsidR="000A72CE" w:rsidRDefault="00C84493" w:rsidP="00E30B8F">
      <w:pPr>
        <w:pStyle w:val="Heading2"/>
      </w:pPr>
      <w:r>
        <w:br w:type="page"/>
      </w:r>
      <w:bookmarkStart w:id="271" w:name="_Toc120212633"/>
      <w:r w:rsidR="000A72CE">
        <w:lastRenderedPageBreak/>
        <w:t>Detection of Areas for which Special Conditions Exist - Use of largest scale available – Monitoring Mode</w:t>
      </w:r>
      <w:bookmarkEnd w:id="2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77777777" w:rsidR="000A72CE" w:rsidRPr="004065B1" w:rsidRDefault="000A72CE" w:rsidP="008A1BCC">
            <w:r>
              <w:t>6.4</w:t>
            </w:r>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10F9C064" w14:textId="77777777" w:rsidR="000A72CE" w:rsidRPr="004065B1" w:rsidRDefault="000A72CE" w:rsidP="008A1BCC">
            <w:r>
              <w:t>S-52 10.5.9</w:t>
            </w:r>
          </w:p>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77777777" w:rsidR="000A72CE" w:rsidRPr="00A53E84" w:rsidRDefault="00C84493" w:rsidP="002164D3">
            <w:pPr>
              <w:jc w:val="left"/>
              <w:rPr>
                <w:i/>
              </w:rPr>
            </w:pPr>
            <w:r w:rsidRPr="00A53E84">
              <w:rPr>
                <w:i/>
              </w:rPr>
              <w:t>This test is performed by loading the test cells AA2OVRVU.000 and AA3ARSPC.000,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77777777" w:rsidR="000A72CE" w:rsidRPr="00A53E84" w:rsidRDefault="00C84493" w:rsidP="008A1BCC">
            <w:pPr>
              <w:rPr>
                <w:i/>
              </w:rPr>
            </w:pPr>
            <w:r w:rsidRPr="00A53E84">
              <w:rPr>
                <w:i/>
              </w:rPr>
              <w:t>As for test 6.2</w:t>
            </w:r>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39CAFF1F" w:rsidR="007132F4" w:rsidRPr="007132F4" w:rsidRDefault="007132F4" w:rsidP="007132F4">
            <w:pPr>
              <w:rPr>
                <w:i/>
              </w:rPr>
            </w:pPr>
            <w:r w:rsidRPr="007132F4">
              <w:rPr>
                <w:i/>
              </w:rPr>
              <w:t>Select position 39°45′•000N 104°49′•000W at c</w:t>
            </w:r>
            <w:r>
              <w:rPr>
                <w:i/>
              </w:rPr>
              <w:t xml:space="preserve">ompilation scale (1:350 000) of </w:t>
            </w:r>
            <w:r w:rsidRPr="007132F4">
              <w:rPr>
                <w:i/>
              </w:rPr>
              <w:t>AA2OVRVU.</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val="fr-FR" w:eastAsia="fr-FR"/>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2423A734" w14:textId="4302507D" w:rsidR="00C84493" w:rsidRPr="00A53E84" w:rsidRDefault="007132F4" w:rsidP="008A1BCC">
            <w:pPr>
              <w:jc w:val="left"/>
              <w:rPr>
                <w:i/>
              </w:rPr>
            </w:pPr>
            <w:r w:rsidRPr="007132F4">
              <w:rPr>
                <w:i/>
              </w:rPr>
              <w:t>An example with Caution area, Military practice area and PSSA as selected</w:t>
            </w:r>
          </w:p>
        </w:tc>
      </w:tr>
    </w:tbl>
    <w:p w14:paraId="486FC279" w14:textId="77777777" w:rsidR="000A72CE" w:rsidRDefault="000A72CE" w:rsidP="000A72CE"/>
    <w:p w14:paraId="028484F0" w14:textId="77777777" w:rsidR="000A72CE" w:rsidRDefault="000A72CE" w:rsidP="00E30B8F">
      <w:pPr>
        <w:pStyle w:val="Heading1"/>
      </w:pPr>
      <w:r>
        <w:br w:type="page"/>
      </w:r>
      <w:bookmarkStart w:id="272" w:name="_Toc120212634"/>
      <w:r>
        <w:lastRenderedPageBreak/>
        <w:t>Detection and Notification of the Safety Contour</w:t>
      </w:r>
      <w:bookmarkEnd w:id="272"/>
    </w:p>
    <w:p w14:paraId="30EC8AA9" w14:textId="4AD6B429" w:rsidR="000A72CE" w:rsidRDefault="000A72CE" w:rsidP="00E30B8F">
      <w:pPr>
        <w:pStyle w:val="Heading2"/>
      </w:pPr>
      <w:bookmarkStart w:id="273" w:name="_Toc120212635"/>
      <w:r>
        <w:t xml:space="preserve">Detection and Notification of the </w:t>
      </w:r>
      <w:r w:rsidR="0069033B">
        <w:t xml:space="preserve">Safety Contour </w:t>
      </w:r>
      <w:r>
        <w:t>- Basic test</w:t>
      </w:r>
      <w:bookmarkEnd w:id="273"/>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A53E84">
        <w:trPr>
          <w:trHeight w:val="454"/>
          <w:tblHeader/>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77777777" w:rsidR="000A72CE" w:rsidRPr="004065B1" w:rsidRDefault="000A72CE" w:rsidP="008A1BCC">
            <w:r>
              <w:t>7.1</w:t>
            </w:r>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344B7A45" w14:textId="77777777" w:rsidR="000A72CE" w:rsidRPr="004065B1" w:rsidRDefault="000A72CE" w:rsidP="008A1BCC">
            <w:r>
              <w:t>S-52 10.5.12</w:t>
            </w:r>
          </w:p>
        </w:tc>
      </w:tr>
      <w:tr w:rsidR="000A72CE" w14:paraId="01396088" w14:textId="77777777" w:rsidTr="00A53E84">
        <w:trPr>
          <w:tblHeader/>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A53E84">
        <w:trPr>
          <w:tblHeader/>
        </w:trPr>
        <w:tc>
          <w:tcPr>
            <w:tcW w:w="9689" w:type="dxa"/>
            <w:gridSpan w:val="4"/>
            <w:vAlign w:val="center"/>
          </w:tcPr>
          <w:p w14:paraId="113903A5" w14:textId="77777777" w:rsidR="003776F0" w:rsidRPr="00A53E84" w:rsidRDefault="003776F0" w:rsidP="002164D3">
            <w:pPr>
              <w:jc w:val="left"/>
              <w:rPr>
                <w:i/>
              </w:rPr>
            </w:pPr>
            <w:r w:rsidRPr="00A53E84">
              <w:rPr>
                <w:i/>
              </w:rPr>
              <w:t>The purpose of this test is to verify by observation that ECDIS provides an appropriate indication when the Mariner plans a route across an own ship's safety contour. The objects satisfying the conditions for this test are listed in section 10.5.12 of IHO S-52 and are included in the test cell AA3SAFCO.000.</w:t>
            </w:r>
          </w:p>
          <w:p w14:paraId="534D9A4C" w14:textId="77777777" w:rsidR="003776F0" w:rsidRPr="00A53E84" w:rsidRDefault="003776F0" w:rsidP="002164D3">
            <w:pPr>
              <w:jc w:val="left"/>
              <w:rPr>
                <w:i/>
              </w:rPr>
            </w:pPr>
          </w:p>
          <w:p w14:paraId="63253448" w14:textId="77777777" w:rsidR="000A72CE" w:rsidRPr="00A53E84" w:rsidRDefault="003776F0" w:rsidP="002164D3">
            <w:pPr>
              <w:jc w:val="left"/>
              <w:rPr>
                <w:i/>
              </w:rPr>
            </w:pPr>
            <w:r w:rsidRPr="00A53E84">
              <w:rPr>
                <w:i/>
              </w:rPr>
              <w:t>This test is performed by loading the test cell AA3SAFCO.000, manually creating a route connecting all way points between feature objects marked as WP1 through WP4 and checking display against the corresponding graphical plot.</w:t>
            </w:r>
          </w:p>
        </w:tc>
      </w:tr>
      <w:tr w:rsidR="000A72CE" w14:paraId="305900FB" w14:textId="77777777" w:rsidTr="00A53E84">
        <w:trPr>
          <w:tblHeader/>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A53E84">
        <w:trPr>
          <w:tblHeader/>
        </w:trPr>
        <w:tc>
          <w:tcPr>
            <w:tcW w:w="9689" w:type="dxa"/>
            <w:gridSpan w:val="4"/>
            <w:vAlign w:val="center"/>
          </w:tcPr>
          <w:p w14:paraId="61876BC8" w14:textId="77777777" w:rsidR="003776F0" w:rsidRPr="00A53E84" w:rsidRDefault="003776F0" w:rsidP="003776F0">
            <w:pPr>
              <w:rPr>
                <w:i/>
              </w:rPr>
            </w:pPr>
            <w:r w:rsidRPr="00A53E84">
              <w:rPr>
                <w:i/>
              </w:rPr>
              <w:t xml:space="preserve">Load cell AA3SAFCO.000 from 7.0 Safety Contour\ENC_ROOT </w:t>
            </w:r>
          </w:p>
          <w:p w14:paraId="233EC641" w14:textId="3DED5371" w:rsidR="003776F0" w:rsidRPr="00A53E84" w:rsidRDefault="003776F0" w:rsidP="003776F0">
            <w:pPr>
              <w:rPr>
                <w:i/>
              </w:rPr>
            </w:pPr>
            <w:r w:rsidRPr="00A53E84">
              <w:rPr>
                <w:i/>
              </w:rPr>
              <w:t xml:space="preserve">Select </w:t>
            </w:r>
            <w:r w:rsidR="00DE09B9">
              <w:rPr>
                <w:i/>
              </w:rPr>
              <w:t>Display Category</w:t>
            </w:r>
            <w:r w:rsidRPr="00A53E84">
              <w:rPr>
                <w:i/>
              </w:rPr>
              <w:t xml:space="preserve"> Other</w:t>
            </w:r>
          </w:p>
          <w:p w14:paraId="3A4862FC" w14:textId="54A6F7AE" w:rsidR="003776F0" w:rsidRPr="00A53E84" w:rsidRDefault="003776F0" w:rsidP="003776F0">
            <w:pPr>
              <w:rPr>
                <w:i/>
              </w:rPr>
            </w:pPr>
            <w:r w:rsidRPr="00A53E84">
              <w:rPr>
                <w:i/>
              </w:rPr>
              <w:t xml:space="preserve">Set the </w:t>
            </w:r>
            <w:r w:rsidR="0069033B">
              <w:rPr>
                <w:i/>
              </w:rPr>
              <w:t xml:space="preserve">Safety Contour </w:t>
            </w:r>
            <w:r w:rsidRPr="00A53E84">
              <w:rPr>
                <w:i/>
              </w:rPr>
              <w:t>value to 0 m</w:t>
            </w:r>
          </w:p>
          <w:p w14:paraId="060A404E" w14:textId="2478C20D" w:rsidR="003776F0" w:rsidRPr="00A53E84" w:rsidRDefault="003776F0" w:rsidP="003776F0">
            <w:pPr>
              <w:rPr>
                <w:i/>
              </w:rPr>
            </w:pPr>
            <w:r w:rsidRPr="00A53E84">
              <w:rPr>
                <w:i/>
              </w:rPr>
              <w:t xml:space="preserve">Set the </w:t>
            </w:r>
            <w:r w:rsidR="0069033B">
              <w:rPr>
                <w:i/>
              </w:rPr>
              <w:t xml:space="preserve">Safety Depth  </w:t>
            </w:r>
            <w:r w:rsidRPr="00A53E84">
              <w:rPr>
                <w:i/>
              </w:rPr>
              <w:t>value to 30 m</w:t>
            </w:r>
          </w:p>
          <w:p w14:paraId="5251B33F" w14:textId="77777777" w:rsidR="003776F0" w:rsidRPr="00A53E84" w:rsidRDefault="003776F0" w:rsidP="003776F0">
            <w:pPr>
              <w:rPr>
                <w:i/>
              </w:rPr>
            </w:pPr>
            <w:r w:rsidRPr="00A53E84">
              <w:rPr>
                <w:i/>
              </w:rPr>
              <w:t xml:space="preserve">Select Symbolized Boundaries </w:t>
            </w:r>
          </w:p>
          <w:p w14:paraId="23565998" w14:textId="77777777" w:rsidR="003776F0" w:rsidRPr="00A53E84" w:rsidRDefault="003776F0" w:rsidP="003776F0">
            <w:pPr>
              <w:rPr>
                <w:i/>
              </w:rPr>
            </w:pPr>
            <w:r w:rsidRPr="00A53E84">
              <w:rPr>
                <w:i/>
              </w:rPr>
              <w:t xml:space="preserve">Select Paper chart symbols </w:t>
            </w:r>
          </w:p>
          <w:p w14:paraId="78430EAE" w14:textId="77777777" w:rsidR="00AF6FF4" w:rsidRPr="00AF6FF4" w:rsidRDefault="00AF6FF4" w:rsidP="00AF6FF4">
            <w:pPr>
              <w:rPr>
                <w:i/>
              </w:rPr>
            </w:pPr>
            <w:r w:rsidRPr="00AF6FF4">
              <w:rPr>
                <w:i/>
              </w:rPr>
              <w:t>Select all Text groups</w:t>
            </w:r>
          </w:p>
          <w:p w14:paraId="124DBCF3" w14:textId="77777777" w:rsidR="00493185" w:rsidRDefault="00AF6FF4" w:rsidP="003776F0">
            <w:pPr>
              <w:rPr>
                <w:i/>
              </w:rPr>
            </w:pPr>
            <w:r w:rsidRPr="00AF6FF4">
              <w:rPr>
                <w:i/>
              </w:rPr>
              <w:t>Select Contour label</w:t>
            </w:r>
            <w:r w:rsidRPr="00AF6FF4" w:rsidDel="00AF6FF4">
              <w:rPr>
                <w:i/>
              </w:rPr>
              <w:t xml:space="preserve"> </w:t>
            </w:r>
          </w:p>
          <w:p w14:paraId="65510985" w14:textId="47B93F85" w:rsidR="003776F0" w:rsidRPr="00A53E84" w:rsidRDefault="003776F0" w:rsidP="003776F0">
            <w:pPr>
              <w:rPr>
                <w:i/>
              </w:rPr>
            </w:pPr>
            <w:r w:rsidRPr="00A53E84">
              <w:rPr>
                <w:i/>
              </w:rPr>
              <w:t>Manually create a route connecting all way points between feature objects marked WP1 through WP4</w:t>
            </w:r>
          </w:p>
          <w:p w14:paraId="70E7334B" w14:textId="28C6A025" w:rsidR="000A72CE" w:rsidRPr="00A53E84" w:rsidRDefault="003776F0" w:rsidP="003776F0">
            <w:pPr>
              <w:rPr>
                <w:i/>
              </w:rPr>
            </w:pPr>
            <w:r w:rsidRPr="00A53E84">
              <w:rPr>
                <w:i/>
              </w:rPr>
              <w:t xml:space="preserve">Set user-specified distance for detecting of </w:t>
            </w:r>
            <w:r w:rsidR="0069033B">
              <w:rPr>
                <w:i/>
              </w:rPr>
              <w:t xml:space="preserve">Safety Contour </w:t>
            </w:r>
            <w:r w:rsidRPr="00A53E84">
              <w:rPr>
                <w:i/>
              </w:rPr>
              <w:t>as 0.1 NM</w:t>
            </w:r>
          </w:p>
        </w:tc>
      </w:tr>
      <w:tr w:rsidR="000A72CE" w14:paraId="53AE1489" w14:textId="77777777" w:rsidTr="00A53E84">
        <w:trPr>
          <w:tblHeader/>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A53E84">
        <w:trPr>
          <w:tblHeader/>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A53E84">
        <w:trPr>
          <w:tblHeader/>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A53E84">
        <w:trPr>
          <w:tblHeader/>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0F6CCDA7" w:rsidR="00FF43AD" w:rsidRPr="00A53E84" w:rsidRDefault="00FF43AD" w:rsidP="008A1BCC">
            <w:pPr>
              <w:jc w:val="left"/>
              <w:rPr>
                <w:i/>
              </w:rPr>
            </w:pPr>
            <w:r w:rsidRPr="00FF43AD">
              <w:rPr>
                <w:i/>
              </w:rPr>
              <w:t>Note: To increase the prominence of dangers in unsafe waters it is permitted to highlight objects 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A53E84">
        <w:trPr>
          <w:tblHeader/>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val="fr-FR" w:eastAsia="fr-FR"/>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A53E84">
        <w:trPr>
          <w:tblHeader/>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A53E84">
        <w:trPr>
          <w:tblHeader/>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val="fr-FR" w:eastAsia="fr-FR"/>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A53E84">
        <w:trPr>
          <w:tblHeader/>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val="fr-FR" w:eastAsia="fr-FR"/>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val="fr-FR" w:eastAsia="fr-FR"/>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val="fr-FR" w:eastAsia="fr-FR"/>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77777777" w:rsidR="003776F0" w:rsidRPr="00A53E84" w:rsidRDefault="003776F0" w:rsidP="00ED668D">
            <w:pPr>
              <w:jc w:val="left"/>
              <w:rPr>
                <w:i/>
              </w:rPr>
            </w:pPr>
          </w:p>
        </w:tc>
      </w:tr>
    </w:tbl>
    <w:p w14:paraId="0E445678" w14:textId="77777777" w:rsidR="003776F0" w:rsidRDefault="003776F0" w:rsidP="000A72CE"/>
    <w:p w14:paraId="6EB5F622" w14:textId="0EFBF40B" w:rsidR="000A72CE" w:rsidRDefault="003776F0" w:rsidP="00E30B8F">
      <w:pPr>
        <w:pStyle w:val="Heading2"/>
      </w:pPr>
      <w:r>
        <w:br w:type="page"/>
      </w:r>
      <w:bookmarkStart w:id="274" w:name="_Toc120212636"/>
      <w:r w:rsidR="000A72CE">
        <w:lastRenderedPageBreak/>
        <w:t xml:space="preserve">Detection and Notification of the </w:t>
      </w:r>
      <w:r w:rsidR="0069033B">
        <w:t xml:space="preserve">Safety Contour </w:t>
      </w:r>
      <w:r w:rsidR="000A72CE">
        <w:t>– Use of largest scale available</w:t>
      </w:r>
      <w:bookmarkEnd w:id="27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24"/>
        <w:gridCol w:w="2118"/>
        <w:gridCol w:w="2626"/>
        <w:gridCol w:w="2323"/>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77777777" w:rsidR="000A72CE" w:rsidRPr="004065B1" w:rsidRDefault="000A72CE" w:rsidP="008A1BCC">
            <w:r>
              <w:t>7.2</w:t>
            </w:r>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20C94E16" w14:textId="77777777" w:rsidR="000A72CE" w:rsidRPr="004065B1" w:rsidRDefault="000A72CE" w:rsidP="008A1BCC">
            <w:r>
              <w:t>S-52 10.5.9</w:t>
            </w:r>
          </w:p>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77777777" w:rsidR="000A72CE" w:rsidRPr="00A53E84" w:rsidRDefault="008F69C7" w:rsidP="002164D3">
            <w:pPr>
              <w:jc w:val="left"/>
              <w:rPr>
                <w:i/>
              </w:rPr>
            </w:pPr>
            <w:r w:rsidRPr="00A53E84">
              <w:rPr>
                <w:i/>
              </w:rPr>
              <w:t>This test is performed by loading the test cells AA2OVRVU.000 and AA3SAFCO.000, manually creating a route connecting way points between feature objects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24F44FDE" w14:textId="77777777" w:rsidR="008F69C7" w:rsidRPr="00A53E84" w:rsidRDefault="008F69C7" w:rsidP="00A53E84">
            <w:pPr>
              <w:jc w:val="left"/>
              <w:rPr>
                <w:i/>
              </w:rPr>
            </w:pPr>
            <w:r w:rsidRPr="00A53E84">
              <w:rPr>
                <w:i/>
              </w:rPr>
              <w:t>As for test 7.1 and in addition load cell AA2OVRVU.000 from 5.0 Navigational Hazards\Overview\ENC_ROOT</w:t>
            </w:r>
          </w:p>
          <w:p w14:paraId="4BA8BD55" w14:textId="608576FB" w:rsidR="008F69C7" w:rsidRPr="00A53E84" w:rsidRDefault="008F69C7" w:rsidP="00A53E84">
            <w:pPr>
              <w:jc w:val="left"/>
              <w:rPr>
                <w:i/>
              </w:rPr>
            </w:pPr>
            <w:r w:rsidRPr="00A53E84">
              <w:rPr>
                <w:i/>
              </w:rPr>
              <w:t xml:space="preserve">Select </w:t>
            </w:r>
            <w:r w:rsidR="00DE09B9">
              <w:rPr>
                <w:i/>
              </w:rPr>
              <w:t>Display Category</w:t>
            </w:r>
            <w:r w:rsidRPr="00A53E84">
              <w:rPr>
                <w:i/>
              </w:rPr>
              <w:t xml:space="preserve"> Other </w:t>
            </w:r>
          </w:p>
          <w:p w14:paraId="23743CDF" w14:textId="7B325A1D" w:rsidR="008F69C7" w:rsidRPr="00A53E84" w:rsidRDefault="008F69C7" w:rsidP="00A53E84">
            <w:pPr>
              <w:jc w:val="left"/>
              <w:rPr>
                <w:i/>
              </w:rPr>
            </w:pPr>
            <w:r w:rsidRPr="00A53E84">
              <w:rPr>
                <w:i/>
              </w:rPr>
              <w:t xml:space="preserve">Set the </w:t>
            </w:r>
            <w:r w:rsidR="0069033B">
              <w:rPr>
                <w:i/>
              </w:rPr>
              <w:t xml:space="preserve">Safety Contour </w:t>
            </w:r>
            <w:r w:rsidRPr="00A53E84">
              <w:rPr>
                <w:i/>
              </w:rPr>
              <w:t>value to 11 m</w:t>
            </w:r>
          </w:p>
          <w:p w14:paraId="3D500C6E" w14:textId="114CDD4E" w:rsidR="008F69C7" w:rsidRPr="00A53E84" w:rsidRDefault="008F69C7" w:rsidP="00A53E84">
            <w:pPr>
              <w:jc w:val="left"/>
              <w:rPr>
                <w:i/>
              </w:rPr>
            </w:pPr>
            <w:r w:rsidRPr="00A53E84">
              <w:rPr>
                <w:i/>
              </w:rPr>
              <w:t xml:space="preserve">Set the </w:t>
            </w:r>
            <w:r w:rsidR="0069033B">
              <w:rPr>
                <w:i/>
              </w:rPr>
              <w:t xml:space="preserve">Safety Depth  </w:t>
            </w:r>
            <w:r w:rsidRPr="00A53E84">
              <w:rPr>
                <w:i/>
              </w:rPr>
              <w:t xml:space="preserve">value to 30 m </w:t>
            </w:r>
          </w:p>
          <w:p w14:paraId="42F9B47F" w14:textId="77777777" w:rsidR="008F69C7" w:rsidRPr="00A53E84" w:rsidRDefault="008F69C7" w:rsidP="00A53E84">
            <w:pPr>
              <w:jc w:val="left"/>
              <w:rPr>
                <w:i/>
              </w:rPr>
            </w:pPr>
            <w:r w:rsidRPr="00A53E84">
              <w:rPr>
                <w:i/>
              </w:rPr>
              <w:t xml:space="preserve">Select Symbolized Boundaries </w:t>
            </w:r>
          </w:p>
          <w:p w14:paraId="008E527E" w14:textId="77777777" w:rsidR="008F69C7" w:rsidRDefault="008F69C7" w:rsidP="00A53E84">
            <w:pPr>
              <w:jc w:val="left"/>
              <w:rPr>
                <w:i/>
              </w:rPr>
            </w:pPr>
            <w:r w:rsidRPr="00A53E84">
              <w:rPr>
                <w:i/>
              </w:rPr>
              <w:t>Select Paper chart symbols</w:t>
            </w:r>
          </w:p>
          <w:p w14:paraId="56A823E7" w14:textId="733B799A" w:rsidR="000A72CE" w:rsidRPr="00A53E84" w:rsidRDefault="00D23291" w:rsidP="002164D3">
            <w:pPr>
              <w:jc w:val="left"/>
              <w:rPr>
                <w:i/>
              </w:rPr>
            </w:pPr>
            <w:r w:rsidRPr="00D23291">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77777777" w:rsidR="008F69C7" w:rsidRPr="00A53E84" w:rsidRDefault="008F69C7" w:rsidP="002164D3">
            <w:pPr>
              <w:jc w:val="left"/>
              <w:rPr>
                <w:i/>
              </w:rPr>
            </w:pPr>
            <w:r w:rsidRPr="00A53E84">
              <w:rPr>
                <w:i/>
              </w:rPr>
              <w:t>Select position 39°27′•000N 104°49′•000W at compilation scale (1:350 000) of AA2OVRVU.</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77777777" w:rsidR="000A72CE" w:rsidRPr="00A53E84" w:rsidRDefault="008F69C7" w:rsidP="002164D3">
            <w:pPr>
              <w:jc w:val="left"/>
              <w:rPr>
                <w:i/>
              </w:rPr>
            </w:pPr>
            <w:r w:rsidRPr="00A53E84">
              <w:rPr>
                <w:i/>
              </w:rPr>
              <w:t>2) Manually create a route connecting way points between feature objects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val="fr-FR" w:eastAsia="fr-FR"/>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7777777" w:rsidR="008F69C7" w:rsidRPr="00A53E84" w:rsidRDefault="008F69C7" w:rsidP="008A1BCC">
            <w:pPr>
              <w:jc w:val="left"/>
              <w:rPr>
                <w:i/>
              </w:rPr>
            </w:pPr>
            <w:r w:rsidRPr="00A53E84">
              <w:rPr>
                <w:i/>
              </w:rPr>
              <w:t>1) Situation before route planning. Chart AA2OVRVU displayed as it is</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val="fr-FR" w:eastAsia="fr-FR"/>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7777777" w:rsidR="008F69C7" w:rsidRDefault="008F69C7" w:rsidP="000A72CE"/>
    <w:p w14:paraId="755F130C" w14:textId="7744758E" w:rsidR="000A72CE" w:rsidRDefault="006549EF" w:rsidP="00E30B8F">
      <w:pPr>
        <w:pStyle w:val="Heading2"/>
      </w:pPr>
      <w:r>
        <w:br w:type="page"/>
      </w:r>
      <w:bookmarkStart w:id="275" w:name="_Toc120212637"/>
      <w:r w:rsidR="000A72CE">
        <w:lastRenderedPageBreak/>
        <w:t xml:space="preserve">Detection and Notification of the </w:t>
      </w:r>
      <w:r w:rsidR="0069033B">
        <w:t xml:space="preserve">Safety Contour </w:t>
      </w:r>
      <w:r w:rsidR="000A72CE">
        <w:t>- Basic test – Monitoring Mode</w:t>
      </w:r>
      <w:bookmarkEnd w:id="27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7777777" w:rsidR="000A72CE" w:rsidRPr="004065B1" w:rsidRDefault="000A72CE" w:rsidP="008A1BCC">
            <w:r>
              <w:t>7.3</w:t>
            </w:r>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6F8FAC21" w14:textId="77777777" w:rsidR="000A72CE" w:rsidRPr="004065B1" w:rsidRDefault="000A72CE" w:rsidP="008A1BCC">
            <w:r>
              <w:t>S-52 10.5.12</w:t>
            </w:r>
          </w:p>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77777777" w:rsidR="006549EF" w:rsidRPr="00A53E84" w:rsidRDefault="006549EF" w:rsidP="002164D3">
            <w:pPr>
              <w:jc w:val="left"/>
              <w:rPr>
                <w:i/>
              </w:rPr>
            </w:pPr>
            <w:r w:rsidRPr="00A53E84">
              <w:rPr>
                <w:i/>
              </w:rPr>
              <w:t>The purpose of this test is to verify by observation that ECDIS provides an appropriate alarm if the ship, within a specified time set by the Mariner, is going to cross own ship's safety contour. The objects satisfying the conditions for this test are listed in section 10.5.12 of IHO S-52 and are included in the test cell AA3SAFCO.000.</w:t>
            </w:r>
          </w:p>
          <w:p w14:paraId="535A2776" w14:textId="77777777" w:rsidR="006549EF" w:rsidRPr="00A53E84" w:rsidRDefault="006549EF" w:rsidP="002164D3">
            <w:pPr>
              <w:jc w:val="left"/>
              <w:rPr>
                <w:i/>
              </w:rPr>
            </w:pPr>
          </w:p>
          <w:p w14:paraId="44A8CA8F" w14:textId="4A51459B" w:rsidR="000A72CE" w:rsidRPr="00A53E84" w:rsidRDefault="006549EF" w:rsidP="002164D3">
            <w:pPr>
              <w:jc w:val="left"/>
              <w:rPr>
                <w:i/>
              </w:rPr>
            </w:pPr>
            <w:r w:rsidRPr="00A53E84">
              <w:rPr>
                <w:i/>
              </w:rPr>
              <w:t xml:space="preserve">This test is performed by loading the test cell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77777777" w:rsidR="000A72CE" w:rsidRDefault="006549EF" w:rsidP="008A1BCC">
            <w:pPr>
              <w:rPr>
                <w:i/>
              </w:rPr>
            </w:pPr>
            <w:r w:rsidRPr="00A53E84">
              <w:rPr>
                <w:i/>
              </w:rPr>
              <w:t>As for test 7.1</w:t>
            </w:r>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val="fr-FR" w:eastAsia="fr-FR"/>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19475F8B" w14:textId="762FEAE7" w:rsidR="006549EF" w:rsidRPr="00A53E84" w:rsidRDefault="006549EF" w:rsidP="008A1BCC">
            <w:pPr>
              <w:jc w:val="left"/>
              <w:rPr>
                <w:i/>
              </w:rPr>
            </w:pPr>
            <w:r w:rsidRPr="00A53E84">
              <w:rPr>
                <w:i/>
              </w:rPr>
              <w:t xml:space="preserve">An example with </w:t>
            </w:r>
            <w:r w:rsidR="0069033B">
              <w:rPr>
                <w:i/>
              </w:rPr>
              <w:t xml:space="preserve">Safety Contour </w:t>
            </w:r>
            <w:r w:rsidRPr="00A53E84">
              <w:rPr>
                <w:i/>
              </w:rPr>
              <w:t>= 6 m.</w:t>
            </w:r>
          </w:p>
        </w:tc>
      </w:tr>
    </w:tbl>
    <w:p w14:paraId="5F09536D" w14:textId="77777777" w:rsidR="000A72CE" w:rsidRDefault="000A72CE" w:rsidP="000A72CE"/>
    <w:p w14:paraId="03D2741D" w14:textId="27538838" w:rsidR="000A72CE" w:rsidRDefault="006549EF" w:rsidP="00E30B8F">
      <w:pPr>
        <w:pStyle w:val="Heading2"/>
      </w:pPr>
      <w:r>
        <w:br w:type="page"/>
      </w:r>
      <w:bookmarkStart w:id="276" w:name="_Toc120212638"/>
      <w:r w:rsidR="000A72CE">
        <w:lastRenderedPageBreak/>
        <w:t xml:space="preserve">Detection and Notification of the </w:t>
      </w:r>
      <w:r w:rsidR="0069033B">
        <w:t xml:space="preserve">Safety Contour </w:t>
      </w:r>
      <w:r w:rsidR="000A72CE">
        <w:t>– Use of largest scale available – Monitoring Mode</w:t>
      </w:r>
      <w:bookmarkEnd w:id="2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277" w:name="_Hlk119982162"/>
            <w:r w:rsidRPr="000A066E">
              <w:rPr>
                <w:b/>
              </w:rPr>
              <w:t>Test Reference</w:t>
            </w:r>
          </w:p>
        </w:tc>
        <w:tc>
          <w:tcPr>
            <w:tcW w:w="2381" w:type="dxa"/>
            <w:shd w:val="clear" w:color="auto" w:fill="CCFFCC"/>
            <w:vAlign w:val="center"/>
          </w:tcPr>
          <w:p w14:paraId="6246E783" w14:textId="77777777" w:rsidR="000A72CE" w:rsidRPr="004065B1" w:rsidRDefault="000A72CE" w:rsidP="008A1BCC">
            <w:r>
              <w:t>7.4</w:t>
            </w:r>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26A11642" w14:textId="77777777" w:rsidR="000A72CE" w:rsidRPr="004065B1" w:rsidRDefault="000A72CE" w:rsidP="008A1BCC">
            <w:r>
              <w:t>S-52 10.5.9</w:t>
            </w:r>
          </w:p>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77777777" w:rsidR="0068367B" w:rsidRPr="00A53E84" w:rsidRDefault="0068367B" w:rsidP="002164D3">
            <w:pPr>
              <w:jc w:val="left"/>
              <w:rPr>
                <w:i/>
              </w:rPr>
            </w:pPr>
            <w:r w:rsidRPr="00A53E84">
              <w:rPr>
                <w:i/>
              </w:rPr>
              <w:t>The purpose of this test is to verify by observation that ECDIS uses the largest scale available for providing an appropriate alarm if the ship, within a specified time set by the Mariner, is going to cross own ship's safety contour. The objects satisfying the conditions for this test are listed in section 10.5.12 of IHO S-52 and are included in the test cell AA3SAFCO.000.</w:t>
            </w:r>
          </w:p>
          <w:p w14:paraId="61F555A0" w14:textId="77777777" w:rsidR="0068367B" w:rsidRPr="00A53E84" w:rsidRDefault="0068367B" w:rsidP="002164D3">
            <w:pPr>
              <w:jc w:val="left"/>
              <w:rPr>
                <w:i/>
              </w:rPr>
            </w:pPr>
          </w:p>
          <w:p w14:paraId="1BE2BD35" w14:textId="2F9FE57C" w:rsidR="000A72CE" w:rsidRPr="00A53E84" w:rsidRDefault="0068367B" w:rsidP="002164D3">
            <w:pPr>
              <w:jc w:val="left"/>
              <w:rPr>
                <w:i/>
              </w:rPr>
            </w:pPr>
            <w:r w:rsidRPr="00A53E84">
              <w:rPr>
                <w:i/>
              </w:rPr>
              <w:t xml:space="preserve">This test is performed by loading the test cells AA2OVRVU.000 and AA3SAFCO.000,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77777777" w:rsidR="000A72CE" w:rsidRPr="00A53E84" w:rsidRDefault="0068367B" w:rsidP="008A1BCC">
            <w:pPr>
              <w:rPr>
                <w:i/>
              </w:rPr>
            </w:pPr>
            <w:r w:rsidRPr="00A53E84">
              <w:rPr>
                <w:i/>
              </w:rPr>
              <w:t>As for test 7.2</w:t>
            </w:r>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val="fr-FR" w:eastAsia="fr-FR"/>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77777777" w:rsidR="0068367B" w:rsidRPr="00A53E84" w:rsidRDefault="0068367B" w:rsidP="008A1BCC">
            <w:pPr>
              <w:jc w:val="left"/>
              <w:rPr>
                <w:i/>
              </w:rPr>
            </w:pPr>
          </w:p>
        </w:tc>
      </w:tr>
      <w:bookmarkEnd w:id="277"/>
    </w:tbl>
    <w:p w14:paraId="71830C14" w14:textId="77777777" w:rsidR="000A72CE" w:rsidRDefault="000A72CE" w:rsidP="000A72CE"/>
    <w:p w14:paraId="4B7344FD" w14:textId="67085AA9" w:rsidR="009A076E" w:rsidRDefault="009A076E" w:rsidP="00305CC0">
      <w:pPr>
        <w:jc w:val="left"/>
      </w:pPr>
    </w:p>
    <w:p w14:paraId="468AF650" w14:textId="77777777" w:rsidR="009A076E" w:rsidRDefault="009A076E">
      <w:pPr>
        <w:widowControl/>
        <w:spacing w:line="240" w:lineRule="auto"/>
        <w:jc w:val="left"/>
      </w:pPr>
      <w:r>
        <w:br w:type="page"/>
      </w:r>
    </w:p>
    <w:p w14:paraId="2AA89318" w14:textId="77777777" w:rsidR="009A076E" w:rsidRPr="00702C7D" w:rsidRDefault="009A076E" w:rsidP="009A076E">
      <w:pPr>
        <w:jc w:val="center"/>
        <w:rPr>
          <w:lang w:val="en-US"/>
        </w:rPr>
      </w:pPr>
    </w:p>
    <w:p w14:paraId="58898EA5" w14:textId="77777777" w:rsidR="00D841EA" w:rsidRPr="00702C7D" w:rsidRDefault="00D841EA" w:rsidP="00D841EA">
      <w:pPr>
        <w:keepLines/>
        <w:tabs>
          <w:tab w:val="left" w:pos="-510"/>
          <w:tab w:val="left" w:pos="0"/>
          <w:tab w:val="left" w:pos="992"/>
          <w:tab w:val="left" w:pos="4677"/>
          <w:tab w:val="left" w:pos="5244"/>
          <w:tab w:val="left" w:pos="5586"/>
          <w:tab w:val="left" w:pos="6112"/>
          <w:tab w:val="left" w:pos="6792"/>
          <w:tab w:val="left" w:pos="7471"/>
          <w:tab w:val="left" w:pos="8150"/>
          <w:tab w:val="left" w:pos="8505"/>
        </w:tabs>
        <w:spacing w:line="240" w:lineRule="auto"/>
        <w:jc w:val="center"/>
        <w:rPr>
          <w:rFonts w:ascii="Courier" w:hAnsi="Courier"/>
          <w:b/>
          <w:sz w:val="22"/>
          <w:lang w:val="en-US"/>
        </w:rPr>
      </w:pPr>
    </w:p>
    <w:p w14:paraId="3032485A" w14:textId="5ECA911C" w:rsidR="00D841EA" w:rsidRDefault="00E45F3B" w:rsidP="00E45F3B">
      <w:pPr>
        <w:pStyle w:val="Heading1"/>
        <w:rPr>
          <w:ins w:id="278" w:author="Thomas Mellor" w:date="2022-11-22T04:01:00Z"/>
          <w:lang w:val="en-US"/>
        </w:rPr>
      </w:pPr>
      <w:bookmarkStart w:id="279" w:name="_Toc120212639"/>
      <w:ins w:id="280" w:author="Thomas Mellor" w:date="2022-11-22T04:01:00Z">
        <w:r>
          <w:rPr>
            <w:lang w:val="en-US"/>
          </w:rPr>
          <w:t>Skin of the earth test</w:t>
        </w:r>
      </w:ins>
      <w:ins w:id="281" w:author="Thomas Mellor" w:date="2022-11-22T04:41:00Z">
        <w:r w:rsidR="00406386">
          <w:rPr>
            <w:lang w:val="en-US"/>
          </w:rPr>
          <w:t>s</w:t>
        </w:r>
      </w:ins>
      <w:bookmarkEnd w:id="279"/>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915"/>
        <w:gridCol w:w="2212"/>
        <w:gridCol w:w="2916"/>
        <w:gridCol w:w="1648"/>
      </w:tblGrid>
      <w:tr w:rsidR="00146B2B" w14:paraId="40F5D3BA" w14:textId="77777777" w:rsidTr="00D021C6">
        <w:trPr>
          <w:trHeight w:val="454"/>
          <w:tblHeader/>
          <w:ins w:id="282" w:author="Thomas Mellor" w:date="2022-11-22T04:02:00Z"/>
        </w:trPr>
        <w:tc>
          <w:tcPr>
            <w:tcW w:w="2706" w:type="dxa"/>
            <w:shd w:val="clear" w:color="auto" w:fill="CCFFCC"/>
            <w:vAlign w:val="center"/>
          </w:tcPr>
          <w:p w14:paraId="4BEDD054" w14:textId="77777777" w:rsidR="00E45F3B" w:rsidRPr="004065B1" w:rsidRDefault="00E45F3B" w:rsidP="00582E06">
            <w:pPr>
              <w:rPr>
                <w:ins w:id="283" w:author="Thomas Mellor" w:date="2022-11-22T04:02:00Z"/>
              </w:rPr>
            </w:pPr>
            <w:bookmarkStart w:id="284" w:name="_Hlk119983568"/>
            <w:ins w:id="285" w:author="Thomas Mellor" w:date="2022-11-22T04:02:00Z">
              <w:r w:rsidRPr="000A066E">
                <w:rPr>
                  <w:b/>
                </w:rPr>
                <w:t>Test Reference</w:t>
              </w:r>
            </w:ins>
          </w:p>
        </w:tc>
        <w:tc>
          <w:tcPr>
            <w:tcW w:w="2301" w:type="dxa"/>
            <w:shd w:val="clear" w:color="auto" w:fill="CCFFCC"/>
            <w:vAlign w:val="center"/>
          </w:tcPr>
          <w:p w14:paraId="7D5E1269" w14:textId="12BBA639" w:rsidR="00E45F3B" w:rsidRPr="004065B1" w:rsidRDefault="00EA5B8C" w:rsidP="00582E06">
            <w:pPr>
              <w:rPr>
                <w:ins w:id="286" w:author="Thomas Mellor" w:date="2022-11-22T04:02:00Z"/>
              </w:rPr>
            </w:pPr>
            <w:ins w:id="287" w:author="Thomas Mellor" w:date="2022-11-22T04:09:00Z">
              <w:r>
                <w:t xml:space="preserve">SOE </w:t>
              </w:r>
            </w:ins>
            <w:ins w:id="288" w:author="Thomas Mellor" w:date="2022-11-22T04:11:00Z">
              <w:r>
                <w:t>test 1 – base data</w:t>
              </w:r>
            </w:ins>
          </w:p>
        </w:tc>
        <w:tc>
          <w:tcPr>
            <w:tcW w:w="2707" w:type="dxa"/>
            <w:shd w:val="clear" w:color="auto" w:fill="CCFFCC"/>
            <w:vAlign w:val="center"/>
          </w:tcPr>
          <w:p w14:paraId="1CF53591" w14:textId="77777777" w:rsidR="00E45F3B" w:rsidRPr="004065B1" w:rsidRDefault="00E45F3B" w:rsidP="00582E06">
            <w:pPr>
              <w:rPr>
                <w:ins w:id="289" w:author="Thomas Mellor" w:date="2022-11-22T04:02:00Z"/>
              </w:rPr>
            </w:pPr>
            <w:ins w:id="290" w:author="Thomas Mellor" w:date="2022-11-22T04:02:00Z">
              <w:r w:rsidRPr="000A066E">
                <w:rPr>
                  <w:b/>
                </w:rPr>
                <w:t>IHO Reference</w:t>
              </w:r>
            </w:ins>
          </w:p>
        </w:tc>
        <w:tc>
          <w:tcPr>
            <w:tcW w:w="1977" w:type="dxa"/>
            <w:shd w:val="clear" w:color="auto" w:fill="CCFFCC"/>
            <w:vAlign w:val="center"/>
          </w:tcPr>
          <w:p w14:paraId="0614B30D" w14:textId="137F60DA" w:rsidR="00E45F3B" w:rsidRPr="004065B1" w:rsidRDefault="00E45F3B" w:rsidP="00582E06">
            <w:pPr>
              <w:rPr>
                <w:ins w:id="291" w:author="Thomas Mellor" w:date="2022-11-22T04:02:00Z"/>
              </w:rPr>
            </w:pPr>
          </w:p>
        </w:tc>
      </w:tr>
      <w:tr w:rsidR="00B52357" w14:paraId="7A1069E7" w14:textId="77777777" w:rsidTr="00D021C6">
        <w:trPr>
          <w:tblHeader/>
          <w:ins w:id="292" w:author="Thomas Mellor" w:date="2022-11-22T04:02:00Z"/>
        </w:trPr>
        <w:tc>
          <w:tcPr>
            <w:tcW w:w="9691" w:type="dxa"/>
            <w:gridSpan w:val="4"/>
            <w:tcBorders>
              <w:bottom w:val="single" w:sz="4" w:space="0" w:color="auto"/>
            </w:tcBorders>
            <w:shd w:val="clear" w:color="auto" w:fill="CCFFCC"/>
            <w:vAlign w:val="center"/>
          </w:tcPr>
          <w:p w14:paraId="38C85FCF" w14:textId="22B519C2" w:rsidR="00EA5B8C" w:rsidRDefault="00E45F3B" w:rsidP="00D021C6">
            <w:pPr>
              <w:rPr>
                <w:ins w:id="293" w:author="Thomas Mellor" w:date="2022-11-22T04:02:00Z"/>
              </w:rPr>
            </w:pPr>
            <w:ins w:id="294" w:author="Thomas Mellor" w:date="2022-11-22T04:02:00Z">
              <w:r w:rsidRPr="000A066E">
                <w:rPr>
                  <w:b/>
                </w:rPr>
                <w:t>Test description</w:t>
              </w:r>
            </w:ins>
            <w:ins w:id="295" w:author="Thomas Mellor" w:date="2022-11-22T04:04:00Z">
              <w:r w:rsidRPr="00E45F3B">
                <w:t xml:space="preserve"> </w:t>
              </w:r>
            </w:ins>
          </w:p>
        </w:tc>
      </w:tr>
      <w:tr w:rsidR="00B52357" w14:paraId="3C0F89F8" w14:textId="77777777" w:rsidTr="00D021C6">
        <w:trPr>
          <w:tblHeader/>
          <w:ins w:id="296" w:author="Thomas Mellor" w:date="2022-11-22T20:06:00Z"/>
        </w:trPr>
        <w:tc>
          <w:tcPr>
            <w:tcW w:w="9691" w:type="dxa"/>
            <w:gridSpan w:val="4"/>
            <w:shd w:val="clear" w:color="auto" w:fill="auto"/>
            <w:vAlign w:val="center"/>
          </w:tcPr>
          <w:p w14:paraId="18A9D9AE" w14:textId="77777777" w:rsidR="00D021C6" w:rsidRDefault="00D021C6" w:rsidP="00D021C6">
            <w:pPr>
              <w:rPr>
                <w:ins w:id="297" w:author="Thomas Mellor" w:date="2022-11-22T20:07:00Z"/>
              </w:rPr>
            </w:pPr>
            <w:ins w:id="298" w:author="Thomas Mellor" w:date="2022-11-22T20:07:00Z">
              <w:r w:rsidRPr="00E45F3B">
                <w:t>This test is designed to ensure the correct presentation of a WRECK feature after applying an update to modify the underlying DEPARE</w:t>
              </w:r>
            </w:ins>
          </w:p>
          <w:p w14:paraId="4710B683" w14:textId="77777777" w:rsidR="00D021C6" w:rsidRDefault="00D021C6" w:rsidP="00D021C6">
            <w:pPr>
              <w:rPr>
                <w:ins w:id="299" w:author="Thomas Mellor" w:date="2022-11-22T20:07:00Z"/>
              </w:rPr>
            </w:pPr>
          </w:p>
          <w:p w14:paraId="341C4854" w14:textId="6736924F" w:rsidR="00D021C6" w:rsidRPr="000A066E" w:rsidRDefault="00D021C6" w:rsidP="00D021C6">
            <w:pPr>
              <w:rPr>
                <w:ins w:id="300" w:author="Thomas Mellor" w:date="2022-11-22T20:06:00Z"/>
                <w:b/>
              </w:rPr>
            </w:pPr>
            <w:ins w:id="301" w:author="Thomas Mellor" w:date="2022-11-22T20:07:00Z">
              <w:r w:rsidRPr="00EA5B8C">
                <w:t>This test is performed by loading the test cell</w:t>
              </w:r>
              <w:r>
                <w:t xml:space="preserve"> </w:t>
              </w:r>
              <w:r w:rsidRPr="000C7C16">
                <w:t>US4MA04M Ed33</w:t>
              </w:r>
            </w:ins>
          </w:p>
        </w:tc>
      </w:tr>
      <w:tr w:rsidR="00B52357" w14:paraId="506A62CF" w14:textId="77777777" w:rsidTr="00D021C6">
        <w:trPr>
          <w:tblHeader/>
          <w:ins w:id="302" w:author="Thomas Mellor" w:date="2022-11-22T04:02:00Z"/>
        </w:trPr>
        <w:tc>
          <w:tcPr>
            <w:tcW w:w="9691" w:type="dxa"/>
            <w:gridSpan w:val="4"/>
            <w:shd w:val="clear" w:color="auto" w:fill="CCFFCC"/>
            <w:vAlign w:val="center"/>
          </w:tcPr>
          <w:p w14:paraId="488FD1A4" w14:textId="77777777" w:rsidR="00E45F3B" w:rsidRPr="004065B1" w:rsidRDefault="00E45F3B" w:rsidP="00582E06">
            <w:pPr>
              <w:rPr>
                <w:ins w:id="303" w:author="Thomas Mellor" w:date="2022-11-22T04:02:00Z"/>
              </w:rPr>
            </w:pPr>
            <w:ins w:id="304" w:author="Thomas Mellor" w:date="2022-11-22T04:02:00Z">
              <w:r w:rsidRPr="000A066E">
                <w:rPr>
                  <w:b/>
                </w:rPr>
                <w:t>Setup</w:t>
              </w:r>
            </w:ins>
          </w:p>
        </w:tc>
      </w:tr>
      <w:tr w:rsidR="00B52357" w14:paraId="49B9DDA4" w14:textId="77777777" w:rsidTr="00D021C6">
        <w:trPr>
          <w:tblHeader/>
          <w:ins w:id="305" w:author="Thomas Mellor" w:date="2022-11-22T04:02:00Z"/>
        </w:trPr>
        <w:tc>
          <w:tcPr>
            <w:tcW w:w="9691" w:type="dxa"/>
            <w:gridSpan w:val="4"/>
            <w:vAlign w:val="center"/>
          </w:tcPr>
          <w:p w14:paraId="78E8F035" w14:textId="77777777" w:rsidR="00E45F3B" w:rsidRPr="00E45F3B" w:rsidRDefault="00E45F3B" w:rsidP="00E45F3B">
            <w:pPr>
              <w:rPr>
                <w:ins w:id="306" w:author="Thomas Mellor" w:date="2022-11-22T04:07:00Z"/>
                <w:i/>
              </w:rPr>
            </w:pPr>
            <w:ins w:id="307" w:author="Thomas Mellor" w:date="2022-11-22T04:07:00Z">
              <w:r w:rsidRPr="00E45F3B">
                <w:rPr>
                  <w:i/>
                </w:rPr>
                <w:t xml:space="preserve">Select Display Category Other </w:t>
              </w:r>
            </w:ins>
          </w:p>
          <w:p w14:paraId="1B541A0A" w14:textId="66AF70E3" w:rsidR="00E45F3B" w:rsidRPr="00E45F3B" w:rsidRDefault="00E45F3B" w:rsidP="00E45F3B">
            <w:pPr>
              <w:rPr>
                <w:ins w:id="308" w:author="Thomas Mellor" w:date="2022-11-22T04:07:00Z"/>
                <w:i/>
              </w:rPr>
            </w:pPr>
            <w:ins w:id="309" w:author="Thomas Mellor" w:date="2022-11-22T04:07:00Z">
              <w:r w:rsidRPr="00E45F3B">
                <w:rPr>
                  <w:i/>
                </w:rPr>
                <w:t xml:space="preserve">Set the Safety Contour value to </w:t>
              </w:r>
              <w:r>
                <w:rPr>
                  <w:i/>
                </w:rPr>
                <w:t>9</w:t>
              </w:r>
              <w:r w:rsidRPr="00E45F3B">
                <w:rPr>
                  <w:i/>
                </w:rPr>
                <w:t xml:space="preserve"> m</w:t>
              </w:r>
            </w:ins>
          </w:p>
          <w:p w14:paraId="0477C3FC" w14:textId="2C2A8116" w:rsidR="00E45F3B" w:rsidRPr="00E45F3B" w:rsidRDefault="00E45F3B" w:rsidP="00E45F3B">
            <w:pPr>
              <w:rPr>
                <w:ins w:id="310" w:author="Thomas Mellor" w:date="2022-11-22T04:07:00Z"/>
                <w:i/>
              </w:rPr>
            </w:pPr>
            <w:ins w:id="311" w:author="Thomas Mellor" w:date="2022-11-22T04:07:00Z">
              <w:r w:rsidRPr="00E45F3B">
                <w:rPr>
                  <w:i/>
                </w:rPr>
                <w:t xml:space="preserve">Set the Safety Depth value to </w:t>
              </w:r>
              <w:r>
                <w:rPr>
                  <w:i/>
                </w:rPr>
                <w:t>9</w:t>
              </w:r>
              <w:r w:rsidRPr="00E45F3B">
                <w:rPr>
                  <w:i/>
                </w:rPr>
                <w:t xml:space="preserve"> m </w:t>
              </w:r>
            </w:ins>
          </w:p>
          <w:p w14:paraId="01A63F91" w14:textId="6CDF8D55" w:rsidR="00E45F3B" w:rsidRPr="00E45F3B" w:rsidRDefault="00E45F3B" w:rsidP="00E45F3B">
            <w:pPr>
              <w:rPr>
                <w:ins w:id="312" w:author="Thomas Mellor" w:date="2022-11-22T04:07:00Z"/>
                <w:i/>
              </w:rPr>
            </w:pPr>
            <w:ins w:id="313" w:author="Thomas Mellor" w:date="2022-11-22T04:07:00Z">
              <w:r w:rsidRPr="00E45F3B">
                <w:rPr>
                  <w:i/>
                </w:rPr>
                <w:t xml:space="preserve">Select </w:t>
              </w:r>
            </w:ins>
            <w:ins w:id="314" w:author="Thomas Mellor" w:date="2022-11-22T04:08:00Z">
              <w:r w:rsidR="00EA5B8C">
                <w:rPr>
                  <w:i/>
                </w:rPr>
                <w:t>Plain</w:t>
              </w:r>
            </w:ins>
            <w:ins w:id="315" w:author="Thomas Mellor" w:date="2022-11-22T04:07:00Z">
              <w:r w:rsidRPr="00E45F3B">
                <w:rPr>
                  <w:i/>
                </w:rPr>
                <w:t xml:space="preserve"> Boundaries </w:t>
              </w:r>
            </w:ins>
          </w:p>
          <w:p w14:paraId="61E146CF" w14:textId="7F1E4317" w:rsidR="00E45F3B" w:rsidRPr="00E45F3B" w:rsidRDefault="00E45F3B" w:rsidP="00E45F3B">
            <w:pPr>
              <w:rPr>
                <w:ins w:id="316" w:author="Thomas Mellor" w:date="2022-11-22T04:07:00Z"/>
                <w:i/>
              </w:rPr>
            </w:pPr>
            <w:ins w:id="317" w:author="Thomas Mellor" w:date="2022-11-22T04:07:00Z">
              <w:r w:rsidRPr="00E45F3B">
                <w:rPr>
                  <w:i/>
                </w:rPr>
                <w:t>Select</w:t>
              </w:r>
            </w:ins>
            <w:ins w:id="318" w:author="Thomas Mellor" w:date="2022-11-22T04:08:00Z">
              <w:r w:rsidR="00EA5B8C">
                <w:rPr>
                  <w:i/>
                </w:rPr>
                <w:t xml:space="preserve"> </w:t>
              </w:r>
            </w:ins>
            <w:ins w:id="319" w:author="Thomas Mellor" w:date="2022-11-22T20:51:00Z">
              <w:r w:rsidR="001C18F8">
                <w:rPr>
                  <w:i/>
                </w:rPr>
                <w:t>S</w:t>
              </w:r>
            </w:ins>
            <w:ins w:id="320" w:author="Thomas Mellor" w:date="2022-11-22T04:08:00Z">
              <w:r w:rsidR="00EA5B8C">
                <w:rPr>
                  <w:i/>
                </w:rPr>
                <w:t>implified</w:t>
              </w:r>
            </w:ins>
            <w:ins w:id="321" w:author="Thomas Mellor" w:date="2022-11-22T04:07:00Z">
              <w:r w:rsidRPr="00E45F3B">
                <w:rPr>
                  <w:i/>
                </w:rPr>
                <w:t xml:space="preserve"> </w:t>
              </w:r>
            </w:ins>
            <w:ins w:id="322" w:author="Thomas Mellor" w:date="2022-11-22T20:51:00Z">
              <w:r w:rsidR="001C18F8">
                <w:rPr>
                  <w:i/>
                </w:rPr>
                <w:t>S</w:t>
              </w:r>
            </w:ins>
            <w:ins w:id="323" w:author="Thomas Mellor" w:date="2022-11-22T04:07:00Z">
              <w:r w:rsidRPr="00E45F3B">
                <w:rPr>
                  <w:i/>
                </w:rPr>
                <w:t>ymbols</w:t>
              </w:r>
            </w:ins>
          </w:p>
          <w:p w14:paraId="3ACA38BF" w14:textId="3C84DF09" w:rsidR="00E45F3B" w:rsidRDefault="00E45F3B" w:rsidP="00E45F3B">
            <w:pPr>
              <w:rPr>
                <w:ins w:id="324" w:author="Thomas Mellor" w:date="2022-11-22T04:16:00Z"/>
                <w:i/>
              </w:rPr>
            </w:pPr>
            <w:ins w:id="325" w:author="Thomas Mellor" w:date="2022-11-22T04:07:00Z">
              <w:r w:rsidRPr="00E45F3B">
                <w:rPr>
                  <w:i/>
                </w:rPr>
                <w:t xml:space="preserve">Select </w:t>
              </w:r>
            </w:ins>
            <w:ins w:id="326" w:author="Thomas Mellor" w:date="2022-11-22T20:51:00Z">
              <w:r w:rsidR="001C18F8">
                <w:rPr>
                  <w:i/>
                </w:rPr>
                <w:t>D</w:t>
              </w:r>
            </w:ins>
            <w:ins w:id="327" w:author="Thomas Mellor" w:date="2022-11-22T04:08:00Z">
              <w:r w:rsidR="00EA5B8C">
                <w:rPr>
                  <w:i/>
                </w:rPr>
                <w:t xml:space="preserve">ay </w:t>
              </w:r>
            </w:ins>
            <w:ins w:id="328" w:author="Thomas Mellor" w:date="2022-11-22T20:51:00Z">
              <w:r w:rsidR="001C18F8">
                <w:rPr>
                  <w:i/>
                </w:rPr>
                <w:t>P</w:t>
              </w:r>
            </w:ins>
            <w:ins w:id="329" w:author="Thomas Mellor" w:date="2022-11-22T04:08:00Z">
              <w:r w:rsidR="00EA5B8C">
                <w:rPr>
                  <w:i/>
                </w:rPr>
                <w:t xml:space="preserve">alette </w:t>
              </w:r>
            </w:ins>
          </w:p>
          <w:p w14:paraId="1C5D7E10" w14:textId="57322BE1" w:rsidR="000C7C16" w:rsidRPr="00A53E84" w:rsidRDefault="000C7C16" w:rsidP="00E45F3B">
            <w:pPr>
              <w:rPr>
                <w:ins w:id="330" w:author="Thomas Mellor" w:date="2022-11-22T04:02:00Z"/>
                <w:i/>
              </w:rPr>
            </w:pPr>
          </w:p>
        </w:tc>
      </w:tr>
      <w:tr w:rsidR="00B52357" w14:paraId="02C76663" w14:textId="77777777" w:rsidTr="00D021C6">
        <w:trPr>
          <w:tblHeader/>
          <w:ins w:id="331" w:author="Thomas Mellor" w:date="2022-11-22T04:02:00Z"/>
        </w:trPr>
        <w:tc>
          <w:tcPr>
            <w:tcW w:w="9691" w:type="dxa"/>
            <w:gridSpan w:val="4"/>
            <w:shd w:val="clear" w:color="auto" w:fill="CCFFCC"/>
            <w:vAlign w:val="center"/>
          </w:tcPr>
          <w:p w14:paraId="7A78AE66" w14:textId="77777777" w:rsidR="00E45F3B" w:rsidRPr="004065B1" w:rsidRDefault="00E45F3B" w:rsidP="00582E06">
            <w:pPr>
              <w:rPr>
                <w:ins w:id="332" w:author="Thomas Mellor" w:date="2022-11-22T04:02:00Z"/>
              </w:rPr>
            </w:pPr>
            <w:ins w:id="333" w:author="Thomas Mellor" w:date="2022-11-22T04:02:00Z">
              <w:r w:rsidRPr="000A066E">
                <w:rPr>
                  <w:b/>
                </w:rPr>
                <w:t>Action</w:t>
              </w:r>
            </w:ins>
          </w:p>
        </w:tc>
      </w:tr>
      <w:tr w:rsidR="00B52357" w14:paraId="065ABDDF" w14:textId="77777777" w:rsidTr="00D021C6">
        <w:trPr>
          <w:tblHeader/>
          <w:ins w:id="334" w:author="Thomas Mellor" w:date="2022-11-22T04:02:00Z"/>
        </w:trPr>
        <w:tc>
          <w:tcPr>
            <w:tcW w:w="9691" w:type="dxa"/>
            <w:gridSpan w:val="4"/>
            <w:vAlign w:val="center"/>
          </w:tcPr>
          <w:p w14:paraId="5AD90B28" w14:textId="60515CEE" w:rsidR="00E45F3B" w:rsidRDefault="000C7C16" w:rsidP="00582E06">
            <w:pPr>
              <w:jc w:val="left"/>
              <w:rPr>
                <w:ins w:id="335" w:author="Thomas Mellor" w:date="2022-11-22T04:17:00Z"/>
                <w:i/>
              </w:rPr>
            </w:pPr>
            <w:ins w:id="336" w:author="Thomas Mellor" w:date="2022-11-22T04:15:00Z">
              <w:r w:rsidRPr="000C7C16">
                <w:rPr>
                  <w:i/>
                </w:rPr>
                <w:t>Load US4MA04M Ed33 and apply update 4, WRECK object FRID 1481 change from an isolated danger symbol to a dangerous wreck</w:t>
              </w:r>
            </w:ins>
          </w:p>
          <w:p w14:paraId="40699C93" w14:textId="77777777" w:rsidR="000C7C16" w:rsidRDefault="000C7C16" w:rsidP="00582E06">
            <w:pPr>
              <w:jc w:val="left"/>
              <w:rPr>
                <w:ins w:id="337" w:author="Thomas Mellor" w:date="2022-11-22T04:16:00Z"/>
                <w:i/>
              </w:rPr>
            </w:pPr>
          </w:p>
          <w:p w14:paraId="0F24DA98" w14:textId="77777777" w:rsidR="000C7C16" w:rsidRPr="000C7C16" w:rsidRDefault="000C7C16" w:rsidP="000C7C16">
            <w:pPr>
              <w:jc w:val="left"/>
              <w:rPr>
                <w:ins w:id="338" w:author="Thomas Mellor" w:date="2022-11-22T04:16:00Z"/>
                <w:i/>
              </w:rPr>
            </w:pPr>
            <w:ins w:id="339" w:author="Thomas Mellor" w:date="2022-11-22T04:16:00Z">
              <w:r w:rsidRPr="000C7C16">
                <w:rPr>
                  <w:i/>
                </w:rPr>
                <w:t xml:space="preserve">WRECK object FRID 1481 at 42°40.62’ N , 70°35.123’ E will be shown as an isolated danger. </w:t>
              </w:r>
            </w:ins>
          </w:p>
          <w:p w14:paraId="07F2F67E" w14:textId="13E2B397" w:rsidR="000C7C16" w:rsidRDefault="000C7C16" w:rsidP="000C7C16">
            <w:pPr>
              <w:jc w:val="left"/>
              <w:rPr>
                <w:ins w:id="340" w:author="Thomas Mellor" w:date="2022-11-22T04:16:00Z"/>
                <w:i/>
              </w:rPr>
            </w:pPr>
            <w:ins w:id="341" w:author="Thomas Mellor" w:date="2022-11-22T04:16:00Z">
              <w:r w:rsidRPr="000C7C16">
                <w:rPr>
                  <w:i/>
                </w:rPr>
                <w:t>SY(ISODGR01). It is in a DEPARE (9.1m to 18.2m)</w:t>
              </w:r>
            </w:ins>
          </w:p>
          <w:p w14:paraId="36AF83A9" w14:textId="538DF4BE" w:rsidR="000C7C16" w:rsidRPr="00A53E84" w:rsidRDefault="000C7C16" w:rsidP="00582E06">
            <w:pPr>
              <w:jc w:val="left"/>
              <w:rPr>
                <w:ins w:id="342" w:author="Thomas Mellor" w:date="2022-11-22T04:02:00Z"/>
                <w:i/>
              </w:rPr>
            </w:pPr>
          </w:p>
        </w:tc>
      </w:tr>
      <w:tr w:rsidR="00B52357" w14:paraId="50CE3B93" w14:textId="77777777" w:rsidTr="00D021C6">
        <w:trPr>
          <w:tblHeader/>
          <w:ins w:id="343" w:author="Thomas Mellor" w:date="2022-11-22T04:02:00Z"/>
        </w:trPr>
        <w:tc>
          <w:tcPr>
            <w:tcW w:w="9691" w:type="dxa"/>
            <w:gridSpan w:val="4"/>
            <w:tcBorders>
              <w:bottom w:val="single" w:sz="4" w:space="0" w:color="auto"/>
            </w:tcBorders>
            <w:shd w:val="clear" w:color="auto" w:fill="CCFFCC"/>
            <w:vAlign w:val="center"/>
          </w:tcPr>
          <w:p w14:paraId="6232C576" w14:textId="47C577A5" w:rsidR="00FB476F" w:rsidRPr="00146B2B" w:rsidRDefault="00E45F3B" w:rsidP="00582E06">
            <w:pPr>
              <w:rPr>
                <w:ins w:id="344" w:author="Thomas Mellor" w:date="2022-11-22T04:02:00Z"/>
                <w:b/>
              </w:rPr>
            </w:pPr>
            <w:ins w:id="345" w:author="Thomas Mellor" w:date="2022-11-22T04:02:00Z">
              <w:r w:rsidRPr="000A066E">
                <w:rPr>
                  <w:b/>
                </w:rPr>
                <w:t>Results</w:t>
              </w:r>
            </w:ins>
          </w:p>
        </w:tc>
      </w:tr>
      <w:tr w:rsidR="00B52357" w14:paraId="6D35BFC9" w14:textId="77777777" w:rsidTr="00D021C6">
        <w:trPr>
          <w:tblHeader/>
          <w:ins w:id="346" w:author="Thomas Mellor" w:date="2022-11-22T04:02:00Z"/>
        </w:trPr>
        <w:tc>
          <w:tcPr>
            <w:tcW w:w="9691" w:type="dxa"/>
            <w:gridSpan w:val="4"/>
            <w:tcBorders>
              <w:bottom w:val="nil"/>
            </w:tcBorders>
            <w:vAlign w:val="center"/>
          </w:tcPr>
          <w:p w14:paraId="0F03546F" w14:textId="35FAD89B" w:rsidR="00D021C6" w:rsidDel="006D7F17" w:rsidRDefault="00D021C6" w:rsidP="00582E06">
            <w:pPr>
              <w:jc w:val="left"/>
              <w:rPr>
                <w:ins w:id="347" w:author="Thomas Mellor" w:date="2022-11-22T20:08:00Z"/>
                <w:del w:id="348" w:author="Hannu Peiponen" w:date="2022-11-24T19:38:00Z"/>
                <w:i/>
                <w:noProof/>
                <w:snapToGrid/>
              </w:rPr>
            </w:pPr>
            <w:commentRangeStart w:id="349"/>
            <w:ins w:id="350" w:author="Thomas Mellor" w:date="2022-11-22T20:08:00Z">
              <w:del w:id="351" w:author="Hannu Peiponen" w:date="2022-11-24T19:38:00Z">
                <w:r w:rsidRPr="00D021C6" w:rsidDel="006D7F17">
                  <w:rPr>
                    <w:i/>
                    <w:noProof/>
                    <w:snapToGrid/>
                  </w:rPr>
                  <w:lastRenderedPageBreak/>
                  <w:delText>The ENC in the ECDIS should match the corresponding graphical plot when the base data is loaded</w:delText>
                </w:r>
              </w:del>
            </w:ins>
            <w:commentRangeEnd w:id="349"/>
            <w:r w:rsidR="006D7F17">
              <w:rPr>
                <w:rStyle w:val="CommentReference"/>
                <w:snapToGrid/>
                <w:color w:val="000000"/>
              </w:rPr>
              <w:commentReference w:id="349"/>
            </w:r>
          </w:p>
          <w:p w14:paraId="5678791A" w14:textId="73548D92" w:rsidR="00D021C6" w:rsidDel="006D7F17" w:rsidRDefault="00D021C6" w:rsidP="00582E06">
            <w:pPr>
              <w:jc w:val="left"/>
              <w:rPr>
                <w:ins w:id="352" w:author="Thomas Mellor" w:date="2022-11-22T20:08:00Z"/>
                <w:del w:id="353" w:author="Hannu Peiponen" w:date="2022-11-24T19:38:00Z"/>
                <w:i/>
                <w:noProof/>
              </w:rPr>
            </w:pPr>
          </w:p>
          <w:p w14:paraId="5BFF5391" w14:textId="2223E798" w:rsidR="00E45F3B" w:rsidRPr="00A53E84" w:rsidRDefault="00FB476F" w:rsidP="00582E06">
            <w:pPr>
              <w:jc w:val="left"/>
              <w:rPr>
                <w:ins w:id="354" w:author="Thomas Mellor" w:date="2022-11-22T04:02:00Z"/>
                <w:i/>
              </w:rPr>
            </w:pPr>
            <w:bookmarkStart w:id="355" w:name="_GoBack"/>
            <w:ins w:id="356" w:author="Thomas Mellor" w:date="2022-11-22T04:29:00Z">
              <w:r w:rsidRPr="00460A46">
                <w:rPr>
                  <w:noProof/>
                  <w:lang w:val="fr-FR" w:eastAsia="fr-FR"/>
                </w:rPr>
                <w:drawing>
                  <wp:inline distT="0" distB="0" distL="0" distR="0" wp14:anchorId="60AA68AB" wp14:editId="49762CB4">
                    <wp:extent cx="6016625" cy="4592320"/>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6016625" cy="4592320"/>
                            </a:xfrm>
                            <a:prstGeom prst="rect">
                              <a:avLst/>
                            </a:prstGeom>
                          </pic:spPr>
                        </pic:pic>
                      </a:graphicData>
                    </a:graphic>
                  </wp:inline>
                </w:drawing>
              </w:r>
            </w:ins>
            <w:bookmarkEnd w:id="355"/>
          </w:p>
        </w:tc>
      </w:tr>
      <w:tr w:rsidR="00B52357" w14:paraId="499ECF5B" w14:textId="77777777" w:rsidTr="00D021C6">
        <w:trPr>
          <w:tblHeader/>
          <w:ins w:id="357" w:author="Thomas Mellor" w:date="2022-11-22T04:02:00Z"/>
        </w:trPr>
        <w:tc>
          <w:tcPr>
            <w:tcW w:w="9691" w:type="dxa"/>
            <w:gridSpan w:val="4"/>
            <w:tcBorders>
              <w:top w:val="nil"/>
              <w:bottom w:val="nil"/>
            </w:tcBorders>
            <w:vAlign w:val="center"/>
          </w:tcPr>
          <w:p w14:paraId="020F8972" w14:textId="788AD3DA" w:rsidR="006D7F17" w:rsidRDefault="006D7F17" w:rsidP="006D7F17">
            <w:pPr>
              <w:jc w:val="left"/>
              <w:rPr>
                <w:ins w:id="358" w:author="Hannu Peiponen" w:date="2022-11-24T19:38:00Z"/>
                <w:i/>
                <w:noProof/>
                <w:snapToGrid/>
              </w:rPr>
            </w:pPr>
            <w:commentRangeStart w:id="359"/>
            <w:ins w:id="360" w:author="Hannu Peiponen" w:date="2022-11-24T19:38:00Z">
              <w:r w:rsidRPr="00D021C6">
                <w:rPr>
                  <w:i/>
                  <w:noProof/>
                  <w:snapToGrid/>
                </w:rPr>
                <w:t xml:space="preserve">The ENC in the ECDIS should match the graphical plot </w:t>
              </w:r>
            </w:ins>
            <w:ins w:id="361" w:author="Hannu Peiponen" w:date="2022-11-24T19:39:00Z">
              <w:r>
                <w:rPr>
                  <w:i/>
                  <w:noProof/>
                  <w:snapToGrid/>
                </w:rPr>
                <w:t xml:space="preserve">above </w:t>
              </w:r>
            </w:ins>
            <w:ins w:id="362" w:author="Hannu Peiponen" w:date="2022-11-24T19:38:00Z">
              <w:r w:rsidRPr="00D021C6">
                <w:rPr>
                  <w:i/>
                  <w:noProof/>
                  <w:snapToGrid/>
                </w:rPr>
                <w:t>when the base data is loaded</w:t>
              </w:r>
            </w:ins>
          </w:p>
          <w:p w14:paraId="2918972F" w14:textId="77777777" w:rsidR="006D7F17" w:rsidRDefault="006D7F17" w:rsidP="006D7F17">
            <w:pPr>
              <w:jc w:val="left"/>
              <w:rPr>
                <w:ins w:id="363" w:author="Hannu Peiponen" w:date="2022-11-24T19:38:00Z"/>
                <w:i/>
                <w:noProof/>
              </w:rPr>
            </w:pPr>
          </w:p>
          <w:p w14:paraId="420B6141" w14:textId="39EA2522" w:rsidR="00E45F3B" w:rsidRPr="0068367B" w:rsidRDefault="00B52357" w:rsidP="00146B2B">
            <w:pPr>
              <w:jc w:val="left"/>
              <w:rPr>
                <w:ins w:id="364" w:author="Thomas Mellor" w:date="2022-11-22T04:02:00Z"/>
              </w:rPr>
            </w:pPr>
            <w:ins w:id="365" w:author="Thomas Mellor" w:date="2022-11-22T20:54:00Z">
              <w:del w:id="366" w:author="Hannu Peiponen" w:date="2022-11-24T19:38:00Z">
                <w:r w:rsidRPr="00B52357" w:rsidDel="006D7F17">
                  <w:delText xml:space="preserve">The ENC in the ECDIS should match the corresponding graphical plot when update </w:delText>
                </w:r>
              </w:del>
            </w:ins>
            <w:ins w:id="367" w:author="Thomas Mellor" w:date="2022-11-22T20:55:00Z">
              <w:del w:id="368" w:author="Hannu Peiponen" w:date="2022-11-24T19:38:00Z">
                <w:r w:rsidDel="006D7F17">
                  <w:delText>4</w:delText>
                </w:r>
              </w:del>
            </w:ins>
            <w:ins w:id="369" w:author="Thomas Mellor" w:date="2022-11-22T20:54:00Z">
              <w:del w:id="370" w:author="Hannu Peiponen" w:date="2022-11-24T19:38:00Z">
                <w:r w:rsidRPr="00B52357" w:rsidDel="006D7F17">
                  <w:delText xml:space="preserve"> is applied</w:delText>
                </w:r>
              </w:del>
            </w:ins>
            <w:commentRangeEnd w:id="359"/>
            <w:r w:rsidR="00146B2B">
              <w:rPr>
                <w:rStyle w:val="CommentReference"/>
                <w:snapToGrid/>
                <w:color w:val="000000"/>
              </w:rPr>
              <w:commentReference w:id="359"/>
            </w:r>
          </w:p>
        </w:tc>
      </w:tr>
      <w:tr w:rsidR="00B52357" w14:paraId="0798B428" w14:textId="77777777" w:rsidTr="00D021C6">
        <w:trPr>
          <w:tblHeader/>
          <w:ins w:id="371" w:author="Thomas Mellor" w:date="2022-11-22T04:02:00Z"/>
        </w:trPr>
        <w:tc>
          <w:tcPr>
            <w:tcW w:w="9691" w:type="dxa"/>
            <w:gridSpan w:val="4"/>
            <w:tcBorders>
              <w:top w:val="nil"/>
            </w:tcBorders>
            <w:vAlign w:val="center"/>
          </w:tcPr>
          <w:p w14:paraId="10980DD9" w14:textId="77777777" w:rsidR="00E45F3B" w:rsidRDefault="00A2173F" w:rsidP="00582E06">
            <w:pPr>
              <w:jc w:val="left"/>
              <w:rPr>
                <w:ins w:id="372" w:author="Hannu Peiponen" w:date="2022-11-24T19:39:00Z"/>
                <w:i/>
              </w:rPr>
            </w:pPr>
            <w:ins w:id="373" w:author="Thomas Mellor" w:date="2022-11-22T04:30:00Z">
              <w:r w:rsidRPr="00460A46">
                <w:rPr>
                  <w:noProof/>
                  <w:lang w:val="fr-FR" w:eastAsia="fr-FR"/>
                </w:rPr>
                <w:lastRenderedPageBreak/>
                <w:drawing>
                  <wp:inline distT="0" distB="0" distL="0" distR="0" wp14:anchorId="185132C1" wp14:editId="51E21701">
                    <wp:extent cx="6016625" cy="4587875"/>
                    <wp:effectExtent l="0" t="0" r="3175"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6016625" cy="4587875"/>
                            </a:xfrm>
                            <a:prstGeom prst="rect">
                              <a:avLst/>
                            </a:prstGeom>
                          </pic:spPr>
                        </pic:pic>
                      </a:graphicData>
                    </a:graphic>
                  </wp:inline>
                </w:drawing>
              </w:r>
            </w:ins>
          </w:p>
          <w:p w14:paraId="623ADF63" w14:textId="6C125C6D" w:rsidR="006D7F17" w:rsidRPr="006D7F17" w:rsidRDefault="006D7F17" w:rsidP="00582E06">
            <w:pPr>
              <w:jc w:val="left"/>
              <w:rPr>
                <w:ins w:id="374" w:author="Thomas Mellor" w:date="2022-11-22T04:02:00Z"/>
                <w:i/>
                <w:iCs/>
              </w:rPr>
            </w:pPr>
            <w:commentRangeStart w:id="375"/>
            <w:ins w:id="376" w:author="Hannu Peiponen" w:date="2022-11-24T19:39:00Z">
              <w:r w:rsidRPr="006D7F17">
                <w:rPr>
                  <w:i/>
                  <w:iCs/>
                </w:rPr>
                <w:t>The ENC in the ECDIS should match the graphical plot above when update 4 is applied</w:t>
              </w:r>
            </w:ins>
            <w:commentRangeEnd w:id="375"/>
            <w:ins w:id="377" w:author="Hannu Peiponen" w:date="2022-11-24T19:52:00Z">
              <w:r w:rsidR="00146B2B">
                <w:rPr>
                  <w:rStyle w:val="CommentReference"/>
                  <w:snapToGrid/>
                  <w:color w:val="000000"/>
                </w:rPr>
                <w:commentReference w:id="375"/>
              </w:r>
            </w:ins>
          </w:p>
        </w:tc>
      </w:tr>
      <w:bookmarkEnd w:id="284"/>
    </w:tbl>
    <w:p w14:paraId="071A293F" w14:textId="77777777" w:rsidR="00FB476F" w:rsidRDefault="00FB476F">
      <w:pPr>
        <w:widowControl/>
        <w:spacing w:line="240" w:lineRule="auto"/>
        <w:jc w:val="left"/>
        <w:rPr>
          <w:ins w:id="378" w:author="Thomas Mellor" w:date="2022-11-22T04:25:00Z"/>
          <w:lang w:val="en-US"/>
        </w:rPr>
      </w:pPr>
    </w:p>
    <w:p w14:paraId="38AE6B0A" w14:textId="472AC0EC" w:rsidR="00FB476F" w:rsidRDefault="00FB476F">
      <w:pPr>
        <w:widowControl/>
        <w:spacing w:line="240" w:lineRule="auto"/>
        <w:jc w:val="left"/>
        <w:rPr>
          <w:ins w:id="379" w:author="Thomas Mellor" w:date="2022-11-22T04:25:00Z"/>
          <w:lang w:val="en-US"/>
        </w:rPr>
      </w:pPr>
      <w:ins w:id="380" w:author="Thomas Mellor" w:date="2022-11-22T04:25: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FB476F" w14:paraId="67712D86" w14:textId="77777777" w:rsidTr="00146B2B">
        <w:trPr>
          <w:trHeight w:val="454"/>
          <w:tblHeader/>
          <w:ins w:id="381" w:author="Thomas Mellor" w:date="2022-11-22T04:25:00Z"/>
        </w:trPr>
        <w:tc>
          <w:tcPr>
            <w:tcW w:w="2381" w:type="dxa"/>
            <w:shd w:val="clear" w:color="auto" w:fill="CCFFCC"/>
            <w:vAlign w:val="center"/>
          </w:tcPr>
          <w:p w14:paraId="4CA8D8B8" w14:textId="7CA031F1" w:rsidR="00FB476F" w:rsidRPr="004065B1" w:rsidRDefault="00FB476F" w:rsidP="00FB476F">
            <w:pPr>
              <w:rPr>
                <w:ins w:id="382" w:author="Thomas Mellor" w:date="2022-11-22T04:25:00Z"/>
              </w:rPr>
            </w:pPr>
            <w:ins w:id="383" w:author="Thomas Mellor" w:date="2022-11-22T04:25:00Z">
              <w:r w:rsidRPr="000A066E">
                <w:rPr>
                  <w:b/>
                </w:rPr>
                <w:lastRenderedPageBreak/>
                <w:t>Test Reference</w:t>
              </w:r>
            </w:ins>
          </w:p>
        </w:tc>
        <w:tc>
          <w:tcPr>
            <w:tcW w:w="2381" w:type="dxa"/>
            <w:shd w:val="clear" w:color="auto" w:fill="CCFFCC"/>
            <w:vAlign w:val="center"/>
          </w:tcPr>
          <w:p w14:paraId="048EE596" w14:textId="35B115B1" w:rsidR="00FB476F" w:rsidRPr="004065B1" w:rsidRDefault="00FB476F" w:rsidP="00FB476F">
            <w:pPr>
              <w:rPr>
                <w:ins w:id="384" w:author="Thomas Mellor" w:date="2022-11-22T04:25:00Z"/>
              </w:rPr>
            </w:pPr>
            <w:ins w:id="385" w:author="Thomas Mellor" w:date="2022-11-22T04:25:00Z">
              <w:r>
                <w:t xml:space="preserve">SOE test </w:t>
              </w:r>
            </w:ins>
            <w:ins w:id="386" w:author="Thomas Mellor" w:date="2022-11-22T04:33:00Z">
              <w:r w:rsidR="00A2173F">
                <w:t>2</w:t>
              </w:r>
            </w:ins>
          </w:p>
        </w:tc>
        <w:tc>
          <w:tcPr>
            <w:tcW w:w="2382" w:type="dxa"/>
            <w:shd w:val="clear" w:color="auto" w:fill="CCFFCC"/>
            <w:vAlign w:val="center"/>
          </w:tcPr>
          <w:p w14:paraId="790A5DB1" w14:textId="77777777" w:rsidR="00FB476F" w:rsidRPr="004065B1" w:rsidRDefault="00FB476F" w:rsidP="00FB476F">
            <w:pPr>
              <w:rPr>
                <w:ins w:id="387" w:author="Thomas Mellor" w:date="2022-11-22T04:25:00Z"/>
              </w:rPr>
            </w:pPr>
            <w:ins w:id="388" w:author="Thomas Mellor" w:date="2022-11-22T04:25:00Z">
              <w:r w:rsidRPr="000A066E">
                <w:rPr>
                  <w:b/>
                </w:rPr>
                <w:t>IHO Reference</w:t>
              </w:r>
            </w:ins>
          </w:p>
        </w:tc>
        <w:tc>
          <w:tcPr>
            <w:tcW w:w="2382" w:type="dxa"/>
            <w:shd w:val="clear" w:color="auto" w:fill="CCFFCC"/>
            <w:vAlign w:val="center"/>
          </w:tcPr>
          <w:p w14:paraId="1DB943F7" w14:textId="77777777" w:rsidR="00FB476F" w:rsidRPr="004065B1" w:rsidRDefault="00FB476F" w:rsidP="00FB476F">
            <w:pPr>
              <w:rPr>
                <w:ins w:id="389" w:author="Thomas Mellor" w:date="2022-11-22T04:25:00Z"/>
              </w:rPr>
            </w:pPr>
          </w:p>
        </w:tc>
      </w:tr>
      <w:tr w:rsidR="00FB476F" w14:paraId="3C1AC314" w14:textId="77777777" w:rsidTr="00146B2B">
        <w:trPr>
          <w:tblHeader/>
          <w:ins w:id="390" w:author="Thomas Mellor" w:date="2022-11-22T04:25:00Z"/>
        </w:trPr>
        <w:tc>
          <w:tcPr>
            <w:tcW w:w="9526" w:type="dxa"/>
            <w:gridSpan w:val="4"/>
            <w:shd w:val="clear" w:color="auto" w:fill="CCFFCC"/>
            <w:vAlign w:val="center"/>
          </w:tcPr>
          <w:p w14:paraId="42C5DF77" w14:textId="61F9D219" w:rsidR="00FB476F" w:rsidRDefault="00FB476F" w:rsidP="00146B2B">
            <w:pPr>
              <w:rPr>
                <w:ins w:id="391" w:author="Thomas Mellor" w:date="2022-11-22T04:25:00Z"/>
              </w:rPr>
            </w:pPr>
            <w:ins w:id="392" w:author="Thomas Mellor" w:date="2022-11-22T04:25:00Z">
              <w:r w:rsidRPr="000A066E">
                <w:rPr>
                  <w:b/>
                </w:rPr>
                <w:t>Test description</w:t>
              </w:r>
              <w:r w:rsidRPr="00E45F3B">
                <w:t xml:space="preserve"> </w:t>
              </w:r>
            </w:ins>
          </w:p>
        </w:tc>
      </w:tr>
      <w:tr w:rsidR="00FB476F" w14:paraId="3A1F8C30" w14:textId="77777777" w:rsidTr="00146B2B">
        <w:trPr>
          <w:tblHeader/>
          <w:ins w:id="393" w:author="Thomas Mellor" w:date="2022-11-22T04:25:00Z"/>
        </w:trPr>
        <w:tc>
          <w:tcPr>
            <w:tcW w:w="9526" w:type="dxa"/>
            <w:gridSpan w:val="4"/>
            <w:vAlign w:val="center"/>
          </w:tcPr>
          <w:p w14:paraId="69BAB0DA" w14:textId="47FDFAF9" w:rsidR="00FB476F" w:rsidRPr="00A53E84" w:rsidRDefault="00D021C6" w:rsidP="00FB476F">
            <w:pPr>
              <w:jc w:val="left"/>
              <w:rPr>
                <w:ins w:id="394" w:author="Thomas Mellor" w:date="2022-11-22T04:25:00Z"/>
                <w:i/>
              </w:rPr>
            </w:pPr>
            <w:ins w:id="395" w:author="Thomas Mellor" w:date="2022-11-22T20:09:00Z">
              <w:r>
                <w:t>This test is designed to ensure the correct presentation of UWTROC after applying an update to insert a new DEPARE. When the cell is first loaded the underwater rock appears as an isolated danger symbol. When update 1 is applied the symbolisation changes to underwater rock.</w:t>
              </w:r>
            </w:ins>
          </w:p>
        </w:tc>
      </w:tr>
      <w:tr w:rsidR="00FB476F" w14:paraId="4BA3E628" w14:textId="77777777" w:rsidTr="00146B2B">
        <w:trPr>
          <w:tblHeader/>
          <w:ins w:id="396" w:author="Thomas Mellor" w:date="2022-11-22T04:25:00Z"/>
        </w:trPr>
        <w:tc>
          <w:tcPr>
            <w:tcW w:w="9526" w:type="dxa"/>
            <w:gridSpan w:val="4"/>
            <w:shd w:val="clear" w:color="auto" w:fill="CCFFCC"/>
            <w:vAlign w:val="center"/>
          </w:tcPr>
          <w:p w14:paraId="6751E3FA" w14:textId="435BB4E4" w:rsidR="00A2173F" w:rsidRPr="00146B2B" w:rsidRDefault="00FB476F" w:rsidP="00FB476F">
            <w:pPr>
              <w:rPr>
                <w:ins w:id="397" w:author="Thomas Mellor" w:date="2022-11-22T04:25:00Z"/>
                <w:b/>
              </w:rPr>
            </w:pPr>
            <w:ins w:id="398" w:author="Thomas Mellor" w:date="2022-11-22T04:25:00Z">
              <w:r w:rsidRPr="000A066E">
                <w:rPr>
                  <w:b/>
                </w:rPr>
                <w:t>Setup</w:t>
              </w:r>
            </w:ins>
          </w:p>
        </w:tc>
      </w:tr>
      <w:tr w:rsidR="00FB476F" w14:paraId="41D34FB9" w14:textId="77777777" w:rsidTr="00146B2B">
        <w:trPr>
          <w:tblHeader/>
          <w:ins w:id="399" w:author="Thomas Mellor" w:date="2022-11-22T04:25:00Z"/>
        </w:trPr>
        <w:tc>
          <w:tcPr>
            <w:tcW w:w="9526" w:type="dxa"/>
            <w:gridSpan w:val="4"/>
            <w:vAlign w:val="center"/>
          </w:tcPr>
          <w:p w14:paraId="2E7F79D4" w14:textId="77777777" w:rsidR="00A2173F" w:rsidRPr="00A2173F" w:rsidRDefault="00A2173F" w:rsidP="00A2173F">
            <w:pPr>
              <w:rPr>
                <w:ins w:id="400" w:author="Thomas Mellor" w:date="2022-11-22T04:35:00Z"/>
                <w:i/>
              </w:rPr>
            </w:pPr>
            <w:ins w:id="401" w:author="Thomas Mellor" w:date="2022-11-22T04:35:00Z">
              <w:r w:rsidRPr="00A2173F">
                <w:rPr>
                  <w:i/>
                </w:rPr>
                <w:t xml:space="preserve">Select Display Category Other </w:t>
              </w:r>
            </w:ins>
          </w:p>
          <w:p w14:paraId="6B719414" w14:textId="6AE4549E" w:rsidR="00A2173F" w:rsidRPr="00A2173F" w:rsidRDefault="00A2173F" w:rsidP="00A2173F">
            <w:pPr>
              <w:rPr>
                <w:ins w:id="402" w:author="Thomas Mellor" w:date="2022-11-22T04:35:00Z"/>
                <w:i/>
              </w:rPr>
            </w:pPr>
            <w:ins w:id="403" w:author="Thomas Mellor" w:date="2022-11-22T04:35:00Z">
              <w:r w:rsidRPr="00A2173F">
                <w:rPr>
                  <w:i/>
                </w:rPr>
                <w:t xml:space="preserve">Set the Safety Contour value to </w:t>
              </w:r>
              <w:r>
                <w:rPr>
                  <w:i/>
                </w:rPr>
                <w:t>10</w:t>
              </w:r>
              <w:r w:rsidRPr="00A2173F">
                <w:rPr>
                  <w:i/>
                </w:rPr>
                <w:t xml:space="preserve"> m</w:t>
              </w:r>
            </w:ins>
          </w:p>
          <w:p w14:paraId="7F4AA9D7" w14:textId="68B80E6C" w:rsidR="00A2173F" w:rsidRPr="00A2173F" w:rsidRDefault="00A2173F" w:rsidP="00A2173F">
            <w:pPr>
              <w:rPr>
                <w:ins w:id="404" w:author="Thomas Mellor" w:date="2022-11-22T04:35:00Z"/>
                <w:i/>
              </w:rPr>
            </w:pPr>
            <w:ins w:id="405" w:author="Thomas Mellor" w:date="2022-11-22T04:35:00Z">
              <w:r w:rsidRPr="00A2173F">
                <w:rPr>
                  <w:i/>
                </w:rPr>
                <w:t xml:space="preserve">Set the Safety Depth value to </w:t>
              </w:r>
              <w:r>
                <w:rPr>
                  <w:i/>
                </w:rPr>
                <w:t>10</w:t>
              </w:r>
              <w:r w:rsidRPr="00A2173F">
                <w:rPr>
                  <w:i/>
                </w:rPr>
                <w:t xml:space="preserve"> m </w:t>
              </w:r>
            </w:ins>
          </w:p>
          <w:p w14:paraId="6E629091" w14:textId="77777777" w:rsidR="00A2173F" w:rsidRPr="00A2173F" w:rsidRDefault="00A2173F" w:rsidP="00A2173F">
            <w:pPr>
              <w:rPr>
                <w:ins w:id="406" w:author="Thomas Mellor" w:date="2022-11-22T04:35:00Z"/>
                <w:i/>
              </w:rPr>
            </w:pPr>
            <w:ins w:id="407" w:author="Thomas Mellor" w:date="2022-11-22T04:35:00Z">
              <w:r w:rsidRPr="00A2173F">
                <w:rPr>
                  <w:i/>
                </w:rPr>
                <w:t xml:space="preserve">Select Plain Boundaries </w:t>
              </w:r>
            </w:ins>
          </w:p>
          <w:p w14:paraId="5651076E" w14:textId="629347EE" w:rsidR="00A2173F" w:rsidRPr="00A2173F" w:rsidRDefault="00A2173F" w:rsidP="00A2173F">
            <w:pPr>
              <w:rPr>
                <w:ins w:id="408" w:author="Thomas Mellor" w:date="2022-11-22T04:35:00Z"/>
                <w:i/>
              </w:rPr>
            </w:pPr>
            <w:ins w:id="409" w:author="Thomas Mellor" w:date="2022-11-22T04:35:00Z">
              <w:r w:rsidRPr="00A2173F">
                <w:rPr>
                  <w:i/>
                </w:rPr>
                <w:t xml:space="preserve">Select </w:t>
              </w:r>
              <w:r>
                <w:rPr>
                  <w:i/>
                </w:rPr>
                <w:t>S</w:t>
              </w:r>
              <w:r w:rsidRPr="00A2173F">
                <w:rPr>
                  <w:i/>
                </w:rPr>
                <w:t xml:space="preserve">implified </w:t>
              </w:r>
              <w:r>
                <w:rPr>
                  <w:i/>
                </w:rPr>
                <w:t>S</w:t>
              </w:r>
              <w:r w:rsidRPr="00A2173F">
                <w:rPr>
                  <w:i/>
                </w:rPr>
                <w:t>ymbols</w:t>
              </w:r>
            </w:ins>
          </w:p>
          <w:p w14:paraId="466E93FB" w14:textId="77777777" w:rsidR="00FB476F" w:rsidRDefault="00A2173F" w:rsidP="00A2173F">
            <w:pPr>
              <w:rPr>
                <w:ins w:id="410" w:author="Thomas Mellor" w:date="2022-11-22T04:36:00Z"/>
                <w:i/>
              </w:rPr>
            </w:pPr>
            <w:ins w:id="411" w:author="Thomas Mellor" w:date="2022-11-22T04:35:00Z">
              <w:r w:rsidRPr="00A2173F">
                <w:rPr>
                  <w:i/>
                </w:rPr>
                <w:t xml:space="preserve">Select </w:t>
              </w:r>
            </w:ins>
            <w:ins w:id="412" w:author="Thomas Mellor" w:date="2022-11-22T04:36:00Z">
              <w:r>
                <w:rPr>
                  <w:i/>
                </w:rPr>
                <w:t>D</w:t>
              </w:r>
            </w:ins>
            <w:ins w:id="413" w:author="Thomas Mellor" w:date="2022-11-22T04:35:00Z">
              <w:r w:rsidRPr="00A2173F">
                <w:rPr>
                  <w:i/>
                </w:rPr>
                <w:t xml:space="preserve">ay </w:t>
              </w:r>
            </w:ins>
            <w:ins w:id="414" w:author="Thomas Mellor" w:date="2022-11-22T04:36:00Z">
              <w:r>
                <w:rPr>
                  <w:i/>
                </w:rPr>
                <w:t>P</w:t>
              </w:r>
            </w:ins>
            <w:ins w:id="415" w:author="Thomas Mellor" w:date="2022-11-22T04:35:00Z">
              <w:r w:rsidRPr="00A2173F">
                <w:rPr>
                  <w:i/>
                </w:rPr>
                <w:t>alette</w:t>
              </w:r>
            </w:ins>
          </w:p>
          <w:p w14:paraId="30F854A0" w14:textId="10BC1622" w:rsidR="00A2173F" w:rsidRPr="00A53E84" w:rsidRDefault="00A2173F" w:rsidP="00A2173F">
            <w:pPr>
              <w:rPr>
                <w:ins w:id="416" w:author="Thomas Mellor" w:date="2022-11-22T04:25:00Z"/>
                <w:i/>
              </w:rPr>
            </w:pPr>
            <w:ins w:id="417" w:author="Thomas Mellor" w:date="2022-11-22T04:36:00Z">
              <w:r>
                <w:rPr>
                  <w:i/>
                </w:rPr>
                <w:t xml:space="preserve">Select Text Group Names </w:t>
              </w:r>
            </w:ins>
          </w:p>
        </w:tc>
      </w:tr>
      <w:tr w:rsidR="00FB476F" w14:paraId="1EBD78D6" w14:textId="77777777" w:rsidTr="00146B2B">
        <w:trPr>
          <w:tblHeader/>
          <w:ins w:id="418" w:author="Thomas Mellor" w:date="2022-11-22T04:25:00Z"/>
        </w:trPr>
        <w:tc>
          <w:tcPr>
            <w:tcW w:w="9526" w:type="dxa"/>
            <w:gridSpan w:val="4"/>
            <w:shd w:val="clear" w:color="auto" w:fill="CCFFCC"/>
            <w:vAlign w:val="center"/>
          </w:tcPr>
          <w:p w14:paraId="62A63EA0" w14:textId="77777777" w:rsidR="00FB476F" w:rsidRPr="004065B1" w:rsidRDefault="00FB476F" w:rsidP="00FB476F">
            <w:pPr>
              <w:rPr>
                <w:ins w:id="419" w:author="Thomas Mellor" w:date="2022-11-22T04:25:00Z"/>
              </w:rPr>
            </w:pPr>
            <w:ins w:id="420" w:author="Thomas Mellor" w:date="2022-11-22T04:25:00Z">
              <w:r w:rsidRPr="000A066E">
                <w:rPr>
                  <w:b/>
                </w:rPr>
                <w:t>Action</w:t>
              </w:r>
            </w:ins>
          </w:p>
        </w:tc>
      </w:tr>
      <w:tr w:rsidR="00FB476F" w14:paraId="2C21C128" w14:textId="77777777" w:rsidTr="00146B2B">
        <w:trPr>
          <w:tblHeader/>
          <w:ins w:id="421" w:author="Thomas Mellor" w:date="2022-11-22T04:25:00Z"/>
        </w:trPr>
        <w:tc>
          <w:tcPr>
            <w:tcW w:w="9526" w:type="dxa"/>
            <w:gridSpan w:val="4"/>
            <w:vAlign w:val="center"/>
          </w:tcPr>
          <w:p w14:paraId="422F5020" w14:textId="699EC5FD" w:rsidR="00FB476F" w:rsidRPr="00A53E84" w:rsidRDefault="00A2173F" w:rsidP="00A2173F">
            <w:pPr>
              <w:jc w:val="left"/>
              <w:rPr>
                <w:ins w:id="422" w:author="Thomas Mellor" w:date="2022-11-22T04:25:00Z"/>
                <w:i/>
              </w:rPr>
            </w:pPr>
            <w:ins w:id="423" w:author="Thomas Mellor" w:date="2022-11-22T04:36:00Z">
              <w:r>
                <w:t>Load cell PH4BTS40 Edition 5 base only</w:t>
              </w:r>
            </w:ins>
            <w:ins w:id="424" w:author="Thomas Mellor" w:date="2022-11-22T04:37:00Z">
              <w:r>
                <w:t>. Apply update 1 which inserts a new DEPARE (0-2m) FRID1401.</w:t>
              </w:r>
            </w:ins>
          </w:p>
        </w:tc>
      </w:tr>
      <w:tr w:rsidR="00FB476F" w14:paraId="48F66940" w14:textId="77777777" w:rsidTr="00146B2B">
        <w:trPr>
          <w:tblHeader/>
          <w:ins w:id="425" w:author="Thomas Mellor" w:date="2022-11-22T04:25:00Z"/>
        </w:trPr>
        <w:tc>
          <w:tcPr>
            <w:tcW w:w="9526" w:type="dxa"/>
            <w:gridSpan w:val="4"/>
            <w:tcBorders>
              <w:bottom w:val="single" w:sz="4" w:space="0" w:color="auto"/>
            </w:tcBorders>
            <w:shd w:val="clear" w:color="auto" w:fill="CCFFCC"/>
            <w:vAlign w:val="center"/>
          </w:tcPr>
          <w:p w14:paraId="25FBD3BB" w14:textId="77777777" w:rsidR="00FB476F" w:rsidRPr="004065B1" w:rsidRDefault="00FB476F" w:rsidP="00FB476F">
            <w:pPr>
              <w:rPr>
                <w:ins w:id="426" w:author="Thomas Mellor" w:date="2022-11-22T04:25:00Z"/>
              </w:rPr>
            </w:pPr>
            <w:ins w:id="427" w:author="Thomas Mellor" w:date="2022-11-22T04:25:00Z">
              <w:r w:rsidRPr="000A066E">
                <w:rPr>
                  <w:b/>
                </w:rPr>
                <w:t>Results</w:t>
              </w:r>
            </w:ins>
          </w:p>
        </w:tc>
      </w:tr>
      <w:tr w:rsidR="00FB476F" w14:paraId="543F936A" w14:textId="77777777" w:rsidTr="00146B2B">
        <w:trPr>
          <w:tblHeader/>
          <w:ins w:id="428" w:author="Thomas Mellor" w:date="2022-11-22T04:25:00Z"/>
        </w:trPr>
        <w:tc>
          <w:tcPr>
            <w:tcW w:w="9526" w:type="dxa"/>
            <w:gridSpan w:val="4"/>
            <w:tcBorders>
              <w:bottom w:val="nil"/>
            </w:tcBorders>
            <w:vAlign w:val="center"/>
          </w:tcPr>
          <w:p w14:paraId="312CA357" w14:textId="489EC615" w:rsidR="00A2173F" w:rsidDel="006D7F17" w:rsidRDefault="00A2173F" w:rsidP="00FB476F">
            <w:pPr>
              <w:jc w:val="left"/>
              <w:rPr>
                <w:ins w:id="429" w:author="Thomas Mellor" w:date="2022-11-22T04:39:00Z"/>
                <w:del w:id="430" w:author="Hannu Peiponen" w:date="2022-11-24T19:44:00Z"/>
                <w:i/>
                <w:noProof/>
              </w:rPr>
            </w:pPr>
            <w:commentRangeStart w:id="431"/>
            <w:ins w:id="432" w:author="Thomas Mellor" w:date="2022-11-22T04:39:00Z">
              <w:del w:id="433" w:author="Hannu Peiponen" w:date="2022-11-24T19:44:00Z">
                <w:r w:rsidRPr="00A2173F" w:rsidDel="006D7F17">
                  <w:rPr>
                    <w:i/>
                    <w:noProof/>
                  </w:rPr>
                  <w:delText>The ENC in the ECDIS should match the corresponding graphical plot when the base data is loaded</w:delText>
                </w:r>
              </w:del>
            </w:ins>
          </w:p>
          <w:commentRangeEnd w:id="431"/>
          <w:p w14:paraId="686A428A" w14:textId="0E21F351" w:rsidR="00406386" w:rsidDel="006D7F17" w:rsidRDefault="00146B2B" w:rsidP="00FB476F">
            <w:pPr>
              <w:jc w:val="left"/>
              <w:rPr>
                <w:ins w:id="434" w:author="Thomas Mellor" w:date="2022-11-22T04:41:00Z"/>
                <w:del w:id="435" w:author="Hannu Peiponen" w:date="2022-11-24T19:44:00Z"/>
                <w:i/>
                <w:noProof/>
                <w:snapToGrid/>
              </w:rPr>
            </w:pPr>
            <w:r>
              <w:rPr>
                <w:rStyle w:val="CommentReference"/>
                <w:snapToGrid/>
                <w:color w:val="000000"/>
              </w:rPr>
              <w:commentReference w:id="431"/>
            </w:r>
          </w:p>
          <w:p w14:paraId="23E299F3" w14:textId="4738C855" w:rsidR="00FB476F" w:rsidRDefault="00A2173F" w:rsidP="00FB476F">
            <w:pPr>
              <w:jc w:val="left"/>
              <w:rPr>
                <w:ins w:id="436" w:author="Thomas Mellor" w:date="2022-11-22T04:41:00Z"/>
                <w:i/>
              </w:rPr>
            </w:pPr>
            <w:ins w:id="437" w:author="Thomas Mellor" w:date="2022-11-22T04:38:00Z">
              <w:r>
                <w:rPr>
                  <w:i/>
                  <w:noProof/>
                  <w:snapToGrid/>
                  <w:lang w:val="fr-FR" w:eastAsia="fr-FR"/>
                  <w:rPrChange w:id="438" w:author="Unknown">
                    <w:rPr>
                      <w:noProof/>
                      <w:lang w:val="fr-FR" w:eastAsia="fr-FR"/>
                    </w:rPr>
                  </w:rPrChange>
                </w:rPr>
                <w:drawing>
                  <wp:inline distT="0" distB="0" distL="0" distR="0" wp14:anchorId="050EA007" wp14:editId="14844B77">
                    <wp:extent cx="6059170" cy="4608195"/>
                    <wp:effectExtent l="0" t="0" r="0" b="190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6059170" cy="4608195"/>
                            </a:xfrm>
                            <a:prstGeom prst="rect">
                              <a:avLst/>
                            </a:prstGeom>
                          </pic:spPr>
                        </pic:pic>
                      </a:graphicData>
                    </a:graphic>
                  </wp:inline>
                </w:drawing>
              </w:r>
            </w:ins>
          </w:p>
          <w:p w14:paraId="5DF49744" w14:textId="1C152C58" w:rsidR="006D7F17" w:rsidRDefault="006D7F17" w:rsidP="006D7F17">
            <w:pPr>
              <w:jc w:val="left"/>
              <w:rPr>
                <w:ins w:id="439" w:author="Hannu Peiponen" w:date="2022-11-24T19:44:00Z"/>
                <w:i/>
                <w:noProof/>
              </w:rPr>
            </w:pPr>
            <w:commentRangeStart w:id="440"/>
            <w:ins w:id="441" w:author="Hannu Peiponen" w:date="2022-11-24T19:44:00Z">
              <w:r w:rsidRPr="00A2173F">
                <w:rPr>
                  <w:i/>
                  <w:noProof/>
                </w:rPr>
                <w:t xml:space="preserve">The ENC in the ECDIS should match </w:t>
              </w:r>
            </w:ins>
            <w:ins w:id="442" w:author="Hannu Peiponen" w:date="2022-11-24T19:49:00Z">
              <w:r w:rsidR="00146B2B" w:rsidRPr="006D7F17">
                <w:rPr>
                  <w:i/>
                  <w:iCs/>
                </w:rPr>
                <w:t xml:space="preserve">the graphical plot above </w:t>
              </w:r>
            </w:ins>
            <w:ins w:id="443" w:author="Hannu Peiponen" w:date="2022-11-24T19:44:00Z">
              <w:r w:rsidRPr="00A2173F">
                <w:rPr>
                  <w:i/>
                  <w:noProof/>
                </w:rPr>
                <w:t>when the base data is loaded</w:t>
              </w:r>
            </w:ins>
          </w:p>
          <w:p w14:paraId="0B5C029E" w14:textId="77777777" w:rsidR="006D7F17" w:rsidRDefault="006D7F17" w:rsidP="006D7F17">
            <w:pPr>
              <w:jc w:val="left"/>
              <w:rPr>
                <w:ins w:id="444" w:author="Hannu Peiponen" w:date="2022-11-24T19:44:00Z"/>
                <w:i/>
                <w:noProof/>
                <w:snapToGrid/>
              </w:rPr>
            </w:pPr>
          </w:p>
          <w:p w14:paraId="30309E8F" w14:textId="21307009" w:rsidR="00406386" w:rsidRPr="00A53E84" w:rsidRDefault="00406386" w:rsidP="00FB476F">
            <w:pPr>
              <w:jc w:val="left"/>
              <w:rPr>
                <w:ins w:id="445" w:author="Thomas Mellor" w:date="2022-11-22T04:25:00Z"/>
                <w:i/>
              </w:rPr>
            </w:pPr>
            <w:ins w:id="446" w:author="Thomas Mellor" w:date="2022-11-22T04:42:00Z">
              <w:del w:id="447" w:author="Hannu Peiponen" w:date="2022-11-24T19:44:00Z">
                <w:r w:rsidRPr="00406386" w:rsidDel="006D7F17">
                  <w:rPr>
                    <w:i/>
                  </w:rPr>
                  <w:delText xml:space="preserve">The ENC in the ECDIS should match the corresponding graphical plot when </w:delText>
                </w:r>
                <w:r w:rsidDel="006D7F17">
                  <w:rPr>
                    <w:i/>
                  </w:rPr>
                  <w:delText>update 1 is applied</w:delText>
                </w:r>
              </w:del>
            </w:ins>
            <w:commentRangeEnd w:id="440"/>
            <w:r w:rsidR="00146B2B">
              <w:rPr>
                <w:rStyle w:val="CommentReference"/>
                <w:snapToGrid/>
                <w:color w:val="000000"/>
              </w:rPr>
              <w:commentReference w:id="440"/>
            </w:r>
          </w:p>
        </w:tc>
      </w:tr>
      <w:tr w:rsidR="00FB476F" w14:paraId="7A0688F5" w14:textId="77777777" w:rsidTr="00146B2B">
        <w:trPr>
          <w:tblHeader/>
          <w:ins w:id="448" w:author="Thomas Mellor" w:date="2022-11-22T04:25:00Z"/>
        </w:trPr>
        <w:tc>
          <w:tcPr>
            <w:tcW w:w="9526" w:type="dxa"/>
            <w:gridSpan w:val="4"/>
            <w:tcBorders>
              <w:top w:val="nil"/>
              <w:bottom w:val="nil"/>
            </w:tcBorders>
            <w:vAlign w:val="center"/>
          </w:tcPr>
          <w:p w14:paraId="26071D94" w14:textId="3CC3B8DD" w:rsidR="00FB476F" w:rsidRPr="0068367B" w:rsidRDefault="00A2173F" w:rsidP="00FB476F">
            <w:pPr>
              <w:jc w:val="center"/>
              <w:rPr>
                <w:ins w:id="449" w:author="Thomas Mellor" w:date="2022-11-22T04:25:00Z"/>
              </w:rPr>
            </w:pPr>
            <w:ins w:id="450" w:author="Thomas Mellor" w:date="2022-11-22T04:38:00Z">
              <w:r w:rsidRPr="00460A46">
                <w:rPr>
                  <w:noProof/>
                  <w:lang w:val="fr-FR" w:eastAsia="fr-FR"/>
                </w:rPr>
                <w:drawing>
                  <wp:inline distT="0" distB="0" distL="0" distR="0" wp14:anchorId="3B97BAEC" wp14:editId="12732C1C">
                    <wp:extent cx="6162040" cy="469011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FB476F" w14:paraId="785554B9" w14:textId="77777777" w:rsidTr="00146B2B">
        <w:trPr>
          <w:tblHeader/>
          <w:ins w:id="451" w:author="Thomas Mellor" w:date="2022-11-22T04:25:00Z"/>
        </w:trPr>
        <w:tc>
          <w:tcPr>
            <w:tcW w:w="9526" w:type="dxa"/>
            <w:gridSpan w:val="4"/>
            <w:tcBorders>
              <w:top w:val="nil"/>
            </w:tcBorders>
            <w:vAlign w:val="center"/>
          </w:tcPr>
          <w:p w14:paraId="67C1292B" w14:textId="7D88E39B" w:rsidR="00FB476F" w:rsidRPr="00A53E84" w:rsidRDefault="006D7F17" w:rsidP="00FB476F">
            <w:pPr>
              <w:jc w:val="left"/>
              <w:rPr>
                <w:ins w:id="452" w:author="Thomas Mellor" w:date="2022-11-22T04:25:00Z"/>
                <w:i/>
              </w:rPr>
            </w:pPr>
            <w:commentRangeStart w:id="453"/>
            <w:ins w:id="454" w:author="Hannu Peiponen" w:date="2022-11-24T19:44:00Z">
              <w:r w:rsidRPr="00406386">
                <w:rPr>
                  <w:i/>
                </w:rPr>
                <w:lastRenderedPageBreak/>
                <w:t>The ENC in the ECDIS should match</w:t>
              </w:r>
            </w:ins>
            <w:ins w:id="455" w:author="Hannu Peiponen" w:date="2022-11-24T19:49:00Z">
              <w:r w:rsidR="00146B2B" w:rsidRPr="006D7F17">
                <w:rPr>
                  <w:i/>
                  <w:iCs/>
                </w:rPr>
                <w:t xml:space="preserve"> the graphical plot above </w:t>
              </w:r>
            </w:ins>
            <w:ins w:id="456" w:author="Hannu Peiponen" w:date="2022-11-24T19:44:00Z">
              <w:r w:rsidRPr="00406386">
                <w:rPr>
                  <w:i/>
                </w:rPr>
                <w:t xml:space="preserve">when </w:t>
              </w:r>
              <w:r>
                <w:rPr>
                  <w:i/>
                </w:rPr>
                <w:t>update 1 is applied</w:t>
              </w:r>
            </w:ins>
            <w:commentRangeEnd w:id="453"/>
            <w:ins w:id="457" w:author="Hannu Peiponen" w:date="2022-11-24T19:52:00Z">
              <w:r w:rsidR="00146B2B">
                <w:rPr>
                  <w:rStyle w:val="CommentReference"/>
                  <w:snapToGrid/>
                  <w:color w:val="000000"/>
                </w:rPr>
                <w:commentReference w:id="453"/>
              </w:r>
            </w:ins>
          </w:p>
        </w:tc>
      </w:tr>
    </w:tbl>
    <w:p w14:paraId="351BACF3" w14:textId="77777777" w:rsidR="00D021C6" w:rsidRDefault="00D021C6" w:rsidP="00146B2B">
      <w:pPr>
        <w:rPr>
          <w:ins w:id="458" w:author="Thomas Mellor" w:date="2022-11-22T20:11:00Z"/>
          <w:lang w:val="en-US"/>
        </w:rPr>
      </w:pPr>
    </w:p>
    <w:p w14:paraId="40189855" w14:textId="77777777" w:rsidR="00D021C6" w:rsidRDefault="00D021C6">
      <w:pPr>
        <w:widowControl/>
        <w:spacing w:line="240" w:lineRule="auto"/>
        <w:jc w:val="left"/>
        <w:rPr>
          <w:ins w:id="459" w:author="Thomas Mellor" w:date="2022-11-22T20:11:00Z"/>
          <w:b/>
          <w:lang w:val="en-US"/>
        </w:rPr>
      </w:pPr>
      <w:ins w:id="460"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D021C6" w14:paraId="018C0DCF" w14:textId="77777777" w:rsidTr="00582E06">
        <w:trPr>
          <w:trHeight w:val="454"/>
          <w:tblHeader/>
          <w:ins w:id="461" w:author="Thomas Mellor" w:date="2022-11-22T20:11:00Z"/>
        </w:trPr>
        <w:tc>
          <w:tcPr>
            <w:tcW w:w="2381" w:type="dxa"/>
            <w:shd w:val="clear" w:color="auto" w:fill="CCFFCC"/>
            <w:vAlign w:val="center"/>
          </w:tcPr>
          <w:p w14:paraId="102DC857" w14:textId="77777777" w:rsidR="00D021C6" w:rsidRPr="004065B1" w:rsidRDefault="00D021C6" w:rsidP="00582E06">
            <w:pPr>
              <w:rPr>
                <w:ins w:id="462" w:author="Thomas Mellor" w:date="2022-11-22T20:11:00Z"/>
              </w:rPr>
            </w:pPr>
            <w:ins w:id="463" w:author="Thomas Mellor" w:date="2022-11-22T20:11:00Z">
              <w:r w:rsidRPr="000A066E">
                <w:rPr>
                  <w:b/>
                </w:rPr>
                <w:lastRenderedPageBreak/>
                <w:t>Test Reference</w:t>
              </w:r>
            </w:ins>
          </w:p>
        </w:tc>
        <w:tc>
          <w:tcPr>
            <w:tcW w:w="2381" w:type="dxa"/>
            <w:shd w:val="clear" w:color="auto" w:fill="CCFFCC"/>
            <w:vAlign w:val="center"/>
          </w:tcPr>
          <w:p w14:paraId="476B7125" w14:textId="6634FCAF" w:rsidR="00D021C6" w:rsidRPr="004065B1" w:rsidRDefault="00D021C6" w:rsidP="00582E06">
            <w:pPr>
              <w:rPr>
                <w:ins w:id="464" w:author="Thomas Mellor" w:date="2022-11-22T20:11:00Z"/>
              </w:rPr>
            </w:pPr>
            <w:ins w:id="465" w:author="Thomas Mellor" w:date="2022-11-22T20:11:00Z">
              <w:r>
                <w:t xml:space="preserve">SOE test </w:t>
              </w:r>
            </w:ins>
            <w:ins w:id="466" w:author="Thomas Mellor" w:date="2022-11-22T20:12:00Z">
              <w:r>
                <w:t>3</w:t>
              </w:r>
            </w:ins>
          </w:p>
        </w:tc>
        <w:tc>
          <w:tcPr>
            <w:tcW w:w="2382" w:type="dxa"/>
            <w:shd w:val="clear" w:color="auto" w:fill="CCFFCC"/>
            <w:vAlign w:val="center"/>
          </w:tcPr>
          <w:p w14:paraId="7FE0737A" w14:textId="77777777" w:rsidR="00D021C6" w:rsidRPr="004065B1" w:rsidRDefault="00D021C6" w:rsidP="00582E06">
            <w:pPr>
              <w:rPr>
                <w:ins w:id="467" w:author="Thomas Mellor" w:date="2022-11-22T20:11:00Z"/>
              </w:rPr>
            </w:pPr>
            <w:ins w:id="468" w:author="Thomas Mellor" w:date="2022-11-22T20:11:00Z">
              <w:r w:rsidRPr="000A066E">
                <w:rPr>
                  <w:b/>
                </w:rPr>
                <w:t>IHO Reference</w:t>
              </w:r>
            </w:ins>
          </w:p>
        </w:tc>
        <w:tc>
          <w:tcPr>
            <w:tcW w:w="2382" w:type="dxa"/>
            <w:shd w:val="clear" w:color="auto" w:fill="CCFFCC"/>
            <w:vAlign w:val="center"/>
          </w:tcPr>
          <w:p w14:paraId="60BB03C2" w14:textId="77777777" w:rsidR="00D021C6" w:rsidRPr="004065B1" w:rsidRDefault="00D021C6" w:rsidP="00582E06">
            <w:pPr>
              <w:rPr>
                <w:ins w:id="469" w:author="Thomas Mellor" w:date="2022-11-22T20:11:00Z"/>
              </w:rPr>
            </w:pPr>
          </w:p>
        </w:tc>
      </w:tr>
      <w:tr w:rsidR="00D021C6" w14:paraId="4826DD2A" w14:textId="77777777" w:rsidTr="00582E06">
        <w:trPr>
          <w:tblHeader/>
          <w:ins w:id="470" w:author="Thomas Mellor" w:date="2022-11-22T20:11:00Z"/>
        </w:trPr>
        <w:tc>
          <w:tcPr>
            <w:tcW w:w="9526" w:type="dxa"/>
            <w:gridSpan w:val="4"/>
            <w:shd w:val="clear" w:color="auto" w:fill="CCFFCC"/>
            <w:vAlign w:val="center"/>
          </w:tcPr>
          <w:p w14:paraId="74FA79FD" w14:textId="77777777" w:rsidR="00D021C6" w:rsidRDefault="00D021C6" w:rsidP="00582E06">
            <w:pPr>
              <w:rPr>
                <w:ins w:id="471" w:author="Thomas Mellor" w:date="2022-11-22T20:11:00Z"/>
              </w:rPr>
            </w:pPr>
            <w:ins w:id="472" w:author="Thomas Mellor" w:date="2022-11-22T20:11:00Z">
              <w:r w:rsidRPr="000A066E">
                <w:rPr>
                  <w:b/>
                </w:rPr>
                <w:t>Test description</w:t>
              </w:r>
              <w:r w:rsidRPr="00E45F3B">
                <w:t xml:space="preserve"> </w:t>
              </w:r>
            </w:ins>
          </w:p>
        </w:tc>
      </w:tr>
      <w:tr w:rsidR="00D021C6" w14:paraId="054BEE72" w14:textId="77777777" w:rsidTr="00582E06">
        <w:trPr>
          <w:tblHeader/>
          <w:ins w:id="473" w:author="Thomas Mellor" w:date="2022-11-22T20:11:00Z"/>
        </w:trPr>
        <w:tc>
          <w:tcPr>
            <w:tcW w:w="9526" w:type="dxa"/>
            <w:gridSpan w:val="4"/>
            <w:vAlign w:val="center"/>
          </w:tcPr>
          <w:p w14:paraId="15FF7C30" w14:textId="13274473" w:rsidR="00D021C6" w:rsidRPr="00A53E84" w:rsidRDefault="00D021C6" w:rsidP="00582E06">
            <w:pPr>
              <w:jc w:val="left"/>
              <w:rPr>
                <w:ins w:id="474" w:author="Thomas Mellor" w:date="2022-11-22T20:11:00Z"/>
                <w:i/>
              </w:rPr>
            </w:pPr>
            <w:ins w:id="475" w:author="Thomas Mellor" w:date="2022-11-22T20:21:00Z">
              <w:r w:rsidRPr="00D021C6">
                <w:rPr>
                  <w:i/>
                </w:rPr>
                <w:t>This test is designed to ensure the correct presentation of UWTROC after applying an update to insert a new DEPARE.</w:t>
              </w:r>
            </w:ins>
          </w:p>
        </w:tc>
      </w:tr>
      <w:tr w:rsidR="00D021C6" w14:paraId="28D3D036" w14:textId="77777777" w:rsidTr="00582E06">
        <w:trPr>
          <w:tblHeader/>
          <w:ins w:id="476" w:author="Thomas Mellor" w:date="2022-11-22T20:11:00Z"/>
        </w:trPr>
        <w:tc>
          <w:tcPr>
            <w:tcW w:w="9526" w:type="dxa"/>
            <w:gridSpan w:val="4"/>
            <w:shd w:val="clear" w:color="auto" w:fill="CCFFCC"/>
            <w:vAlign w:val="center"/>
          </w:tcPr>
          <w:p w14:paraId="4D0736F2" w14:textId="77777777" w:rsidR="00D021C6" w:rsidRPr="00C70262" w:rsidRDefault="00D021C6" w:rsidP="00582E06">
            <w:pPr>
              <w:rPr>
                <w:ins w:id="477" w:author="Thomas Mellor" w:date="2022-11-22T20:11:00Z"/>
                <w:b/>
              </w:rPr>
            </w:pPr>
            <w:ins w:id="478" w:author="Thomas Mellor" w:date="2022-11-22T20:11:00Z">
              <w:r w:rsidRPr="000A066E">
                <w:rPr>
                  <w:b/>
                </w:rPr>
                <w:t>Setup</w:t>
              </w:r>
            </w:ins>
          </w:p>
        </w:tc>
      </w:tr>
      <w:tr w:rsidR="00D021C6" w14:paraId="61CE7F5A" w14:textId="77777777" w:rsidTr="00582E06">
        <w:trPr>
          <w:tblHeader/>
          <w:ins w:id="479" w:author="Thomas Mellor" w:date="2022-11-22T20:11:00Z"/>
        </w:trPr>
        <w:tc>
          <w:tcPr>
            <w:tcW w:w="9526" w:type="dxa"/>
            <w:gridSpan w:val="4"/>
            <w:vAlign w:val="center"/>
          </w:tcPr>
          <w:p w14:paraId="60E7697A" w14:textId="77777777" w:rsidR="00D021C6" w:rsidRPr="00A2173F" w:rsidRDefault="00D021C6" w:rsidP="00582E06">
            <w:pPr>
              <w:rPr>
                <w:ins w:id="480" w:author="Thomas Mellor" w:date="2022-11-22T20:11:00Z"/>
                <w:i/>
              </w:rPr>
            </w:pPr>
            <w:ins w:id="481" w:author="Thomas Mellor" w:date="2022-11-22T20:11:00Z">
              <w:r w:rsidRPr="00A2173F">
                <w:rPr>
                  <w:i/>
                </w:rPr>
                <w:t xml:space="preserve">Select Display Category Other </w:t>
              </w:r>
            </w:ins>
          </w:p>
          <w:p w14:paraId="28C66090" w14:textId="77777777" w:rsidR="00D021C6" w:rsidRPr="00A2173F" w:rsidRDefault="00D021C6" w:rsidP="00582E06">
            <w:pPr>
              <w:rPr>
                <w:ins w:id="482" w:author="Thomas Mellor" w:date="2022-11-22T20:11:00Z"/>
                <w:i/>
              </w:rPr>
            </w:pPr>
            <w:ins w:id="483" w:author="Thomas Mellor" w:date="2022-11-22T20:11:00Z">
              <w:r w:rsidRPr="00A2173F">
                <w:rPr>
                  <w:i/>
                </w:rPr>
                <w:t xml:space="preserve">Set the Safety Contour value to </w:t>
              </w:r>
              <w:r>
                <w:rPr>
                  <w:i/>
                </w:rPr>
                <w:t>10</w:t>
              </w:r>
              <w:r w:rsidRPr="00A2173F">
                <w:rPr>
                  <w:i/>
                </w:rPr>
                <w:t xml:space="preserve"> m</w:t>
              </w:r>
            </w:ins>
          </w:p>
          <w:p w14:paraId="5D7335B9" w14:textId="77777777" w:rsidR="00D021C6" w:rsidRPr="00A2173F" w:rsidRDefault="00D021C6" w:rsidP="00582E06">
            <w:pPr>
              <w:rPr>
                <w:ins w:id="484" w:author="Thomas Mellor" w:date="2022-11-22T20:11:00Z"/>
                <w:i/>
              </w:rPr>
            </w:pPr>
            <w:ins w:id="485" w:author="Thomas Mellor" w:date="2022-11-22T20:11:00Z">
              <w:r w:rsidRPr="00A2173F">
                <w:rPr>
                  <w:i/>
                </w:rPr>
                <w:t xml:space="preserve">Set the Safety Depth value to </w:t>
              </w:r>
              <w:r>
                <w:rPr>
                  <w:i/>
                </w:rPr>
                <w:t>10</w:t>
              </w:r>
              <w:r w:rsidRPr="00A2173F">
                <w:rPr>
                  <w:i/>
                </w:rPr>
                <w:t xml:space="preserve"> m </w:t>
              </w:r>
            </w:ins>
          </w:p>
          <w:p w14:paraId="27E0EA00" w14:textId="77777777" w:rsidR="00D021C6" w:rsidRPr="00A2173F" w:rsidRDefault="00D021C6" w:rsidP="00582E06">
            <w:pPr>
              <w:rPr>
                <w:ins w:id="486" w:author="Thomas Mellor" w:date="2022-11-22T20:11:00Z"/>
                <w:i/>
              </w:rPr>
            </w:pPr>
            <w:ins w:id="487" w:author="Thomas Mellor" w:date="2022-11-22T20:11:00Z">
              <w:r w:rsidRPr="00A2173F">
                <w:rPr>
                  <w:i/>
                </w:rPr>
                <w:t xml:space="preserve">Select Plain Boundaries </w:t>
              </w:r>
            </w:ins>
          </w:p>
          <w:p w14:paraId="7A7DDC23" w14:textId="77777777" w:rsidR="00D021C6" w:rsidRPr="00A2173F" w:rsidRDefault="00D021C6" w:rsidP="00582E06">
            <w:pPr>
              <w:rPr>
                <w:ins w:id="488" w:author="Thomas Mellor" w:date="2022-11-22T20:11:00Z"/>
                <w:i/>
              </w:rPr>
            </w:pPr>
            <w:ins w:id="489"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49731843" w14:textId="77777777" w:rsidR="00D021C6" w:rsidRDefault="00D021C6" w:rsidP="00582E06">
            <w:pPr>
              <w:rPr>
                <w:ins w:id="490" w:author="Thomas Mellor" w:date="2022-11-22T20:11:00Z"/>
                <w:i/>
              </w:rPr>
            </w:pPr>
            <w:ins w:id="491"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5F768B65" w14:textId="0316F23C" w:rsidR="00D021C6" w:rsidRPr="00A53E84" w:rsidRDefault="00D021C6" w:rsidP="00582E06">
            <w:pPr>
              <w:rPr>
                <w:ins w:id="492" w:author="Thomas Mellor" w:date="2022-11-22T20:11:00Z"/>
                <w:i/>
              </w:rPr>
            </w:pPr>
            <w:ins w:id="493" w:author="Thomas Mellor" w:date="2022-11-22T20:11:00Z">
              <w:r>
                <w:rPr>
                  <w:i/>
                </w:rPr>
                <w:t xml:space="preserve">Select Text Group </w:t>
              </w:r>
            </w:ins>
            <w:ins w:id="494" w:author="Thomas Mellor" w:date="2022-11-22T20:26:00Z">
              <w:r>
                <w:rPr>
                  <w:i/>
                </w:rPr>
                <w:t>‘</w:t>
              </w:r>
            </w:ins>
            <w:ins w:id="495" w:author="Thomas Mellor" w:date="2022-11-22T20:11:00Z">
              <w:r>
                <w:rPr>
                  <w:i/>
                </w:rPr>
                <w:t>Names</w:t>
              </w:r>
            </w:ins>
            <w:ins w:id="496" w:author="Thomas Mellor" w:date="2022-11-22T20:26:00Z">
              <w:r>
                <w:rPr>
                  <w:i/>
                </w:rPr>
                <w:t>’</w:t>
              </w:r>
            </w:ins>
            <w:ins w:id="497" w:author="Thomas Mellor" w:date="2022-11-22T20:11:00Z">
              <w:r>
                <w:rPr>
                  <w:i/>
                </w:rPr>
                <w:t xml:space="preserve"> </w:t>
              </w:r>
            </w:ins>
          </w:p>
        </w:tc>
      </w:tr>
      <w:tr w:rsidR="00D021C6" w14:paraId="5CA60B14" w14:textId="77777777" w:rsidTr="00582E06">
        <w:trPr>
          <w:tblHeader/>
          <w:ins w:id="498" w:author="Thomas Mellor" w:date="2022-11-22T20:11:00Z"/>
        </w:trPr>
        <w:tc>
          <w:tcPr>
            <w:tcW w:w="9526" w:type="dxa"/>
            <w:gridSpan w:val="4"/>
            <w:shd w:val="clear" w:color="auto" w:fill="CCFFCC"/>
            <w:vAlign w:val="center"/>
          </w:tcPr>
          <w:p w14:paraId="49F87B7B" w14:textId="77777777" w:rsidR="00D021C6" w:rsidRPr="004065B1" w:rsidRDefault="00D021C6" w:rsidP="00582E06">
            <w:pPr>
              <w:rPr>
                <w:ins w:id="499" w:author="Thomas Mellor" w:date="2022-11-22T20:11:00Z"/>
              </w:rPr>
            </w:pPr>
            <w:ins w:id="500" w:author="Thomas Mellor" w:date="2022-11-22T20:11:00Z">
              <w:r w:rsidRPr="000A066E">
                <w:rPr>
                  <w:b/>
                </w:rPr>
                <w:t>Action</w:t>
              </w:r>
            </w:ins>
          </w:p>
        </w:tc>
      </w:tr>
      <w:tr w:rsidR="00D021C6" w14:paraId="54A5C88C" w14:textId="77777777" w:rsidTr="00582E06">
        <w:trPr>
          <w:tblHeader/>
          <w:ins w:id="501" w:author="Thomas Mellor" w:date="2022-11-22T20:11:00Z"/>
        </w:trPr>
        <w:tc>
          <w:tcPr>
            <w:tcW w:w="9526" w:type="dxa"/>
            <w:gridSpan w:val="4"/>
            <w:vAlign w:val="center"/>
          </w:tcPr>
          <w:p w14:paraId="6903DF98" w14:textId="7CC2730A" w:rsidR="00D021C6" w:rsidRPr="00A53E84" w:rsidRDefault="00D021C6" w:rsidP="00582E06">
            <w:pPr>
              <w:jc w:val="left"/>
              <w:rPr>
                <w:ins w:id="502" w:author="Thomas Mellor" w:date="2022-11-22T20:11:00Z"/>
                <w:i/>
              </w:rPr>
            </w:pPr>
            <w:ins w:id="503" w:author="Thomas Mellor" w:date="2022-11-22T20:24:00Z">
              <w:r w:rsidRPr="00D021C6">
                <w:rPr>
                  <w:i/>
                </w:rPr>
                <w:t xml:space="preserve">Load cell  PT548509 </w:t>
              </w:r>
              <w:r>
                <w:rPr>
                  <w:i/>
                </w:rPr>
                <w:t>E</w:t>
              </w:r>
              <w:r w:rsidRPr="00D021C6">
                <w:rPr>
                  <w:i/>
                </w:rPr>
                <w:t xml:space="preserve">dition </w:t>
              </w:r>
              <w:r>
                <w:rPr>
                  <w:i/>
                </w:rPr>
                <w:t xml:space="preserve">2 </w:t>
              </w:r>
              <w:r w:rsidRPr="00D021C6">
                <w:rPr>
                  <w:i/>
                </w:rPr>
                <w:t xml:space="preserve">base only. Apply update </w:t>
              </w:r>
            </w:ins>
            <w:ins w:id="504" w:author="Thomas Mellor" w:date="2022-11-22T20:22:00Z">
              <w:r w:rsidRPr="00D021C6">
                <w:rPr>
                  <w:i/>
                </w:rPr>
                <w:t>2</w:t>
              </w:r>
            </w:ins>
          </w:p>
        </w:tc>
      </w:tr>
      <w:tr w:rsidR="00D021C6" w14:paraId="1025E068" w14:textId="77777777" w:rsidTr="00582E06">
        <w:trPr>
          <w:tblHeader/>
          <w:ins w:id="505" w:author="Thomas Mellor" w:date="2022-11-22T20:11:00Z"/>
        </w:trPr>
        <w:tc>
          <w:tcPr>
            <w:tcW w:w="9526" w:type="dxa"/>
            <w:gridSpan w:val="4"/>
            <w:tcBorders>
              <w:bottom w:val="single" w:sz="4" w:space="0" w:color="auto"/>
            </w:tcBorders>
            <w:shd w:val="clear" w:color="auto" w:fill="CCFFCC"/>
            <w:vAlign w:val="center"/>
          </w:tcPr>
          <w:p w14:paraId="770B8623" w14:textId="77777777" w:rsidR="00D021C6" w:rsidRPr="004065B1" w:rsidRDefault="00D021C6" w:rsidP="00582E06">
            <w:pPr>
              <w:rPr>
                <w:ins w:id="506" w:author="Thomas Mellor" w:date="2022-11-22T20:11:00Z"/>
              </w:rPr>
            </w:pPr>
            <w:ins w:id="507" w:author="Thomas Mellor" w:date="2022-11-22T20:11:00Z">
              <w:r w:rsidRPr="000A066E">
                <w:rPr>
                  <w:b/>
                </w:rPr>
                <w:t>Results</w:t>
              </w:r>
            </w:ins>
          </w:p>
        </w:tc>
      </w:tr>
      <w:tr w:rsidR="00D021C6" w14:paraId="227C1923" w14:textId="77777777" w:rsidTr="00582E06">
        <w:trPr>
          <w:tblHeader/>
          <w:ins w:id="508" w:author="Thomas Mellor" w:date="2022-11-22T20:11:00Z"/>
        </w:trPr>
        <w:tc>
          <w:tcPr>
            <w:tcW w:w="9526" w:type="dxa"/>
            <w:gridSpan w:val="4"/>
            <w:tcBorders>
              <w:bottom w:val="nil"/>
            </w:tcBorders>
            <w:vAlign w:val="center"/>
          </w:tcPr>
          <w:p w14:paraId="181EBAA5" w14:textId="0C7B986A" w:rsidR="00D021C6" w:rsidDel="006D7F17" w:rsidRDefault="00D021C6" w:rsidP="00582E06">
            <w:pPr>
              <w:jc w:val="left"/>
              <w:rPr>
                <w:ins w:id="509" w:author="Thomas Mellor" w:date="2022-11-22T20:11:00Z"/>
                <w:del w:id="510" w:author="Hannu Peiponen" w:date="2022-11-24T19:44:00Z"/>
                <w:i/>
                <w:noProof/>
              </w:rPr>
            </w:pPr>
            <w:commentRangeStart w:id="511"/>
            <w:ins w:id="512" w:author="Thomas Mellor" w:date="2022-11-22T20:11:00Z">
              <w:del w:id="513" w:author="Hannu Peiponen" w:date="2022-11-24T19:44:00Z">
                <w:r w:rsidRPr="00A2173F" w:rsidDel="006D7F17">
                  <w:rPr>
                    <w:i/>
                    <w:noProof/>
                  </w:rPr>
                  <w:delText>The ENC in the ECDIS should match the corresponding graphical plot when the base data is loaded</w:delText>
                </w:r>
              </w:del>
            </w:ins>
            <w:commentRangeEnd w:id="511"/>
            <w:r w:rsidR="00146B2B">
              <w:rPr>
                <w:rStyle w:val="CommentReference"/>
                <w:snapToGrid/>
                <w:color w:val="000000"/>
              </w:rPr>
              <w:commentReference w:id="511"/>
            </w:r>
          </w:p>
          <w:p w14:paraId="6DEAFCA4" w14:textId="2A214279" w:rsidR="00D021C6" w:rsidRDefault="00D021C6" w:rsidP="00582E06">
            <w:pPr>
              <w:jc w:val="left"/>
              <w:rPr>
                <w:ins w:id="514" w:author="Thomas Mellor" w:date="2022-11-22T20:11:00Z"/>
                <w:i/>
                <w:noProof/>
                <w:snapToGrid/>
              </w:rPr>
            </w:pPr>
            <w:ins w:id="515" w:author="Thomas Mellor" w:date="2022-11-22T20:25:00Z">
              <w:r>
                <w:rPr>
                  <w:i/>
                  <w:noProof/>
                  <w:snapToGrid/>
                  <w:lang w:val="fr-FR" w:eastAsia="fr-FR"/>
                  <w:rPrChange w:id="516" w:author="Unknown">
                    <w:rPr>
                      <w:noProof/>
                      <w:lang w:val="fr-FR" w:eastAsia="fr-FR"/>
                    </w:rPr>
                  </w:rPrChange>
                </w:rPr>
                <w:drawing>
                  <wp:inline distT="0" distB="0" distL="0" distR="0" wp14:anchorId="58FFF44C" wp14:editId="00231AD1">
                    <wp:extent cx="6059170" cy="4624705"/>
                    <wp:effectExtent l="0" t="0" r="0" b="4445"/>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6059170" cy="4624705"/>
                            </a:xfrm>
                            <a:prstGeom prst="rect">
                              <a:avLst/>
                            </a:prstGeom>
                          </pic:spPr>
                        </pic:pic>
                      </a:graphicData>
                    </a:graphic>
                  </wp:inline>
                </w:drawing>
              </w:r>
            </w:ins>
          </w:p>
          <w:p w14:paraId="1F42E8CC" w14:textId="28201533" w:rsidR="006D7F17" w:rsidRDefault="006D7F17" w:rsidP="006D7F17">
            <w:pPr>
              <w:jc w:val="left"/>
              <w:rPr>
                <w:ins w:id="517" w:author="Hannu Peiponen" w:date="2022-11-24T19:44:00Z"/>
                <w:i/>
                <w:noProof/>
              </w:rPr>
            </w:pPr>
            <w:commentRangeStart w:id="518"/>
            <w:ins w:id="519" w:author="Hannu Peiponen" w:date="2022-11-24T19:44:00Z">
              <w:r w:rsidRPr="00A2173F">
                <w:rPr>
                  <w:i/>
                  <w:noProof/>
                </w:rPr>
                <w:t xml:space="preserve">The ENC in the ECDIS should match </w:t>
              </w:r>
            </w:ins>
            <w:ins w:id="520" w:author="Hannu Peiponen" w:date="2022-11-24T19:49:00Z">
              <w:r w:rsidR="00146B2B" w:rsidRPr="006D7F17">
                <w:rPr>
                  <w:i/>
                  <w:iCs/>
                </w:rPr>
                <w:t xml:space="preserve">the graphical plot above </w:t>
              </w:r>
            </w:ins>
            <w:ins w:id="521" w:author="Hannu Peiponen" w:date="2022-11-24T19:44:00Z">
              <w:r w:rsidRPr="00A2173F">
                <w:rPr>
                  <w:i/>
                  <w:noProof/>
                </w:rPr>
                <w:t>when the base data is loaded</w:t>
              </w:r>
            </w:ins>
          </w:p>
          <w:p w14:paraId="6AEB2253" w14:textId="17A3A604" w:rsidR="00D021C6" w:rsidRDefault="00D021C6" w:rsidP="00582E06">
            <w:pPr>
              <w:jc w:val="left"/>
              <w:rPr>
                <w:ins w:id="522" w:author="Thomas Mellor" w:date="2022-11-22T20:11:00Z"/>
                <w:i/>
              </w:rPr>
            </w:pPr>
          </w:p>
          <w:p w14:paraId="5990C901" w14:textId="06AD1125" w:rsidR="00D021C6" w:rsidRPr="00A53E84" w:rsidRDefault="00D021C6" w:rsidP="00582E06">
            <w:pPr>
              <w:jc w:val="left"/>
              <w:rPr>
                <w:ins w:id="523" w:author="Thomas Mellor" w:date="2022-11-22T20:11:00Z"/>
                <w:i/>
              </w:rPr>
            </w:pPr>
            <w:ins w:id="524" w:author="Thomas Mellor" w:date="2022-11-22T20:11:00Z">
              <w:del w:id="525" w:author="Hannu Peiponen" w:date="2022-11-24T19:44:00Z">
                <w:r w:rsidRPr="00406386" w:rsidDel="006D7F17">
                  <w:rPr>
                    <w:i/>
                  </w:rPr>
                  <w:delText xml:space="preserve">The ENC in the ECDIS should match the corresponding graphical plot when </w:delText>
                </w:r>
                <w:r w:rsidDel="006D7F17">
                  <w:rPr>
                    <w:i/>
                  </w:rPr>
                  <w:delText xml:space="preserve">update </w:delText>
                </w:r>
              </w:del>
            </w:ins>
            <w:ins w:id="526" w:author="Thomas Mellor" w:date="2022-11-22T20:26:00Z">
              <w:del w:id="527" w:author="Hannu Peiponen" w:date="2022-11-24T19:44:00Z">
                <w:r w:rsidDel="006D7F17">
                  <w:rPr>
                    <w:i/>
                  </w:rPr>
                  <w:delText>2</w:delText>
                </w:r>
              </w:del>
            </w:ins>
            <w:ins w:id="528" w:author="Thomas Mellor" w:date="2022-11-22T20:11:00Z">
              <w:del w:id="529" w:author="Hannu Peiponen" w:date="2022-11-24T19:44:00Z">
                <w:r w:rsidDel="006D7F17">
                  <w:rPr>
                    <w:i/>
                  </w:rPr>
                  <w:delText xml:space="preserve"> is applied</w:delText>
                </w:r>
              </w:del>
            </w:ins>
            <w:commentRangeEnd w:id="518"/>
            <w:r w:rsidR="00146B2B">
              <w:rPr>
                <w:rStyle w:val="CommentReference"/>
                <w:snapToGrid/>
                <w:color w:val="000000"/>
              </w:rPr>
              <w:commentReference w:id="518"/>
            </w:r>
          </w:p>
        </w:tc>
      </w:tr>
      <w:tr w:rsidR="00D021C6" w14:paraId="74020D9E" w14:textId="77777777" w:rsidTr="00582E06">
        <w:trPr>
          <w:tblHeader/>
          <w:ins w:id="530" w:author="Thomas Mellor" w:date="2022-11-22T20:11:00Z"/>
        </w:trPr>
        <w:tc>
          <w:tcPr>
            <w:tcW w:w="9526" w:type="dxa"/>
            <w:gridSpan w:val="4"/>
            <w:tcBorders>
              <w:top w:val="nil"/>
              <w:bottom w:val="nil"/>
            </w:tcBorders>
            <w:vAlign w:val="center"/>
          </w:tcPr>
          <w:p w14:paraId="0DDD0B2A" w14:textId="2035CA96" w:rsidR="00D021C6" w:rsidRPr="0068367B" w:rsidRDefault="00D021C6" w:rsidP="00146B2B">
            <w:pPr>
              <w:jc w:val="left"/>
              <w:rPr>
                <w:ins w:id="531" w:author="Thomas Mellor" w:date="2022-11-22T20:11:00Z"/>
              </w:rPr>
            </w:pPr>
            <w:ins w:id="532" w:author="Thomas Mellor" w:date="2022-11-22T20:25:00Z">
              <w:r w:rsidRPr="00460A46">
                <w:rPr>
                  <w:noProof/>
                  <w:lang w:val="fr-FR" w:eastAsia="fr-FR"/>
                </w:rPr>
                <w:drawing>
                  <wp:inline distT="0" distB="0" distL="0" distR="0" wp14:anchorId="4AA9B1E9" wp14:editId="43527A10">
                    <wp:extent cx="6162040" cy="4685030"/>
                    <wp:effectExtent l="0" t="0" r="0" b="1270"/>
                    <wp:docPr id="224" name="Picture 2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Map&#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6162040" cy="4685030"/>
                            </a:xfrm>
                            <a:prstGeom prst="rect">
                              <a:avLst/>
                            </a:prstGeom>
                          </pic:spPr>
                        </pic:pic>
                      </a:graphicData>
                    </a:graphic>
                  </wp:inline>
                </w:drawing>
              </w:r>
            </w:ins>
          </w:p>
        </w:tc>
      </w:tr>
      <w:tr w:rsidR="00D021C6" w14:paraId="314C4274" w14:textId="77777777" w:rsidTr="00582E06">
        <w:trPr>
          <w:tblHeader/>
          <w:ins w:id="533" w:author="Thomas Mellor" w:date="2022-11-22T20:11:00Z"/>
        </w:trPr>
        <w:tc>
          <w:tcPr>
            <w:tcW w:w="9526" w:type="dxa"/>
            <w:gridSpan w:val="4"/>
            <w:tcBorders>
              <w:top w:val="nil"/>
            </w:tcBorders>
            <w:vAlign w:val="center"/>
          </w:tcPr>
          <w:p w14:paraId="0DD14B8E" w14:textId="7E135413" w:rsidR="00D021C6" w:rsidRPr="00A53E84" w:rsidRDefault="006D7F17" w:rsidP="00582E06">
            <w:pPr>
              <w:jc w:val="left"/>
              <w:rPr>
                <w:ins w:id="534" w:author="Thomas Mellor" w:date="2022-11-22T20:11:00Z"/>
                <w:i/>
              </w:rPr>
            </w:pPr>
            <w:commentRangeStart w:id="535"/>
            <w:ins w:id="536" w:author="Hannu Peiponen" w:date="2022-11-24T19:45:00Z">
              <w:r w:rsidRPr="00406386">
                <w:rPr>
                  <w:i/>
                </w:rPr>
                <w:lastRenderedPageBreak/>
                <w:t xml:space="preserve">The ENC in the ECDIS should match </w:t>
              </w:r>
            </w:ins>
            <w:ins w:id="537" w:author="Hannu Peiponen" w:date="2022-11-24T19:50:00Z">
              <w:r w:rsidR="00146B2B" w:rsidRPr="006D7F17">
                <w:rPr>
                  <w:i/>
                  <w:iCs/>
                </w:rPr>
                <w:t xml:space="preserve">the graphical plot above </w:t>
              </w:r>
            </w:ins>
            <w:ins w:id="538" w:author="Hannu Peiponen" w:date="2022-11-24T19:45:00Z">
              <w:r w:rsidRPr="00406386">
                <w:rPr>
                  <w:i/>
                </w:rPr>
                <w:t xml:space="preserve">when </w:t>
              </w:r>
              <w:r>
                <w:rPr>
                  <w:i/>
                </w:rPr>
                <w:t>update 2 is applied</w:t>
              </w:r>
            </w:ins>
            <w:commentRangeEnd w:id="535"/>
            <w:ins w:id="539" w:author="Hannu Peiponen" w:date="2022-11-24T19:52:00Z">
              <w:r w:rsidR="00146B2B">
                <w:rPr>
                  <w:rStyle w:val="CommentReference"/>
                  <w:snapToGrid/>
                  <w:color w:val="000000"/>
                </w:rPr>
                <w:commentReference w:id="535"/>
              </w:r>
            </w:ins>
          </w:p>
        </w:tc>
      </w:tr>
    </w:tbl>
    <w:p w14:paraId="162D141C" w14:textId="77777777" w:rsidR="00D021C6" w:rsidRDefault="00D021C6" w:rsidP="00146B2B">
      <w:pPr>
        <w:rPr>
          <w:ins w:id="540" w:author="Thomas Mellor" w:date="2022-11-22T20:11:00Z"/>
          <w:lang w:val="en-US"/>
        </w:rPr>
      </w:pPr>
    </w:p>
    <w:p w14:paraId="108F0A0C" w14:textId="77777777" w:rsidR="00D021C6" w:rsidRDefault="00D021C6">
      <w:pPr>
        <w:widowControl/>
        <w:spacing w:line="240" w:lineRule="auto"/>
        <w:jc w:val="left"/>
        <w:rPr>
          <w:ins w:id="541" w:author="Thomas Mellor" w:date="2022-11-22T20:11:00Z"/>
          <w:b/>
          <w:lang w:val="en-US"/>
        </w:rPr>
      </w:pPr>
      <w:ins w:id="542" w:author="Thomas Mellor" w:date="2022-11-22T20:11: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CC4D9A" w14:paraId="4BCE83F2" w14:textId="77777777" w:rsidTr="00582E06">
        <w:trPr>
          <w:trHeight w:val="454"/>
          <w:tblHeader/>
          <w:ins w:id="543" w:author="Thomas Mellor" w:date="2022-11-22T20:11:00Z"/>
        </w:trPr>
        <w:tc>
          <w:tcPr>
            <w:tcW w:w="2381" w:type="dxa"/>
            <w:shd w:val="clear" w:color="auto" w:fill="CCFFCC"/>
            <w:vAlign w:val="center"/>
          </w:tcPr>
          <w:p w14:paraId="6EA74181" w14:textId="77777777" w:rsidR="00D021C6" w:rsidRPr="004065B1" w:rsidRDefault="00D021C6" w:rsidP="00582E06">
            <w:pPr>
              <w:rPr>
                <w:ins w:id="544" w:author="Thomas Mellor" w:date="2022-11-22T20:11:00Z"/>
              </w:rPr>
            </w:pPr>
            <w:ins w:id="545" w:author="Thomas Mellor" w:date="2022-11-22T20:11:00Z">
              <w:r w:rsidRPr="000A066E">
                <w:rPr>
                  <w:b/>
                </w:rPr>
                <w:lastRenderedPageBreak/>
                <w:t>Test Reference</w:t>
              </w:r>
            </w:ins>
          </w:p>
        </w:tc>
        <w:tc>
          <w:tcPr>
            <w:tcW w:w="2381" w:type="dxa"/>
            <w:shd w:val="clear" w:color="auto" w:fill="CCFFCC"/>
            <w:vAlign w:val="center"/>
          </w:tcPr>
          <w:p w14:paraId="2188F2E4" w14:textId="0C114A10" w:rsidR="00D021C6" w:rsidRPr="004065B1" w:rsidRDefault="00D021C6" w:rsidP="00582E06">
            <w:pPr>
              <w:rPr>
                <w:ins w:id="546" w:author="Thomas Mellor" w:date="2022-11-22T20:11:00Z"/>
              </w:rPr>
            </w:pPr>
            <w:ins w:id="547" w:author="Thomas Mellor" w:date="2022-11-22T20:11:00Z">
              <w:r>
                <w:t xml:space="preserve">SOE test </w:t>
              </w:r>
            </w:ins>
            <w:ins w:id="548" w:author="Thomas Mellor" w:date="2022-11-22T20:34:00Z">
              <w:r w:rsidR="00CC4D9A">
                <w:t>4</w:t>
              </w:r>
            </w:ins>
          </w:p>
        </w:tc>
        <w:tc>
          <w:tcPr>
            <w:tcW w:w="2382" w:type="dxa"/>
            <w:shd w:val="clear" w:color="auto" w:fill="CCFFCC"/>
            <w:vAlign w:val="center"/>
          </w:tcPr>
          <w:p w14:paraId="1DDAE694" w14:textId="77777777" w:rsidR="00D021C6" w:rsidRPr="004065B1" w:rsidRDefault="00D021C6" w:rsidP="00582E06">
            <w:pPr>
              <w:rPr>
                <w:ins w:id="549" w:author="Thomas Mellor" w:date="2022-11-22T20:11:00Z"/>
              </w:rPr>
            </w:pPr>
            <w:ins w:id="550" w:author="Thomas Mellor" w:date="2022-11-22T20:11:00Z">
              <w:r w:rsidRPr="000A066E">
                <w:rPr>
                  <w:b/>
                </w:rPr>
                <w:t>IHO Reference</w:t>
              </w:r>
            </w:ins>
          </w:p>
        </w:tc>
        <w:tc>
          <w:tcPr>
            <w:tcW w:w="2382" w:type="dxa"/>
            <w:shd w:val="clear" w:color="auto" w:fill="CCFFCC"/>
            <w:vAlign w:val="center"/>
          </w:tcPr>
          <w:p w14:paraId="71CC75C2" w14:textId="77777777" w:rsidR="00D021C6" w:rsidRPr="004065B1" w:rsidRDefault="00D021C6" w:rsidP="00582E06">
            <w:pPr>
              <w:rPr>
                <w:ins w:id="551" w:author="Thomas Mellor" w:date="2022-11-22T20:11:00Z"/>
              </w:rPr>
            </w:pPr>
          </w:p>
        </w:tc>
      </w:tr>
      <w:tr w:rsidR="00D021C6" w14:paraId="7D1FF952" w14:textId="77777777" w:rsidTr="00582E06">
        <w:trPr>
          <w:tblHeader/>
          <w:ins w:id="552" w:author="Thomas Mellor" w:date="2022-11-22T20:11:00Z"/>
        </w:trPr>
        <w:tc>
          <w:tcPr>
            <w:tcW w:w="9526" w:type="dxa"/>
            <w:gridSpan w:val="4"/>
            <w:shd w:val="clear" w:color="auto" w:fill="CCFFCC"/>
            <w:vAlign w:val="center"/>
          </w:tcPr>
          <w:p w14:paraId="4CA8A71E" w14:textId="77777777" w:rsidR="00D021C6" w:rsidRDefault="00D021C6" w:rsidP="00582E06">
            <w:pPr>
              <w:rPr>
                <w:ins w:id="553" w:author="Thomas Mellor" w:date="2022-11-22T20:11:00Z"/>
              </w:rPr>
            </w:pPr>
            <w:ins w:id="554" w:author="Thomas Mellor" w:date="2022-11-22T20:11:00Z">
              <w:r w:rsidRPr="000A066E">
                <w:rPr>
                  <w:b/>
                </w:rPr>
                <w:t>Test description</w:t>
              </w:r>
              <w:r w:rsidRPr="00E45F3B">
                <w:t xml:space="preserve"> </w:t>
              </w:r>
            </w:ins>
          </w:p>
        </w:tc>
      </w:tr>
      <w:tr w:rsidR="00D021C6" w14:paraId="5181868A" w14:textId="77777777" w:rsidTr="00582E06">
        <w:trPr>
          <w:tblHeader/>
          <w:ins w:id="555" w:author="Thomas Mellor" w:date="2022-11-22T20:11:00Z"/>
        </w:trPr>
        <w:tc>
          <w:tcPr>
            <w:tcW w:w="9526" w:type="dxa"/>
            <w:gridSpan w:val="4"/>
            <w:vAlign w:val="center"/>
          </w:tcPr>
          <w:p w14:paraId="4EACAD4F" w14:textId="1B629ACB" w:rsidR="00D021C6" w:rsidRPr="00A53E84" w:rsidRDefault="00CC4D9A" w:rsidP="00582E06">
            <w:pPr>
              <w:jc w:val="left"/>
              <w:rPr>
                <w:ins w:id="556" w:author="Thomas Mellor" w:date="2022-11-22T20:11:00Z"/>
                <w:i/>
              </w:rPr>
            </w:pPr>
            <w:ins w:id="557" w:author="Thomas Mellor" w:date="2022-11-22T20:34:00Z">
              <w:r w:rsidRPr="00CC4D9A">
                <w:t>This test is designed to ensure the correct presentation of UWTROC after a new underlying area has been inserted by an update and the original area still exists in a different position and with different attributes.</w:t>
              </w:r>
            </w:ins>
          </w:p>
        </w:tc>
      </w:tr>
      <w:tr w:rsidR="00D021C6" w14:paraId="0C09E09A" w14:textId="77777777" w:rsidTr="00582E06">
        <w:trPr>
          <w:tblHeader/>
          <w:ins w:id="558" w:author="Thomas Mellor" w:date="2022-11-22T20:11:00Z"/>
        </w:trPr>
        <w:tc>
          <w:tcPr>
            <w:tcW w:w="9526" w:type="dxa"/>
            <w:gridSpan w:val="4"/>
            <w:shd w:val="clear" w:color="auto" w:fill="CCFFCC"/>
            <w:vAlign w:val="center"/>
          </w:tcPr>
          <w:p w14:paraId="711349FA" w14:textId="77777777" w:rsidR="00D021C6" w:rsidRPr="00C70262" w:rsidRDefault="00D021C6" w:rsidP="00582E06">
            <w:pPr>
              <w:rPr>
                <w:ins w:id="559" w:author="Thomas Mellor" w:date="2022-11-22T20:11:00Z"/>
                <w:b/>
              </w:rPr>
            </w:pPr>
            <w:ins w:id="560" w:author="Thomas Mellor" w:date="2022-11-22T20:11:00Z">
              <w:r w:rsidRPr="000A066E">
                <w:rPr>
                  <w:b/>
                </w:rPr>
                <w:t>Setup</w:t>
              </w:r>
            </w:ins>
          </w:p>
        </w:tc>
      </w:tr>
      <w:tr w:rsidR="00D021C6" w14:paraId="3B4C7731" w14:textId="77777777" w:rsidTr="00582E06">
        <w:trPr>
          <w:tblHeader/>
          <w:ins w:id="561" w:author="Thomas Mellor" w:date="2022-11-22T20:11:00Z"/>
        </w:trPr>
        <w:tc>
          <w:tcPr>
            <w:tcW w:w="9526" w:type="dxa"/>
            <w:gridSpan w:val="4"/>
            <w:vAlign w:val="center"/>
          </w:tcPr>
          <w:p w14:paraId="71FA3342" w14:textId="77777777" w:rsidR="00D021C6" w:rsidRPr="00A2173F" w:rsidRDefault="00D021C6" w:rsidP="00582E06">
            <w:pPr>
              <w:rPr>
                <w:ins w:id="562" w:author="Thomas Mellor" w:date="2022-11-22T20:11:00Z"/>
                <w:i/>
              </w:rPr>
            </w:pPr>
            <w:ins w:id="563" w:author="Thomas Mellor" w:date="2022-11-22T20:11:00Z">
              <w:r w:rsidRPr="00A2173F">
                <w:rPr>
                  <w:i/>
                </w:rPr>
                <w:t xml:space="preserve">Select Display Category Other </w:t>
              </w:r>
            </w:ins>
          </w:p>
          <w:p w14:paraId="268D5779" w14:textId="77777777" w:rsidR="00D021C6" w:rsidRPr="00A2173F" w:rsidRDefault="00D021C6" w:rsidP="00582E06">
            <w:pPr>
              <w:rPr>
                <w:ins w:id="564" w:author="Thomas Mellor" w:date="2022-11-22T20:11:00Z"/>
                <w:i/>
              </w:rPr>
            </w:pPr>
            <w:ins w:id="565" w:author="Thomas Mellor" w:date="2022-11-22T20:11:00Z">
              <w:r w:rsidRPr="00A2173F">
                <w:rPr>
                  <w:i/>
                </w:rPr>
                <w:t xml:space="preserve">Set the Safety Contour value to </w:t>
              </w:r>
              <w:r>
                <w:rPr>
                  <w:i/>
                </w:rPr>
                <w:t>10</w:t>
              </w:r>
              <w:r w:rsidRPr="00A2173F">
                <w:rPr>
                  <w:i/>
                </w:rPr>
                <w:t xml:space="preserve"> m</w:t>
              </w:r>
            </w:ins>
          </w:p>
          <w:p w14:paraId="17619766" w14:textId="77777777" w:rsidR="00D021C6" w:rsidRPr="00A2173F" w:rsidRDefault="00D021C6" w:rsidP="00582E06">
            <w:pPr>
              <w:rPr>
                <w:ins w:id="566" w:author="Thomas Mellor" w:date="2022-11-22T20:11:00Z"/>
                <w:i/>
              </w:rPr>
            </w:pPr>
            <w:ins w:id="567" w:author="Thomas Mellor" w:date="2022-11-22T20:11:00Z">
              <w:r w:rsidRPr="00A2173F">
                <w:rPr>
                  <w:i/>
                </w:rPr>
                <w:t xml:space="preserve">Set the Safety Depth value to </w:t>
              </w:r>
              <w:r>
                <w:rPr>
                  <w:i/>
                </w:rPr>
                <w:t>10</w:t>
              </w:r>
              <w:r w:rsidRPr="00A2173F">
                <w:rPr>
                  <w:i/>
                </w:rPr>
                <w:t xml:space="preserve"> m </w:t>
              </w:r>
            </w:ins>
          </w:p>
          <w:p w14:paraId="15F9E0C0" w14:textId="77777777" w:rsidR="00D021C6" w:rsidRPr="00A2173F" w:rsidRDefault="00D021C6" w:rsidP="00582E06">
            <w:pPr>
              <w:rPr>
                <w:ins w:id="568" w:author="Thomas Mellor" w:date="2022-11-22T20:11:00Z"/>
                <w:i/>
              </w:rPr>
            </w:pPr>
            <w:ins w:id="569" w:author="Thomas Mellor" w:date="2022-11-22T20:11:00Z">
              <w:r w:rsidRPr="00A2173F">
                <w:rPr>
                  <w:i/>
                </w:rPr>
                <w:t xml:space="preserve">Select Plain Boundaries </w:t>
              </w:r>
            </w:ins>
          </w:p>
          <w:p w14:paraId="2E2FDE2C" w14:textId="77777777" w:rsidR="00D021C6" w:rsidRPr="00A2173F" w:rsidRDefault="00D021C6" w:rsidP="00582E06">
            <w:pPr>
              <w:rPr>
                <w:ins w:id="570" w:author="Thomas Mellor" w:date="2022-11-22T20:11:00Z"/>
                <w:i/>
              </w:rPr>
            </w:pPr>
            <w:ins w:id="571" w:author="Thomas Mellor" w:date="2022-11-22T20:11:00Z">
              <w:r w:rsidRPr="00A2173F">
                <w:rPr>
                  <w:i/>
                </w:rPr>
                <w:t xml:space="preserve">Select </w:t>
              </w:r>
              <w:r>
                <w:rPr>
                  <w:i/>
                </w:rPr>
                <w:t>S</w:t>
              </w:r>
              <w:r w:rsidRPr="00A2173F">
                <w:rPr>
                  <w:i/>
                </w:rPr>
                <w:t xml:space="preserve">implified </w:t>
              </w:r>
              <w:r>
                <w:rPr>
                  <w:i/>
                </w:rPr>
                <w:t>S</w:t>
              </w:r>
              <w:r w:rsidRPr="00A2173F">
                <w:rPr>
                  <w:i/>
                </w:rPr>
                <w:t>ymbols</w:t>
              </w:r>
            </w:ins>
          </w:p>
          <w:p w14:paraId="7D6B0F34" w14:textId="77777777" w:rsidR="00D021C6" w:rsidRDefault="00D021C6" w:rsidP="00582E06">
            <w:pPr>
              <w:rPr>
                <w:ins w:id="572" w:author="Thomas Mellor" w:date="2022-11-22T20:11:00Z"/>
                <w:i/>
              </w:rPr>
            </w:pPr>
            <w:ins w:id="573" w:author="Thomas Mellor" w:date="2022-11-22T20:11:00Z">
              <w:r w:rsidRPr="00A2173F">
                <w:rPr>
                  <w:i/>
                </w:rPr>
                <w:t xml:space="preserve">Select </w:t>
              </w:r>
              <w:r>
                <w:rPr>
                  <w:i/>
                </w:rPr>
                <w:t>D</w:t>
              </w:r>
              <w:r w:rsidRPr="00A2173F">
                <w:rPr>
                  <w:i/>
                </w:rPr>
                <w:t xml:space="preserve">ay </w:t>
              </w:r>
              <w:r>
                <w:rPr>
                  <w:i/>
                </w:rPr>
                <w:t>P</w:t>
              </w:r>
              <w:r w:rsidRPr="00A2173F">
                <w:rPr>
                  <w:i/>
                </w:rPr>
                <w:t>alette</w:t>
              </w:r>
            </w:ins>
          </w:p>
          <w:p w14:paraId="0F333A33" w14:textId="77777777" w:rsidR="00D021C6" w:rsidRPr="00A53E84" w:rsidRDefault="00D021C6" w:rsidP="00582E06">
            <w:pPr>
              <w:rPr>
                <w:ins w:id="574" w:author="Thomas Mellor" w:date="2022-11-22T20:11:00Z"/>
                <w:i/>
              </w:rPr>
            </w:pPr>
            <w:ins w:id="575" w:author="Thomas Mellor" w:date="2022-11-22T20:11:00Z">
              <w:r>
                <w:rPr>
                  <w:i/>
                </w:rPr>
                <w:t xml:space="preserve">Select Text Group Names </w:t>
              </w:r>
            </w:ins>
          </w:p>
        </w:tc>
      </w:tr>
      <w:tr w:rsidR="00D021C6" w14:paraId="3B3E516B" w14:textId="77777777" w:rsidTr="00582E06">
        <w:trPr>
          <w:tblHeader/>
          <w:ins w:id="576" w:author="Thomas Mellor" w:date="2022-11-22T20:11:00Z"/>
        </w:trPr>
        <w:tc>
          <w:tcPr>
            <w:tcW w:w="9526" w:type="dxa"/>
            <w:gridSpan w:val="4"/>
            <w:shd w:val="clear" w:color="auto" w:fill="CCFFCC"/>
            <w:vAlign w:val="center"/>
          </w:tcPr>
          <w:p w14:paraId="7F856345" w14:textId="77777777" w:rsidR="00D021C6" w:rsidRPr="004065B1" w:rsidRDefault="00D021C6" w:rsidP="00582E06">
            <w:pPr>
              <w:rPr>
                <w:ins w:id="577" w:author="Thomas Mellor" w:date="2022-11-22T20:11:00Z"/>
              </w:rPr>
            </w:pPr>
            <w:ins w:id="578" w:author="Thomas Mellor" w:date="2022-11-22T20:11:00Z">
              <w:r w:rsidRPr="000A066E">
                <w:rPr>
                  <w:b/>
                </w:rPr>
                <w:t>Action</w:t>
              </w:r>
            </w:ins>
          </w:p>
        </w:tc>
      </w:tr>
      <w:tr w:rsidR="00D021C6" w14:paraId="2F943154" w14:textId="77777777" w:rsidTr="00582E06">
        <w:trPr>
          <w:tblHeader/>
          <w:ins w:id="579" w:author="Thomas Mellor" w:date="2022-11-22T20:11:00Z"/>
        </w:trPr>
        <w:tc>
          <w:tcPr>
            <w:tcW w:w="9526" w:type="dxa"/>
            <w:gridSpan w:val="4"/>
            <w:vAlign w:val="center"/>
          </w:tcPr>
          <w:p w14:paraId="60C63961" w14:textId="51DC4879" w:rsidR="00D021C6" w:rsidRPr="00A53E84" w:rsidRDefault="00D021C6" w:rsidP="00582E06">
            <w:pPr>
              <w:jc w:val="left"/>
              <w:rPr>
                <w:ins w:id="580" w:author="Thomas Mellor" w:date="2022-11-22T20:11:00Z"/>
                <w:i/>
              </w:rPr>
            </w:pPr>
            <w:ins w:id="581" w:author="Thomas Mellor" w:date="2022-11-22T20:11:00Z">
              <w:r>
                <w:t xml:space="preserve">Load cell </w:t>
              </w:r>
            </w:ins>
            <w:ins w:id="582" w:author="Thomas Mellor" w:date="2022-11-22T20:35:00Z">
              <w:r w:rsidR="00CC4D9A" w:rsidRPr="00CC4D9A">
                <w:t xml:space="preserve">US3AK40M </w:t>
              </w:r>
            </w:ins>
            <w:ins w:id="583" w:author="Thomas Mellor" w:date="2022-11-22T20:11:00Z">
              <w:r>
                <w:t xml:space="preserve">Edition </w:t>
              </w:r>
            </w:ins>
            <w:ins w:id="584" w:author="Thomas Mellor" w:date="2022-11-22T20:35:00Z">
              <w:r w:rsidR="00CC4D9A">
                <w:t>1</w:t>
              </w:r>
            </w:ins>
            <w:ins w:id="585" w:author="Thomas Mellor" w:date="2022-11-22T20:11:00Z">
              <w:r>
                <w:t xml:space="preserve">5 base only. Apply update 1 which inserts a new DEPARE </w:t>
              </w:r>
            </w:ins>
          </w:p>
        </w:tc>
      </w:tr>
      <w:tr w:rsidR="00D021C6" w14:paraId="0C7F9DBC" w14:textId="77777777" w:rsidTr="00582E06">
        <w:trPr>
          <w:tblHeader/>
          <w:ins w:id="586" w:author="Thomas Mellor" w:date="2022-11-22T20:11:00Z"/>
        </w:trPr>
        <w:tc>
          <w:tcPr>
            <w:tcW w:w="9526" w:type="dxa"/>
            <w:gridSpan w:val="4"/>
            <w:tcBorders>
              <w:bottom w:val="single" w:sz="4" w:space="0" w:color="auto"/>
            </w:tcBorders>
            <w:shd w:val="clear" w:color="auto" w:fill="CCFFCC"/>
            <w:vAlign w:val="center"/>
          </w:tcPr>
          <w:p w14:paraId="63353D5A" w14:textId="77777777" w:rsidR="00D021C6" w:rsidRPr="004065B1" w:rsidRDefault="00D021C6" w:rsidP="00582E06">
            <w:pPr>
              <w:rPr>
                <w:ins w:id="587" w:author="Thomas Mellor" w:date="2022-11-22T20:11:00Z"/>
              </w:rPr>
            </w:pPr>
            <w:ins w:id="588" w:author="Thomas Mellor" w:date="2022-11-22T20:11:00Z">
              <w:r w:rsidRPr="000A066E">
                <w:rPr>
                  <w:b/>
                </w:rPr>
                <w:t>Results</w:t>
              </w:r>
            </w:ins>
          </w:p>
        </w:tc>
      </w:tr>
      <w:tr w:rsidR="00D021C6" w14:paraId="0226F649" w14:textId="77777777" w:rsidTr="00582E06">
        <w:trPr>
          <w:tblHeader/>
          <w:ins w:id="589" w:author="Thomas Mellor" w:date="2022-11-22T20:11:00Z"/>
        </w:trPr>
        <w:tc>
          <w:tcPr>
            <w:tcW w:w="9526" w:type="dxa"/>
            <w:gridSpan w:val="4"/>
            <w:tcBorders>
              <w:bottom w:val="nil"/>
            </w:tcBorders>
            <w:vAlign w:val="center"/>
          </w:tcPr>
          <w:p w14:paraId="16D2E853" w14:textId="01CE0D08" w:rsidR="00D021C6" w:rsidDel="006D7F17" w:rsidRDefault="00D021C6" w:rsidP="00582E06">
            <w:pPr>
              <w:jc w:val="left"/>
              <w:rPr>
                <w:ins w:id="590" w:author="Thomas Mellor" w:date="2022-11-22T20:11:00Z"/>
                <w:del w:id="591" w:author="Hannu Peiponen" w:date="2022-11-24T19:45:00Z"/>
                <w:i/>
                <w:noProof/>
              </w:rPr>
            </w:pPr>
            <w:commentRangeStart w:id="592"/>
            <w:ins w:id="593" w:author="Thomas Mellor" w:date="2022-11-22T20:11:00Z">
              <w:del w:id="594" w:author="Hannu Peiponen" w:date="2022-11-24T19:45:00Z">
                <w:r w:rsidRPr="00A2173F" w:rsidDel="006D7F17">
                  <w:rPr>
                    <w:i/>
                    <w:noProof/>
                  </w:rPr>
                  <w:delText>The ENC in the ECDIS should match the corresponding graphical plot when the base data is loaded</w:delText>
                </w:r>
              </w:del>
            </w:ins>
            <w:commentRangeEnd w:id="592"/>
            <w:r w:rsidR="00146B2B">
              <w:rPr>
                <w:rStyle w:val="CommentReference"/>
                <w:snapToGrid/>
                <w:color w:val="000000"/>
              </w:rPr>
              <w:commentReference w:id="592"/>
            </w:r>
          </w:p>
          <w:p w14:paraId="34278661" w14:textId="6EF6E7CE" w:rsidR="00D021C6" w:rsidRDefault="00CC4D9A" w:rsidP="00582E06">
            <w:pPr>
              <w:jc w:val="left"/>
              <w:rPr>
                <w:ins w:id="595" w:author="Thomas Mellor" w:date="2022-11-22T20:11:00Z"/>
                <w:i/>
                <w:noProof/>
                <w:snapToGrid/>
              </w:rPr>
            </w:pPr>
            <w:ins w:id="596" w:author="Thomas Mellor" w:date="2022-11-22T20:40:00Z">
              <w:r>
                <w:rPr>
                  <w:i/>
                  <w:noProof/>
                  <w:snapToGrid/>
                  <w:lang w:val="fr-FR" w:eastAsia="fr-FR"/>
                  <w:rPrChange w:id="597" w:author="Unknown">
                    <w:rPr>
                      <w:noProof/>
                      <w:lang w:val="fr-FR" w:eastAsia="fr-FR"/>
                    </w:rPr>
                  </w:rPrChange>
                </w:rPr>
                <w:drawing>
                  <wp:inline distT="0" distB="0" distL="0" distR="0" wp14:anchorId="1127CACA" wp14:editId="4F4B89B7">
                    <wp:extent cx="6059170" cy="4596765"/>
                    <wp:effectExtent l="0" t="0" r="0" b="0"/>
                    <wp:docPr id="232" name="Picture 2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Map&#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6059170" cy="4596765"/>
                            </a:xfrm>
                            <a:prstGeom prst="rect">
                              <a:avLst/>
                            </a:prstGeom>
                          </pic:spPr>
                        </pic:pic>
                      </a:graphicData>
                    </a:graphic>
                  </wp:inline>
                </w:drawing>
              </w:r>
            </w:ins>
          </w:p>
          <w:p w14:paraId="128F56A2" w14:textId="240A4520" w:rsidR="006D7F17" w:rsidRDefault="006D7F17" w:rsidP="006D7F17">
            <w:pPr>
              <w:jc w:val="left"/>
              <w:rPr>
                <w:ins w:id="598" w:author="Hannu Peiponen" w:date="2022-11-24T19:45:00Z"/>
                <w:i/>
                <w:noProof/>
              </w:rPr>
            </w:pPr>
            <w:commentRangeStart w:id="599"/>
            <w:ins w:id="600" w:author="Hannu Peiponen" w:date="2022-11-24T19:45:00Z">
              <w:r w:rsidRPr="00A2173F">
                <w:rPr>
                  <w:i/>
                  <w:noProof/>
                </w:rPr>
                <w:t xml:space="preserve">The ENC in the ECDIS should match </w:t>
              </w:r>
            </w:ins>
            <w:ins w:id="601" w:author="Hannu Peiponen" w:date="2022-11-24T19:50:00Z">
              <w:r w:rsidR="00146B2B" w:rsidRPr="006D7F17">
                <w:rPr>
                  <w:i/>
                  <w:iCs/>
                </w:rPr>
                <w:t xml:space="preserve">the graphical plot above </w:t>
              </w:r>
            </w:ins>
            <w:ins w:id="602" w:author="Hannu Peiponen" w:date="2022-11-24T19:45:00Z">
              <w:r w:rsidRPr="00A2173F">
                <w:rPr>
                  <w:i/>
                  <w:noProof/>
                </w:rPr>
                <w:t>when the base data is loaded</w:t>
              </w:r>
            </w:ins>
          </w:p>
          <w:p w14:paraId="6B5B02FD" w14:textId="0F684455" w:rsidR="00D021C6" w:rsidRDefault="00D021C6" w:rsidP="00582E06">
            <w:pPr>
              <w:jc w:val="left"/>
              <w:rPr>
                <w:ins w:id="603" w:author="Thomas Mellor" w:date="2022-11-22T20:11:00Z"/>
                <w:i/>
              </w:rPr>
            </w:pPr>
          </w:p>
          <w:p w14:paraId="1D8E9641" w14:textId="044B11BF" w:rsidR="00D021C6" w:rsidRPr="00A53E84" w:rsidRDefault="00D021C6" w:rsidP="00582E06">
            <w:pPr>
              <w:jc w:val="left"/>
              <w:rPr>
                <w:ins w:id="604" w:author="Thomas Mellor" w:date="2022-11-22T20:11:00Z"/>
                <w:i/>
              </w:rPr>
            </w:pPr>
            <w:ins w:id="605" w:author="Thomas Mellor" w:date="2022-11-22T20:11:00Z">
              <w:del w:id="606" w:author="Hannu Peiponen" w:date="2022-11-24T19:45:00Z">
                <w:r w:rsidRPr="00406386" w:rsidDel="006D7F17">
                  <w:rPr>
                    <w:i/>
                  </w:rPr>
                  <w:delText xml:space="preserve">The ENC in the ECDIS should match the corresponding graphical plot when </w:delText>
                </w:r>
                <w:r w:rsidDel="006D7F17">
                  <w:rPr>
                    <w:i/>
                  </w:rPr>
                  <w:delText>update 1 is applied</w:delText>
                </w:r>
              </w:del>
            </w:ins>
            <w:commentRangeEnd w:id="599"/>
            <w:r w:rsidR="00146B2B">
              <w:rPr>
                <w:rStyle w:val="CommentReference"/>
                <w:snapToGrid/>
                <w:color w:val="000000"/>
              </w:rPr>
              <w:commentReference w:id="599"/>
            </w:r>
          </w:p>
        </w:tc>
      </w:tr>
      <w:tr w:rsidR="00D021C6" w14:paraId="747AF670" w14:textId="77777777" w:rsidTr="00582E06">
        <w:trPr>
          <w:tblHeader/>
          <w:ins w:id="607" w:author="Thomas Mellor" w:date="2022-11-22T20:11:00Z"/>
        </w:trPr>
        <w:tc>
          <w:tcPr>
            <w:tcW w:w="9526" w:type="dxa"/>
            <w:gridSpan w:val="4"/>
            <w:tcBorders>
              <w:top w:val="nil"/>
              <w:bottom w:val="nil"/>
            </w:tcBorders>
            <w:vAlign w:val="center"/>
          </w:tcPr>
          <w:p w14:paraId="2BC30A9D" w14:textId="0498916C" w:rsidR="00D021C6" w:rsidRPr="0068367B" w:rsidRDefault="000F4CAA" w:rsidP="006D7F17">
            <w:pPr>
              <w:jc w:val="left"/>
              <w:rPr>
                <w:ins w:id="608" w:author="Thomas Mellor" w:date="2022-11-22T20:11:00Z"/>
              </w:rPr>
            </w:pPr>
            <w:ins w:id="609" w:author="Thomas Mellor" w:date="2022-11-22T20:41:00Z">
              <w:r>
                <w:rPr>
                  <w:noProof/>
                  <w:snapToGrid/>
                  <w:lang w:val="fr-FR" w:eastAsia="fr-FR"/>
                  <w:rPrChange w:id="610" w:author="Unknown">
                    <w:rPr>
                      <w:noProof/>
                      <w:lang w:val="fr-FR" w:eastAsia="fr-FR"/>
                    </w:rPr>
                  </w:rPrChange>
                </w:rPr>
                <w:drawing>
                  <wp:inline distT="0" distB="0" distL="0" distR="0" wp14:anchorId="6C0F85F8" wp14:editId="69027FCB">
                    <wp:extent cx="6162040" cy="4690110"/>
                    <wp:effectExtent l="0" t="0" r="0" b="0"/>
                    <wp:docPr id="238" name="Picture 2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Map&#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6162040" cy="4690110"/>
                            </a:xfrm>
                            <a:prstGeom prst="rect">
                              <a:avLst/>
                            </a:prstGeom>
                          </pic:spPr>
                        </pic:pic>
                      </a:graphicData>
                    </a:graphic>
                  </wp:inline>
                </w:drawing>
              </w:r>
            </w:ins>
          </w:p>
        </w:tc>
      </w:tr>
      <w:tr w:rsidR="00D021C6" w14:paraId="2272FD46" w14:textId="77777777" w:rsidTr="00582E06">
        <w:trPr>
          <w:tblHeader/>
          <w:ins w:id="611" w:author="Thomas Mellor" w:date="2022-11-22T20:11:00Z"/>
        </w:trPr>
        <w:tc>
          <w:tcPr>
            <w:tcW w:w="9526" w:type="dxa"/>
            <w:gridSpan w:val="4"/>
            <w:tcBorders>
              <w:top w:val="nil"/>
            </w:tcBorders>
            <w:vAlign w:val="center"/>
          </w:tcPr>
          <w:p w14:paraId="2C4D0985" w14:textId="4BD4ADDE" w:rsidR="00D021C6" w:rsidRPr="00A53E84" w:rsidRDefault="006D7F17" w:rsidP="00582E06">
            <w:pPr>
              <w:jc w:val="left"/>
              <w:rPr>
                <w:ins w:id="612" w:author="Thomas Mellor" w:date="2022-11-22T20:11:00Z"/>
                <w:i/>
              </w:rPr>
            </w:pPr>
            <w:commentRangeStart w:id="613"/>
            <w:ins w:id="614" w:author="Hannu Peiponen" w:date="2022-11-24T19:45:00Z">
              <w:r w:rsidRPr="00406386">
                <w:rPr>
                  <w:i/>
                </w:rPr>
                <w:lastRenderedPageBreak/>
                <w:t>The ENC in the ECDIS should match</w:t>
              </w:r>
            </w:ins>
            <w:ins w:id="615" w:author="Hannu Peiponen" w:date="2022-11-24T19:50:00Z">
              <w:r w:rsidR="00146B2B" w:rsidRPr="006D7F17">
                <w:rPr>
                  <w:i/>
                  <w:iCs/>
                </w:rPr>
                <w:t xml:space="preserve"> the graphical plot above </w:t>
              </w:r>
            </w:ins>
            <w:ins w:id="616" w:author="Hannu Peiponen" w:date="2022-11-24T19:45:00Z">
              <w:r w:rsidRPr="00406386">
                <w:rPr>
                  <w:i/>
                </w:rPr>
                <w:t xml:space="preserve">when </w:t>
              </w:r>
              <w:r>
                <w:rPr>
                  <w:i/>
                </w:rPr>
                <w:t>update 1 is applied</w:t>
              </w:r>
            </w:ins>
            <w:commentRangeEnd w:id="613"/>
            <w:ins w:id="617" w:author="Hannu Peiponen" w:date="2022-11-24T19:53:00Z">
              <w:r w:rsidR="00146B2B">
                <w:rPr>
                  <w:rStyle w:val="CommentReference"/>
                  <w:snapToGrid/>
                  <w:color w:val="000000"/>
                </w:rPr>
                <w:commentReference w:id="613"/>
              </w:r>
            </w:ins>
          </w:p>
        </w:tc>
      </w:tr>
    </w:tbl>
    <w:p w14:paraId="094D6CDB" w14:textId="77777777" w:rsidR="00D021C6" w:rsidRDefault="00D021C6" w:rsidP="006D7F17">
      <w:pPr>
        <w:rPr>
          <w:ins w:id="618" w:author="Thomas Mellor" w:date="2022-11-22T20:12:00Z"/>
          <w:lang w:val="en-US"/>
        </w:rPr>
      </w:pPr>
    </w:p>
    <w:p w14:paraId="49BE06B4" w14:textId="77777777" w:rsidR="00D021C6" w:rsidRDefault="00D021C6">
      <w:pPr>
        <w:widowControl/>
        <w:spacing w:line="240" w:lineRule="auto"/>
        <w:jc w:val="left"/>
        <w:rPr>
          <w:ins w:id="619" w:author="Thomas Mellor" w:date="2022-11-22T20:12:00Z"/>
          <w:b/>
          <w:lang w:val="en-US"/>
        </w:rPr>
      </w:pPr>
      <w:ins w:id="620" w:author="Thomas Mellor" w:date="2022-11-22T20:12:00Z">
        <w:r>
          <w:rPr>
            <w:lang w:val="en-US"/>
          </w:rPr>
          <w:br w:type="page"/>
        </w:r>
      </w:ins>
    </w:p>
    <w:tbl>
      <w:tblPr>
        <w:tblpPr w:leftFromText="180" w:rightFromText="180" w:horzAnchor="margin" w:tblpY="802"/>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665"/>
        <w:gridCol w:w="2326"/>
        <w:gridCol w:w="2664"/>
        <w:gridCol w:w="2036"/>
      </w:tblGrid>
      <w:tr w:rsidR="001C18F8" w14:paraId="79678B63" w14:textId="77777777" w:rsidTr="00582E06">
        <w:trPr>
          <w:trHeight w:val="454"/>
          <w:tblHeader/>
          <w:ins w:id="621" w:author="Thomas Mellor" w:date="2022-11-22T20:12:00Z"/>
        </w:trPr>
        <w:tc>
          <w:tcPr>
            <w:tcW w:w="2381" w:type="dxa"/>
            <w:shd w:val="clear" w:color="auto" w:fill="CCFFCC"/>
            <w:vAlign w:val="center"/>
          </w:tcPr>
          <w:p w14:paraId="6C7FE552" w14:textId="77777777" w:rsidR="00D021C6" w:rsidRPr="004065B1" w:rsidRDefault="00D021C6" w:rsidP="00582E06">
            <w:pPr>
              <w:rPr>
                <w:ins w:id="622" w:author="Thomas Mellor" w:date="2022-11-22T20:12:00Z"/>
              </w:rPr>
            </w:pPr>
            <w:ins w:id="623" w:author="Thomas Mellor" w:date="2022-11-22T20:12:00Z">
              <w:r w:rsidRPr="000A066E">
                <w:rPr>
                  <w:b/>
                </w:rPr>
                <w:lastRenderedPageBreak/>
                <w:t>Test Reference</w:t>
              </w:r>
            </w:ins>
          </w:p>
        </w:tc>
        <w:tc>
          <w:tcPr>
            <w:tcW w:w="2381" w:type="dxa"/>
            <w:shd w:val="clear" w:color="auto" w:fill="CCFFCC"/>
            <w:vAlign w:val="center"/>
          </w:tcPr>
          <w:p w14:paraId="018D6E2F" w14:textId="46FF52B6" w:rsidR="00D021C6" w:rsidRPr="004065B1" w:rsidRDefault="00D021C6" w:rsidP="00582E06">
            <w:pPr>
              <w:rPr>
                <w:ins w:id="624" w:author="Thomas Mellor" w:date="2022-11-22T20:12:00Z"/>
              </w:rPr>
            </w:pPr>
            <w:ins w:id="625" w:author="Thomas Mellor" w:date="2022-11-22T20:12:00Z">
              <w:r>
                <w:t xml:space="preserve">SOE test </w:t>
              </w:r>
            </w:ins>
            <w:ins w:id="626" w:author="Thomas Mellor" w:date="2022-11-22T20:43:00Z">
              <w:r w:rsidR="000F4CAA">
                <w:t>5</w:t>
              </w:r>
            </w:ins>
          </w:p>
        </w:tc>
        <w:tc>
          <w:tcPr>
            <w:tcW w:w="2382" w:type="dxa"/>
            <w:shd w:val="clear" w:color="auto" w:fill="CCFFCC"/>
            <w:vAlign w:val="center"/>
          </w:tcPr>
          <w:p w14:paraId="29C8AA10" w14:textId="77777777" w:rsidR="00D021C6" w:rsidRPr="004065B1" w:rsidRDefault="00D021C6" w:rsidP="00582E06">
            <w:pPr>
              <w:rPr>
                <w:ins w:id="627" w:author="Thomas Mellor" w:date="2022-11-22T20:12:00Z"/>
              </w:rPr>
            </w:pPr>
            <w:ins w:id="628" w:author="Thomas Mellor" w:date="2022-11-22T20:12:00Z">
              <w:r w:rsidRPr="000A066E">
                <w:rPr>
                  <w:b/>
                </w:rPr>
                <w:t>IHO Reference</w:t>
              </w:r>
            </w:ins>
          </w:p>
        </w:tc>
        <w:tc>
          <w:tcPr>
            <w:tcW w:w="2382" w:type="dxa"/>
            <w:shd w:val="clear" w:color="auto" w:fill="CCFFCC"/>
            <w:vAlign w:val="center"/>
          </w:tcPr>
          <w:p w14:paraId="1230E901" w14:textId="77777777" w:rsidR="00D021C6" w:rsidRPr="004065B1" w:rsidRDefault="00D021C6" w:rsidP="00582E06">
            <w:pPr>
              <w:rPr>
                <w:ins w:id="629" w:author="Thomas Mellor" w:date="2022-11-22T20:12:00Z"/>
              </w:rPr>
            </w:pPr>
          </w:p>
        </w:tc>
      </w:tr>
      <w:tr w:rsidR="00D021C6" w14:paraId="0D372769" w14:textId="77777777" w:rsidTr="00582E06">
        <w:trPr>
          <w:tblHeader/>
          <w:ins w:id="630" w:author="Thomas Mellor" w:date="2022-11-22T20:12:00Z"/>
        </w:trPr>
        <w:tc>
          <w:tcPr>
            <w:tcW w:w="9526" w:type="dxa"/>
            <w:gridSpan w:val="4"/>
            <w:shd w:val="clear" w:color="auto" w:fill="CCFFCC"/>
            <w:vAlign w:val="center"/>
          </w:tcPr>
          <w:p w14:paraId="145B4A1E" w14:textId="77777777" w:rsidR="00D021C6" w:rsidRDefault="00D021C6" w:rsidP="00582E06">
            <w:pPr>
              <w:rPr>
                <w:ins w:id="631" w:author="Thomas Mellor" w:date="2022-11-22T20:12:00Z"/>
              </w:rPr>
            </w:pPr>
            <w:ins w:id="632" w:author="Thomas Mellor" w:date="2022-11-22T20:12:00Z">
              <w:r w:rsidRPr="000A066E">
                <w:rPr>
                  <w:b/>
                </w:rPr>
                <w:t>Test description</w:t>
              </w:r>
              <w:r w:rsidRPr="00E45F3B">
                <w:t xml:space="preserve"> </w:t>
              </w:r>
            </w:ins>
          </w:p>
        </w:tc>
      </w:tr>
      <w:tr w:rsidR="00D021C6" w14:paraId="5D9B7C7A" w14:textId="77777777" w:rsidTr="00582E06">
        <w:trPr>
          <w:tblHeader/>
          <w:ins w:id="633" w:author="Thomas Mellor" w:date="2022-11-22T20:12:00Z"/>
        </w:trPr>
        <w:tc>
          <w:tcPr>
            <w:tcW w:w="9526" w:type="dxa"/>
            <w:gridSpan w:val="4"/>
            <w:vAlign w:val="center"/>
          </w:tcPr>
          <w:p w14:paraId="17EF97B3" w14:textId="6789D3FB" w:rsidR="00D021C6" w:rsidRPr="00A53E84" w:rsidRDefault="001C18F8" w:rsidP="00582E06">
            <w:pPr>
              <w:jc w:val="left"/>
              <w:rPr>
                <w:ins w:id="634" w:author="Thomas Mellor" w:date="2022-11-22T20:12:00Z"/>
                <w:i/>
              </w:rPr>
            </w:pPr>
            <w:ins w:id="635" w:author="Thomas Mellor" w:date="2022-11-22T20:45:00Z">
              <w:r w:rsidRPr="001C18F8">
                <w:rPr>
                  <w:i/>
                </w:rPr>
                <w:t>This test is designed to ensure the correct presentation of isolated danger marks in the BASE display category after applying an update. The update inserts a new underlying area DEPARE with the same attributes as the one in the base cell.</w:t>
              </w:r>
            </w:ins>
          </w:p>
        </w:tc>
      </w:tr>
      <w:tr w:rsidR="00D021C6" w14:paraId="631440CC" w14:textId="77777777" w:rsidTr="00582E06">
        <w:trPr>
          <w:tblHeader/>
          <w:ins w:id="636" w:author="Thomas Mellor" w:date="2022-11-22T20:12:00Z"/>
        </w:trPr>
        <w:tc>
          <w:tcPr>
            <w:tcW w:w="9526" w:type="dxa"/>
            <w:gridSpan w:val="4"/>
            <w:shd w:val="clear" w:color="auto" w:fill="CCFFCC"/>
            <w:vAlign w:val="center"/>
          </w:tcPr>
          <w:p w14:paraId="310334FB" w14:textId="77777777" w:rsidR="00D021C6" w:rsidRPr="00C70262" w:rsidRDefault="00D021C6" w:rsidP="00582E06">
            <w:pPr>
              <w:rPr>
                <w:ins w:id="637" w:author="Thomas Mellor" w:date="2022-11-22T20:12:00Z"/>
                <w:b/>
              </w:rPr>
            </w:pPr>
            <w:ins w:id="638" w:author="Thomas Mellor" w:date="2022-11-22T20:12:00Z">
              <w:r w:rsidRPr="000A066E">
                <w:rPr>
                  <w:b/>
                </w:rPr>
                <w:t>Setup</w:t>
              </w:r>
            </w:ins>
          </w:p>
        </w:tc>
      </w:tr>
      <w:tr w:rsidR="00D021C6" w14:paraId="0B4CA4A5" w14:textId="77777777" w:rsidTr="00582E06">
        <w:trPr>
          <w:tblHeader/>
          <w:ins w:id="639" w:author="Thomas Mellor" w:date="2022-11-22T20:12:00Z"/>
        </w:trPr>
        <w:tc>
          <w:tcPr>
            <w:tcW w:w="9526" w:type="dxa"/>
            <w:gridSpan w:val="4"/>
            <w:vAlign w:val="center"/>
          </w:tcPr>
          <w:p w14:paraId="1B06B41E" w14:textId="593A49A4" w:rsidR="00D021C6" w:rsidRPr="00A2173F" w:rsidRDefault="00D021C6" w:rsidP="00582E06">
            <w:pPr>
              <w:rPr>
                <w:ins w:id="640" w:author="Thomas Mellor" w:date="2022-11-22T20:12:00Z"/>
                <w:i/>
              </w:rPr>
            </w:pPr>
            <w:ins w:id="641" w:author="Thomas Mellor" w:date="2022-11-22T20:12:00Z">
              <w:r w:rsidRPr="00A2173F">
                <w:rPr>
                  <w:i/>
                </w:rPr>
                <w:t xml:space="preserve">Select Display Category </w:t>
              </w:r>
            </w:ins>
            <w:ins w:id="642" w:author="Thomas Mellor" w:date="2022-11-22T20:45:00Z">
              <w:r w:rsidR="001C18F8">
                <w:rPr>
                  <w:i/>
                </w:rPr>
                <w:t>Base</w:t>
              </w:r>
            </w:ins>
          </w:p>
          <w:p w14:paraId="6B38ACDA" w14:textId="73EFE3C6" w:rsidR="00D021C6" w:rsidRPr="00A2173F" w:rsidRDefault="00D021C6" w:rsidP="00582E06">
            <w:pPr>
              <w:rPr>
                <w:ins w:id="643" w:author="Thomas Mellor" w:date="2022-11-22T20:12:00Z"/>
                <w:i/>
              </w:rPr>
            </w:pPr>
            <w:ins w:id="644" w:author="Thomas Mellor" w:date="2022-11-22T20:12:00Z">
              <w:r w:rsidRPr="00A2173F">
                <w:rPr>
                  <w:i/>
                </w:rPr>
                <w:t xml:space="preserve">Set the Safety Contour value to </w:t>
              </w:r>
            </w:ins>
            <w:ins w:id="645" w:author="Thomas Mellor" w:date="2022-11-22T20:46:00Z">
              <w:r w:rsidR="001C18F8">
                <w:rPr>
                  <w:i/>
                </w:rPr>
                <w:t>5</w:t>
              </w:r>
            </w:ins>
            <w:ins w:id="646" w:author="Thomas Mellor" w:date="2022-11-22T20:12:00Z">
              <w:r w:rsidRPr="00A2173F">
                <w:rPr>
                  <w:i/>
                </w:rPr>
                <w:t xml:space="preserve"> m</w:t>
              </w:r>
            </w:ins>
          </w:p>
          <w:p w14:paraId="784C0BBF" w14:textId="0E6AF55F" w:rsidR="00D021C6" w:rsidRPr="00A2173F" w:rsidRDefault="00D021C6" w:rsidP="00582E06">
            <w:pPr>
              <w:rPr>
                <w:ins w:id="647" w:author="Thomas Mellor" w:date="2022-11-22T20:12:00Z"/>
                <w:i/>
              </w:rPr>
            </w:pPr>
            <w:ins w:id="648" w:author="Thomas Mellor" w:date="2022-11-22T20:12:00Z">
              <w:r w:rsidRPr="00A2173F">
                <w:rPr>
                  <w:i/>
                </w:rPr>
                <w:t xml:space="preserve">Set the Safety Depth value to </w:t>
              </w:r>
            </w:ins>
            <w:ins w:id="649" w:author="Thomas Mellor" w:date="2022-11-22T20:46:00Z">
              <w:r w:rsidR="001C18F8">
                <w:rPr>
                  <w:i/>
                </w:rPr>
                <w:t>5</w:t>
              </w:r>
            </w:ins>
            <w:ins w:id="650" w:author="Thomas Mellor" w:date="2022-11-22T20:12:00Z">
              <w:r w:rsidRPr="00A2173F">
                <w:rPr>
                  <w:i/>
                </w:rPr>
                <w:t xml:space="preserve"> m </w:t>
              </w:r>
            </w:ins>
          </w:p>
          <w:p w14:paraId="186B959A" w14:textId="77777777" w:rsidR="00D021C6" w:rsidRPr="00A2173F" w:rsidRDefault="00D021C6" w:rsidP="00582E06">
            <w:pPr>
              <w:rPr>
                <w:ins w:id="651" w:author="Thomas Mellor" w:date="2022-11-22T20:12:00Z"/>
                <w:i/>
              </w:rPr>
            </w:pPr>
            <w:ins w:id="652" w:author="Thomas Mellor" w:date="2022-11-22T20:12:00Z">
              <w:r w:rsidRPr="00A2173F">
                <w:rPr>
                  <w:i/>
                </w:rPr>
                <w:t xml:space="preserve">Select Plain Boundaries </w:t>
              </w:r>
            </w:ins>
          </w:p>
          <w:p w14:paraId="7256E81E" w14:textId="77777777" w:rsidR="00D021C6" w:rsidRPr="00A2173F" w:rsidRDefault="00D021C6" w:rsidP="00582E06">
            <w:pPr>
              <w:rPr>
                <w:ins w:id="653" w:author="Thomas Mellor" w:date="2022-11-22T20:12:00Z"/>
                <w:i/>
              </w:rPr>
            </w:pPr>
            <w:ins w:id="654" w:author="Thomas Mellor" w:date="2022-11-22T20:12:00Z">
              <w:r w:rsidRPr="00A2173F">
                <w:rPr>
                  <w:i/>
                </w:rPr>
                <w:t xml:space="preserve">Select </w:t>
              </w:r>
              <w:r>
                <w:rPr>
                  <w:i/>
                </w:rPr>
                <w:t>S</w:t>
              </w:r>
              <w:r w:rsidRPr="00A2173F">
                <w:rPr>
                  <w:i/>
                </w:rPr>
                <w:t xml:space="preserve">implified </w:t>
              </w:r>
              <w:r>
                <w:rPr>
                  <w:i/>
                </w:rPr>
                <w:t>S</w:t>
              </w:r>
              <w:r w:rsidRPr="00A2173F">
                <w:rPr>
                  <w:i/>
                </w:rPr>
                <w:t>ymbols</w:t>
              </w:r>
            </w:ins>
          </w:p>
          <w:p w14:paraId="0B13C96D" w14:textId="77777777" w:rsidR="00D021C6" w:rsidRDefault="00D021C6" w:rsidP="00582E06">
            <w:pPr>
              <w:rPr>
                <w:ins w:id="655" w:author="Thomas Mellor" w:date="2022-11-22T20:12:00Z"/>
                <w:i/>
              </w:rPr>
            </w:pPr>
            <w:ins w:id="656" w:author="Thomas Mellor" w:date="2022-11-22T20:12:00Z">
              <w:r w:rsidRPr="00A2173F">
                <w:rPr>
                  <w:i/>
                </w:rPr>
                <w:t xml:space="preserve">Select </w:t>
              </w:r>
              <w:r>
                <w:rPr>
                  <w:i/>
                </w:rPr>
                <w:t>D</w:t>
              </w:r>
              <w:r w:rsidRPr="00A2173F">
                <w:rPr>
                  <w:i/>
                </w:rPr>
                <w:t xml:space="preserve">ay </w:t>
              </w:r>
              <w:r>
                <w:rPr>
                  <w:i/>
                </w:rPr>
                <w:t>P</w:t>
              </w:r>
              <w:r w:rsidRPr="00A2173F">
                <w:rPr>
                  <w:i/>
                </w:rPr>
                <w:t>alette</w:t>
              </w:r>
            </w:ins>
          </w:p>
          <w:p w14:paraId="11231E43" w14:textId="77777777" w:rsidR="00D021C6" w:rsidRPr="00A53E84" w:rsidRDefault="00D021C6" w:rsidP="00582E06">
            <w:pPr>
              <w:rPr>
                <w:ins w:id="657" w:author="Thomas Mellor" w:date="2022-11-22T20:12:00Z"/>
                <w:i/>
              </w:rPr>
            </w:pPr>
            <w:ins w:id="658" w:author="Thomas Mellor" w:date="2022-11-22T20:12:00Z">
              <w:r>
                <w:rPr>
                  <w:i/>
                </w:rPr>
                <w:t xml:space="preserve">Select Text Group Names </w:t>
              </w:r>
            </w:ins>
          </w:p>
        </w:tc>
      </w:tr>
      <w:tr w:rsidR="00D021C6" w14:paraId="54E805C5" w14:textId="77777777" w:rsidTr="00582E06">
        <w:trPr>
          <w:tblHeader/>
          <w:ins w:id="659" w:author="Thomas Mellor" w:date="2022-11-22T20:12:00Z"/>
        </w:trPr>
        <w:tc>
          <w:tcPr>
            <w:tcW w:w="9526" w:type="dxa"/>
            <w:gridSpan w:val="4"/>
            <w:shd w:val="clear" w:color="auto" w:fill="CCFFCC"/>
            <w:vAlign w:val="center"/>
          </w:tcPr>
          <w:p w14:paraId="1654F92E" w14:textId="77777777" w:rsidR="00D021C6" w:rsidRPr="004065B1" w:rsidRDefault="00D021C6" w:rsidP="00582E06">
            <w:pPr>
              <w:rPr>
                <w:ins w:id="660" w:author="Thomas Mellor" w:date="2022-11-22T20:12:00Z"/>
              </w:rPr>
            </w:pPr>
            <w:ins w:id="661" w:author="Thomas Mellor" w:date="2022-11-22T20:12:00Z">
              <w:r w:rsidRPr="000A066E">
                <w:rPr>
                  <w:b/>
                </w:rPr>
                <w:t>Action</w:t>
              </w:r>
            </w:ins>
          </w:p>
        </w:tc>
      </w:tr>
      <w:tr w:rsidR="00D021C6" w14:paraId="73586462" w14:textId="77777777" w:rsidTr="00582E06">
        <w:trPr>
          <w:tblHeader/>
          <w:ins w:id="662" w:author="Thomas Mellor" w:date="2022-11-22T20:12:00Z"/>
        </w:trPr>
        <w:tc>
          <w:tcPr>
            <w:tcW w:w="9526" w:type="dxa"/>
            <w:gridSpan w:val="4"/>
            <w:vAlign w:val="center"/>
          </w:tcPr>
          <w:p w14:paraId="643228E9" w14:textId="670E00F6" w:rsidR="00D021C6" w:rsidRPr="00A53E84" w:rsidRDefault="00D021C6" w:rsidP="00582E06">
            <w:pPr>
              <w:jc w:val="left"/>
              <w:rPr>
                <w:ins w:id="663" w:author="Thomas Mellor" w:date="2022-11-22T20:12:00Z"/>
                <w:i/>
              </w:rPr>
            </w:pPr>
            <w:ins w:id="664" w:author="Thomas Mellor" w:date="2022-11-22T20:12:00Z">
              <w:r>
                <w:t xml:space="preserve">Load cell </w:t>
              </w:r>
            </w:ins>
            <w:ins w:id="665" w:author="Thomas Mellor" w:date="2022-11-22T20:47:00Z">
              <w:r w:rsidR="001C18F8" w:rsidRPr="001C18F8">
                <w:t>GB55062B</w:t>
              </w:r>
            </w:ins>
            <w:ins w:id="666" w:author="Thomas Mellor" w:date="2022-11-22T20:12:00Z">
              <w:r>
                <w:t xml:space="preserve"> Edition </w:t>
              </w:r>
            </w:ins>
            <w:ins w:id="667" w:author="Thomas Mellor" w:date="2022-11-22T20:47:00Z">
              <w:r w:rsidR="001C18F8">
                <w:t>10</w:t>
              </w:r>
            </w:ins>
            <w:ins w:id="668" w:author="Thomas Mellor" w:date="2022-11-22T20:12:00Z">
              <w:r>
                <w:t xml:space="preserve"> base only. Apply update 1 which inserts a new DEPARE </w:t>
              </w:r>
            </w:ins>
          </w:p>
        </w:tc>
      </w:tr>
      <w:tr w:rsidR="00D021C6" w14:paraId="7CE2196D" w14:textId="77777777" w:rsidTr="00582E06">
        <w:trPr>
          <w:tblHeader/>
          <w:ins w:id="669" w:author="Thomas Mellor" w:date="2022-11-22T20:12:00Z"/>
        </w:trPr>
        <w:tc>
          <w:tcPr>
            <w:tcW w:w="9526" w:type="dxa"/>
            <w:gridSpan w:val="4"/>
            <w:tcBorders>
              <w:bottom w:val="single" w:sz="4" w:space="0" w:color="auto"/>
            </w:tcBorders>
            <w:shd w:val="clear" w:color="auto" w:fill="CCFFCC"/>
            <w:vAlign w:val="center"/>
          </w:tcPr>
          <w:p w14:paraId="210FF977" w14:textId="77777777" w:rsidR="00D021C6" w:rsidRPr="004065B1" w:rsidRDefault="00D021C6" w:rsidP="00582E06">
            <w:pPr>
              <w:rPr>
                <w:ins w:id="670" w:author="Thomas Mellor" w:date="2022-11-22T20:12:00Z"/>
              </w:rPr>
            </w:pPr>
            <w:ins w:id="671" w:author="Thomas Mellor" w:date="2022-11-22T20:12:00Z">
              <w:r w:rsidRPr="000A066E">
                <w:rPr>
                  <w:b/>
                </w:rPr>
                <w:t>Results</w:t>
              </w:r>
            </w:ins>
          </w:p>
        </w:tc>
      </w:tr>
      <w:tr w:rsidR="00D021C6" w14:paraId="7ABD34B1" w14:textId="77777777" w:rsidTr="00582E06">
        <w:trPr>
          <w:tblHeader/>
          <w:ins w:id="672" w:author="Thomas Mellor" w:date="2022-11-22T20:12:00Z"/>
        </w:trPr>
        <w:tc>
          <w:tcPr>
            <w:tcW w:w="9526" w:type="dxa"/>
            <w:gridSpan w:val="4"/>
            <w:tcBorders>
              <w:bottom w:val="nil"/>
            </w:tcBorders>
            <w:vAlign w:val="center"/>
          </w:tcPr>
          <w:p w14:paraId="08F66A94" w14:textId="6FDE18B6" w:rsidR="00D021C6" w:rsidDel="006D7F17" w:rsidRDefault="00D021C6" w:rsidP="00582E06">
            <w:pPr>
              <w:jc w:val="left"/>
              <w:rPr>
                <w:ins w:id="673" w:author="Thomas Mellor" w:date="2022-11-22T20:12:00Z"/>
                <w:del w:id="674" w:author="Hannu Peiponen" w:date="2022-11-24T19:45:00Z"/>
                <w:i/>
                <w:noProof/>
              </w:rPr>
            </w:pPr>
            <w:commentRangeStart w:id="675"/>
            <w:ins w:id="676" w:author="Thomas Mellor" w:date="2022-11-22T20:12:00Z">
              <w:del w:id="677" w:author="Hannu Peiponen" w:date="2022-11-24T19:45:00Z">
                <w:r w:rsidRPr="00A2173F" w:rsidDel="006D7F17">
                  <w:rPr>
                    <w:i/>
                    <w:noProof/>
                  </w:rPr>
                  <w:delText>The ENC in the ECDIS should match the corresponding graphical plot when the base data is loaded</w:delText>
                </w:r>
              </w:del>
            </w:ins>
            <w:commentRangeEnd w:id="675"/>
            <w:r w:rsidR="00146B2B">
              <w:rPr>
                <w:rStyle w:val="CommentReference"/>
                <w:snapToGrid/>
                <w:color w:val="000000"/>
              </w:rPr>
              <w:commentReference w:id="675"/>
            </w:r>
          </w:p>
          <w:p w14:paraId="70636C88" w14:textId="69A9BFD1" w:rsidR="00D021C6" w:rsidRDefault="001C18F8" w:rsidP="00582E06">
            <w:pPr>
              <w:jc w:val="left"/>
              <w:rPr>
                <w:ins w:id="678" w:author="Thomas Mellor" w:date="2022-11-22T20:12:00Z"/>
                <w:i/>
                <w:noProof/>
                <w:snapToGrid/>
              </w:rPr>
            </w:pPr>
            <w:ins w:id="679" w:author="Thomas Mellor" w:date="2022-11-22T20:49:00Z">
              <w:r>
                <w:rPr>
                  <w:i/>
                  <w:noProof/>
                  <w:snapToGrid/>
                  <w:lang w:val="fr-FR" w:eastAsia="fr-FR"/>
                  <w:rPrChange w:id="680" w:author="Unknown">
                    <w:rPr>
                      <w:noProof/>
                      <w:lang w:val="fr-FR" w:eastAsia="fr-FR"/>
                    </w:rPr>
                  </w:rPrChange>
                </w:rPr>
                <w:drawing>
                  <wp:inline distT="0" distB="0" distL="0" distR="0" wp14:anchorId="303093C9" wp14:editId="5802166F">
                    <wp:extent cx="6059170" cy="45821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72">
                              <a:extLst>
                                <a:ext uri="{28A0092B-C50C-407E-A947-70E740481C1C}">
                                  <a14:useLocalDpi xmlns:a14="http://schemas.microsoft.com/office/drawing/2010/main" val="0"/>
                                </a:ext>
                              </a:extLst>
                            </a:blip>
                            <a:stretch>
                              <a:fillRect/>
                            </a:stretch>
                          </pic:blipFill>
                          <pic:spPr>
                            <a:xfrm>
                              <a:off x="0" y="0"/>
                              <a:ext cx="6059170" cy="4582160"/>
                            </a:xfrm>
                            <a:prstGeom prst="rect">
                              <a:avLst/>
                            </a:prstGeom>
                          </pic:spPr>
                        </pic:pic>
                      </a:graphicData>
                    </a:graphic>
                  </wp:inline>
                </w:drawing>
              </w:r>
            </w:ins>
          </w:p>
          <w:p w14:paraId="4943DEB5" w14:textId="7A987CB8" w:rsidR="006D7F17" w:rsidRDefault="006D7F17" w:rsidP="006D7F17">
            <w:pPr>
              <w:jc w:val="left"/>
              <w:rPr>
                <w:ins w:id="681" w:author="Hannu Peiponen" w:date="2022-11-24T19:45:00Z"/>
                <w:i/>
                <w:noProof/>
              </w:rPr>
            </w:pPr>
            <w:commentRangeStart w:id="682"/>
            <w:ins w:id="683" w:author="Hannu Peiponen" w:date="2022-11-24T19:45:00Z">
              <w:r w:rsidRPr="00A2173F">
                <w:rPr>
                  <w:i/>
                  <w:noProof/>
                </w:rPr>
                <w:t xml:space="preserve">The ENC in the ECDIS should match </w:t>
              </w:r>
            </w:ins>
            <w:ins w:id="684" w:author="Hannu Peiponen" w:date="2022-11-24T19:50:00Z">
              <w:r w:rsidR="00146B2B" w:rsidRPr="006D7F17">
                <w:rPr>
                  <w:i/>
                  <w:iCs/>
                </w:rPr>
                <w:t xml:space="preserve">the graphical plot above </w:t>
              </w:r>
            </w:ins>
            <w:ins w:id="685" w:author="Hannu Peiponen" w:date="2022-11-24T19:45:00Z">
              <w:r w:rsidRPr="00A2173F">
                <w:rPr>
                  <w:i/>
                  <w:noProof/>
                </w:rPr>
                <w:t>when the base data is loaded</w:t>
              </w:r>
            </w:ins>
          </w:p>
          <w:p w14:paraId="31478329" w14:textId="6A5487DB" w:rsidR="00D021C6" w:rsidRDefault="00D021C6" w:rsidP="00582E06">
            <w:pPr>
              <w:jc w:val="left"/>
              <w:rPr>
                <w:ins w:id="686" w:author="Thomas Mellor" w:date="2022-11-22T20:12:00Z"/>
                <w:i/>
              </w:rPr>
            </w:pPr>
          </w:p>
          <w:p w14:paraId="1F7F8926" w14:textId="05AF8CE6" w:rsidR="00D021C6" w:rsidRPr="00A53E84" w:rsidRDefault="00D021C6" w:rsidP="00582E06">
            <w:pPr>
              <w:jc w:val="left"/>
              <w:rPr>
                <w:ins w:id="687" w:author="Thomas Mellor" w:date="2022-11-22T20:12:00Z"/>
                <w:i/>
              </w:rPr>
            </w:pPr>
            <w:ins w:id="688" w:author="Thomas Mellor" w:date="2022-11-22T20:12:00Z">
              <w:del w:id="689" w:author="Hannu Peiponen" w:date="2022-11-24T19:53:00Z">
                <w:r w:rsidRPr="00406386" w:rsidDel="00146B2B">
                  <w:rPr>
                    <w:i/>
                  </w:rPr>
                  <w:delText>T</w:delText>
                </w:r>
              </w:del>
              <w:del w:id="690" w:author="Hannu Peiponen" w:date="2022-11-24T19:46:00Z">
                <w:r w:rsidRPr="00406386" w:rsidDel="006D7F17">
                  <w:rPr>
                    <w:i/>
                  </w:rPr>
                  <w:delText xml:space="preserve">he ENC in the ECDIS should match the corresponding graphical plot when </w:delText>
                </w:r>
                <w:r w:rsidDel="006D7F17">
                  <w:rPr>
                    <w:i/>
                  </w:rPr>
                  <w:delText>update 1 is applied</w:delText>
                </w:r>
              </w:del>
            </w:ins>
            <w:commentRangeEnd w:id="682"/>
            <w:r w:rsidR="00146B2B">
              <w:rPr>
                <w:rStyle w:val="CommentReference"/>
                <w:snapToGrid/>
                <w:color w:val="000000"/>
              </w:rPr>
              <w:commentReference w:id="682"/>
            </w:r>
          </w:p>
        </w:tc>
      </w:tr>
      <w:tr w:rsidR="00D021C6" w14:paraId="30856649" w14:textId="77777777" w:rsidTr="00582E06">
        <w:trPr>
          <w:tblHeader/>
          <w:ins w:id="691" w:author="Thomas Mellor" w:date="2022-11-22T20:12:00Z"/>
        </w:trPr>
        <w:tc>
          <w:tcPr>
            <w:tcW w:w="9526" w:type="dxa"/>
            <w:gridSpan w:val="4"/>
            <w:tcBorders>
              <w:top w:val="nil"/>
              <w:bottom w:val="nil"/>
            </w:tcBorders>
            <w:vAlign w:val="center"/>
          </w:tcPr>
          <w:p w14:paraId="479B6BDA" w14:textId="65DDC486" w:rsidR="00D021C6" w:rsidRPr="0068367B" w:rsidRDefault="001C18F8" w:rsidP="006D7F17">
            <w:pPr>
              <w:jc w:val="left"/>
              <w:rPr>
                <w:ins w:id="692" w:author="Thomas Mellor" w:date="2022-11-22T20:12:00Z"/>
              </w:rPr>
            </w:pPr>
            <w:ins w:id="693" w:author="Thomas Mellor" w:date="2022-11-22T20:50:00Z">
              <w:r>
                <w:rPr>
                  <w:noProof/>
                  <w:snapToGrid/>
                  <w:lang w:val="fr-FR" w:eastAsia="fr-FR"/>
                  <w:rPrChange w:id="694" w:author="Unknown">
                    <w:rPr>
                      <w:noProof/>
                      <w:lang w:val="fr-FR" w:eastAsia="fr-FR"/>
                    </w:rPr>
                  </w:rPrChange>
                </w:rPr>
                <w:drawing>
                  <wp:inline distT="0" distB="0" distL="0" distR="0" wp14:anchorId="07C9364E" wp14:editId="366485BB">
                    <wp:extent cx="6162040" cy="4686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73">
                              <a:extLst>
                                <a:ext uri="{28A0092B-C50C-407E-A947-70E740481C1C}">
                                  <a14:useLocalDpi xmlns:a14="http://schemas.microsoft.com/office/drawing/2010/main" val="0"/>
                                </a:ext>
                              </a:extLst>
                            </a:blip>
                            <a:stretch>
                              <a:fillRect/>
                            </a:stretch>
                          </pic:blipFill>
                          <pic:spPr>
                            <a:xfrm>
                              <a:off x="0" y="0"/>
                              <a:ext cx="6162040" cy="4686935"/>
                            </a:xfrm>
                            <a:prstGeom prst="rect">
                              <a:avLst/>
                            </a:prstGeom>
                          </pic:spPr>
                        </pic:pic>
                      </a:graphicData>
                    </a:graphic>
                  </wp:inline>
                </w:drawing>
              </w:r>
            </w:ins>
          </w:p>
        </w:tc>
      </w:tr>
      <w:tr w:rsidR="00D021C6" w14:paraId="256225A9" w14:textId="77777777" w:rsidTr="00582E06">
        <w:trPr>
          <w:tblHeader/>
          <w:ins w:id="695" w:author="Thomas Mellor" w:date="2022-11-22T20:12:00Z"/>
        </w:trPr>
        <w:tc>
          <w:tcPr>
            <w:tcW w:w="9526" w:type="dxa"/>
            <w:gridSpan w:val="4"/>
            <w:tcBorders>
              <w:top w:val="nil"/>
            </w:tcBorders>
            <w:vAlign w:val="center"/>
          </w:tcPr>
          <w:p w14:paraId="08B1BB11" w14:textId="35441116" w:rsidR="00D021C6" w:rsidRPr="00A53E84" w:rsidRDefault="00146B2B" w:rsidP="00582E06">
            <w:pPr>
              <w:jc w:val="left"/>
              <w:rPr>
                <w:ins w:id="696" w:author="Thomas Mellor" w:date="2022-11-22T20:12:00Z"/>
                <w:i/>
              </w:rPr>
            </w:pPr>
            <w:commentRangeStart w:id="697"/>
            <w:ins w:id="698" w:author="Hannu Peiponen" w:date="2022-11-24T19:53:00Z">
              <w:r>
                <w:rPr>
                  <w:i/>
                </w:rPr>
                <w:lastRenderedPageBreak/>
                <w:t>T</w:t>
              </w:r>
            </w:ins>
            <w:ins w:id="699" w:author="Hannu Peiponen" w:date="2022-11-24T19:46:00Z">
              <w:r w:rsidR="006D7F17" w:rsidRPr="00406386">
                <w:rPr>
                  <w:i/>
                </w:rPr>
                <w:t>he ENC in the ECDIS should match</w:t>
              </w:r>
            </w:ins>
            <w:ins w:id="700" w:author="Hannu Peiponen" w:date="2022-11-24T19:50:00Z">
              <w:r w:rsidRPr="006D7F17">
                <w:rPr>
                  <w:i/>
                  <w:iCs/>
                </w:rPr>
                <w:t xml:space="preserve"> the graphical plot above </w:t>
              </w:r>
            </w:ins>
            <w:ins w:id="701" w:author="Hannu Peiponen" w:date="2022-11-24T19:46:00Z">
              <w:r w:rsidR="006D7F17" w:rsidRPr="00406386">
                <w:rPr>
                  <w:i/>
                </w:rPr>
                <w:t xml:space="preserve">when </w:t>
              </w:r>
              <w:r w:rsidR="006D7F17">
                <w:rPr>
                  <w:i/>
                </w:rPr>
                <w:t>update 1 is applied</w:t>
              </w:r>
            </w:ins>
            <w:commentRangeEnd w:id="697"/>
            <w:ins w:id="702" w:author="Hannu Peiponen" w:date="2022-11-24T19:53:00Z">
              <w:r>
                <w:rPr>
                  <w:rStyle w:val="CommentReference"/>
                  <w:snapToGrid/>
                  <w:color w:val="000000"/>
                </w:rPr>
                <w:commentReference w:id="697"/>
              </w:r>
            </w:ins>
          </w:p>
        </w:tc>
      </w:tr>
    </w:tbl>
    <w:p w14:paraId="03816DD0" w14:textId="54341E82" w:rsidR="00E45F3B" w:rsidDel="00460A46" w:rsidRDefault="00E45F3B" w:rsidP="00460A46">
      <w:pPr>
        <w:widowControl/>
        <w:spacing w:line="240" w:lineRule="auto"/>
        <w:jc w:val="left"/>
        <w:rPr>
          <w:ins w:id="703" w:author="Thomas Mellor" w:date="2022-11-22T04:01:00Z"/>
          <w:del w:id="704" w:author="Teh Stand" w:date="2023-04-20T09:54:00Z"/>
          <w:lang w:val="en-US"/>
        </w:rPr>
        <w:pPrChange w:id="705" w:author="Teh Stand" w:date="2023-04-20T09:54:00Z">
          <w:pPr>
            <w:widowControl/>
            <w:spacing w:line="240" w:lineRule="auto"/>
            <w:jc w:val="left"/>
          </w:pPr>
        </w:pPrChange>
      </w:pPr>
      <w:ins w:id="706" w:author="Thomas Mellor" w:date="2022-11-22T04:01:00Z">
        <w:del w:id="707" w:author="Teh Stand" w:date="2023-04-20T09:54:00Z">
          <w:r w:rsidDel="00460A46">
            <w:rPr>
              <w:lang w:val="en-US"/>
            </w:rPr>
            <w:br w:type="page"/>
          </w:r>
        </w:del>
      </w:ins>
    </w:p>
    <w:p w14:paraId="1E5547A0" w14:textId="6E8336B8" w:rsidR="00E45F3B" w:rsidRPr="006D7F17" w:rsidDel="00460A46" w:rsidRDefault="00E45F3B" w:rsidP="00460A46">
      <w:pPr>
        <w:widowControl/>
        <w:spacing w:line="240" w:lineRule="auto"/>
        <w:jc w:val="left"/>
        <w:rPr>
          <w:del w:id="708" w:author="Teh Stand" w:date="2023-04-20T09:54:00Z"/>
          <w:lang w:val="en-US"/>
        </w:rPr>
        <w:pPrChange w:id="709" w:author="Teh Stand" w:date="2023-04-20T09:54:00Z">
          <w:pPr/>
        </w:pPrChange>
      </w:pPr>
    </w:p>
    <w:p w14:paraId="140E7A91" w14:textId="3AD71459" w:rsidR="00D841EA" w:rsidRPr="00D841EA" w:rsidDel="00460A46" w:rsidRDefault="00D841EA" w:rsidP="00460A46">
      <w:pPr>
        <w:widowControl/>
        <w:spacing w:line="240" w:lineRule="auto"/>
        <w:jc w:val="left"/>
        <w:rPr>
          <w:del w:id="710" w:author="Teh Stand" w:date="2023-04-20T09:54:00Z"/>
          <w:rFonts w:cs="Arial"/>
          <w:sz w:val="24"/>
          <w:lang w:val="en-AU"/>
        </w:rPr>
        <w:pPrChange w:id="711" w:author="Teh Stand" w:date="2023-04-20T09:54:00Z">
          <w:pPr>
            <w:framePr w:w="4406" w:hSpace="238" w:vSpace="238" w:wrap="around" w:vAnchor="text" w:hAnchor="page" w:x="4020" w:y="2282"/>
            <w:pBdr>
              <w:top w:val="single" w:sz="7" w:space="0" w:color="000000" w:shadow="1"/>
              <w:left w:val="single" w:sz="7" w:space="0" w:color="000000" w:shadow="1"/>
              <w:bottom w:val="single" w:sz="7" w:space="0" w:color="000000" w:shadow="1"/>
              <w:right w:val="single" w:sz="7" w:space="0" w:color="000000" w:shadow="1"/>
            </w:pBdr>
            <w:tabs>
              <w:tab w:val="center" w:pos="2203"/>
            </w:tabs>
            <w:spacing w:line="240" w:lineRule="auto"/>
            <w:jc w:val="center"/>
          </w:pPr>
        </w:pPrChange>
      </w:pPr>
      <w:del w:id="712" w:author="Teh Stand" w:date="2023-04-20T09:54:00Z">
        <w:r w:rsidRPr="00D841EA" w:rsidDel="00460A46">
          <w:rPr>
            <w:rFonts w:cs="Arial"/>
            <w:sz w:val="24"/>
            <w:lang w:val="en-AU"/>
          </w:rPr>
          <w:delText>Page intentionally left blank</w:delText>
        </w:r>
      </w:del>
    </w:p>
    <w:p w14:paraId="51C7302E" w14:textId="68347C90" w:rsidR="009A076E" w:rsidRPr="00C33EE6" w:rsidDel="00460A46" w:rsidRDefault="009A076E" w:rsidP="00460A46">
      <w:pPr>
        <w:widowControl/>
        <w:spacing w:line="240" w:lineRule="auto"/>
        <w:jc w:val="left"/>
        <w:rPr>
          <w:del w:id="713" w:author="Teh Stand" w:date="2023-04-20T09:54:00Z"/>
        </w:rPr>
        <w:pPrChange w:id="714" w:author="Teh Stand" w:date="2023-04-20T09:54:00Z">
          <w:pPr/>
        </w:pPrChange>
      </w:pPr>
    </w:p>
    <w:p w14:paraId="6BCB083F" w14:textId="77777777" w:rsidR="00305CC0" w:rsidRDefault="00305CC0" w:rsidP="00460A46">
      <w:pPr>
        <w:widowControl/>
        <w:spacing w:line="240" w:lineRule="auto"/>
        <w:jc w:val="left"/>
        <w:pPrChange w:id="715" w:author="Teh Stand" w:date="2023-04-20T09:54:00Z">
          <w:pPr>
            <w:jc w:val="left"/>
          </w:pPr>
        </w:pPrChange>
      </w:pPr>
    </w:p>
    <w:sectPr w:rsidR="00305CC0" w:rsidSect="00971763">
      <w:headerReference w:type="first" r:id="rId274"/>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9" w:author="Hannu Peiponen" w:date="2022-11-24T19:40:00Z" w:initials="HP">
    <w:p w14:paraId="675E61C3" w14:textId="77777777" w:rsidR="00582E06" w:rsidRDefault="00582E06">
      <w:pPr>
        <w:pStyle w:val="CommentText"/>
      </w:pPr>
      <w:r>
        <w:rPr>
          <w:rStyle w:val="CommentReference"/>
        </w:rPr>
        <w:annotationRef/>
      </w:r>
      <w:r>
        <w:t>Editorial</w:t>
      </w:r>
    </w:p>
    <w:p w14:paraId="74C959E0" w14:textId="77777777" w:rsidR="00582E06" w:rsidRDefault="00582E06">
      <w:pPr>
        <w:pStyle w:val="CommentText"/>
      </w:pPr>
      <w:r>
        <w:t>Moved before the plot to be after the plot. Result is that both plot and related text are in same page</w:t>
      </w:r>
    </w:p>
    <w:p w14:paraId="39E253CC" w14:textId="77777777" w:rsidR="00582E06" w:rsidRDefault="00582E06">
      <w:pPr>
        <w:pStyle w:val="CommentText"/>
      </w:pPr>
    </w:p>
    <w:p w14:paraId="277B4BB5" w14:textId="5B3275E9" w:rsidR="00582E06" w:rsidRDefault="00582E06">
      <w:pPr>
        <w:pStyle w:val="CommentText"/>
      </w:pPr>
      <w:r>
        <w:t>Further I had initial confusion on “corresponding graphical plot”. I changed it “graphical plot above”</w:t>
      </w:r>
    </w:p>
    <w:p w14:paraId="36A9A9D0" w14:textId="77777777" w:rsidR="00582E06" w:rsidRDefault="00582E06">
      <w:pPr>
        <w:pStyle w:val="CommentText"/>
      </w:pPr>
    </w:p>
    <w:p w14:paraId="22EE8DF2" w14:textId="063A542E" w:rsidR="00582E06" w:rsidRDefault="00582E06">
      <w:pPr>
        <w:pStyle w:val="CommentText"/>
      </w:pPr>
      <w:r>
        <w:t>This editorial applied to all plots and their text in section 8</w:t>
      </w:r>
    </w:p>
  </w:comment>
  <w:comment w:id="359" w:author="Hannu Peiponen" w:date="2022-11-24T19:51:00Z" w:initials="HP">
    <w:p w14:paraId="7A2AD599" w14:textId="77777777" w:rsidR="00582E06" w:rsidRDefault="00582E06" w:rsidP="00146B2B">
      <w:pPr>
        <w:pStyle w:val="CommentText"/>
      </w:pPr>
      <w:r>
        <w:rPr>
          <w:rStyle w:val="CommentReference"/>
        </w:rPr>
        <w:annotationRef/>
      </w:r>
      <w:r>
        <w:t>Editorial</w:t>
      </w:r>
    </w:p>
    <w:p w14:paraId="58515467" w14:textId="77777777" w:rsidR="00582E06" w:rsidRDefault="00582E06" w:rsidP="00146B2B">
      <w:pPr>
        <w:pStyle w:val="CommentText"/>
      </w:pPr>
      <w:r>
        <w:t>Moved before the plot to be after the plot. Result is that both plot and related text are in same page</w:t>
      </w:r>
    </w:p>
    <w:p w14:paraId="431FDD24" w14:textId="77777777" w:rsidR="00582E06" w:rsidRDefault="00582E06" w:rsidP="00146B2B">
      <w:pPr>
        <w:pStyle w:val="CommentText"/>
      </w:pPr>
    </w:p>
    <w:p w14:paraId="3873933B" w14:textId="77777777" w:rsidR="00582E06" w:rsidRDefault="00582E06" w:rsidP="00146B2B">
      <w:pPr>
        <w:pStyle w:val="CommentText"/>
      </w:pPr>
      <w:r>
        <w:t>Further I had initial confusion on “corresponding graphical plot”. I changed it “graphical plot above”</w:t>
      </w:r>
    </w:p>
    <w:p w14:paraId="44E42084" w14:textId="77777777" w:rsidR="00582E06" w:rsidRDefault="00582E06" w:rsidP="00146B2B">
      <w:pPr>
        <w:pStyle w:val="CommentText"/>
      </w:pPr>
    </w:p>
    <w:p w14:paraId="7EC038DF" w14:textId="77777777" w:rsidR="00582E06" w:rsidRDefault="00582E06" w:rsidP="00146B2B">
      <w:pPr>
        <w:pStyle w:val="CommentText"/>
      </w:pPr>
      <w:r>
        <w:t>This editorial applied to all plots and their text in section 8</w:t>
      </w:r>
    </w:p>
    <w:p w14:paraId="59CDF0D7" w14:textId="2F52C9CF" w:rsidR="00582E06" w:rsidRDefault="00582E06">
      <w:pPr>
        <w:pStyle w:val="CommentText"/>
      </w:pPr>
    </w:p>
  </w:comment>
  <w:comment w:id="375" w:author="Hannu Peiponen" w:date="2022-11-24T19:52:00Z" w:initials="HP">
    <w:p w14:paraId="0A2F25FB" w14:textId="77777777" w:rsidR="00582E06" w:rsidRDefault="00582E06" w:rsidP="00146B2B">
      <w:pPr>
        <w:pStyle w:val="CommentText"/>
      </w:pPr>
      <w:r>
        <w:rPr>
          <w:rStyle w:val="CommentReference"/>
        </w:rPr>
        <w:annotationRef/>
      </w:r>
      <w:r>
        <w:t>Editorial</w:t>
      </w:r>
    </w:p>
    <w:p w14:paraId="4DD0B84B" w14:textId="77777777" w:rsidR="00582E06" w:rsidRDefault="00582E06" w:rsidP="00146B2B">
      <w:pPr>
        <w:pStyle w:val="CommentText"/>
      </w:pPr>
      <w:r>
        <w:t>Moved before the plot to be after the plot. Result is that both plot and related text are in same page</w:t>
      </w:r>
    </w:p>
    <w:p w14:paraId="5B3AF23B" w14:textId="77777777" w:rsidR="00582E06" w:rsidRDefault="00582E06" w:rsidP="00146B2B">
      <w:pPr>
        <w:pStyle w:val="CommentText"/>
      </w:pPr>
    </w:p>
    <w:p w14:paraId="7F6BAB3B" w14:textId="77777777" w:rsidR="00582E06" w:rsidRDefault="00582E06" w:rsidP="00146B2B">
      <w:pPr>
        <w:pStyle w:val="CommentText"/>
      </w:pPr>
      <w:r>
        <w:t>Further I had initial confusion on “corresponding graphical plot”. I changed it “graphical plot above”</w:t>
      </w:r>
    </w:p>
    <w:p w14:paraId="6094E28E" w14:textId="77777777" w:rsidR="00582E06" w:rsidRDefault="00582E06" w:rsidP="00146B2B">
      <w:pPr>
        <w:pStyle w:val="CommentText"/>
      </w:pPr>
    </w:p>
    <w:p w14:paraId="4AC43F9F" w14:textId="77777777" w:rsidR="00582E06" w:rsidRDefault="00582E06" w:rsidP="00146B2B">
      <w:pPr>
        <w:pStyle w:val="CommentText"/>
      </w:pPr>
      <w:r>
        <w:t>This editorial applied to all plots and their text in section 8</w:t>
      </w:r>
    </w:p>
    <w:p w14:paraId="73A50BB8" w14:textId="65C98F06" w:rsidR="00582E06" w:rsidRDefault="00582E06">
      <w:pPr>
        <w:pStyle w:val="CommentText"/>
      </w:pPr>
    </w:p>
  </w:comment>
  <w:comment w:id="431" w:author="Hannu Peiponen" w:date="2022-11-24T19:52:00Z" w:initials="HP">
    <w:p w14:paraId="3240D6FE" w14:textId="77777777" w:rsidR="00582E06" w:rsidRDefault="00582E06" w:rsidP="00146B2B">
      <w:pPr>
        <w:pStyle w:val="CommentText"/>
      </w:pPr>
      <w:r>
        <w:rPr>
          <w:rStyle w:val="CommentReference"/>
        </w:rPr>
        <w:annotationRef/>
      </w:r>
      <w:r>
        <w:t>Editorial</w:t>
      </w:r>
    </w:p>
    <w:p w14:paraId="7C84966D" w14:textId="77777777" w:rsidR="00582E06" w:rsidRDefault="00582E06" w:rsidP="00146B2B">
      <w:pPr>
        <w:pStyle w:val="CommentText"/>
      </w:pPr>
      <w:r>
        <w:t>Moved before the plot to be after the plot. Result is that both plot and related text are in same page</w:t>
      </w:r>
    </w:p>
    <w:p w14:paraId="058BD0BB" w14:textId="77777777" w:rsidR="00582E06" w:rsidRDefault="00582E06" w:rsidP="00146B2B">
      <w:pPr>
        <w:pStyle w:val="CommentText"/>
      </w:pPr>
    </w:p>
    <w:p w14:paraId="5FD35698" w14:textId="77777777" w:rsidR="00582E06" w:rsidRDefault="00582E06" w:rsidP="00146B2B">
      <w:pPr>
        <w:pStyle w:val="CommentText"/>
      </w:pPr>
      <w:r>
        <w:t>Further I had initial confusion on “corresponding graphical plot”. I changed it “graphical plot above”</w:t>
      </w:r>
    </w:p>
    <w:p w14:paraId="49ADFC0E" w14:textId="77777777" w:rsidR="00582E06" w:rsidRDefault="00582E06" w:rsidP="00146B2B">
      <w:pPr>
        <w:pStyle w:val="CommentText"/>
      </w:pPr>
    </w:p>
    <w:p w14:paraId="32AB8213" w14:textId="77777777" w:rsidR="00582E06" w:rsidRDefault="00582E06" w:rsidP="00146B2B">
      <w:pPr>
        <w:pStyle w:val="CommentText"/>
      </w:pPr>
      <w:r>
        <w:t>This editorial applied to all plots and their text in section 8</w:t>
      </w:r>
    </w:p>
    <w:p w14:paraId="6F1CEBF6" w14:textId="78A9D656" w:rsidR="00582E06" w:rsidRDefault="00582E06">
      <w:pPr>
        <w:pStyle w:val="CommentText"/>
      </w:pPr>
    </w:p>
  </w:comment>
  <w:comment w:id="440" w:author="Hannu Peiponen" w:date="2022-11-24T19:52:00Z" w:initials="HP">
    <w:p w14:paraId="0C642B62" w14:textId="77777777" w:rsidR="00582E06" w:rsidRDefault="00582E06" w:rsidP="00146B2B">
      <w:pPr>
        <w:pStyle w:val="CommentText"/>
      </w:pPr>
      <w:r>
        <w:rPr>
          <w:rStyle w:val="CommentReference"/>
        </w:rPr>
        <w:annotationRef/>
      </w:r>
      <w:r>
        <w:t>Editorial</w:t>
      </w:r>
    </w:p>
    <w:p w14:paraId="79E1109C" w14:textId="77777777" w:rsidR="00582E06" w:rsidRDefault="00582E06" w:rsidP="00146B2B">
      <w:pPr>
        <w:pStyle w:val="CommentText"/>
      </w:pPr>
      <w:r>
        <w:t>Moved before the plot to be after the plot. Result is that both plot and related text are in same page</w:t>
      </w:r>
    </w:p>
    <w:p w14:paraId="4A4731D9" w14:textId="77777777" w:rsidR="00582E06" w:rsidRDefault="00582E06" w:rsidP="00146B2B">
      <w:pPr>
        <w:pStyle w:val="CommentText"/>
      </w:pPr>
    </w:p>
    <w:p w14:paraId="2850315E" w14:textId="77777777" w:rsidR="00582E06" w:rsidRDefault="00582E06" w:rsidP="00146B2B">
      <w:pPr>
        <w:pStyle w:val="CommentText"/>
      </w:pPr>
      <w:r>
        <w:t>Further I had initial confusion on “corresponding graphical plot”. I changed it “graphical plot above”</w:t>
      </w:r>
    </w:p>
    <w:p w14:paraId="2782AD54" w14:textId="77777777" w:rsidR="00582E06" w:rsidRDefault="00582E06" w:rsidP="00146B2B">
      <w:pPr>
        <w:pStyle w:val="CommentText"/>
      </w:pPr>
    </w:p>
    <w:p w14:paraId="5B40429C" w14:textId="77777777" w:rsidR="00582E06" w:rsidRDefault="00582E06" w:rsidP="00146B2B">
      <w:pPr>
        <w:pStyle w:val="CommentText"/>
      </w:pPr>
      <w:r>
        <w:t>This editorial applied to all plots and their text in section 8</w:t>
      </w:r>
    </w:p>
    <w:p w14:paraId="1A879AE5" w14:textId="4B48455F" w:rsidR="00582E06" w:rsidRDefault="00582E06">
      <w:pPr>
        <w:pStyle w:val="CommentText"/>
      </w:pPr>
    </w:p>
  </w:comment>
  <w:comment w:id="453" w:author="Hannu Peiponen" w:date="2022-11-24T19:52:00Z" w:initials="HP">
    <w:p w14:paraId="1755E609" w14:textId="77777777" w:rsidR="00582E06" w:rsidRDefault="00582E06" w:rsidP="00146B2B">
      <w:pPr>
        <w:pStyle w:val="CommentText"/>
      </w:pPr>
      <w:r>
        <w:rPr>
          <w:rStyle w:val="CommentReference"/>
        </w:rPr>
        <w:annotationRef/>
      </w:r>
      <w:r>
        <w:t>Editorial</w:t>
      </w:r>
    </w:p>
    <w:p w14:paraId="5566AC94" w14:textId="77777777" w:rsidR="00582E06" w:rsidRDefault="00582E06" w:rsidP="00146B2B">
      <w:pPr>
        <w:pStyle w:val="CommentText"/>
      </w:pPr>
      <w:r>
        <w:t>Moved before the plot to be after the plot. Result is that both plot and related text are in same page</w:t>
      </w:r>
    </w:p>
    <w:p w14:paraId="5EF78447" w14:textId="77777777" w:rsidR="00582E06" w:rsidRDefault="00582E06" w:rsidP="00146B2B">
      <w:pPr>
        <w:pStyle w:val="CommentText"/>
      </w:pPr>
    </w:p>
    <w:p w14:paraId="589A81D1" w14:textId="77777777" w:rsidR="00582E06" w:rsidRDefault="00582E06" w:rsidP="00146B2B">
      <w:pPr>
        <w:pStyle w:val="CommentText"/>
      </w:pPr>
      <w:r>
        <w:t>Further I had initial confusion on “corresponding graphical plot”. I changed it “graphical plot above”</w:t>
      </w:r>
    </w:p>
    <w:p w14:paraId="3A730997" w14:textId="77777777" w:rsidR="00582E06" w:rsidRDefault="00582E06" w:rsidP="00146B2B">
      <w:pPr>
        <w:pStyle w:val="CommentText"/>
      </w:pPr>
    </w:p>
    <w:p w14:paraId="6A43B773" w14:textId="77777777" w:rsidR="00582E06" w:rsidRDefault="00582E06" w:rsidP="00146B2B">
      <w:pPr>
        <w:pStyle w:val="CommentText"/>
      </w:pPr>
      <w:r>
        <w:t>This editorial applied to all plots and their text in section 8</w:t>
      </w:r>
    </w:p>
    <w:p w14:paraId="029A3215" w14:textId="42E1AF90" w:rsidR="00582E06" w:rsidRDefault="00582E06">
      <w:pPr>
        <w:pStyle w:val="CommentText"/>
      </w:pPr>
    </w:p>
  </w:comment>
  <w:comment w:id="511" w:author="Hannu Peiponen" w:date="2022-11-24T19:52:00Z" w:initials="HP">
    <w:p w14:paraId="01FA84CB" w14:textId="77777777" w:rsidR="00582E06" w:rsidRDefault="00582E06" w:rsidP="00146B2B">
      <w:pPr>
        <w:pStyle w:val="CommentText"/>
      </w:pPr>
      <w:r>
        <w:rPr>
          <w:rStyle w:val="CommentReference"/>
        </w:rPr>
        <w:annotationRef/>
      </w:r>
      <w:r>
        <w:t>Editorial</w:t>
      </w:r>
    </w:p>
    <w:p w14:paraId="02C522E3" w14:textId="77777777" w:rsidR="00582E06" w:rsidRDefault="00582E06" w:rsidP="00146B2B">
      <w:pPr>
        <w:pStyle w:val="CommentText"/>
      </w:pPr>
      <w:r>
        <w:t>Moved before the plot to be after the plot. Result is that both plot and related text are in same page</w:t>
      </w:r>
    </w:p>
    <w:p w14:paraId="5FD8085A" w14:textId="77777777" w:rsidR="00582E06" w:rsidRDefault="00582E06" w:rsidP="00146B2B">
      <w:pPr>
        <w:pStyle w:val="CommentText"/>
      </w:pPr>
    </w:p>
    <w:p w14:paraId="7DC543C5" w14:textId="77777777" w:rsidR="00582E06" w:rsidRDefault="00582E06" w:rsidP="00146B2B">
      <w:pPr>
        <w:pStyle w:val="CommentText"/>
      </w:pPr>
      <w:r>
        <w:t>Further I had initial confusion on “corresponding graphical plot”. I changed it “graphical plot above”</w:t>
      </w:r>
    </w:p>
    <w:p w14:paraId="13C5E863" w14:textId="77777777" w:rsidR="00582E06" w:rsidRDefault="00582E06" w:rsidP="00146B2B">
      <w:pPr>
        <w:pStyle w:val="CommentText"/>
      </w:pPr>
    </w:p>
    <w:p w14:paraId="2A70CF58" w14:textId="77777777" w:rsidR="00582E06" w:rsidRDefault="00582E06" w:rsidP="00146B2B">
      <w:pPr>
        <w:pStyle w:val="CommentText"/>
      </w:pPr>
      <w:r>
        <w:t>This editorial applied to all plots and their text in section 8</w:t>
      </w:r>
    </w:p>
    <w:p w14:paraId="46F0373F" w14:textId="44CF3158" w:rsidR="00582E06" w:rsidRDefault="00582E06">
      <w:pPr>
        <w:pStyle w:val="CommentText"/>
      </w:pPr>
    </w:p>
  </w:comment>
  <w:comment w:id="518" w:author="Hannu Peiponen" w:date="2022-11-24T19:52:00Z" w:initials="HP">
    <w:p w14:paraId="2970BFFB" w14:textId="77777777" w:rsidR="00582E06" w:rsidRDefault="00582E06" w:rsidP="00146B2B">
      <w:pPr>
        <w:pStyle w:val="CommentText"/>
      </w:pPr>
      <w:r>
        <w:rPr>
          <w:rStyle w:val="CommentReference"/>
        </w:rPr>
        <w:annotationRef/>
      </w:r>
      <w:r>
        <w:t>Editorial</w:t>
      </w:r>
    </w:p>
    <w:p w14:paraId="6581C4BE" w14:textId="77777777" w:rsidR="00582E06" w:rsidRDefault="00582E06" w:rsidP="00146B2B">
      <w:pPr>
        <w:pStyle w:val="CommentText"/>
      </w:pPr>
      <w:r>
        <w:t>Moved before the plot to be after the plot. Result is that both plot and related text are in same page</w:t>
      </w:r>
    </w:p>
    <w:p w14:paraId="3E658E95" w14:textId="77777777" w:rsidR="00582E06" w:rsidRDefault="00582E06" w:rsidP="00146B2B">
      <w:pPr>
        <w:pStyle w:val="CommentText"/>
      </w:pPr>
    </w:p>
    <w:p w14:paraId="591BB0A3" w14:textId="77777777" w:rsidR="00582E06" w:rsidRDefault="00582E06" w:rsidP="00146B2B">
      <w:pPr>
        <w:pStyle w:val="CommentText"/>
      </w:pPr>
      <w:r>
        <w:t>Further I had initial confusion on “corresponding graphical plot”. I changed it “graphical plot above”</w:t>
      </w:r>
    </w:p>
    <w:p w14:paraId="16543422" w14:textId="77777777" w:rsidR="00582E06" w:rsidRDefault="00582E06" w:rsidP="00146B2B">
      <w:pPr>
        <w:pStyle w:val="CommentText"/>
      </w:pPr>
    </w:p>
    <w:p w14:paraId="3760CACD" w14:textId="77777777" w:rsidR="00582E06" w:rsidRDefault="00582E06" w:rsidP="00146B2B">
      <w:pPr>
        <w:pStyle w:val="CommentText"/>
      </w:pPr>
      <w:r>
        <w:t>This editorial applied to all plots and their text in section 8</w:t>
      </w:r>
    </w:p>
    <w:p w14:paraId="44B40A09" w14:textId="1750FB22" w:rsidR="00582E06" w:rsidRDefault="00582E06">
      <w:pPr>
        <w:pStyle w:val="CommentText"/>
      </w:pPr>
    </w:p>
  </w:comment>
  <w:comment w:id="535" w:author="Hannu Peiponen" w:date="2022-11-24T19:52:00Z" w:initials="HP">
    <w:p w14:paraId="58998A07" w14:textId="77777777" w:rsidR="00582E06" w:rsidRDefault="00582E06" w:rsidP="00146B2B">
      <w:pPr>
        <w:pStyle w:val="CommentText"/>
      </w:pPr>
      <w:r>
        <w:rPr>
          <w:rStyle w:val="CommentReference"/>
        </w:rPr>
        <w:annotationRef/>
      </w:r>
      <w:r>
        <w:t>Editorial</w:t>
      </w:r>
    </w:p>
    <w:p w14:paraId="155118A5" w14:textId="77777777" w:rsidR="00582E06" w:rsidRDefault="00582E06" w:rsidP="00146B2B">
      <w:pPr>
        <w:pStyle w:val="CommentText"/>
      </w:pPr>
      <w:r>
        <w:t>Moved before the plot to be after the plot. Result is that both plot and related text are in same page</w:t>
      </w:r>
    </w:p>
    <w:p w14:paraId="632B2D35" w14:textId="77777777" w:rsidR="00582E06" w:rsidRDefault="00582E06" w:rsidP="00146B2B">
      <w:pPr>
        <w:pStyle w:val="CommentText"/>
      </w:pPr>
    </w:p>
    <w:p w14:paraId="0A723E19" w14:textId="77777777" w:rsidR="00582E06" w:rsidRDefault="00582E06" w:rsidP="00146B2B">
      <w:pPr>
        <w:pStyle w:val="CommentText"/>
      </w:pPr>
      <w:r>
        <w:t>Further I had initial confusion on “corresponding graphical plot”. I changed it “graphical plot above”</w:t>
      </w:r>
    </w:p>
    <w:p w14:paraId="5BC4F183" w14:textId="77777777" w:rsidR="00582E06" w:rsidRDefault="00582E06" w:rsidP="00146B2B">
      <w:pPr>
        <w:pStyle w:val="CommentText"/>
      </w:pPr>
    </w:p>
    <w:p w14:paraId="2D7223C7" w14:textId="77777777" w:rsidR="00582E06" w:rsidRDefault="00582E06" w:rsidP="00146B2B">
      <w:pPr>
        <w:pStyle w:val="CommentText"/>
      </w:pPr>
      <w:r>
        <w:t>This editorial applied to all plots and their text in section 8</w:t>
      </w:r>
    </w:p>
    <w:p w14:paraId="6E6D13D6" w14:textId="0ED3666F" w:rsidR="00582E06" w:rsidRDefault="00582E06">
      <w:pPr>
        <w:pStyle w:val="CommentText"/>
      </w:pPr>
    </w:p>
  </w:comment>
  <w:comment w:id="592" w:author="Hannu Peiponen" w:date="2022-11-24T19:53:00Z" w:initials="HP">
    <w:p w14:paraId="008396A1" w14:textId="77777777" w:rsidR="00582E06" w:rsidRDefault="00582E06" w:rsidP="00146B2B">
      <w:pPr>
        <w:pStyle w:val="CommentText"/>
      </w:pPr>
      <w:r>
        <w:rPr>
          <w:rStyle w:val="CommentReference"/>
        </w:rPr>
        <w:annotationRef/>
      </w:r>
      <w:r>
        <w:t>Editorial</w:t>
      </w:r>
    </w:p>
    <w:p w14:paraId="53365CC1" w14:textId="77777777" w:rsidR="00582E06" w:rsidRDefault="00582E06" w:rsidP="00146B2B">
      <w:pPr>
        <w:pStyle w:val="CommentText"/>
      </w:pPr>
      <w:r>
        <w:t>Moved before the plot to be after the plot. Result is that both plot and related text are in same page</w:t>
      </w:r>
    </w:p>
    <w:p w14:paraId="67912FC7" w14:textId="77777777" w:rsidR="00582E06" w:rsidRDefault="00582E06" w:rsidP="00146B2B">
      <w:pPr>
        <w:pStyle w:val="CommentText"/>
      </w:pPr>
    </w:p>
    <w:p w14:paraId="47E2DE87" w14:textId="77777777" w:rsidR="00582E06" w:rsidRDefault="00582E06" w:rsidP="00146B2B">
      <w:pPr>
        <w:pStyle w:val="CommentText"/>
      </w:pPr>
      <w:r>
        <w:t>Further I had initial confusion on “corresponding graphical plot”. I changed it “graphical plot above”</w:t>
      </w:r>
    </w:p>
    <w:p w14:paraId="657FB6D5" w14:textId="77777777" w:rsidR="00582E06" w:rsidRDefault="00582E06" w:rsidP="00146B2B">
      <w:pPr>
        <w:pStyle w:val="CommentText"/>
      </w:pPr>
    </w:p>
    <w:p w14:paraId="6F9608C1" w14:textId="77777777" w:rsidR="00582E06" w:rsidRDefault="00582E06" w:rsidP="00146B2B">
      <w:pPr>
        <w:pStyle w:val="CommentText"/>
      </w:pPr>
      <w:r>
        <w:t>This editorial applied to all plots and their text in section 8</w:t>
      </w:r>
    </w:p>
    <w:p w14:paraId="65BF0CC2" w14:textId="69DACC39" w:rsidR="00582E06" w:rsidRDefault="00582E06">
      <w:pPr>
        <w:pStyle w:val="CommentText"/>
      </w:pPr>
    </w:p>
  </w:comment>
  <w:comment w:id="599" w:author="Hannu Peiponen" w:date="2022-11-24T19:53:00Z" w:initials="HP">
    <w:p w14:paraId="4CCE089B" w14:textId="77777777" w:rsidR="00582E06" w:rsidRDefault="00582E06" w:rsidP="00146B2B">
      <w:pPr>
        <w:pStyle w:val="CommentText"/>
      </w:pPr>
      <w:r>
        <w:rPr>
          <w:rStyle w:val="CommentReference"/>
        </w:rPr>
        <w:annotationRef/>
      </w:r>
      <w:r>
        <w:t>Editorial</w:t>
      </w:r>
    </w:p>
    <w:p w14:paraId="172D0F8F" w14:textId="77777777" w:rsidR="00582E06" w:rsidRDefault="00582E06" w:rsidP="00146B2B">
      <w:pPr>
        <w:pStyle w:val="CommentText"/>
      </w:pPr>
      <w:r>
        <w:t>Moved before the plot to be after the plot. Result is that both plot and related text are in same page</w:t>
      </w:r>
    </w:p>
    <w:p w14:paraId="36BA8DFB" w14:textId="77777777" w:rsidR="00582E06" w:rsidRDefault="00582E06" w:rsidP="00146B2B">
      <w:pPr>
        <w:pStyle w:val="CommentText"/>
      </w:pPr>
    </w:p>
    <w:p w14:paraId="2DE5B665" w14:textId="77777777" w:rsidR="00582E06" w:rsidRDefault="00582E06" w:rsidP="00146B2B">
      <w:pPr>
        <w:pStyle w:val="CommentText"/>
      </w:pPr>
      <w:r>
        <w:t>Further I had initial confusion on “corresponding graphical plot”. I changed it “graphical plot above”</w:t>
      </w:r>
    </w:p>
    <w:p w14:paraId="6092FCDB" w14:textId="77777777" w:rsidR="00582E06" w:rsidRDefault="00582E06" w:rsidP="00146B2B">
      <w:pPr>
        <w:pStyle w:val="CommentText"/>
      </w:pPr>
    </w:p>
    <w:p w14:paraId="01FB584C" w14:textId="77777777" w:rsidR="00582E06" w:rsidRDefault="00582E06" w:rsidP="00146B2B">
      <w:pPr>
        <w:pStyle w:val="CommentText"/>
      </w:pPr>
      <w:r>
        <w:t>This editorial applied to all plots and their text in section 8</w:t>
      </w:r>
    </w:p>
    <w:p w14:paraId="7F475044" w14:textId="2276FCF4" w:rsidR="00582E06" w:rsidRDefault="00582E06">
      <w:pPr>
        <w:pStyle w:val="CommentText"/>
      </w:pPr>
    </w:p>
  </w:comment>
  <w:comment w:id="613" w:author="Hannu Peiponen" w:date="2022-11-24T19:53:00Z" w:initials="HP">
    <w:p w14:paraId="3C88868A" w14:textId="77777777" w:rsidR="00582E06" w:rsidRDefault="00582E06" w:rsidP="00146B2B">
      <w:pPr>
        <w:pStyle w:val="CommentText"/>
      </w:pPr>
      <w:r>
        <w:rPr>
          <w:rStyle w:val="CommentReference"/>
        </w:rPr>
        <w:annotationRef/>
      </w:r>
      <w:r>
        <w:t>Editorial</w:t>
      </w:r>
    </w:p>
    <w:p w14:paraId="5C9E3AC4" w14:textId="77777777" w:rsidR="00582E06" w:rsidRDefault="00582E06" w:rsidP="00146B2B">
      <w:pPr>
        <w:pStyle w:val="CommentText"/>
      </w:pPr>
      <w:r>
        <w:t>Moved before the plot to be after the plot. Result is that both plot and related text are in same page</w:t>
      </w:r>
    </w:p>
    <w:p w14:paraId="3D415ADA" w14:textId="77777777" w:rsidR="00582E06" w:rsidRDefault="00582E06" w:rsidP="00146B2B">
      <w:pPr>
        <w:pStyle w:val="CommentText"/>
      </w:pPr>
    </w:p>
    <w:p w14:paraId="0F473B62" w14:textId="77777777" w:rsidR="00582E06" w:rsidRDefault="00582E06" w:rsidP="00146B2B">
      <w:pPr>
        <w:pStyle w:val="CommentText"/>
      </w:pPr>
      <w:r>
        <w:t>Further I had initial confusion on “corresponding graphical plot”. I changed it “graphical plot above”</w:t>
      </w:r>
    </w:p>
    <w:p w14:paraId="3ABDDE71" w14:textId="77777777" w:rsidR="00582E06" w:rsidRDefault="00582E06" w:rsidP="00146B2B">
      <w:pPr>
        <w:pStyle w:val="CommentText"/>
      </w:pPr>
    </w:p>
    <w:p w14:paraId="210B659A" w14:textId="77777777" w:rsidR="00582E06" w:rsidRDefault="00582E06" w:rsidP="00146B2B">
      <w:pPr>
        <w:pStyle w:val="CommentText"/>
      </w:pPr>
      <w:r>
        <w:t>This editorial applied to all plots and their text in section 8</w:t>
      </w:r>
    </w:p>
    <w:p w14:paraId="24F19742" w14:textId="4D458289" w:rsidR="00582E06" w:rsidRDefault="00582E06">
      <w:pPr>
        <w:pStyle w:val="CommentText"/>
      </w:pPr>
    </w:p>
  </w:comment>
  <w:comment w:id="675" w:author="Hannu Peiponen" w:date="2022-11-24T19:53:00Z" w:initials="HP">
    <w:p w14:paraId="091D380E" w14:textId="77777777" w:rsidR="00582E06" w:rsidRDefault="00582E06" w:rsidP="00146B2B">
      <w:pPr>
        <w:pStyle w:val="CommentText"/>
      </w:pPr>
      <w:r>
        <w:rPr>
          <w:rStyle w:val="CommentReference"/>
        </w:rPr>
        <w:annotationRef/>
      </w:r>
      <w:r>
        <w:t>Editorial</w:t>
      </w:r>
    </w:p>
    <w:p w14:paraId="40FC192C" w14:textId="77777777" w:rsidR="00582E06" w:rsidRDefault="00582E06" w:rsidP="00146B2B">
      <w:pPr>
        <w:pStyle w:val="CommentText"/>
      </w:pPr>
      <w:r>
        <w:t>Moved before the plot to be after the plot. Result is that both plot and related text are in same page</w:t>
      </w:r>
    </w:p>
    <w:p w14:paraId="225E8DA5" w14:textId="77777777" w:rsidR="00582E06" w:rsidRDefault="00582E06" w:rsidP="00146B2B">
      <w:pPr>
        <w:pStyle w:val="CommentText"/>
      </w:pPr>
    </w:p>
    <w:p w14:paraId="206CB28F" w14:textId="77777777" w:rsidR="00582E06" w:rsidRDefault="00582E06" w:rsidP="00146B2B">
      <w:pPr>
        <w:pStyle w:val="CommentText"/>
      </w:pPr>
      <w:r>
        <w:t>Further I had initial confusion on “corresponding graphical plot”. I changed it “graphical plot above”</w:t>
      </w:r>
    </w:p>
    <w:p w14:paraId="050AD399" w14:textId="77777777" w:rsidR="00582E06" w:rsidRDefault="00582E06" w:rsidP="00146B2B">
      <w:pPr>
        <w:pStyle w:val="CommentText"/>
      </w:pPr>
    </w:p>
    <w:p w14:paraId="0B64382D" w14:textId="77777777" w:rsidR="00582E06" w:rsidRDefault="00582E06" w:rsidP="00146B2B">
      <w:pPr>
        <w:pStyle w:val="CommentText"/>
      </w:pPr>
      <w:r>
        <w:t>This editorial applied to all plots and their text in section 8</w:t>
      </w:r>
    </w:p>
    <w:p w14:paraId="6409E32F" w14:textId="1ECBD48A" w:rsidR="00582E06" w:rsidRDefault="00582E06">
      <w:pPr>
        <w:pStyle w:val="CommentText"/>
      </w:pPr>
    </w:p>
  </w:comment>
  <w:comment w:id="682" w:author="Hannu Peiponen" w:date="2022-11-24T19:53:00Z" w:initials="HP">
    <w:p w14:paraId="3EB6CA82" w14:textId="77777777" w:rsidR="00582E06" w:rsidRDefault="00582E06" w:rsidP="00146B2B">
      <w:pPr>
        <w:pStyle w:val="CommentText"/>
      </w:pPr>
      <w:r>
        <w:rPr>
          <w:rStyle w:val="CommentReference"/>
        </w:rPr>
        <w:annotationRef/>
      </w:r>
      <w:r>
        <w:t>Editorial</w:t>
      </w:r>
    </w:p>
    <w:p w14:paraId="0583B98B" w14:textId="77777777" w:rsidR="00582E06" w:rsidRDefault="00582E06" w:rsidP="00146B2B">
      <w:pPr>
        <w:pStyle w:val="CommentText"/>
      </w:pPr>
      <w:r>
        <w:t>Moved before the plot to be after the plot. Result is that both plot and related text are in same page</w:t>
      </w:r>
    </w:p>
    <w:p w14:paraId="2971B495" w14:textId="77777777" w:rsidR="00582E06" w:rsidRDefault="00582E06" w:rsidP="00146B2B">
      <w:pPr>
        <w:pStyle w:val="CommentText"/>
      </w:pPr>
    </w:p>
    <w:p w14:paraId="0A297C9E" w14:textId="77777777" w:rsidR="00582E06" w:rsidRDefault="00582E06" w:rsidP="00146B2B">
      <w:pPr>
        <w:pStyle w:val="CommentText"/>
      </w:pPr>
      <w:r>
        <w:t>Further I had initial confusion on “corresponding graphical plot”. I changed it “graphical plot above”</w:t>
      </w:r>
    </w:p>
    <w:p w14:paraId="749E6D9F" w14:textId="77777777" w:rsidR="00582E06" w:rsidRDefault="00582E06" w:rsidP="00146B2B">
      <w:pPr>
        <w:pStyle w:val="CommentText"/>
      </w:pPr>
    </w:p>
    <w:p w14:paraId="7CE05DC0" w14:textId="77777777" w:rsidR="00582E06" w:rsidRDefault="00582E06" w:rsidP="00146B2B">
      <w:pPr>
        <w:pStyle w:val="CommentText"/>
      </w:pPr>
      <w:r>
        <w:t>This editorial applied to all plots and their text in section 8</w:t>
      </w:r>
    </w:p>
    <w:p w14:paraId="32D79621" w14:textId="46798BA8" w:rsidR="00582E06" w:rsidRDefault="00582E06">
      <w:pPr>
        <w:pStyle w:val="CommentText"/>
      </w:pPr>
    </w:p>
  </w:comment>
  <w:comment w:id="697" w:author="Hannu Peiponen" w:date="2022-11-24T19:53:00Z" w:initials="HP">
    <w:p w14:paraId="7E43B9F9" w14:textId="77777777" w:rsidR="00582E06" w:rsidRDefault="00582E06" w:rsidP="00146B2B">
      <w:pPr>
        <w:pStyle w:val="CommentText"/>
      </w:pPr>
      <w:r>
        <w:rPr>
          <w:rStyle w:val="CommentReference"/>
        </w:rPr>
        <w:annotationRef/>
      </w:r>
      <w:r>
        <w:t>Editorial</w:t>
      </w:r>
    </w:p>
    <w:p w14:paraId="07427D0C" w14:textId="77777777" w:rsidR="00582E06" w:rsidRDefault="00582E06" w:rsidP="00146B2B">
      <w:pPr>
        <w:pStyle w:val="CommentText"/>
      </w:pPr>
      <w:r>
        <w:t>Moved before the plot to be after the plot. Result is that both plot and related text are in same page</w:t>
      </w:r>
    </w:p>
    <w:p w14:paraId="1CC3E4F1" w14:textId="77777777" w:rsidR="00582E06" w:rsidRDefault="00582E06" w:rsidP="00146B2B">
      <w:pPr>
        <w:pStyle w:val="CommentText"/>
      </w:pPr>
    </w:p>
    <w:p w14:paraId="2232B224" w14:textId="77777777" w:rsidR="00582E06" w:rsidRDefault="00582E06" w:rsidP="00146B2B">
      <w:pPr>
        <w:pStyle w:val="CommentText"/>
      </w:pPr>
      <w:r>
        <w:t>Further I had initial confusion on “corresponding graphical plot”. I changed it “graphical plot above”</w:t>
      </w:r>
    </w:p>
    <w:p w14:paraId="0DE8D896" w14:textId="77777777" w:rsidR="00582E06" w:rsidRDefault="00582E06" w:rsidP="00146B2B">
      <w:pPr>
        <w:pStyle w:val="CommentText"/>
      </w:pPr>
    </w:p>
    <w:p w14:paraId="38C9AD3D" w14:textId="77777777" w:rsidR="00582E06" w:rsidRDefault="00582E06" w:rsidP="00146B2B">
      <w:pPr>
        <w:pStyle w:val="CommentText"/>
      </w:pPr>
      <w:r>
        <w:t>This editorial applied to all plots and their text in section 8</w:t>
      </w:r>
    </w:p>
    <w:p w14:paraId="23EE7E84" w14:textId="2C07C039" w:rsidR="00582E06" w:rsidRDefault="00582E06">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EE8DF2" w15:done="0"/>
  <w15:commentEx w15:paraId="59CDF0D7" w15:done="0"/>
  <w15:commentEx w15:paraId="73A50BB8" w15:done="0"/>
  <w15:commentEx w15:paraId="6F1CEBF6" w15:done="0"/>
  <w15:commentEx w15:paraId="1A879AE5" w15:done="0"/>
  <w15:commentEx w15:paraId="029A3215" w15:done="0"/>
  <w15:commentEx w15:paraId="46F0373F" w15:done="0"/>
  <w15:commentEx w15:paraId="44B40A09" w15:done="0"/>
  <w15:commentEx w15:paraId="6E6D13D6" w15:done="0"/>
  <w15:commentEx w15:paraId="65BF0CC2" w15:done="0"/>
  <w15:commentEx w15:paraId="7F475044" w15:done="0"/>
  <w15:commentEx w15:paraId="24F19742" w15:done="0"/>
  <w15:commentEx w15:paraId="6409E32F" w15:done="0"/>
  <w15:commentEx w15:paraId="32D79621" w15:done="0"/>
  <w15:commentEx w15:paraId="23EE7E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4726" w16cex:dateUtc="2022-11-24T17:40:00Z"/>
  <w16cex:commentExtensible w16cex:durableId="272A49D9" w16cex:dateUtc="2022-11-24T17:51:00Z"/>
  <w16cex:commentExtensible w16cex:durableId="272A49E3" w16cex:dateUtc="2022-11-24T17:52:00Z"/>
  <w16cex:commentExtensible w16cex:durableId="272A49EA" w16cex:dateUtc="2022-11-24T17:52:00Z"/>
  <w16cex:commentExtensible w16cex:durableId="272A49F2" w16cex:dateUtc="2022-11-24T17:52:00Z"/>
  <w16cex:commentExtensible w16cex:durableId="272A49FA" w16cex:dateUtc="2022-11-24T17:52:00Z"/>
  <w16cex:commentExtensible w16cex:durableId="272A4A09" w16cex:dateUtc="2022-11-24T17:52:00Z"/>
  <w16cex:commentExtensible w16cex:durableId="272A4A10" w16cex:dateUtc="2022-11-24T17:52:00Z"/>
  <w16cex:commentExtensible w16cex:durableId="272A4A17" w16cex:dateUtc="2022-11-24T17:52:00Z"/>
  <w16cex:commentExtensible w16cex:durableId="272A4A1E" w16cex:dateUtc="2022-11-24T17:53:00Z"/>
  <w16cex:commentExtensible w16cex:durableId="272A4A25" w16cex:dateUtc="2022-11-24T17:53:00Z"/>
  <w16cex:commentExtensible w16cex:durableId="272A4A2C" w16cex:dateUtc="2022-11-24T17:53:00Z"/>
  <w16cex:commentExtensible w16cex:durableId="272A4A33" w16cex:dateUtc="2022-11-24T17:53:00Z"/>
  <w16cex:commentExtensible w16cex:durableId="272A4A3B" w16cex:dateUtc="2022-11-24T17:53:00Z"/>
  <w16cex:commentExtensible w16cex:durableId="272A4A56" w16cex:dateUtc="2022-11-24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EE8DF2" w16cid:durableId="272A4726"/>
  <w16cid:commentId w16cid:paraId="59CDF0D7" w16cid:durableId="272A49D9"/>
  <w16cid:commentId w16cid:paraId="73A50BB8" w16cid:durableId="272A49E3"/>
  <w16cid:commentId w16cid:paraId="6F1CEBF6" w16cid:durableId="272A49EA"/>
  <w16cid:commentId w16cid:paraId="1A879AE5" w16cid:durableId="272A49F2"/>
  <w16cid:commentId w16cid:paraId="029A3215" w16cid:durableId="272A49FA"/>
  <w16cid:commentId w16cid:paraId="46F0373F" w16cid:durableId="272A4A09"/>
  <w16cid:commentId w16cid:paraId="44B40A09" w16cid:durableId="272A4A10"/>
  <w16cid:commentId w16cid:paraId="6E6D13D6" w16cid:durableId="272A4A17"/>
  <w16cid:commentId w16cid:paraId="65BF0CC2" w16cid:durableId="272A4A1E"/>
  <w16cid:commentId w16cid:paraId="7F475044" w16cid:durableId="272A4A25"/>
  <w16cid:commentId w16cid:paraId="24F19742" w16cid:durableId="272A4A2C"/>
  <w16cid:commentId w16cid:paraId="6409E32F" w16cid:durableId="272A4A33"/>
  <w16cid:commentId w16cid:paraId="32D79621" w16cid:durableId="272A4A3B"/>
  <w16cid:commentId w16cid:paraId="23EE7E84" w16cid:durableId="272A4A5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B6956" w14:textId="77777777" w:rsidR="00BA4B1F" w:rsidRDefault="00BA4B1F" w:rsidP="00EB5479">
      <w:r>
        <w:separator/>
      </w:r>
    </w:p>
  </w:endnote>
  <w:endnote w:type="continuationSeparator" w:id="0">
    <w:p w14:paraId="7398F54F" w14:textId="77777777" w:rsidR="00BA4B1F" w:rsidRDefault="00BA4B1F" w:rsidP="00EB5479">
      <w:r>
        <w:continuationSeparator/>
      </w:r>
    </w:p>
  </w:endnote>
  <w:endnote w:type="continuationNotice" w:id="1">
    <w:p w14:paraId="1A0757E1" w14:textId="77777777" w:rsidR="00BA4B1F" w:rsidRDefault="00BA4B1F"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7789" w14:textId="6A663F24" w:rsidR="00582E06" w:rsidRPr="00CE1972" w:rsidRDefault="00582E06"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Pr>
        <w:rFonts w:eastAsia="MS Mincho" w:cs="Arial"/>
        <w:color w:val="FF0000"/>
        <w:sz w:val="16"/>
        <w:lang w:eastAsia="ja-JP"/>
      </w:rPr>
      <w:t>Xxxx</w:t>
    </w:r>
    <w:r w:rsidRPr="007F4B61">
      <w:rPr>
        <w:rFonts w:eastAsia="MS Mincho" w:cs="Arial"/>
        <w:sz w:val="16"/>
        <w:lang w:eastAsia="ja-JP"/>
      </w:rPr>
      <w:t xml:space="preserve"> 20</w:t>
    </w:r>
    <w:r>
      <w:rPr>
        <w:rFonts w:eastAsia="MS Mincho" w:cs="Arial"/>
        <w:sz w:val="16"/>
        <w:lang w:eastAsia="ja-JP"/>
      </w:rPr>
      <w:t>23</w:t>
    </w:r>
    <w:r w:rsidRPr="007F4B61">
      <w:rPr>
        <w:rFonts w:eastAsia="MS Mincho" w:cs="Arial"/>
        <w:sz w:val="16"/>
        <w:lang w:eastAsia="ja-JP"/>
      </w:rPr>
      <w:tab/>
      <w:t xml:space="preserve">Edition </w:t>
    </w:r>
    <w:ins w:id="12" w:author="Thomas Mellor" w:date="2022-11-23T23:06:00Z">
      <w:r>
        <w:rPr>
          <w:rFonts w:eastAsia="MS Mincho" w:cs="Arial"/>
          <w:sz w:val="16"/>
          <w:lang w:eastAsia="ja-JP"/>
        </w:rPr>
        <w:t>4.0</w:t>
      </w:r>
    </w:ins>
    <w:ins w:id="13" w:author="Teh Stand" w:date="2023-04-20T09:36:00Z">
      <w:r>
        <w:rPr>
          <w:rFonts w:eastAsia="MS Mincho" w:cs="Arial"/>
          <w:sz w:val="16"/>
          <w:lang w:eastAsia="ja-JP"/>
        </w:rPr>
        <w:t>(.0)</w:t>
      </w:r>
    </w:ins>
    <w:del w:id="14" w:author="Thomas Mellor" w:date="2022-11-23T23:06:00Z">
      <w:r w:rsidDel="00F77DA0">
        <w:rPr>
          <w:rFonts w:eastAsia="MS Mincho" w:cs="Arial"/>
          <w:sz w:val="16"/>
          <w:lang w:eastAsia="ja-JP"/>
        </w:rPr>
        <w:delText>3.0(.4)</w:delText>
      </w:r>
    </w:de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F2DEB" w14:textId="3F04DCD4" w:rsidR="00582E06" w:rsidRPr="00CE1972" w:rsidRDefault="00582E06"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64</w:t>
    </w:r>
    <w:r w:rsidRPr="007F4B61">
      <w:rPr>
        <w:rFonts w:eastAsia="MS Mincho" w:cs="Arial"/>
        <w:sz w:val="16"/>
        <w:lang w:eastAsia="ja-JP"/>
      </w:rPr>
      <w:tab/>
    </w:r>
    <w:r>
      <w:rPr>
        <w:rFonts w:eastAsia="MS Mincho" w:cs="Arial"/>
        <w:sz w:val="16"/>
        <w:lang w:eastAsia="ja-JP"/>
      </w:rPr>
      <w:t>December</w:t>
    </w:r>
    <w:r w:rsidRPr="007F4B61">
      <w:rPr>
        <w:rFonts w:eastAsia="MS Mincho" w:cs="Arial"/>
        <w:sz w:val="16"/>
        <w:lang w:eastAsia="ja-JP"/>
      </w:rPr>
      <w:t xml:space="preserve"> </w:t>
    </w:r>
    <w:r>
      <w:rPr>
        <w:rFonts w:eastAsia="MS Mincho" w:cs="Arial"/>
        <w:color w:val="FF0000"/>
        <w:sz w:val="16"/>
        <w:lang w:eastAsia="ja-JP"/>
      </w:rPr>
      <w:t>Xxxx</w:t>
    </w:r>
    <w:r w:rsidRPr="007F4B61">
      <w:rPr>
        <w:rFonts w:eastAsia="MS Mincho" w:cs="Arial"/>
        <w:sz w:val="16"/>
        <w:lang w:eastAsia="ja-JP"/>
      </w:rPr>
      <w:tab/>
      <w:t xml:space="preserve">Edition </w:t>
    </w:r>
    <w:del w:id="174" w:author="Teh Stand" w:date="2023-04-20T09:37:00Z">
      <w:r w:rsidDel="00582E06">
        <w:rPr>
          <w:rFonts w:eastAsia="MS Mincho" w:cs="Arial"/>
          <w:sz w:val="16"/>
          <w:lang w:eastAsia="ja-JP"/>
        </w:rPr>
        <w:delText>3</w:delText>
      </w:r>
    </w:del>
    <w:ins w:id="175" w:author="Teh Stand" w:date="2023-04-20T09:37:00Z">
      <w:r>
        <w:rPr>
          <w:rFonts w:eastAsia="MS Mincho" w:cs="Arial"/>
          <w:sz w:val="16"/>
          <w:lang w:eastAsia="ja-JP"/>
        </w:rPr>
        <w:t>4</w:t>
      </w:r>
    </w:ins>
    <w:r>
      <w:rPr>
        <w:rFonts w:eastAsia="MS Mincho" w:cs="Arial"/>
        <w:sz w:val="16"/>
        <w:lang w:eastAsia="ja-JP"/>
      </w:rPr>
      <w:t>.0(.</w:t>
    </w:r>
    <w:del w:id="176" w:author="Teh Stand" w:date="2023-04-20T09:37:00Z">
      <w:r w:rsidDel="00582E06">
        <w:rPr>
          <w:rFonts w:eastAsia="MS Mincho" w:cs="Arial"/>
          <w:sz w:val="16"/>
          <w:lang w:eastAsia="ja-JP"/>
        </w:rPr>
        <w:delText>4</w:delText>
      </w:r>
    </w:del>
    <w:ins w:id="177" w:author="Teh Stand" w:date="2023-04-20T09:37:00Z">
      <w:r>
        <w:rPr>
          <w:rFonts w:eastAsia="MS Mincho" w:cs="Arial"/>
          <w:sz w:val="16"/>
          <w:lang w:eastAsia="ja-JP"/>
        </w:rPr>
        <w:t>0</w:t>
      </w:r>
    </w:ins>
    <w:r>
      <w:rPr>
        <w:rFonts w:eastAsia="MS Mincho" w:cs="Arial"/>
        <w:sz w:val="16"/>
        <w:lang w:eastAsia="ja-JP"/>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FFBA2" w14:textId="77777777" w:rsidR="00BA4B1F" w:rsidRDefault="00BA4B1F" w:rsidP="00EB5479">
      <w:r>
        <w:separator/>
      </w:r>
    </w:p>
  </w:footnote>
  <w:footnote w:type="continuationSeparator" w:id="0">
    <w:p w14:paraId="2BB0AB9F" w14:textId="77777777" w:rsidR="00BA4B1F" w:rsidRDefault="00BA4B1F" w:rsidP="00EB5479">
      <w:r>
        <w:continuationSeparator/>
      </w:r>
    </w:p>
  </w:footnote>
  <w:footnote w:type="continuationNotice" w:id="1">
    <w:p w14:paraId="375F810B" w14:textId="77777777" w:rsidR="00BA4B1F" w:rsidRDefault="00BA4B1F" w:rsidP="00EB547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07852" w14:textId="1D64EF70" w:rsidR="00582E06" w:rsidRPr="00CE1972" w:rsidRDefault="00582E06"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460A46">
      <w:rPr>
        <w:rFonts w:cs="Arial"/>
        <w:noProof/>
        <w:sz w:val="16"/>
        <w:szCs w:val="16"/>
      </w:rPr>
      <w:t>260</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51503B" w14:textId="21C94250" w:rsidR="00582E06" w:rsidRPr="00CE1972" w:rsidRDefault="00582E06"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460A46">
      <w:rPr>
        <w:rFonts w:cs="Arial"/>
        <w:noProof/>
        <w:sz w:val="16"/>
        <w:szCs w:val="16"/>
      </w:rPr>
      <w:t>259</w:t>
    </w:r>
    <w:r w:rsidRPr="007F4B61">
      <w:rPr>
        <w:rFonts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D5D42" w14:textId="61E08097" w:rsidR="00582E06" w:rsidRDefault="00582E06" w:rsidP="00EB5479">
    <w:pPr>
      <w:pStyle w:val="Header"/>
    </w:pPr>
    <w:r>
      <w:rPr>
        <w:noProof/>
        <w:snapToGrid/>
        <w:lang w:val="fr-FR" w:eastAsia="fr-FR"/>
      </w:rPr>
      <mc:AlternateContent>
        <mc:Choice Requires="wps">
          <w:drawing>
            <wp:anchor distT="0" distB="0" distL="114300" distR="114300" simplePos="0" relativeHeight="251655168" behindDoc="1" locked="0" layoutInCell="0" allowOverlap="1" wp14:anchorId="6853AEF4" wp14:editId="7B6761ED">
              <wp:simplePos x="0" y="0"/>
              <wp:positionH relativeFrom="margin">
                <wp:align>center</wp:align>
              </wp:positionH>
              <wp:positionV relativeFrom="margin">
                <wp:align>center</wp:align>
              </wp:positionV>
              <wp:extent cx="5771515" cy="2308225"/>
              <wp:effectExtent l="0" t="0" r="0" b="0"/>
              <wp:wrapNone/>
              <wp:docPr id="107"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ACDD09C" w14:textId="77777777" w:rsidR="00582E06" w:rsidRDefault="00582E06"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3AEF4" id="_x0000_t202" coordsize="21600,21600" o:spt="202" path="m,l,21600r21600,l21600,xe">
              <v:stroke joinstyle="miter"/>
              <v:path gradientshapeok="t" o:connecttype="rect"/>
            </v:shapetype>
            <v:shape id="WordArt 13" o:spid="_x0000_s1033" type="#_x0000_t202" style="position:absolute;left:0;text-align:left;margin-left:0;margin-top:0;width:454.45pt;height:181.75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" o:allowincell="f" filled="f" stroked="f">
              <v:stroke joinstyle="round"/>
              <o:lock v:ext="edit" shapetype="t"/>
              <v:textbox style="mso-fit-shape-to-text:t">
                <w:txbxContent>
                  <w:p w14:paraId="5ACDD09C" w14:textId="77777777" w:rsidR="00582E06" w:rsidRDefault="00582E06"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4259A"/>
    <w:multiLevelType w:val="hybridMultilevel"/>
    <w:tmpl w:val="73B210BE"/>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FD16CB2"/>
    <w:multiLevelType w:val="hybridMultilevel"/>
    <w:tmpl w:val="E9AC0A9C"/>
    <w:lvl w:ilvl="0" w:tplc="43A2FBE2">
      <w:start w:val="1"/>
      <w:numFmt w:val="decimal"/>
      <w:lvlText w:val="%1."/>
      <w:lvlJc w:val="center"/>
      <w:pPr>
        <w:ind w:left="360" w:hanging="360"/>
      </w:pPr>
      <w:rPr>
        <w:rFonts w:hint="default"/>
      </w:rPr>
    </w:lvl>
    <w:lvl w:ilvl="1" w:tplc="537E9B78">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5AA7A91"/>
    <w:multiLevelType w:val="hybridMultilevel"/>
    <w:tmpl w:val="DC4E1B9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7C63EA"/>
    <w:multiLevelType w:val="hybridMultilevel"/>
    <w:tmpl w:val="9D345A6A"/>
    <w:lvl w:ilvl="0" w:tplc="543CE5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C675F5A"/>
    <w:multiLevelType w:val="hybridMultilevel"/>
    <w:tmpl w:val="ACE08EE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13">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6CA1209"/>
    <w:multiLevelType w:val="multilevel"/>
    <w:tmpl w:val="DB04CC10"/>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12"/>
  </w:num>
  <w:num w:numId="3">
    <w:abstractNumId w:val="16"/>
  </w:num>
  <w:num w:numId="4">
    <w:abstractNumId w:val="11"/>
  </w:num>
  <w:num w:numId="5">
    <w:abstractNumId w:val="0"/>
  </w:num>
  <w:num w:numId="6">
    <w:abstractNumId w:val="7"/>
  </w:num>
  <w:num w:numId="7">
    <w:abstractNumId w:val="1"/>
  </w:num>
  <w:num w:numId="8">
    <w:abstractNumId w:val="2"/>
  </w:num>
  <w:num w:numId="9">
    <w:abstractNumId w:val="18"/>
  </w:num>
  <w:num w:numId="10">
    <w:abstractNumId w:val="14"/>
  </w:num>
  <w:num w:numId="11">
    <w:abstractNumId w:val="3"/>
  </w:num>
  <w:num w:numId="12">
    <w:abstractNumId w:val="9"/>
  </w:num>
  <w:num w:numId="13">
    <w:abstractNumId w:val="6"/>
  </w:num>
  <w:num w:numId="14">
    <w:abstractNumId w:val="17"/>
  </w:num>
  <w:num w:numId="15">
    <w:abstractNumId w:val="10"/>
  </w:num>
  <w:num w:numId="16">
    <w:abstractNumId w:val="13"/>
  </w:num>
  <w:num w:numId="17">
    <w:abstractNumId w:val="5"/>
  </w:num>
  <w:num w:numId="18">
    <w:abstractNumId w:val="4"/>
  </w:num>
  <w:num w:numId="19">
    <w:abstractNumId w:val="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Mellor">
    <w15:presenceInfo w15:providerId="AD" w15:userId="S::Thomas.Mellor@ukho.gov.uk::c46c253d-5b52-4c29-82c7-19cff9b3a04d"/>
  </w15:person>
  <w15:person w15:author="Teh Stand">
    <w15:presenceInfo w15:providerId="None" w15:userId="Teh Stand"/>
  </w15:person>
  <w15:person w15:author="Hannu Peiponen">
    <w15:presenceInfo w15:providerId="AD" w15:userId="S::hannu.peiponen@furuno.fi::829b500a-8413-42f4-b0dd-5a45553d46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trackRevisions/>
  <w:defaultTabStop w:val="720"/>
  <w:hyphenationZone w:val="357"/>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9A4"/>
    <w:rsid w:val="00000AB3"/>
    <w:rsid w:val="0000122C"/>
    <w:rsid w:val="00002883"/>
    <w:rsid w:val="000115C9"/>
    <w:rsid w:val="0001457E"/>
    <w:rsid w:val="0002213D"/>
    <w:rsid w:val="000226E1"/>
    <w:rsid w:val="0002581D"/>
    <w:rsid w:val="00027A42"/>
    <w:rsid w:val="000332DF"/>
    <w:rsid w:val="0003522C"/>
    <w:rsid w:val="00036CC9"/>
    <w:rsid w:val="00036EF3"/>
    <w:rsid w:val="000403E1"/>
    <w:rsid w:val="00041F6C"/>
    <w:rsid w:val="00043632"/>
    <w:rsid w:val="000457CB"/>
    <w:rsid w:val="00051DB3"/>
    <w:rsid w:val="00052C2D"/>
    <w:rsid w:val="0005530E"/>
    <w:rsid w:val="000560FA"/>
    <w:rsid w:val="00060857"/>
    <w:rsid w:val="0006133F"/>
    <w:rsid w:val="00066AA7"/>
    <w:rsid w:val="000707F1"/>
    <w:rsid w:val="00072951"/>
    <w:rsid w:val="00076547"/>
    <w:rsid w:val="000773E4"/>
    <w:rsid w:val="00077F07"/>
    <w:rsid w:val="00085C89"/>
    <w:rsid w:val="00086CE0"/>
    <w:rsid w:val="00087722"/>
    <w:rsid w:val="000877C8"/>
    <w:rsid w:val="0009326C"/>
    <w:rsid w:val="00093846"/>
    <w:rsid w:val="000942D7"/>
    <w:rsid w:val="000946D3"/>
    <w:rsid w:val="00094FC8"/>
    <w:rsid w:val="000963AC"/>
    <w:rsid w:val="00097CCC"/>
    <w:rsid w:val="000A066E"/>
    <w:rsid w:val="000A11AD"/>
    <w:rsid w:val="000A26E2"/>
    <w:rsid w:val="000A3AC3"/>
    <w:rsid w:val="000A3BD3"/>
    <w:rsid w:val="000A3F90"/>
    <w:rsid w:val="000A408F"/>
    <w:rsid w:val="000A705B"/>
    <w:rsid w:val="000A72CE"/>
    <w:rsid w:val="000A7A57"/>
    <w:rsid w:val="000B13A7"/>
    <w:rsid w:val="000B3DBA"/>
    <w:rsid w:val="000B4A0D"/>
    <w:rsid w:val="000B5196"/>
    <w:rsid w:val="000B7169"/>
    <w:rsid w:val="000B79A0"/>
    <w:rsid w:val="000C6A75"/>
    <w:rsid w:val="000C71C3"/>
    <w:rsid w:val="000C7C16"/>
    <w:rsid w:val="000D3B2C"/>
    <w:rsid w:val="000D42ED"/>
    <w:rsid w:val="000D5D3E"/>
    <w:rsid w:val="000D6B9E"/>
    <w:rsid w:val="000D6C9F"/>
    <w:rsid w:val="000D7CE0"/>
    <w:rsid w:val="000E00FB"/>
    <w:rsid w:val="000E2C4C"/>
    <w:rsid w:val="000E559D"/>
    <w:rsid w:val="000E57C5"/>
    <w:rsid w:val="000E5BE9"/>
    <w:rsid w:val="000E6B5C"/>
    <w:rsid w:val="000E6E70"/>
    <w:rsid w:val="000E72B5"/>
    <w:rsid w:val="000F235E"/>
    <w:rsid w:val="000F28C8"/>
    <w:rsid w:val="000F30A4"/>
    <w:rsid w:val="000F3CA3"/>
    <w:rsid w:val="000F4CAA"/>
    <w:rsid w:val="001001B5"/>
    <w:rsid w:val="00100E70"/>
    <w:rsid w:val="00101011"/>
    <w:rsid w:val="0010194B"/>
    <w:rsid w:val="00103E4C"/>
    <w:rsid w:val="00107C49"/>
    <w:rsid w:val="00110A40"/>
    <w:rsid w:val="00111A09"/>
    <w:rsid w:val="001137FA"/>
    <w:rsid w:val="0011716B"/>
    <w:rsid w:val="0011768B"/>
    <w:rsid w:val="00117A15"/>
    <w:rsid w:val="00124586"/>
    <w:rsid w:val="001248CD"/>
    <w:rsid w:val="0012511C"/>
    <w:rsid w:val="00131FA7"/>
    <w:rsid w:val="00133480"/>
    <w:rsid w:val="00134523"/>
    <w:rsid w:val="0014065B"/>
    <w:rsid w:val="00141657"/>
    <w:rsid w:val="00142B0A"/>
    <w:rsid w:val="00146B2B"/>
    <w:rsid w:val="00150F8E"/>
    <w:rsid w:val="0015217D"/>
    <w:rsid w:val="0015247B"/>
    <w:rsid w:val="00152EB7"/>
    <w:rsid w:val="001534AD"/>
    <w:rsid w:val="0015459E"/>
    <w:rsid w:val="001546CA"/>
    <w:rsid w:val="001549A7"/>
    <w:rsid w:val="00156416"/>
    <w:rsid w:val="00156774"/>
    <w:rsid w:val="00156E0C"/>
    <w:rsid w:val="001632D6"/>
    <w:rsid w:val="001663A8"/>
    <w:rsid w:val="00166FA8"/>
    <w:rsid w:val="00167D62"/>
    <w:rsid w:val="0017264E"/>
    <w:rsid w:val="0017374B"/>
    <w:rsid w:val="001752C8"/>
    <w:rsid w:val="00180039"/>
    <w:rsid w:val="001818A1"/>
    <w:rsid w:val="001825B9"/>
    <w:rsid w:val="00182725"/>
    <w:rsid w:val="00183074"/>
    <w:rsid w:val="001832C3"/>
    <w:rsid w:val="001835F6"/>
    <w:rsid w:val="00183E1F"/>
    <w:rsid w:val="0018522C"/>
    <w:rsid w:val="0018738D"/>
    <w:rsid w:val="00187591"/>
    <w:rsid w:val="0019380D"/>
    <w:rsid w:val="00194E86"/>
    <w:rsid w:val="001A3E24"/>
    <w:rsid w:val="001A4004"/>
    <w:rsid w:val="001A42C6"/>
    <w:rsid w:val="001A6E66"/>
    <w:rsid w:val="001B1461"/>
    <w:rsid w:val="001B372A"/>
    <w:rsid w:val="001B3E9A"/>
    <w:rsid w:val="001C12DF"/>
    <w:rsid w:val="001C18F8"/>
    <w:rsid w:val="001C6AFF"/>
    <w:rsid w:val="001D04F7"/>
    <w:rsid w:val="001D21FC"/>
    <w:rsid w:val="001D2647"/>
    <w:rsid w:val="001D342A"/>
    <w:rsid w:val="001D52EE"/>
    <w:rsid w:val="001D738E"/>
    <w:rsid w:val="001E1415"/>
    <w:rsid w:val="001E1C86"/>
    <w:rsid w:val="001E2A73"/>
    <w:rsid w:val="001E4C6D"/>
    <w:rsid w:val="001F1F20"/>
    <w:rsid w:val="001F2EAE"/>
    <w:rsid w:val="001F40CF"/>
    <w:rsid w:val="00200DBE"/>
    <w:rsid w:val="0020100D"/>
    <w:rsid w:val="00201912"/>
    <w:rsid w:val="00206150"/>
    <w:rsid w:val="00210A8F"/>
    <w:rsid w:val="00211F86"/>
    <w:rsid w:val="00211FAF"/>
    <w:rsid w:val="00212F85"/>
    <w:rsid w:val="00215EA5"/>
    <w:rsid w:val="002164D3"/>
    <w:rsid w:val="002167A1"/>
    <w:rsid w:val="00216AA7"/>
    <w:rsid w:val="00220412"/>
    <w:rsid w:val="0022241E"/>
    <w:rsid w:val="002230A4"/>
    <w:rsid w:val="002233FE"/>
    <w:rsid w:val="0023014D"/>
    <w:rsid w:val="00232EC3"/>
    <w:rsid w:val="00234CCD"/>
    <w:rsid w:val="0023617C"/>
    <w:rsid w:val="00236ADE"/>
    <w:rsid w:val="002370DA"/>
    <w:rsid w:val="00240F70"/>
    <w:rsid w:val="002472BC"/>
    <w:rsid w:val="002525A2"/>
    <w:rsid w:val="00252F5C"/>
    <w:rsid w:val="00253AAA"/>
    <w:rsid w:val="00253FA7"/>
    <w:rsid w:val="002621FE"/>
    <w:rsid w:val="002677A4"/>
    <w:rsid w:val="00267D48"/>
    <w:rsid w:val="00273E6E"/>
    <w:rsid w:val="0027657D"/>
    <w:rsid w:val="00282B19"/>
    <w:rsid w:val="002840A4"/>
    <w:rsid w:val="0028418F"/>
    <w:rsid w:val="0028506E"/>
    <w:rsid w:val="0028582D"/>
    <w:rsid w:val="0029561C"/>
    <w:rsid w:val="0029728D"/>
    <w:rsid w:val="002A3358"/>
    <w:rsid w:val="002A675F"/>
    <w:rsid w:val="002A79B8"/>
    <w:rsid w:val="002B1885"/>
    <w:rsid w:val="002B1FFA"/>
    <w:rsid w:val="002B39B2"/>
    <w:rsid w:val="002B3B8E"/>
    <w:rsid w:val="002B6EFA"/>
    <w:rsid w:val="002B779B"/>
    <w:rsid w:val="002C0A48"/>
    <w:rsid w:val="002C1DB7"/>
    <w:rsid w:val="002D19DB"/>
    <w:rsid w:val="002D4301"/>
    <w:rsid w:val="002E0BF0"/>
    <w:rsid w:val="002E243F"/>
    <w:rsid w:val="002E3559"/>
    <w:rsid w:val="002E64C0"/>
    <w:rsid w:val="002F1C4E"/>
    <w:rsid w:val="002F3C9A"/>
    <w:rsid w:val="002F4C9E"/>
    <w:rsid w:val="00301B4D"/>
    <w:rsid w:val="00304008"/>
    <w:rsid w:val="00304FD3"/>
    <w:rsid w:val="00305CC0"/>
    <w:rsid w:val="00305E8C"/>
    <w:rsid w:val="00306992"/>
    <w:rsid w:val="00307678"/>
    <w:rsid w:val="0031330C"/>
    <w:rsid w:val="00314282"/>
    <w:rsid w:val="00321D95"/>
    <w:rsid w:val="00323597"/>
    <w:rsid w:val="0032474D"/>
    <w:rsid w:val="00324BFF"/>
    <w:rsid w:val="00332F15"/>
    <w:rsid w:val="003417A2"/>
    <w:rsid w:val="00342E0B"/>
    <w:rsid w:val="003454FC"/>
    <w:rsid w:val="00345746"/>
    <w:rsid w:val="00350439"/>
    <w:rsid w:val="003530D7"/>
    <w:rsid w:val="00360E2A"/>
    <w:rsid w:val="003614B7"/>
    <w:rsid w:val="00361F58"/>
    <w:rsid w:val="0037502F"/>
    <w:rsid w:val="003751D4"/>
    <w:rsid w:val="00375CA4"/>
    <w:rsid w:val="00375F09"/>
    <w:rsid w:val="00375FE6"/>
    <w:rsid w:val="00375FF2"/>
    <w:rsid w:val="0037654E"/>
    <w:rsid w:val="00376877"/>
    <w:rsid w:val="003772CE"/>
    <w:rsid w:val="003776F0"/>
    <w:rsid w:val="00377851"/>
    <w:rsid w:val="00380B4B"/>
    <w:rsid w:val="0038197C"/>
    <w:rsid w:val="0038381D"/>
    <w:rsid w:val="00385D95"/>
    <w:rsid w:val="003866E1"/>
    <w:rsid w:val="00390FBC"/>
    <w:rsid w:val="00395921"/>
    <w:rsid w:val="00396FC1"/>
    <w:rsid w:val="003A111F"/>
    <w:rsid w:val="003A2B12"/>
    <w:rsid w:val="003A2B4B"/>
    <w:rsid w:val="003A3413"/>
    <w:rsid w:val="003A42F5"/>
    <w:rsid w:val="003B2565"/>
    <w:rsid w:val="003B472D"/>
    <w:rsid w:val="003B51A2"/>
    <w:rsid w:val="003C560C"/>
    <w:rsid w:val="003C57A2"/>
    <w:rsid w:val="003C7BA3"/>
    <w:rsid w:val="003D3505"/>
    <w:rsid w:val="003D4510"/>
    <w:rsid w:val="003D7971"/>
    <w:rsid w:val="003E4B96"/>
    <w:rsid w:val="003F1DB8"/>
    <w:rsid w:val="003F23DB"/>
    <w:rsid w:val="003F30BF"/>
    <w:rsid w:val="003F44FC"/>
    <w:rsid w:val="003F6967"/>
    <w:rsid w:val="00400116"/>
    <w:rsid w:val="0040292B"/>
    <w:rsid w:val="00403C41"/>
    <w:rsid w:val="0040453D"/>
    <w:rsid w:val="0040561B"/>
    <w:rsid w:val="00406386"/>
    <w:rsid w:val="004064FE"/>
    <w:rsid w:val="004065B1"/>
    <w:rsid w:val="00406826"/>
    <w:rsid w:val="004075AB"/>
    <w:rsid w:val="00413780"/>
    <w:rsid w:val="004143DB"/>
    <w:rsid w:val="00416770"/>
    <w:rsid w:val="00420885"/>
    <w:rsid w:val="0042393A"/>
    <w:rsid w:val="00425A4F"/>
    <w:rsid w:val="004265B8"/>
    <w:rsid w:val="004266FB"/>
    <w:rsid w:val="00427E6B"/>
    <w:rsid w:val="0043279F"/>
    <w:rsid w:val="00432E43"/>
    <w:rsid w:val="00434CD3"/>
    <w:rsid w:val="00434E63"/>
    <w:rsid w:val="00441D0D"/>
    <w:rsid w:val="00442D0A"/>
    <w:rsid w:val="00443314"/>
    <w:rsid w:val="00443DC2"/>
    <w:rsid w:val="00445B9F"/>
    <w:rsid w:val="00453830"/>
    <w:rsid w:val="0045556D"/>
    <w:rsid w:val="00455FA6"/>
    <w:rsid w:val="00457656"/>
    <w:rsid w:val="00460822"/>
    <w:rsid w:val="00460A46"/>
    <w:rsid w:val="004612E1"/>
    <w:rsid w:val="004643EA"/>
    <w:rsid w:val="004655D2"/>
    <w:rsid w:val="00466095"/>
    <w:rsid w:val="0047002D"/>
    <w:rsid w:val="004723B2"/>
    <w:rsid w:val="00473C6E"/>
    <w:rsid w:val="00482E5C"/>
    <w:rsid w:val="00483D3F"/>
    <w:rsid w:val="00484E57"/>
    <w:rsid w:val="00493185"/>
    <w:rsid w:val="00495E99"/>
    <w:rsid w:val="0049774F"/>
    <w:rsid w:val="0049784C"/>
    <w:rsid w:val="004A082C"/>
    <w:rsid w:val="004A095C"/>
    <w:rsid w:val="004A0AB5"/>
    <w:rsid w:val="004A0D0A"/>
    <w:rsid w:val="004A2533"/>
    <w:rsid w:val="004B08CD"/>
    <w:rsid w:val="004B280E"/>
    <w:rsid w:val="004B2EB9"/>
    <w:rsid w:val="004C0BA9"/>
    <w:rsid w:val="004C21B6"/>
    <w:rsid w:val="004C2C3E"/>
    <w:rsid w:val="004C34C9"/>
    <w:rsid w:val="004C757E"/>
    <w:rsid w:val="004D04AE"/>
    <w:rsid w:val="004D0FA6"/>
    <w:rsid w:val="004D1EFA"/>
    <w:rsid w:val="004D30CA"/>
    <w:rsid w:val="004D3631"/>
    <w:rsid w:val="004D4BFB"/>
    <w:rsid w:val="004E1F13"/>
    <w:rsid w:val="004E2176"/>
    <w:rsid w:val="004E5329"/>
    <w:rsid w:val="004F0B9B"/>
    <w:rsid w:val="004F0C71"/>
    <w:rsid w:val="004F18B7"/>
    <w:rsid w:val="004F2889"/>
    <w:rsid w:val="004F368D"/>
    <w:rsid w:val="004F43D6"/>
    <w:rsid w:val="004F4C28"/>
    <w:rsid w:val="004F4F49"/>
    <w:rsid w:val="004F520D"/>
    <w:rsid w:val="004F582E"/>
    <w:rsid w:val="004F74A4"/>
    <w:rsid w:val="00507F2E"/>
    <w:rsid w:val="00514509"/>
    <w:rsid w:val="0051670B"/>
    <w:rsid w:val="00516C19"/>
    <w:rsid w:val="00517158"/>
    <w:rsid w:val="005219A4"/>
    <w:rsid w:val="00522864"/>
    <w:rsid w:val="00523203"/>
    <w:rsid w:val="00524367"/>
    <w:rsid w:val="0052529C"/>
    <w:rsid w:val="00537726"/>
    <w:rsid w:val="005425D0"/>
    <w:rsid w:val="00544135"/>
    <w:rsid w:val="00544852"/>
    <w:rsid w:val="0054564F"/>
    <w:rsid w:val="0055119E"/>
    <w:rsid w:val="005516BE"/>
    <w:rsid w:val="00551701"/>
    <w:rsid w:val="005517BB"/>
    <w:rsid w:val="00560E66"/>
    <w:rsid w:val="00563145"/>
    <w:rsid w:val="005711A9"/>
    <w:rsid w:val="005714BE"/>
    <w:rsid w:val="00574DB9"/>
    <w:rsid w:val="00575260"/>
    <w:rsid w:val="00575479"/>
    <w:rsid w:val="005758A5"/>
    <w:rsid w:val="00580809"/>
    <w:rsid w:val="00582E06"/>
    <w:rsid w:val="00587210"/>
    <w:rsid w:val="0059108F"/>
    <w:rsid w:val="005A0665"/>
    <w:rsid w:val="005A53A0"/>
    <w:rsid w:val="005A7AD6"/>
    <w:rsid w:val="005B1E23"/>
    <w:rsid w:val="005B4573"/>
    <w:rsid w:val="005B511C"/>
    <w:rsid w:val="005B78AB"/>
    <w:rsid w:val="005C1409"/>
    <w:rsid w:val="005C2581"/>
    <w:rsid w:val="005C6B84"/>
    <w:rsid w:val="005C7F62"/>
    <w:rsid w:val="005D2431"/>
    <w:rsid w:val="005D3135"/>
    <w:rsid w:val="005D4448"/>
    <w:rsid w:val="005D6704"/>
    <w:rsid w:val="005D75B7"/>
    <w:rsid w:val="005E08FD"/>
    <w:rsid w:val="005E3D87"/>
    <w:rsid w:val="005F0F17"/>
    <w:rsid w:val="005F0FC3"/>
    <w:rsid w:val="005F1F2E"/>
    <w:rsid w:val="005F250A"/>
    <w:rsid w:val="005F2867"/>
    <w:rsid w:val="005F351C"/>
    <w:rsid w:val="005F61FA"/>
    <w:rsid w:val="005F6978"/>
    <w:rsid w:val="00603A9F"/>
    <w:rsid w:val="00611881"/>
    <w:rsid w:val="00623D5B"/>
    <w:rsid w:val="006307C2"/>
    <w:rsid w:val="006316D6"/>
    <w:rsid w:val="0063294C"/>
    <w:rsid w:val="006344BA"/>
    <w:rsid w:val="00635587"/>
    <w:rsid w:val="006356F2"/>
    <w:rsid w:val="006364AF"/>
    <w:rsid w:val="00640C02"/>
    <w:rsid w:val="006421AE"/>
    <w:rsid w:val="00643BB6"/>
    <w:rsid w:val="00652EB8"/>
    <w:rsid w:val="0065318C"/>
    <w:rsid w:val="00654877"/>
    <w:rsid w:val="006549EF"/>
    <w:rsid w:val="0065673D"/>
    <w:rsid w:val="00660A8D"/>
    <w:rsid w:val="0066136C"/>
    <w:rsid w:val="00663960"/>
    <w:rsid w:val="00663DAA"/>
    <w:rsid w:val="006670E0"/>
    <w:rsid w:val="00667697"/>
    <w:rsid w:val="00667F4D"/>
    <w:rsid w:val="006734BA"/>
    <w:rsid w:val="00673F49"/>
    <w:rsid w:val="00676BF0"/>
    <w:rsid w:val="00677408"/>
    <w:rsid w:val="0068367B"/>
    <w:rsid w:val="00686906"/>
    <w:rsid w:val="0069033B"/>
    <w:rsid w:val="00693B45"/>
    <w:rsid w:val="00695354"/>
    <w:rsid w:val="00695756"/>
    <w:rsid w:val="00696819"/>
    <w:rsid w:val="006A3776"/>
    <w:rsid w:val="006A5604"/>
    <w:rsid w:val="006A6290"/>
    <w:rsid w:val="006A6323"/>
    <w:rsid w:val="006A7FCA"/>
    <w:rsid w:val="006B04D3"/>
    <w:rsid w:val="006B07D1"/>
    <w:rsid w:val="006B26D2"/>
    <w:rsid w:val="006B28CE"/>
    <w:rsid w:val="006B6747"/>
    <w:rsid w:val="006B683D"/>
    <w:rsid w:val="006C0555"/>
    <w:rsid w:val="006C11DB"/>
    <w:rsid w:val="006C1F49"/>
    <w:rsid w:val="006C334D"/>
    <w:rsid w:val="006C7E36"/>
    <w:rsid w:val="006D30C1"/>
    <w:rsid w:val="006D392E"/>
    <w:rsid w:val="006D3ED7"/>
    <w:rsid w:val="006D45F1"/>
    <w:rsid w:val="006D6859"/>
    <w:rsid w:val="006D7F17"/>
    <w:rsid w:val="006E0D80"/>
    <w:rsid w:val="006E138F"/>
    <w:rsid w:val="006E397F"/>
    <w:rsid w:val="006F5730"/>
    <w:rsid w:val="00700992"/>
    <w:rsid w:val="00701B42"/>
    <w:rsid w:val="00702C7D"/>
    <w:rsid w:val="007044FE"/>
    <w:rsid w:val="00707003"/>
    <w:rsid w:val="0071266D"/>
    <w:rsid w:val="007132F4"/>
    <w:rsid w:val="007142DC"/>
    <w:rsid w:val="00714F8B"/>
    <w:rsid w:val="00717F30"/>
    <w:rsid w:val="0072021A"/>
    <w:rsid w:val="00730835"/>
    <w:rsid w:val="00731C0D"/>
    <w:rsid w:val="00731CA6"/>
    <w:rsid w:val="0073251B"/>
    <w:rsid w:val="00732FA0"/>
    <w:rsid w:val="00733ACB"/>
    <w:rsid w:val="0074078A"/>
    <w:rsid w:val="00743D7E"/>
    <w:rsid w:val="00744C93"/>
    <w:rsid w:val="007523A4"/>
    <w:rsid w:val="007528DF"/>
    <w:rsid w:val="007571FC"/>
    <w:rsid w:val="0076129A"/>
    <w:rsid w:val="0076683D"/>
    <w:rsid w:val="00771C3D"/>
    <w:rsid w:val="00771E4D"/>
    <w:rsid w:val="00771F14"/>
    <w:rsid w:val="007730B5"/>
    <w:rsid w:val="00773ABB"/>
    <w:rsid w:val="00774AFD"/>
    <w:rsid w:val="00774D30"/>
    <w:rsid w:val="007769DC"/>
    <w:rsid w:val="00782194"/>
    <w:rsid w:val="00782EB8"/>
    <w:rsid w:val="0078740F"/>
    <w:rsid w:val="0079068D"/>
    <w:rsid w:val="00790704"/>
    <w:rsid w:val="00790A53"/>
    <w:rsid w:val="00790E68"/>
    <w:rsid w:val="007916FE"/>
    <w:rsid w:val="007944FC"/>
    <w:rsid w:val="007A24D9"/>
    <w:rsid w:val="007A29C9"/>
    <w:rsid w:val="007A7590"/>
    <w:rsid w:val="007B0452"/>
    <w:rsid w:val="007B1FD6"/>
    <w:rsid w:val="007B3FF6"/>
    <w:rsid w:val="007B5983"/>
    <w:rsid w:val="007C2B55"/>
    <w:rsid w:val="007C3939"/>
    <w:rsid w:val="007C4FB5"/>
    <w:rsid w:val="007C611A"/>
    <w:rsid w:val="007C721D"/>
    <w:rsid w:val="007D0469"/>
    <w:rsid w:val="007E0AA0"/>
    <w:rsid w:val="007E3EE8"/>
    <w:rsid w:val="007E463B"/>
    <w:rsid w:val="007E4B5C"/>
    <w:rsid w:val="007E59B7"/>
    <w:rsid w:val="007E6407"/>
    <w:rsid w:val="007E7868"/>
    <w:rsid w:val="007F04B1"/>
    <w:rsid w:val="007F10D8"/>
    <w:rsid w:val="007F1C8E"/>
    <w:rsid w:val="007F1E7D"/>
    <w:rsid w:val="007F57FC"/>
    <w:rsid w:val="00800F68"/>
    <w:rsid w:val="0080367A"/>
    <w:rsid w:val="00803812"/>
    <w:rsid w:val="008115A3"/>
    <w:rsid w:val="008122CD"/>
    <w:rsid w:val="00813848"/>
    <w:rsid w:val="0081417F"/>
    <w:rsid w:val="00815245"/>
    <w:rsid w:val="008173CB"/>
    <w:rsid w:val="00822C90"/>
    <w:rsid w:val="00823D35"/>
    <w:rsid w:val="00825D20"/>
    <w:rsid w:val="008270EA"/>
    <w:rsid w:val="0083030C"/>
    <w:rsid w:val="00831FF9"/>
    <w:rsid w:val="0083331C"/>
    <w:rsid w:val="008355C1"/>
    <w:rsid w:val="00840CD2"/>
    <w:rsid w:val="008452CA"/>
    <w:rsid w:val="00846536"/>
    <w:rsid w:val="00850E5D"/>
    <w:rsid w:val="00852562"/>
    <w:rsid w:val="00853239"/>
    <w:rsid w:val="008612D1"/>
    <w:rsid w:val="008613AA"/>
    <w:rsid w:val="0086253B"/>
    <w:rsid w:val="00865F2F"/>
    <w:rsid w:val="00867805"/>
    <w:rsid w:val="00867C9D"/>
    <w:rsid w:val="00875154"/>
    <w:rsid w:val="008761A1"/>
    <w:rsid w:val="00880186"/>
    <w:rsid w:val="00883887"/>
    <w:rsid w:val="0088603E"/>
    <w:rsid w:val="0088798A"/>
    <w:rsid w:val="00887CE6"/>
    <w:rsid w:val="00890ADE"/>
    <w:rsid w:val="00895CD0"/>
    <w:rsid w:val="00896590"/>
    <w:rsid w:val="0089707E"/>
    <w:rsid w:val="008A1BCC"/>
    <w:rsid w:val="008A3835"/>
    <w:rsid w:val="008A450D"/>
    <w:rsid w:val="008B0AFB"/>
    <w:rsid w:val="008B2D5E"/>
    <w:rsid w:val="008B4A34"/>
    <w:rsid w:val="008B51BD"/>
    <w:rsid w:val="008C1FCA"/>
    <w:rsid w:val="008C28AD"/>
    <w:rsid w:val="008D1ACF"/>
    <w:rsid w:val="008D1CB3"/>
    <w:rsid w:val="008D2865"/>
    <w:rsid w:val="008D426E"/>
    <w:rsid w:val="008D4FB9"/>
    <w:rsid w:val="008D6E47"/>
    <w:rsid w:val="008E2521"/>
    <w:rsid w:val="008E4368"/>
    <w:rsid w:val="008E4E49"/>
    <w:rsid w:val="008E73D3"/>
    <w:rsid w:val="008E7A3C"/>
    <w:rsid w:val="008F0730"/>
    <w:rsid w:val="008F108C"/>
    <w:rsid w:val="008F23A8"/>
    <w:rsid w:val="008F2B43"/>
    <w:rsid w:val="008F5242"/>
    <w:rsid w:val="008F69C7"/>
    <w:rsid w:val="008F6C0C"/>
    <w:rsid w:val="009000AE"/>
    <w:rsid w:val="00900AF6"/>
    <w:rsid w:val="00903A4B"/>
    <w:rsid w:val="00906F21"/>
    <w:rsid w:val="00910C15"/>
    <w:rsid w:val="00911F6B"/>
    <w:rsid w:val="00912D4D"/>
    <w:rsid w:val="009131F0"/>
    <w:rsid w:val="00915DE8"/>
    <w:rsid w:val="00917F3A"/>
    <w:rsid w:val="0092264B"/>
    <w:rsid w:val="0092425C"/>
    <w:rsid w:val="00926740"/>
    <w:rsid w:val="0092743B"/>
    <w:rsid w:val="009300E2"/>
    <w:rsid w:val="00932857"/>
    <w:rsid w:val="009352D1"/>
    <w:rsid w:val="00936458"/>
    <w:rsid w:val="00943705"/>
    <w:rsid w:val="00947C75"/>
    <w:rsid w:val="00953901"/>
    <w:rsid w:val="00954983"/>
    <w:rsid w:val="009555DF"/>
    <w:rsid w:val="00955937"/>
    <w:rsid w:val="0096074A"/>
    <w:rsid w:val="0096281C"/>
    <w:rsid w:val="00964EB2"/>
    <w:rsid w:val="009653EC"/>
    <w:rsid w:val="00965DB8"/>
    <w:rsid w:val="00971763"/>
    <w:rsid w:val="00971D42"/>
    <w:rsid w:val="00973573"/>
    <w:rsid w:val="009746AB"/>
    <w:rsid w:val="0097567C"/>
    <w:rsid w:val="00975AB1"/>
    <w:rsid w:val="009760CF"/>
    <w:rsid w:val="00981793"/>
    <w:rsid w:val="009849AA"/>
    <w:rsid w:val="00986128"/>
    <w:rsid w:val="00992547"/>
    <w:rsid w:val="00993026"/>
    <w:rsid w:val="0099516F"/>
    <w:rsid w:val="00997F29"/>
    <w:rsid w:val="009A020C"/>
    <w:rsid w:val="009A076E"/>
    <w:rsid w:val="009A7552"/>
    <w:rsid w:val="009B1DB5"/>
    <w:rsid w:val="009B2388"/>
    <w:rsid w:val="009B256C"/>
    <w:rsid w:val="009B5B9C"/>
    <w:rsid w:val="009B7ADA"/>
    <w:rsid w:val="009C05DA"/>
    <w:rsid w:val="009C1291"/>
    <w:rsid w:val="009C137A"/>
    <w:rsid w:val="009C1D9B"/>
    <w:rsid w:val="009C386B"/>
    <w:rsid w:val="009C68D0"/>
    <w:rsid w:val="009C6F71"/>
    <w:rsid w:val="009D286E"/>
    <w:rsid w:val="009D2C41"/>
    <w:rsid w:val="009D3E90"/>
    <w:rsid w:val="009E1939"/>
    <w:rsid w:val="009E772F"/>
    <w:rsid w:val="009F4954"/>
    <w:rsid w:val="009F591D"/>
    <w:rsid w:val="009F5969"/>
    <w:rsid w:val="009F701A"/>
    <w:rsid w:val="009F79C7"/>
    <w:rsid w:val="00A015E1"/>
    <w:rsid w:val="00A06C38"/>
    <w:rsid w:val="00A073C1"/>
    <w:rsid w:val="00A105D7"/>
    <w:rsid w:val="00A12488"/>
    <w:rsid w:val="00A14AEB"/>
    <w:rsid w:val="00A16E57"/>
    <w:rsid w:val="00A2121E"/>
    <w:rsid w:val="00A2173F"/>
    <w:rsid w:val="00A25BFE"/>
    <w:rsid w:val="00A268EA"/>
    <w:rsid w:val="00A309AC"/>
    <w:rsid w:val="00A32091"/>
    <w:rsid w:val="00A3324B"/>
    <w:rsid w:val="00A33CF6"/>
    <w:rsid w:val="00A358C9"/>
    <w:rsid w:val="00A40A6D"/>
    <w:rsid w:val="00A43CAA"/>
    <w:rsid w:val="00A522AF"/>
    <w:rsid w:val="00A52CD5"/>
    <w:rsid w:val="00A536A1"/>
    <w:rsid w:val="00A53E84"/>
    <w:rsid w:val="00A54DA2"/>
    <w:rsid w:val="00A55FBA"/>
    <w:rsid w:val="00A60D08"/>
    <w:rsid w:val="00A706E3"/>
    <w:rsid w:val="00A70DB5"/>
    <w:rsid w:val="00A757D8"/>
    <w:rsid w:val="00A77F40"/>
    <w:rsid w:val="00A81B0B"/>
    <w:rsid w:val="00A833E6"/>
    <w:rsid w:val="00A84CA6"/>
    <w:rsid w:val="00A85201"/>
    <w:rsid w:val="00A858AD"/>
    <w:rsid w:val="00A86384"/>
    <w:rsid w:val="00A86A1B"/>
    <w:rsid w:val="00A90557"/>
    <w:rsid w:val="00A91250"/>
    <w:rsid w:val="00A937F2"/>
    <w:rsid w:val="00A93D3B"/>
    <w:rsid w:val="00A945F0"/>
    <w:rsid w:val="00A94715"/>
    <w:rsid w:val="00A94802"/>
    <w:rsid w:val="00AA153C"/>
    <w:rsid w:val="00AA18DD"/>
    <w:rsid w:val="00AA3791"/>
    <w:rsid w:val="00AA37BC"/>
    <w:rsid w:val="00AA4A2A"/>
    <w:rsid w:val="00AA4DE2"/>
    <w:rsid w:val="00AA4ED1"/>
    <w:rsid w:val="00AA754B"/>
    <w:rsid w:val="00AB06FB"/>
    <w:rsid w:val="00AB1C73"/>
    <w:rsid w:val="00AB57F1"/>
    <w:rsid w:val="00AB7C72"/>
    <w:rsid w:val="00AC06B2"/>
    <w:rsid w:val="00AC2B70"/>
    <w:rsid w:val="00AC2FED"/>
    <w:rsid w:val="00AC465B"/>
    <w:rsid w:val="00AC608D"/>
    <w:rsid w:val="00AD1DA9"/>
    <w:rsid w:val="00AE1DDC"/>
    <w:rsid w:val="00AE3E88"/>
    <w:rsid w:val="00AE55DD"/>
    <w:rsid w:val="00AE5603"/>
    <w:rsid w:val="00AE5F1E"/>
    <w:rsid w:val="00AF1722"/>
    <w:rsid w:val="00AF229E"/>
    <w:rsid w:val="00AF6FF4"/>
    <w:rsid w:val="00B021AA"/>
    <w:rsid w:val="00B0330D"/>
    <w:rsid w:val="00B0511A"/>
    <w:rsid w:val="00B05507"/>
    <w:rsid w:val="00B07313"/>
    <w:rsid w:val="00B10677"/>
    <w:rsid w:val="00B1102B"/>
    <w:rsid w:val="00B12872"/>
    <w:rsid w:val="00B17575"/>
    <w:rsid w:val="00B210FB"/>
    <w:rsid w:val="00B21B05"/>
    <w:rsid w:val="00B22F0B"/>
    <w:rsid w:val="00B33112"/>
    <w:rsid w:val="00B33736"/>
    <w:rsid w:val="00B3420E"/>
    <w:rsid w:val="00B3462C"/>
    <w:rsid w:val="00B3606A"/>
    <w:rsid w:val="00B378A6"/>
    <w:rsid w:val="00B4269B"/>
    <w:rsid w:val="00B47E63"/>
    <w:rsid w:val="00B51CEB"/>
    <w:rsid w:val="00B52357"/>
    <w:rsid w:val="00B558AD"/>
    <w:rsid w:val="00B600A7"/>
    <w:rsid w:val="00B61E07"/>
    <w:rsid w:val="00B62E96"/>
    <w:rsid w:val="00B66068"/>
    <w:rsid w:val="00B67047"/>
    <w:rsid w:val="00B72039"/>
    <w:rsid w:val="00B724CB"/>
    <w:rsid w:val="00B7535B"/>
    <w:rsid w:val="00B765DF"/>
    <w:rsid w:val="00B76BAB"/>
    <w:rsid w:val="00B808A7"/>
    <w:rsid w:val="00B858F7"/>
    <w:rsid w:val="00B85AF0"/>
    <w:rsid w:val="00B9015B"/>
    <w:rsid w:val="00B92956"/>
    <w:rsid w:val="00B94952"/>
    <w:rsid w:val="00BA107B"/>
    <w:rsid w:val="00BA1A6A"/>
    <w:rsid w:val="00BA31DE"/>
    <w:rsid w:val="00BA33C2"/>
    <w:rsid w:val="00BA3606"/>
    <w:rsid w:val="00BA4B1F"/>
    <w:rsid w:val="00BA53E3"/>
    <w:rsid w:val="00BA6043"/>
    <w:rsid w:val="00BA64AD"/>
    <w:rsid w:val="00BA78F0"/>
    <w:rsid w:val="00BB2DDE"/>
    <w:rsid w:val="00BC5CA8"/>
    <w:rsid w:val="00BD0DAB"/>
    <w:rsid w:val="00BD44B7"/>
    <w:rsid w:val="00BE2CA5"/>
    <w:rsid w:val="00BF15E7"/>
    <w:rsid w:val="00BF1613"/>
    <w:rsid w:val="00BF1988"/>
    <w:rsid w:val="00BF1D30"/>
    <w:rsid w:val="00BF24CF"/>
    <w:rsid w:val="00BF482D"/>
    <w:rsid w:val="00C025D2"/>
    <w:rsid w:val="00C0449F"/>
    <w:rsid w:val="00C04D60"/>
    <w:rsid w:val="00C10D3A"/>
    <w:rsid w:val="00C12779"/>
    <w:rsid w:val="00C13D33"/>
    <w:rsid w:val="00C14EFF"/>
    <w:rsid w:val="00C21451"/>
    <w:rsid w:val="00C22632"/>
    <w:rsid w:val="00C22E61"/>
    <w:rsid w:val="00C254BB"/>
    <w:rsid w:val="00C2760D"/>
    <w:rsid w:val="00C311A8"/>
    <w:rsid w:val="00C33EE6"/>
    <w:rsid w:val="00C36B0F"/>
    <w:rsid w:val="00C43F91"/>
    <w:rsid w:val="00C500C8"/>
    <w:rsid w:val="00C51E61"/>
    <w:rsid w:val="00C526F9"/>
    <w:rsid w:val="00C5388E"/>
    <w:rsid w:val="00C602BE"/>
    <w:rsid w:val="00C63E77"/>
    <w:rsid w:val="00C6452F"/>
    <w:rsid w:val="00C6478C"/>
    <w:rsid w:val="00C65796"/>
    <w:rsid w:val="00C65B65"/>
    <w:rsid w:val="00C66806"/>
    <w:rsid w:val="00C67254"/>
    <w:rsid w:val="00C67994"/>
    <w:rsid w:val="00C70072"/>
    <w:rsid w:val="00C7047F"/>
    <w:rsid w:val="00C70567"/>
    <w:rsid w:val="00C72B08"/>
    <w:rsid w:val="00C75065"/>
    <w:rsid w:val="00C76201"/>
    <w:rsid w:val="00C80224"/>
    <w:rsid w:val="00C84493"/>
    <w:rsid w:val="00C85148"/>
    <w:rsid w:val="00C86627"/>
    <w:rsid w:val="00C87648"/>
    <w:rsid w:val="00C901D1"/>
    <w:rsid w:val="00C90408"/>
    <w:rsid w:val="00C97227"/>
    <w:rsid w:val="00CA3B0D"/>
    <w:rsid w:val="00CA42CD"/>
    <w:rsid w:val="00CA42EB"/>
    <w:rsid w:val="00CA5276"/>
    <w:rsid w:val="00CA6842"/>
    <w:rsid w:val="00CA79D6"/>
    <w:rsid w:val="00CB0EA1"/>
    <w:rsid w:val="00CB4150"/>
    <w:rsid w:val="00CB42FB"/>
    <w:rsid w:val="00CB4AAC"/>
    <w:rsid w:val="00CC360F"/>
    <w:rsid w:val="00CC4D9A"/>
    <w:rsid w:val="00CC685F"/>
    <w:rsid w:val="00CC7AC6"/>
    <w:rsid w:val="00CD2A15"/>
    <w:rsid w:val="00CD45B1"/>
    <w:rsid w:val="00CD53B7"/>
    <w:rsid w:val="00CD6511"/>
    <w:rsid w:val="00CE04C8"/>
    <w:rsid w:val="00CE1972"/>
    <w:rsid w:val="00CE380E"/>
    <w:rsid w:val="00CE3A09"/>
    <w:rsid w:val="00CE49E6"/>
    <w:rsid w:val="00CE60ED"/>
    <w:rsid w:val="00CE69AF"/>
    <w:rsid w:val="00CF1F46"/>
    <w:rsid w:val="00CF2F67"/>
    <w:rsid w:val="00CF305A"/>
    <w:rsid w:val="00CF3DFB"/>
    <w:rsid w:val="00D021C6"/>
    <w:rsid w:val="00D06525"/>
    <w:rsid w:val="00D06DFD"/>
    <w:rsid w:val="00D20294"/>
    <w:rsid w:val="00D21978"/>
    <w:rsid w:val="00D23291"/>
    <w:rsid w:val="00D244D9"/>
    <w:rsid w:val="00D24D07"/>
    <w:rsid w:val="00D24F4F"/>
    <w:rsid w:val="00D2662D"/>
    <w:rsid w:val="00D267BA"/>
    <w:rsid w:val="00D30614"/>
    <w:rsid w:val="00D32568"/>
    <w:rsid w:val="00D32A6E"/>
    <w:rsid w:val="00D33B69"/>
    <w:rsid w:val="00D33FCF"/>
    <w:rsid w:val="00D371FE"/>
    <w:rsid w:val="00D37532"/>
    <w:rsid w:val="00D37973"/>
    <w:rsid w:val="00D414C3"/>
    <w:rsid w:val="00D426DF"/>
    <w:rsid w:val="00D42842"/>
    <w:rsid w:val="00D42C6D"/>
    <w:rsid w:val="00D441A5"/>
    <w:rsid w:val="00D45B8C"/>
    <w:rsid w:val="00D471B1"/>
    <w:rsid w:val="00D51C33"/>
    <w:rsid w:val="00D51C78"/>
    <w:rsid w:val="00D52232"/>
    <w:rsid w:val="00D562D2"/>
    <w:rsid w:val="00D6212C"/>
    <w:rsid w:val="00D63CDE"/>
    <w:rsid w:val="00D6480F"/>
    <w:rsid w:val="00D71608"/>
    <w:rsid w:val="00D7676B"/>
    <w:rsid w:val="00D773A1"/>
    <w:rsid w:val="00D841EA"/>
    <w:rsid w:val="00D84731"/>
    <w:rsid w:val="00D86784"/>
    <w:rsid w:val="00D902CF"/>
    <w:rsid w:val="00D906B5"/>
    <w:rsid w:val="00D92B4F"/>
    <w:rsid w:val="00D9584F"/>
    <w:rsid w:val="00DA0B57"/>
    <w:rsid w:val="00DA104E"/>
    <w:rsid w:val="00DA6219"/>
    <w:rsid w:val="00DA76D4"/>
    <w:rsid w:val="00DB5095"/>
    <w:rsid w:val="00DB68FE"/>
    <w:rsid w:val="00DC09F6"/>
    <w:rsid w:val="00DC1BA8"/>
    <w:rsid w:val="00DC3259"/>
    <w:rsid w:val="00DC4578"/>
    <w:rsid w:val="00DC752B"/>
    <w:rsid w:val="00DD0D96"/>
    <w:rsid w:val="00DD1073"/>
    <w:rsid w:val="00DD1D5C"/>
    <w:rsid w:val="00DD2C28"/>
    <w:rsid w:val="00DD517A"/>
    <w:rsid w:val="00DE09B9"/>
    <w:rsid w:val="00DE128D"/>
    <w:rsid w:val="00DE1DCC"/>
    <w:rsid w:val="00DE470F"/>
    <w:rsid w:val="00DE5F53"/>
    <w:rsid w:val="00DE7209"/>
    <w:rsid w:val="00DE76C6"/>
    <w:rsid w:val="00DF002C"/>
    <w:rsid w:val="00DF02B0"/>
    <w:rsid w:val="00DF3241"/>
    <w:rsid w:val="00DF455B"/>
    <w:rsid w:val="00DF4BEA"/>
    <w:rsid w:val="00DF5922"/>
    <w:rsid w:val="00DF5E15"/>
    <w:rsid w:val="00DF7467"/>
    <w:rsid w:val="00E05FCD"/>
    <w:rsid w:val="00E0664B"/>
    <w:rsid w:val="00E13127"/>
    <w:rsid w:val="00E1378F"/>
    <w:rsid w:val="00E163B3"/>
    <w:rsid w:val="00E163FA"/>
    <w:rsid w:val="00E21298"/>
    <w:rsid w:val="00E230F1"/>
    <w:rsid w:val="00E24E83"/>
    <w:rsid w:val="00E27EF4"/>
    <w:rsid w:val="00E30334"/>
    <w:rsid w:val="00E30B8F"/>
    <w:rsid w:val="00E31245"/>
    <w:rsid w:val="00E35905"/>
    <w:rsid w:val="00E41C2C"/>
    <w:rsid w:val="00E45F3B"/>
    <w:rsid w:val="00E46DD0"/>
    <w:rsid w:val="00E54F89"/>
    <w:rsid w:val="00E54FB3"/>
    <w:rsid w:val="00E57E2B"/>
    <w:rsid w:val="00E60214"/>
    <w:rsid w:val="00E6095F"/>
    <w:rsid w:val="00E60AEB"/>
    <w:rsid w:val="00E60DCD"/>
    <w:rsid w:val="00E6119C"/>
    <w:rsid w:val="00E6139E"/>
    <w:rsid w:val="00E6163D"/>
    <w:rsid w:val="00E63C15"/>
    <w:rsid w:val="00E66884"/>
    <w:rsid w:val="00E70490"/>
    <w:rsid w:val="00E71261"/>
    <w:rsid w:val="00E720E8"/>
    <w:rsid w:val="00E7364E"/>
    <w:rsid w:val="00E7434A"/>
    <w:rsid w:val="00E75DFE"/>
    <w:rsid w:val="00E8069D"/>
    <w:rsid w:val="00E81D2E"/>
    <w:rsid w:val="00E86E85"/>
    <w:rsid w:val="00E90FDD"/>
    <w:rsid w:val="00E92486"/>
    <w:rsid w:val="00E9404B"/>
    <w:rsid w:val="00E944A0"/>
    <w:rsid w:val="00E960A0"/>
    <w:rsid w:val="00EA0F32"/>
    <w:rsid w:val="00EA171E"/>
    <w:rsid w:val="00EA188E"/>
    <w:rsid w:val="00EA5B8C"/>
    <w:rsid w:val="00EB115C"/>
    <w:rsid w:val="00EB5479"/>
    <w:rsid w:val="00EB5D86"/>
    <w:rsid w:val="00EB5E82"/>
    <w:rsid w:val="00EC09A6"/>
    <w:rsid w:val="00EC2F22"/>
    <w:rsid w:val="00EC3E13"/>
    <w:rsid w:val="00ED0D85"/>
    <w:rsid w:val="00ED4075"/>
    <w:rsid w:val="00ED5AF2"/>
    <w:rsid w:val="00ED668D"/>
    <w:rsid w:val="00EE02BB"/>
    <w:rsid w:val="00EE0A91"/>
    <w:rsid w:val="00EE1ECD"/>
    <w:rsid w:val="00EE23F9"/>
    <w:rsid w:val="00EE352B"/>
    <w:rsid w:val="00EE705E"/>
    <w:rsid w:val="00EF287F"/>
    <w:rsid w:val="00EF49BE"/>
    <w:rsid w:val="00F12D27"/>
    <w:rsid w:val="00F13A17"/>
    <w:rsid w:val="00F1487B"/>
    <w:rsid w:val="00F156D5"/>
    <w:rsid w:val="00F15E16"/>
    <w:rsid w:val="00F16A78"/>
    <w:rsid w:val="00F17887"/>
    <w:rsid w:val="00F22357"/>
    <w:rsid w:val="00F234B7"/>
    <w:rsid w:val="00F24525"/>
    <w:rsid w:val="00F261E1"/>
    <w:rsid w:val="00F3435F"/>
    <w:rsid w:val="00F347EA"/>
    <w:rsid w:val="00F34A21"/>
    <w:rsid w:val="00F366EE"/>
    <w:rsid w:val="00F43646"/>
    <w:rsid w:val="00F46A6E"/>
    <w:rsid w:val="00F51781"/>
    <w:rsid w:val="00F527C0"/>
    <w:rsid w:val="00F54FB5"/>
    <w:rsid w:val="00F55218"/>
    <w:rsid w:val="00F57AFA"/>
    <w:rsid w:val="00F6156D"/>
    <w:rsid w:val="00F61BF0"/>
    <w:rsid w:val="00F63A84"/>
    <w:rsid w:val="00F63EFA"/>
    <w:rsid w:val="00F70695"/>
    <w:rsid w:val="00F7079C"/>
    <w:rsid w:val="00F711B5"/>
    <w:rsid w:val="00F7151D"/>
    <w:rsid w:val="00F723E7"/>
    <w:rsid w:val="00F76945"/>
    <w:rsid w:val="00F77DA0"/>
    <w:rsid w:val="00F81F43"/>
    <w:rsid w:val="00F870A1"/>
    <w:rsid w:val="00F9171D"/>
    <w:rsid w:val="00F9288A"/>
    <w:rsid w:val="00F94300"/>
    <w:rsid w:val="00F9633B"/>
    <w:rsid w:val="00FA3D80"/>
    <w:rsid w:val="00FA4CED"/>
    <w:rsid w:val="00FA50E5"/>
    <w:rsid w:val="00FA6F2A"/>
    <w:rsid w:val="00FB277D"/>
    <w:rsid w:val="00FB2EDA"/>
    <w:rsid w:val="00FB476F"/>
    <w:rsid w:val="00FB6C6D"/>
    <w:rsid w:val="00FC0B49"/>
    <w:rsid w:val="00FC2A00"/>
    <w:rsid w:val="00FC5A9F"/>
    <w:rsid w:val="00FD23F7"/>
    <w:rsid w:val="00FD59D8"/>
    <w:rsid w:val="00FD5F78"/>
    <w:rsid w:val="00FD66EF"/>
    <w:rsid w:val="00FD77FC"/>
    <w:rsid w:val="00FE1259"/>
    <w:rsid w:val="00FF0929"/>
    <w:rsid w:val="00FF3C65"/>
    <w:rsid w:val="00FF3E83"/>
    <w:rsid w:val="00FF43AD"/>
    <w:rsid w:val="00FF44E8"/>
    <w:rsid w:val="00FF590E"/>
    <w:rsid w:val="00FF70C8"/>
    <w:rsid w:val="00FF73E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9E944F"/>
  <w15:docId w15:val="{617FDF17-66C5-41CB-91E3-B4A4B083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5479"/>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qFormat/>
    <w:rsid w:val="00E30B8F"/>
    <w:pPr>
      <w:keepNext/>
      <w:numPr>
        <w:ilvl w:val="1"/>
        <w:numId w:val="1"/>
      </w:numPr>
      <w:snapToGrid w:val="0"/>
      <w:spacing w:before="120" w:after="240"/>
      <w:outlineLvl w:val="1"/>
    </w:pPr>
    <w:rPr>
      <w:b/>
    </w:rPr>
  </w:style>
  <w:style w:type="paragraph" w:styleId="Heading3">
    <w:name w:val="heading 3"/>
    <w:basedOn w:val="Normal"/>
    <w:next w:val="Normal"/>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AF1722"/>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AF1722"/>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semiHidden/>
    <w:rsid w:val="00D902CF"/>
    <w:pPr>
      <w:spacing w:line="240" w:lineRule="atLeast"/>
    </w:pPr>
    <w:rPr>
      <w:rFonts w:ascii="Times New Roman" w:hAnsi="Times New Roman"/>
      <w:color w:val="000000"/>
      <w:sz w:val="22"/>
    </w:rPr>
  </w:style>
  <w:style w:type="paragraph" w:styleId="BodyText2">
    <w:name w:val="Body Text 2"/>
    <w:basedOn w:val="Normal"/>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semiHidden/>
    <w:rsid w:val="00D902CF"/>
    <w:pPr>
      <w:tabs>
        <w:tab w:val="left" w:pos="1418"/>
      </w:tabs>
      <w:ind w:left="1418" w:hanging="1418"/>
    </w:pPr>
    <w:rPr>
      <w:snapToGrid/>
      <w:lang w:eastAsia="fr-FR"/>
    </w:rPr>
  </w:style>
  <w:style w:type="paragraph" w:styleId="BodyTextIndent">
    <w:name w:val="Body Text Indent"/>
    <w:basedOn w:val="Normal"/>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semiHidden/>
    <w:rsid w:val="00D902CF"/>
    <w:pPr>
      <w:widowControl/>
    </w:pPr>
    <w:rPr>
      <w:snapToGrid/>
      <w:lang w:val="en-AU"/>
    </w:rPr>
  </w:style>
  <w:style w:type="paragraph" w:styleId="Title">
    <w:name w:val="Title"/>
    <w:basedOn w:val="Normal"/>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
    <w:name w:val="Unresolved Mention"/>
    <w:basedOn w:val="DefaultParagraphFont"/>
    <w:uiPriority w:val="99"/>
    <w:semiHidden/>
    <w:unhideWhenUsed/>
    <w:rsid w:val="00F77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4.png"/><Relationship Id="rId268" Type="http://schemas.openxmlformats.org/officeDocument/2006/relationships/image" Target="media/image251.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microsoft.com/office/2018/08/relationships/commentsExtensible" Target="commentsExtensible.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hyperlink" Target="http://www.iho.int" TargetMode="External"/><Relationship Id="rId119" Type="http://schemas.openxmlformats.org/officeDocument/2006/relationships/image" Target="media/image106.PNG"/><Relationship Id="rId270" Type="http://schemas.openxmlformats.org/officeDocument/2006/relationships/image" Target="media/image25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image" Target="media/image234.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109" Type="http://schemas.openxmlformats.org/officeDocument/2006/relationships/image" Target="media/image96.PNG"/><Relationship Id="rId260" Type="http://schemas.openxmlformats.org/officeDocument/2006/relationships/image" Target="media/image245.png"/><Relationship Id="rId265" Type="http://schemas.openxmlformats.org/officeDocument/2006/relationships/image" Target="media/image248.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4.png"/><Relationship Id="rId276" Type="http://schemas.microsoft.com/office/2011/relationships/people" Target="people.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49.png"/><Relationship Id="rId14" Type="http://schemas.openxmlformats.org/officeDocument/2006/relationships/hyperlink" Target="http://www.wipo.int/treaties/en/ip/berne/trtdocs_wo001.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72" Type="http://schemas.openxmlformats.org/officeDocument/2006/relationships/image" Target="media/image25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0.png"/><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comments" Target="comments.xm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microsoft.com/office/2016/09/relationships/commentsIds" Target="commentsIds.xml"/><Relationship Id="rId26" Type="http://schemas.openxmlformats.org/officeDocument/2006/relationships/image" Target="media/image13.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eader" Target="header2.xml"/><Relationship Id="rId221" Type="http://schemas.openxmlformats.org/officeDocument/2006/relationships/image" Target="media/image206.png"/><Relationship Id="rId242" Type="http://schemas.openxmlformats.org/officeDocument/2006/relationships/image" Target="media/image227.png"/><Relationship Id="rId263" Type="http://schemas.microsoft.com/office/2011/relationships/commentsExtended" Target="commentsExtended.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7.png"/><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oleObject" Target="embeddings/oleObject1.bin"/><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58A8D-3F45-4D6B-B2F4-6646915E9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266</Pages>
  <Words>36158</Words>
  <Characters>198872</Characters>
  <Application>Microsoft Office Word</Application>
  <DocSecurity>0</DocSecurity>
  <Lines>1657</Lines>
  <Paragraphs>469</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S-52 Appendix 2</vt:lpstr>
      <vt:lpstr>S-52 Appendix 2</vt:lpstr>
      <vt:lpstr>S-52 Appendix 2</vt:lpstr>
    </vt:vector>
  </TitlesOfParts>
  <Company>NOS</Company>
  <LinksUpToDate>false</LinksUpToDate>
  <CharactersWithSpaces>234561</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S-52 Appendix 2</dc:title>
  <dc:subject>Colours and Symbols Specifications for ECDIS</dc:subject>
  <dc:creator>IHO C&amp;SMWG</dc:creator>
  <cp:lastModifiedBy>Teh Stand</cp:lastModifiedBy>
  <cp:revision>3</cp:revision>
  <cp:lastPrinted>2020-12-18T08:38:00Z</cp:lastPrinted>
  <dcterms:created xsi:type="dcterms:W3CDTF">2022-11-24T20:03:00Z</dcterms:created>
  <dcterms:modified xsi:type="dcterms:W3CDTF">2023-04-20T07:56:00Z</dcterms:modified>
</cp:coreProperties>
</file>